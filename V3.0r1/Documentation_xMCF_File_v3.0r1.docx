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6527D"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2013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0CA285B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19-12-10T20:52:00Z">
        <w:r w:rsidR="0033379A">
          <w:rPr>
            <w:noProof/>
          </w:rPr>
          <w:t>December 10, 2019</w:t>
        </w:r>
      </w:ins>
      <w:del w:id="2" w:author="Dr. Carsten Franke" w:date="2019-12-10T20:52:00Z">
        <w:r w:rsidR="007F2E66" w:rsidDel="0033379A">
          <w:rPr>
            <w:noProof/>
          </w:rPr>
          <w:delText>November 19,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F6527D">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F6527D">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F6527D">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F6527D">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F6527D">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F6527D">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F6527D">
      <w:pPr>
        <w:pStyle w:val="Verzeichnis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F6527D">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F6527D">
      <w:pPr>
        <w:pStyle w:val="Verzeichnis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F6527D">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F6527D">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48959381"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5214898C"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50F159E2"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10C325FB"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4B20FEB4"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3D6C312C"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E8C260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2FFEC759"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13596A73"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32E36565"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4CA9ADC2"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3D83CC9F"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363C1621"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6D98998F"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6E8B6E0D"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0A1F2D0"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11528107"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3D202883" w:rsidR="007D65FC" w:rsidRDefault="00F6527D">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F6527D">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F6527D">
      <w:pPr>
        <w:pStyle w:val="Verzeichnis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F6527D">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F6527D">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F6527D">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F6527D">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Abbildungsverzeichni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4721892" w:history="1">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r w:rsidR="00832FDA">
          <w:rPr>
            <w:noProof/>
            <w:webHidden/>
          </w:rPr>
        </w:r>
        <w:r w:rsidR="00832FDA">
          <w:rPr>
            <w:noProof/>
            <w:webHidden/>
          </w:rPr>
          <w:fldChar w:fldCharType="separate"/>
        </w:r>
        <w:r w:rsidR="00832FDA">
          <w:rPr>
            <w:noProof/>
            <w:webHidden/>
          </w:rPr>
          <w:t>20</w:t>
        </w:r>
        <w:r w:rsidR="00832FDA">
          <w:rPr>
            <w:noProof/>
            <w:webHidden/>
          </w:rPr>
          <w:fldChar w:fldCharType="end"/>
        </w:r>
      </w:hyperlink>
    </w:p>
    <w:p w14:paraId="0FD70B19"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893" w:history="1">
        <w:r w:rsidR="00832FDA" w:rsidRPr="00E227E4">
          <w:rPr>
            <w:rStyle w:val="Hyperlink"/>
            <w:noProof/>
          </w:rPr>
          <w:t>Figure 2: Topological Relations between Parts and Assemblies</w:t>
        </w:r>
        <w:r w:rsidR="00832FDA">
          <w:rPr>
            <w:noProof/>
            <w:webHidden/>
          </w:rPr>
          <w:tab/>
        </w:r>
        <w:r w:rsidR="00832FDA">
          <w:rPr>
            <w:noProof/>
            <w:webHidden/>
          </w:rPr>
          <w:fldChar w:fldCharType="begin"/>
        </w:r>
        <w:r w:rsidR="00832FDA">
          <w:rPr>
            <w:noProof/>
            <w:webHidden/>
          </w:rPr>
          <w:instrText xml:space="preserve"> PAGEREF _Toc24721893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7D17DE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894" w:history="1">
        <w:r w:rsidR="00832FDA" w:rsidRPr="00E227E4">
          <w:rPr>
            <w:rStyle w:val="Hyperlink"/>
            <w:noProof/>
          </w:rPr>
          <w:t>Figure 3: Product Structures Fitting to Previous Figure.</w:t>
        </w:r>
        <w:r w:rsidR="00832FDA">
          <w:rPr>
            <w:noProof/>
            <w:webHidden/>
          </w:rPr>
          <w:tab/>
        </w:r>
        <w:r w:rsidR="00832FDA">
          <w:rPr>
            <w:noProof/>
            <w:webHidden/>
          </w:rPr>
          <w:fldChar w:fldCharType="begin"/>
        </w:r>
        <w:r w:rsidR="00832FDA">
          <w:rPr>
            <w:noProof/>
            <w:webHidden/>
          </w:rPr>
          <w:instrText xml:space="preserve"> PAGEREF _Toc24721894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AD89748"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895" w:history="1">
        <w:r w:rsidR="00832FDA" w:rsidRPr="00E227E4">
          <w:rPr>
            <w:rStyle w:val="Hyperlink"/>
            <w:noProof/>
          </w:rPr>
          <w:t>Figure 4: The Development Process</w:t>
        </w:r>
        <w:r w:rsidR="00832FDA">
          <w:rPr>
            <w:noProof/>
            <w:webHidden/>
          </w:rPr>
          <w:tab/>
        </w:r>
        <w:r w:rsidR="00832FDA">
          <w:rPr>
            <w:noProof/>
            <w:webHidden/>
          </w:rPr>
          <w:fldChar w:fldCharType="begin"/>
        </w:r>
        <w:r w:rsidR="00832FDA">
          <w:rPr>
            <w:noProof/>
            <w:webHidden/>
          </w:rPr>
          <w:instrText xml:space="preserve"> PAGEREF _Toc24721895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7230891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896" w:history="1">
        <w:r w:rsidR="00832FDA" w:rsidRPr="00E227E4">
          <w:rPr>
            <w:rStyle w:val="Hyperlink"/>
            <w:noProof/>
          </w:rPr>
          <w:t>Figure 5: χMCF as a Platform for Connection Information in the Complete Development Process</w:t>
        </w:r>
        <w:r w:rsidR="00832FDA">
          <w:rPr>
            <w:noProof/>
            <w:webHidden/>
          </w:rPr>
          <w:tab/>
        </w:r>
        <w:r w:rsidR="00832FDA">
          <w:rPr>
            <w:noProof/>
            <w:webHidden/>
          </w:rPr>
          <w:fldChar w:fldCharType="begin"/>
        </w:r>
        <w:r w:rsidR="00832FDA">
          <w:rPr>
            <w:noProof/>
            <w:webHidden/>
          </w:rPr>
          <w:instrText xml:space="preserve"> PAGEREF _Toc24721896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4B08DCD9"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897" w:history="1">
        <w:r w:rsidR="00832FDA" w:rsidRPr="00E227E4">
          <w:rPr>
            <w:rStyle w:val="Hyperlink"/>
            <w:noProof/>
          </w:rPr>
          <w:t>Figure 6: Weld line crossing tailored blank vs. weld line crossing physical gap</w:t>
        </w:r>
        <w:r w:rsidR="00832FDA">
          <w:rPr>
            <w:noProof/>
            <w:webHidden/>
          </w:rPr>
          <w:tab/>
        </w:r>
        <w:r w:rsidR="00832FDA">
          <w:rPr>
            <w:noProof/>
            <w:webHidden/>
          </w:rPr>
          <w:fldChar w:fldCharType="begin"/>
        </w:r>
        <w:r w:rsidR="00832FDA">
          <w:rPr>
            <w:noProof/>
            <w:webHidden/>
          </w:rPr>
          <w:instrText xml:space="preserve"> PAGEREF _Toc24721897 \h </w:instrText>
        </w:r>
        <w:r w:rsidR="00832FDA">
          <w:rPr>
            <w:noProof/>
            <w:webHidden/>
          </w:rPr>
        </w:r>
        <w:r w:rsidR="00832FDA">
          <w:rPr>
            <w:noProof/>
            <w:webHidden/>
          </w:rPr>
          <w:fldChar w:fldCharType="separate"/>
        </w:r>
        <w:r w:rsidR="00832FDA">
          <w:rPr>
            <w:noProof/>
            <w:webHidden/>
          </w:rPr>
          <w:t>27</w:t>
        </w:r>
        <w:r w:rsidR="00832FDA">
          <w:rPr>
            <w:noProof/>
            <w:webHidden/>
          </w:rPr>
          <w:fldChar w:fldCharType="end"/>
        </w:r>
      </w:hyperlink>
    </w:p>
    <w:p w14:paraId="2E0D5D68"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0" w:anchor="_Toc24721898" w:history="1">
        <w:r w:rsidR="00832FDA" w:rsidRPr="00E227E4">
          <w:rPr>
            <w:rStyle w:val="Hyperlink"/>
            <w:noProof/>
          </w:rPr>
          <w:t>Figure 7: special topologies</w:t>
        </w:r>
        <w:r w:rsidR="00832FDA">
          <w:rPr>
            <w:noProof/>
            <w:webHidden/>
          </w:rPr>
          <w:tab/>
        </w:r>
        <w:r w:rsidR="00832FDA">
          <w:rPr>
            <w:noProof/>
            <w:webHidden/>
          </w:rPr>
          <w:fldChar w:fldCharType="begin"/>
        </w:r>
        <w:r w:rsidR="00832FDA">
          <w:rPr>
            <w:noProof/>
            <w:webHidden/>
          </w:rPr>
          <w:instrText xml:space="preserve"> PAGEREF _Toc24721898 \h </w:instrText>
        </w:r>
        <w:r w:rsidR="00832FDA">
          <w:rPr>
            <w:noProof/>
            <w:webHidden/>
          </w:rPr>
        </w:r>
        <w:r w:rsidR="00832FDA">
          <w:rPr>
            <w:noProof/>
            <w:webHidden/>
          </w:rPr>
          <w:fldChar w:fldCharType="separate"/>
        </w:r>
        <w:r w:rsidR="00832FDA">
          <w:rPr>
            <w:noProof/>
            <w:webHidden/>
          </w:rPr>
          <w:t>36</w:t>
        </w:r>
        <w:r w:rsidR="00832FDA">
          <w:rPr>
            <w:noProof/>
            <w:webHidden/>
          </w:rPr>
          <w:fldChar w:fldCharType="end"/>
        </w:r>
      </w:hyperlink>
    </w:p>
    <w:p w14:paraId="51C519D3"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899" w:history="1">
        <w:r w:rsidR="00832FDA" w:rsidRPr="00E227E4">
          <w:rPr>
            <w:rStyle w:val="Hyperlink"/>
            <w:noProof/>
          </w:rPr>
          <w:t>Figure 8: Robscans with Different Rotation Angles; Two of them Mirrored</w:t>
        </w:r>
        <w:r w:rsidR="00832FDA">
          <w:rPr>
            <w:noProof/>
            <w:webHidden/>
          </w:rPr>
          <w:tab/>
        </w:r>
        <w:r w:rsidR="00832FDA">
          <w:rPr>
            <w:noProof/>
            <w:webHidden/>
          </w:rPr>
          <w:fldChar w:fldCharType="begin"/>
        </w:r>
        <w:r w:rsidR="00832FDA">
          <w:rPr>
            <w:noProof/>
            <w:webHidden/>
          </w:rPr>
          <w:instrText xml:space="preserve"> PAGEREF _Toc24721899 \h </w:instrText>
        </w:r>
        <w:r w:rsidR="00832FDA">
          <w:rPr>
            <w:noProof/>
            <w:webHidden/>
          </w:rPr>
        </w:r>
        <w:r w:rsidR="00832FDA">
          <w:rPr>
            <w:noProof/>
            <w:webHidden/>
          </w:rPr>
          <w:fldChar w:fldCharType="separate"/>
        </w:r>
        <w:r w:rsidR="00832FDA">
          <w:rPr>
            <w:noProof/>
            <w:webHidden/>
          </w:rPr>
          <w:t>55</w:t>
        </w:r>
        <w:r w:rsidR="00832FDA">
          <w:rPr>
            <w:noProof/>
            <w:webHidden/>
          </w:rPr>
          <w:fldChar w:fldCharType="end"/>
        </w:r>
      </w:hyperlink>
    </w:p>
    <w:p w14:paraId="117C9297"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0" w:history="1">
        <w:r w:rsidR="00832FDA" w:rsidRPr="00E227E4">
          <w:rPr>
            <w:rStyle w:val="Hyperlink"/>
            <w:noProof/>
          </w:rPr>
          <w:t>Figure 9: Rivet head types</w:t>
        </w:r>
        <w:r w:rsidR="00832FDA">
          <w:rPr>
            <w:noProof/>
            <w:webHidden/>
          </w:rPr>
          <w:tab/>
        </w:r>
        <w:r w:rsidR="00832FDA">
          <w:rPr>
            <w:noProof/>
            <w:webHidden/>
          </w:rPr>
          <w:fldChar w:fldCharType="begin"/>
        </w:r>
        <w:r w:rsidR="00832FDA">
          <w:rPr>
            <w:noProof/>
            <w:webHidden/>
          </w:rPr>
          <w:instrText xml:space="preserve"> PAGEREF _Toc24721900 \h </w:instrText>
        </w:r>
        <w:r w:rsidR="00832FDA">
          <w:rPr>
            <w:noProof/>
            <w:webHidden/>
          </w:rPr>
        </w:r>
        <w:r w:rsidR="00832FDA">
          <w:rPr>
            <w:noProof/>
            <w:webHidden/>
          </w:rPr>
          <w:fldChar w:fldCharType="separate"/>
        </w:r>
        <w:r w:rsidR="00832FDA">
          <w:rPr>
            <w:noProof/>
            <w:webHidden/>
          </w:rPr>
          <w:t>58</w:t>
        </w:r>
        <w:r w:rsidR="00832FDA">
          <w:rPr>
            <w:noProof/>
            <w:webHidden/>
          </w:rPr>
          <w:fldChar w:fldCharType="end"/>
        </w:r>
      </w:hyperlink>
    </w:p>
    <w:p w14:paraId="731063A6"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1" w:history="1">
        <w:r w:rsidR="00832FDA" w:rsidRPr="00E227E4">
          <w:rPr>
            <w:rStyle w:val="Hyperlink"/>
            <w:noProof/>
          </w:rPr>
          <w:t>Figure 10: Cross Section of a blind rivet</w:t>
        </w:r>
        <w:r w:rsidR="00832FDA">
          <w:rPr>
            <w:noProof/>
            <w:webHidden/>
          </w:rPr>
          <w:tab/>
        </w:r>
        <w:r w:rsidR="00832FDA">
          <w:rPr>
            <w:noProof/>
            <w:webHidden/>
          </w:rPr>
          <w:fldChar w:fldCharType="begin"/>
        </w:r>
        <w:r w:rsidR="00832FDA">
          <w:rPr>
            <w:noProof/>
            <w:webHidden/>
          </w:rPr>
          <w:instrText xml:space="preserve"> PAGEREF _Toc24721901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56CBCB5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2" w:history="1">
        <w:r w:rsidR="00832FDA" w:rsidRPr="00E227E4">
          <w:rPr>
            <w:rStyle w:val="Hyperlink"/>
            <w:noProof/>
          </w:rPr>
          <w:t>Figure 11: Thick and Thin Assembling</w:t>
        </w:r>
        <w:r w:rsidR="00832FDA">
          <w:rPr>
            <w:noProof/>
            <w:webHidden/>
          </w:rPr>
          <w:tab/>
        </w:r>
        <w:r w:rsidR="00832FDA">
          <w:rPr>
            <w:noProof/>
            <w:webHidden/>
          </w:rPr>
          <w:fldChar w:fldCharType="begin"/>
        </w:r>
        <w:r w:rsidR="00832FDA">
          <w:rPr>
            <w:noProof/>
            <w:webHidden/>
          </w:rPr>
          <w:instrText xml:space="preserve"> PAGEREF _Toc24721902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6345BCE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3" w:history="1">
        <w:r w:rsidR="00832FDA" w:rsidRPr="00E227E4">
          <w:rPr>
            <w:rStyle w:val="Hyperlink"/>
            <w:noProof/>
          </w:rPr>
          <w:t>Figure 12: Fastening Soft and Hard</w:t>
        </w:r>
        <w:r w:rsidR="00832FDA">
          <w:rPr>
            <w:noProof/>
            <w:webHidden/>
          </w:rPr>
          <w:tab/>
        </w:r>
        <w:r w:rsidR="00832FDA">
          <w:rPr>
            <w:noProof/>
            <w:webHidden/>
          </w:rPr>
          <w:fldChar w:fldCharType="begin"/>
        </w:r>
        <w:r w:rsidR="00832FDA">
          <w:rPr>
            <w:noProof/>
            <w:webHidden/>
          </w:rPr>
          <w:instrText xml:space="preserve"> PAGEREF _Toc24721903 \h </w:instrText>
        </w:r>
        <w:r w:rsidR="00832FDA">
          <w:rPr>
            <w:noProof/>
            <w:webHidden/>
          </w:rPr>
        </w:r>
        <w:r w:rsidR="00832FDA">
          <w:rPr>
            <w:noProof/>
            <w:webHidden/>
          </w:rPr>
          <w:fldChar w:fldCharType="separate"/>
        </w:r>
        <w:r w:rsidR="00832FDA">
          <w:rPr>
            <w:noProof/>
            <w:webHidden/>
          </w:rPr>
          <w:t>61</w:t>
        </w:r>
        <w:r w:rsidR="00832FDA">
          <w:rPr>
            <w:noProof/>
            <w:webHidden/>
          </w:rPr>
          <w:fldChar w:fldCharType="end"/>
        </w:r>
      </w:hyperlink>
    </w:p>
    <w:p w14:paraId="056D9988"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4" w:history="1">
        <w:r w:rsidR="00832FDA" w:rsidRPr="00E227E4">
          <w:rPr>
            <w:rStyle w:val="Hyperlink"/>
            <w:noProof/>
          </w:rPr>
          <w:t>Figure 13: Cross Section of a Self-Piercing Rivet</w:t>
        </w:r>
        <w:r w:rsidR="00832FDA">
          <w:rPr>
            <w:noProof/>
            <w:webHidden/>
          </w:rPr>
          <w:tab/>
        </w:r>
        <w:r w:rsidR="00832FDA">
          <w:rPr>
            <w:noProof/>
            <w:webHidden/>
          </w:rPr>
          <w:fldChar w:fldCharType="begin"/>
        </w:r>
        <w:r w:rsidR="00832FDA">
          <w:rPr>
            <w:noProof/>
            <w:webHidden/>
          </w:rPr>
          <w:instrText xml:space="preserve"> PAGEREF _Toc24721904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58A7AA2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5" w:history="1">
        <w:r w:rsidR="00832FDA" w:rsidRPr="00E227E4">
          <w:rPr>
            <w:rStyle w:val="Hyperlink"/>
            <w:noProof/>
          </w:rPr>
          <w:t>Figure 14: S</w:t>
        </w:r>
        <w:r w:rsidR="00832FDA" w:rsidRPr="00E227E4">
          <w:rPr>
            <w:rStyle w:val="Hyperlink"/>
            <w:rFonts w:ascii="Arial" w:hAnsi="Arial" w:cs="Arial"/>
            <w:noProof/>
            <w:shd w:val="clear" w:color="auto" w:fill="FFFFFF"/>
          </w:rPr>
          <w:t>elf-piercing rivet setting apparatus</w:t>
        </w:r>
        <w:r w:rsidR="00832FDA">
          <w:rPr>
            <w:noProof/>
            <w:webHidden/>
          </w:rPr>
          <w:tab/>
        </w:r>
        <w:r w:rsidR="00832FDA">
          <w:rPr>
            <w:noProof/>
            <w:webHidden/>
          </w:rPr>
          <w:fldChar w:fldCharType="begin"/>
        </w:r>
        <w:r w:rsidR="00832FDA">
          <w:rPr>
            <w:noProof/>
            <w:webHidden/>
          </w:rPr>
          <w:instrText xml:space="preserve"> PAGEREF _Toc24721905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3338944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6" w:history="1">
        <w:r w:rsidR="00832FDA" w:rsidRPr="00E227E4">
          <w:rPr>
            <w:rStyle w:val="Hyperlink"/>
            <w:noProof/>
          </w:rPr>
          <w:t>Figure 15: Dimensions of Solid Rivets</w:t>
        </w:r>
        <w:r w:rsidR="00832FDA">
          <w:rPr>
            <w:noProof/>
            <w:webHidden/>
          </w:rPr>
          <w:tab/>
        </w:r>
        <w:r w:rsidR="00832FDA">
          <w:rPr>
            <w:noProof/>
            <w:webHidden/>
          </w:rPr>
          <w:fldChar w:fldCharType="begin"/>
        </w:r>
        <w:r w:rsidR="00832FDA">
          <w:rPr>
            <w:noProof/>
            <w:webHidden/>
          </w:rPr>
          <w:instrText xml:space="preserve"> PAGEREF _Toc24721906 \h </w:instrText>
        </w:r>
        <w:r w:rsidR="00832FDA">
          <w:rPr>
            <w:noProof/>
            <w:webHidden/>
          </w:rPr>
        </w:r>
        <w:r w:rsidR="00832FDA">
          <w:rPr>
            <w:noProof/>
            <w:webHidden/>
          </w:rPr>
          <w:fldChar w:fldCharType="separate"/>
        </w:r>
        <w:r w:rsidR="00832FDA">
          <w:rPr>
            <w:noProof/>
            <w:webHidden/>
          </w:rPr>
          <w:t>64</w:t>
        </w:r>
        <w:r w:rsidR="00832FDA">
          <w:rPr>
            <w:noProof/>
            <w:webHidden/>
          </w:rPr>
          <w:fldChar w:fldCharType="end"/>
        </w:r>
      </w:hyperlink>
    </w:p>
    <w:p w14:paraId="1C9C70E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7" w:history="1">
        <w:r w:rsidR="00832FDA" w:rsidRPr="00E227E4">
          <w:rPr>
            <w:rStyle w:val="Hyperlink"/>
            <w:noProof/>
          </w:rPr>
          <w:t>Figure 16: Clinch allowance of solid rivet</w:t>
        </w:r>
        <w:r w:rsidR="00832FDA">
          <w:rPr>
            <w:noProof/>
            <w:webHidden/>
          </w:rPr>
          <w:tab/>
        </w:r>
        <w:r w:rsidR="00832FDA">
          <w:rPr>
            <w:noProof/>
            <w:webHidden/>
          </w:rPr>
          <w:fldChar w:fldCharType="begin"/>
        </w:r>
        <w:r w:rsidR="00832FDA">
          <w:rPr>
            <w:noProof/>
            <w:webHidden/>
          </w:rPr>
          <w:instrText xml:space="preserve"> PAGEREF _Toc24721907 \h </w:instrText>
        </w:r>
        <w:r w:rsidR="00832FDA">
          <w:rPr>
            <w:noProof/>
            <w:webHidden/>
          </w:rPr>
        </w:r>
        <w:r w:rsidR="00832FDA">
          <w:rPr>
            <w:noProof/>
            <w:webHidden/>
          </w:rPr>
          <w:fldChar w:fldCharType="separate"/>
        </w:r>
        <w:r w:rsidR="00832FDA">
          <w:rPr>
            <w:noProof/>
            <w:webHidden/>
          </w:rPr>
          <w:t>65</w:t>
        </w:r>
        <w:r w:rsidR="00832FDA">
          <w:rPr>
            <w:noProof/>
            <w:webHidden/>
          </w:rPr>
          <w:fldChar w:fldCharType="end"/>
        </w:r>
      </w:hyperlink>
    </w:p>
    <w:p w14:paraId="38A35DD3"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8" w:history="1">
        <w:r w:rsidR="00832FDA" w:rsidRPr="00E227E4">
          <w:rPr>
            <w:rStyle w:val="Hyperlink"/>
            <w:noProof/>
          </w:rPr>
          <w:t>Figure 17: Cross section of a SWOP Rivet</w:t>
        </w:r>
        <w:r w:rsidR="00832FDA">
          <w:rPr>
            <w:noProof/>
            <w:webHidden/>
          </w:rPr>
          <w:tab/>
        </w:r>
        <w:r w:rsidR="00832FDA">
          <w:rPr>
            <w:noProof/>
            <w:webHidden/>
          </w:rPr>
          <w:fldChar w:fldCharType="begin"/>
        </w:r>
        <w:r w:rsidR="00832FDA">
          <w:rPr>
            <w:noProof/>
            <w:webHidden/>
          </w:rPr>
          <w:instrText xml:space="preserve"> PAGEREF _Toc24721908 \h </w:instrText>
        </w:r>
        <w:r w:rsidR="00832FDA">
          <w:rPr>
            <w:noProof/>
            <w:webHidden/>
          </w:rPr>
        </w:r>
        <w:r w:rsidR="00832FDA">
          <w:rPr>
            <w:noProof/>
            <w:webHidden/>
          </w:rPr>
          <w:fldChar w:fldCharType="separate"/>
        </w:r>
        <w:r w:rsidR="00832FDA">
          <w:rPr>
            <w:noProof/>
            <w:webHidden/>
          </w:rPr>
          <w:t>66</w:t>
        </w:r>
        <w:r w:rsidR="00832FDA">
          <w:rPr>
            <w:noProof/>
            <w:webHidden/>
          </w:rPr>
          <w:fldChar w:fldCharType="end"/>
        </w:r>
      </w:hyperlink>
    </w:p>
    <w:p w14:paraId="6E534BA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09" w:history="1">
        <w:r w:rsidR="00832FDA" w:rsidRPr="00E227E4">
          <w:rPr>
            <w:rStyle w:val="Hyperlink"/>
            <w:noProof/>
          </w:rPr>
          <w:t>Figure 18: Bolts and Screws</w:t>
        </w:r>
        <w:r w:rsidR="00832FDA">
          <w:rPr>
            <w:noProof/>
            <w:webHidden/>
          </w:rPr>
          <w:tab/>
        </w:r>
        <w:r w:rsidR="00832FDA">
          <w:rPr>
            <w:noProof/>
            <w:webHidden/>
          </w:rPr>
          <w:fldChar w:fldCharType="begin"/>
        </w:r>
        <w:r w:rsidR="00832FDA">
          <w:rPr>
            <w:noProof/>
            <w:webHidden/>
          </w:rPr>
          <w:instrText xml:space="preserve"> PAGEREF _Toc24721909 \h </w:instrText>
        </w:r>
        <w:r w:rsidR="00832FDA">
          <w:rPr>
            <w:noProof/>
            <w:webHidden/>
          </w:rPr>
        </w:r>
        <w:r w:rsidR="00832FDA">
          <w:rPr>
            <w:noProof/>
            <w:webHidden/>
          </w:rPr>
          <w:fldChar w:fldCharType="separate"/>
        </w:r>
        <w:r w:rsidR="00832FDA">
          <w:rPr>
            <w:noProof/>
            <w:webHidden/>
          </w:rPr>
          <w:t>68</w:t>
        </w:r>
        <w:r w:rsidR="00832FDA">
          <w:rPr>
            <w:noProof/>
            <w:webHidden/>
          </w:rPr>
          <w:fldChar w:fldCharType="end"/>
        </w:r>
      </w:hyperlink>
    </w:p>
    <w:p w14:paraId="0C8B3ED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0" w:history="1">
        <w:r w:rsidR="00832FDA" w:rsidRPr="00E227E4">
          <w:rPr>
            <w:rStyle w:val="Hyperlink"/>
            <w:noProof/>
          </w:rPr>
          <w:t>Figure 19: Different Screw Forms</w:t>
        </w:r>
        <w:r w:rsidR="00832FDA">
          <w:rPr>
            <w:noProof/>
            <w:webHidden/>
          </w:rPr>
          <w:tab/>
        </w:r>
        <w:r w:rsidR="00832FDA">
          <w:rPr>
            <w:noProof/>
            <w:webHidden/>
          </w:rPr>
          <w:fldChar w:fldCharType="begin"/>
        </w:r>
        <w:r w:rsidR="00832FDA">
          <w:rPr>
            <w:noProof/>
            <w:webHidden/>
          </w:rPr>
          <w:instrText xml:space="preserve"> PAGEREF _Toc24721910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4F74015"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1" w:history="1">
        <w:r w:rsidR="00832FDA" w:rsidRPr="00E227E4">
          <w:rPr>
            <w:rStyle w:val="Hyperlink"/>
            <w:noProof/>
          </w:rPr>
          <w:t>Figure 20: Definition of Length and Head Sizes</w:t>
        </w:r>
        <w:r w:rsidR="00832FDA">
          <w:rPr>
            <w:noProof/>
            <w:webHidden/>
          </w:rPr>
          <w:tab/>
        </w:r>
        <w:r w:rsidR="00832FDA">
          <w:rPr>
            <w:noProof/>
            <w:webHidden/>
          </w:rPr>
          <w:fldChar w:fldCharType="begin"/>
        </w:r>
        <w:r w:rsidR="00832FDA">
          <w:rPr>
            <w:noProof/>
            <w:webHidden/>
          </w:rPr>
          <w:instrText xml:space="preserve"> PAGEREF _Toc24721911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2C624E61"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2" w:history="1">
        <w:r w:rsidR="00832FDA" w:rsidRPr="00E227E4">
          <w:rPr>
            <w:rStyle w:val="Hyperlink"/>
            <w:noProof/>
          </w:rPr>
          <w:t>Figure 21: Definition of lead, pitch and starts of a thread.</w:t>
        </w:r>
        <w:r w:rsidR="00832FDA">
          <w:rPr>
            <w:noProof/>
            <w:webHidden/>
          </w:rPr>
          <w:tab/>
        </w:r>
        <w:r w:rsidR="00832FDA">
          <w:rPr>
            <w:noProof/>
            <w:webHidden/>
          </w:rPr>
          <w:fldChar w:fldCharType="begin"/>
        </w:r>
        <w:r w:rsidR="00832FDA">
          <w:rPr>
            <w:noProof/>
            <w:webHidden/>
          </w:rPr>
          <w:instrText xml:space="preserve"> PAGEREF _Toc24721912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265B687"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3" w:history="1">
        <w:r w:rsidR="00832FDA" w:rsidRPr="00E227E4">
          <w:rPr>
            <w:rStyle w:val="Hyperlink"/>
            <w:noProof/>
          </w:rPr>
          <w:t>Figure 22: Bolt with welded nut</w:t>
        </w:r>
        <w:r w:rsidR="00832FDA">
          <w:rPr>
            <w:noProof/>
            <w:webHidden/>
          </w:rPr>
          <w:tab/>
        </w:r>
        <w:r w:rsidR="00832FDA">
          <w:rPr>
            <w:noProof/>
            <w:webHidden/>
          </w:rPr>
          <w:fldChar w:fldCharType="begin"/>
        </w:r>
        <w:r w:rsidR="00832FDA">
          <w:rPr>
            <w:noProof/>
            <w:webHidden/>
          </w:rPr>
          <w:instrText xml:space="preserve"> PAGEREF _Toc24721913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23184A56"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4" w:history="1">
        <w:r w:rsidR="00832FDA" w:rsidRPr="00E227E4">
          <w:rPr>
            <w:rStyle w:val="Hyperlink"/>
            <w:noProof/>
          </w:rPr>
          <w:t>Figure 23: Bolt with free nut</w:t>
        </w:r>
        <w:r w:rsidR="00832FDA">
          <w:rPr>
            <w:noProof/>
            <w:webHidden/>
          </w:rPr>
          <w:tab/>
        </w:r>
        <w:r w:rsidR="00832FDA">
          <w:rPr>
            <w:noProof/>
            <w:webHidden/>
          </w:rPr>
          <w:fldChar w:fldCharType="begin"/>
        </w:r>
        <w:r w:rsidR="00832FDA">
          <w:rPr>
            <w:noProof/>
            <w:webHidden/>
          </w:rPr>
          <w:instrText xml:space="preserve"> PAGEREF _Toc24721914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5E8914B"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5" w:history="1">
        <w:r w:rsidR="00832FDA" w:rsidRPr="00E227E4">
          <w:rPr>
            <w:rStyle w:val="Hyperlink"/>
            <w:noProof/>
          </w:rPr>
          <w:t>Figure 24: Screw</w:t>
        </w:r>
        <w:r w:rsidR="00832FDA">
          <w:rPr>
            <w:noProof/>
            <w:webHidden/>
          </w:rPr>
          <w:tab/>
        </w:r>
        <w:r w:rsidR="00832FDA">
          <w:rPr>
            <w:noProof/>
            <w:webHidden/>
          </w:rPr>
          <w:fldChar w:fldCharType="begin"/>
        </w:r>
        <w:r w:rsidR="00832FDA">
          <w:rPr>
            <w:noProof/>
            <w:webHidden/>
          </w:rPr>
          <w:instrText xml:space="preserve"> PAGEREF _Toc24721915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61AD218"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6" w:history="1">
        <w:r w:rsidR="00832FDA" w:rsidRPr="00E227E4">
          <w:rPr>
            <w:rStyle w:val="Hyperlink"/>
            <w:noProof/>
          </w:rPr>
          <w:t>Figure 25: Welded stud with free nut</w:t>
        </w:r>
        <w:r w:rsidR="00832FDA">
          <w:rPr>
            <w:noProof/>
            <w:webHidden/>
          </w:rPr>
          <w:tab/>
        </w:r>
        <w:r w:rsidR="00832FDA">
          <w:rPr>
            <w:noProof/>
            <w:webHidden/>
          </w:rPr>
          <w:fldChar w:fldCharType="begin"/>
        </w:r>
        <w:r w:rsidR="00832FDA">
          <w:rPr>
            <w:noProof/>
            <w:webHidden/>
          </w:rPr>
          <w:instrText xml:space="preserve"> PAGEREF _Toc24721916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7DFAD9A0"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7" w:history="1">
        <w:r w:rsidR="00832FDA" w:rsidRPr="00E227E4">
          <w:rPr>
            <w:rStyle w:val="Hyperlink"/>
            <w:noProof/>
          </w:rPr>
          <w:t>Figure 26: Plain stud</w:t>
        </w:r>
        <w:r w:rsidR="00832FDA">
          <w:rPr>
            <w:noProof/>
            <w:webHidden/>
          </w:rPr>
          <w:tab/>
        </w:r>
        <w:r w:rsidR="00832FDA">
          <w:rPr>
            <w:noProof/>
            <w:webHidden/>
          </w:rPr>
          <w:fldChar w:fldCharType="begin"/>
        </w:r>
        <w:r w:rsidR="00832FDA">
          <w:rPr>
            <w:noProof/>
            <w:webHidden/>
          </w:rPr>
          <w:instrText xml:space="preserve"> PAGEREF _Toc24721917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1B7BD985"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8" w:history="1">
        <w:r w:rsidR="00832FDA" w:rsidRPr="00E227E4">
          <w:rPr>
            <w:rStyle w:val="Hyperlink"/>
            <w:noProof/>
          </w:rPr>
          <w:t>Figure 27: Process of Flow Drill Screwing</w:t>
        </w:r>
        <w:r w:rsidR="00832FDA">
          <w:rPr>
            <w:noProof/>
            <w:webHidden/>
          </w:rPr>
          <w:tab/>
        </w:r>
        <w:r w:rsidR="00832FDA">
          <w:rPr>
            <w:noProof/>
            <w:webHidden/>
          </w:rPr>
          <w:fldChar w:fldCharType="begin"/>
        </w:r>
        <w:r w:rsidR="00832FDA">
          <w:rPr>
            <w:noProof/>
            <w:webHidden/>
          </w:rPr>
          <w:instrText xml:space="preserve"> PAGEREF _Toc24721918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795489A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19" w:history="1">
        <w:r w:rsidR="00832FDA" w:rsidRPr="00E227E4">
          <w:rPr>
            <w:rStyle w:val="Hyperlink"/>
            <w:noProof/>
          </w:rPr>
          <w:t>Figure 28: Measures of applied FDS</w:t>
        </w:r>
        <w:r w:rsidR="00832FDA">
          <w:rPr>
            <w:noProof/>
            <w:webHidden/>
          </w:rPr>
          <w:tab/>
        </w:r>
        <w:r w:rsidR="00832FDA">
          <w:rPr>
            <w:noProof/>
            <w:webHidden/>
          </w:rPr>
          <w:fldChar w:fldCharType="begin"/>
        </w:r>
        <w:r w:rsidR="00832FDA">
          <w:rPr>
            <w:noProof/>
            <w:webHidden/>
          </w:rPr>
          <w:instrText xml:space="preserve"> PAGEREF _Toc24721919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3B327AD4"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0" w:history="1">
        <w:r w:rsidR="00832FDA" w:rsidRPr="00E227E4">
          <w:rPr>
            <w:rStyle w:val="Hyperlink"/>
            <w:noProof/>
          </w:rPr>
          <w:t>Figure 29: Pre-machined or clearance hole in FDS connection</w:t>
        </w:r>
        <w:r w:rsidR="00832FDA">
          <w:rPr>
            <w:noProof/>
            <w:webHidden/>
          </w:rPr>
          <w:tab/>
        </w:r>
        <w:r w:rsidR="00832FDA">
          <w:rPr>
            <w:noProof/>
            <w:webHidden/>
          </w:rPr>
          <w:fldChar w:fldCharType="begin"/>
        </w:r>
        <w:r w:rsidR="00832FDA">
          <w:rPr>
            <w:noProof/>
            <w:webHidden/>
          </w:rPr>
          <w:instrText xml:space="preserve"> PAGEREF _Toc24721920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1A9EEDD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1" w:history="1">
        <w:r w:rsidR="00832FDA" w:rsidRPr="00E227E4">
          <w:rPr>
            <w:rStyle w:val="Hyperlink"/>
            <w:noProof/>
          </w:rPr>
          <w:t>Figure 30: Pilot hole on sheet metal</w:t>
        </w:r>
        <w:r w:rsidR="00832FDA">
          <w:rPr>
            <w:noProof/>
            <w:webHidden/>
          </w:rPr>
          <w:tab/>
        </w:r>
        <w:r w:rsidR="00832FDA">
          <w:rPr>
            <w:noProof/>
            <w:webHidden/>
          </w:rPr>
          <w:fldChar w:fldCharType="begin"/>
        </w:r>
        <w:r w:rsidR="00832FDA">
          <w:rPr>
            <w:noProof/>
            <w:webHidden/>
          </w:rPr>
          <w:instrText xml:space="preserve"> PAGEREF _Toc24721921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5E17D867"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2" w:history="1">
        <w:r w:rsidR="00832FDA" w:rsidRPr="00E227E4">
          <w:rPr>
            <w:rStyle w:val="Hyperlink"/>
            <w:noProof/>
          </w:rPr>
          <w:t>Figure 31: Schematic representation of the clinching operation</w:t>
        </w:r>
        <w:r w:rsidR="00832FDA">
          <w:rPr>
            <w:noProof/>
            <w:webHidden/>
          </w:rPr>
          <w:tab/>
        </w:r>
        <w:r w:rsidR="00832FDA">
          <w:rPr>
            <w:noProof/>
            <w:webHidden/>
          </w:rPr>
          <w:fldChar w:fldCharType="begin"/>
        </w:r>
        <w:r w:rsidR="00832FDA">
          <w:rPr>
            <w:noProof/>
            <w:webHidden/>
          </w:rPr>
          <w:instrText xml:space="preserve"> PAGEREF _Toc24721922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53D5CC3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3" w:history="1">
        <w:r w:rsidR="00832FDA" w:rsidRPr="00E227E4">
          <w:rPr>
            <w:rStyle w:val="Hyperlink"/>
            <w:noProof/>
          </w:rPr>
          <w:t>Figure 32: Clinch Joint Dimensions</w:t>
        </w:r>
        <w:r w:rsidR="00832FDA">
          <w:rPr>
            <w:noProof/>
            <w:webHidden/>
          </w:rPr>
          <w:tab/>
        </w:r>
        <w:r w:rsidR="00832FDA">
          <w:rPr>
            <w:noProof/>
            <w:webHidden/>
          </w:rPr>
          <w:fldChar w:fldCharType="begin"/>
        </w:r>
        <w:r w:rsidR="00832FDA">
          <w:rPr>
            <w:noProof/>
            <w:webHidden/>
          </w:rPr>
          <w:instrText xml:space="preserve"> PAGEREF _Toc24721923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4C077FC4"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4" w:history="1">
        <w:r w:rsidR="00832FDA" w:rsidRPr="00E227E4">
          <w:rPr>
            <w:rStyle w:val="Hyperlink"/>
            <w:noProof/>
          </w:rPr>
          <w:t>Figure 33: TOX (left) and BTM’s Tog-L-Loc system</w:t>
        </w:r>
        <w:r w:rsidR="00832FDA">
          <w:rPr>
            <w:noProof/>
            <w:webHidden/>
          </w:rPr>
          <w:tab/>
        </w:r>
        <w:r w:rsidR="00832FDA">
          <w:rPr>
            <w:noProof/>
            <w:webHidden/>
          </w:rPr>
          <w:fldChar w:fldCharType="begin"/>
        </w:r>
        <w:r w:rsidR="00832FDA">
          <w:rPr>
            <w:noProof/>
            <w:webHidden/>
          </w:rPr>
          <w:instrText xml:space="preserve"> PAGEREF _Toc24721924 \h </w:instrText>
        </w:r>
        <w:r w:rsidR="00832FDA">
          <w:rPr>
            <w:noProof/>
            <w:webHidden/>
          </w:rPr>
        </w:r>
        <w:r w:rsidR="00832FDA">
          <w:rPr>
            <w:noProof/>
            <w:webHidden/>
          </w:rPr>
          <w:fldChar w:fldCharType="separate"/>
        </w:r>
        <w:r w:rsidR="00832FDA">
          <w:rPr>
            <w:noProof/>
            <w:webHidden/>
          </w:rPr>
          <w:t>87</w:t>
        </w:r>
        <w:r w:rsidR="00832FDA">
          <w:rPr>
            <w:noProof/>
            <w:webHidden/>
          </w:rPr>
          <w:fldChar w:fldCharType="end"/>
        </w:r>
      </w:hyperlink>
    </w:p>
    <w:p w14:paraId="56BD67BB"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5" w:history="1">
        <w:r w:rsidR="00832FDA" w:rsidRPr="00E227E4">
          <w:rPr>
            <w:rStyle w:val="Hyperlink"/>
            <w:noProof/>
          </w:rPr>
          <w:t>Figure 34: Cross Section of a Heat Stake</w:t>
        </w:r>
        <w:r w:rsidR="00832FDA">
          <w:rPr>
            <w:noProof/>
            <w:webHidden/>
          </w:rPr>
          <w:tab/>
        </w:r>
        <w:r w:rsidR="00832FDA">
          <w:rPr>
            <w:noProof/>
            <w:webHidden/>
          </w:rPr>
          <w:fldChar w:fldCharType="begin"/>
        </w:r>
        <w:r w:rsidR="00832FDA">
          <w:rPr>
            <w:noProof/>
            <w:webHidden/>
          </w:rPr>
          <w:instrText xml:space="preserve"> PAGEREF _Toc24721925 \h </w:instrText>
        </w:r>
        <w:r w:rsidR="00832FDA">
          <w:rPr>
            <w:noProof/>
            <w:webHidden/>
          </w:rPr>
        </w:r>
        <w:r w:rsidR="00832FDA">
          <w:rPr>
            <w:noProof/>
            <w:webHidden/>
          </w:rPr>
          <w:fldChar w:fldCharType="separate"/>
        </w:r>
        <w:r w:rsidR="00832FDA">
          <w:rPr>
            <w:noProof/>
            <w:webHidden/>
          </w:rPr>
          <w:t>89</w:t>
        </w:r>
        <w:r w:rsidR="00832FDA">
          <w:rPr>
            <w:noProof/>
            <w:webHidden/>
          </w:rPr>
          <w:fldChar w:fldCharType="end"/>
        </w:r>
      </w:hyperlink>
    </w:p>
    <w:p w14:paraId="3B414F7E" w14:textId="58E552A1"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6" w:history="1">
        <w:r w:rsidR="00832FDA" w:rsidRPr="00E227E4">
          <w:rPr>
            <w:rStyle w:val="Hyperlink"/>
            <w:noProof/>
          </w:rPr>
          <w:t xml:space="preserve">Figure 35: A </w:t>
        </w:r>
        <w:r w:rsidR="00194316">
          <w:rPr>
            <w:rStyle w:val="Hyperlink"/>
            <w:noProof/>
          </w:rPr>
          <w:t>"</w:t>
        </w:r>
        <w:r w:rsidR="00832FDA" w:rsidRPr="00E227E4">
          <w:rPr>
            <w:rStyle w:val="Hyperlink"/>
            <w:noProof/>
          </w:rPr>
          <w:t>Hairpin Clip</w:t>
        </w:r>
        <w:r w:rsidR="00194316">
          <w:rPr>
            <w:rStyle w:val="Hyperlink"/>
            <w:noProof/>
          </w:rPr>
          <w:t>"</w:t>
        </w:r>
        <w:r w:rsidR="00832FDA">
          <w:rPr>
            <w:noProof/>
            <w:webHidden/>
          </w:rPr>
          <w:tab/>
        </w:r>
        <w:r w:rsidR="00832FDA">
          <w:rPr>
            <w:noProof/>
            <w:webHidden/>
          </w:rPr>
          <w:fldChar w:fldCharType="begin"/>
        </w:r>
        <w:r w:rsidR="00832FDA">
          <w:rPr>
            <w:noProof/>
            <w:webHidden/>
          </w:rPr>
          <w:instrText xml:space="preserve"> PAGEREF _Toc24721926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3937774"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7" w:history="1">
        <w:r w:rsidR="00832FDA" w:rsidRPr="00E227E4">
          <w:rPr>
            <w:rStyle w:val="Hyperlink"/>
            <w:noProof/>
          </w:rPr>
          <w:t>Figure 36: Internal and External Circlips</w:t>
        </w:r>
        <w:r w:rsidR="00832FDA">
          <w:rPr>
            <w:noProof/>
            <w:webHidden/>
          </w:rPr>
          <w:tab/>
        </w:r>
        <w:r w:rsidR="00832FDA">
          <w:rPr>
            <w:noProof/>
            <w:webHidden/>
          </w:rPr>
          <w:fldChar w:fldCharType="begin"/>
        </w:r>
        <w:r w:rsidR="00832FDA">
          <w:rPr>
            <w:noProof/>
            <w:webHidden/>
          </w:rPr>
          <w:instrText xml:space="preserve"> PAGEREF _Toc24721927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B5A7F7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8" w:history="1">
        <w:r w:rsidR="00832FDA" w:rsidRPr="00E227E4">
          <w:rPr>
            <w:rStyle w:val="Hyperlink"/>
            <w:noProof/>
          </w:rPr>
          <w:t>Figure 37: Clips Pushed into a Hole</w:t>
        </w:r>
        <w:r w:rsidR="00832FDA">
          <w:rPr>
            <w:noProof/>
            <w:webHidden/>
          </w:rPr>
          <w:tab/>
        </w:r>
        <w:r w:rsidR="00832FDA">
          <w:rPr>
            <w:noProof/>
            <w:webHidden/>
          </w:rPr>
          <w:fldChar w:fldCharType="begin"/>
        </w:r>
        <w:r w:rsidR="00832FDA">
          <w:rPr>
            <w:noProof/>
            <w:webHidden/>
          </w:rPr>
          <w:instrText xml:space="preserve"> PAGEREF _Toc24721928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9D81E3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29" w:history="1">
        <w:r w:rsidR="00832FDA" w:rsidRPr="00E227E4">
          <w:rPr>
            <w:rStyle w:val="Hyperlink"/>
            <w:noProof/>
          </w:rPr>
          <w:t>Figure 38: Clips Sliding onto a Flat Surface</w:t>
        </w:r>
        <w:r w:rsidR="00832FDA">
          <w:rPr>
            <w:noProof/>
            <w:webHidden/>
          </w:rPr>
          <w:tab/>
        </w:r>
        <w:r w:rsidR="00832FDA">
          <w:rPr>
            <w:noProof/>
            <w:webHidden/>
          </w:rPr>
          <w:fldChar w:fldCharType="begin"/>
        </w:r>
        <w:r w:rsidR="00832FDA">
          <w:rPr>
            <w:noProof/>
            <w:webHidden/>
          </w:rPr>
          <w:instrText xml:space="preserve"> PAGEREF _Toc24721929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30D0498"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0" w:history="1">
        <w:r w:rsidR="00832FDA" w:rsidRPr="00E227E4">
          <w:rPr>
            <w:rStyle w:val="Hyperlink"/>
            <w:noProof/>
          </w:rPr>
          <w:t>Figure 39: RIVTAC</w:t>
        </w:r>
        <w:r w:rsidR="00832FDA" w:rsidRPr="00E227E4">
          <w:rPr>
            <w:rStyle w:val="Hyperlink"/>
            <w:rFonts w:cs="Calibri"/>
            <w:noProof/>
          </w:rPr>
          <w:t>®</w:t>
        </w:r>
        <w:r w:rsidR="00832FDA" w:rsidRPr="00E227E4">
          <w:rPr>
            <w:rStyle w:val="Hyperlink"/>
            <w:noProof/>
          </w:rPr>
          <w:t xml:space="preserve"> Nail</w:t>
        </w:r>
        <w:r w:rsidR="00832FDA">
          <w:rPr>
            <w:noProof/>
            <w:webHidden/>
          </w:rPr>
          <w:tab/>
        </w:r>
        <w:r w:rsidR="00832FDA">
          <w:rPr>
            <w:noProof/>
            <w:webHidden/>
          </w:rPr>
          <w:fldChar w:fldCharType="begin"/>
        </w:r>
        <w:r w:rsidR="00832FDA">
          <w:rPr>
            <w:noProof/>
            <w:webHidden/>
          </w:rPr>
          <w:instrText xml:space="preserve"> PAGEREF _Toc24721930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15760D6B"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1" w:history="1">
        <w:r w:rsidR="00832FDA" w:rsidRPr="00E227E4">
          <w:rPr>
            <w:rStyle w:val="Hyperlink"/>
            <w:noProof/>
          </w:rPr>
          <w:t>Figure 40: Cross Section of a Nail, Connecting Two Sheets</w:t>
        </w:r>
        <w:r w:rsidR="00832FDA">
          <w:rPr>
            <w:noProof/>
            <w:webHidden/>
          </w:rPr>
          <w:tab/>
        </w:r>
        <w:r w:rsidR="00832FDA">
          <w:rPr>
            <w:noProof/>
            <w:webHidden/>
          </w:rPr>
          <w:fldChar w:fldCharType="begin"/>
        </w:r>
        <w:r w:rsidR="00832FDA">
          <w:rPr>
            <w:noProof/>
            <w:webHidden/>
          </w:rPr>
          <w:instrText xml:space="preserve"> PAGEREF _Toc24721931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6CED7F4F"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2" w:history="1">
        <w:r w:rsidR="00832FDA" w:rsidRPr="00E227E4">
          <w:rPr>
            <w:rStyle w:val="Hyperlink"/>
            <w:noProof/>
          </w:rPr>
          <w:t>Figure 41: Weld Line Changing from Y-Joint to Overlap-Joint</w:t>
        </w:r>
        <w:r w:rsidR="00832FDA">
          <w:rPr>
            <w:noProof/>
            <w:webHidden/>
          </w:rPr>
          <w:tab/>
        </w:r>
        <w:r w:rsidR="00832FDA">
          <w:rPr>
            <w:noProof/>
            <w:webHidden/>
          </w:rPr>
          <w:fldChar w:fldCharType="begin"/>
        </w:r>
        <w:r w:rsidR="00832FDA">
          <w:rPr>
            <w:noProof/>
            <w:webHidden/>
          </w:rPr>
          <w:instrText xml:space="preserve"> PAGEREF _Toc24721932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6E39F7CD"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3" w:history="1">
        <w:r w:rsidR="00832FDA" w:rsidRPr="00E227E4">
          <w:rPr>
            <w:rStyle w:val="Hyperlink"/>
            <w:noProof/>
          </w:rPr>
          <w:t>Figure 42: Longitudinal stiffener, top view</w:t>
        </w:r>
        <w:r w:rsidR="00832FDA">
          <w:rPr>
            <w:noProof/>
            <w:webHidden/>
          </w:rPr>
          <w:tab/>
        </w:r>
        <w:r w:rsidR="00832FDA">
          <w:rPr>
            <w:noProof/>
            <w:webHidden/>
          </w:rPr>
          <w:fldChar w:fldCharType="begin"/>
        </w:r>
        <w:r w:rsidR="00832FDA">
          <w:rPr>
            <w:noProof/>
            <w:webHidden/>
          </w:rPr>
          <w:instrText xml:space="preserve"> PAGEREF _Toc24721933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40E46849"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4" w:history="1">
        <w:r w:rsidR="00832FDA" w:rsidRPr="00E227E4">
          <w:rPr>
            <w:rStyle w:val="Hyperlink"/>
            <w:noProof/>
          </w:rPr>
          <w:t>Figure 43: Seam weld types and attributes</w:t>
        </w:r>
        <w:r w:rsidR="00832FDA">
          <w:rPr>
            <w:noProof/>
            <w:webHidden/>
          </w:rPr>
          <w:tab/>
        </w:r>
        <w:r w:rsidR="00832FDA">
          <w:rPr>
            <w:noProof/>
            <w:webHidden/>
          </w:rPr>
          <w:fldChar w:fldCharType="begin"/>
        </w:r>
        <w:r w:rsidR="00832FDA">
          <w:rPr>
            <w:noProof/>
            <w:webHidden/>
          </w:rPr>
          <w:instrText xml:space="preserve"> PAGEREF _Toc24721934 \h </w:instrText>
        </w:r>
        <w:r w:rsidR="00832FDA">
          <w:rPr>
            <w:noProof/>
            <w:webHidden/>
          </w:rPr>
        </w:r>
        <w:r w:rsidR="00832FDA">
          <w:rPr>
            <w:noProof/>
            <w:webHidden/>
          </w:rPr>
          <w:fldChar w:fldCharType="separate"/>
        </w:r>
        <w:r w:rsidR="00832FDA">
          <w:rPr>
            <w:noProof/>
            <w:webHidden/>
          </w:rPr>
          <w:t>101</w:t>
        </w:r>
        <w:r w:rsidR="00832FDA">
          <w:rPr>
            <w:noProof/>
            <w:webHidden/>
          </w:rPr>
          <w:fldChar w:fldCharType="end"/>
        </w:r>
      </w:hyperlink>
    </w:p>
    <w:p w14:paraId="15819941"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5" w:history="1">
        <w:r w:rsidR="00832FDA" w:rsidRPr="00E227E4">
          <w:rPr>
            <w:rStyle w:val="Hyperlink"/>
            <w:noProof/>
          </w:rPr>
          <w:t>Figure 44: χMCF Structure of a Seam Weld (</w:t>
        </w:r>
        <w:r w:rsidR="00832FDA" w:rsidRPr="00E227E4">
          <w:rPr>
            <w:rStyle w:val="Hyperlink"/>
            <w:i/>
            <w:noProof/>
          </w:rPr>
          <w:t>connection_1d</w:t>
        </w:r>
        <w:r w:rsidR="00832FDA" w:rsidRPr="00E227E4">
          <w:rPr>
            <w:rStyle w:val="Hyperlink"/>
            <w:noProof/>
          </w:rPr>
          <w:t>)</w:t>
        </w:r>
        <w:r w:rsidR="00832FDA">
          <w:rPr>
            <w:noProof/>
            <w:webHidden/>
          </w:rPr>
          <w:tab/>
        </w:r>
        <w:r w:rsidR="00832FDA">
          <w:rPr>
            <w:noProof/>
            <w:webHidden/>
          </w:rPr>
          <w:fldChar w:fldCharType="begin"/>
        </w:r>
        <w:r w:rsidR="00832FDA">
          <w:rPr>
            <w:noProof/>
            <w:webHidden/>
          </w:rPr>
          <w:instrText xml:space="preserve"> PAGEREF _Toc24721935 \h </w:instrText>
        </w:r>
        <w:r w:rsidR="00832FDA">
          <w:rPr>
            <w:noProof/>
            <w:webHidden/>
          </w:rPr>
        </w:r>
        <w:r w:rsidR="00832FDA">
          <w:rPr>
            <w:noProof/>
            <w:webHidden/>
          </w:rPr>
          <w:fldChar w:fldCharType="separate"/>
        </w:r>
        <w:r w:rsidR="00832FDA">
          <w:rPr>
            <w:noProof/>
            <w:webHidden/>
          </w:rPr>
          <w:t>102</w:t>
        </w:r>
        <w:r w:rsidR="00832FDA">
          <w:rPr>
            <w:noProof/>
            <w:webHidden/>
          </w:rPr>
          <w:fldChar w:fldCharType="end"/>
        </w:r>
      </w:hyperlink>
    </w:p>
    <w:p w14:paraId="27E11933"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6" w:history="1">
        <w:r w:rsidR="00832FDA" w:rsidRPr="00E227E4">
          <w:rPr>
            <w:rStyle w:val="Hyperlink"/>
            <w:noProof/>
          </w:rPr>
          <w:t>Figure 45: Sheet Parameters vs.  Weld Position Parameters</w:t>
        </w:r>
        <w:r w:rsidR="00832FDA">
          <w:rPr>
            <w:noProof/>
            <w:webHidden/>
          </w:rPr>
          <w:tab/>
        </w:r>
        <w:r w:rsidR="00832FDA">
          <w:rPr>
            <w:noProof/>
            <w:webHidden/>
          </w:rPr>
          <w:fldChar w:fldCharType="begin"/>
        </w:r>
        <w:r w:rsidR="00832FDA">
          <w:rPr>
            <w:noProof/>
            <w:webHidden/>
          </w:rPr>
          <w:instrText xml:space="preserve"> PAGEREF _Toc24721936 \h </w:instrText>
        </w:r>
        <w:r w:rsidR="00832FDA">
          <w:rPr>
            <w:noProof/>
            <w:webHidden/>
          </w:rPr>
        </w:r>
        <w:r w:rsidR="00832FDA">
          <w:rPr>
            <w:noProof/>
            <w:webHidden/>
          </w:rPr>
          <w:fldChar w:fldCharType="separate"/>
        </w:r>
        <w:r w:rsidR="00832FDA">
          <w:rPr>
            <w:noProof/>
            <w:webHidden/>
          </w:rPr>
          <w:t>105</w:t>
        </w:r>
        <w:r w:rsidR="00832FDA">
          <w:rPr>
            <w:noProof/>
            <w:webHidden/>
          </w:rPr>
          <w:fldChar w:fldCharType="end"/>
        </w:r>
      </w:hyperlink>
    </w:p>
    <w:p w14:paraId="0190710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7" w:history="1">
        <w:r w:rsidR="00832FDA" w:rsidRPr="00E227E4">
          <w:rPr>
            <w:rStyle w:val="Hyperlink"/>
            <w:noProof/>
          </w:rPr>
          <w:t>Figure 46: Welding Position of a Y-Joint</w:t>
        </w:r>
        <w:r w:rsidR="00832FDA">
          <w:rPr>
            <w:noProof/>
            <w:webHidden/>
          </w:rPr>
          <w:tab/>
        </w:r>
        <w:r w:rsidR="00832FDA">
          <w:rPr>
            <w:noProof/>
            <w:webHidden/>
          </w:rPr>
          <w:fldChar w:fldCharType="begin"/>
        </w:r>
        <w:r w:rsidR="00832FDA">
          <w:rPr>
            <w:noProof/>
            <w:webHidden/>
          </w:rPr>
          <w:instrText xml:space="preserve"> PAGEREF _Toc24721937 \h </w:instrText>
        </w:r>
        <w:r w:rsidR="00832FDA">
          <w:rPr>
            <w:noProof/>
            <w:webHidden/>
          </w:rPr>
        </w:r>
        <w:r w:rsidR="00832FDA">
          <w:rPr>
            <w:noProof/>
            <w:webHidden/>
          </w:rPr>
          <w:fldChar w:fldCharType="separate"/>
        </w:r>
        <w:r w:rsidR="00832FDA">
          <w:rPr>
            <w:noProof/>
            <w:webHidden/>
          </w:rPr>
          <w:t>107</w:t>
        </w:r>
        <w:r w:rsidR="00832FDA">
          <w:rPr>
            <w:noProof/>
            <w:webHidden/>
          </w:rPr>
          <w:fldChar w:fldCharType="end"/>
        </w:r>
      </w:hyperlink>
    </w:p>
    <w:p w14:paraId="1D4DCA0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38" w:history="1">
        <w:r w:rsidR="00832FDA" w:rsidRPr="00E227E4">
          <w:rPr>
            <w:rStyle w:val="Hyperlink"/>
            <w:noProof/>
          </w:rPr>
          <w:t>Figure 47: Welding Position vector direction and length</w:t>
        </w:r>
        <w:r w:rsidR="00832FDA">
          <w:rPr>
            <w:noProof/>
            <w:webHidden/>
          </w:rPr>
          <w:tab/>
        </w:r>
        <w:r w:rsidR="00832FDA">
          <w:rPr>
            <w:noProof/>
            <w:webHidden/>
          </w:rPr>
          <w:fldChar w:fldCharType="begin"/>
        </w:r>
        <w:r w:rsidR="00832FDA">
          <w:rPr>
            <w:noProof/>
            <w:webHidden/>
          </w:rPr>
          <w:instrText xml:space="preserve"> PAGEREF _Toc24721938 \h </w:instrText>
        </w:r>
        <w:r w:rsidR="00832FDA">
          <w:rPr>
            <w:noProof/>
            <w:webHidden/>
          </w:rPr>
        </w:r>
        <w:r w:rsidR="00832FDA">
          <w:rPr>
            <w:noProof/>
            <w:webHidden/>
          </w:rPr>
          <w:fldChar w:fldCharType="separate"/>
        </w:r>
        <w:r w:rsidR="00832FDA">
          <w:rPr>
            <w:noProof/>
            <w:webHidden/>
          </w:rPr>
          <w:t>108</w:t>
        </w:r>
        <w:r w:rsidR="00832FDA">
          <w:rPr>
            <w:noProof/>
            <w:webHidden/>
          </w:rPr>
          <w:fldChar w:fldCharType="end"/>
        </w:r>
      </w:hyperlink>
    </w:p>
    <w:p w14:paraId="4C4D35C1"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1" w:anchor="_Toc24721939" w:history="1">
        <w:r w:rsidR="00832FDA" w:rsidRPr="00E227E4">
          <w:rPr>
            <w:rStyle w:val="Hyperlink"/>
            <w:noProof/>
          </w:rPr>
          <w:t>Figure 48: Butt Joint Sheet Layout</w:t>
        </w:r>
        <w:r w:rsidR="00832FDA">
          <w:rPr>
            <w:noProof/>
            <w:webHidden/>
          </w:rPr>
          <w:tab/>
        </w:r>
        <w:r w:rsidR="00832FDA">
          <w:rPr>
            <w:noProof/>
            <w:webHidden/>
          </w:rPr>
          <w:fldChar w:fldCharType="begin"/>
        </w:r>
        <w:r w:rsidR="00832FDA">
          <w:rPr>
            <w:noProof/>
            <w:webHidden/>
          </w:rPr>
          <w:instrText xml:space="preserve"> PAGEREF _Toc24721939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49141B1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2" w:anchor="_Toc24721940" w:history="1">
        <w:r w:rsidR="00832FDA" w:rsidRPr="00E227E4">
          <w:rPr>
            <w:rStyle w:val="Hyperlink"/>
            <w:noProof/>
          </w:rPr>
          <w:t>Figure 49: Butt Joint Weld parameters</w:t>
        </w:r>
        <w:r w:rsidR="00832FDA">
          <w:rPr>
            <w:noProof/>
            <w:webHidden/>
          </w:rPr>
          <w:tab/>
        </w:r>
        <w:r w:rsidR="00832FDA">
          <w:rPr>
            <w:noProof/>
            <w:webHidden/>
          </w:rPr>
          <w:fldChar w:fldCharType="begin"/>
        </w:r>
        <w:r w:rsidR="00832FDA">
          <w:rPr>
            <w:noProof/>
            <w:webHidden/>
          </w:rPr>
          <w:instrText xml:space="preserve"> PAGEREF _Toc24721940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235F5D8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3" w:anchor="_Toc24721941" w:history="1">
        <w:r w:rsidR="00832FDA" w:rsidRPr="00E227E4">
          <w:rPr>
            <w:rStyle w:val="Hyperlink"/>
            <w:noProof/>
          </w:rPr>
          <w:t>Figure 50: Corner Weld Sheet Layout</w:t>
        </w:r>
        <w:r w:rsidR="00832FDA">
          <w:rPr>
            <w:noProof/>
            <w:webHidden/>
          </w:rPr>
          <w:tab/>
        </w:r>
        <w:r w:rsidR="00832FDA">
          <w:rPr>
            <w:noProof/>
            <w:webHidden/>
          </w:rPr>
          <w:fldChar w:fldCharType="begin"/>
        </w:r>
        <w:r w:rsidR="00832FDA">
          <w:rPr>
            <w:noProof/>
            <w:webHidden/>
          </w:rPr>
          <w:instrText xml:space="preserve"> PAGEREF _Toc24721941 \h </w:instrText>
        </w:r>
        <w:r w:rsidR="00832FDA">
          <w:rPr>
            <w:noProof/>
            <w:webHidden/>
          </w:rPr>
        </w:r>
        <w:r w:rsidR="00832FDA">
          <w:rPr>
            <w:noProof/>
            <w:webHidden/>
          </w:rPr>
          <w:fldChar w:fldCharType="separate"/>
        </w:r>
        <w:r w:rsidR="00832FDA">
          <w:rPr>
            <w:noProof/>
            <w:webHidden/>
          </w:rPr>
          <w:t>113</w:t>
        </w:r>
        <w:r w:rsidR="00832FDA">
          <w:rPr>
            <w:noProof/>
            <w:webHidden/>
          </w:rPr>
          <w:fldChar w:fldCharType="end"/>
        </w:r>
      </w:hyperlink>
    </w:p>
    <w:p w14:paraId="1C94C62A"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4" w:anchor="_Toc24721942" w:history="1">
        <w:r w:rsidR="00832FDA" w:rsidRPr="00E227E4">
          <w:rPr>
            <w:rStyle w:val="Hyperlink"/>
            <w:noProof/>
          </w:rPr>
          <w:t>Figure 51: Corner Weld Parameters</w:t>
        </w:r>
        <w:r w:rsidR="00832FDA">
          <w:rPr>
            <w:noProof/>
            <w:webHidden/>
          </w:rPr>
          <w:tab/>
        </w:r>
        <w:r w:rsidR="00832FDA">
          <w:rPr>
            <w:noProof/>
            <w:webHidden/>
          </w:rPr>
          <w:fldChar w:fldCharType="begin"/>
        </w:r>
        <w:r w:rsidR="00832FDA">
          <w:rPr>
            <w:noProof/>
            <w:webHidden/>
          </w:rPr>
          <w:instrText xml:space="preserve"> PAGEREF _Toc24721942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1282E7D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5" w:anchor="_Toc24721943" w:history="1">
        <w:r w:rsidR="00832FDA" w:rsidRPr="00E227E4">
          <w:rPr>
            <w:rStyle w:val="Hyperlink"/>
            <w:noProof/>
          </w:rPr>
          <w:t>Figure 52: Corner Weld Sheet Layout</w:t>
        </w:r>
        <w:r w:rsidR="00832FDA">
          <w:rPr>
            <w:noProof/>
            <w:webHidden/>
          </w:rPr>
          <w:tab/>
        </w:r>
        <w:r w:rsidR="00832FDA">
          <w:rPr>
            <w:noProof/>
            <w:webHidden/>
          </w:rPr>
          <w:fldChar w:fldCharType="begin"/>
        </w:r>
        <w:r w:rsidR="00832FDA">
          <w:rPr>
            <w:noProof/>
            <w:webHidden/>
          </w:rPr>
          <w:instrText xml:space="preserve"> PAGEREF _Toc24721943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4305E260"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6" w:anchor="_Toc24721944" w:history="1">
        <w:r w:rsidR="00832FDA" w:rsidRPr="00E227E4">
          <w:rPr>
            <w:rStyle w:val="Hyperlink"/>
            <w:noProof/>
          </w:rPr>
          <w:t>Figure 53: Double Corner Weld Parameters</w:t>
        </w:r>
        <w:r w:rsidR="00832FDA">
          <w:rPr>
            <w:noProof/>
            <w:webHidden/>
          </w:rPr>
          <w:tab/>
        </w:r>
        <w:r w:rsidR="00832FDA">
          <w:rPr>
            <w:noProof/>
            <w:webHidden/>
          </w:rPr>
          <w:fldChar w:fldCharType="begin"/>
        </w:r>
        <w:r w:rsidR="00832FDA">
          <w:rPr>
            <w:noProof/>
            <w:webHidden/>
          </w:rPr>
          <w:instrText xml:space="preserve"> PAGEREF _Toc24721944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53CA5597"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7" w:anchor="_Toc24721945" w:history="1">
        <w:r w:rsidR="00832FDA" w:rsidRPr="00E227E4">
          <w:rPr>
            <w:rStyle w:val="Hyperlink"/>
            <w:noProof/>
          </w:rPr>
          <w:t>Figure 54: Edge Weld Sheet Layout</w:t>
        </w:r>
        <w:r w:rsidR="00832FDA">
          <w:rPr>
            <w:noProof/>
            <w:webHidden/>
          </w:rPr>
          <w:tab/>
        </w:r>
        <w:r w:rsidR="00832FDA">
          <w:rPr>
            <w:noProof/>
            <w:webHidden/>
          </w:rPr>
          <w:fldChar w:fldCharType="begin"/>
        </w:r>
        <w:r w:rsidR="00832FDA">
          <w:rPr>
            <w:noProof/>
            <w:webHidden/>
          </w:rPr>
          <w:instrText xml:space="preserve"> PAGEREF _Toc24721945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14425E18"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8" w:anchor="_Toc24721946" w:history="1">
        <w:r w:rsidR="00832FDA" w:rsidRPr="00E227E4">
          <w:rPr>
            <w:rStyle w:val="Hyperlink"/>
            <w:noProof/>
          </w:rPr>
          <w:t>Figure 55: Edge Weld parameters</w:t>
        </w:r>
        <w:r w:rsidR="00832FDA">
          <w:rPr>
            <w:noProof/>
            <w:webHidden/>
          </w:rPr>
          <w:tab/>
        </w:r>
        <w:r w:rsidR="00832FDA">
          <w:rPr>
            <w:noProof/>
            <w:webHidden/>
          </w:rPr>
          <w:fldChar w:fldCharType="begin"/>
        </w:r>
        <w:r w:rsidR="00832FDA">
          <w:rPr>
            <w:noProof/>
            <w:webHidden/>
          </w:rPr>
          <w:instrText xml:space="preserve"> PAGEREF _Toc24721946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5120893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19" w:anchor="_Toc24721947" w:history="1">
        <w:r w:rsidR="00832FDA" w:rsidRPr="00E227E4">
          <w:rPr>
            <w:rStyle w:val="Hyperlink"/>
            <w:noProof/>
          </w:rPr>
          <w:t>Figure 56: I-Weld Sheet Layout</w:t>
        </w:r>
        <w:r w:rsidR="00832FDA">
          <w:rPr>
            <w:noProof/>
            <w:webHidden/>
          </w:rPr>
          <w:tab/>
        </w:r>
        <w:r w:rsidR="00832FDA">
          <w:rPr>
            <w:noProof/>
            <w:webHidden/>
          </w:rPr>
          <w:fldChar w:fldCharType="begin"/>
        </w:r>
        <w:r w:rsidR="00832FDA">
          <w:rPr>
            <w:noProof/>
            <w:webHidden/>
          </w:rPr>
          <w:instrText xml:space="preserve"> PAGEREF _Toc24721947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3C3221"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0" w:anchor="_Toc24721948" w:history="1">
        <w:r w:rsidR="00832FDA" w:rsidRPr="00E227E4">
          <w:rPr>
            <w:rStyle w:val="Hyperlink"/>
            <w:noProof/>
          </w:rPr>
          <w:t>Figure 57: I-Weld Parameters</w:t>
        </w:r>
        <w:r w:rsidR="00832FDA">
          <w:rPr>
            <w:noProof/>
            <w:webHidden/>
          </w:rPr>
          <w:tab/>
        </w:r>
        <w:r w:rsidR="00832FDA">
          <w:rPr>
            <w:noProof/>
            <w:webHidden/>
          </w:rPr>
          <w:fldChar w:fldCharType="begin"/>
        </w:r>
        <w:r w:rsidR="00832FDA">
          <w:rPr>
            <w:noProof/>
            <w:webHidden/>
          </w:rPr>
          <w:instrText xml:space="preserve"> PAGEREF _Toc24721948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5C1C90"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1" w:anchor="_Toc24721949" w:history="1">
        <w:r w:rsidR="00832FDA" w:rsidRPr="00E227E4">
          <w:rPr>
            <w:rStyle w:val="Hyperlink"/>
            <w:noProof/>
          </w:rPr>
          <w:t>Figure 58: Overlap Weld Sheet Layout</w:t>
        </w:r>
        <w:r w:rsidR="00832FDA">
          <w:rPr>
            <w:noProof/>
            <w:webHidden/>
          </w:rPr>
          <w:tab/>
        </w:r>
        <w:r w:rsidR="00832FDA">
          <w:rPr>
            <w:noProof/>
            <w:webHidden/>
          </w:rPr>
          <w:fldChar w:fldCharType="begin"/>
        </w:r>
        <w:r w:rsidR="00832FDA">
          <w:rPr>
            <w:noProof/>
            <w:webHidden/>
          </w:rPr>
          <w:instrText xml:space="preserve"> PAGEREF _Toc24721949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30C0B4D4"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2" w:anchor="_Toc24721950" w:history="1">
        <w:r w:rsidR="00832FDA" w:rsidRPr="00E227E4">
          <w:rPr>
            <w:rStyle w:val="Hyperlink"/>
            <w:noProof/>
          </w:rPr>
          <w:t>Figure 59: Overlap Weld Parameters</w:t>
        </w:r>
        <w:r w:rsidR="00832FDA">
          <w:rPr>
            <w:noProof/>
            <w:webHidden/>
          </w:rPr>
          <w:tab/>
        </w:r>
        <w:r w:rsidR="00832FDA">
          <w:rPr>
            <w:noProof/>
            <w:webHidden/>
          </w:rPr>
          <w:fldChar w:fldCharType="begin"/>
        </w:r>
        <w:r w:rsidR="00832FDA">
          <w:rPr>
            <w:noProof/>
            <w:webHidden/>
          </w:rPr>
          <w:instrText xml:space="preserve"> PAGEREF _Toc24721950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6BE5EDC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3" w:anchor="_Toc24721951" w:history="1">
        <w:r w:rsidR="00832FDA" w:rsidRPr="00E227E4">
          <w:rPr>
            <w:rStyle w:val="Hyperlink"/>
            <w:noProof/>
          </w:rPr>
          <w:t>Figure 60: Single Sided Double Overlap Weld</w:t>
        </w:r>
        <w:r w:rsidR="00832FDA">
          <w:rPr>
            <w:noProof/>
            <w:webHidden/>
          </w:rPr>
          <w:tab/>
        </w:r>
        <w:r w:rsidR="00832FDA">
          <w:rPr>
            <w:noProof/>
            <w:webHidden/>
          </w:rPr>
          <w:fldChar w:fldCharType="begin"/>
        </w:r>
        <w:r w:rsidR="00832FDA">
          <w:rPr>
            <w:noProof/>
            <w:webHidden/>
          </w:rPr>
          <w:instrText xml:space="preserve"> PAGEREF _Toc24721951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6EE0A19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4" w:anchor="_Toc24721952" w:history="1">
        <w:r w:rsidR="00832FDA" w:rsidRPr="00E227E4">
          <w:rPr>
            <w:rStyle w:val="Hyperlink"/>
            <w:noProof/>
          </w:rPr>
          <w:t>Figure 61: Overlap Weld Parameters</w:t>
        </w:r>
        <w:r w:rsidR="00832FDA">
          <w:rPr>
            <w:noProof/>
            <w:webHidden/>
          </w:rPr>
          <w:tab/>
        </w:r>
        <w:r w:rsidR="00832FDA">
          <w:rPr>
            <w:noProof/>
            <w:webHidden/>
          </w:rPr>
          <w:fldChar w:fldCharType="begin"/>
        </w:r>
        <w:r w:rsidR="00832FDA">
          <w:rPr>
            <w:noProof/>
            <w:webHidden/>
          </w:rPr>
          <w:instrText xml:space="preserve"> PAGEREF _Toc24721952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3AA33E9F"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5" w:anchor="_Toc24721953" w:history="1">
        <w:r w:rsidR="00832FDA" w:rsidRPr="00E227E4">
          <w:rPr>
            <w:rStyle w:val="Hyperlink"/>
            <w:noProof/>
          </w:rPr>
          <w:t>Figure 62: Double Sided Double Overlap Weld</w:t>
        </w:r>
        <w:r w:rsidR="00832FDA">
          <w:rPr>
            <w:noProof/>
            <w:webHidden/>
          </w:rPr>
          <w:tab/>
        </w:r>
        <w:r w:rsidR="00832FDA">
          <w:rPr>
            <w:noProof/>
            <w:webHidden/>
          </w:rPr>
          <w:fldChar w:fldCharType="begin"/>
        </w:r>
        <w:r w:rsidR="00832FDA">
          <w:rPr>
            <w:noProof/>
            <w:webHidden/>
          </w:rPr>
          <w:instrText xml:space="preserve"> PAGEREF _Toc24721953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23A638D9"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6" w:anchor="_Toc24721954" w:history="1">
        <w:r w:rsidR="00832FDA" w:rsidRPr="00E227E4">
          <w:rPr>
            <w:rStyle w:val="Hyperlink"/>
            <w:noProof/>
          </w:rPr>
          <w:t>Figure 63: Parameters of Double Sided Double Overlap Weld</w:t>
        </w:r>
        <w:r w:rsidR="00832FDA">
          <w:rPr>
            <w:noProof/>
            <w:webHidden/>
          </w:rPr>
          <w:tab/>
        </w:r>
        <w:r w:rsidR="00832FDA">
          <w:rPr>
            <w:noProof/>
            <w:webHidden/>
          </w:rPr>
          <w:fldChar w:fldCharType="begin"/>
        </w:r>
        <w:r w:rsidR="00832FDA">
          <w:rPr>
            <w:noProof/>
            <w:webHidden/>
          </w:rPr>
          <w:instrText xml:space="preserve"> PAGEREF _Toc24721954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3ADFA391"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7" w:anchor="_Toc24721955" w:history="1">
        <w:r w:rsidR="00832FDA" w:rsidRPr="00E227E4">
          <w:rPr>
            <w:rStyle w:val="Hyperlink"/>
            <w:noProof/>
          </w:rPr>
          <w:t>Figure 64: Y-Joint Sheet Layout</w:t>
        </w:r>
        <w:r w:rsidR="00832FDA">
          <w:rPr>
            <w:noProof/>
            <w:webHidden/>
          </w:rPr>
          <w:tab/>
        </w:r>
        <w:r w:rsidR="00832FDA">
          <w:rPr>
            <w:noProof/>
            <w:webHidden/>
          </w:rPr>
          <w:fldChar w:fldCharType="begin"/>
        </w:r>
        <w:r w:rsidR="00832FDA">
          <w:rPr>
            <w:noProof/>
            <w:webHidden/>
          </w:rPr>
          <w:instrText xml:space="preserve"> PAGEREF _Toc24721955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3092B723"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8" w:anchor="_Toc24721956" w:history="1">
        <w:r w:rsidR="00832FDA" w:rsidRPr="00E227E4">
          <w:rPr>
            <w:rStyle w:val="Hyperlink"/>
            <w:noProof/>
          </w:rPr>
          <w:t>Figure 65: Parameters of Y-Joint Weld</w:t>
        </w:r>
        <w:r w:rsidR="00832FDA">
          <w:rPr>
            <w:noProof/>
            <w:webHidden/>
          </w:rPr>
          <w:tab/>
        </w:r>
        <w:r w:rsidR="00832FDA">
          <w:rPr>
            <w:noProof/>
            <w:webHidden/>
          </w:rPr>
          <w:fldChar w:fldCharType="begin"/>
        </w:r>
        <w:r w:rsidR="00832FDA">
          <w:rPr>
            <w:noProof/>
            <w:webHidden/>
          </w:rPr>
          <w:instrText xml:space="preserve"> PAGEREF _Toc24721956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07887BCE"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29" w:anchor="_Toc24721957" w:history="1">
        <w:r w:rsidR="00832FDA" w:rsidRPr="00E227E4">
          <w:rPr>
            <w:rStyle w:val="Hyperlink"/>
            <w:noProof/>
          </w:rPr>
          <w:t>Figure 66: K-Joint Sheet Layout</w:t>
        </w:r>
        <w:r w:rsidR="00832FDA">
          <w:rPr>
            <w:noProof/>
            <w:webHidden/>
          </w:rPr>
          <w:tab/>
        </w:r>
        <w:r w:rsidR="00832FDA">
          <w:rPr>
            <w:noProof/>
            <w:webHidden/>
          </w:rPr>
          <w:fldChar w:fldCharType="begin"/>
        </w:r>
        <w:r w:rsidR="00832FDA">
          <w:rPr>
            <w:noProof/>
            <w:webHidden/>
          </w:rPr>
          <w:instrText xml:space="preserve"> PAGEREF _Toc24721957 \h </w:instrText>
        </w:r>
        <w:r w:rsidR="00832FDA">
          <w:rPr>
            <w:noProof/>
            <w:webHidden/>
          </w:rPr>
        </w:r>
        <w:r w:rsidR="00832FDA">
          <w:rPr>
            <w:noProof/>
            <w:webHidden/>
          </w:rPr>
          <w:fldChar w:fldCharType="separate"/>
        </w:r>
        <w:r w:rsidR="00832FDA">
          <w:rPr>
            <w:noProof/>
            <w:webHidden/>
          </w:rPr>
          <w:t>130</w:t>
        </w:r>
        <w:r w:rsidR="00832FDA">
          <w:rPr>
            <w:noProof/>
            <w:webHidden/>
          </w:rPr>
          <w:fldChar w:fldCharType="end"/>
        </w:r>
      </w:hyperlink>
    </w:p>
    <w:p w14:paraId="1A02494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30" w:anchor="_Toc24721958" w:history="1">
        <w:r w:rsidR="00832FDA" w:rsidRPr="00E227E4">
          <w:rPr>
            <w:rStyle w:val="Hyperlink"/>
            <w:noProof/>
          </w:rPr>
          <w:t>Figure 67: Parameters of K-Joint Weld</w:t>
        </w:r>
        <w:r w:rsidR="00832FDA">
          <w:rPr>
            <w:noProof/>
            <w:webHidden/>
          </w:rPr>
          <w:tab/>
        </w:r>
        <w:r w:rsidR="00832FDA">
          <w:rPr>
            <w:noProof/>
            <w:webHidden/>
          </w:rPr>
          <w:fldChar w:fldCharType="begin"/>
        </w:r>
        <w:r w:rsidR="00832FDA">
          <w:rPr>
            <w:noProof/>
            <w:webHidden/>
          </w:rPr>
          <w:instrText xml:space="preserve"> PAGEREF _Toc24721958 \h </w:instrText>
        </w:r>
        <w:r w:rsidR="00832FDA">
          <w:rPr>
            <w:noProof/>
            <w:webHidden/>
          </w:rPr>
        </w:r>
        <w:r w:rsidR="00832FDA">
          <w:rPr>
            <w:noProof/>
            <w:webHidden/>
          </w:rPr>
          <w:fldChar w:fldCharType="separate"/>
        </w:r>
        <w:r w:rsidR="00832FDA">
          <w:rPr>
            <w:noProof/>
            <w:webHidden/>
          </w:rPr>
          <w:t>131</w:t>
        </w:r>
        <w:r w:rsidR="00832FDA">
          <w:rPr>
            <w:noProof/>
            <w:webHidden/>
          </w:rPr>
          <w:fldChar w:fldCharType="end"/>
        </w:r>
      </w:hyperlink>
    </w:p>
    <w:p w14:paraId="64C11E06"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31" w:anchor="_Toc24721959" w:history="1">
        <w:r w:rsidR="00832FDA" w:rsidRPr="00E227E4">
          <w:rPr>
            <w:rStyle w:val="Hyperlink"/>
            <w:noProof/>
          </w:rPr>
          <w:t>Figure 68: Cruciform Joint Sheet Layout</w:t>
        </w:r>
        <w:r w:rsidR="00832FDA">
          <w:rPr>
            <w:noProof/>
            <w:webHidden/>
          </w:rPr>
          <w:tab/>
        </w:r>
        <w:r w:rsidR="00832FDA">
          <w:rPr>
            <w:noProof/>
            <w:webHidden/>
          </w:rPr>
          <w:fldChar w:fldCharType="begin"/>
        </w:r>
        <w:r w:rsidR="00832FDA">
          <w:rPr>
            <w:noProof/>
            <w:webHidden/>
          </w:rPr>
          <w:instrText xml:space="preserve"> PAGEREF _Toc24721959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5FA9BD18"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32" w:anchor="_Toc24721960" w:history="1">
        <w:r w:rsidR="00832FDA" w:rsidRPr="00E227E4">
          <w:rPr>
            <w:rStyle w:val="Hyperlink"/>
            <w:noProof/>
          </w:rPr>
          <w:t>Figure 69: Parameters of Cruciform Joint</w:t>
        </w:r>
        <w:r w:rsidR="00832FDA">
          <w:rPr>
            <w:noProof/>
            <w:webHidden/>
          </w:rPr>
          <w:tab/>
        </w:r>
        <w:r w:rsidR="00832FDA">
          <w:rPr>
            <w:noProof/>
            <w:webHidden/>
          </w:rPr>
          <w:fldChar w:fldCharType="begin"/>
        </w:r>
        <w:r w:rsidR="00832FDA">
          <w:rPr>
            <w:noProof/>
            <w:webHidden/>
          </w:rPr>
          <w:instrText xml:space="preserve"> PAGEREF _Toc24721960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0DC837A9"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33" w:anchor="_Toc24721961" w:history="1">
        <w:r w:rsidR="00832FDA" w:rsidRPr="00E227E4">
          <w:rPr>
            <w:rStyle w:val="Hyperlink"/>
            <w:noProof/>
          </w:rPr>
          <w:t>Figure 70: Flared Joint Sheet Layout</w:t>
        </w:r>
        <w:r w:rsidR="00832FDA">
          <w:rPr>
            <w:noProof/>
            <w:webHidden/>
          </w:rPr>
          <w:tab/>
        </w:r>
        <w:r w:rsidR="00832FDA">
          <w:rPr>
            <w:noProof/>
            <w:webHidden/>
          </w:rPr>
          <w:fldChar w:fldCharType="begin"/>
        </w:r>
        <w:r w:rsidR="00832FDA">
          <w:rPr>
            <w:noProof/>
            <w:webHidden/>
          </w:rPr>
          <w:instrText xml:space="preserve"> PAGEREF _Toc24721961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550BFE1F"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r:id="rId34" w:anchor="_Toc24721962" w:history="1">
        <w:r w:rsidR="00832FDA" w:rsidRPr="00E227E4">
          <w:rPr>
            <w:rStyle w:val="Hyperlink"/>
            <w:noProof/>
          </w:rPr>
          <w:t>Figure 71: Parameters of Flared Joint Weld</w:t>
        </w:r>
        <w:r w:rsidR="00832FDA">
          <w:rPr>
            <w:noProof/>
            <w:webHidden/>
          </w:rPr>
          <w:tab/>
        </w:r>
        <w:r w:rsidR="00832FDA">
          <w:rPr>
            <w:noProof/>
            <w:webHidden/>
          </w:rPr>
          <w:fldChar w:fldCharType="begin"/>
        </w:r>
        <w:r w:rsidR="00832FDA">
          <w:rPr>
            <w:noProof/>
            <w:webHidden/>
          </w:rPr>
          <w:instrText xml:space="preserve"> PAGEREF _Toc24721962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4820E026"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63" w:history="1">
        <w:r w:rsidR="00832FDA" w:rsidRPr="00E227E4">
          <w:rPr>
            <w:rStyle w:val="Hyperlink"/>
            <w:noProof/>
          </w:rPr>
          <w:t>Figure 72: The Three Regions of a Hemming</w:t>
        </w:r>
        <w:r w:rsidR="00832FDA">
          <w:rPr>
            <w:noProof/>
            <w:webHidden/>
          </w:rPr>
          <w:tab/>
        </w:r>
        <w:r w:rsidR="00832FDA">
          <w:rPr>
            <w:noProof/>
            <w:webHidden/>
          </w:rPr>
          <w:fldChar w:fldCharType="begin"/>
        </w:r>
        <w:r w:rsidR="00832FDA">
          <w:rPr>
            <w:noProof/>
            <w:webHidden/>
          </w:rPr>
          <w:instrText xml:space="preserve"> PAGEREF _Toc24721963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043F96F"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64" w:history="1">
        <w:r w:rsidR="00832FDA" w:rsidRPr="00E227E4">
          <w:rPr>
            <w:rStyle w:val="Hyperlink"/>
            <w:noProof/>
          </w:rPr>
          <w:t>Figure 73: Path Changes and Width Changes in Hemming Flanges</w:t>
        </w:r>
        <w:r w:rsidR="00832FDA">
          <w:rPr>
            <w:noProof/>
            <w:webHidden/>
          </w:rPr>
          <w:tab/>
        </w:r>
        <w:r w:rsidR="00832FDA">
          <w:rPr>
            <w:noProof/>
            <w:webHidden/>
          </w:rPr>
          <w:fldChar w:fldCharType="begin"/>
        </w:r>
        <w:r w:rsidR="00832FDA">
          <w:rPr>
            <w:noProof/>
            <w:webHidden/>
          </w:rPr>
          <w:instrText xml:space="preserve"> PAGEREF _Toc24721964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AC4D2D1"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65" w:history="1">
        <w:r w:rsidR="00832FDA" w:rsidRPr="00E227E4">
          <w:rPr>
            <w:rStyle w:val="Hyperlink"/>
            <w:noProof/>
          </w:rPr>
          <w:t>Figure 74: Adhesive Path Differs from Root Path</w:t>
        </w:r>
        <w:r w:rsidR="00832FDA">
          <w:rPr>
            <w:noProof/>
            <w:webHidden/>
          </w:rPr>
          <w:tab/>
        </w:r>
        <w:r w:rsidR="00832FDA">
          <w:rPr>
            <w:noProof/>
            <w:webHidden/>
          </w:rPr>
          <w:fldChar w:fldCharType="begin"/>
        </w:r>
        <w:r w:rsidR="00832FDA">
          <w:rPr>
            <w:noProof/>
            <w:webHidden/>
          </w:rPr>
          <w:instrText xml:space="preserve"> PAGEREF _Toc24721965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D87E4F"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66" w:history="1">
        <w:r w:rsidR="00832FDA" w:rsidRPr="00E227E4">
          <w:rPr>
            <w:rStyle w:val="Hyperlink"/>
            <w:noProof/>
          </w:rPr>
          <w:t>Figure 75: Reinforcements need to be considered as Part of the Inner Panel</w:t>
        </w:r>
        <w:r w:rsidR="00832FDA">
          <w:rPr>
            <w:noProof/>
            <w:webHidden/>
          </w:rPr>
          <w:tab/>
        </w:r>
        <w:r w:rsidR="00832FDA">
          <w:rPr>
            <w:noProof/>
            <w:webHidden/>
          </w:rPr>
          <w:fldChar w:fldCharType="begin"/>
        </w:r>
        <w:r w:rsidR="00832FDA">
          <w:rPr>
            <w:noProof/>
            <w:webHidden/>
          </w:rPr>
          <w:instrText xml:space="preserve"> PAGEREF _Toc24721966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726322"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67" w:history="1">
        <w:r w:rsidR="00832FDA" w:rsidRPr="00E227E4">
          <w:rPr>
            <w:rStyle w:val="Hyperlink"/>
            <w:noProof/>
          </w:rPr>
          <w:t>Figure 76: Sequence without margin</w:t>
        </w:r>
        <w:r w:rsidR="00832FDA">
          <w:rPr>
            <w:noProof/>
            <w:webHidden/>
          </w:rPr>
          <w:tab/>
        </w:r>
        <w:r w:rsidR="00832FDA">
          <w:rPr>
            <w:noProof/>
            <w:webHidden/>
          </w:rPr>
          <w:fldChar w:fldCharType="begin"/>
        </w:r>
        <w:r w:rsidR="00832FDA">
          <w:rPr>
            <w:noProof/>
            <w:webHidden/>
          </w:rPr>
          <w:instrText xml:space="preserve"> PAGEREF _Toc24721967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5E51DF4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68" w:history="1">
        <w:r w:rsidR="00832FDA" w:rsidRPr="00E227E4">
          <w:rPr>
            <w:rStyle w:val="Hyperlink"/>
            <w:noProof/>
          </w:rPr>
          <w:t>Figure 77: Sequence with margin and spacing</w:t>
        </w:r>
        <w:r w:rsidR="00832FDA">
          <w:rPr>
            <w:noProof/>
            <w:webHidden/>
          </w:rPr>
          <w:tab/>
        </w:r>
        <w:r w:rsidR="00832FDA">
          <w:rPr>
            <w:noProof/>
            <w:webHidden/>
          </w:rPr>
          <w:fldChar w:fldCharType="begin"/>
        </w:r>
        <w:r w:rsidR="00832FDA">
          <w:rPr>
            <w:noProof/>
            <w:webHidden/>
          </w:rPr>
          <w:instrText xml:space="preserve"> PAGEREF _Toc24721968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05F05F8C"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69" w:history="1">
        <w:r w:rsidR="00832FDA" w:rsidRPr="00E227E4">
          <w:rPr>
            <w:rStyle w:val="Hyperlink"/>
            <w:noProof/>
          </w:rPr>
          <w:t>Figure 78: Margin relaxation</w:t>
        </w:r>
        <w:r w:rsidR="00832FDA">
          <w:rPr>
            <w:noProof/>
            <w:webHidden/>
          </w:rPr>
          <w:tab/>
        </w:r>
        <w:r w:rsidR="00832FDA">
          <w:rPr>
            <w:noProof/>
            <w:webHidden/>
          </w:rPr>
          <w:fldChar w:fldCharType="begin"/>
        </w:r>
        <w:r w:rsidR="00832FDA">
          <w:rPr>
            <w:noProof/>
            <w:webHidden/>
          </w:rPr>
          <w:instrText xml:space="preserve"> PAGEREF _Toc24721969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18E37C7"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70" w:history="1">
        <w:r w:rsidR="00832FDA" w:rsidRPr="00E227E4">
          <w:rPr>
            <w:rStyle w:val="Hyperlink"/>
            <w:noProof/>
          </w:rPr>
          <w:t>Figure 79: Spacing relaxation</w:t>
        </w:r>
        <w:r w:rsidR="00832FDA">
          <w:rPr>
            <w:noProof/>
            <w:webHidden/>
          </w:rPr>
          <w:tab/>
        </w:r>
        <w:r w:rsidR="00832FDA">
          <w:rPr>
            <w:noProof/>
            <w:webHidden/>
          </w:rPr>
          <w:fldChar w:fldCharType="begin"/>
        </w:r>
        <w:r w:rsidR="00832FDA">
          <w:rPr>
            <w:noProof/>
            <w:webHidden/>
          </w:rPr>
          <w:instrText xml:space="preserve"> PAGEREF _Toc24721970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7FEB6CA" w14:textId="77777777" w:rsidR="00832FDA"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1971" w:history="1">
        <w:r w:rsidR="00832FDA" w:rsidRPr="00E227E4">
          <w:rPr>
            <w:rStyle w:val="Hyperlink"/>
            <w:noProof/>
          </w:rPr>
          <w:t>Figure 80: Picture of an adhesive face</w:t>
        </w:r>
        <w:r w:rsidR="00832FDA">
          <w:rPr>
            <w:noProof/>
            <w:webHidden/>
          </w:rPr>
          <w:tab/>
        </w:r>
        <w:r w:rsidR="00832FDA">
          <w:rPr>
            <w:noProof/>
            <w:webHidden/>
          </w:rPr>
          <w:fldChar w:fldCharType="begin"/>
        </w:r>
        <w:r w:rsidR="00832FDA">
          <w:rPr>
            <w:noProof/>
            <w:webHidden/>
          </w:rPr>
          <w:instrText xml:space="preserve"> PAGEREF _Toc24721971 \h </w:instrText>
        </w:r>
        <w:r w:rsidR="00832FDA">
          <w:rPr>
            <w:noProof/>
            <w:webHidden/>
          </w:rPr>
        </w:r>
        <w:r w:rsidR="00832FDA">
          <w:rPr>
            <w:noProof/>
            <w:webHidden/>
          </w:rPr>
          <w:fldChar w:fldCharType="separate"/>
        </w:r>
        <w:r w:rsidR="00832FDA">
          <w:rPr>
            <w:noProof/>
            <w:webHidden/>
          </w:rPr>
          <w:t>152</w:t>
        </w:r>
        <w:r w:rsidR="00832FDA">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4726629" w:history="1">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r w:rsidR="009023EB">
          <w:rPr>
            <w:noProof/>
            <w:webHidden/>
          </w:rPr>
        </w:r>
        <w:r w:rsidR="009023EB">
          <w:rPr>
            <w:noProof/>
            <w:webHidden/>
          </w:rPr>
          <w:fldChar w:fldCharType="separate"/>
        </w:r>
        <w:r w:rsidR="009023EB">
          <w:rPr>
            <w:noProof/>
            <w:webHidden/>
          </w:rPr>
          <w:t>28</w:t>
        </w:r>
        <w:r w:rsidR="009023EB">
          <w:rPr>
            <w:noProof/>
            <w:webHidden/>
          </w:rPr>
          <w:fldChar w:fldCharType="end"/>
        </w:r>
      </w:hyperlink>
    </w:p>
    <w:p w14:paraId="2D86D44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0" w:history="1">
        <w:r w:rsidR="009023EB" w:rsidRPr="00CC283A">
          <w:rPr>
            <w:rStyle w:val="Hyperlink"/>
            <w:noProof/>
          </w:rPr>
          <w:t>Table 2: XML-specification of</w:t>
        </w:r>
        <w:r w:rsidR="009023EB" w:rsidRPr="00CC283A">
          <w:rPr>
            <w:rStyle w:val="Hyperlink"/>
            <w:i/>
            <w:noProof/>
          </w:rPr>
          <w:t xml:space="preserve"> </w:t>
        </w:r>
        <w:r w:rsidR="009023EB" w:rsidRPr="00CC283A">
          <w:rPr>
            <w:rStyle w:val="Hyperlink"/>
            <w:rFonts w:ascii="Courier New" w:hAnsi="Courier New" w:cs="Courier New"/>
            <w:i/>
            <w:noProof/>
          </w:rPr>
          <w:t>&lt;units/&gt;</w:t>
        </w:r>
        <w:r w:rsidR="009023EB">
          <w:rPr>
            <w:noProof/>
            <w:webHidden/>
          </w:rPr>
          <w:tab/>
        </w:r>
        <w:r w:rsidR="009023EB">
          <w:rPr>
            <w:noProof/>
            <w:webHidden/>
          </w:rPr>
          <w:fldChar w:fldCharType="begin"/>
        </w:r>
        <w:r w:rsidR="009023EB">
          <w:rPr>
            <w:noProof/>
            <w:webHidden/>
          </w:rPr>
          <w:instrText xml:space="preserve"> PAGEREF _Toc24726630 \h </w:instrText>
        </w:r>
        <w:r w:rsidR="009023EB">
          <w:rPr>
            <w:noProof/>
            <w:webHidden/>
          </w:rPr>
        </w:r>
        <w:r w:rsidR="009023EB">
          <w:rPr>
            <w:noProof/>
            <w:webHidden/>
          </w:rPr>
          <w:fldChar w:fldCharType="separate"/>
        </w:r>
        <w:r w:rsidR="009023EB">
          <w:rPr>
            <w:noProof/>
            <w:webHidden/>
          </w:rPr>
          <w:t>29</w:t>
        </w:r>
        <w:r w:rsidR="009023EB">
          <w:rPr>
            <w:noProof/>
            <w:webHidden/>
          </w:rPr>
          <w:fldChar w:fldCharType="end"/>
        </w:r>
      </w:hyperlink>
    </w:p>
    <w:p w14:paraId="288A02C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1" w:history="1">
        <w:r w:rsidR="009023EB" w:rsidRPr="00CC283A">
          <w:rPr>
            <w:rStyle w:val="Hyperlink"/>
            <w:noProof/>
          </w:rPr>
          <w:t xml:space="preserve">Table 3: XML-specification of </w:t>
        </w:r>
        <w:r w:rsidR="009023EB" w:rsidRPr="00CC283A">
          <w:rPr>
            <w:rStyle w:val="Hyperlink"/>
            <w:rFonts w:ascii="Courier New" w:hAnsi="Courier New" w:cs="Courier New"/>
            <w:i/>
            <w:noProof/>
          </w:rPr>
          <w:t>&lt;appdata&gt;</w:t>
        </w:r>
        <w:r w:rsidR="009023EB">
          <w:rPr>
            <w:noProof/>
            <w:webHidden/>
          </w:rPr>
          <w:tab/>
        </w:r>
        <w:r w:rsidR="009023EB">
          <w:rPr>
            <w:noProof/>
            <w:webHidden/>
          </w:rPr>
          <w:fldChar w:fldCharType="begin"/>
        </w:r>
        <w:r w:rsidR="009023EB">
          <w:rPr>
            <w:noProof/>
            <w:webHidden/>
          </w:rPr>
          <w:instrText xml:space="preserve"> PAGEREF _Toc24726631 \h </w:instrText>
        </w:r>
        <w:r w:rsidR="009023EB">
          <w:rPr>
            <w:noProof/>
            <w:webHidden/>
          </w:rPr>
        </w:r>
        <w:r w:rsidR="009023EB">
          <w:rPr>
            <w:noProof/>
            <w:webHidden/>
          </w:rPr>
          <w:fldChar w:fldCharType="separate"/>
        </w:r>
        <w:r w:rsidR="009023EB">
          <w:rPr>
            <w:noProof/>
            <w:webHidden/>
          </w:rPr>
          <w:t>31</w:t>
        </w:r>
        <w:r w:rsidR="009023EB">
          <w:rPr>
            <w:noProof/>
            <w:webHidden/>
          </w:rPr>
          <w:fldChar w:fldCharType="end"/>
        </w:r>
      </w:hyperlink>
    </w:p>
    <w:p w14:paraId="51997079"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2" w:history="1">
        <w:r w:rsidR="009023EB" w:rsidRPr="00CC283A">
          <w:rPr>
            <w:rStyle w:val="Hyperlink"/>
            <w:noProof/>
          </w:rPr>
          <w:t xml:space="preserve">Table 4: XML-specification of element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_Toc24726632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067CA62E"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3" w:history="1">
        <w:r w:rsidR="009023EB" w:rsidRPr="00CC283A">
          <w:rPr>
            <w:rStyle w:val="Hyperlink"/>
            <w:noProof/>
          </w:rPr>
          <w:t xml:space="preserve">Table 5: Nested elements of the child element of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_Toc24726633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76FFEC7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4" w:history="1">
        <w:r w:rsidR="009023EB" w:rsidRPr="00CC283A">
          <w:rPr>
            <w:rStyle w:val="Hyperlink"/>
            <w:noProof/>
          </w:rPr>
          <w:t xml:space="preserve">Table 6: Attributes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_Toc24726634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5320063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5" w:history="1">
        <w:r w:rsidR="009023EB" w:rsidRPr="00CC283A">
          <w:rPr>
            <w:rStyle w:val="Hyperlink"/>
            <w:noProof/>
          </w:rPr>
          <w:t xml:space="preserve">Table 7: Nested elements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_Toc24726635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0E9C778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6" w:history="1">
        <w:r w:rsidR="009023EB" w:rsidRPr="00CC283A">
          <w:rPr>
            <w:rStyle w:val="Hyperlink"/>
            <w:noProof/>
          </w:rPr>
          <w:t xml:space="preserve">Table 8: Nested elements of </w:t>
        </w:r>
        <w:r w:rsidR="009023EB" w:rsidRPr="00CC283A">
          <w:rPr>
            <w:rStyle w:val="Hyperlink"/>
            <w:rFonts w:ascii="Courier New" w:hAnsi="Courier New" w:cs="Courier New"/>
            <w:i/>
            <w:noProof/>
          </w:rPr>
          <w:t>&lt;connected_to&gt;</w:t>
        </w:r>
        <w:r w:rsidR="009023EB">
          <w:rPr>
            <w:noProof/>
            <w:webHidden/>
          </w:rPr>
          <w:tab/>
        </w:r>
        <w:r w:rsidR="009023EB">
          <w:rPr>
            <w:noProof/>
            <w:webHidden/>
          </w:rPr>
          <w:fldChar w:fldCharType="begin"/>
        </w:r>
        <w:r w:rsidR="009023EB">
          <w:rPr>
            <w:noProof/>
            <w:webHidden/>
          </w:rPr>
          <w:instrText xml:space="preserve"> PAGEREF _Toc24726636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23A24B5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7" w:history="1">
        <w:r w:rsidR="009023EB" w:rsidRPr="00CC283A">
          <w:rPr>
            <w:rStyle w:val="Hyperlink"/>
            <w:noProof/>
          </w:rPr>
          <w:t xml:space="preserve">Table 9: Attributes of element </w:t>
        </w:r>
        <w:r w:rsidR="009023EB" w:rsidRPr="00CC283A">
          <w:rPr>
            <w:rStyle w:val="Hyperlink"/>
            <w:rFonts w:ascii="Courier New" w:hAnsi="Courier New" w:cs="Courier New"/>
            <w:i/>
            <w:noProof/>
          </w:rPr>
          <w:t>&lt;part/&gt;</w:t>
        </w:r>
        <w:r w:rsidR="009023EB">
          <w:rPr>
            <w:noProof/>
            <w:webHidden/>
          </w:rPr>
          <w:tab/>
        </w:r>
        <w:r w:rsidR="009023EB">
          <w:rPr>
            <w:noProof/>
            <w:webHidden/>
          </w:rPr>
          <w:fldChar w:fldCharType="begin"/>
        </w:r>
        <w:r w:rsidR="009023EB">
          <w:rPr>
            <w:noProof/>
            <w:webHidden/>
          </w:rPr>
          <w:instrText xml:space="preserve"> PAGEREF _Toc24726637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24300AA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8" w:history="1">
        <w:r w:rsidR="009023EB" w:rsidRPr="00CC283A">
          <w:rPr>
            <w:rStyle w:val="Hyperlink"/>
            <w:noProof/>
          </w:rPr>
          <w:t xml:space="preserve">Table 10: Attributes of element </w:t>
        </w:r>
        <w:r w:rsidR="009023EB" w:rsidRPr="00CC283A">
          <w:rPr>
            <w:rStyle w:val="Hyperlink"/>
            <w:rFonts w:ascii="Courier New" w:hAnsi="Courier New" w:cs="Courier New"/>
            <w:i/>
            <w:noProof/>
          </w:rPr>
          <w:t>&lt;assy/&gt;</w:t>
        </w:r>
        <w:r w:rsidR="009023EB">
          <w:rPr>
            <w:noProof/>
            <w:webHidden/>
          </w:rPr>
          <w:tab/>
        </w:r>
        <w:r w:rsidR="009023EB">
          <w:rPr>
            <w:noProof/>
            <w:webHidden/>
          </w:rPr>
          <w:fldChar w:fldCharType="begin"/>
        </w:r>
        <w:r w:rsidR="009023EB">
          <w:rPr>
            <w:noProof/>
            <w:webHidden/>
          </w:rPr>
          <w:instrText xml:space="preserve"> PAGEREF _Toc24726638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6215E3FD"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39" w:history="1">
        <w:r w:rsidR="009023EB" w:rsidRPr="00CC283A">
          <w:rPr>
            <w:rStyle w:val="Hyperlink"/>
            <w:noProof/>
          </w:rPr>
          <w:t xml:space="preserve">Table 11: Nested elements of </w:t>
        </w:r>
        <w:r w:rsidR="009023EB" w:rsidRPr="00CC283A">
          <w:rPr>
            <w:rStyle w:val="Hyperlink"/>
            <w:rFonts w:ascii="Courier New" w:hAnsi="Courier New" w:cs="Courier New"/>
            <w:i/>
            <w:noProof/>
          </w:rPr>
          <w:t>&lt;stacking&gt;</w:t>
        </w:r>
        <w:r w:rsidR="009023EB">
          <w:rPr>
            <w:noProof/>
            <w:webHidden/>
          </w:rPr>
          <w:tab/>
        </w:r>
        <w:r w:rsidR="009023EB">
          <w:rPr>
            <w:noProof/>
            <w:webHidden/>
          </w:rPr>
          <w:fldChar w:fldCharType="begin"/>
        </w:r>
        <w:r w:rsidR="009023EB">
          <w:rPr>
            <w:noProof/>
            <w:webHidden/>
          </w:rPr>
          <w:instrText xml:space="preserve"> PAGEREF _Toc24726639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CD83EA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0" w:history="1">
        <w:r w:rsidR="009023EB" w:rsidRPr="00CC283A">
          <w:rPr>
            <w:rStyle w:val="Hyperlink"/>
            <w:noProof/>
          </w:rPr>
          <w:t>Table 12: Attributes of &lt;stacking&gt;</w:t>
        </w:r>
        <w:r w:rsidR="009023EB">
          <w:rPr>
            <w:noProof/>
            <w:webHidden/>
          </w:rPr>
          <w:tab/>
        </w:r>
        <w:r w:rsidR="009023EB">
          <w:rPr>
            <w:noProof/>
            <w:webHidden/>
          </w:rPr>
          <w:fldChar w:fldCharType="begin"/>
        </w:r>
        <w:r w:rsidR="009023EB">
          <w:rPr>
            <w:noProof/>
            <w:webHidden/>
          </w:rPr>
          <w:instrText xml:space="preserve"> PAGEREF _Toc24726640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0EE822B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1" w:history="1">
        <w:r w:rsidR="009023EB" w:rsidRPr="00CC283A">
          <w:rPr>
            <w:rStyle w:val="Hyperlink"/>
            <w:noProof/>
          </w:rPr>
          <w:t>Table 13: Attributes of &lt;level&gt;</w:t>
        </w:r>
        <w:r w:rsidR="009023EB">
          <w:rPr>
            <w:noProof/>
            <w:webHidden/>
          </w:rPr>
          <w:tab/>
        </w:r>
        <w:r w:rsidR="009023EB">
          <w:rPr>
            <w:noProof/>
            <w:webHidden/>
          </w:rPr>
          <w:fldChar w:fldCharType="begin"/>
        </w:r>
        <w:r w:rsidR="009023EB">
          <w:rPr>
            <w:noProof/>
            <w:webHidden/>
          </w:rPr>
          <w:instrText xml:space="preserve"> PAGEREF _Toc24726641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A87F01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2" w:history="1">
        <w:r w:rsidR="009023EB" w:rsidRPr="00CC283A">
          <w:rPr>
            <w:rStyle w:val="Hyperlink"/>
            <w:noProof/>
          </w:rPr>
          <w:t xml:space="preserve">Table 14: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_Toc24726642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4C126BA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3" w:history="1">
        <w:r w:rsidR="009023EB" w:rsidRPr="00CC283A">
          <w:rPr>
            <w:rStyle w:val="Hyperlink"/>
            <w:noProof/>
          </w:rPr>
          <w:t xml:space="preserve">Table 15: Nested elements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_Toc24726643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79B8189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4" w:history="1">
        <w:r w:rsidR="009023EB" w:rsidRPr="00CC283A">
          <w:rPr>
            <w:rStyle w:val="Hyperlink"/>
            <w:noProof/>
          </w:rPr>
          <w:t xml:space="preserve">Table 16: Attributes of element </w:t>
        </w:r>
        <w:r w:rsidR="009023EB" w:rsidRPr="00CC283A">
          <w:rPr>
            <w:rStyle w:val="Hyperlink"/>
            <w:rFonts w:ascii="Courier New" w:hAnsi="Courier New" w:cs="Courier New"/>
            <w:i/>
            <w:noProof/>
          </w:rPr>
          <w:t>&lt;partner/&gt;</w:t>
        </w:r>
        <w:r w:rsidR="009023EB">
          <w:rPr>
            <w:noProof/>
            <w:webHidden/>
          </w:rPr>
          <w:tab/>
        </w:r>
        <w:r w:rsidR="009023EB">
          <w:rPr>
            <w:noProof/>
            <w:webHidden/>
          </w:rPr>
          <w:fldChar w:fldCharType="begin"/>
        </w:r>
        <w:r w:rsidR="009023EB">
          <w:rPr>
            <w:noProof/>
            <w:webHidden/>
          </w:rPr>
          <w:instrText xml:space="preserve"> PAGEREF _Toc24726644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2693500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5" w:history="1">
        <w:r w:rsidR="009023EB" w:rsidRPr="00CC283A">
          <w:rPr>
            <w:rStyle w:val="Hyperlink"/>
            <w:noProof/>
          </w:rPr>
          <w:t xml:space="preserve">Table 17: Attributes of element </w:t>
        </w:r>
        <w:r w:rsidR="009023EB" w:rsidRPr="00CC283A">
          <w:rPr>
            <w:rStyle w:val="Hyperlink"/>
            <w:rFonts w:ascii="Courier New" w:hAnsi="Courier New" w:cs="Courier New"/>
            <w:i/>
            <w:noProof/>
          </w:rPr>
          <w:t>&lt;coefficients&gt;</w:t>
        </w:r>
        <w:r w:rsidR="009023EB">
          <w:rPr>
            <w:noProof/>
            <w:webHidden/>
          </w:rPr>
          <w:tab/>
        </w:r>
        <w:r w:rsidR="009023EB">
          <w:rPr>
            <w:noProof/>
            <w:webHidden/>
          </w:rPr>
          <w:fldChar w:fldCharType="begin"/>
        </w:r>
        <w:r w:rsidR="009023EB">
          <w:rPr>
            <w:noProof/>
            <w:webHidden/>
          </w:rPr>
          <w:instrText xml:space="preserve"> PAGEREF _Toc24726645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7C724FB1"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6" w:history="1">
        <w:r w:rsidR="009023EB" w:rsidRPr="00CC283A">
          <w:rPr>
            <w:rStyle w:val="Hyperlink"/>
            <w:noProof/>
          </w:rPr>
          <w:t xml:space="preserve">Table 18: Nested elements of element </w:t>
        </w:r>
        <w:r w:rsidR="009023EB" w:rsidRPr="00CC283A">
          <w:rPr>
            <w:rStyle w:val="Hyperlink"/>
            <w:rFonts w:ascii="Courier New" w:hAnsi="Courier New" w:cs="Courier New"/>
            <w:i/>
            <w:noProof/>
          </w:rPr>
          <w:t>&lt;connection_list&gt;</w:t>
        </w:r>
        <w:r w:rsidR="009023EB">
          <w:rPr>
            <w:noProof/>
            <w:webHidden/>
          </w:rPr>
          <w:tab/>
        </w:r>
        <w:r w:rsidR="009023EB">
          <w:rPr>
            <w:noProof/>
            <w:webHidden/>
          </w:rPr>
          <w:fldChar w:fldCharType="begin"/>
        </w:r>
        <w:r w:rsidR="009023EB">
          <w:rPr>
            <w:noProof/>
            <w:webHidden/>
          </w:rPr>
          <w:instrText xml:space="preserve"> PAGEREF _Toc24726646 \h </w:instrText>
        </w:r>
        <w:r w:rsidR="009023EB">
          <w:rPr>
            <w:noProof/>
            <w:webHidden/>
          </w:rPr>
        </w:r>
        <w:r w:rsidR="009023EB">
          <w:rPr>
            <w:noProof/>
            <w:webHidden/>
          </w:rPr>
          <w:fldChar w:fldCharType="separate"/>
        </w:r>
        <w:r w:rsidR="009023EB">
          <w:rPr>
            <w:noProof/>
            <w:webHidden/>
          </w:rPr>
          <w:t>41</w:t>
        </w:r>
        <w:r w:rsidR="009023EB">
          <w:rPr>
            <w:noProof/>
            <w:webHidden/>
          </w:rPr>
          <w:fldChar w:fldCharType="end"/>
        </w:r>
      </w:hyperlink>
    </w:p>
    <w:p w14:paraId="4868451E"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7" w:history="1">
        <w:r w:rsidR="009023EB" w:rsidRPr="00CC283A">
          <w:rPr>
            <w:rStyle w:val="Hyperlink"/>
            <w:noProof/>
          </w:rPr>
          <w:t xml:space="preserve">Table 19: Nested elements of element </w:t>
        </w:r>
        <w:r w:rsidR="009023EB" w:rsidRPr="00CC283A">
          <w:rPr>
            <w:rStyle w:val="Hyperlink"/>
            <w:rFonts w:ascii="Courier New" w:hAnsi="Courier New" w:cs="Courier New"/>
            <w:i/>
            <w:noProof/>
          </w:rPr>
          <w:t>&lt;custom_attributes_list/&gt;</w:t>
        </w:r>
        <w:r w:rsidR="009023EB">
          <w:rPr>
            <w:noProof/>
            <w:webHidden/>
          </w:rPr>
          <w:tab/>
        </w:r>
        <w:r w:rsidR="009023EB">
          <w:rPr>
            <w:noProof/>
            <w:webHidden/>
          </w:rPr>
          <w:fldChar w:fldCharType="begin"/>
        </w:r>
        <w:r w:rsidR="009023EB">
          <w:rPr>
            <w:noProof/>
            <w:webHidden/>
          </w:rPr>
          <w:instrText xml:space="preserve"> PAGEREF _Toc24726647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633067A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8" w:history="1">
        <w:r w:rsidR="009023EB" w:rsidRPr="00CC283A">
          <w:rPr>
            <w:rStyle w:val="Hyperlink"/>
            <w:noProof/>
          </w:rPr>
          <w:t xml:space="preserve">Table 20: Attributes of </w:t>
        </w:r>
        <w:r w:rsidR="009023EB" w:rsidRPr="00CC283A">
          <w:rPr>
            <w:rStyle w:val="Hyperlink"/>
            <w:rFonts w:ascii="Courier New" w:hAnsi="Courier New" w:cs="Courier New"/>
            <w:i/>
            <w:noProof/>
          </w:rPr>
          <w:t>&lt;custom_attributes/&gt;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_Toc24726648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5304CCF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49" w:history="1">
        <w:r w:rsidR="009023EB" w:rsidRPr="00CC283A">
          <w:rPr>
            <w:rStyle w:val="Hyperlink"/>
            <w:noProof/>
          </w:rPr>
          <w:t xml:space="preserve">Table 21: Nested elements of element </w:t>
        </w:r>
        <w:r w:rsidR="009023EB" w:rsidRPr="00CC283A">
          <w:rPr>
            <w:rStyle w:val="Hyperlink"/>
            <w:rFonts w:ascii="Courier New" w:hAnsi="Courier New" w:cs="Courier New"/>
            <w:i/>
            <w:noProof/>
          </w:rPr>
          <w:t>&lt;custom_attributes/&gt;</w:t>
        </w:r>
        <w:r w:rsidR="009023EB">
          <w:rPr>
            <w:noProof/>
            <w:webHidden/>
          </w:rPr>
          <w:tab/>
        </w:r>
        <w:r w:rsidR="009023EB">
          <w:rPr>
            <w:noProof/>
            <w:webHidden/>
          </w:rPr>
          <w:fldChar w:fldCharType="begin"/>
        </w:r>
        <w:r w:rsidR="009023EB">
          <w:rPr>
            <w:noProof/>
            <w:webHidden/>
          </w:rPr>
          <w:instrText xml:space="preserve"> PAGEREF _Toc24726649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7A37865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0" w:history="1">
        <w:r w:rsidR="009023EB" w:rsidRPr="00CC283A">
          <w:rPr>
            <w:rStyle w:val="Hyperlink"/>
            <w:noProof/>
          </w:rPr>
          <w:t xml:space="preserve">Table 22: Attributes of </w:t>
        </w:r>
        <w:r w:rsidR="009023EB" w:rsidRPr="00CC283A">
          <w:rPr>
            <w:rStyle w:val="Hyperlink"/>
            <w:rFonts w:ascii="Courier New" w:hAnsi="Courier New" w:cs="Courier New"/>
            <w:i/>
            <w:noProof/>
          </w:rPr>
          <w:t>&lt;string/&gt;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_Toc24726650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3F292E9D"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1" w:history="1">
        <w:r w:rsidR="009023EB" w:rsidRPr="00CC283A">
          <w:rPr>
            <w:rStyle w:val="Hyperlink"/>
            <w:noProof/>
          </w:rPr>
          <w:t xml:space="preserve">Table 23: Attributes of </w:t>
        </w:r>
        <w:r w:rsidR="009023EB" w:rsidRPr="00CC283A">
          <w:rPr>
            <w:rStyle w:val="Hyperlink"/>
            <w:rFonts w:ascii="Courier New" w:hAnsi="Courier New" w:cs="Courier New"/>
            <w:i/>
            <w:noProof/>
          </w:rPr>
          <w:t>&lt;real/&gt;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_Toc24726651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9EE1EA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2" w:history="1">
        <w:r w:rsidR="009023EB" w:rsidRPr="00CC283A">
          <w:rPr>
            <w:rStyle w:val="Hyperlink"/>
            <w:noProof/>
          </w:rPr>
          <w:t xml:space="preserve">Table 24: Attributes of </w:t>
        </w:r>
        <w:r w:rsidR="009023EB" w:rsidRPr="00CC283A">
          <w:rPr>
            <w:rStyle w:val="Hyperlink"/>
            <w:rFonts w:ascii="Courier New" w:hAnsi="Courier New" w:cs="Courier New"/>
            <w:i/>
            <w:noProof/>
          </w:rPr>
          <w:t>&lt;integer/&gt;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_Toc24726652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F1B5399"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3" w:history="1">
        <w:r w:rsidR="009023EB" w:rsidRPr="00CC283A">
          <w:rPr>
            <w:rStyle w:val="Hyperlink"/>
            <w:noProof/>
          </w:rPr>
          <w:t xml:space="preserve">Table 25: Attributes of </w:t>
        </w:r>
        <w:r w:rsidR="009023EB" w:rsidRPr="00CC283A">
          <w:rPr>
            <w:rStyle w:val="Hyperlink"/>
            <w:rFonts w:ascii="Courier New" w:hAnsi="Courier New" w:cs="Courier New"/>
            <w:i/>
            <w:noProof/>
          </w:rPr>
          <w:t>&lt;string_list/&gt;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_Toc24726653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4662E761"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4" w:history="1">
        <w:r w:rsidR="009023EB" w:rsidRPr="00CC283A">
          <w:rPr>
            <w:rStyle w:val="Hyperlink"/>
            <w:noProof/>
          </w:rPr>
          <w:t xml:space="preserve">Table 26: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string_list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_Toc24726654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B53431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5" w:history="1">
        <w:r w:rsidR="009023EB" w:rsidRPr="00CC283A">
          <w:rPr>
            <w:rStyle w:val="Hyperlink"/>
            <w:noProof/>
          </w:rPr>
          <w:t xml:space="preserve">Table 27: Attributes of </w:t>
        </w:r>
        <w:r w:rsidR="009023EB" w:rsidRPr="00CC283A">
          <w:rPr>
            <w:rStyle w:val="Hyperlink"/>
            <w:rFonts w:ascii="Courier New" w:hAnsi="Courier New" w:cs="Courier New"/>
            <w:i/>
            <w:noProof/>
          </w:rPr>
          <w:t>&lt;real_list/&gt;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_Toc24726655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244099F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6" w:history="1">
        <w:r w:rsidR="009023EB" w:rsidRPr="00CC283A">
          <w:rPr>
            <w:rStyle w:val="Hyperlink"/>
            <w:noProof/>
          </w:rPr>
          <w:t xml:space="preserve">Table 28: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_Toc24726656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D5ED0A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7" w:history="1">
        <w:r w:rsidR="009023EB" w:rsidRPr="00CC283A">
          <w:rPr>
            <w:rStyle w:val="Hyperlink"/>
            <w:noProof/>
          </w:rPr>
          <w:t xml:space="preserve">Table 29: Attributes of </w:t>
        </w:r>
        <w:r w:rsidR="009023EB" w:rsidRPr="00CC283A">
          <w:rPr>
            <w:rStyle w:val="Hyperlink"/>
            <w:rFonts w:ascii="Courier New" w:hAnsi="Courier New" w:cs="Courier New"/>
            <w:i/>
            <w:noProof/>
          </w:rPr>
          <w:t>&lt;int_list/&gt;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_Toc24726657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977543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8" w:history="1">
        <w:r w:rsidR="009023EB" w:rsidRPr="00CC283A">
          <w:rPr>
            <w:rStyle w:val="Hyperlink"/>
            <w:noProof/>
          </w:rPr>
          <w:t xml:space="preserve">Table 30: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_Toc24726658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1E56DC9"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59" w:history="1">
        <w:r w:rsidR="009023EB" w:rsidRPr="00CC283A">
          <w:rPr>
            <w:rStyle w:val="Hyperlink"/>
            <w:noProof/>
          </w:rPr>
          <w:t xml:space="preserve">Table 31: Attributes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_Toc24726659 \h </w:instrText>
        </w:r>
        <w:r w:rsidR="009023EB">
          <w:rPr>
            <w:noProof/>
            <w:webHidden/>
          </w:rPr>
        </w:r>
        <w:r w:rsidR="009023EB">
          <w:rPr>
            <w:noProof/>
            <w:webHidden/>
          </w:rPr>
          <w:fldChar w:fldCharType="separate"/>
        </w:r>
        <w:r w:rsidR="009023EB">
          <w:rPr>
            <w:noProof/>
            <w:webHidden/>
          </w:rPr>
          <w:t>51</w:t>
        </w:r>
        <w:r w:rsidR="009023EB">
          <w:rPr>
            <w:noProof/>
            <w:webHidden/>
          </w:rPr>
          <w:fldChar w:fldCharType="end"/>
        </w:r>
      </w:hyperlink>
    </w:p>
    <w:p w14:paraId="29B1824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0" w:history="1">
        <w:r w:rsidR="009023EB" w:rsidRPr="00CC283A">
          <w:rPr>
            <w:rStyle w:val="Hyperlink"/>
            <w:noProof/>
          </w:rPr>
          <w:t xml:space="preserve">Table 32: Text values of element </w:t>
        </w:r>
        <w:r w:rsidR="009023EB" w:rsidRPr="00CC283A">
          <w:rPr>
            <w:rStyle w:val="Hyperlink"/>
            <w:rFonts w:ascii="Courier New" w:hAnsi="Courier New" w:cs="Courier New"/>
            <w:noProof/>
          </w:rPr>
          <w:t>&lt;loc&gt;</w:t>
        </w:r>
        <w:r w:rsidR="009023EB">
          <w:rPr>
            <w:noProof/>
            <w:webHidden/>
          </w:rPr>
          <w:tab/>
        </w:r>
        <w:r w:rsidR="009023EB">
          <w:rPr>
            <w:noProof/>
            <w:webHidden/>
          </w:rPr>
          <w:fldChar w:fldCharType="begin"/>
        </w:r>
        <w:r w:rsidR="009023EB">
          <w:rPr>
            <w:noProof/>
            <w:webHidden/>
          </w:rPr>
          <w:instrText xml:space="preserve"> PAGEREF _Toc24726660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19DF917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1" w:history="1">
        <w:r w:rsidR="009023EB" w:rsidRPr="00CC283A">
          <w:rPr>
            <w:rStyle w:val="Hyperlink"/>
            <w:noProof/>
          </w:rPr>
          <w:t xml:space="preserve">Table 33: Attributes of elements </w:t>
        </w:r>
        <w:r w:rsidR="009023EB" w:rsidRPr="00CC283A">
          <w:rPr>
            <w:rStyle w:val="Hyperlink"/>
            <w:rFonts w:ascii="Courier New" w:hAnsi="Courier New" w:cs="Courier New"/>
            <w:i/>
            <w:noProof/>
            <w:highlight w:val="white"/>
          </w:rPr>
          <w:t>&lt;normal_direction</w:t>
        </w:r>
        <w:r w:rsidR="009023EB" w:rsidRPr="00CC283A">
          <w:rPr>
            <w:rStyle w:val="Hyperlink"/>
            <w:rFonts w:ascii="Courier New" w:hAnsi="Courier New" w:cs="Courier New"/>
            <w:i/>
            <w:noProof/>
          </w:rPr>
          <w:t>/&gt;</w:t>
        </w:r>
        <w:r w:rsidR="009023EB" w:rsidRPr="00CC283A">
          <w:rPr>
            <w:rStyle w:val="Hyperlink"/>
            <w:noProof/>
          </w:rPr>
          <w:t xml:space="preserve"> &amp; </w:t>
        </w:r>
        <w:r w:rsidR="009023EB" w:rsidRPr="00CC283A">
          <w:rPr>
            <w:rStyle w:val="Hyperlink"/>
            <w:rFonts w:ascii="Courier New" w:hAnsi="Courier New" w:cs="Courier New"/>
            <w:i/>
            <w:noProof/>
            <w:highlight w:val="white"/>
          </w:rPr>
          <w:t>&lt;tangential_direction</w:t>
        </w:r>
        <w:r w:rsidR="009023EB" w:rsidRPr="00CC283A">
          <w:rPr>
            <w:rStyle w:val="Hyperlink"/>
            <w:rFonts w:ascii="Courier New" w:hAnsi="Courier New" w:cs="Courier New"/>
            <w:i/>
            <w:noProof/>
          </w:rPr>
          <w:t>/&gt;</w:t>
        </w:r>
        <w:r w:rsidR="009023EB">
          <w:rPr>
            <w:noProof/>
            <w:webHidden/>
          </w:rPr>
          <w:tab/>
        </w:r>
        <w:r w:rsidR="009023EB">
          <w:rPr>
            <w:noProof/>
            <w:webHidden/>
          </w:rPr>
          <w:fldChar w:fldCharType="begin"/>
        </w:r>
        <w:r w:rsidR="009023EB">
          <w:rPr>
            <w:noProof/>
            <w:webHidden/>
          </w:rPr>
          <w:instrText xml:space="preserve"> PAGEREF _Toc24726661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30DD755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2" w:history="1">
        <w:r w:rsidR="009023EB" w:rsidRPr="00CC283A">
          <w:rPr>
            <w:rStyle w:val="Hyperlink"/>
            <w:noProof/>
          </w:rPr>
          <w:t xml:space="preserve">Table 34: Nested elements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_Toc24726662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3AEBCAB9"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3" w:history="1">
        <w:r w:rsidR="009023EB" w:rsidRPr="00CC283A">
          <w:rPr>
            <w:rStyle w:val="Hyperlink"/>
            <w:noProof/>
          </w:rPr>
          <w:t>Table 35: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_Toc24726663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02CCEA8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4" w:history="1">
        <w:r w:rsidR="009023EB" w:rsidRPr="00CC283A">
          <w:rPr>
            <w:rStyle w:val="Hyperlink"/>
            <w:noProof/>
          </w:rPr>
          <w:t>Table 36: Attributes of element</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_Toc24726664 \h </w:instrText>
        </w:r>
        <w:r w:rsidR="009023EB">
          <w:rPr>
            <w:noProof/>
            <w:webHidden/>
          </w:rPr>
        </w:r>
        <w:r w:rsidR="009023EB">
          <w:rPr>
            <w:noProof/>
            <w:webHidden/>
          </w:rPr>
          <w:fldChar w:fldCharType="separate"/>
        </w:r>
        <w:r w:rsidR="009023EB">
          <w:rPr>
            <w:noProof/>
            <w:webHidden/>
          </w:rPr>
          <w:t>54</w:t>
        </w:r>
        <w:r w:rsidR="009023EB">
          <w:rPr>
            <w:noProof/>
            <w:webHidden/>
          </w:rPr>
          <w:fldChar w:fldCharType="end"/>
        </w:r>
      </w:hyperlink>
    </w:p>
    <w:p w14:paraId="0A4F312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5" w:history="1">
        <w:r w:rsidR="009023EB" w:rsidRPr="00CC283A">
          <w:rPr>
            <w:rStyle w:val="Hyperlink"/>
            <w:noProof/>
          </w:rPr>
          <w:t>Table 37: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_Toc24726665 \h </w:instrText>
        </w:r>
        <w:r w:rsidR="009023EB">
          <w:rPr>
            <w:noProof/>
            <w:webHidden/>
          </w:rPr>
        </w:r>
        <w:r w:rsidR="009023EB">
          <w:rPr>
            <w:noProof/>
            <w:webHidden/>
          </w:rPr>
          <w:fldChar w:fldCharType="separate"/>
        </w:r>
        <w:r w:rsidR="009023EB">
          <w:rPr>
            <w:noProof/>
            <w:webHidden/>
          </w:rPr>
          <w:t>55</w:t>
        </w:r>
        <w:r w:rsidR="009023EB">
          <w:rPr>
            <w:noProof/>
            <w:webHidden/>
          </w:rPr>
          <w:fldChar w:fldCharType="end"/>
        </w:r>
      </w:hyperlink>
    </w:p>
    <w:p w14:paraId="1B1CE69C"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6" w:history="1">
        <w:r w:rsidR="009023EB" w:rsidRPr="00CC283A">
          <w:rPr>
            <w:rStyle w:val="Hyperlink"/>
            <w:noProof/>
          </w:rPr>
          <w:t xml:space="preserve">Table 38: Attributes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_Toc24726666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3EC79F71"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7" w:history="1">
        <w:r w:rsidR="009023EB" w:rsidRPr="00CC283A">
          <w:rPr>
            <w:rStyle w:val="Hyperlink"/>
            <w:noProof/>
          </w:rPr>
          <w:t xml:space="preserve">Table 39: Nested elements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_Toc24726667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0B3C8629"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8" w:history="1">
        <w:r w:rsidR="009023EB" w:rsidRPr="00CC283A">
          <w:rPr>
            <w:rStyle w:val="Hyperlink"/>
            <w:noProof/>
          </w:rPr>
          <w:t xml:space="preserve">Table 40: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_Toc24726668 \h </w:instrText>
        </w:r>
        <w:r w:rsidR="009023EB">
          <w:rPr>
            <w:noProof/>
            <w:webHidden/>
          </w:rPr>
        </w:r>
        <w:r w:rsidR="009023EB">
          <w:rPr>
            <w:noProof/>
            <w:webHidden/>
          </w:rPr>
          <w:fldChar w:fldCharType="separate"/>
        </w:r>
        <w:r w:rsidR="009023EB">
          <w:rPr>
            <w:noProof/>
            <w:webHidden/>
          </w:rPr>
          <w:t>57</w:t>
        </w:r>
        <w:r w:rsidR="009023EB">
          <w:rPr>
            <w:noProof/>
            <w:webHidden/>
          </w:rPr>
          <w:fldChar w:fldCharType="end"/>
        </w:r>
      </w:hyperlink>
    </w:p>
    <w:p w14:paraId="2BF3956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69" w:history="1">
        <w:r w:rsidR="009023EB" w:rsidRPr="00CC283A">
          <w:rPr>
            <w:rStyle w:val="Hyperlink"/>
            <w:noProof/>
          </w:rPr>
          <w:t xml:space="preserve">Table 41: Attributes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_Toc24726669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3AB88231"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0" w:history="1">
        <w:r w:rsidR="009023EB" w:rsidRPr="00CC283A">
          <w:rPr>
            <w:rStyle w:val="Hyperlink"/>
            <w:noProof/>
          </w:rPr>
          <w:t xml:space="preserve">Table 42: Nested elements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_Toc24726670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5367547C"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1" w:history="1">
        <w:r w:rsidR="009023EB" w:rsidRPr="00CC283A">
          <w:rPr>
            <w:rStyle w:val="Hyperlink"/>
            <w:noProof/>
          </w:rPr>
          <w:t xml:space="preserve">Table 43: Attributes of element </w:t>
        </w:r>
        <w:r w:rsidR="009023EB" w:rsidRPr="00CC283A">
          <w:rPr>
            <w:rStyle w:val="Hyperlink"/>
            <w:rFonts w:ascii="Courier New" w:hAnsi="Courier New" w:cs="Courier New"/>
            <w:i/>
            <w:noProof/>
          </w:rPr>
          <w:t>&lt;blind/&gt;</w:t>
        </w:r>
        <w:r w:rsidR="009023EB">
          <w:rPr>
            <w:noProof/>
            <w:webHidden/>
          </w:rPr>
          <w:tab/>
        </w:r>
        <w:r w:rsidR="009023EB">
          <w:rPr>
            <w:noProof/>
            <w:webHidden/>
          </w:rPr>
          <w:fldChar w:fldCharType="begin"/>
        </w:r>
        <w:r w:rsidR="009023EB">
          <w:rPr>
            <w:noProof/>
            <w:webHidden/>
          </w:rPr>
          <w:instrText xml:space="preserve"> PAGEREF _Toc24726671 \h </w:instrText>
        </w:r>
        <w:r w:rsidR="009023EB">
          <w:rPr>
            <w:noProof/>
            <w:webHidden/>
          </w:rPr>
        </w:r>
        <w:r w:rsidR="009023EB">
          <w:rPr>
            <w:noProof/>
            <w:webHidden/>
          </w:rPr>
          <w:fldChar w:fldCharType="separate"/>
        </w:r>
        <w:r w:rsidR="009023EB">
          <w:rPr>
            <w:noProof/>
            <w:webHidden/>
          </w:rPr>
          <w:t>59</w:t>
        </w:r>
        <w:r w:rsidR="009023EB">
          <w:rPr>
            <w:noProof/>
            <w:webHidden/>
          </w:rPr>
          <w:fldChar w:fldCharType="end"/>
        </w:r>
      </w:hyperlink>
    </w:p>
    <w:p w14:paraId="3E210C3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2" w:history="1">
        <w:r w:rsidR="009023EB" w:rsidRPr="00CC283A">
          <w:rPr>
            <w:rStyle w:val="Hyperlink"/>
            <w:noProof/>
          </w:rPr>
          <w:t xml:space="preserve">Table 44: Attributes of element </w:t>
        </w:r>
        <w:r w:rsidR="009023EB" w:rsidRPr="00CC283A">
          <w:rPr>
            <w:rStyle w:val="Hyperlink"/>
            <w:rFonts w:ascii="Courier New" w:hAnsi="Courier New" w:cs="Courier New"/>
            <w:i/>
            <w:noProof/>
          </w:rPr>
          <w:t>&lt;self_piercing/&gt;</w:t>
        </w:r>
        <w:r w:rsidR="009023EB">
          <w:rPr>
            <w:noProof/>
            <w:webHidden/>
          </w:rPr>
          <w:tab/>
        </w:r>
        <w:r w:rsidR="009023EB">
          <w:rPr>
            <w:noProof/>
            <w:webHidden/>
          </w:rPr>
          <w:fldChar w:fldCharType="begin"/>
        </w:r>
        <w:r w:rsidR="009023EB">
          <w:rPr>
            <w:noProof/>
            <w:webHidden/>
          </w:rPr>
          <w:instrText xml:space="preserve"> PAGEREF _Toc24726672 \h </w:instrText>
        </w:r>
        <w:r w:rsidR="009023EB">
          <w:rPr>
            <w:noProof/>
            <w:webHidden/>
          </w:rPr>
        </w:r>
        <w:r w:rsidR="009023EB">
          <w:rPr>
            <w:noProof/>
            <w:webHidden/>
          </w:rPr>
          <w:fldChar w:fldCharType="separate"/>
        </w:r>
        <w:r w:rsidR="009023EB">
          <w:rPr>
            <w:noProof/>
            <w:webHidden/>
          </w:rPr>
          <w:t>63</w:t>
        </w:r>
        <w:r w:rsidR="009023EB">
          <w:rPr>
            <w:noProof/>
            <w:webHidden/>
          </w:rPr>
          <w:fldChar w:fldCharType="end"/>
        </w:r>
      </w:hyperlink>
    </w:p>
    <w:p w14:paraId="14DE546D"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3" w:history="1">
        <w:r w:rsidR="009023EB" w:rsidRPr="00CC283A">
          <w:rPr>
            <w:rStyle w:val="Hyperlink"/>
            <w:noProof/>
          </w:rPr>
          <w:t>Table 45: Pictures of all Solid Rivets</w:t>
        </w:r>
        <w:r w:rsidR="009023EB">
          <w:rPr>
            <w:noProof/>
            <w:webHidden/>
          </w:rPr>
          <w:tab/>
        </w:r>
        <w:r w:rsidR="009023EB">
          <w:rPr>
            <w:noProof/>
            <w:webHidden/>
          </w:rPr>
          <w:fldChar w:fldCharType="begin"/>
        </w:r>
        <w:r w:rsidR="009023EB">
          <w:rPr>
            <w:noProof/>
            <w:webHidden/>
          </w:rPr>
          <w:instrText xml:space="preserve"> PAGEREF _Toc24726673 \h </w:instrText>
        </w:r>
        <w:r w:rsidR="009023EB">
          <w:rPr>
            <w:noProof/>
            <w:webHidden/>
          </w:rPr>
        </w:r>
        <w:r w:rsidR="009023EB">
          <w:rPr>
            <w:noProof/>
            <w:webHidden/>
          </w:rPr>
          <w:fldChar w:fldCharType="separate"/>
        </w:r>
        <w:r w:rsidR="009023EB">
          <w:rPr>
            <w:noProof/>
            <w:webHidden/>
          </w:rPr>
          <w:t>64</w:t>
        </w:r>
        <w:r w:rsidR="009023EB">
          <w:rPr>
            <w:noProof/>
            <w:webHidden/>
          </w:rPr>
          <w:fldChar w:fldCharType="end"/>
        </w:r>
      </w:hyperlink>
    </w:p>
    <w:p w14:paraId="3059A72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4" w:history="1">
        <w:r w:rsidR="009023EB" w:rsidRPr="00CC283A">
          <w:rPr>
            <w:rStyle w:val="Hyperlink"/>
            <w:noProof/>
          </w:rPr>
          <w:t xml:space="preserve">Table 46: Attributes of element </w:t>
        </w:r>
        <w:r w:rsidR="009023EB" w:rsidRPr="00CC283A">
          <w:rPr>
            <w:rStyle w:val="Hyperlink"/>
            <w:rFonts w:ascii="Courier New" w:hAnsi="Courier New" w:cs="Courier New"/>
            <w:i/>
            <w:noProof/>
          </w:rPr>
          <w:t>&lt;solid/&gt;</w:t>
        </w:r>
        <w:r w:rsidR="009023EB">
          <w:rPr>
            <w:noProof/>
            <w:webHidden/>
          </w:rPr>
          <w:tab/>
        </w:r>
        <w:r w:rsidR="009023EB">
          <w:rPr>
            <w:noProof/>
            <w:webHidden/>
          </w:rPr>
          <w:fldChar w:fldCharType="begin"/>
        </w:r>
        <w:r w:rsidR="009023EB">
          <w:rPr>
            <w:noProof/>
            <w:webHidden/>
          </w:rPr>
          <w:instrText xml:space="preserve"> PAGEREF _Toc24726674 \h </w:instrText>
        </w:r>
        <w:r w:rsidR="009023EB">
          <w:rPr>
            <w:noProof/>
            <w:webHidden/>
          </w:rPr>
        </w:r>
        <w:r w:rsidR="009023EB">
          <w:rPr>
            <w:noProof/>
            <w:webHidden/>
          </w:rPr>
          <w:fldChar w:fldCharType="separate"/>
        </w:r>
        <w:r w:rsidR="009023EB">
          <w:rPr>
            <w:noProof/>
            <w:webHidden/>
          </w:rPr>
          <w:t>65</w:t>
        </w:r>
        <w:r w:rsidR="009023EB">
          <w:rPr>
            <w:noProof/>
            <w:webHidden/>
          </w:rPr>
          <w:fldChar w:fldCharType="end"/>
        </w:r>
      </w:hyperlink>
    </w:p>
    <w:p w14:paraId="7A6E3691"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5" w:history="1">
        <w:r w:rsidR="009023EB" w:rsidRPr="00CC283A">
          <w:rPr>
            <w:rStyle w:val="Hyperlink"/>
            <w:noProof/>
          </w:rPr>
          <w:t xml:space="preserve">Table 47: Attributes of element </w:t>
        </w:r>
        <w:r w:rsidR="009023EB" w:rsidRPr="00CC283A">
          <w:rPr>
            <w:rStyle w:val="Hyperlink"/>
            <w:rFonts w:ascii="Courier New" w:hAnsi="Courier New" w:cs="Courier New"/>
            <w:i/>
            <w:noProof/>
          </w:rPr>
          <w:t>&lt;swop/&gt;</w:t>
        </w:r>
        <w:r w:rsidR="009023EB">
          <w:rPr>
            <w:noProof/>
            <w:webHidden/>
          </w:rPr>
          <w:tab/>
        </w:r>
        <w:r w:rsidR="009023EB">
          <w:rPr>
            <w:noProof/>
            <w:webHidden/>
          </w:rPr>
          <w:fldChar w:fldCharType="begin"/>
        </w:r>
        <w:r w:rsidR="009023EB">
          <w:rPr>
            <w:noProof/>
            <w:webHidden/>
          </w:rPr>
          <w:instrText xml:space="preserve"> PAGEREF _Toc24726675 \h </w:instrText>
        </w:r>
        <w:r w:rsidR="009023EB">
          <w:rPr>
            <w:noProof/>
            <w:webHidden/>
          </w:rPr>
        </w:r>
        <w:r w:rsidR="009023EB">
          <w:rPr>
            <w:noProof/>
            <w:webHidden/>
          </w:rPr>
          <w:fldChar w:fldCharType="separate"/>
        </w:r>
        <w:r w:rsidR="009023EB">
          <w:rPr>
            <w:noProof/>
            <w:webHidden/>
          </w:rPr>
          <w:t>67</w:t>
        </w:r>
        <w:r w:rsidR="009023EB">
          <w:rPr>
            <w:noProof/>
            <w:webHidden/>
          </w:rPr>
          <w:fldChar w:fldCharType="end"/>
        </w:r>
      </w:hyperlink>
    </w:p>
    <w:p w14:paraId="713049BD"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6" w:history="1">
        <w:r w:rsidR="009023EB" w:rsidRPr="00CC283A">
          <w:rPr>
            <w:rStyle w:val="Hyperlink"/>
            <w:noProof/>
          </w:rPr>
          <w:t xml:space="preserve">Table 48: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_Toc24726676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6489DB9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7" w:history="1">
        <w:r w:rsidR="009023EB" w:rsidRPr="00CC283A">
          <w:rPr>
            <w:rStyle w:val="Hyperlink"/>
            <w:noProof/>
          </w:rPr>
          <w:t xml:space="preserve">Table 49: Attributes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_Toc24726677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17BAC492"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8" w:history="1">
        <w:r w:rsidR="009023EB" w:rsidRPr="00CC283A">
          <w:rPr>
            <w:rStyle w:val="Hyperlink"/>
            <w:noProof/>
          </w:rPr>
          <w:t xml:space="preserve">Table 50: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_Toc24726678 \h </w:instrText>
        </w:r>
        <w:r w:rsidR="009023EB">
          <w:rPr>
            <w:noProof/>
            <w:webHidden/>
          </w:rPr>
        </w:r>
        <w:r w:rsidR="009023EB">
          <w:rPr>
            <w:noProof/>
            <w:webHidden/>
          </w:rPr>
          <w:fldChar w:fldCharType="separate"/>
        </w:r>
        <w:r w:rsidR="009023EB">
          <w:rPr>
            <w:noProof/>
            <w:webHidden/>
          </w:rPr>
          <w:t>73</w:t>
        </w:r>
        <w:r w:rsidR="009023EB">
          <w:rPr>
            <w:noProof/>
            <w:webHidden/>
          </w:rPr>
          <w:fldChar w:fldCharType="end"/>
        </w:r>
      </w:hyperlink>
    </w:p>
    <w:p w14:paraId="7313C0C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79" w:history="1">
        <w:r w:rsidR="009023EB" w:rsidRPr="00CC283A">
          <w:rPr>
            <w:rStyle w:val="Hyperlink"/>
            <w:noProof/>
          </w:rPr>
          <w:t xml:space="preserve">Table 51: Attributes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_Toc24726679 \h </w:instrText>
        </w:r>
        <w:r w:rsidR="009023EB">
          <w:rPr>
            <w:noProof/>
            <w:webHidden/>
          </w:rPr>
        </w:r>
        <w:r w:rsidR="009023EB">
          <w:rPr>
            <w:noProof/>
            <w:webHidden/>
          </w:rPr>
          <w:fldChar w:fldCharType="separate"/>
        </w:r>
        <w:r w:rsidR="009023EB">
          <w:rPr>
            <w:noProof/>
            <w:webHidden/>
          </w:rPr>
          <w:t>74</w:t>
        </w:r>
        <w:r w:rsidR="009023EB">
          <w:rPr>
            <w:noProof/>
            <w:webHidden/>
          </w:rPr>
          <w:fldChar w:fldCharType="end"/>
        </w:r>
      </w:hyperlink>
    </w:p>
    <w:p w14:paraId="57D82EF2"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0" w:history="1">
        <w:r w:rsidR="009023EB" w:rsidRPr="00CC283A">
          <w:rPr>
            <w:rStyle w:val="Hyperlink"/>
            <w:noProof/>
          </w:rPr>
          <w:t xml:space="preserve">Table 52: Nested elements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_Toc24726680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1B8DD5D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1" w:history="1">
        <w:r w:rsidR="009023EB" w:rsidRPr="00CC283A">
          <w:rPr>
            <w:rStyle w:val="Hyperlink"/>
            <w:noProof/>
          </w:rPr>
          <w:t xml:space="preserve">Table 53: Attributes of element </w:t>
        </w:r>
        <w:r w:rsidR="009023EB" w:rsidRPr="00CC283A">
          <w:rPr>
            <w:rStyle w:val="Hyperlink"/>
            <w:rFonts w:ascii="Courier New" w:hAnsi="Courier New" w:cs="Courier New"/>
            <w:i/>
            <w:noProof/>
          </w:rPr>
          <w:t>&lt;washer/&gt;</w:t>
        </w:r>
        <w:r w:rsidR="009023EB">
          <w:rPr>
            <w:noProof/>
            <w:webHidden/>
          </w:rPr>
          <w:tab/>
        </w:r>
        <w:r w:rsidR="009023EB">
          <w:rPr>
            <w:noProof/>
            <w:webHidden/>
          </w:rPr>
          <w:fldChar w:fldCharType="begin"/>
        </w:r>
        <w:r w:rsidR="009023EB">
          <w:rPr>
            <w:noProof/>
            <w:webHidden/>
          </w:rPr>
          <w:instrText xml:space="preserve"> PAGEREF _Toc24726681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2B51E12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2" w:history="1">
        <w:r w:rsidR="009023EB" w:rsidRPr="00CC283A">
          <w:rPr>
            <w:rStyle w:val="Hyperlink"/>
            <w:noProof/>
          </w:rPr>
          <w:t xml:space="preserve">Table 54: Attributes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_Toc24726682 \h </w:instrText>
        </w:r>
        <w:r w:rsidR="009023EB">
          <w:rPr>
            <w:noProof/>
            <w:webHidden/>
          </w:rPr>
        </w:r>
        <w:r w:rsidR="009023EB">
          <w:rPr>
            <w:noProof/>
            <w:webHidden/>
          </w:rPr>
          <w:fldChar w:fldCharType="separate"/>
        </w:r>
        <w:r w:rsidR="009023EB">
          <w:rPr>
            <w:noProof/>
            <w:webHidden/>
          </w:rPr>
          <w:t>76</w:t>
        </w:r>
        <w:r w:rsidR="009023EB">
          <w:rPr>
            <w:noProof/>
            <w:webHidden/>
          </w:rPr>
          <w:fldChar w:fldCharType="end"/>
        </w:r>
      </w:hyperlink>
    </w:p>
    <w:p w14:paraId="7F37E15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3" w:history="1">
        <w:r w:rsidR="009023EB" w:rsidRPr="00CC283A">
          <w:rPr>
            <w:rStyle w:val="Hyperlink"/>
            <w:noProof/>
          </w:rPr>
          <w:t xml:space="preserve">Table 55: Nested elements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_Toc24726683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1DCCEC0D"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4" w:history="1">
        <w:r w:rsidR="009023EB" w:rsidRPr="00CC283A">
          <w:rPr>
            <w:rStyle w:val="Hyperlink"/>
            <w:noProof/>
          </w:rPr>
          <w:t xml:space="preserve">Table 56: Attributes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_Toc24726684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5988649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5" w:history="1">
        <w:r w:rsidR="009023EB" w:rsidRPr="00CC283A">
          <w:rPr>
            <w:rStyle w:val="Hyperlink"/>
            <w:noProof/>
          </w:rPr>
          <w:t xml:space="preserve">Table 57: Nested elements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_Toc24726685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60880C0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6" w:history="1">
        <w:r w:rsidR="009023EB" w:rsidRPr="00CC283A">
          <w:rPr>
            <w:rStyle w:val="Hyperlink"/>
            <w:noProof/>
          </w:rPr>
          <w:t xml:space="preserve">Table 58: Attributes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_Toc24726686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5E438A6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7" w:history="1">
        <w:r w:rsidR="009023EB" w:rsidRPr="00CC283A">
          <w:rPr>
            <w:rStyle w:val="Hyperlink"/>
            <w:noProof/>
          </w:rPr>
          <w:t xml:space="preserve">Table 59: Nested elements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_Toc24726687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6022051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8" w:history="1">
        <w:r w:rsidR="009023EB" w:rsidRPr="00CC283A">
          <w:rPr>
            <w:rStyle w:val="Hyperlink"/>
            <w:noProof/>
          </w:rPr>
          <w:t xml:space="preserve">Table 60: Attributes of element </w:t>
        </w:r>
        <w:r w:rsidR="009023EB" w:rsidRPr="00CC283A">
          <w:rPr>
            <w:rStyle w:val="Hyperlink"/>
            <w:rFonts w:ascii="Courier New" w:hAnsi="Courier New" w:cs="Courier New"/>
            <w:i/>
            <w:noProof/>
          </w:rPr>
          <w:t>&lt;flow_drilled/&gt;</w:t>
        </w:r>
        <w:r w:rsidR="009023EB">
          <w:rPr>
            <w:noProof/>
            <w:webHidden/>
          </w:rPr>
          <w:tab/>
        </w:r>
        <w:r w:rsidR="009023EB">
          <w:rPr>
            <w:noProof/>
            <w:webHidden/>
          </w:rPr>
          <w:fldChar w:fldCharType="begin"/>
        </w:r>
        <w:r w:rsidR="009023EB">
          <w:rPr>
            <w:noProof/>
            <w:webHidden/>
          </w:rPr>
          <w:instrText xml:space="preserve"> PAGEREF _Toc24726688 \h </w:instrText>
        </w:r>
        <w:r w:rsidR="009023EB">
          <w:rPr>
            <w:noProof/>
            <w:webHidden/>
          </w:rPr>
        </w:r>
        <w:r w:rsidR="009023EB">
          <w:rPr>
            <w:noProof/>
            <w:webHidden/>
          </w:rPr>
          <w:fldChar w:fldCharType="separate"/>
        </w:r>
        <w:r w:rsidR="009023EB">
          <w:rPr>
            <w:noProof/>
            <w:webHidden/>
          </w:rPr>
          <w:t>84</w:t>
        </w:r>
        <w:r w:rsidR="009023EB">
          <w:rPr>
            <w:noProof/>
            <w:webHidden/>
          </w:rPr>
          <w:fldChar w:fldCharType="end"/>
        </w:r>
      </w:hyperlink>
    </w:p>
    <w:p w14:paraId="1429EB2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89" w:history="1">
        <w:r w:rsidR="009023EB" w:rsidRPr="00CC283A">
          <w:rPr>
            <w:rStyle w:val="Hyperlink"/>
            <w:noProof/>
          </w:rPr>
          <w:t xml:space="preserve">Table 61: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_Toc24726689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272EAF3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0" w:history="1">
        <w:r w:rsidR="009023EB" w:rsidRPr="00CC283A">
          <w:rPr>
            <w:rStyle w:val="Hyperlink"/>
            <w:noProof/>
          </w:rPr>
          <w:t xml:space="preserve">Table 62: Attributes of element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_Toc24726690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4505142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1" w:history="1">
        <w:r w:rsidR="009023EB" w:rsidRPr="00CC283A">
          <w:rPr>
            <w:rStyle w:val="Hyperlink"/>
            <w:noProof/>
          </w:rPr>
          <w:t xml:space="preserve">Table 63: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_Toc24726691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6EE3962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2" w:history="1">
        <w:r w:rsidR="009023EB" w:rsidRPr="00CC283A">
          <w:rPr>
            <w:rStyle w:val="Hyperlink"/>
            <w:noProof/>
          </w:rPr>
          <w:t xml:space="preserve">Table 64: Attributes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_Toc24726692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2C03480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3" w:history="1">
        <w:r w:rsidR="009023EB" w:rsidRPr="00CC283A">
          <w:rPr>
            <w:rStyle w:val="Hyperlink"/>
            <w:noProof/>
          </w:rPr>
          <w:t xml:space="preserve">Table 65: Nested elements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_Toc24726693 \h </w:instrText>
        </w:r>
        <w:r w:rsidR="009023EB">
          <w:rPr>
            <w:noProof/>
            <w:webHidden/>
          </w:rPr>
        </w:r>
        <w:r w:rsidR="009023EB">
          <w:rPr>
            <w:noProof/>
            <w:webHidden/>
          </w:rPr>
          <w:fldChar w:fldCharType="separate"/>
        </w:r>
        <w:r w:rsidR="009023EB">
          <w:rPr>
            <w:noProof/>
            <w:webHidden/>
          </w:rPr>
          <w:t>88</w:t>
        </w:r>
        <w:r w:rsidR="009023EB">
          <w:rPr>
            <w:noProof/>
            <w:webHidden/>
          </w:rPr>
          <w:fldChar w:fldCharType="end"/>
        </w:r>
      </w:hyperlink>
    </w:p>
    <w:p w14:paraId="14EF1ED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4" w:history="1">
        <w:r w:rsidR="009023EB" w:rsidRPr="00CC283A">
          <w:rPr>
            <w:rStyle w:val="Hyperlink"/>
            <w:noProof/>
          </w:rPr>
          <w:t xml:space="preserve">Table 66: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_Toc24726694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347FFAD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5" w:history="1">
        <w:r w:rsidR="009023EB" w:rsidRPr="00CC283A">
          <w:rPr>
            <w:rStyle w:val="Hyperlink"/>
            <w:noProof/>
          </w:rPr>
          <w:t xml:space="preserve">Table 67: Attributes of element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_Toc24726695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2CC631C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6" w:history="1">
        <w:r w:rsidR="009023EB" w:rsidRPr="00CC283A">
          <w:rPr>
            <w:rStyle w:val="Hyperlink"/>
            <w:noProof/>
          </w:rPr>
          <w:t xml:space="preserve">Table 68: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_Toc24726696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A70001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7" w:history="1">
        <w:r w:rsidR="009023EB" w:rsidRPr="00CC283A">
          <w:rPr>
            <w:rStyle w:val="Hyperlink"/>
            <w:noProof/>
          </w:rPr>
          <w:t xml:space="preserve">Table 69: Attributes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_Toc24726697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5C18FE2"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8" w:history="1">
        <w:r w:rsidR="009023EB" w:rsidRPr="00CC283A">
          <w:rPr>
            <w:rStyle w:val="Hyperlink"/>
            <w:noProof/>
          </w:rPr>
          <w:t xml:space="preserve">Table 70: Nested elements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_Toc24726698 \h </w:instrText>
        </w:r>
        <w:r w:rsidR="009023EB">
          <w:rPr>
            <w:noProof/>
            <w:webHidden/>
          </w:rPr>
        </w:r>
        <w:r w:rsidR="009023EB">
          <w:rPr>
            <w:noProof/>
            <w:webHidden/>
          </w:rPr>
          <w:fldChar w:fldCharType="separate"/>
        </w:r>
        <w:r w:rsidR="009023EB">
          <w:rPr>
            <w:noProof/>
            <w:webHidden/>
          </w:rPr>
          <w:t>93</w:t>
        </w:r>
        <w:r w:rsidR="009023EB">
          <w:rPr>
            <w:noProof/>
            <w:webHidden/>
          </w:rPr>
          <w:fldChar w:fldCharType="end"/>
        </w:r>
      </w:hyperlink>
    </w:p>
    <w:p w14:paraId="2DB9BD2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699" w:history="1">
        <w:r w:rsidR="009023EB" w:rsidRPr="00CC283A">
          <w:rPr>
            <w:rStyle w:val="Hyperlink"/>
            <w:noProof/>
          </w:rPr>
          <w:t xml:space="preserve">Table 71: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_Toc24726699 \h </w:instrText>
        </w:r>
        <w:r w:rsidR="009023EB">
          <w:rPr>
            <w:noProof/>
            <w:webHidden/>
          </w:rPr>
        </w:r>
        <w:r w:rsidR="009023EB">
          <w:rPr>
            <w:noProof/>
            <w:webHidden/>
          </w:rPr>
          <w:fldChar w:fldCharType="separate"/>
        </w:r>
        <w:r w:rsidR="009023EB">
          <w:rPr>
            <w:noProof/>
            <w:webHidden/>
          </w:rPr>
          <w:t>94</w:t>
        </w:r>
        <w:r w:rsidR="009023EB">
          <w:rPr>
            <w:noProof/>
            <w:webHidden/>
          </w:rPr>
          <w:fldChar w:fldCharType="end"/>
        </w:r>
      </w:hyperlink>
    </w:p>
    <w:p w14:paraId="499A31CC"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0" w:history="1">
        <w:r w:rsidR="009023EB" w:rsidRPr="00CC283A">
          <w:rPr>
            <w:rStyle w:val="Hyperlink"/>
            <w:noProof/>
          </w:rPr>
          <w:t xml:space="preserve">Table 72: Attributes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_Toc24726700 \h </w:instrText>
        </w:r>
        <w:r w:rsidR="009023EB">
          <w:rPr>
            <w:noProof/>
            <w:webHidden/>
          </w:rPr>
        </w:r>
        <w:r w:rsidR="009023EB">
          <w:rPr>
            <w:noProof/>
            <w:webHidden/>
          </w:rPr>
          <w:fldChar w:fldCharType="separate"/>
        </w:r>
        <w:r w:rsidR="009023EB">
          <w:rPr>
            <w:noProof/>
            <w:webHidden/>
          </w:rPr>
          <w:t>95</w:t>
        </w:r>
        <w:r w:rsidR="009023EB">
          <w:rPr>
            <w:noProof/>
            <w:webHidden/>
          </w:rPr>
          <w:fldChar w:fldCharType="end"/>
        </w:r>
      </w:hyperlink>
    </w:p>
    <w:p w14:paraId="3B753487"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1" w:history="1">
        <w:r w:rsidR="009023EB" w:rsidRPr="00CC283A">
          <w:rPr>
            <w:rStyle w:val="Hyperlink"/>
            <w:noProof/>
          </w:rPr>
          <w:t xml:space="preserve">Table 73: Nested elements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_Toc24726701 \h </w:instrText>
        </w:r>
        <w:r w:rsidR="009023EB">
          <w:rPr>
            <w:noProof/>
            <w:webHidden/>
          </w:rPr>
        </w:r>
        <w:r w:rsidR="009023EB">
          <w:rPr>
            <w:noProof/>
            <w:webHidden/>
          </w:rPr>
          <w:fldChar w:fldCharType="separate"/>
        </w:r>
        <w:r w:rsidR="009023EB">
          <w:rPr>
            <w:noProof/>
            <w:webHidden/>
          </w:rPr>
          <w:t>96</w:t>
        </w:r>
        <w:r w:rsidR="009023EB">
          <w:rPr>
            <w:noProof/>
            <w:webHidden/>
          </w:rPr>
          <w:fldChar w:fldCharType="end"/>
        </w:r>
      </w:hyperlink>
    </w:p>
    <w:p w14:paraId="1A6CFB9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2" w:history="1">
        <w:r w:rsidR="009023EB" w:rsidRPr="00CC283A">
          <w:rPr>
            <w:rStyle w:val="Hyperlink"/>
            <w:noProof/>
          </w:rPr>
          <w:t xml:space="preserve">Table 74: Attributes of element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_Toc24726702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61FC431E"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3" w:history="1">
        <w:r w:rsidR="009023EB" w:rsidRPr="00CC283A">
          <w:rPr>
            <w:rStyle w:val="Hyperlink"/>
            <w:noProof/>
          </w:rPr>
          <w:t xml:space="preserve">Table 75: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_Toc24726703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25A7B46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4" w:history="1">
        <w:r w:rsidR="009023EB" w:rsidRPr="00CC283A">
          <w:rPr>
            <w:rStyle w:val="Hyperlink"/>
            <w:noProof/>
          </w:rPr>
          <w:t xml:space="preserve">Table 76: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_Toc24726704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2DBFEF51"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5" w:history="1">
        <w:r w:rsidR="009023EB" w:rsidRPr="00CC283A">
          <w:rPr>
            <w:rStyle w:val="Hyperlink"/>
            <w:noProof/>
          </w:rPr>
          <w:t xml:space="preserve">Table 77: Nested elements of element </w:t>
        </w:r>
        <w:r w:rsidR="009023EB" w:rsidRPr="00CC283A">
          <w:rPr>
            <w:rStyle w:val="Hyperlink"/>
            <w:rFonts w:ascii="Courier New" w:hAnsi="Courier New" w:cs="Courier New"/>
            <w:i/>
            <w:noProof/>
            <w:kern w:val="22"/>
          </w:rPr>
          <w:t>&lt;connection_1d/&gt;</w:t>
        </w:r>
        <w:r w:rsidR="009023EB">
          <w:rPr>
            <w:noProof/>
            <w:webHidden/>
          </w:rPr>
          <w:tab/>
        </w:r>
        <w:r w:rsidR="009023EB">
          <w:rPr>
            <w:noProof/>
            <w:webHidden/>
          </w:rPr>
          <w:fldChar w:fldCharType="begin"/>
        </w:r>
        <w:r w:rsidR="009023EB">
          <w:rPr>
            <w:noProof/>
            <w:webHidden/>
          </w:rPr>
          <w:instrText xml:space="preserve"> PAGEREF _Toc24726705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374CB67E"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6" w:history="1">
        <w:r w:rsidR="009023EB" w:rsidRPr="00CC283A">
          <w:rPr>
            <w:rStyle w:val="Hyperlink"/>
            <w:noProof/>
          </w:rPr>
          <w:t xml:space="preserve">Table 78: Attributes of element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_Toc24726706 \h </w:instrText>
        </w:r>
        <w:r w:rsidR="009023EB">
          <w:rPr>
            <w:noProof/>
            <w:webHidden/>
          </w:rPr>
        </w:r>
        <w:r w:rsidR="009023EB">
          <w:rPr>
            <w:noProof/>
            <w:webHidden/>
          </w:rPr>
          <w:fldChar w:fldCharType="separate"/>
        </w:r>
        <w:r w:rsidR="009023EB">
          <w:rPr>
            <w:noProof/>
            <w:webHidden/>
          </w:rPr>
          <w:t>102</w:t>
        </w:r>
        <w:r w:rsidR="009023EB">
          <w:rPr>
            <w:noProof/>
            <w:webHidden/>
          </w:rPr>
          <w:fldChar w:fldCharType="end"/>
        </w:r>
      </w:hyperlink>
    </w:p>
    <w:p w14:paraId="1501BEDE"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7" w:history="1">
        <w:r w:rsidR="009023EB" w:rsidRPr="00CC283A">
          <w:rPr>
            <w:rStyle w:val="Hyperlink"/>
            <w:noProof/>
          </w:rPr>
          <w:t xml:space="preserve">Table 79: Nested elements of element </w:t>
        </w:r>
        <w:r w:rsidR="009023EB" w:rsidRPr="00CC283A">
          <w:rPr>
            <w:rStyle w:val="Hyperlink"/>
            <w:rFonts w:ascii="Courier New" w:hAnsi="Courier New" w:cs="Courier New"/>
            <w:i/>
            <w:noProof/>
            <w:kern w:val="22"/>
          </w:rPr>
          <w:t>&lt;seamweld/&gt;</w:t>
        </w:r>
        <w:r w:rsidR="009023EB">
          <w:rPr>
            <w:noProof/>
            <w:webHidden/>
          </w:rPr>
          <w:tab/>
        </w:r>
        <w:r w:rsidR="009023EB">
          <w:rPr>
            <w:noProof/>
            <w:webHidden/>
          </w:rPr>
          <w:fldChar w:fldCharType="begin"/>
        </w:r>
        <w:r w:rsidR="009023EB">
          <w:rPr>
            <w:noProof/>
            <w:webHidden/>
          </w:rPr>
          <w:instrText xml:space="preserve"> PAGEREF _Toc24726707 \h </w:instrText>
        </w:r>
        <w:r w:rsidR="009023EB">
          <w:rPr>
            <w:noProof/>
            <w:webHidden/>
          </w:rPr>
        </w:r>
        <w:r w:rsidR="009023EB">
          <w:rPr>
            <w:noProof/>
            <w:webHidden/>
          </w:rPr>
          <w:fldChar w:fldCharType="separate"/>
        </w:r>
        <w:r w:rsidR="009023EB">
          <w:rPr>
            <w:noProof/>
            <w:webHidden/>
          </w:rPr>
          <w:t>103</w:t>
        </w:r>
        <w:r w:rsidR="009023EB">
          <w:rPr>
            <w:noProof/>
            <w:webHidden/>
          </w:rPr>
          <w:fldChar w:fldCharType="end"/>
        </w:r>
      </w:hyperlink>
    </w:p>
    <w:p w14:paraId="7F03FBD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8" w:history="1">
        <w:r w:rsidR="009023EB" w:rsidRPr="00CC283A">
          <w:rPr>
            <w:rStyle w:val="Hyperlink"/>
            <w:noProof/>
          </w:rPr>
          <w:t xml:space="preserve">Table 80: Attributes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_Toc24726708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6E2A72D"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09" w:history="1">
        <w:r w:rsidR="009023EB" w:rsidRPr="00CC283A">
          <w:rPr>
            <w:rStyle w:val="Hyperlink"/>
            <w:noProof/>
          </w:rPr>
          <w:t xml:space="preserve">Table 81: Nested elements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_Toc24726709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0344B47"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0" w:history="1">
        <w:r w:rsidR="009023EB" w:rsidRPr="00CC283A">
          <w:rPr>
            <w:rStyle w:val="Hyperlink"/>
            <w:noProof/>
          </w:rPr>
          <w:t xml:space="preserve">Table 82: Attributes of element </w:t>
        </w:r>
        <w:r w:rsidR="009023EB" w:rsidRPr="00CC283A">
          <w:rPr>
            <w:rStyle w:val="Hyperlink"/>
            <w:rFonts w:ascii="Courier New" w:hAnsi="Courier New" w:cs="Courier New"/>
            <w:i/>
            <w:noProof/>
            <w:kern w:val="22"/>
          </w:rPr>
          <w:t>&lt;sheet_parameter/&gt;</w:t>
        </w:r>
        <w:r w:rsidR="009023EB">
          <w:rPr>
            <w:noProof/>
            <w:webHidden/>
          </w:rPr>
          <w:tab/>
        </w:r>
        <w:r w:rsidR="009023EB">
          <w:rPr>
            <w:noProof/>
            <w:webHidden/>
          </w:rPr>
          <w:fldChar w:fldCharType="begin"/>
        </w:r>
        <w:r w:rsidR="009023EB">
          <w:rPr>
            <w:noProof/>
            <w:webHidden/>
          </w:rPr>
          <w:instrText xml:space="preserve"> PAGEREF _Toc24726710 \h </w:instrText>
        </w:r>
        <w:r w:rsidR="009023EB">
          <w:rPr>
            <w:noProof/>
            <w:webHidden/>
          </w:rPr>
        </w:r>
        <w:r w:rsidR="009023EB">
          <w:rPr>
            <w:noProof/>
            <w:webHidden/>
          </w:rPr>
          <w:fldChar w:fldCharType="separate"/>
        </w:r>
        <w:r w:rsidR="009023EB">
          <w:rPr>
            <w:noProof/>
            <w:webHidden/>
          </w:rPr>
          <w:t>106</w:t>
        </w:r>
        <w:r w:rsidR="009023EB">
          <w:rPr>
            <w:noProof/>
            <w:webHidden/>
          </w:rPr>
          <w:fldChar w:fldCharType="end"/>
        </w:r>
      </w:hyperlink>
    </w:p>
    <w:p w14:paraId="0138CC2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1" w:history="1">
        <w:r w:rsidR="009023EB" w:rsidRPr="00CC283A">
          <w:rPr>
            <w:rStyle w:val="Hyperlink"/>
            <w:noProof/>
          </w:rPr>
          <w:t xml:space="preserve">Table 83: Attributes of element </w:t>
        </w:r>
        <w:r w:rsidR="009023EB" w:rsidRPr="00CC283A">
          <w:rPr>
            <w:rStyle w:val="Hyperlink"/>
            <w:rFonts w:ascii="Courier New" w:hAnsi="Courier New" w:cs="Courier New"/>
            <w:i/>
            <w:noProof/>
            <w:kern w:val="22"/>
          </w:rPr>
          <w:t>&lt;weld_position/&gt;</w:t>
        </w:r>
        <w:r w:rsidR="009023EB">
          <w:rPr>
            <w:noProof/>
            <w:webHidden/>
          </w:rPr>
          <w:tab/>
        </w:r>
        <w:r w:rsidR="009023EB">
          <w:rPr>
            <w:noProof/>
            <w:webHidden/>
          </w:rPr>
          <w:fldChar w:fldCharType="begin"/>
        </w:r>
        <w:r w:rsidR="009023EB">
          <w:rPr>
            <w:noProof/>
            <w:webHidden/>
          </w:rPr>
          <w:instrText xml:space="preserve"> PAGEREF _Toc24726711 \h </w:instrText>
        </w:r>
        <w:r w:rsidR="009023EB">
          <w:rPr>
            <w:noProof/>
            <w:webHidden/>
          </w:rPr>
        </w:r>
        <w:r w:rsidR="009023EB">
          <w:rPr>
            <w:noProof/>
            <w:webHidden/>
          </w:rPr>
          <w:fldChar w:fldCharType="separate"/>
        </w:r>
        <w:r w:rsidR="009023EB">
          <w:rPr>
            <w:noProof/>
            <w:webHidden/>
          </w:rPr>
          <w:t>107</w:t>
        </w:r>
        <w:r w:rsidR="009023EB">
          <w:rPr>
            <w:noProof/>
            <w:webHidden/>
          </w:rPr>
          <w:fldChar w:fldCharType="end"/>
        </w:r>
      </w:hyperlink>
    </w:p>
    <w:p w14:paraId="7AFC69C0" w14:textId="6A73DE11"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2" w:history="1">
        <w:r w:rsidR="009023EB" w:rsidRPr="00CC283A">
          <w:rPr>
            <w:rStyle w:val="Hyperlink"/>
            <w:noProof/>
          </w:rPr>
          <w:t xml:space="preserve">Table 84: Default values of attribute </w:t>
        </w:r>
        <w:r w:rsidR="00194316">
          <w:rPr>
            <w:rStyle w:val="Hyperlink"/>
            <w:noProof/>
          </w:rPr>
          <w:t>"</w:t>
        </w:r>
        <w:r w:rsidR="009023EB" w:rsidRPr="00CC283A">
          <w:rPr>
            <w:rStyle w:val="Hyperlink"/>
            <w:noProof/>
          </w:rPr>
          <w:t>filler</w:t>
        </w:r>
        <w:r w:rsidR="00194316">
          <w:rPr>
            <w:rStyle w:val="Hyperlink"/>
            <w:noProof/>
          </w:rPr>
          <w:t>"</w:t>
        </w:r>
        <w:r w:rsidR="009023EB" w:rsidRPr="00CC283A">
          <w:rPr>
            <w:rStyle w:val="Hyperlink"/>
            <w:noProof/>
          </w:rPr>
          <w:t xml:space="preserve">, dependent from attribute </w:t>
        </w:r>
        <w:r w:rsidR="00194316">
          <w:rPr>
            <w:rStyle w:val="Hyperlink"/>
            <w:noProof/>
          </w:rPr>
          <w:t>"</w:t>
        </w:r>
        <w:r w:rsidR="009023EB" w:rsidRPr="00CC283A">
          <w:rPr>
            <w:rStyle w:val="Hyperlink"/>
            <w:noProof/>
          </w:rPr>
          <w:t>technology</w:t>
        </w:r>
        <w:r w:rsidR="00194316">
          <w:rPr>
            <w:rStyle w:val="Hyperlink"/>
            <w:noProof/>
          </w:rPr>
          <w:t>"</w:t>
        </w:r>
        <w:r w:rsidR="009023EB">
          <w:rPr>
            <w:noProof/>
            <w:webHidden/>
          </w:rPr>
          <w:tab/>
        </w:r>
        <w:r w:rsidR="009023EB">
          <w:rPr>
            <w:noProof/>
            <w:webHidden/>
          </w:rPr>
          <w:fldChar w:fldCharType="begin"/>
        </w:r>
        <w:r w:rsidR="009023EB">
          <w:rPr>
            <w:noProof/>
            <w:webHidden/>
          </w:rPr>
          <w:instrText xml:space="preserve"> PAGEREF _Toc24726712 \h </w:instrText>
        </w:r>
        <w:r w:rsidR="009023EB">
          <w:rPr>
            <w:noProof/>
            <w:webHidden/>
          </w:rPr>
        </w:r>
        <w:r w:rsidR="009023EB">
          <w:rPr>
            <w:noProof/>
            <w:webHidden/>
          </w:rPr>
          <w:fldChar w:fldCharType="separate"/>
        </w:r>
        <w:r w:rsidR="009023EB">
          <w:rPr>
            <w:noProof/>
            <w:webHidden/>
          </w:rPr>
          <w:t>110</w:t>
        </w:r>
        <w:r w:rsidR="009023EB">
          <w:rPr>
            <w:noProof/>
            <w:webHidden/>
          </w:rPr>
          <w:fldChar w:fldCharType="end"/>
        </w:r>
      </w:hyperlink>
    </w:p>
    <w:p w14:paraId="4071E17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3" w:history="1">
        <w:r w:rsidR="009023EB" w:rsidRPr="00CC283A">
          <w:rPr>
            <w:rStyle w:val="Hyperlink"/>
            <w:noProof/>
          </w:rPr>
          <w:t>Table 85: Parameters of Butt Joint Weld</w:t>
        </w:r>
        <w:r w:rsidR="009023EB">
          <w:rPr>
            <w:noProof/>
            <w:webHidden/>
          </w:rPr>
          <w:tab/>
        </w:r>
        <w:r w:rsidR="009023EB">
          <w:rPr>
            <w:noProof/>
            <w:webHidden/>
          </w:rPr>
          <w:fldChar w:fldCharType="begin"/>
        </w:r>
        <w:r w:rsidR="009023EB">
          <w:rPr>
            <w:noProof/>
            <w:webHidden/>
          </w:rPr>
          <w:instrText xml:space="preserve"> PAGEREF _Toc24726713 \h </w:instrText>
        </w:r>
        <w:r w:rsidR="009023EB">
          <w:rPr>
            <w:noProof/>
            <w:webHidden/>
          </w:rPr>
        </w:r>
        <w:r w:rsidR="009023EB">
          <w:rPr>
            <w:noProof/>
            <w:webHidden/>
          </w:rPr>
          <w:fldChar w:fldCharType="separate"/>
        </w:r>
        <w:r w:rsidR="009023EB">
          <w:rPr>
            <w:noProof/>
            <w:webHidden/>
          </w:rPr>
          <w:t>111</w:t>
        </w:r>
        <w:r w:rsidR="009023EB">
          <w:rPr>
            <w:noProof/>
            <w:webHidden/>
          </w:rPr>
          <w:fldChar w:fldCharType="end"/>
        </w:r>
      </w:hyperlink>
    </w:p>
    <w:p w14:paraId="6BE2604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4" w:history="1">
        <w:r w:rsidR="009023EB" w:rsidRPr="00CC283A">
          <w:rPr>
            <w:rStyle w:val="Hyperlink"/>
            <w:noProof/>
          </w:rPr>
          <w:t xml:space="preserve">Table 86: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_Toc24726714 \h </w:instrText>
        </w:r>
        <w:r w:rsidR="009023EB">
          <w:rPr>
            <w:noProof/>
            <w:webHidden/>
          </w:rPr>
        </w:r>
        <w:r w:rsidR="009023EB">
          <w:rPr>
            <w:noProof/>
            <w:webHidden/>
          </w:rPr>
          <w:fldChar w:fldCharType="separate"/>
        </w:r>
        <w:r w:rsidR="009023EB">
          <w:rPr>
            <w:noProof/>
            <w:webHidden/>
          </w:rPr>
          <w:t>112</w:t>
        </w:r>
        <w:r w:rsidR="009023EB">
          <w:rPr>
            <w:noProof/>
            <w:webHidden/>
          </w:rPr>
          <w:fldChar w:fldCharType="end"/>
        </w:r>
      </w:hyperlink>
    </w:p>
    <w:p w14:paraId="66944E6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5" w:history="1">
        <w:r w:rsidR="009023EB" w:rsidRPr="00CC283A">
          <w:rPr>
            <w:rStyle w:val="Hyperlink"/>
            <w:noProof/>
          </w:rPr>
          <w:t xml:space="preserve">Table 87: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_Toc24726715 \h </w:instrText>
        </w:r>
        <w:r w:rsidR="009023EB">
          <w:rPr>
            <w:noProof/>
            <w:webHidden/>
          </w:rPr>
        </w:r>
        <w:r w:rsidR="009023EB">
          <w:rPr>
            <w:noProof/>
            <w:webHidden/>
          </w:rPr>
          <w:fldChar w:fldCharType="separate"/>
        </w:r>
        <w:r w:rsidR="009023EB">
          <w:rPr>
            <w:noProof/>
            <w:webHidden/>
          </w:rPr>
          <w:t>113</w:t>
        </w:r>
        <w:r w:rsidR="009023EB">
          <w:rPr>
            <w:noProof/>
            <w:webHidden/>
          </w:rPr>
          <w:fldChar w:fldCharType="end"/>
        </w:r>
      </w:hyperlink>
    </w:p>
    <w:p w14:paraId="62915BC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6" w:history="1">
        <w:r w:rsidR="009023EB" w:rsidRPr="00CC283A">
          <w:rPr>
            <w:rStyle w:val="Hyperlink"/>
            <w:noProof/>
          </w:rPr>
          <w:t>Table 88: Parameters of Simple Corner Weld</w:t>
        </w:r>
        <w:r w:rsidR="009023EB">
          <w:rPr>
            <w:noProof/>
            <w:webHidden/>
          </w:rPr>
          <w:tab/>
        </w:r>
        <w:r w:rsidR="009023EB">
          <w:rPr>
            <w:noProof/>
            <w:webHidden/>
          </w:rPr>
          <w:fldChar w:fldCharType="begin"/>
        </w:r>
        <w:r w:rsidR="009023EB">
          <w:rPr>
            <w:noProof/>
            <w:webHidden/>
          </w:rPr>
          <w:instrText xml:space="preserve"> PAGEREF _Toc24726716 \h </w:instrText>
        </w:r>
        <w:r w:rsidR="009023EB">
          <w:rPr>
            <w:noProof/>
            <w:webHidden/>
          </w:rPr>
        </w:r>
        <w:r w:rsidR="009023EB">
          <w:rPr>
            <w:noProof/>
            <w:webHidden/>
          </w:rPr>
          <w:fldChar w:fldCharType="separate"/>
        </w:r>
        <w:r w:rsidR="009023EB">
          <w:rPr>
            <w:noProof/>
            <w:webHidden/>
          </w:rPr>
          <w:t>114</w:t>
        </w:r>
        <w:r w:rsidR="009023EB">
          <w:rPr>
            <w:noProof/>
            <w:webHidden/>
          </w:rPr>
          <w:fldChar w:fldCharType="end"/>
        </w:r>
      </w:hyperlink>
    </w:p>
    <w:p w14:paraId="7D7AB34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7" w:history="1">
        <w:r w:rsidR="009023EB" w:rsidRPr="00CC283A">
          <w:rPr>
            <w:rStyle w:val="Hyperlink"/>
            <w:noProof/>
          </w:rPr>
          <w:t>Table 89: Parameters of Double Corner Weld</w:t>
        </w:r>
        <w:r w:rsidR="009023EB">
          <w:rPr>
            <w:noProof/>
            <w:webHidden/>
          </w:rPr>
          <w:tab/>
        </w:r>
        <w:r w:rsidR="009023EB">
          <w:rPr>
            <w:noProof/>
            <w:webHidden/>
          </w:rPr>
          <w:fldChar w:fldCharType="begin"/>
        </w:r>
        <w:r w:rsidR="009023EB">
          <w:rPr>
            <w:noProof/>
            <w:webHidden/>
          </w:rPr>
          <w:instrText xml:space="preserve"> PAGEREF _Toc24726717 \h </w:instrText>
        </w:r>
        <w:r w:rsidR="009023EB">
          <w:rPr>
            <w:noProof/>
            <w:webHidden/>
          </w:rPr>
        </w:r>
        <w:r w:rsidR="009023EB">
          <w:rPr>
            <w:noProof/>
            <w:webHidden/>
          </w:rPr>
          <w:fldChar w:fldCharType="separate"/>
        </w:r>
        <w:r w:rsidR="009023EB">
          <w:rPr>
            <w:noProof/>
            <w:webHidden/>
          </w:rPr>
          <w:t>115</w:t>
        </w:r>
        <w:r w:rsidR="009023EB">
          <w:rPr>
            <w:noProof/>
            <w:webHidden/>
          </w:rPr>
          <w:fldChar w:fldCharType="end"/>
        </w:r>
      </w:hyperlink>
    </w:p>
    <w:p w14:paraId="673C069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8" w:history="1">
        <w:r w:rsidR="009023EB" w:rsidRPr="00CC283A">
          <w:rPr>
            <w:rStyle w:val="Hyperlink"/>
            <w:noProof/>
          </w:rPr>
          <w:t xml:space="preserve">Table 90: Attributes of element </w:t>
        </w:r>
        <w:r w:rsidR="009023EB" w:rsidRPr="00CC283A">
          <w:rPr>
            <w:rStyle w:val="Hyperlink"/>
            <w:rFonts w:ascii="Courier New" w:hAnsi="Courier New" w:cs="Courier New"/>
            <w:i/>
            <w:noProof/>
          </w:rPr>
          <w:t>&lt;weld_position/&gt;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_Toc24726718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04D62621"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19" w:history="1">
        <w:r w:rsidR="009023EB" w:rsidRPr="00CC283A">
          <w:rPr>
            <w:rStyle w:val="Hyperlink"/>
            <w:noProof/>
          </w:rPr>
          <w:t xml:space="preserve">Table 91: Values of Attribute </w:t>
        </w:r>
        <w:r w:rsidR="009023EB" w:rsidRPr="00CC283A">
          <w:rPr>
            <w:rStyle w:val="Hyperlink"/>
            <w:rFonts w:ascii="Courier New" w:hAnsi="Courier New" w:cs="Courier New"/>
            <w:i/>
            <w:noProof/>
          </w:rPr>
          <w:t>section</w:t>
        </w:r>
        <w:r w:rsidR="009023EB">
          <w:rPr>
            <w:noProof/>
            <w:webHidden/>
          </w:rPr>
          <w:tab/>
        </w:r>
        <w:r w:rsidR="009023EB">
          <w:rPr>
            <w:noProof/>
            <w:webHidden/>
          </w:rPr>
          <w:fldChar w:fldCharType="begin"/>
        </w:r>
        <w:r w:rsidR="009023EB">
          <w:rPr>
            <w:noProof/>
            <w:webHidden/>
          </w:rPr>
          <w:instrText xml:space="preserve"> PAGEREF _Toc24726719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26816DD9"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0" w:history="1">
        <w:r w:rsidR="009023EB" w:rsidRPr="00CC283A">
          <w:rPr>
            <w:rStyle w:val="Hyperlink"/>
            <w:noProof/>
          </w:rPr>
          <w:t xml:space="preserve">Table 92: Values of Attribute </w:t>
        </w:r>
        <w:r w:rsidR="009023EB" w:rsidRPr="00CC283A">
          <w:rPr>
            <w:rStyle w:val="Hyperlink"/>
            <w:rFonts w:ascii="Courier New" w:hAnsi="Courier New" w:cs="Courier New"/>
            <w:i/>
            <w:noProof/>
          </w:rPr>
          <w:t>angle</w:t>
        </w:r>
        <w:r w:rsidR="009023EB">
          <w:rPr>
            <w:noProof/>
            <w:webHidden/>
          </w:rPr>
          <w:tab/>
        </w:r>
        <w:r w:rsidR="009023EB">
          <w:rPr>
            <w:noProof/>
            <w:webHidden/>
          </w:rPr>
          <w:fldChar w:fldCharType="begin"/>
        </w:r>
        <w:r w:rsidR="009023EB">
          <w:rPr>
            <w:noProof/>
            <w:webHidden/>
          </w:rPr>
          <w:instrText xml:space="preserve"> PAGEREF _Toc24726720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4E5FD79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1" w:history="1">
        <w:r w:rsidR="009023EB" w:rsidRPr="00CC283A">
          <w:rPr>
            <w:rStyle w:val="Hyperlink"/>
            <w:noProof/>
          </w:rPr>
          <w:t xml:space="preserve">Table 93: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_Toc24726721 \h </w:instrText>
        </w:r>
        <w:r w:rsidR="009023EB">
          <w:rPr>
            <w:noProof/>
            <w:webHidden/>
          </w:rPr>
        </w:r>
        <w:r w:rsidR="009023EB">
          <w:rPr>
            <w:noProof/>
            <w:webHidden/>
          </w:rPr>
          <w:fldChar w:fldCharType="separate"/>
        </w:r>
        <w:r w:rsidR="009023EB">
          <w:rPr>
            <w:noProof/>
            <w:webHidden/>
          </w:rPr>
          <w:t>117</w:t>
        </w:r>
        <w:r w:rsidR="009023EB">
          <w:rPr>
            <w:noProof/>
            <w:webHidden/>
          </w:rPr>
          <w:fldChar w:fldCharType="end"/>
        </w:r>
      </w:hyperlink>
    </w:p>
    <w:p w14:paraId="4DDF0A82"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2" w:history="1">
        <w:r w:rsidR="009023EB" w:rsidRPr="00CC283A">
          <w:rPr>
            <w:rStyle w:val="Hyperlink"/>
            <w:noProof/>
          </w:rPr>
          <w:t>Table 94: Parameters of Edge Weld</w:t>
        </w:r>
        <w:r w:rsidR="009023EB">
          <w:rPr>
            <w:noProof/>
            <w:webHidden/>
          </w:rPr>
          <w:tab/>
        </w:r>
        <w:r w:rsidR="009023EB">
          <w:rPr>
            <w:noProof/>
            <w:webHidden/>
          </w:rPr>
          <w:fldChar w:fldCharType="begin"/>
        </w:r>
        <w:r w:rsidR="009023EB">
          <w:rPr>
            <w:noProof/>
            <w:webHidden/>
          </w:rPr>
          <w:instrText xml:space="preserve"> PAGEREF _Toc24726722 \h </w:instrText>
        </w:r>
        <w:r w:rsidR="009023EB">
          <w:rPr>
            <w:noProof/>
            <w:webHidden/>
          </w:rPr>
        </w:r>
        <w:r w:rsidR="009023EB">
          <w:rPr>
            <w:noProof/>
            <w:webHidden/>
          </w:rPr>
          <w:fldChar w:fldCharType="separate"/>
        </w:r>
        <w:r w:rsidR="009023EB">
          <w:rPr>
            <w:noProof/>
            <w:webHidden/>
          </w:rPr>
          <w:t>118</w:t>
        </w:r>
        <w:r w:rsidR="009023EB">
          <w:rPr>
            <w:noProof/>
            <w:webHidden/>
          </w:rPr>
          <w:fldChar w:fldCharType="end"/>
        </w:r>
      </w:hyperlink>
    </w:p>
    <w:p w14:paraId="00A2F5B9"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3" w:history="1">
        <w:r w:rsidR="009023EB" w:rsidRPr="00CC283A">
          <w:rPr>
            <w:rStyle w:val="Hyperlink"/>
            <w:noProof/>
          </w:rPr>
          <w:t xml:space="preserve">Table 95: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Edge Weld</w:t>
        </w:r>
        <w:r w:rsidR="009023EB">
          <w:rPr>
            <w:noProof/>
            <w:webHidden/>
          </w:rPr>
          <w:tab/>
        </w:r>
        <w:r w:rsidR="009023EB">
          <w:rPr>
            <w:noProof/>
            <w:webHidden/>
          </w:rPr>
          <w:fldChar w:fldCharType="begin"/>
        </w:r>
        <w:r w:rsidR="009023EB">
          <w:rPr>
            <w:noProof/>
            <w:webHidden/>
          </w:rPr>
          <w:instrText xml:space="preserve"> PAGEREF _Toc24726723 \h </w:instrText>
        </w:r>
        <w:r w:rsidR="009023EB">
          <w:rPr>
            <w:noProof/>
            <w:webHidden/>
          </w:rPr>
        </w:r>
        <w:r w:rsidR="009023EB">
          <w:rPr>
            <w:noProof/>
            <w:webHidden/>
          </w:rPr>
          <w:fldChar w:fldCharType="separate"/>
        </w:r>
        <w:r w:rsidR="009023EB">
          <w:rPr>
            <w:noProof/>
            <w:webHidden/>
          </w:rPr>
          <w:t>119</w:t>
        </w:r>
        <w:r w:rsidR="009023EB">
          <w:rPr>
            <w:noProof/>
            <w:webHidden/>
          </w:rPr>
          <w:fldChar w:fldCharType="end"/>
        </w:r>
      </w:hyperlink>
    </w:p>
    <w:p w14:paraId="06B95B2E"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4" w:history="1">
        <w:r w:rsidR="009023EB" w:rsidRPr="00CC283A">
          <w:rPr>
            <w:rStyle w:val="Hyperlink"/>
            <w:noProof/>
          </w:rPr>
          <w:t xml:space="preserve">Table 96: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_Toc24726724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0FEBA432"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5" w:history="1">
        <w:r w:rsidR="009023EB" w:rsidRPr="00CC283A">
          <w:rPr>
            <w:rStyle w:val="Hyperlink"/>
            <w:noProof/>
          </w:rPr>
          <w:t>Table 97: Parameters of I-Weld</w:t>
        </w:r>
        <w:r w:rsidR="009023EB">
          <w:rPr>
            <w:noProof/>
            <w:webHidden/>
          </w:rPr>
          <w:tab/>
        </w:r>
        <w:r w:rsidR="009023EB">
          <w:rPr>
            <w:noProof/>
            <w:webHidden/>
          </w:rPr>
          <w:fldChar w:fldCharType="begin"/>
        </w:r>
        <w:r w:rsidR="009023EB">
          <w:rPr>
            <w:noProof/>
            <w:webHidden/>
          </w:rPr>
          <w:instrText xml:space="preserve"> PAGEREF _Toc24726725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5E06BEC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6" w:history="1">
        <w:r w:rsidR="009023EB" w:rsidRPr="00CC283A">
          <w:rPr>
            <w:rStyle w:val="Hyperlink"/>
            <w:noProof/>
          </w:rPr>
          <w:t xml:space="preserve">Table 98: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_Toc24726726 \h </w:instrText>
        </w:r>
        <w:r w:rsidR="009023EB">
          <w:rPr>
            <w:noProof/>
            <w:webHidden/>
          </w:rPr>
        </w:r>
        <w:r w:rsidR="009023EB">
          <w:rPr>
            <w:noProof/>
            <w:webHidden/>
          </w:rPr>
          <w:fldChar w:fldCharType="separate"/>
        </w:r>
        <w:r w:rsidR="009023EB">
          <w:rPr>
            <w:noProof/>
            <w:webHidden/>
          </w:rPr>
          <w:t>121</w:t>
        </w:r>
        <w:r w:rsidR="009023EB">
          <w:rPr>
            <w:noProof/>
            <w:webHidden/>
          </w:rPr>
          <w:fldChar w:fldCharType="end"/>
        </w:r>
      </w:hyperlink>
    </w:p>
    <w:p w14:paraId="43D1F21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7" w:history="1">
        <w:r w:rsidR="009023EB" w:rsidRPr="00CC283A">
          <w:rPr>
            <w:rStyle w:val="Hyperlink"/>
            <w:noProof/>
          </w:rPr>
          <w:t>Table 99: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_Toc24726727 \h </w:instrText>
        </w:r>
        <w:r w:rsidR="009023EB">
          <w:rPr>
            <w:noProof/>
            <w:webHidden/>
          </w:rPr>
        </w:r>
        <w:r w:rsidR="009023EB">
          <w:rPr>
            <w:noProof/>
            <w:webHidden/>
          </w:rPr>
          <w:fldChar w:fldCharType="separate"/>
        </w:r>
        <w:r w:rsidR="009023EB">
          <w:rPr>
            <w:noProof/>
            <w:webHidden/>
          </w:rPr>
          <w:t>122</w:t>
        </w:r>
        <w:r w:rsidR="009023EB">
          <w:rPr>
            <w:noProof/>
            <w:webHidden/>
          </w:rPr>
          <w:fldChar w:fldCharType="end"/>
        </w:r>
      </w:hyperlink>
    </w:p>
    <w:p w14:paraId="6840F5AE"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8" w:history="1">
        <w:r w:rsidR="009023EB" w:rsidRPr="00CC283A">
          <w:rPr>
            <w:rStyle w:val="Hyperlink"/>
            <w:noProof/>
          </w:rPr>
          <w:t>Table 100: Parameters of Overlap Weld</w:t>
        </w:r>
        <w:r w:rsidR="009023EB">
          <w:rPr>
            <w:noProof/>
            <w:webHidden/>
          </w:rPr>
          <w:tab/>
        </w:r>
        <w:r w:rsidR="009023EB">
          <w:rPr>
            <w:noProof/>
            <w:webHidden/>
          </w:rPr>
          <w:fldChar w:fldCharType="begin"/>
        </w:r>
        <w:r w:rsidR="009023EB">
          <w:rPr>
            <w:noProof/>
            <w:webHidden/>
          </w:rPr>
          <w:instrText xml:space="preserve"> PAGEREF _Toc24726728 \h </w:instrText>
        </w:r>
        <w:r w:rsidR="009023EB">
          <w:rPr>
            <w:noProof/>
            <w:webHidden/>
          </w:rPr>
        </w:r>
        <w:r w:rsidR="009023EB">
          <w:rPr>
            <w:noProof/>
            <w:webHidden/>
          </w:rPr>
          <w:fldChar w:fldCharType="separate"/>
        </w:r>
        <w:r w:rsidR="009023EB">
          <w:rPr>
            <w:noProof/>
            <w:webHidden/>
          </w:rPr>
          <w:t>123</w:t>
        </w:r>
        <w:r w:rsidR="009023EB">
          <w:rPr>
            <w:noProof/>
            <w:webHidden/>
          </w:rPr>
          <w:fldChar w:fldCharType="end"/>
        </w:r>
      </w:hyperlink>
    </w:p>
    <w:p w14:paraId="1F1DFD3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29" w:history="1">
        <w:r w:rsidR="009023EB" w:rsidRPr="00CC283A">
          <w:rPr>
            <w:rStyle w:val="Hyperlink"/>
            <w:noProof/>
          </w:rPr>
          <w:t>Table 101: Parameters of Single Sided Double Overlap Weld</w:t>
        </w:r>
        <w:r w:rsidR="009023EB">
          <w:rPr>
            <w:noProof/>
            <w:webHidden/>
          </w:rPr>
          <w:tab/>
        </w:r>
        <w:r w:rsidR="009023EB">
          <w:rPr>
            <w:noProof/>
            <w:webHidden/>
          </w:rPr>
          <w:fldChar w:fldCharType="begin"/>
        </w:r>
        <w:r w:rsidR="009023EB">
          <w:rPr>
            <w:noProof/>
            <w:webHidden/>
          </w:rPr>
          <w:instrText xml:space="preserve"> PAGEREF _Toc24726729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5C86E04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0" w:history="1">
        <w:r w:rsidR="009023EB" w:rsidRPr="00CC283A">
          <w:rPr>
            <w:rStyle w:val="Hyperlink"/>
            <w:noProof/>
          </w:rPr>
          <w:t>Table 102: Parameters of Double Sided Double Overlap Weld</w:t>
        </w:r>
        <w:r w:rsidR="009023EB">
          <w:rPr>
            <w:noProof/>
            <w:webHidden/>
          </w:rPr>
          <w:tab/>
        </w:r>
        <w:r w:rsidR="009023EB">
          <w:rPr>
            <w:noProof/>
            <w:webHidden/>
          </w:rPr>
          <w:fldChar w:fldCharType="begin"/>
        </w:r>
        <w:r w:rsidR="009023EB">
          <w:rPr>
            <w:noProof/>
            <w:webHidden/>
          </w:rPr>
          <w:instrText xml:space="preserve"> PAGEREF _Toc24726730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3D569BF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1" w:history="1">
        <w:r w:rsidR="009023EB" w:rsidRPr="00CC283A">
          <w:rPr>
            <w:rStyle w:val="Hyperlink"/>
            <w:noProof/>
          </w:rPr>
          <w:t>Table 103: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_Toc24726731 \h </w:instrText>
        </w:r>
        <w:r w:rsidR="009023EB">
          <w:rPr>
            <w:noProof/>
            <w:webHidden/>
          </w:rPr>
        </w:r>
        <w:r w:rsidR="009023EB">
          <w:rPr>
            <w:noProof/>
            <w:webHidden/>
          </w:rPr>
          <w:fldChar w:fldCharType="separate"/>
        </w:r>
        <w:r w:rsidR="009023EB">
          <w:rPr>
            <w:noProof/>
            <w:webHidden/>
          </w:rPr>
          <w:t>125</w:t>
        </w:r>
        <w:r w:rsidR="009023EB">
          <w:rPr>
            <w:noProof/>
            <w:webHidden/>
          </w:rPr>
          <w:fldChar w:fldCharType="end"/>
        </w:r>
      </w:hyperlink>
    </w:p>
    <w:p w14:paraId="3EAB52D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2" w:history="1">
        <w:r w:rsidR="009023EB" w:rsidRPr="00CC283A">
          <w:rPr>
            <w:rStyle w:val="Hyperlink"/>
            <w:noProof/>
          </w:rPr>
          <w:t>Table 104: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_Toc24726732 \h </w:instrText>
        </w:r>
        <w:r w:rsidR="009023EB">
          <w:rPr>
            <w:noProof/>
            <w:webHidden/>
          </w:rPr>
        </w:r>
        <w:r w:rsidR="009023EB">
          <w:rPr>
            <w:noProof/>
            <w:webHidden/>
          </w:rPr>
          <w:fldChar w:fldCharType="separate"/>
        </w:r>
        <w:r w:rsidR="009023EB">
          <w:rPr>
            <w:noProof/>
            <w:webHidden/>
          </w:rPr>
          <w:t>126</w:t>
        </w:r>
        <w:r w:rsidR="009023EB">
          <w:rPr>
            <w:noProof/>
            <w:webHidden/>
          </w:rPr>
          <w:fldChar w:fldCharType="end"/>
        </w:r>
      </w:hyperlink>
    </w:p>
    <w:p w14:paraId="4D94D2D9"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3" w:history="1">
        <w:r w:rsidR="009023EB" w:rsidRPr="00CC283A">
          <w:rPr>
            <w:rStyle w:val="Hyperlink"/>
            <w:noProof/>
          </w:rPr>
          <w:t>Table 105: Parameters of Y-Joint</w:t>
        </w:r>
        <w:r w:rsidR="009023EB">
          <w:rPr>
            <w:noProof/>
            <w:webHidden/>
          </w:rPr>
          <w:tab/>
        </w:r>
        <w:r w:rsidR="009023EB">
          <w:rPr>
            <w:noProof/>
            <w:webHidden/>
          </w:rPr>
          <w:fldChar w:fldCharType="begin"/>
        </w:r>
        <w:r w:rsidR="009023EB">
          <w:rPr>
            <w:noProof/>
            <w:webHidden/>
          </w:rPr>
          <w:instrText xml:space="preserve"> PAGEREF _Toc24726733 \h </w:instrText>
        </w:r>
        <w:r w:rsidR="009023EB">
          <w:rPr>
            <w:noProof/>
            <w:webHidden/>
          </w:rPr>
        </w:r>
        <w:r w:rsidR="009023EB">
          <w:rPr>
            <w:noProof/>
            <w:webHidden/>
          </w:rPr>
          <w:fldChar w:fldCharType="separate"/>
        </w:r>
        <w:r w:rsidR="009023EB">
          <w:rPr>
            <w:noProof/>
            <w:webHidden/>
          </w:rPr>
          <w:t>127</w:t>
        </w:r>
        <w:r w:rsidR="009023EB">
          <w:rPr>
            <w:noProof/>
            <w:webHidden/>
          </w:rPr>
          <w:fldChar w:fldCharType="end"/>
        </w:r>
      </w:hyperlink>
    </w:p>
    <w:p w14:paraId="6169AE2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4" w:history="1">
        <w:r w:rsidR="009023EB" w:rsidRPr="00CC283A">
          <w:rPr>
            <w:rStyle w:val="Hyperlink"/>
            <w:noProof/>
          </w:rPr>
          <w:t>Table 106: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Y Joint</w:t>
        </w:r>
        <w:r w:rsidR="009023EB">
          <w:rPr>
            <w:noProof/>
            <w:webHidden/>
          </w:rPr>
          <w:tab/>
        </w:r>
        <w:r w:rsidR="009023EB">
          <w:rPr>
            <w:noProof/>
            <w:webHidden/>
          </w:rPr>
          <w:fldChar w:fldCharType="begin"/>
        </w:r>
        <w:r w:rsidR="009023EB">
          <w:rPr>
            <w:noProof/>
            <w:webHidden/>
          </w:rPr>
          <w:instrText xml:space="preserve"> PAGEREF _Toc24726734 \h </w:instrText>
        </w:r>
        <w:r w:rsidR="009023EB">
          <w:rPr>
            <w:noProof/>
            <w:webHidden/>
          </w:rPr>
        </w:r>
        <w:r w:rsidR="009023EB">
          <w:rPr>
            <w:noProof/>
            <w:webHidden/>
          </w:rPr>
          <w:fldChar w:fldCharType="separate"/>
        </w:r>
        <w:r w:rsidR="009023EB">
          <w:rPr>
            <w:noProof/>
            <w:webHidden/>
          </w:rPr>
          <w:t>128</w:t>
        </w:r>
        <w:r w:rsidR="009023EB">
          <w:rPr>
            <w:noProof/>
            <w:webHidden/>
          </w:rPr>
          <w:fldChar w:fldCharType="end"/>
        </w:r>
      </w:hyperlink>
    </w:p>
    <w:p w14:paraId="2E4A76B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5" w:history="1">
        <w:r w:rsidR="009023EB" w:rsidRPr="00CC283A">
          <w:rPr>
            <w:rStyle w:val="Hyperlink"/>
            <w:noProof/>
          </w:rPr>
          <w:t xml:space="preserve">Table 107: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_Toc24726735 \h </w:instrText>
        </w:r>
        <w:r w:rsidR="009023EB">
          <w:rPr>
            <w:noProof/>
            <w:webHidden/>
          </w:rPr>
        </w:r>
        <w:r w:rsidR="009023EB">
          <w:rPr>
            <w:noProof/>
            <w:webHidden/>
          </w:rPr>
          <w:fldChar w:fldCharType="separate"/>
        </w:r>
        <w:r w:rsidR="009023EB">
          <w:rPr>
            <w:noProof/>
            <w:webHidden/>
          </w:rPr>
          <w:t>129</w:t>
        </w:r>
        <w:r w:rsidR="009023EB">
          <w:rPr>
            <w:noProof/>
            <w:webHidden/>
          </w:rPr>
          <w:fldChar w:fldCharType="end"/>
        </w:r>
      </w:hyperlink>
    </w:p>
    <w:p w14:paraId="79B929F0"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6" w:history="1">
        <w:r w:rsidR="009023EB" w:rsidRPr="00CC283A">
          <w:rPr>
            <w:rStyle w:val="Hyperlink"/>
            <w:noProof/>
          </w:rPr>
          <w:t xml:space="preserve">Table 108: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Y-Joint</w:t>
        </w:r>
        <w:r w:rsidR="009023EB">
          <w:rPr>
            <w:noProof/>
            <w:webHidden/>
          </w:rPr>
          <w:tab/>
        </w:r>
        <w:r w:rsidR="009023EB">
          <w:rPr>
            <w:noProof/>
            <w:webHidden/>
          </w:rPr>
          <w:fldChar w:fldCharType="begin"/>
        </w:r>
        <w:r w:rsidR="009023EB">
          <w:rPr>
            <w:noProof/>
            <w:webHidden/>
          </w:rPr>
          <w:instrText xml:space="preserve"> PAGEREF _Toc24726736 \h </w:instrText>
        </w:r>
        <w:r w:rsidR="009023EB">
          <w:rPr>
            <w:noProof/>
            <w:webHidden/>
          </w:rPr>
        </w:r>
        <w:r w:rsidR="009023EB">
          <w:rPr>
            <w:noProof/>
            <w:webHidden/>
          </w:rPr>
          <w:fldChar w:fldCharType="separate"/>
        </w:r>
        <w:r w:rsidR="009023EB">
          <w:rPr>
            <w:noProof/>
            <w:webHidden/>
          </w:rPr>
          <w:t>130</w:t>
        </w:r>
        <w:r w:rsidR="009023EB">
          <w:rPr>
            <w:noProof/>
            <w:webHidden/>
          </w:rPr>
          <w:fldChar w:fldCharType="end"/>
        </w:r>
      </w:hyperlink>
    </w:p>
    <w:p w14:paraId="4F8AC5C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7" w:history="1">
        <w:r w:rsidR="009023EB" w:rsidRPr="00CC283A">
          <w:rPr>
            <w:rStyle w:val="Hyperlink"/>
            <w:noProof/>
          </w:rPr>
          <w:t>Table 109: Parameters of K-Joint</w:t>
        </w:r>
        <w:r w:rsidR="009023EB">
          <w:rPr>
            <w:noProof/>
            <w:webHidden/>
          </w:rPr>
          <w:tab/>
        </w:r>
        <w:r w:rsidR="009023EB">
          <w:rPr>
            <w:noProof/>
            <w:webHidden/>
          </w:rPr>
          <w:fldChar w:fldCharType="begin"/>
        </w:r>
        <w:r w:rsidR="009023EB">
          <w:rPr>
            <w:noProof/>
            <w:webHidden/>
          </w:rPr>
          <w:instrText xml:space="preserve"> PAGEREF _Toc24726737 \h </w:instrText>
        </w:r>
        <w:r w:rsidR="009023EB">
          <w:rPr>
            <w:noProof/>
            <w:webHidden/>
          </w:rPr>
        </w:r>
        <w:r w:rsidR="009023EB">
          <w:rPr>
            <w:noProof/>
            <w:webHidden/>
          </w:rPr>
          <w:fldChar w:fldCharType="separate"/>
        </w:r>
        <w:r w:rsidR="009023EB">
          <w:rPr>
            <w:noProof/>
            <w:webHidden/>
          </w:rPr>
          <w:t>131</w:t>
        </w:r>
        <w:r w:rsidR="009023EB">
          <w:rPr>
            <w:noProof/>
            <w:webHidden/>
          </w:rPr>
          <w:fldChar w:fldCharType="end"/>
        </w:r>
      </w:hyperlink>
    </w:p>
    <w:p w14:paraId="19D1A122"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8" w:history="1">
        <w:r w:rsidR="009023EB" w:rsidRPr="00CC283A">
          <w:rPr>
            <w:rStyle w:val="Hyperlink"/>
            <w:noProof/>
          </w:rPr>
          <w:t xml:space="preserve">Table 110: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_Toc24726738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1A1F604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39" w:history="1">
        <w:r w:rsidR="009023EB" w:rsidRPr="00CC283A">
          <w:rPr>
            <w:rStyle w:val="Hyperlink"/>
            <w:noProof/>
          </w:rPr>
          <w:t xml:space="preserve">Table 111: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_Toc24726739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40BD763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0" w:history="1">
        <w:r w:rsidR="009023EB" w:rsidRPr="00CC283A">
          <w:rPr>
            <w:rStyle w:val="Hyperlink"/>
            <w:noProof/>
          </w:rPr>
          <w:t>Table 112: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_Toc24726740 \h </w:instrText>
        </w:r>
        <w:r w:rsidR="009023EB">
          <w:rPr>
            <w:noProof/>
            <w:webHidden/>
          </w:rPr>
        </w:r>
        <w:r w:rsidR="009023EB">
          <w:rPr>
            <w:noProof/>
            <w:webHidden/>
          </w:rPr>
          <w:fldChar w:fldCharType="separate"/>
        </w:r>
        <w:r w:rsidR="009023EB">
          <w:rPr>
            <w:noProof/>
            <w:webHidden/>
          </w:rPr>
          <w:t>134</w:t>
        </w:r>
        <w:r w:rsidR="009023EB">
          <w:rPr>
            <w:noProof/>
            <w:webHidden/>
          </w:rPr>
          <w:fldChar w:fldCharType="end"/>
        </w:r>
      </w:hyperlink>
    </w:p>
    <w:p w14:paraId="3F6CB71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1" w:history="1">
        <w:r w:rsidR="009023EB" w:rsidRPr="00CC283A">
          <w:rPr>
            <w:rStyle w:val="Hyperlink"/>
            <w:noProof/>
          </w:rPr>
          <w:t>Table 113: Parameters of Cruciform Joint</w:t>
        </w:r>
        <w:r w:rsidR="009023EB">
          <w:rPr>
            <w:noProof/>
            <w:webHidden/>
          </w:rPr>
          <w:tab/>
        </w:r>
        <w:r w:rsidR="009023EB">
          <w:rPr>
            <w:noProof/>
            <w:webHidden/>
          </w:rPr>
          <w:fldChar w:fldCharType="begin"/>
        </w:r>
        <w:r w:rsidR="009023EB">
          <w:rPr>
            <w:noProof/>
            <w:webHidden/>
          </w:rPr>
          <w:instrText xml:space="preserve"> PAGEREF _Toc24726741 \h </w:instrText>
        </w:r>
        <w:r w:rsidR="009023EB">
          <w:rPr>
            <w:noProof/>
            <w:webHidden/>
          </w:rPr>
        </w:r>
        <w:r w:rsidR="009023EB">
          <w:rPr>
            <w:noProof/>
            <w:webHidden/>
          </w:rPr>
          <w:fldChar w:fldCharType="separate"/>
        </w:r>
        <w:r w:rsidR="009023EB">
          <w:rPr>
            <w:noProof/>
            <w:webHidden/>
          </w:rPr>
          <w:t>135</w:t>
        </w:r>
        <w:r w:rsidR="009023EB">
          <w:rPr>
            <w:noProof/>
            <w:webHidden/>
          </w:rPr>
          <w:fldChar w:fldCharType="end"/>
        </w:r>
      </w:hyperlink>
    </w:p>
    <w:p w14:paraId="48B9573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2" w:history="1">
        <w:r w:rsidR="009023EB" w:rsidRPr="00CC283A">
          <w:rPr>
            <w:rStyle w:val="Hyperlink"/>
            <w:noProof/>
          </w:rPr>
          <w:t xml:space="preserve">Table 114: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_Toc24726742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0953624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3" w:history="1">
        <w:r w:rsidR="009023EB" w:rsidRPr="00CC283A">
          <w:rPr>
            <w:rStyle w:val="Hyperlink"/>
            <w:noProof/>
          </w:rPr>
          <w:t xml:space="preserve">Table 115: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_Toc24726743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5EEDDEFC"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4" w:history="1">
        <w:r w:rsidR="009023EB" w:rsidRPr="00CC283A">
          <w:rPr>
            <w:rStyle w:val="Hyperlink"/>
            <w:noProof/>
          </w:rPr>
          <w:t xml:space="preserve">Table 116: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_Toc24726744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6690554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5" w:history="1">
        <w:r w:rsidR="009023EB" w:rsidRPr="00CC283A">
          <w:rPr>
            <w:rStyle w:val="Hyperlink"/>
            <w:noProof/>
          </w:rPr>
          <w:t>Table 117: Parameters of Flared joint</w:t>
        </w:r>
        <w:r w:rsidR="009023EB">
          <w:rPr>
            <w:noProof/>
            <w:webHidden/>
          </w:rPr>
          <w:tab/>
        </w:r>
        <w:r w:rsidR="009023EB">
          <w:rPr>
            <w:noProof/>
            <w:webHidden/>
          </w:rPr>
          <w:fldChar w:fldCharType="begin"/>
        </w:r>
        <w:r w:rsidR="009023EB">
          <w:rPr>
            <w:noProof/>
            <w:webHidden/>
          </w:rPr>
          <w:instrText xml:space="preserve"> PAGEREF _Toc24726745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4A24FFB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6" w:history="1">
        <w:r w:rsidR="009023EB" w:rsidRPr="00CC283A">
          <w:rPr>
            <w:rStyle w:val="Hyperlink"/>
            <w:noProof/>
          </w:rPr>
          <w:t xml:space="preserve">Table 118: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_Toc24726746 \h </w:instrText>
        </w:r>
        <w:r w:rsidR="009023EB">
          <w:rPr>
            <w:noProof/>
            <w:webHidden/>
          </w:rPr>
        </w:r>
        <w:r w:rsidR="009023EB">
          <w:rPr>
            <w:noProof/>
            <w:webHidden/>
          </w:rPr>
          <w:fldChar w:fldCharType="separate"/>
        </w:r>
        <w:r w:rsidR="009023EB">
          <w:rPr>
            <w:noProof/>
            <w:webHidden/>
          </w:rPr>
          <w:t>139</w:t>
        </w:r>
        <w:r w:rsidR="009023EB">
          <w:rPr>
            <w:noProof/>
            <w:webHidden/>
          </w:rPr>
          <w:fldChar w:fldCharType="end"/>
        </w:r>
      </w:hyperlink>
    </w:p>
    <w:p w14:paraId="0873687A"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7" w:history="1">
        <w:r w:rsidR="009023EB" w:rsidRPr="00CC283A">
          <w:rPr>
            <w:rStyle w:val="Hyperlink"/>
            <w:noProof/>
          </w:rPr>
          <w:t xml:space="preserve">Table 119: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_Toc24726747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E7BC4F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8" w:history="1">
        <w:r w:rsidR="009023EB" w:rsidRPr="00CC283A">
          <w:rPr>
            <w:rStyle w:val="Hyperlink"/>
            <w:noProof/>
          </w:rPr>
          <w:t xml:space="preserve">Table 120: Attributes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_Toc24726748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7D4138B5"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49" w:history="1">
        <w:r w:rsidR="009023EB" w:rsidRPr="00CC283A">
          <w:rPr>
            <w:rStyle w:val="Hyperlink"/>
            <w:noProof/>
          </w:rPr>
          <w:t xml:space="preserve">Table 121: Nested elements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_Toc24726749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A29824C"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0" w:history="1">
        <w:r w:rsidR="009023EB" w:rsidRPr="00CC283A">
          <w:rPr>
            <w:rStyle w:val="Hyperlink"/>
            <w:noProof/>
          </w:rPr>
          <w:t xml:space="preserve">Table 122: Attributes of element </w:t>
        </w:r>
        <w:r w:rsidR="009023EB" w:rsidRPr="00CC283A">
          <w:rPr>
            <w:rStyle w:val="Hyperlink"/>
            <w:rFonts w:ascii="Courier New" w:hAnsi="Courier New" w:cs="Courier New"/>
            <w:i/>
            <w:noProof/>
          </w:rPr>
          <w:t>&lt;adhesive_line/&gt;</w:t>
        </w:r>
        <w:r w:rsidR="009023EB">
          <w:rPr>
            <w:noProof/>
            <w:webHidden/>
          </w:rPr>
          <w:tab/>
        </w:r>
        <w:r w:rsidR="009023EB">
          <w:rPr>
            <w:noProof/>
            <w:webHidden/>
          </w:rPr>
          <w:fldChar w:fldCharType="begin"/>
        </w:r>
        <w:r w:rsidR="009023EB">
          <w:rPr>
            <w:noProof/>
            <w:webHidden/>
          </w:rPr>
          <w:instrText xml:space="preserve"> PAGEREF _Toc24726750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357871E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1" w:history="1">
        <w:r w:rsidR="009023EB" w:rsidRPr="00CC283A">
          <w:rPr>
            <w:rStyle w:val="Hyperlink"/>
            <w:noProof/>
          </w:rPr>
          <w:t xml:space="preserve">Table 123: Attributes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_Toc24726751 \h </w:instrText>
        </w:r>
        <w:r w:rsidR="009023EB">
          <w:rPr>
            <w:noProof/>
            <w:webHidden/>
          </w:rPr>
        </w:r>
        <w:r w:rsidR="009023EB">
          <w:rPr>
            <w:noProof/>
            <w:webHidden/>
          </w:rPr>
          <w:fldChar w:fldCharType="separate"/>
        </w:r>
        <w:r w:rsidR="009023EB">
          <w:rPr>
            <w:noProof/>
            <w:webHidden/>
          </w:rPr>
          <w:t>143</w:t>
        </w:r>
        <w:r w:rsidR="009023EB">
          <w:rPr>
            <w:noProof/>
            <w:webHidden/>
          </w:rPr>
          <w:fldChar w:fldCharType="end"/>
        </w:r>
      </w:hyperlink>
    </w:p>
    <w:p w14:paraId="68B6920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2" w:history="1">
        <w:r w:rsidR="009023EB" w:rsidRPr="00CC283A">
          <w:rPr>
            <w:rStyle w:val="Hyperlink"/>
            <w:noProof/>
          </w:rPr>
          <w:t xml:space="preserve">Table 124: Nested elements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_Toc24726752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3F0CA142"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3" w:history="1">
        <w:r w:rsidR="009023EB" w:rsidRPr="00CC283A">
          <w:rPr>
            <w:rStyle w:val="Hyperlink"/>
            <w:noProof/>
          </w:rPr>
          <w:t xml:space="preserve">Table 125: Attributes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_Toc24726753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629339D7"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4" w:history="1">
        <w:r w:rsidR="009023EB" w:rsidRPr="00CC283A">
          <w:rPr>
            <w:rStyle w:val="Hyperlink"/>
            <w:noProof/>
          </w:rPr>
          <w:t xml:space="preserve">Table 126: Nested elements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_Toc24726754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51ED747"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5" w:history="1">
        <w:r w:rsidR="009023EB" w:rsidRPr="00CC283A">
          <w:rPr>
            <w:rStyle w:val="Hyperlink"/>
            <w:noProof/>
          </w:rPr>
          <w:t xml:space="preserve">Table 127: Attributes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_Toc24726755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B35A764"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6" w:history="1">
        <w:r w:rsidR="009023EB" w:rsidRPr="00CC283A">
          <w:rPr>
            <w:rStyle w:val="Hyperlink"/>
            <w:noProof/>
          </w:rPr>
          <w:t xml:space="preserve">Table 128: Nested elements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_Toc24726756 \h </w:instrText>
        </w:r>
        <w:r w:rsidR="009023EB">
          <w:rPr>
            <w:noProof/>
            <w:webHidden/>
          </w:rPr>
        </w:r>
        <w:r w:rsidR="009023EB">
          <w:rPr>
            <w:noProof/>
            <w:webHidden/>
          </w:rPr>
          <w:fldChar w:fldCharType="separate"/>
        </w:r>
        <w:r w:rsidR="009023EB">
          <w:rPr>
            <w:noProof/>
            <w:webHidden/>
          </w:rPr>
          <w:t>145</w:t>
        </w:r>
        <w:r w:rsidR="009023EB">
          <w:rPr>
            <w:noProof/>
            <w:webHidden/>
          </w:rPr>
          <w:fldChar w:fldCharType="end"/>
        </w:r>
      </w:hyperlink>
    </w:p>
    <w:p w14:paraId="6463970B"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7" w:history="1">
        <w:r w:rsidR="009023EB" w:rsidRPr="00CC283A">
          <w:rPr>
            <w:rStyle w:val="Hyperlink"/>
            <w:noProof/>
          </w:rPr>
          <w:t xml:space="preserve">Table 129: Nested elements of </w:t>
        </w:r>
        <w:r w:rsidR="009023EB" w:rsidRPr="00CC283A">
          <w:rPr>
            <w:rStyle w:val="Hyperlink"/>
            <w:rFonts w:ascii="Courier New" w:hAnsi="Courier New" w:cs="Courier New"/>
            <w:i/>
            <w:noProof/>
          </w:rPr>
          <w:t>&lt;connection_1d/&gt;</w:t>
        </w:r>
        <w:r w:rsidR="009023EB" w:rsidRPr="00CC283A">
          <w:rPr>
            <w:rStyle w:val="Hyperlink"/>
            <w:noProof/>
          </w:rPr>
          <w:t xml:space="preserve"> for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_Toc24726757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5BA67A87"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8" w:history="1">
        <w:r w:rsidR="009023EB" w:rsidRPr="00CC283A">
          <w:rPr>
            <w:rStyle w:val="Hyperlink"/>
            <w:noProof/>
          </w:rPr>
          <w:t xml:space="preserve">Table 130: Nested elements of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_Toc24726758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1CB77EB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59" w:history="1">
        <w:r w:rsidR="009023EB" w:rsidRPr="00CC283A">
          <w:rPr>
            <w:rStyle w:val="Hyperlink"/>
            <w:noProof/>
          </w:rPr>
          <w:t xml:space="preserve">Table 131: Attributes of element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_Toc24726759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4684D4A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0" w:history="1">
        <w:r w:rsidR="009023EB" w:rsidRPr="00CC283A">
          <w:rPr>
            <w:rStyle w:val="Hyperlink"/>
            <w:noProof/>
          </w:rPr>
          <w:t xml:space="preserve">Table 132: Attributes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_Toc24726760 \h </w:instrText>
        </w:r>
        <w:r w:rsidR="009023EB">
          <w:rPr>
            <w:noProof/>
            <w:webHidden/>
          </w:rPr>
        </w:r>
        <w:r w:rsidR="009023EB">
          <w:rPr>
            <w:noProof/>
            <w:webHidden/>
          </w:rPr>
          <w:fldChar w:fldCharType="separate"/>
        </w:r>
        <w:r w:rsidR="009023EB">
          <w:rPr>
            <w:noProof/>
            <w:webHidden/>
          </w:rPr>
          <w:t>149</w:t>
        </w:r>
        <w:r w:rsidR="009023EB">
          <w:rPr>
            <w:noProof/>
            <w:webHidden/>
          </w:rPr>
          <w:fldChar w:fldCharType="end"/>
        </w:r>
      </w:hyperlink>
    </w:p>
    <w:p w14:paraId="70DEB78C"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1" w:history="1">
        <w:r w:rsidR="009023EB" w:rsidRPr="00CC283A">
          <w:rPr>
            <w:rStyle w:val="Hyperlink"/>
            <w:noProof/>
          </w:rPr>
          <w:t xml:space="preserve">Table 133: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_Toc24726761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2B346E7F"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2" w:history="1">
        <w:r w:rsidR="009023EB" w:rsidRPr="00CC283A">
          <w:rPr>
            <w:rStyle w:val="Hyperlink"/>
            <w:noProof/>
          </w:rPr>
          <w:t xml:space="preserve">Table 134: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_Toc24726762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157FC2B3"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3" w:history="1">
        <w:r w:rsidR="009023EB" w:rsidRPr="00CC283A">
          <w:rPr>
            <w:rStyle w:val="Hyperlink"/>
            <w:noProof/>
          </w:rPr>
          <w:t xml:space="preserve">Table 135: Nested elements of element </w:t>
        </w:r>
        <w:r w:rsidR="009023EB" w:rsidRPr="00CC283A">
          <w:rPr>
            <w:rStyle w:val="Hyperlink"/>
            <w:rFonts w:ascii="Courier New" w:hAnsi="Courier New" w:cs="Courier New"/>
            <w:i/>
            <w:noProof/>
          </w:rPr>
          <w:t>&lt;face_list&gt;</w:t>
        </w:r>
        <w:r w:rsidR="009023EB">
          <w:rPr>
            <w:noProof/>
            <w:webHidden/>
          </w:rPr>
          <w:tab/>
        </w:r>
        <w:r w:rsidR="009023EB">
          <w:rPr>
            <w:noProof/>
            <w:webHidden/>
          </w:rPr>
          <w:fldChar w:fldCharType="begin"/>
        </w:r>
        <w:r w:rsidR="009023EB">
          <w:rPr>
            <w:noProof/>
            <w:webHidden/>
          </w:rPr>
          <w:instrText xml:space="preserve"> PAGEREF _Toc24726763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615D0838"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4" w:history="1">
        <w:r w:rsidR="009023EB" w:rsidRPr="00CC283A">
          <w:rPr>
            <w:rStyle w:val="Hyperlink"/>
            <w:noProof/>
          </w:rPr>
          <w:t xml:space="preserve">Table 136: Attributes of element </w:t>
        </w:r>
        <w:r w:rsidR="009023EB" w:rsidRPr="00CC283A">
          <w:rPr>
            <w:rStyle w:val="Hyperlink"/>
            <w:rFonts w:ascii="Courier New" w:hAnsi="Courier New" w:cs="Courier New"/>
            <w:i/>
            <w:noProof/>
          </w:rPr>
          <w:t>&lt;face/&gt;</w:t>
        </w:r>
        <w:r w:rsidR="009023EB">
          <w:rPr>
            <w:noProof/>
            <w:webHidden/>
          </w:rPr>
          <w:tab/>
        </w:r>
        <w:r w:rsidR="009023EB">
          <w:rPr>
            <w:noProof/>
            <w:webHidden/>
          </w:rPr>
          <w:fldChar w:fldCharType="begin"/>
        </w:r>
        <w:r w:rsidR="009023EB">
          <w:rPr>
            <w:noProof/>
            <w:webHidden/>
          </w:rPr>
          <w:instrText xml:space="preserve"> PAGEREF _Toc24726764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49113937"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5" w:history="1">
        <w:r w:rsidR="009023EB" w:rsidRPr="00CC283A">
          <w:rPr>
            <w:rStyle w:val="Hyperlink"/>
            <w:noProof/>
          </w:rPr>
          <w:t xml:space="preserve">Table 137: Nested elements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_Toc24726765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34CCC9E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6" w:history="1">
        <w:r w:rsidR="009023EB" w:rsidRPr="00CC283A">
          <w:rPr>
            <w:rStyle w:val="Hyperlink"/>
            <w:noProof/>
          </w:rPr>
          <w:t xml:space="preserve">Table 138: Attributes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_Toc24726766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2F6A4B02"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7" w:history="1">
        <w:r w:rsidR="009023EB" w:rsidRPr="00CC283A">
          <w:rPr>
            <w:rStyle w:val="Hyperlink"/>
            <w:noProof/>
          </w:rPr>
          <w:t xml:space="preserve">Table 139: Nested elements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_Toc24726767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BCC4606" w14:textId="77777777" w:rsidR="009023EB" w:rsidRDefault="00F6527D">
      <w:pPr>
        <w:pStyle w:val="Abbildungsverzeichnis"/>
        <w:tabs>
          <w:tab w:val="right" w:leader="dot" w:pos="9060"/>
        </w:tabs>
        <w:rPr>
          <w:rFonts w:asciiTheme="minorHAnsi" w:eastAsiaTheme="minorEastAsia" w:hAnsiTheme="minorHAnsi" w:cstheme="minorBidi"/>
          <w:noProof/>
          <w:szCs w:val="22"/>
          <w:lang w:eastAsia="en-US"/>
        </w:rPr>
      </w:pPr>
      <w:hyperlink w:anchor="_Toc24726768" w:history="1">
        <w:r w:rsidR="009023EB" w:rsidRPr="00CC283A">
          <w:rPr>
            <w:rStyle w:val="Hyperlink"/>
            <w:noProof/>
          </w:rPr>
          <w:t xml:space="preserve">Table 140: Attributes of element </w:t>
        </w:r>
        <w:r w:rsidR="009023EB" w:rsidRPr="00CC283A">
          <w:rPr>
            <w:rStyle w:val="Hyperlink"/>
            <w:rFonts w:ascii="Courier New" w:hAnsi="Courier New" w:cs="Courier New"/>
            <w:i/>
            <w:noProof/>
          </w:rPr>
          <w:t>&lt;adhesive_face/&gt;</w:t>
        </w:r>
        <w:r w:rsidR="009023EB">
          <w:rPr>
            <w:noProof/>
            <w:webHidden/>
          </w:rPr>
          <w:tab/>
        </w:r>
        <w:r w:rsidR="009023EB">
          <w:rPr>
            <w:noProof/>
            <w:webHidden/>
          </w:rPr>
          <w:fldChar w:fldCharType="begin"/>
        </w:r>
        <w:r w:rsidR="009023EB">
          <w:rPr>
            <w:noProof/>
            <w:webHidden/>
          </w:rPr>
          <w:instrText xml:space="preserve"> PAGEREF _Toc24726768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24967417"/>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24967418"/>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24967419"/>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24967420"/>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24967422"/>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24967423"/>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0" w:name="_Ref428531162"/>
      <w:bookmarkStart w:id="41" w:name="_Toc3557081"/>
      <w:bookmarkStart w:id="42"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24967425"/>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w:t>
      </w:r>
      <w:proofErr w:type="spellStart"/>
      <w:r w:rsidR="0013211F" w:rsidRPr="007055D9">
        <w:t>AD</w:t>
      </w:r>
      <w:r w:rsidR="0013211F" w:rsidRPr="007055D9">
        <w:rPr>
          <w:vertAlign w:val="subscript"/>
        </w:rPr>
        <w:t>x</w:t>
      </w:r>
      <w:proofErr w:type="spellEnd"/>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w:t>
      </w:r>
      <w:proofErr w:type="gramStart"/>
      <w:r w:rsidRPr="007055D9">
        <w:t>etc..</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53" w:name="_Ref334010986"/>
      <w:bookmarkStart w:id="54" w:name="_Toc3557082"/>
      <w:bookmarkStart w:id="55"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20130" r:id="rId38"/>
        </w:object>
      </w:r>
    </w:p>
    <w:p w14:paraId="35DD0AD4" w14:textId="77777777" w:rsidR="00066BB2" w:rsidRPr="007055D9" w:rsidRDefault="007250B7" w:rsidP="0050415A">
      <w:pPr>
        <w:pStyle w:val="Beschriftung"/>
      </w:pPr>
      <w:bookmarkStart w:id="56" w:name="_Toc3557083"/>
      <w:bookmarkStart w:id="57"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8" w:name="_Toc338938876"/>
      <w:bookmarkStart w:id="59" w:name="_Toc338939056"/>
      <w:bookmarkStart w:id="60" w:name="_Toc3556929"/>
      <w:bookmarkStart w:id="61" w:name="_Toc24967426"/>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64" w:name="_Ref333842518"/>
      <w:bookmarkStart w:id="65" w:name="_Ref333842510"/>
      <w:bookmarkStart w:id="66" w:name="_Toc3557084"/>
      <w:bookmarkStart w:id="67"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69" w:name="_Ref334482085"/>
      <w:bookmarkStart w:id="70" w:name="_Ref334482078"/>
      <w:bookmarkStart w:id="71" w:name="_Toc3557085"/>
      <w:bookmarkStart w:id="72"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73" w:name="_Toc3556930"/>
      <w:bookmarkStart w:id="74" w:name="_Toc24967427"/>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berschrift2"/>
      </w:pPr>
      <w:bookmarkStart w:id="75" w:name="_Toc3556931"/>
      <w:bookmarkStart w:id="76" w:name="_Toc24967428"/>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77" w:name="_Ref371679978"/>
      <w:bookmarkStart w:id="78" w:name="_Ref371939247"/>
      <w:bookmarkStart w:id="79" w:name="_Toc3556933"/>
      <w:bookmarkStart w:id="80" w:name="_Toc24967429"/>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3" w:name="_Toc3556934"/>
      <w:bookmarkStart w:id="84" w:name="_Toc24967430"/>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85" w:name="_Toc3556935"/>
      <w:bookmarkStart w:id="86" w:name="_Toc24967431"/>
      <w:r w:rsidRPr="007055D9">
        <w:t>Part Labels</w:t>
      </w:r>
      <w:bookmarkEnd w:id="85"/>
      <w:bookmarkEnd w:id="8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87" w:name="_Toc3556936"/>
      <w:bookmarkStart w:id="88" w:name="_Toc24967432"/>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89" w:name="_Toc428456056"/>
      <w:bookmarkStart w:id="90" w:name="_Toc428537020"/>
      <w:bookmarkStart w:id="91" w:name="_Toc428969339"/>
      <w:bookmarkStart w:id="92" w:name="_Toc429052730"/>
      <w:bookmarkStart w:id="93" w:name="_Toc3556937"/>
      <w:bookmarkStart w:id="94" w:name="_Toc24967433"/>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95" w:name="_Toc3557086"/>
      <w:bookmarkStart w:id="96"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97" w:name="_Toc3556938"/>
      <w:bookmarkStart w:id="98" w:name="_Toc24967434"/>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24967435"/>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06" w:name="_Toc3566409"/>
      <w:bookmarkStart w:id="107"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06"/>
      <w:bookmarkEnd w:id="107"/>
    </w:p>
    <w:p w14:paraId="574E4A30" w14:textId="77777777" w:rsidR="00CC728F" w:rsidRPr="007055D9" w:rsidRDefault="00CF4308" w:rsidP="00736820">
      <w:pPr>
        <w:pStyle w:val="berschrift3"/>
        <w:tabs>
          <w:tab w:val="clear" w:pos="720"/>
          <w:tab w:val="num" w:pos="1701"/>
        </w:tabs>
      </w:pPr>
      <w:bookmarkStart w:id="108" w:name="_Toc3556940"/>
      <w:bookmarkStart w:id="109" w:name="_Toc24967436"/>
      <w:r w:rsidRPr="007055D9">
        <w:t>Date</w:t>
      </w:r>
      <w:bookmarkEnd w:id="108"/>
      <w:bookmarkEnd w:id="109"/>
    </w:p>
    <w:p w14:paraId="718108C6" w14:textId="7C3A7F1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10" w:name="_Toc3556941"/>
      <w:bookmarkStart w:id="111" w:name="_Toc24967437"/>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12" w:name="_Toc3556942"/>
      <w:bookmarkStart w:id="113" w:name="_Toc24967438"/>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7777777" w:rsidR="006F1928" w:rsidRDefault="006F1928" w:rsidP="00C04963">
      <w:pPr>
        <w:pStyle w:val="Beschriftung"/>
        <w:spacing w:before="120"/>
      </w:pPr>
      <w:bookmarkStart w:id="114" w:name="_Toc3566410"/>
      <w:bookmarkStart w:id="115"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6" w:name="_Toc339013871"/>
      <w:bookmarkStart w:id="117" w:name="_Toc3556943"/>
      <w:bookmarkStart w:id="118"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24967440"/>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28" w:name="_Toc3566411"/>
      <w:bookmarkStart w:id="129"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Default="003E7CFB" w:rsidP="003E7CFB">
      <w:pPr>
        <w:pStyle w:val="XMLCode"/>
      </w:pPr>
      <w:proofErr w:type="spellStart"/>
      <w:proofErr w:type="gramStart"/>
      <w:r>
        <w:t>xsi:schemaLocation</w:t>
      </w:r>
      <w:proofErr w:type="spellEnd"/>
      <w:proofErr w:type="gramEnd"/>
      <w:r>
        <w:t>=</w:t>
      </w:r>
      <w:r w:rsidR="00194316">
        <w:t>"</w:t>
      </w:r>
      <w:r>
        <w:t>http://servicenet.t-systems.com/medina/xMCF mcf_MEDINA.xsd</w:t>
      </w:r>
      <w:r w:rsidR="00194316">
        <w:t>"</w:t>
      </w:r>
      <w:r>
        <w:t xml:space="preserve"> </w:t>
      </w:r>
    </w:p>
    <w:p w14:paraId="136FB638" w14:textId="4E1E95D5" w:rsidR="003E7CFB" w:rsidRDefault="003E7CFB" w:rsidP="003E7CFB">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D37B49" w:rsidRDefault="007A0F9F" w:rsidP="007A0F9F">
      <w:pPr>
        <w:pStyle w:val="XMLCode"/>
        <w:rPr>
          <w:b/>
          <w:color w:val="0070C0"/>
        </w:rPr>
      </w:pPr>
      <w:proofErr w:type="spellStart"/>
      <w:proofErr w:type="gramStart"/>
      <w:r w:rsidRPr="00D37B49">
        <w:rPr>
          <w:b/>
          <w:color w:val="0070C0"/>
        </w:rPr>
        <w:t>xsi:schemaLocation</w:t>
      </w:r>
      <w:proofErr w:type="spellEnd"/>
      <w:proofErr w:type="gramEnd"/>
      <w:r w:rsidRPr="00D37B49">
        <w:rPr>
          <w:b/>
          <w:color w:val="0070C0"/>
        </w:rPr>
        <w:t>=</w:t>
      </w:r>
      <w:r w:rsidR="00194316">
        <w:rPr>
          <w:b/>
          <w:color w:val="0070C0"/>
        </w:rPr>
        <w:t>"</w:t>
      </w:r>
      <w:r w:rsidRPr="00D37B49">
        <w:rPr>
          <w:b/>
          <w:color w:val="0070C0"/>
        </w:rPr>
        <w:t>http://servicenet.t-systems.com/medina/xMCF mcf_MEDINA.xsd</w:t>
      </w:r>
      <w:r w:rsidR="00194316">
        <w:rPr>
          <w:b/>
          <w:color w:val="0070C0"/>
        </w:rPr>
        <w:t>"</w:t>
      </w:r>
      <w:r w:rsidRPr="00D37B49">
        <w:rPr>
          <w:b/>
          <w:color w:val="0070C0"/>
        </w:rPr>
        <w:t xml:space="preserve"> </w:t>
      </w:r>
    </w:p>
    <w:p w14:paraId="210A17F3" w14:textId="21BF19E6" w:rsidR="007A0F9F" w:rsidRDefault="007A0F9F" w:rsidP="007A0F9F">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30" w:name="_Finite_Element_Specific"/>
      <w:bookmarkStart w:id="131" w:name="_Ref414560131"/>
      <w:bookmarkStart w:id="132" w:name="_Toc3556945"/>
      <w:bookmarkStart w:id="133" w:name="_Toc24967441"/>
      <w:bookmarkEnd w:id="130"/>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Pr="00E366F9">
        <w:rPr>
          <w:rFonts w:ascii="Courier New" w:hAnsi="Courier New" w:cs="Courier New"/>
        </w:rPr>
        <w:t>&gt;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proofErr w:type="spellStart"/>
      <w:r>
        <w:t>Permas</w:t>
      </w:r>
      <w:proofErr w:type="spellEnd"/>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proofErr w:type="spellStart"/>
      <w:r>
        <w:t>Optistruct</w:t>
      </w:r>
      <w:proofErr w:type="spellEnd"/>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34" w:name="_Toc3566412"/>
      <w:bookmarkStart w:id="135"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34"/>
      <w:bookmarkEnd w:id="135"/>
    </w:p>
    <w:p w14:paraId="7CFA5C39" w14:textId="7802A701" w:rsidR="00525E47" w:rsidRPr="00FE07F4" w:rsidRDefault="002A4E25" w:rsidP="00525E47">
      <w:pPr>
        <w:jc w:val="both"/>
        <w:rPr>
          <w:ins w:id="136" w:author="nick" w:date="2019-10-29T19:11:00Z"/>
          <w:lang w:val="en-GB"/>
        </w:rPr>
      </w:pPr>
      <w:commentRangeStart w:id="137"/>
      <w:del w:id="138" w:author="nick" w:date="2019-10-29T19:11:00Z">
        <w:r w:rsidRPr="007055D9" w:rsidDel="00525E47">
          <w:delText xml:space="preserve">Only </w:delText>
        </w:r>
      </w:del>
      <w:del w:id="139" w:author="nick" w:date="2019-10-29T16:44:00Z">
        <w:r w:rsidRPr="007055D9" w:rsidDel="003D35D3">
          <w:delText xml:space="preserve">the </w:delText>
        </w:r>
      </w:del>
      <w:del w:id="140" w:author="nick" w:date="2019-10-29T19:11:00Z">
        <w:r w:rsidR="000F22A2" w:rsidDel="00525E47">
          <w:rPr>
            <w:rFonts w:ascii="Courier New" w:hAnsi="Courier New" w:cs="Courier New"/>
            <w:b/>
            <w:i/>
            <w:sz w:val="18"/>
            <w:szCs w:val="18"/>
          </w:rPr>
          <w:delText>&lt;</w:delText>
        </w:r>
      </w:del>
      <w:del w:id="141"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2"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3"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4"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5"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w:t>
        </w:r>
        <w:proofErr w:type="spellStart"/>
        <w:r w:rsidR="00525E47" w:rsidRPr="00AC3719">
          <w:rPr>
            <w:rFonts w:ascii="Courier New" w:hAnsi="Courier New" w:cs="Courier New"/>
            <w:b/>
            <w:i/>
            <w:sz w:val="18"/>
            <w:szCs w:val="18"/>
          </w:rPr>
          <w:t>femdata</w:t>
        </w:r>
        <w:proofErr w:type="spellEnd"/>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146"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7"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7"/>
      <w:ins w:id="148" w:author="nick" w:date="2019-10-29T19:17:00Z">
        <w:r w:rsidR="0035369C">
          <w:rPr>
            <w:rStyle w:val="Kommentarzeichen"/>
            <w:lang w:eastAsia="x-none"/>
          </w:rPr>
          <w:commentReference w:id="137"/>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9" w:author="nick" w:date="2019-10-29T16:31:00Z">
              <w:r w:rsidDel="002B06B9">
                <w:delText>CAE</w:delText>
              </w:r>
              <w:r w:rsidR="00680804" w:rsidDel="002B06B9">
                <w:delText>_</w:delText>
              </w:r>
              <w:r w:rsidR="000C2483" w:rsidRPr="007055D9" w:rsidDel="002B06B9">
                <w:delText>DATA</w:delText>
              </w:r>
            </w:del>
            <w:ins w:id="150"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1" w:author="nick" w:date="2019-10-29T16:39:00Z">
              <w:r w:rsidRPr="007055D9" w:rsidDel="003D35D3">
                <w:delText xml:space="preserve">As </w:delText>
              </w:r>
            </w:del>
            <w:del w:id="152"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3"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Beschriftung"/>
        <w:spacing w:before="120"/>
      </w:pPr>
      <w:bookmarkStart w:id="154" w:name="_Toc3566413"/>
      <w:bookmarkStart w:id="155"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6" w:author="nick" w:date="2019-10-29T16:44:00Z">
        <w:r w:rsidR="003D35D3">
          <w:t xml:space="preserve">the child </w:t>
        </w:r>
      </w:ins>
      <w:r w:rsidR="00CF3C23">
        <w:t xml:space="preserve">element </w:t>
      </w:r>
      <w:ins w:id="157" w:author="nick" w:date="2019-10-29T16:44:00Z">
        <w:r w:rsidR="003D35D3">
          <w:t xml:space="preserve">of </w:t>
        </w:r>
      </w:ins>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54"/>
      <w:bookmarkEnd w:id="155"/>
    </w:p>
    <w:p w14:paraId="52BBCE4A" w14:textId="2785DCF6" w:rsidR="005C59E0" w:rsidDel="002B06B9" w:rsidRDefault="005C59E0" w:rsidP="005C59E0">
      <w:pPr>
        <w:jc w:val="both"/>
        <w:rPr>
          <w:del w:id="158" w:author="nick" w:date="2019-10-29T16:33:00Z"/>
        </w:rPr>
      </w:pPr>
      <w:del w:id="159"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0"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1" w:author="nick" w:date="2019-10-29T16:33:00Z"/>
                <w:b/>
                <w:i/>
              </w:rPr>
            </w:pPr>
            <w:del w:id="162"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3" w:author="nick" w:date="2019-10-29T16:33:00Z"/>
                <w:b/>
                <w:i/>
              </w:rPr>
            </w:pPr>
            <w:del w:id="164"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5" w:author="nick" w:date="2019-10-29T16:33:00Z"/>
                <w:b/>
                <w:i/>
              </w:rPr>
            </w:pPr>
            <w:del w:id="166"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7" w:author="nick" w:date="2019-10-29T16:33:00Z"/>
                <w:b/>
                <w:i/>
              </w:rPr>
            </w:pPr>
            <w:del w:id="168" w:author="nick" w:date="2019-10-29T16:33:00Z">
              <w:r w:rsidRPr="007055D9" w:rsidDel="002B06B9">
                <w:rPr>
                  <w:b/>
                  <w:i/>
                </w:rPr>
                <w:delText>Constraint</w:delText>
              </w:r>
            </w:del>
          </w:p>
        </w:tc>
      </w:tr>
      <w:tr w:rsidR="005C59E0" w:rsidRPr="00B2456F" w:rsidDel="002B06B9" w14:paraId="10D2911C" w14:textId="686F58B8" w:rsidTr="0072271B">
        <w:trPr>
          <w:del w:id="169" w:author="nick" w:date="2019-10-29T16:33:00Z"/>
        </w:trPr>
        <w:tc>
          <w:tcPr>
            <w:tcW w:w="2121" w:type="dxa"/>
            <w:shd w:val="clear" w:color="auto" w:fill="auto"/>
            <w:vAlign w:val="bottom"/>
          </w:tcPr>
          <w:p w14:paraId="2D6DDC10" w14:textId="278C951A" w:rsidR="005C59E0" w:rsidRPr="002D6B99" w:rsidDel="002B06B9" w:rsidRDefault="005C59E0" w:rsidP="0072271B">
            <w:pPr>
              <w:rPr>
                <w:del w:id="170" w:author="nick" w:date="2019-10-29T16:33:00Z"/>
                <w:rStyle w:val="Kommentarzeichen"/>
                <w:sz w:val="20"/>
                <w:szCs w:val="20"/>
                <w:lang w:eastAsia="x-none"/>
              </w:rPr>
            </w:pPr>
            <w:del w:id="171"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2" w:author="nick" w:date="2019-10-29T16:33:00Z"/>
                <w:sz w:val="20"/>
                <w:szCs w:val="20"/>
              </w:rPr>
            </w:pPr>
            <w:del w:id="173"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4" w:author="nick" w:date="2019-10-29T16:33:00Z"/>
                <w:sz w:val="20"/>
                <w:szCs w:val="20"/>
              </w:rPr>
            </w:pPr>
            <w:del w:id="175"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6" w:author="nick" w:date="2019-10-29T16:33:00Z"/>
                <w:sz w:val="20"/>
                <w:szCs w:val="20"/>
              </w:rPr>
            </w:pPr>
            <w:del w:id="177"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78" w:author="nick" w:date="2019-10-29T16:33:00Z"/>
        </w:rPr>
      </w:pPr>
      <w:bookmarkStart w:id="179" w:name="_Toc3566414"/>
      <w:del w:id="180"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79"/>
      </w:del>
    </w:p>
    <w:p w14:paraId="4C99311D" w14:textId="4E1D3F0A" w:rsidR="007E6340" w:rsidDel="002B06B9" w:rsidRDefault="00A533D8" w:rsidP="00A533D8">
      <w:pPr>
        <w:jc w:val="both"/>
        <w:rPr>
          <w:del w:id="181" w:author="nick" w:date="2019-10-29T16:33:00Z"/>
        </w:rPr>
      </w:pPr>
      <w:del w:id="182"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3"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4" w:author="nick" w:date="2019-10-29T16:33:00Z"/>
                <w:b/>
                <w:i/>
              </w:rPr>
            </w:pPr>
            <w:del w:id="185"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6" w:author="nick" w:date="2019-10-29T16:33:00Z"/>
                <w:b/>
                <w:i/>
              </w:rPr>
            </w:pPr>
            <w:del w:id="187"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8" w:author="nick" w:date="2019-10-29T16:33:00Z"/>
                <w:b/>
                <w:i/>
              </w:rPr>
            </w:pPr>
            <w:del w:id="189"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0" w:author="nick" w:date="2019-10-29T16:33:00Z"/>
                <w:b/>
                <w:i/>
              </w:rPr>
            </w:pPr>
            <w:del w:id="191" w:author="nick" w:date="2019-10-29T16:33:00Z">
              <w:r w:rsidRPr="007055D9" w:rsidDel="002B06B9">
                <w:rPr>
                  <w:b/>
                  <w:i/>
                </w:rPr>
                <w:delText>Constraint</w:delText>
              </w:r>
            </w:del>
          </w:p>
        </w:tc>
      </w:tr>
      <w:tr w:rsidR="00A533D8" w:rsidRPr="007055D9" w:rsidDel="002B06B9" w14:paraId="22C0DF5A" w14:textId="5FAD03D7" w:rsidTr="00CF3C23">
        <w:trPr>
          <w:cantSplit/>
          <w:del w:id="192"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3" w:author="nick" w:date="2019-10-29T16:33:00Z"/>
              </w:rPr>
            </w:pPr>
            <w:del w:id="194"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5" w:author="nick" w:date="2019-10-29T16:33:00Z"/>
              </w:rPr>
            </w:pPr>
            <w:del w:id="196"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7" w:author="nick" w:date="2019-10-29T16:33:00Z"/>
              </w:rPr>
            </w:pPr>
            <w:del w:id="198"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99" w:author="nick" w:date="2019-10-29T16:33:00Z"/>
              </w:rPr>
            </w:pPr>
            <w:del w:id="200" w:author="nick" w:date="2019-10-29T16:33:00Z">
              <w:r w:rsidDel="002B06B9">
                <w:delText>-</w:delText>
              </w:r>
            </w:del>
          </w:p>
        </w:tc>
      </w:tr>
      <w:tr w:rsidR="00E9228F" w:rsidRPr="007055D9" w:rsidDel="002B06B9" w14:paraId="0D51FB77" w14:textId="246709B5" w:rsidTr="00CF3C23">
        <w:trPr>
          <w:cantSplit/>
          <w:del w:id="201"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2" w:author="nick" w:date="2019-10-29T16:33:00Z"/>
              </w:rPr>
            </w:pPr>
            <w:del w:id="203"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4" w:author="nick" w:date="2019-10-29T16:33:00Z"/>
              </w:rPr>
            </w:pPr>
            <w:del w:id="205"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6" w:author="nick" w:date="2019-10-29T16:33:00Z"/>
              </w:rPr>
            </w:pPr>
            <w:del w:id="207"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8" w:author="nick" w:date="2019-10-29T16:33:00Z"/>
              </w:rPr>
            </w:pPr>
            <w:del w:id="209" w:author="nick" w:date="2019-10-29T16:33:00Z">
              <w:r w:rsidDel="002B06B9">
                <w:delText>-</w:delText>
              </w:r>
            </w:del>
          </w:p>
        </w:tc>
      </w:tr>
      <w:tr w:rsidR="00E9228F" w:rsidRPr="007055D9" w:rsidDel="002B06B9" w14:paraId="61C7BBBE" w14:textId="0758C5F4" w:rsidTr="00CF3C23">
        <w:trPr>
          <w:cantSplit/>
          <w:del w:id="210"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1" w:author="nick" w:date="2019-10-29T16:33:00Z"/>
              </w:rPr>
            </w:pPr>
            <w:del w:id="212"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3" w:author="nick" w:date="2019-10-29T16:33:00Z"/>
              </w:rPr>
            </w:pPr>
            <w:del w:id="214"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5" w:author="nick" w:date="2019-10-29T16:33:00Z"/>
              </w:rPr>
            </w:pPr>
            <w:del w:id="216"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7" w:author="nick" w:date="2019-10-29T16:33:00Z"/>
              </w:rPr>
            </w:pPr>
            <w:del w:id="218" w:author="nick" w:date="2019-10-29T16:33:00Z">
              <w:r w:rsidDel="002B06B9">
                <w:delText>-</w:delText>
              </w:r>
            </w:del>
          </w:p>
        </w:tc>
      </w:tr>
    </w:tbl>
    <w:p w14:paraId="467A447C" w14:textId="2ABBC6AB" w:rsidR="000C0E7B" w:rsidRPr="002B06B9" w:rsidDel="002B06B9" w:rsidRDefault="00CF3C23" w:rsidP="002B06B9">
      <w:pPr>
        <w:spacing w:before="120"/>
        <w:rPr>
          <w:del w:id="219" w:author="nick" w:date="2019-10-29T16:33:00Z"/>
          <w:rFonts w:ascii="Courier New" w:hAnsi="Courier New" w:cs="Courier New"/>
          <w:i/>
          <w:sz w:val="18"/>
          <w:szCs w:val="18"/>
        </w:rPr>
      </w:pPr>
      <w:bookmarkStart w:id="220" w:name="_Toc3566415"/>
      <w:del w:id="221"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0"/>
      </w:del>
    </w:p>
    <w:p w14:paraId="5BA2286E" w14:textId="6D335B3C" w:rsidR="000C0E7B" w:rsidRPr="000C0E7B" w:rsidDel="002B06B9" w:rsidRDefault="000C0E7B" w:rsidP="002B06B9">
      <w:pPr>
        <w:rPr>
          <w:del w:id="222" w:author="nick" w:date="2019-10-29T16:33:00Z"/>
        </w:rPr>
      </w:pPr>
      <w:del w:id="223"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4" w:author="nick" w:date="2019-10-29T16:33:00Z"/>
        </w:rPr>
      </w:pPr>
      <w:del w:id="225"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6" w:author="nick" w:date="2019-10-29T16:33:00Z"/>
        </w:rPr>
      </w:pPr>
      <w:del w:id="227"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8" w:author="nick" w:date="2019-10-29T16:33:00Z"/>
        </w:rPr>
      </w:pPr>
      <w:del w:id="229"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30" w:author="nick" w:date="2019-10-29T16:33:00Z"/>
        </w:rPr>
      </w:pPr>
      <w:del w:id="231"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2" w:author="nick" w:date="2019-10-29T16:46:00Z">
        <w:r w:rsidR="00230658" w:rsidRPr="00FE3D90" w:rsidDel="003D35D3">
          <w:rPr>
            <w:rFonts w:ascii="Courier New" w:hAnsi="Courier New" w:cs="Courier New"/>
            <w:i/>
            <w:sz w:val="18"/>
          </w:rPr>
          <w:delText>CAE_PART_MEMBER</w:delText>
        </w:r>
      </w:del>
      <w:ins w:id="233" w:author="nick" w:date="2019-10-29T16:46:00Z">
        <w:r w:rsidR="003D35D3">
          <w:rPr>
            <w:rFonts w:ascii="Courier New" w:hAnsi="Courier New" w:cs="Courier New"/>
            <w:i/>
            <w:sz w:val="18"/>
          </w:rPr>
          <w:t xml:space="preserve">ENTITY </w:t>
        </w:r>
      </w:ins>
      <w:del w:id="234"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35" w:author="nick" w:date="2019-10-29T15:51:00Z"/>
          <w:b/>
          <w:color w:val="0070C0"/>
        </w:rPr>
      </w:pPr>
      <w:del w:id="236"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7" w:author="nick" w:date="2019-10-29T15:51:00Z"/>
          <w:b/>
          <w:color w:val="0070C0"/>
        </w:rPr>
      </w:pPr>
      <w:del w:id="238"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39" w:author="nick" w:date="2019-10-29T15:51:00Z"/>
          <w:b/>
          <w:color w:val="0070C0"/>
        </w:rPr>
      </w:pPr>
      <w:del w:id="240"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1" w:author="nick" w:date="2019-10-29T15:51:00Z"/>
          <w:b/>
          <w:color w:val="0070C0"/>
        </w:rPr>
      </w:pPr>
      <w:del w:id="242"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3" w:author="nick" w:date="2019-10-29T15:51:00Z"/>
          <w:b/>
          <w:color w:val="0070C0"/>
        </w:rPr>
      </w:pPr>
      <w:del w:id="244"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5" w:author="nick" w:date="2019-10-29T15:51:00Z"/>
          <w:b/>
          <w:color w:val="0070C0"/>
        </w:rPr>
      </w:pPr>
      <w:del w:id="246"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7" w:author="nick" w:date="2019-10-29T15:51:00Z"/>
          <w:b/>
          <w:color w:val="0070C0"/>
        </w:rPr>
      </w:pPr>
      <w:del w:id="248"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49" w:author="nick" w:date="2019-10-29T15:51:00Z"/>
          <w:b/>
          <w:color w:val="0070C0"/>
        </w:rPr>
      </w:pPr>
      <w:del w:id="250"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1" w:author="nick" w:date="2019-10-29T15:52:00Z">
        <w:r w:rsidRPr="00821FC2" w:rsidDel="00887351">
          <w:rPr>
            <w:b/>
            <w:color w:val="0070C0"/>
          </w:rPr>
          <w:delText xml:space="preserve">       </w:delText>
        </w:r>
      </w:del>
      <w:r w:rsidRPr="00821FC2">
        <w:rPr>
          <w:b/>
          <w:color w:val="0070C0"/>
        </w:rPr>
        <w:t>&lt;</w:t>
      </w:r>
      <w:del w:id="252" w:author="nick" w:date="2019-10-29T16:37:00Z">
        <w:r w:rsidRPr="00821FC2" w:rsidDel="002B06B9">
          <w:rPr>
            <w:b/>
            <w:color w:val="0070C0"/>
          </w:rPr>
          <w:delText>ENTITY</w:delText>
        </w:r>
      </w:del>
      <w:ins w:id="253"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4"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5"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6"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7"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8"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&lt;/</w:t>
      </w:r>
      <w:del w:id="261" w:author="nick" w:date="2019-10-29T16:37:00Z">
        <w:r w:rsidRPr="00821FC2" w:rsidDel="002B06B9">
          <w:rPr>
            <w:b/>
            <w:color w:val="0070C0"/>
          </w:rPr>
          <w:delText>ENTITY</w:delText>
        </w:r>
      </w:del>
      <w:ins w:id="262"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3" w:author="nick" w:date="2019-10-29T15:52:00Z"/>
          <w:b/>
          <w:color w:val="0070C0"/>
        </w:rPr>
      </w:pPr>
      <w:del w:id="264"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5" w:author="nick" w:date="2019-10-29T15:52:00Z"/>
          <w:b/>
          <w:color w:val="0070C0"/>
        </w:rPr>
      </w:pPr>
      <w:del w:id="266"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67" w:name="_Toc373504790"/>
      <w:bookmarkStart w:id="268" w:name="_Toc373505008"/>
      <w:bookmarkStart w:id="269" w:name="_Toc339013872"/>
      <w:bookmarkStart w:id="270" w:name="_Ref414560151"/>
      <w:bookmarkStart w:id="271" w:name="_Toc3556946"/>
      <w:bookmarkStart w:id="272" w:name="_Toc24967442"/>
      <w:bookmarkEnd w:id="267"/>
      <w:bookmarkEnd w:id="268"/>
      <w:r w:rsidRPr="007055D9">
        <w:t>Connection Data</w:t>
      </w:r>
      <w:bookmarkEnd w:id="26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0"/>
      <w:bookmarkEnd w:id="271"/>
      <w:bookmarkEnd w:id="272"/>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D6349E5" w:rsidR="00680DB0" w:rsidRPr="007055D9" w:rsidRDefault="00206E87" w:rsidP="00206E87">
      <w:pPr>
        <w:pStyle w:val="Beschriftung"/>
        <w:spacing w:before="120"/>
      </w:pPr>
      <w:bookmarkStart w:id="273" w:name="_Toc3566416"/>
      <w:bookmarkStart w:id="274" w:name="_Toc24726634"/>
      <w:r>
        <w:t xml:space="preserve">Table </w:t>
      </w:r>
      <w:r>
        <w:fldChar w:fldCharType="begin"/>
      </w:r>
      <w:r>
        <w:instrText xml:space="preserve"> SEQ Table \* ARABIC </w:instrText>
      </w:r>
      <w:r>
        <w:fldChar w:fldCharType="separate"/>
      </w:r>
      <w:r w:rsidR="007427E8">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3"/>
      <w:bookmarkEnd w:id="2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lastRenderedPageBreak/>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516C3EC" w:rsidR="006F1928" w:rsidRDefault="00206E87" w:rsidP="00206E87">
      <w:pPr>
        <w:pStyle w:val="Beschriftung"/>
        <w:spacing w:before="120"/>
        <w:rPr>
          <w:b w:val="0"/>
          <w:lang w:eastAsia="x-none"/>
        </w:rPr>
      </w:pPr>
      <w:bookmarkStart w:id="275" w:name="_Toc3566417"/>
      <w:bookmarkStart w:id="276" w:name="_Toc24726635"/>
      <w:r>
        <w:t xml:space="preserve">Table </w:t>
      </w:r>
      <w:r>
        <w:fldChar w:fldCharType="begin"/>
      </w:r>
      <w:r>
        <w:instrText xml:space="preserve"> SEQ Table \* ARABIC </w:instrText>
      </w:r>
      <w:r>
        <w:fldChar w:fldCharType="separate"/>
      </w:r>
      <w:r w:rsidR="007427E8">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5"/>
      <w:bookmarkEnd w:id="276"/>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277" w:name="_Ref432343981"/>
      <w:bookmarkStart w:id="278" w:name="_Toc3556947"/>
      <w:bookmarkStart w:id="279" w:name="_Toc24967443"/>
      <w:r w:rsidRPr="007055D9">
        <w:t xml:space="preserve">Connected </w:t>
      </w:r>
      <w:r w:rsidR="00A101BB" w:rsidRPr="007055D9">
        <w:t>Objects</w:t>
      </w:r>
      <w:bookmarkEnd w:id="277"/>
      <w:bookmarkEnd w:id="278"/>
      <w:bookmarkEnd w:id="27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567225B" w:rsidR="004C7100" w:rsidRDefault="004C7100" w:rsidP="004C7100">
      <w:pPr>
        <w:pStyle w:val="Beschriftung"/>
        <w:spacing w:before="120"/>
      </w:pPr>
      <w:bookmarkStart w:id="280" w:name="_Toc3566418"/>
      <w:bookmarkStart w:id="281" w:name="_Toc24726636"/>
      <w:bookmarkStart w:id="282" w:name="_Ref371942385"/>
      <w:r>
        <w:t xml:space="preserve">Table </w:t>
      </w:r>
      <w:r>
        <w:fldChar w:fldCharType="begin"/>
      </w:r>
      <w:r>
        <w:instrText xml:space="preserve"> SEQ Table \* ARABIC </w:instrText>
      </w:r>
      <w:r>
        <w:fldChar w:fldCharType="separate"/>
      </w:r>
      <w:r w:rsidR="007427E8">
        <w:rPr>
          <w:noProof/>
        </w:rPr>
        <w:t>8</w:t>
      </w:r>
      <w:r>
        <w:fldChar w:fldCharType="end"/>
      </w:r>
      <w:r>
        <w:t xml:space="preserve">: </w:t>
      </w:r>
      <w:r w:rsidR="00F92FB3">
        <w:t xml:space="preserve">Nested elements of </w:t>
      </w:r>
      <w:r w:rsidR="00F92FB3" w:rsidRPr="00F92FB3">
        <w:rPr>
          <w:rStyle w:val="elementdeftypeChar"/>
          <w:b/>
        </w:rPr>
        <w:t>&lt;connected_to&gt;</w:t>
      </w:r>
      <w:bookmarkEnd w:id="280"/>
      <w:bookmarkEnd w:id="281"/>
    </w:p>
    <w:p w14:paraId="6E0C7858" w14:textId="77777777" w:rsidR="00A33BC7" w:rsidRPr="007055D9" w:rsidRDefault="00543B6B" w:rsidP="00860E71">
      <w:pPr>
        <w:pStyle w:val="berschrift4"/>
      </w:pPr>
      <w:bookmarkStart w:id="283" w:name="_Ref428791371"/>
      <w:bookmarkStart w:id="284" w:name="_Ref428891357"/>
      <w:bookmarkStart w:id="285" w:name="_Ref428892751"/>
      <w:bookmarkStart w:id="286" w:name="_Toc3556948"/>
      <w:bookmarkStart w:id="287"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2"/>
      <w:bookmarkEnd w:id="283"/>
      <w:bookmarkEnd w:id="284"/>
      <w:bookmarkEnd w:id="285"/>
      <w:bookmarkEnd w:id="286"/>
      <w:bookmarkEnd w:id="287"/>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509DCCEE" w:rsidR="004C7100" w:rsidRDefault="004C7100" w:rsidP="004C7100">
      <w:pPr>
        <w:pStyle w:val="Beschriftung"/>
        <w:spacing w:before="120"/>
      </w:pPr>
      <w:bookmarkStart w:id="288" w:name="_Toc3566419"/>
      <w:bookmarkStart w:id="289" w:name="_Toc24726637"/>
      <w:r>
        <w:t xml:space="preserve">Table </w:t>
      </w:r>
      <w:r>
        <w:fldChar w:fldCharType="begin"/>
      </w:r>
      <w:r>
        <w:instrText xml:space="preserve"> SEQ Table \* ARABIC </w:instrText>
      </w:r>
      <w:r>
        <w:fldChar w:fldCharType="separate"/>
      </w:r>
      <w:r w:rsidR="007427E8">
        <w:rPr>
          <w:noProof/>
        </w:rPr>
        <w:t>9</w:t>
      </w:r>
      <w:r>
        <w:fldChar w:fldCharType="end"/>
      </w:r>
      <w:r>
        <w:t xml:space="preserve">: </w:t>
      </w:r>
      <w:r w:rsidR="002A02AE">
        <w:t xml:space="preserve">Attributes of element </w:t>
      </w:r>
      <w:r w:rsidR="002A02AE" w:rsidRPr="002A02AE">
        <w:rPr>
          <w:rStyle w:val="elementdeftypeChar"/>
          <w:b/>
        </w:rPr>
        <w:t>&lt;part/&gt;</w:t>
      </w:r>
      <w:bookmarkEnd w:id="288"/>
      <w:bookmarkEnd w:id="28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0" w:name="_Toc3556949"/>
      <w:bookmarkStart w:id="291" w:name="_Toc2496744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0"/>
      <w:bookmarkEnd w:id="29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0CBB86D" w:rsidR="002C7187" w:rsidRDefault="002C7187" w:rsidP="005D241A">
      <w:pPr>
        <w:pStyle w:val="Beschriftung"/>
        <w:spacing w:before="120"/>
      </w:pPr>
      <w:bookmarkStart w:id="292" w:name="_Toc3566420"/>
      <w:bookmarkStart w:id="293" w:name="_Toc24726638"/>
      <w:r>
        <w:t xml:space="preserve">Table </w:t>
      </w:r>
      <w:r w:rsidR="00D43112">
        <w:fldChar w:fldCharType="begin"/>
      </w:r>
      <w:r w:rsidR="00D43112">
        <w:instrText xml:space="preserve"> SEQ Table \* ARABIC </w:instrText>
      </w:r>
      <w:r w:rsidR="00D43112">
        <w:fldChar w:fldCharType="separate"/>
      </w:r>
      <w:r w:rsidR="007427E8">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2"/>
      <w:bookmarkEnd w:id="29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4" w:author="nick" w:date="2019-11-10T14:42:00Z"/>
        </w:rPr>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berschrift4"/>
        <w:rPr>
          <w:ins w:id="295" w:author="nick" w:date="2019-11-10T14:42:00Z"/>
        </w:rPr>
      </w:pPr>
      <w:bookmarkStart w:id="296" w:name="_Toc21650806"/>
      <w:bookmarkStart w:id="297" w:name="_Ref21651717"/>
      <w:bookmarkStart w:id="298" w:name="_Toc24967446"/>
      <w:ins w:id="299" w:author="nick" w:date="2019-11-10T14:42:00Z">
        <w:r>
          <w:t>Special Topological situations</w:t>
        </w:r>
        <w:bookmarkEnd w:id="296"/>
        <w:bookmarkEnd w:id="297"/>
        <w:bookmarkEnd w:id="298"/>
      </w:ins>
    </w:p>
    <w:p w14:paraId="7ADB0469" w14:textId="77777777" w:rsidR="00C5158C" w:rsidRDefault="00C5158C" w:rsidP="00C5158C">
      <w:pPr>
        <w:rPr>
          <w:ins w:id="300" w:author="nick" w:date="2019-11-10T14:42:00Z"/>
        </w:rPr>
      </w:pPr>
      <w:ins w:id="301"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2" w:name="_Ref21650472"/>
                              <w:bookmarkStart w:id="303" w:name="_Toc21650945"/>
                              <w:bookmarkStart w:id="304" w:name="_Toc24721898"/>
                              <w:r>
                                <w:t xml:space="preserve">Figure </w:t>
                              </w:r>
                              <w:r>
                                <w:fldChar w:fldCharType="begin"/>
                              </w:r>
                              <w:r>
                                <w:instrText xml:space="preserve"> SEQ Figure \* ARABIC </w:instrText>
                              </w:r>
                              <w:r>
                                <w:fldChar w:fldCharType="separate"/>
                              </w:r>
                              <w:r>
                                <w:rPr>
                                  <w:noProof/>
                                </w:rPr>
                                <w:t>7</w:t>
                              </w:r>
                              <w:r>
                                <w:fldChar w:fldCharType="end"/>
                              </w:r>
                              <w:bookmarkEnd w:id="302"/>
                              <w:r>
                                <w:t>: special topologies</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05" w:name="_Ref21650472"/>
                        <w:bookmarkStart w:id="306" w:name="_Toc21650945"/>
                        <w:bookmarkStart w:id="307" w:name="_Toc24721898"/>
                        <w:r>
                          <w:t xml:space="preserve">Figure </w:t>
                        </w:r>
                        <w:r>
                          <w:fldChar w:fldCharType="begin"/>
                        </w:r>
                        <w:r>
                          <w:instrText xml:space="preserve"> SEQ Figure \* ARABIC </w:instrText>
                        </w:r>
                        <w:r>
                          <w:fldChar w:fldCharType="separate"/>
                        </w:r>
                        <w:r>
                          <w:rPr>
                            <w:noProof/>
                          </w:rPr>
                          <w:t>7</w:t>
                        </w:r>
                        <w:r>
                          <w:fldChar w:fldCharType="end"/>
                        </w:r>
                        <w:bookmarkEnd w:id="305"/>
                        <w:r>
                          <w:t>: special topologies</w:t>
                        </w:r>
                        <w:bookmarkEnd w:id="306"/>
                        <w:bookmarkEnd w:id="307"/>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308" w:author="nick" w:date="2019-11-10T14:42:00Z"/>
        </w:rPr>
      </w:pPr>
      <w:ins w:id="309"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310" w:author="nick" w:date="2019-11-10T14:42:00Z"/>
        </w:rPr>
      </w:pPr>
      <w:ins w:id="311" w:author="nick" w:date="2019-11-10T14:42:00Z">
        <w:r>
          <w:t xml:space="preserve">This includes the following </w:t>
        </w:r>
        <w:proofErr w:type="spellStart"/>
        <w:r>
          <w:t>scenaria</w:t>
        </w:r>
        <w:proofErr w:type="spellEnd"/>
        <w:r>
          <w:t>:</w:t>
        </w:r>
      </w:ins>
    </w:p>
    <w:p w14:paraId="26116B61" w14:textId="77777777" w:rsidR="00C5158C" w:rsidRPr="0033379A" w:rsidRDefault="00C5158C" w:rsidP="00C5158C">
      <w:pPr>
        <w:pStyle w:val="Listenabsatz"/>
        <w:numPr>
          <w:ilvl w:val="0"/>
          <w:numId w:val="61"/>
        </w:numPr>
        <w:rPr>
          <w:ins w:id="312" w:author="nick" w:date="2019-11-10T14:42:00Z"/>
          <w:lang w:val="en-US"/>
        </w:rPr>
      </w:pPr>
      <w:ins w:id="313" w:author="nick" w:date="2019-11-10T14:42:00Z">
        <w:r w:rsidRPr="0033379A">
          <w:rPr>
            <w:lang w:val="en-US"/>
          </w:rPr>
          <w:t>the stacking order of the connected parts may be important</w:t>
        </w:r>
      </w:ins>
    </w:p>
    <w:p w14:paraId="055135F1" w14:textId="77777777" w:rsidR="00C5158C" w:rsidRPr="0033379A" w:rsidRDefault="00C5158C" w:rsidP="00C5158C">
      <w:pPr>
        <w:pStyle w:val="Listenabsatz"/>
        <w:numPr>
          <w:ilvl w:val="0"/>
          <w:numId w:val="61"/>
        </w:numPr>
        <w:rPr>
          <w:ins w:id="314" w:author="nick" w:date="2019-11-10T14:42:00Z"/>
          <w:lang w:val="en-US"/>
        </w:rPr>
      </w:pPr>
      <w:ins w:id="315" w:author="nick" w:date="2019-11-10T14:42:00Z">
        <w:r w:rsidRPr="0033379A">
          <w:rPr>
            <w:lang w:val="en-US"/>
          </w:rPr>
          <w:t xml:space="preserve">some parts may be involved more than once in </w:t>
        </w:r>
        <w:proofErr w:type="gramStart"/>
        <w:r w:rsidRPr="0033379A">
          <w:rPr>
            <w:lang w:val="en-US"/>
          </w:rPr>
          <w:t>a  joint</w:t>
        </w:r>
        <w:proofErr w:type="gramEnd"/>
        <w:r w:rsidRPr="0033379A">
          <w:rPr>
            <w:lang w:val="en-US"/>
          </w:rPr>
          <w:t xml:space="preserve"> (self-connected joint).</w:t>
        </w:r>
      </w:ins>
    </w:p>
    <w:p w14:paraId="178F1FE4" w14:textId="77777777" w:rsidR="00C5158C" w:rsidRPr="0033379A" w:rsidRDefault="00C5158C" w:rsidP="00C5158C">
      <w:pPr>
        <w:pStyle w:val="Listenabsatz"/>
        <w:numPr>
          <w:ilvl w:val="1"/>
          <w:numId w:val="61"/>
        </w:numPr>
        <w:rPr>
          <w:ins w:id="316" w:author="nick" w:date="2019-11-10T14:42:00Z"/>
          <w:lang w:val="en-US"/>
        </w:rPr>
      </w:pPr>
      <w:ins w:id="317" w:author="nick" w:date="2019-11-10T14:42:00Z">
        <w:r w:rsidRPr="0033379A">
          <w:rPr>
            <w:lang w:val="en-US"/>
          </w:rPr>
          <w:t>each part involved in a self-connected joint more than once is known, or</w:t>
        </w:r>
      </w:ins>
    </w:p>
    <w:p w14:paraId="68C7304A" w14:textId="77777777" w:rsidR="00C5158C" w:rsidRPr="0033379A" w:rsidRDefault="00C5158C" w:rsidP="00C5158C">
      <w:pPr>
        <w:pStyle w:val="Listenabsatz"/>
        <w:numPr>
          <w:ilvl w:val="1"/>
          <w:numId w:val="61"/>
        </w:numPr>
        <w:rPr>
          <w:ins w:id="318" w:author="nick" w:date="2019-11-10T14:42:00Z"/>
          <w:lang w:val="en-US"/>
        </w:rPr>
      </w:pPr>
      <w:ins w:id="319" w:author="nick" w:date="2019-11-10T14:42:00Z">
        <w:r w:rsidRPr="0033379A">
          <w:rPr>
            <w:lang w:val="en-US"/>
          </w:rPr>
          <w:t xml:space="preserve">just the </w:t>
        </w:r>
        <w:r w:rsidRPr="0033379A">
          <w:rPr>
            <w:i/>
            <w:lang w:val="en-US"/>
          </w:rPr>
          <w:t>number</w:t>
        </w:r>
        <w:r w:rsidRPr="0033379A">
          <w:rPr>
            <w:lang w:val="en-US"/>
          </w:rPr>
          <w:t xml:space="preserve"> of parts involved in </w:t>
        </w:r>
        <w:proofErr w:type="gramStart"/>
        <w:r w:rsidRPr="0033379A">
          <w:rPr>
            <w:lang w:val="en-US"/>
          </w:rPr>
          <w:t>a  self</w:t>
        </w:r>
        <w:proofErr w:type="gramEnd"/>
        <w:r w:rsidRPr="0033379A">
          <w:rPr>
            <w:lang w:val="en-US"/>
          </w:rPr>
          <w:t>-connected joint is known.</w:t>
        </w:r>
      </w:ins>
    </w:p>
    <w:p w14:paraId="3C946525" w14:textId="77777777" w:rsidR="00C5158C" w:rsidRDefault="00C5158C" w:rsidP="00C5158C">
      <w:pPr>
        <w:rPr>
          <w:ins w:id="320" w:author="nick" w:date="2019-11-10T14:42:00Z"/>
        </w:rPr>
      </w:pPr>
    </w:p>
    <w:p w14:paraId="23F90340" w14:textId="20332C8B" w:rsidR="00C5158C" w:rsidRDefault="00C5158C" w:rsidP="00C5158C">
      <w:pPr>
        <w:rPr>
          <w:ins w:id="321" w:author="nick" w:date="2019-11-10T14:42:00Z"/>
        </w:rPr>
      </w:pPr>
      <w:ins w:id="322" w:author="nick" w:date="2019-11-10T14:42:00Z">
        <w:r>
          <w:t xml:space="preserve">In </w:t>
        </w:r>
        <w:r>
          <w:fldChar w:fldCharType="begin"/>
        </w:r>
        <w:r>
          <w:instrText xml:space="preserve"> REF _Ref21650472 \h </w:instrText>
        </w:r>
      </w:ins>
      <w:ins w:id="323"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324" w:author="nick" w:date="2019-11-10T14:59:00Z">
        <w:r w:rsidR="00237521">
          <w:t>joint</w:t>
        </w:r>
      </w:ins>
      <w:ins w:id="325" w:author="nick" w:date="2019-11-10T14:42:00Z">
        <w:r>
          <w:t xml:space="preserve"> is connected in a different way.</w:t>
        </w:r>
      </w:ins>
    </w:p>
    <w:p w14:paraId="22FE7AAE" w14:textId="77777777" w:rsidR="00C5158C" w:rsidRDefault="00C5158C" w:rsidP="00C5158C">
      <w:pPr>
        <w:pStyle w:val="XMLCode"/>
        <w:ind w:firstLine="0"/>
        <w:rPr>
          <w:ins w:id="326" w:author="nick" w:date="2019-11-10T14:42:00Z"/>
        </w:rPr>
      </w:pPr>
    </w:p>
    <w:p w14:paraId="17B5232E" w14:textId="77777777" w:rsidR="00C5158C" w:rsidRDefault="00C5158C" w:rsidP="00C5158C">
      <w:pPr>
        <w:pStyle w:val="XMLCode"/>
        <w:ind w:firstLine="0"/>
        <w:rPr>
          <w:ins w:id="327" w:author="nick" w:date="2019-11-10T14:42:00Z"/>
        </w:rPr>
      </w:pPr>
      <w:ins w:id="328" w:author="nick" w:date="2019-11-10T14:42:00Z">
        <w:r>
          <w:t>&lt;connection_group&gt;</w:t>
        </w:r>
      </w:ins>
    </w:p>
    <w:p w14:paraId="1B135782" w14:textId="77777777" w:rsidR="00C5158C" w:rsidRDefault="00C5158C" w:rsidP="00C5158C">
      <w:pPr>
        <w:pStyle w:val="XMLCode"/>
        <w:ind w:firstLine="0"/>
        <w:rPr>
          <w:ins w:id="329" w:author="nick" w:date="2019-11-10T14:42:00Z"/>
        </w:rPr>
      </w:pPr>
      <w:ins w:id="330" w:author="nick" w:date="2019-11-10T14:42:00Z">
        <w:r>
          <w:t xml:space="preserve">    </w:t>
        </w:r>
        <w:r w:rsidRPr="00C3027A">
          <w:t>&lt;connected_to&gt;</w:t>
        </w:r>
      </w:ins>
    </w:p>
    <w:p w14:paraId="5010C7C1" w14:textId="416169E2" w:rsidR="00C5158C" w:rsidRDefault="00C5158C" w:rsidP="00C5158C">
      <w:pPr>
        <w:pStyle w:val="XMLCode"/>
        <w:ind w:firstLine="0"/>
        <w:rPr>
          <w:ins w:id="331" w:author="nick" w:date="2019-11-10T14:42:00Z"/>
        </w:rPr>
      </w:pPr>
      <w:ins w:id="332" w:author="nick" w:date="2019-11-10T14:42:00Z">
        <w:r>
          <w:t xml:space="preserve">       </w:t>
        </w:r>
        <w:r w:rsidRPr="00C3027A">
          <w:t xml:space="preserve"> &lt;part index=</w:t>
        </w:r>
      </w:ins>
      <w:ins w:id="333" w:author="nick" w:date="2019-11-24T12:20:00Z">
        <w:r w:rsidR="00194316">
          <w:t>"</w:t>
        </w:r>
      </w:ins>
      <w:ins w:id="334" w:author="nick" w:date="2019-11-10T14:42:00Z">
        <w:r w:rsidRPr="00C3027A">
          <w:t>1</w:t>
        </w:r>
      </w:ins>
      <w:ins w:id="335" w:author="nick" w:date="2019-11-24T12:20:00Z">
        <w:r w:rsidR="00194316">
          <w:t>"</w:t>
        </w:r>
      </w:ins>
      <w:ins w:id="336" w:author="nick" w:date="2019-11-10T14:42:00Z">
        <w:r w:rsidRPr="00C3027A">
          <w:t xml:space="preserve"> label=</w:t>
        </w:r>
      </w:ins>
      <w:ins w:id="337" w:author="nick" w:date="2019-11-24T12:20:00Z">
        <w:r w:rsidR="00194316">
          <w:t>"</w:t>
        </w:r>
      </w:ins>
      <w:ins w:id="338" w:author="nick" w:date="2019-11-10T14:44:00Z">
        <w:r>
          <w:t>PART_</w:t>
        </w:r>
      </w:ins>
      <w:ins w:id="339" w:author="nick" w:date="2019-11-19T16:00:00Z">
        <w:r w:rsidR="007F2E66">
          <w:t>7000800</w:t>
        </w:r>
      </w:ins>
      <w:ins w:id="340" w:author="nick" w:date="2019-11-24T12:20:00Z">
        <w:r w:rsidR="00194316">
          <w:t>"</w:t>
        </w:r>
      </w:ins>
      <w:ins w:id="341" w:author="nick" w:date="2019-11-10T14:42:00Z">
        <w:r w:rsidRPr="00C3027A">
          <w:t xml:space="preserve">/&gt; </w:t>
        </w:r>
      </w:ins>
      <w:ins w:id="342" w:author="nick" w:date="2019-11-19T16:00:00Z">
        <w:r w:rsidR="007F2E66">
          <w:t xml:space="preserve">  </w:t>
        </w:r>
        <w:proofErr w:type="gramStart"/>
        <w:r w:rsidR="007F2E66">
          <w:t>&lt;!--</w:t>
        </w:r>
        <w:proofErr w:type="gramEnd"/>
        <w:r w:rsidR="007F2E66">
          <w:t xml:space="preserve"> green --&gt;</w:t>
        </w:r>
      </w:ins>
    </w:p>
    <w:p w14:paraId="2ECC136D" w14:textId="67991600" w:rsidR="00C5158C" w:rsidRDefault="00C5158C" w:rsidP="00C5158C">
      <w:pPr>
        <w:pStyle w:val="XMLCode"/>
        <w:ind w:firstLine="0"/>
        <w:rPr>
          <w:ins w:id="343" w:author="nick" w:date="2019-11-10T14:42:00Z"/>
        </w:rPr>
      </w:pPr>
      <w:ins w:id="344" w:author="nick" w:date="2019-11-10T14:42:00Z">
        <w:r>
          <w:t xml:space="preserve">        &lt;part index=</w:t>
        </w:r>
      </w:ins>
      <w:ins w:id="345" w:author="nick" w:date="2019-11-24T12:20:00Z">
        <w:r w:rsidR="00194316">
          <w:t>"</w:t>
        </w:r>
      </w:ins>
      <w:ins w:id="346" w:author="nick" w:date="2019-11-10T14:42:00Z">
        <w:r>
          <w:t>2</w:t>
        </w:r>
      </w:ins>
      <w:ins w:id="347" w:author="nick" w:date="2019-11-24T12:20:00Z">
        <w:r w:rsidR="00194316">
          <w:t>"</w:t>
        </w:r>
      </w:ins>
      <w:ins w:id="348" w:author="nick" w:date="2019-11-10T14:42:00Z">
        <w:r>
          <w:t xml:space="preserve"> label=</w:t>
        </w:r>
      </w:ins>
      <w:ins w:id="349" w:author="nick" w:date="2019-11-24T12:20:00Z">
        <w:r w:rsidR="00194316">
          <w:t>"</w:t>
        </w:r>
      </w:ins>
      <w:ins w:id="350" w:author="nick" w:date="2019-11-10T14:44:00Z">
        <w:r>
          <w:t>PART_</w:t>
        </w:r>
      </w:ins>
      <w:ins w:id="351" w:author="nick" w:date="2019-11-19T16:00:00Z">
        <w:r w:rsidR="007F2E66">
          <w:t>7000400</w:t>
        </w:r>
      </w:ins>
      <w:ins w:id="352" w:author="nick" w:date="2019-11-24T12:20:00Z">
        <w:r w:rsidR="00194316">
          <w:t>"</w:t>
        </w:r>
      </w:ins>
      <w:ins w:id="353" w:author="nick" w:date="2019-11-10T14:42:00Z">
        <w:r w:rsidRPr="00C3027A">
          <w:t xml:space="preserve">/&gt; </w:t>
        </w:r>
      </w:ins>
      <w:ins w:id="354" w:author="nick" w:date="2019-11-19T16:00:00Z">
        <w:r w:rsidR="007F2E66">
          <w:t xml:space="preserve">  </w:t>
        </w:r>
        <w:proofErr w:type="gramStart"/>
        <w:r w:rsidR="007F2E66">
          <w:t>&lt;!--</w:t>
        </w:r>
        <w:proofErr w:type="gramEnd"/>
        <w:r w:rsidR="007F2E66">
          <w:t xml:space="preserve"> red </w:t>
        </w:r>
      </w:ins>
      <w:ins w:id="355" w:author="nick" w:date="2019-11-19T16:01:00Z">
        <w:r w:rsidR="007F2E66">
          <w:t xml:space="preserve">  --&gt;</w:t>
        </w:r>
      </w:ins>
    </w:p>
    <w:p w14:paraId="66120E0B" w14:textId="77777777" w:rsidR="00C5158C" w:rsidRDefault="00C5158C" w:rsidP="00C5158C">
      <w:pPr>
        <w:pStyle w:val="XMLCode"/>
        <w:ind w:firstLine="0"/>
        <w:rPr>
          <w:ins w:id="356" w:author="nick" w:date="2019-11-10T14:42:00Z"/>
        </w:rPr>
      </w:pPr>
      <w:ins w:id="357" w:author="nick" w:date="2019-11-10T14:42:00Z">
        <w:r>
          <w:t xml:space="preserve">    </w:t>
        </w:r>
        <w:r w:rsidRPr="00C3027A">
          <w:t>&lt;/connected_to&gt;</w:t>
        </w:r>
      </w:ins>
    </w:p>
    <w:p w14:paraId="5DB1A6D8" w14:textId="77777777" w:rsidR="00C5158C" w:rsidRDefault="00C5158C" w:rsidP="00C5158C">
      <w:pPr>
        <w:pStyle w:val="XMLCode"/>
        <w:ind w:firstLine="0"/>
        <w:rPr>
          <w:ins w:id="358" w:author="nick" w:date="2019-11-10T14:42:00Z"/>
        </w:rPr>
      </w:pPr>
      <w:ins w:id="359" w:author="nick" w:date="2019-11-10T14:42:00Z">
        <w:r>
          <w:t>&lt;/connection_group&gt;</w:t>
        </w:r>
      </w:ins>
    </w:p>
    <w:p w14:paraId="035A8710" w14:textId="77777777" w:rsidR="00C5158C" w:rsidRDefault="00C5158C" w:rsidP="00C5158C">
      <w:pPr>
        <w:pStyle w:val="XMLCode"/>
        <w:ind w:firstLine="0"/>
        <w:rPr>
          <w:ins w:id="360" w:author="nick" w:date="2019-11-10T14:42:00Z"/>
        </w:rPr>
      </w:pPr>
    </w:p>
    <w:p w14:paraId="42FC1514" w14:textId="6620CE4E" w:rsidR="00C5158C" w:rsidRDefault="00C5158C" w:rsidP="00C5158C">
      <w:pPr>
        <w:rPr>
          <w:ins w:id="361" w:author="nick" w:date="2019-11-10T14:42:00Z"/>
        </w:rPr>
      </w:pPr>
      <w:ins w:id="362" w:author="nick" w:date="2019-11-10T14:42:00Z">
        <w:r>
          <w:t xml:space="preserve">For joints A and C the number of flanges connected is more than the number of parts in &lt;connected_to&gt;. Between joints A and C, the flanges feature </w:t>
        </w:r>
      </w:ins>
      <w:ins w:id="363" w:author="nick" w:date="2019-11-10T15:00:00Z">
        <w:r w:rsidR="00237521">
          <w:t>the same</w:t>
        </w:r>
      </w:ins>
      <w:ins w:id="364" w:author="nick" w:date="2019-11-10T14:42:00Z">
        <w:r>
          <w:t xml:space="preserve"> parts, </w:t>
        </w:r>
      </w:ins>
      <w:ins w:id="365" w:author="nick" w:date="2019-11-10T15:00:00Z">
        <w:r w:rsidR="00237521">
          <w:t xml:space="preserve">but </w:t>
        </w:r>
      </w:ins>
      <w:ins w:id="366" w:author="nick" w:date="2019-11-10T14:42:00Z">
        <w:r>
          <w:t>in a different order.</w:t>
        </w:r>
      </w:ins>
    </w:p>
    <w:p w14:paraId="5BC176CE" w14:textId="77777777" w:rsidR="00C5158C" w:rsidRDefault="00C5158C" w:rsidP="00C5158C">
      <w:pPr>
        <w:rPr>
          <w:ins w:id="367" w:author="nick" w:date="2019-11-10T14:42:00Z"/>
        </w:rPr>
      </w:pPr>
      <w:ins w:id="368"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369" w:author="nick" w:date="2019-11-10T14:42:00Z"/>
          <w:b w:val="0"/>
        </w:rPr>
      </w:pPr>
      <w:ins w:id="370"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371" w:author="nick" w:date="2019-11-10T14:42:00Z"/>
        </w:rPr>
      </w:pPr>
      <w:ins w:id="372"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373" w:author="nick" w:date="2019-11-10T14:42:00Z"/>
        </w:rPr>
      </w:pPr>
      <w:ins w:id="374"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375"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376" w:author="nick" w:date="2019-11-10T14:42:00Z"/>
                <w:b/>
                <w:i/>
              </w:rPr>
            </w:pPr>
            <w:ins w:id="377"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378" w:author="nick" w:date="2019-11-10T14:42:00Z"/>
                <w:b/>
                <w:i/>
              </w:rPr>
            </w:pPr>
            <w:ins w:id="379"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380" w:author="nick" w:date="2019-11-10T14:42:00Z"/>
                <w:b/>
                <w:i/>
              </w:rPr>
            </w:pPr>
            <w:ins w:id="381"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382" w:author="nick" w:date="2019-11-10T14:42:00Z"/>
                <w:b/>
                <w:i/>
              </w:rPr>
            </w:pPr>
            <w:ins w:id="383" w:author="nick" w:date="2019-11-10T14:42:00Z">
              <w:r w:rsidRPr="007055D9">
                <w:rPr>
                  <w:b/>
                  <w:i/>
                </w:rPr>
                <w:t>Constraint</w:t>
              </w:r>
            </w:ins>
          </w:p>
        </w:tc>
      </w:tr>
      <w:tr w:rsidR="00C5158C" w:rsidRPr="007055D9" w14:paraId="52D9C486" w14:textId="77777777" w:rsidTr="00C5158C">
        <w:trPr>
          <w:jc w:val="center"/>
          <w:ins w:id="384"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385" w:author="nick" w:date="2019-11-10T14:42:00Z"/>
                <w:sz w:val="20"/>
                <w:szCs w:val="20"/>
              </w:rPr>
            </w:pPr>
            <w:ins w:id="386"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387" w:author="nick" w:date="2019-11-10T14:42:00Z"/>
                <w:sz w:val="20"/>
                <w:szCs w:val="20"/>
              </w:rPr>
            </w:pPr>
            <w:ins w:id="388"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389" w:author="nick" w:date="2019-11-10T14:42:00Z"/>
                <w:sz w:val="20"/>
                <w:szCs w:val="20"/>
                <w:highlight w:val="yellow"/>
              </w:rPr>
            </w:pPr>
            <w:ins w:id="390"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391" w:author="nick" w:date="2019-11-10T14:42:00Z"/>
                <w:sz w:val="20"/>
                <w:szCs w:val="20"/>
              </w:rPr>
            </w:pPr>
            <w:ins w:id="392" w:author="nick" w:date="2019-11-10T14:42:00Z">
              <w:r w:rsidRPr="003103A4">
                <w:rPr>
                  <w:sz w:val="20"/>
                  <w:szCs w:val="20"/>
                </w:rPr>
                <w:t>-</w:t>
              </w:r>
            </w:ins>
          </w:p>
        </w:tc>
      </w:tr>
    </w:tbl>
    <w:p w14:paraId="075537A7" w14:textId="326F1201" w:rsidR="00C5158C" w:rsidRDefault="00C5158C" w:rsidP="00C5158C">
      <w:pPr>
        <w:pStyle w:val="Beschriftung"/>
        <w:spacing w:before="120"/>
        <w:rPr>
          <w:ins w:id="393" w:author="nick" w:date="2019-11-10T14:42:00Z"/>
          <w:rStyle w:val="elementdeftypeChar"/>
          <w:b/>
        </w:rPr>
      </w:pPr>
      <w:bookmarkStart w:id="394" w:name="_Toc21651031"/>
      <w:bookmarkStart w:id="395" w:name="_Toc24726639"/>
      <w:ins w:id="396" w:author="nick" w:date="2019-11-10T14:42:00Z">
        <w:r>
          <w:t xml:space="preserve">Table </w:t>
        </w:r>
        <w:r>
          <w:fldChar w:fldCharType="begin"/>
        </w:r>
        <w:r>
          <w:instrText xml:space="preserve"> SEQ Table \* ARABIC </w:instrText>
        </w:r>
        <w:r>
          <w:fldChar w:fldCharType="separate"/>
        </w:r>
      </w:ins>
      <w:ins w:id="397" w:author="m.kalaitzaki" w:date="2019-11-15T15:06:00Z">
        <w:r w:rsidR="007427E8">
          <w:rPr>
            <w:noProof/>
          </w:rPr>
          <w:t>11</w:t>
        </w:r>
      </w:ins>
      <w:ins w:id="398"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94"/>
        <w:bookmarkEnd w:id="395"/>
      </w:ins>
    </w:p>
    <w:p w14:paraId="6B44B584" w14:textId="77777777" w:rsidR="00C5158C" w:rsidRPr="007055D9" w:rsidRDefault="00C5158C" w:rsidP="00C5158C">
      <w:pPr>
        <w:keepNext/>
        <w:widowControl w:val="0"/>
        <w:rPr>
          <w:ins w:id="399" w:author="nick" w:date="2019-11-10T14:42:00Z"/>
        </w:rPr>
      </w:pPr>
      <w:ins w:id="400"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01"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02" w:author="nick" w:date="2019-11-10T14:42:00Z"/>
                <w:b/>
                <w:i/>
              </w:rPr>
            </w:pPr>
            <w:ins w:id="403"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04" w:author="nick" w:date="2019-11-10T14:42:00Z"/>
                <w:b/>
                <w:i/>
              </w:rPr>
            </w:pPr>
            <w:ins w:id="405"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06" w:author="nick" w:date="2019-11-10T14:42:00Z"/>
                <w:b/>
                <w:i/>
              </w:rPr>
            </w:pPr>
            <w:ins w:id="407"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08" w:author="nick" w:date="2019-11-10T14:42:00Z"/>
                <w:b/>
                <w:i/>
              </w:rPr>
            </w:pPr>
            <w:ins w:id="409"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10" w:author="nick" w:date="2019-11-10T14:42:00Z"/>
                <w:b/>
                <w:i/>
              </w:rPr>
            </w:pPr>
            <w:ins w:id="411" w:author="nick" w:date="2019-11-10T14:42:00Z">
              <w:r w:rsidRPr="007055D9">
                <w:rPr>
                  <w:b/>
                  <w:i/>
                </w:rPr>
                <w:t>Constraint</w:t>
              </w:r>
              <w:r>
                <w:rPr>
                  <w:b/>
                  <w:i/>
                </w:rPr>
                <w:t>s / Remarks</w:t>
              </w:r>
            </w:ins>
          </w:p>
        </w:tc>
      </w:tr>
      <w:tr w:rsidR="00C5158C" w:rsidRPr="007055D9" w14:paraId="1918BB73" w14:textId="77777777" w:rsidTr="00C5158C">
        <w:trPr>
          <w:trHeight w:val="363"/>
          <w:ins w:id="412" w:author="nick" w:date="2019-11-10T14:42:00Z"/>
        </w:trPr>
        <w:tc>
          <w:tcPr>
            <w:tcW w:w="1258" w:type="dxa"/>
            <w:shd w:val="clear" w:color="auto" w:fill="auto"/>
          </w:tcPr>
          <w:p w14:paraId="19AE17F7" w14:textId="77777777" w:rsidR="00C5158C" w:rsidRPr="003103A4" w:rsidRDefault="00C5158C" w:rsidP="00C5158C">
            <w:pPr>
              <w:keepNext/>
              <w:rPr>
                <w:ins w:id="413" w:author="nick" w:date="2019-11-10T14:42:00Z"/>
                <w:sz w:val="20"/>
                <w:szCs w:val="20"/>
              </w:rPr>
            </w:pPr>
            <w:proofErr w:type="spellStart"/>
            <w:ins w:id="414" w:author="nick" w:date="2019-11-10T14:42:00Z">
              <w:r>
                <w:rPr>
                  <w:sz w:val="20"/>
                  <w:szCs w:val="20"/>
                </w:rPr>
                <w:t>nr_levels</w:t>
              </w:r>
              <w:proofErr w:type="spellEnd"/>
            </w:ins>
          </w:p>
        </w:tc>
        <w:tc>
          <w:tcPr>
            <w:tcW w:w="1855" w:type="dxa"/>
          </w:tcPr>
          <w:p w14:paraId="46DA25FD" w14:textId="77777777" w:rsidR="00C5158C" w:rsidRPr="003103A4" w:rsidRDefault="00C5158C" w:rsidP="00C5158C">
            <w:pPr>
              <w:keepNext/>
              <w:rPr>
                <w:ins w:id="415" w:author="nick" w:date="2019-11-10T14:42:00Z"/>
                <w:sz w:val="20"/>
                <w:szCs w:val="20"/>
              </w:rPr>
            </w:pPr>
            <w:ins w:id="416"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17" w:author="nick" w:date="2019-11-10T14:42:00Z"/>
                <w:sz w:val="20"/>
                <w:szCs w:val="20"/>
              </w:rPr>
            </w:pPr>
            <w:ins w:id="418"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19" w:author="nick" w:date="2019-11-10T14:42:00Z"/>
                <w:sz w:val="20"/>
                <w:szCs w:val="20"/>
              </w:rPr>
            </w:pPr>
            <w:ins w:id="420"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21" w:author="nick" w:date="2019-11-10T14:42:00Z"/>
                <w:sz w:val="20"/>
                <w:szCs w:val="20"/>
              </w:rPr>
            </w:pPr>
            <w:ins w:id="422" w:author="nick" w:date="2019-11-10T14:42:00Z">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23" w:author="nick" w:date="2019-11-10T14:42:00Z"/>
                <w:sz w:val="20"/>
                <w:szCs w:val="20"/>
              </w:rPr>
            </w:pPr>
            <w:proofErr w:type="spellStart"/>
            <w:ins w:id="424" w:author="nick" w:date="2019-11-10T14:42:00Z">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6A12731F" w:rsidR="00C5158C" w:rsidRDefault="00C5158C" w:rsidP="00C5158C">
      <w:pPr>
        <w:pStyle w:val="Beschriftung"/>
        <w:rPr>
          <w:ins w:id="425" w:author="nick" w:date="2019-11-10T14:42:00Z"/>
        </w:rPr>
      </w:pPr>
      <w:bookmarkStart w:id="426" w:name="_Toc21651032"/>
      <w:bookmarkStart w:id="427" w:name="_Toc24726640"/>
      <w:ins w:id="428" w:author="nick" w:date="2019-11-10T14:42:00Z">
        <w:r>
          <w:t xml:space="preserve">Table </w:t>
        </w:r>
        <w:r>
          <w:fldChar w:fldCharType="begin"/>
        </w:r>
        <w:r>
          <w:instrText xml:space="preserve"> SEQ Table \* ARABIC </w:instrText>
        </w:r>
        <w:r>
          <w:fldChar w:fldCharType="separate"/>
        </w:r>
      </w:ins>
      <w:ins w:id="429" w:author="m.kalaitzaki" w:date="2019-11-15T15:06:00Z">
        <w:r w:rsidR="007427E8">
          <w:rPr>
            <w:noProof/>
          </w:rPr>
          <w:t>12</w:t>
        </w:r>
      </w:ins>
      <w:ins w:id="430" w:author="nick" w:date="2019-11-10T14:42:00Z">
        <w:r>
          <w:fldChar w:fldCharType="end"/>
        </w:r>
        <w:r>
          <w:t>: Attributes of &lt;stacking&gt;</w:t>
        </w:r>
        <w:bookmarkEnd w:id="426"/>
        <w:bookmarkEnd w:id="427"/>
      </w:ins>
    </w:p>
    <w:p w14:paraId="6362C457" w14:textId="77777777" w:rsidR="00C5158C" w:rsidRDefault="00C5158C" w:rsidP="00C5158C">
      <w:pPr>
        <w:numPr>
          <w:ilvl w:val="0"/>
          <w:numId w:val="22"/>
        </w:numPr>
        <w:spacing w:before="120"/>
        <w:jc w:val="both"/>
        <w:rPr>
          <w:ins w:id="431" w:author="nick" w:date="2019-11-10T14:42:00Z"/>
        </w:rPr>
      </w:pPr>
      <w:proofErr w:type="spellStart"/>
      <w:ins w:id="432" w:author="nick" w:date="2019-11-10T14:42:00Z">
        <w:r>
          <w:rPr>
            <w:rFonts w:ascii="Courier New" w:hAnsi="Courier New" w:cs="Courier New"/>
            <w:b/>
            <w:i/>
            <w:sz w:val="18"/>
          </w:rPr>
          <w:t>nr_levels</w:t>
        </w:r>
        <w:proofErr w:type="spellEnd"/>
        <w:r>
          <w:t>: dictates the number of flanges/sheets connected by the joint.</w:t>
        </w:r>
      </w:ins>
    </w:p>
    <w:p w14:paraId="5F133A96" w14:textId="77777777" w:rsidR="00C5158C" w:rsidRDefault="00C5158C" w:rsidP="00C5158C">
      <w:pPr>
        <w:keepNext/>
        <w:spacing w:before="120"/>
        <w:rPr>
          <w:ins w:id="433" w:author="nick" w:date="2019-11-10T14:42:00Z"/>
        </w:rPr>
      </w:pPr>
      <w:ins w:id="434"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35"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36" w:author="nick" w:date="2019-11-10T14:42:00Z"/>
                <w:b/>
                <w:i/>
              </w:rPr>
            </w:pPr>
            <w:ins w:id="437"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38" w:author="nick" w:date="2019-11-10T14:42:00Z"/>
                <w:b/>
                <w:i/>
              </w:rPr>
            </w:pPr>
            <w:ins w:id="439"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40" w:author="nick" w:date="2019-11-10T14:42:00Z"/>
                <w:b/>
                <w:i/>
              </w:rPr>
            </w:pPr>
            <w:ins w:id="441"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42" w:author="nick" w:date="2019-11-10T14:42:00Z"/>
                <w:b/>
                <w:i/>
              </w:rPr>
            </w:pPr>
            <w:ins w:id="443"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44" w:author="nick" w:date="2019-11-10T14:42:00Z"/>
                <w:b/>
                <w:i/>
              </w:rPr>
            </w:pPr>
            <w:ins w:id="445" w:author="nick" w:date="2019-11-10T14:42:00Z">
              <w:r w:rsidRPr="007055D9">
                <w:rPr>
                  <w:b/>
                  <w:i/>
                </w:rPr>
                <w:t>Constraint</w:t>
              </w:r>
            </w:ins>
          </w:p>
        </w:tc>
      </w:tr>
      <w:tr w:rsidR="00C5158C" w:rsidRPr="007055D9" w14:paraId="79DE1BBD" w14:textId="77777777" w:rsidTr="00C5158C">
        <w:trPr>
          <w:trHeight w:val="355"/>
          <w:ins w:id="446" w:author="nick" w:date="2019-11-10T14:42:00Z"/>
        </w:trPr>
        <w:tc>
          <w:tcPr>
            <w:tcW w:w="1258" w:type="dxa"/>
            <w:shd w:val="clear" w:color="auto" w:fill="auto"/>
          </w:tcPr>
          <w:p w14:paraId="16B6C36F" w14:textId="77777777" w:rsidR="00C5158C" w:rsidRPr="003103A4" w:rsidRDefault="00C5158C" w:rsidP="00C5158C">
            <w:pPr>
              <w:keepNext/>
              <w:rPr>
                <w:ins w:id="447" w:author="nick" w:date="2019-11-10T14:42:00Z"/>
                <w:sz w:val="20"/>
                <w:szCs w:val="20"/>
              </w:rPr>
            </w:pPr>
            <w:ins w:id="448" w:author="nick" w:date="2019-11-10T14:42:00Z">
              <w:r>
                <w:rPr>
                  <w:sz w:val="20"/>
                  <w:szCs w:val="20"/>
                </w:rPr>
                <w:t>order</w:t>
              </w:r>
            </w:ins>
          </w:p>
        </w:tc>
        <w:tc>
          <w:tcPr>
            <w:tcW w:w="1855" w:type="dxa"/>
          </w:tcPr>
          <w:p w14:paraId="7C74381D" w14:textId="77777777" w:rsidR="00C5158C" w:rsidRPr="003103A4" w:rsidRDefault="00C5158C" w:rsidP="00C5158C">
            <w:pPr>
              <w:keepNext/>
              <w:rPr>
                <w:ins w:id="449" w:author="nick" w:date="2019-11-10T14:42:00Z"/>
                <w:sz w:val="20"/>
                <w:szCs w:val="20"/>
              </w:rPr>
            </w:pPr>
            <w:ins w:id="450"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51" w:author="nick" w:date="2019-11-10T14:42:00Z"/>
                <w:sz w:val="20"/>
                <w:szCs w:val="20"/>
              </w:rPr>
            </w:pPr>
            <w:ins w:id="452"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53" w:author="nick" w:date="2019-11-10T14:42:00Z"/>
                <w:sz w:val="20"/>
                <w:szCs w:val="20"/>
              </w:rPr>
            </w:pPr>
            <w:ins w:id="454"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55" w:author="nick" w:date="2019-11-10T14:42:00Z"/>
                <w:sz w:val="20"/>
                <w:szCs w:val="20"/>
              </w:rPr>
            </w:pPr>
            <w:ins w:id="456"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57" w:author="nick" w:date="2019-11-10T14:42:00Z"/>
        </w:trPr>
        <w:tc>
          <w:tcPr>
            <w:tcW w:w="1258" w:type="dxa"/>
            <w:shd w:val="clear" w:color="auto" w:fill="auto"/>
          </w:tcPr>
          <w:p w14:paraId="58DB0D1B" w14:textId="77777777" w:rsidR="00C5158C" w:rsidRPr="003103A4" w:rsidRDefault="00C5158C" w:rsidP="00C5158C">
            <w:pPr>
              <w:keepNext/>
              <w:rPr>
                <w:ins w:id="458" w:author="nick" w:date="2019-11-10T14:42:00Z"/>
                <w:sz w:val="20"/>
                <w:szCs w:val="20"/>
              </w:rPr>
            </w:pPr>
            <w:proofErr w:type="spellStart"/>
            <w:ins w:id="459" w:author="nick" w:date="2019-11-10T14:42:00Z">
              <w:r>
                <w:rPr>
                  <w:sz w:val="20"/>
                  <w:szCs w:val="20"/>
                </w:rPr>
                <w:t>part_index</w:t>
              </w:r>
              <w:proofErr w:type="spellEnd"/>
            </w:ins>
          </w:p>
        </w:tc>
        <w:tc>
          <w:tcPr>
            <w:tcW w:w="1855" w:type="dxa"/>
          </w:tcPr>
          <w:p w14:paraId="6692B0EE" w14:textId="77777777" w:rsidR="00C5158C" w:rsidRPr="003103A4" w:rsidRDefault="00C5158C" w:rsidP="00C5158C">
            <w:pPr>
              <w:keepNext/>
              <w:rPr>
                <w:ins w:id="460" w:author="nick" w:date="2019-11-10T14:42:00Z"/>
                <w:sz w:val="20"/>
                <w:szCs w:val="20"/>
              </w:rPr>
            </w:pPr>
            <w:ins w:id="461"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62"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63" w:author="nick" w:date="2019-11-10T14:42:00Z"/>
                <w:sz w:val="20"/>
                <w:szCs w:val="20"/>
              </w:rPr>
            </w:pPr>
            <w:ins w:id="464"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65" w:author="nick" w:date="2019-11-10T14:42:00Z"/>
                <w:sz w:val="20"/>
                <w:szCs w:val="20"/>
              </w:rPr>
            </w:pPr>
          </w:p>
        </w:tc>
      </w:tr>
    </w:tbl>
    <w:p w14:paraId="7BE681DA" w14:textId="60D76665" w:rsidR="00C5158C" w:rsidRDefault="00C5158C" w:rsidP="00C5158C">
      <w:pPr>
        <w:pStyle w:val="Beschriftung"/>
        <w:rPr>
          <w:ins w:id="466" w:author="nick" w:date="2019-11-10T14:42:00Z"/>
        </w:rPr>
      </w:pPr>
      <w:bookmarkStart w:id="467" w:name="_Toc21651033"/>
      <w:bookmarkStart w:id="468" w:name="_Toc24726641"/>
      <w:ins w:id="469" w:author="nick" w:date="2019-11-10T14:42:00Z">
        <w:r>
          <w:t xml:space="preserve">Table </w:t>
        </w:r>
        <w:r>
          <w:fldChar w:fldCharType="begin"/>
        </w:r>
        <w:r>
          <w:instrText xml:space="preserve"> SEQ Table \* ARABIC </w:instrText>
        </w:r>
        <w:r>
          <w:fldChar w:fldCharType="separate"/>
        </w:r>
      </w:ins>
      <w:ins w:id="470" w:author="m.kalaitzaki" w:date="2019-11-15T15:06:00Z">
        <w:r w:rsidR="007427E8">
          <w:rPr>
            <w:noProof/>
          </w:rPr>
          <w:t>13</w:t>
        </w:r>
      </w:ins>
      <w:ins w:id="471" w:author="nick" w:date="2019-11-10T14:42:00Z">
        <w:r>
          <w:fldChar w:fldCharType="end"/>
        </w:r>
        <w:r>
          <w:t>: Attributes of &lt;level&gt;</w:t>
        </w:r>
        <w:bookmarkEnd w:id="467"/>
        <w:bookmarkEnd w:id="468"/>
      </w:ins>
    </w:p>
    <w:p w14:paraId="55108C25" w14:textId="77777777" w:rsidR="00C5158C" w:rsidRDefault="00C5158C" w:rsidP="00C5158C">
      <w:pPr>
        <w:numPr>
          <w:ilvl w:val="0"/>
          <w:numId w:val="22"/>
        </w:numPr>
        <w:spacing w:before="120"/>
        <w:jc w:val="both"/>
        <w:rPr>
          <w:ins w:id="472" w:author="nick" w:date="2019-11-10T14:42:00Z"/>
        </w:rPr>
      </w:pPr>
      <w:proofErr w:type="spellStart"/>
      <w:ins w:id="473" w:author="nick" w:date="2019-11-10T14:42:00Z">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ins>
      <w:ins w:id="474"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475" w:author="nick" w:date="2019-11-10T14:42:00Z"/>
        </w:rPr>
      </w:pPr>
      <w:ins w:id="476"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477" w:author="nick" w:date="2019-11-10T14:42:00Z"/>
          <w:b/>
          <w:sz w:val="24"/>
        </w:rPr>
      </w:pPr>
      <w:ins w:id="478" w:author="nick" w:date="2019-11-10T14:42:00Z">
        <w:r w:rsidRPr="00D8238F">
          <w:rPr>
            <w:b/>
            <w:sz w:val="24"/>
          </w:rPr>
          <w:t>Remarks:</w:t>
        </w:r>
      </w:ins>
    </w:p>
    <w:p w14:paraId="314FA99F" w14:textId="77777777" w:rsidR="00C5158C" w:rsidRDefault="00C5158C" w:rsidP="00C5158C">
      <w:pPr>
        <w:keepLines/>
        <w:spacing w:before="240"/>
        <w:jc w:val="both"/>
        <w:rPr>
          <w:ins w:id="479" w:author="nick" w:date="2019-11-10T14:42:00Z"/>
        </w:rPr>
      </w:pPr>
      <w:ins w:id="480"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481" w:author="nick" w:date="2019-11-10T14:42:00Z"/>
          <w:b/>
          <w:sz w:val="24"/>
        </w:rPr>
      </w:pPr>
      <w:ins w:id="482"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483" w:author="nick" w:date="2019-11-10T14:42:00Z"/>
        </w:rPr>
      </w:pPr>
      <w:ins w:id="484" w:author="nick" w:date="2019-11-10T14:42:00Z">
        <w:r>
          <w:fldChar w:fldCharType="begin"/>
        </w:r>
        <w:r>
          <w:instrText xml:space="preserve"> REF _Ref21650472 \h </w:instrText>
        </w:r>
      </w:ins>
      <w:ins w:id="485"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486" w:author="nick" w:date="2019-11-10T14:42:00Z"/>
        </w:rPr>
      </w:pPr>
      <w:ins w:id="487" w:author="nick" w:date="2019-11-10T14:42:00Z">
        <w:r>
          <w:t>&lt;connection_group&gt;</w:t>
        </w:r>
      </w:ins>
    </w:p>
    <w:p w14:paraId="1B875E16" w14:textId="77777777" w:rsidR="00C5158C" w:rsidRDefault="00C5158C" w:rsidP="00C5158C">
      <w:pPr>
        <w:pStyle w:val="XMLCode"/>
        <w:keepNext/>
        <w:keepLines/>
        <w:ind w:firstLine="0"/>
        <w:rPr>
          <w:ins w:id="488" w:author="nick" w:date="2019-11-10T14:42:00Z"/>
        </w:rPr>
      </w:pPr>
    </w:p>
    <w:p w14:paraId="04EF2C80" w14:textId="77777777" w:rsidR="00DF3E6F" w:rsidRDefault="00C5158C" w:rsidP="00DF3E6F">
      <w:pPr>
        <w:pStyle w:val="XMLCode"/>
        <w:keepNext/>
        <w:keepLines/>
        <w:ind w:firstLine="0"/>
        <w:rPr>
          <w:ins w:id="489" w:author="nick" w:date="2019-11-19T16:02:00Z"/>
          <w:b/>
          <w:color w:val="0070C0"/>
        </w:rPr>
      </w:pPr>
      <w:ins w:id="490"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491" w:author="nick" w:date="2019-11-19T16:02:00Z"/>
          <w:rFonts w:cs="Courier New"/>
          <w:color w:val="FF0000"/>
          <w:sz w:val="15"/>
          <w:szCs w:val="15"/>
        </w:rPr>
      </w:pPr>
      <w:ins w:id="492" w:author="nick" w:date="2019-11-19T16:02:00Z">
        <w:r w:rsidRPr="000E2A23">
          <w:rPr>
            <w:b/>
            <w:color w:val="0070C0"/>
          </w:rPr>
          <w:t xml:space="preserve">        </w:t>
        </w:r>
      </w:ins>
      <w:ins w:id="493" w:author="nick" w:date="2019-11-19T16:03:00Z">
        <w:r w:rsidRPr="000E2A23">
          <w:rPr>
            <w:b/>
            <w:color w:val="0070C0"/>
          </w:rPr>
          <w:t xml:space="preserve"> </w:t>
        </w:r>
      </w:ins>
      <w:ins w:id="494" w:author="nick" w:date="2019-11-19T16:02:00Z">
        <w:r w:rsidRPr="000E2A23">
          <w:rPr>
            <w:b/>
            <w:color w:val="0070C0"/>
          </w:rPr>
          <w:t>&lt;part index=</w:t>
        </w:r>
      </w:ins>
      <w:ins w:id="495" w:author="nick" w:date="2019-11-24T12:20:00Z">
        <w:r w:rsidR="00194316">
          <w:rPr>
            <w:b/>
            <w:color w:val="0070C0"/>
          </w:rPr>
          <w:t>"</w:t>
        </w:r>
      </w:ins>
      <w:ins w:id="496" w:author="nick" w:date="2019-11-19T16:02:00Z">
        <w:r w:rsidRPr="000E2A23">
          <w:rPr>
            <w:b/>
            <w:color w:val="0070C0"/>
          </w:rPr>
          <w:t>1</w:t>
        </w:r>
      </w:ins>
      <w:ins w:id="497" w:author="nick" w:date="2019-11-24T12:20:00Z">
        <w:r w:rsidR="00194316">
          <w:rPr>
            <w:b/>
            <w:color w:val="0070C0"/>
          </w:rPr>
          <w:t>"</w:t>
        </w:r>
      </w:ins>
      <w:ins w:id="498" w:author="nick" w:date="2019-11-19T16:02:00Z">
        <w:r w:rsidRPr="000E2A23">
          <w:rPr>
            <w:b/>
            <w:color w:val="0070C0"/>
          </w:rPr>
          <w:t xml:space="preserve"> label=</w:t>
        </w:r>
      </w:ins>
      <w:ins w:id="499" w:author="nick" w:date="2019-11-24T12:20:00Z">
        <w:r w:rsidR="00194316">
          <w:rPr>
            <w:b/>
            <w:color w:val="0070C0"/>
          </w:rPr>
          <w:t>"</w:t>
        </w:r>
      </w:ins>
      <w:ins w:id="500" w:author="nick" w:date="2019-11-19T16:02:00Z">
        <w:r w:rsidRPr="000E2A23">
          <w:rPr>
            <w:b/>
            <w:color w:val="0070C0"/>
          </w:rPr>
          <w:t>PART_7000800</w:t>
        </w:r>
      </w:ins>
      <w:ins w:id="501" w:author="nick" w:date="2019-11-24T12:20:00Z">
        <w:r w:rsidR="00194316">
          <w:rPr>
            <w:b/>
            <w:color w:val="0070C0"/>
          </w:rPr>
          <w:t>"</w:t>
        </w:r>
      </w:ins>
      <w:ins w:id="502" w:author="nick" w:date="2019-11-19T16:02:00Z">
        <w:r w:rsidRPr="000E2A23">
          <w:rPr>
            <w:b/>
            <w:color w:val="0070C0"/>
          </w:rPr>
          <w:t>/&gt;</w:t>
        </w:r>
        <w:r w:rsidRPr="00D96E28">
          <w:rPr>
            <w:color w:val="0070C0"/>
          </w:rPr>
          <w:t xml:space="preserve">  </w:t>
        </w:r>
      </w:ins>
      <w:ins w:id="503" w:author="nick" w:date="2019-11-19T16:09:00Z">
        <w:r w:rsidR="00073E83" w:rsidRPr="00D96E28">
          <w:rPr>
            <w:color w:val="0070C0"/>
          </w:rPr>
          <w:t xml:space="preserve">        </w:t>
        </w:r>
      </w:ins>
      <w:ins w:id="504"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ins>
    </w:p>
    <w:p w14:paraId="24573D75" w14:textId="5FFB89C5" w:rsidR="00C5158C" w:rsidRPr="000E2A23" w:rsidRDefault="00DF3E6F" w:rsidP="00DF3E6F">
      <w:pPr>
        <w:pStyle w:val="XMLCode"/>
        <w:keepNext/>
        <w:keepLines/>
        <w:ind w:firstLine="0"/>
        <w:rPr>
          <w:ins w:id="505" w:author="nick" w:date="2019-11-10T14:42:00Z"/>
          <w:rFonts w:cs="Courier New"/>
          <w:b/>
          <w:color w:val="FF0000"/>
          <w:sz w:val="15"/>
          <w:szCs w:val="15"/>
        </w:rPr>
      </w:pPr>
      <w:ins w:id="506" w:author="nick" w:date="2019-11-19T16:02:00Z">
        <w:r w:rsidRPr="000E2A23">
          <w:rPr>
            <w:b/>
            <w:color w:val="0070C0"/>
          </w:rPr>
          <w:t xml:space="preserve">        </w:t>
        </w:r>
      </w:ins>
      <w:ins w:id="507" w:author="nick" w:date="2019-11-19T16:03:00Z">
        <w:r w:rsidRPr="000E2A23">
          <w:rPr>
            <w:b/>
            <w:color w:val="0070C0"/>
          </w:rPr>
          <w:t xml:space="preserve"> </w:t>
        </w:r>
      </w:ins>
      <w:ins w:id="508" w:author="nick" w:date="2019-11-19T16:02:00Z">
        <w:r w:rsidRPr="000E2A23">
          <w:rPr>
            <w:b/>
            <w:color w:val="0070C0"/>
          </w:rPr>
          <w:t>&lt;part index=</w:t>
        </w:r>
      </w:ins>
      <w:ins w:id="509" w:author="nick" w:date="2019-11-24T12:20:00Z">
        <w:r w:rsidR="00194316">
          <w:rPr>
            <w:b/>
            <w:color w:val="0070C0"/>
          </w:rPr>
          <w:t>"</w:t>
        </w:r>
      </w:ins>
      <w:ins w:id="510" w:author="nick" w:date="2019-11-19T16:02:00Z">
        <w:r w:rsidRPr="000E2A23">
          <w:rPr>
            <w:b/>
            <w:color w:val="0070C0"/>
          </w:rPr>
          <w:t>2</w:t>
        </w:r>
      </w:ins>
      <w:ins w:id="511" w:author="nick" w:date="2019-11-24T12:20:00Z">
        <w:r w:rsidR="00194316">
          <w:rPr>
            <w:b/>
            <w:color w:val="0070C0"/>
          </w:rPr>
          <w:t>"</w:t>
        </w:r>
      </w:ins>
      <w:ins w:id="512" w:author="nick" w:date="2019-11-19T16:02:00Z">
        <w:r w:rsidRPr="000E2A23">
          <w:rPr>
            <w:b/>
            <w:color w:val="0070C0"/>
          </w:rPr>
          <w:t xml:space="preserve"> label=</w:t>
        </w:r>
      </w:ins>
      <w:ins w:id="513" w:author="nick" w:date="2019-11-24T12:20:00Z">
        <w:r w:rsidR="00194316">
          <w:rPr>
            <w:b/>
            <w:color w:val="0070C0"/>
          </w:rPr>
          <w:t>"</w:t>
        </w:r>
      </w:ins>
      <w:ins w:id="514" w:author="nick" w:date="2019-11-19T16:02:00Z">
        <w:r w:rsidRPr="000E2A23">
          <w:rPr>
            <w:b/>
            <w:color w:val="0070C0"/>
          </w:rPr>
          <w:t>PART_7000400</w:t>
        </w:r>
      </w:ins>
      <w:ins w:id="515" w:author="nick" w:date="2019-11-24T12:20:00Z">
        <w:r w:rsidR="00194316">
          <w:rPr>
            <w:b/>
            <w:color w:val="0070C0"/>
          </w:rPr>
          <w:t>"</w:t>
        </w:r>
      </w:ins>
      <w:ins w:id="516" w:author="nick" w:date="2019-11-19T16:02:00Z">
        <w:r w:rsidRPr="000E2A23">
          <w:rPr>
            <w:b/>
            <w:color w:val="0070C0"/>
          </w:rPr>
          <w:t>/&gt;</w:t>
        </w:r>
        <w:r w:rsidRPr="00D96E28">
          <w:rPr>
            <w:color w:val="0070C0"/>
          </w:rPr>
          <w:t xml:space="preserve">  </w:t>
        </w:r>
      </w:ins>
      <w:ins w:id="517" w:author="nick" w:date="2019-11-19T16:09:00Z">
        <w:r w:rsidR="00073E83" w:rsidRPr="00D96E28">
          <w:rPr>
            <w:color w:val="0070C0"/>
          </w:rPr>
          <w:t xml:space="preserve">        </w:t>
        </w:r>
      </w:ins>
      <w:ins w:id="518"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ins>
      <w:ins w:id="519"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20" w:author="nick" w:date="2019-11-10T14:42:00Z"/>
          <w:b/>
          <w:color w:val="0070C0"/>
        </w:rPr>
      </w:pPr>
      <w:ins w:id="521"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22" w:author="nick" w:date="2019-11-10T14:42:00Z"/>
        </w:rPr>
      </w:pPr>
    </w:p>
    <w:p w14:paraId="22A651E1" w14:textId="77777777" w:rsidR="00C5158C" w:rsidRPr="001E6C77" w:rsidRDefault="00C5158C" w:rsidP="00C5158C">
      <w:pPr>
        <w:pStyle w:val="XMLCode"/>
        <w:keepNext/>
        <w:keepLines/>
        <w:rPr>
          <w:ins w:id="523" w:author="nick" w:date="2019-11-10T14:42:00Z"/>
          <w:sz w:val="15"/>
          <w:szCs w:val="15"/>
        </w:rPr>
      </w:pPr>
      <w:ins w:id="524"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619FE82C" w14:textId="5AFDCB9F" w:rsidR="00C5158C" w:rsidRDefault="00C5158C" w:rsidP="00C5158C">
      <w:pPr>
        <w:pStyle w:val="XMLCode"/>
        <w:keepNext/>
        <w:keepLines/>
        <w:rPr>
          <w:ins w:id="525" w:author="nick" w:date="2019-11-10T14:42:00Z"/>
          <w:sz w:val="15"/>
          <w:szCs w:val="15"/>
        </w:rPr>
      </w:pPr>
      <w:ins w:id="526" w:author="nick" w:date="2019-11-10T14:42:00Z">
        <w:r w:rsidRPr="001E6C77">
          <w:rPr>
            <w:sz w:val="15"/>
            <w:szCs w:val="15"/>
          </w:rPr>
          <w:t xml:space="preserve">        &lt;connection_0d</w:t>
        </w:r>
        <w:r>
          <w:rPr>
            <w:sz w:val="15"/>
            <w:szCs w:val="15"/>
          </w:rPr>
          <w:t xml:space="preserve"> label=</w:t>
        </w:r>
      </w:ins>
      <w:ins w:id="527" w:author="nick" w:date="2019-11-24T12:20:00Z">
        <w:r w:rsidR="00194316">
          <w:rPr>
            <w:sz w:val="15"/>
            <w:szCs w:val="15"/>
          </w:rPr>
          <w:t>"</w:t>
        </w:r>
      </w:ins>
      <w:ins w:id="528" w:author="nick" w:date="2019-11-10T14:42:00Z">
        <w:r>
          <w:rPr>
            <w:sz w:val="15"/>
            <w:szCs w:val="15"/>
          </w:rPr>
          <w:t>A</w:t>
        </w:r>
      </w:ins>
      <w:ins w:id="529" w:author="nick" w:date="2019-11-24T12:20:00Z">
        <w:r w:rsidR="00194316">
          <w:rPr>
            <w:sz w:val="15"/>
            <w:szCs w:val="15"/>
          </w:rPr>
          <w:t>"</w:t>
        </w:r>
      </w:ins>
      <w:ins w:id="530" w:author="nick" w:date="2019-11-10T14:42:00Z">
        <w:r w:rsidRPr="001E6C77">
          <w:rPr>
            <w:sz w:val="15"/>
            <w:szCs w:val="15"/>
          </w:rPr>
          <w:t>&gt;</w:t>
        </w:r>
      </w:ins>
    </w:p>
    <w:p w14:paraId="4E9ACC1B" w14:textId="77777777" w:rsidR="00C5158C" w:rsidRPr="009E34EC" w:rsidRDefault="00C5158C" w:rsidP="00C5158C">
      <w:pPr>
        <w:pStyle w:val="XMLCode"/>
        <w:keepNext/>
        <w:keepLines/>
        <w:rPr>
          <w:ins w:id="531" w:author="nick" w:date="2019-11-10T14:42:00Z"/>
          <w:b/>
          <w:color w:val="0070C0"/>
        </w:rPr>
      </w:pPr>
      <w:ins w:id="532"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33" w:author="nick" w:date="2019-11-10T14:42:00Z"/>
          <w:b/>
          <w:color w:val="0070C0"/>
        </w:rPr>
      </w:pPr>
      <w:ins w:id="534" w:author="nick" w:date="2019-11-10T14:42:00Z">
        <w:r w:rsidRPr="009E34EC">
          <w:rPr>
            <w:b/>
            <w:color w:val="0070C0"/>
          </w:rPr>
          <w:t xml:space="preserve">                    &lt;level order=</w:t>
        </w:r>
      </w:ins>
      <w:ins w:id="535" w:author="nick" w:date="2019-11-24T12:20:00Z">
        <w:r w:rsidR="00194316">
          <w:rPr>
            <w:b/>
            <w:color w:val="0070C0"/>
          </w:rPr>
          <w:t>"</w:t>
        </w:r>
      </w:ins>
      <w:ins w:id="536" w:author="nick" w:date="2019-11-10T14:42:00Z">
        <w:r w:rsidRPr="009E34EC">
          <w:rPr>
            <w:b/>
            <w:color w:val="0070C0"/>
          </w:rPr>
          <w:t>1</w:t>
        </w:r>
      </w:ins>
      <w:ins w:id="537" w:author="nick" w:date="2019-11-24T12:20:00Z">
        <w:r w:rsidR="00194316">
          <w:rPr>
            <w:b/>
            <w:color w:val="0070C0"/>
          </w:rPr>
          <w:t>"</w:t>
        </w:r>
      </w:ins>
      <w:ins w:id="53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39" w:author="nick" w:date="2019-11-24T12:20:00Z">
        <w:r w:rsidR="00194316">
          <w:rPr>
            <w:b/>
            <w:color w:val="0070C0"/>
          </w:rPr>
          <w:t>"</w:t>
        </w:r>
      </w:ins>
      <w:ins w:id="540" w:author="nick" w:date="2019-11-10T14:42:00Z">
        <w:r w:rsidRPr="009E34EC">
          <w:rPr>
            <w:b/>
            <w:color w:val="0070C0"/>
          </w:rPr>
          <w:t>1</w:t>
        </w:r>
      </w:ins>
      <w:ins w:id="541" w:author="nick" w:date="2019-11-24T12:20:00Z">
        <w:r w:rsidR="00194316">
          <w:rPr>
            <w:b/>
            <w:color w:val="0070C0"/>
          </w:rPr>
          <w:t>"</w:t>
        </w:r>
      </w:ins>
      <w:ins w:id="54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270B27DE" w14:textId="70DD526F" w:rsidR="00C5158C" w:rsidRPr="009E34EC" w:rsidRDefault="00C5158C" w:rsidP="00C5158C">
      <w:pPr>
        <w:pStyle w:val="XMLCode"/>
        <w:keepNext/>
        <w:keepLines/>
        <w:rPr>
          <w:ins w:id="543" w:author="nick" w:date="2019-11-10T14:42:00Z"/>
          <w:rFonts w:cs="Courier New"/>
          <w:color w:val="FF0000"/>
          <w:sz w:val="15"/>
          <w:szCs w:val="15"/>
        </w:rPr>
      </w:pPr>
      <w:ins w:id="544" w:author="nick" w:date="2019-11-10T14:42:00Z">
        <w:r w:rsidRPr="009E34EC">
          <w:rPr>
            <w:b/>
            <w:color w:val="0070C0"/>
          </w:rPr>
          <w:t xml:space="preserve">                    &lt;level order=</w:t>
        </w:r>
      </w:ins>
      <w:ins w:id="545" w:author="nick" w:date="2019-11-24T12:20:00Z">
        <w:r w:rsidR="00194316">
          <w:rPr>
            <w:b/>
            <w:color w:val="0070C0"/>
          </w:rPr>
          <w:t>"</w:t>
        </w:r>
      </w:ins>
      <w:ins w:id="546" w:author="nick" w:date="2019-11-10T14:42:00Z">
        <w:r w:rsidRPr="009E34EC">
          <w:rPr>
            <w:b/>
            <w:color w:val="0070C0"/>
          </w:rPr>
          <w:t>2</w:t>
        </w:r>
      </w:ins>
      <w:ins w:id="547" w:author="nick" w:date="2019-11-24T12:20:00Z">
        <w:r w:rsidR="00194316">
          <w:rPr>
            <w:b/>
            <w:color w:val="0070C0"/>
          </w:rPr>
          <w:t>"</w:t>
        </w:r>
      </w:ins>
      <w:ins w:id="54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49" w:author="nick" w:date="2019-11-24T12:20:00Z">
        <w:r w:rsidR="00194316">
          <w:rPr>
            <w:b/>
            <w:color w:val="0070C0"/>
          </w:rPr>
          <w:t>"</w:t>
        </w:r>
      </w:ins>
      <w:ins w:id="550" w:author="nick" w:date="2019-11-10T14:42:00Z">
        <w:r w:rsidRPr="009E34EC">
          <w:rPr>
            <w:b/>
            <w:color w:val="0070C0"/>
          </w:rPr>
          <w:t>2</w:t>
        </w:r>
      </w:ins>
      <w:ins w:id="551" w:author="nick" w:date="2019-11-24T12:20:00Z">
        <w:r w:rsidR="00194316">
          <w:rPr>
            <w:b/>
            <w:color w:val="0070C0"/>
          </w:rPr>
          <w:t>"</w:t>
        </w:r>
      </w:ins>
      <w:ins w:id="55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2052632" w14:textId="6892F63A" w:rsidR="00C5158C" w:rsidRPr="009E34EC" w:rsidRDefault="00C5158C" w:rsidP="00C5158C">
      <w:pPr>
        <w:pStyle w:val="XMLCode"/>
        <w:keepNext/>
        <w:keepLines/>
        <w:rPr>
          <w:ins w:id="553" w:author="nick" w:date="2019-11-10T14:42:00Z"/>
          <w:rFonts w:cs="Courier New"/>
          <w:color w:val="FF0000"/>
          <w:sz w:val="15"/>
          <w:szCs w:val="15"/>
        </w:rPr>
      </w:pPr>
      <w:ins w:id="554" w:author="nick" w:date="2019-11-10T14:42:00Z">
        <w:r w:rsidRPr="009E34EC">
          <w:rPr>
            <w:b/>
            <w:color w:val="0070C0"/>
          </w:rPr>
          <w:t xml:space="preserve">                    &lt;level order=</w:t>
        </w:r>
      </w:ins>
      <w:ins w:id="555" w:author="nick" w:date="2019-11-24T12:20:00Z">
        <w:r w:rsidR="00194316">
          <w:rPr>
            <w:b/>
            <w:color w:val="0070C0"/>
          </w:rPr>
          <w:t>"</w:t>
        </w:r>
      </w:ins>
      <w:ins w:id="556" w:author="nick" w:date="2019-11-10T14:42:00Z">
        <w:r w:rsidRPr="009E34EC">
          <w:rPr>
            <w:b/>
            <w:color w:val="0070C0"/>
          </w:rPr>
          <w:t>3</w:t>
        </w:r>
      </w:ins>
      <w:ins w:id="557" w:author="nick" w:date="2019-11-24T12:20:00Z">
        <w:r w:rsidR="00194316">
          <w:rPr>
            <w:b/>
            <w:color w:val="0070C0"/>
          </w:rPr>
          <w:t>"</w:t>
        </w:r>
      </w:ins>
      <w:ins w:id="55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59" w:author="nick" w:date="2019-11-24T12:20:00Z">
        <w:r w:rsidR="00194316">
          <w:rPr>
            <w:b/>
            <w:color w:val="0070C0"/>
          </w:rPr>
          <w:t>"</w:t>
        </w:r>
      </w:ins>
      <w:ins w:id="560" w:author="nick" w:date="2019-11-10T14:42:00Z">
        <w:r w:rsidRPr="009E34EC">
          <w:rPr>
            <w:b/>
            <w:color w:val="0070C0"/>
          </w:rPr>
          <w:t>1</w:t>
        </w:r>
      </w:ins>
      <w:ins w:id="561" w:author="nick" w:date="2019-11-24T12:20:00Z">
        <w:r w:rsidR="00194316">
          <w:rPr>
            <w:b/>
            <w:color w:val="0070C0"/>
          </w:rPr>
          <w:t>"</w:t>
        </w:r>
      </w:ins>
      <w:ins w:id="56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563" w:author="nick" w:date="2019-11-10T14:42:00Z"/>
          <w:b/>
          <w:color w:val="0070C0"/>
        </w:rPr>
      </w:pPr>
      <w:ins w:id="564"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565" w:author="nick" w:date="2019-11-10T14:42:00Z"/>
          <w:sz w:val="15"/>
          <w:szCs w:val="15"/>
        </w:rPr>
      </w:pPr>
      <w:ins w:id="566" w:author="nick" w:date="2019-11-10T14:42:00Z">
        <w:r>
          <w:rPr>
            <w:sz w:val="15"/>
            <w:szCs w:val="15"/>
          </w:rPr>
          <w:t xml:space="preserve">              ...</w:t>
        </w:r>
      </w:ins>
    </w:p>
    <w:p w14:paraId="0E53A36A" w14:textId="77777777" w:rsidR="00C5158C" w:rsidRPr="001E6C77" w:rsidRDefault="00C5158C" w:rsidP="00C5158C">
      <w:pPr>
        <w:pStyle w:val="XMLCode"/>
        <w:keepNext/>
        <w:keepLines/>
        <w:rPr>
          <w:ins w:id="567" w:author="nick" w:date="2019-11-10T14:42:00Z"/>
          <w:sz w:val="15"/>
          <w:szCs w:val="15"/>
        </w:rPr>
      </w:pPr>
      <w:ins w:id="568"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569" w:author="nick" w:date="2019-11-10T14:42:00Z"/>
          <w:sz w:val="15"/>
          <w:szCs w:val="15"/>
        </w:rPr>
      </w:pPr>
    </w:p>
    <w:p w14:paraId="4D5600FF" w14:textId="12CDD1E3" w:rsidR="00C5158C" w:rsidRPr="001E6C77" w:rsidRDefault="00C5158C" w:rsidP="00C5158C">
      <w:pPr>
        <w:pStyle w:val="XMLCode"/>
        <w:keepNext/>
        <w:keepLines/>
        <w:rPr>
          <w:ins w:id="570" w:author="nick" w:date="2019-11-10T14:42:00Z"/>
          <w:sz w:val="15"/>
          <w:szCs w:val="15"/>
        </w:rPr>
      </w:pPr>
      <w:ins w:id="571" w:author="nick" w:date="2019-11-10T14:42:00Z">
        <w:r w:rsidRPr="001E6C77">
          <w:rPr>
            <w:sz w:val="15"/>
            <w:szCs w:val="15"/>
          </w:rPr>
          <w:t xml:space="preserve">        &lt;connection_0d</w:t>
        </w:r>
        <w:r>
          <w:rPr>
            <w:sz w:val="15"/>
            <w:szCs w:val="15"/>
          </w:rPr>
          <w:t xml:space="preserve"> label=</w:t>
        </w:r>
      </w:ins>
      <w:ins w:id="572" w:author="nick" w:date="2019-11-24T12:20:00Z">
        <w:r w:rsidR="00194316">
          <w:rPr>
            <w:sz w:val="15"/>
            <w:szCs w:val="15"/>
          </w:rPr>
          <w:t>"</w:t>
        </w:r>
      </w:ins>
      <w:ins w:id="573" w:author="nick" w:date="2019-11-10T14:42:00Z">
        <w:r>
          <w:rPr>
            <w:sz w:val="15"/>
            <w:szCs w:val="15"/>
          </w:rPr>
          <w:t>B</w:t>
        </w:r>
      </w:ins>
      <w:ins w:id="574" w:author="nick" w:date="2019-11-24T12:20:00Z">
        <w:r w:rsidR="00194316">
          <w:rPr>
            <w:sz w:val="15"/>
            <w:szCs w:val="15"/>
          </w:rPr>
          <w:t>"</w:t>
        </w:r>
      </w:ins>
      <w:ins w:id="575" w:author="nick" w:date="2019-11-10T14:42:00Z">
        <w:r w:rsidRPr="001E6C77">
          <w:rPr>
            <w:sz w:val="15"/>
            <w:szCs w:val="15"/>
          </w:rPr>
          <w:t>&gt;</w:t>
        </w:r>
      </w:ins>
    </w:p>
    <w:p w14:paraId="77711412" w14:textId="77777777" w:rsidR="00C5158C" w:rsidRPr="009E34EC" w:rsidRDefault="00C5158C" w:rsidP="00C5158C">
      <w:pPr>
        <w:pStyle w:val="XMLCode"/>
        <w:keepNext/>
        <w:keepLines/>
        <w:rPr>
          <w:ins w:id="576" w:author="nick" w:date="2019-11-10T14:42:00Z"/>
          <w:b/>
          <w:color w:val="0070C0"/>
        </w:rPr>
      </w:pPr>
      <w:ins w:id="577"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578" w:author="nick" w:date="2019-11-10T14:42:00Z"/>
          <w:rFonts w:cs="Courier New"/>
          <w:color w:val="FF0000"/>
          <w:sz w:val="15"/>
          <w:szCs w:val="15"/>
        </w:rPr>
      </w:pPr>
      <w:ins w:id="579" w:author="nick" w:date="2019-11-10T14:42:00Z">
        <w:r w:rsidRPr="009E34EC">
          <w:rPr>
            <w:b/>
            <w:color w:val="0070C0"/>
          </w:rPr>
          <w:t xml:space="preserve">                    &lt;level order=</w:t>
        </w:r>
      </w:ins>
      <w:ins w:id="580" w:author="nick" w:date="2019-11-24T12:20:00Z">
        <w:r w:rsidR="00194316">
          <w:rPr>
            <w:b/>
            <w:color w:val="0070C0"/>
          </w:rPr>
          <w:t>"</w:t>
        </w:r>
      </w:ins>
      <w:ins w:id="581" w:author="nick" w:date="2019-11-10T14:42:00Z">
        <w:r w:rsidRPr="009E34EC">
          <w:rPr>
            <w:b/>
            <w:color w:val="0070C0"/>
          </w:rPr>
          <w:t>1</w:t>
        </w:r>
      </w:ins>
      <w:ins w:id="582" w:author="nick" w:date="2019-11-24T12:20:00Z">
        <w:r w:rsidR="00194316">
          <w:rPr>
            <w:b/>
            <w:color w:val="0070C0"/>
          </w:rPr>
          <w:t>"</w:t>
        </w:r>
      </w:ins>
      <w:ins w:id="58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84" w:author="nick" w:date="2019-11-24T12:20:00Z">
        <w:r w:rsidR="00194316">
          <w:rPr>
            <w:b/>
            <w:color w:val="0070C0"/>
          </w:rPr>
          <w:t>"</w:t>
        </w:r>
      </w:ins>
      <w:ins w:id="585" w:author="nick" w:date="2019-11-10T14:42:00Z">
        <w:r w:rsidRPr="009E34EC">
          <w:rPr>
            <w:b/>
            <w:color w:val="0070C0"/>
          </w:rPr>
          <w:t>2</w:t>
        </w:r>
      </w:ins>
      <w:ins w:id="586" w:author="nick" w:date="2019-11-24T12:20:00Z">
        <w:r w:rsidR="00194316">
          <w:rPr>
            <w:b/>
            <w:color w:val="0070C0"/>
          </w:rPr>
          <w:t>"</w:t>
        </w:r>
      </w:ins>
      <w:ins w:id="58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0FE6990" w14:textId="75490BDA" w:rsidR="00C5158C" w:rsidRPr="009E34EC" w:rsidRDefault="00C5158C" w:rsidP="00C5158C">
      <w:pPr>
        <w:pStyle w:val="XMLCode"/>
        <w:keepNext/>
        <w:keepLines/>
        <w:rPr>
          <w:ins w:id="588" w:author="nick" w:date="2019-11-10T14:42:00Z"/>
          <w:b/>
          <w:color w:val="0070C0"/>
        </w:rPr>
      </w:pPr>
      <w:ins w:id="589" w:author="nick" w:date="2019-11-10T14:42:00Z">
        <w:r w:rsidRPr="009E34EC">
          <w:rPr>
            <w:b/>
            <w:color w:val="0070C0"/>
          </w:rPr>
          <w:t xml:space="preserve">                    &lt;level order=</w:t>
        </w:r>
      </w:ins>
      <w:ins w:id="590" w:author="nick" w:date="2019-11-24T12:20:00Z">
        <w:r w:rsidR="00194316">
          <w:rPr>
            <w:b/>
            <w:color w:val="0070C0"/>
          </w:rPr>
          <w:t>"</w:t>
        </w:r>
      </w:ins>
      <w:ins w:id="591" w:author="nick" w:date="2019-11-10T14:42:00Z">
        <w:r w:rsidRPr="009E34EC">
          <w:rPr>
            <w:b/>
            <w:color w:val="0070C0"/>
          </w:rPr>
          <w:t>2</w:t>
        </w:r>
      </w:ins>
      <w:ins w:id="592" w:author="nick" w:date="2019-11-24T12:20:00Z">
        <w:r w:rsidR="00194316">
          <w:rPr>
            <w:b/>
            <w:color w:val="0070C0"/>
          </w:rPr>
          <w:t>"</w:t>
        </w:r>
      </w:ins>
      <w:ins w:id="59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94" w:author="nick" w:date="2019-11-24T12:20:00Z">
        <w:r w:rsidR="00194316">
          <w:rPr>
            <w:b/>
            <w:color w:val="0070C0"/>
          </w:rPr>
          <w:t>"</w:t>
        </w:r>
      </w:ins>
      <w:ins w:id="595" w:author="nick" w:date="2019-11-10T14:42:00Z">
        <w:r w:rsidRPr="009E34EC">
          <w:rPr>
            <w:b/>
            <w:color w:val="0070C0"/>
          </w:rPr>
          <w:t>1</w:t>
        </w:r>
      </w:ins>
      <w:ins w:id="596" w:author="nick" w:date="2019-11-24T12:20:00Z">
        <w:r w:rsidR="00194316">
          <w:rPr>
            <w:b/>
            <w:color w:val="0070C0"/>
          </w:rPr>
          <w:t>"</w:t>
        </w:r>
      </w:ins>
      <w:ins w:id="597" w:author="nick" w:date="2019-11-10T14:42:00Z">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598" w:author="nick" w:date="2019-11-10T14:42:00Z"/>
          <w:b/>
          <w:color w:val="0070C0"/>
        </w:rPr>
      </w:pPr>
      <w:ins w:id="599"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00" w:author="nick" w:date="2019-11-10T14:42:00Z"/>
          <w:sz w:val="15"/>
          <w:szCs w:val="15"/>
        </w:rPr>
      </w:pPr>
      <w:ins w:id="601" w:author="nick" w:date="2019-11-10T14:42:00Z">
        <w:r>
          <w:rPr>
            <w:sz w:val="15"/>
            <w:szCs w:val="15"/>
          </w:rPr>
          <w:t xml:space="preserve">              ...</w:t>
        </w:r>
      </w:ins>
    </w:p>
    <w:p w14:paraId="3FD8B9AE" w14:textId="77777777" w:rsidR="00C5158C" w:rsidRPr="001E6C77" w:rsidRDefault="00C5158C" w:rsidP="00C5158C">
      <w:pPr>
        <w:pStyle w:val="XMLCode"/>
        <w:keepNext/>
        <w:keepLines/>
        <w:rPr>
          <w:ins w:id="602" w:author="nick" w:date="2019-11-10T14:42:00Z"/>
          <w:sz w:val="15"/>
          <w:szCs w:val="15"/>
        </w:rPr>
      </w:pPr>
      <w:ins w:id="603"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04" w:author="nick" w:date="2019-11-10T14:42:00Z"/>
          <w:sz w:val="15"/>
          <w:szCs w:val="15"/>
        </w:rPr>
      </w:pPr>
    </w:p>
    <w:p w14:paraId="69EB09B3" w14:textId="513F0B14" w:rsidR="00C5158C" w:rsidRPr="001E6C77" w:rsidRDefault="00C5158C" w:rsidP="00C5158C">
      <w:pPr>
        <w:pStyle w:val="XMLCode"/>
        <w:keepNext/>
        <w:keepLines/>
        <w:rPr>
          <w:ins w:id="605" w:author="nick" w:date="2019-11-10T14:42:00Z"/>
          <w:sz w:val="15"/>
          <w:szCs w:val="15"/>
        </w:rPr>
      </w:pPr>
      <w:ins w:id="606" w:author="nick" w:date="2019-11-10T14:42:00Z">
        <w:r w:rsidRPr="001E6C77">
          <w:rPr>
            <w:sz w:val="15"/>
            <w:szCs w:val="15"/>
          </w:rPr>
          <w:t xml:space="preserve">        &lt;connection_0d</w:t>
        </w:r>
        <w:r>
          <w:rPr>
            <w:sz w:val="15"/>
            <w:szCs w:val="15"/>
          </w:rPr>
          <w:t xml:space="preserve"> label=</w:t>
        </w:r>
      </w:ins>
      <w:ins w:id="607" w:author="nick" w:date="2019-11-24T12:20:00Z">
        <w:r w:rsidR="00194316">
          <w:rPr>
            <w:sz w:val="15"/>
            <w:szCs w:val="15"/>
          </w:rPr>
          <w:t>"</w:t>
        </w:r>
      </w:ins>
      <w:ins w:id="608" w:author="nick" w:date="2019-11-10T14:42:00Z">
        <w:r>
          <w:rPr>
            <w:sz w:val="15"/>
            <w:szCs w:val="15"/>
          </w:rPr>
          <w:t>C</w:t>
        </w:r>
      </w:ins>
      <w:ins w:id="609" w:author="nick" w:date="2019-11-24T12:20:00Z">
        <w:r w:rsidR="00194316">
          <w:rPr>
            <w:sz w:val="15"/>
            <w:szCs w:val="15"/>
          </w:rPr>
          <w:t>"</w:t>
        </w:r>
      </w:ins>
      <w:ins w:id="610" w:author="nick" w:date="2019-11-10T14:42:00Z">
        <w:r w:rsidRPr="001E6C77">
          <w:rPr>
            <w:sz w:val="15"/>
            <w:szCs w:val="15"/>
          </w:rPr>
          <w:t>&gt;</w:t>
        </w:r>
      </w:ins>
    </w:p>
    <w:p w14:paraId="78E010BC" w14:textId="77777777" w:rsidR="00C5158C" w:rsidRPr="009E34EC" w:rsidRDefault="00C5158C" w:rsidP="00C5158C">
      <w:pPr>
        <w:pStyle w:val="XMLCode"/>
        <w:keepNext/>
        <w:keepLines/>
        <w:rPr>
          <w:ins w:id="611" w:author="nick" w:date="2019-11-10T14:42:00Z"/>
          <w:b/>
          <w:color w:val="0070C0"/>
        </w:rPr>
      </w:pPr>
      <w:ins w:id="612"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13" w:author="nick" w:date="2019-11-10T14:42:00Z"/>
          <w:b/>
          <w:color w:val="0070C0"/>
        </w:rPr>
      </w:pPr>
      <w:ins w:id="614" w:author="nick" w:date="2019-11-10T14:42:00Z">
        <w:r w:rsidRPr="009E34EC">
          <w:rPr>
            <w:b/>
            <w:color w:val="0070C0"/>
          </w:rPr>
          <w:t xml:space="preserve">                    &lt;level order=</w:t>
        </w:r>
      </w:ins>
      <w:ins w:id="615" w:author="nick" w:date="2019-11-24T12:20:00Z">
        <w:r w:rsidR="00194316">
          <w:rPr>
            <w:b/>
            <w:color w:val="0070C0"/>
          </w:rPr>
          <w:t>"</w:t>
        </w:r>
      </w:ins>
      <w:ins w:id="616" w:author="nick" w:date="2019-11-10T14:42:00Z">
        <w:r w:rsidRPr="009E34EC">
          <w:rPr>
            <w:b/>
            <w:color w:val="0070C0"/>
          </w:rPr>
          <w:t>1</w:t>
        </w:r>
      </w:ins>
      <w:ins w:id="617" w:author="nick" w:date="2019-11-24T12:20:00Z">
        <w:r w:rsidR="00194316">
          <w:rPr>
            <w:b/>
            <w:color w:val="0070C0"/>
          </w:rPr>
          <w:t>"</w:t>
        </w:r>
      </w:ins>
      <w:ins w:id="61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19" w:author="nick" w:date="2019-11-24T12:20:00Z">
        <w:r w:rsidR="00194316">
          <w:rPr>
            <w:b/>
            <w:color w:val="0070C0"/>
          </w:rPr>
          <w:t>"</w:t>
        </w:r>
      </w:ins>
      <w:ins w:id="620" w:author="nick" w:date="2019-11-10T14:42:00Z">
        <w:r w:rsidRPr="009E34EC">
          <w:rPr>
            <w:b/>
            <w:color w:val="0070C0"/>
          </w:rPr>
          <w:t>1</w:t>
        </w:r>
      </w:ins>
      <w:ins w:id="621" w:author="nick" w:date="2019-11-24T12:20:00Z">
        <w:r w:rsidR="00194316">
          <w:rPr>
            <w:b/>
            <w:color w:val="0070C0"/>
          </w:rPr>
          <w:t>"</w:t>
        </w:r>
      </w:ins>
      <w:ins w:id="62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572EC548" w14:textId="1568E95B" w:rsidR="00C5158C" w:rsidRPr="009E34EC" w:rsidRDefault="00C5158C" w:rsidP="00C5158C">
      <w:pPr>
        <w:pStyle w:val="XMLCode"/>
        <w:keepNext/>
        <w:keepLines/>
        <w:rPr>
          <w:ins w:id="623" w:author="nick" w:date="2019-11-10T14:42:00Z"/>
          <w:b/>
          <w:color w:val="0070C0"/>
        </w:rPr>
      </w:pPr>
      <w:ins w:id="624" w:author="nick" w:date="2019-11-10T14:42:00Z">
        <w:r w:rsidRPr="009E34EC">
          <w:rPr>
            <w:b/>
            <w:color w:val="0070C0"/>
          </w:rPr>
          <w:t xml:space="preserve">                    &lt;level order=</w:t>
        </w:r>
      </w:ins>
      <w:ins w:id="625" w:author="nick" w:date="2019-11-24T12:20:00Z">
        <w:r w:rsidR="00194316">
          <w:rPr>
            <w:b/>
            <w:color w:val="0070C0"/>
          </w:rPr>
          <w:t>"</w:t>
        </w:r>
      </w:ins>
      <w:ins w:id="626" w:author="nick" w:date="2019-11-10T14:42:00Z">
        <w:r w:rsidRPr="009E34EC">
          <w:rPr>
            <w:b/>
            <w:color w:val="0070C0"/>
          </w:rPr>
          <w:t>2</w:t>
        </w:r>
      </w:ins>
      <w:ins w:id="627" w:author="nick" w:date="2019-11-24T12:20:00Z">
        <w:r w:rsidR="00194316">
          <w:rPr>
            <w:b/>
            <w:color w:val="0070C0"/>
          </w:rPr>
          <w:t>"</w:t>
        </w:r>
      </w:ins>
      <w:ins w:id="62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29" w:author="nick" w:date="2019-11-24T12:20:00Z">
        <w:r w:rsidR="00194316">
          <w:rPr>
            <w:b/>
            <w:color w:val="0070C0"/>
          </w:rPr>
          <w:t>"</w:t>
        </w:r>
      </w:ins>
      <w:ins w:id="630" w:author="nick" w:date="2019-11-10T14:42:00Z">
        <w:r w:rsidRPr="009E34EC">
          <w:rPr>
            <w:b/>
            <w:color w:val="0070C0"/>
          </w:rPr>
          <w:t>1</w:t>
        </w:r>
      </w:ins>
      <w:ins w:id="631" w:author="nick" w:date="2019-11-24T12:20:00Z">
        <w:r w:rsidR="00194316">
          <w:rPr>
            <w:b/>
            <w:color w:val="0070C0"/>
          </w:rPr>
          <w:t>"</w:t>
        </w:r>
      </w:ins>
      <w:ins w:id="63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38533838" w14:textId="2648A787" w:rsidR="00C5158C" w:rsidRPr="009E34EC" w:rsidRDefault="00C5158C" w:rsidP="00C5158C">
      <w:pPr>
        <w:pStyle w:val="XMLCode"/>
        <w:keepNext/>
        <w:keepLines/>
        <w:rPr>
          <w:ins w:id="633" w:author="nick" w:date="2019-11-10T14:42:00Z"/>
          <w:rFonts w:cs="Courier New"/>
          <w:color w:val="FF0000"/>
          <w:sz w:val="15"/>
          <w:szCs w:val="15"/>
        </w:rPr>
      </w:pPr>
      <w:ins w:id="634" w:author="nick" w:date="2019-11-10T14:42:00Z">
        <w:r w:rsidRPr="009E34EC">
          <w:rPr>
            <w:b/>
            <w:color w:val="0070C0"/>
          </w:rPr>
          <w:t xml:space="preserve">                </w:t>
        </w:r>
        <w:r>
          <w:rPr>
            <w:sz w:val="15"/>
            <w:szCs w:val="15"/>
          </w:rPr>
          <w:t xml:space="preserve">  </w:t>
        </w:r>
        <w:r w:rsidRPr="009E34EC">
          <w:rPr>
            <w:b/>
            <w:color w:val="0070C0"/>
          </w:rPr>
          <w:t xml:space="preserve">  &lt;level order=</w:t>
        </w:r>
      </w:ins>
      <w:ins w:id="635" w:author="nick" w:date="2019-11-24T12:20:00Z">
        <w:r w:rsidR="00194316">
          <w:rPr>
            <w:b/>
            <w:color w:val="0070C0"/>
          </w:rPr>
          <w:t>"</w:t>
        </w:r>
      </w:ins>
      <w:ins w:id="636" w:author="nick" w:date="2019-11-10T14:42:00Z">
        <w:r w:rsidRPr="009E34EC">
          <w:rPr>
            <w:b/>
            <w:color w:val="0070C0"/>
          </w:rPr>
          <w:t>3</w:t>
        </w:r>
      </w:ins>
      <w:ins w:id="637" w:author="nick" w:date="2019-11-24T12:20:00Z">
        <w:r w:rsidR="00194316">
          <w:rPr>
            <w:b/>
            <w:color w:val="0070C0"/>
          </w:rPr>
          <w:t>"</w:t>
        </w:r>
      </w:ins>
      <w:ins w:id="63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39" w:author="nick" w:date="2019-11-24T12:20:00Z">
        <w:r w:rsidR="00194316">
          <w:rPr>
            <w:b/>
            <w:color w:val="0070C0"/>
          </w:rPr>
          <w:t>"</w:t>
        </w:r>
      </w:ins>
      <w:ins w:id="640" w:author="nick" w:date="2019-11-10T14:42:00Z">
        <w:r w:rsidRPr="009E34EC">
          <w:rPr>
            <w:b/>
            <w:color w:val="0070C0"/>
          </w:rPr>
          <w:t>2</w:t>
        </w:r>
      </w:ins>
      <w:ins w:id="641" w:author="nick" w:date="2019-11-24T12:20:00Z">
        <w:r w:rsidR="00194316">
          <w:rPr>
            <w:b/>
            <w:color w:val="0070C0"/>
          </w:rPr>
          <w:t>"</w:t>
        </w:r>
      </w:ins>
      <w:ins w:id="64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643" w:author="nick" w:date="2019-11-10T14:42:00Z"/>
          <w:b/>
          <w:color w:val="0070C0"/>
        </w:rPr>
      </w:pPr>
      <w:ins w:id="644"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645" w:author="nick" w:date="2019-11-10T14:42:00Z"/>
          <w:sz w:val="15"/>
          <w:szCs w:val="15"/>
        </w:rPr>
      </w:pPr>
      <w:ins w:id="646" w:author="nick" w:date="2019-11-10T14:42:00Z">
        <w:r>
          <w:rPr>
            <w:sz w:val="15"/>
            <w:szCs w:val="15"/>
          </w:rPr>
          <w:t xml:space="preserve">              ...</w:t>
        </w:r>
      </w:ins>
    </w:p>
    <w:p w14:paraId="2132F54D" w14:textId="77777777" w:rsidR="00C5158C" w:rsidRPr="001E6C77" w:rsidRDefault="00C5158C" w:rsidP="00C5158C">
      <w:pPr>
        <w:pStyle w:val="XMLCode"/>
        <w:keepNext/>
        <w:keepLines/>
        <w:rPr>
          <w:ins w:id="647" w:author="nick" w:date="2019-11-10T14:42:00Z"/>
          <w:sz w:val="15"/>
          <w:szCs w:val="15"/>
        </w:rPr>
      </w:pPr>
      <w:ins w:id="648"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649" w:author="nick" w:date="2019-11-10T14:42:00Z"/>
          <w:sz w:val="15"/>
          <w:szCs w:val="15"/>
        </w:rPr>
      </w:pPr>
      <w:ins w:id="650"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0ACE860F" w14:textId="77777777" w:rsidR="00C5158C" w:rsidRDefault="00C5158C" w:rsidP="00C5158C">
      <w:pPr>
        <w:pStyle w:val="XMLCode"/>
        <w:keepNext/>
        <w:keepLines/>
        <w:ind w:firstLine="0"/>
        <w:rPr>
          <w:ins w:id="651" w:author="nick" w:date="2019-11-10T14:42:00Z"/>
        </w:rPr>
      </w:pPr>
    </w:p>
    <w:p w14:paraId="2FF9ABCA" w14:textId="77777777" w:rsidR="00C5158C" w:rsidRDefault="00C5158C" w:rsidP="00C5158C">
      <w:pPr>
        <w:pStyle w:val="XMLCode"/>
        <w:keepNext/>
        <w:keepLines/>
        <w:ind w:firstLine="0"/>
        <w:rPr>
          <w:ins w:id="652" w:author="nick" w:date="2019-11-10T14:42:00Z"/>
        </w:rPr>
      </w:pPr>
      <w:ins w:id="653" w:author="nick" w:date="2019-11-10T14:42:00Z">
        <w:r>
          <w:t>&lt;/connection_group&gt;</w:t>
        </w:r>
      </w:ins>
    </w:p>
    <w:p w14:paraId="18404305" w14:textId="77777777" w:rsidR="00C5158C" w:rsidRPr="007055D9" w:rsidRDefault="00C5158C" w:rsidP="00C5158C">
      <w:pPr>
        <w:pStyle w:val="XMLCode"/>
        <w:rPr>
          <w:ins w:id="654" w:author="nick" w:date="2019-11-10T14:42:00Z"/>
        </w:rPr>
      </w:pPr>
    </w:p>
    <w:p w14:paraId="7457DA19" w14:textId="77777777" w:rsidR="00C5158C" w:rsidRDefault="00C5158C" w:rsidP="00C5158C">
      <w:pPr>
        <w:keepNext/>
        <w:keepLines/>
        <w:spacing w:before="120"/>
        <w:rPr>
          <w:ins w:id="655" w:author="nick" w:date="2019-11-10T14:42:00Z"/>
          <w:b/>
          <w:sz w:val="24"/>
        </w:rPr>
      </w:pPr>
      <w:ins w:id="656"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657" w:author="nick" w:date="2019-11-10T14:42:00Z"/>
        </w:rPr>
      </w:pPr>
      <w:ins w:id="658" w:author="nick" w:date="2019-11-10T14:42:00Z">
        <w:r>
          <w:fldChar w:fldCharType="begin"/>
        </w:r>
        <w:r>
          <w:instrText xml:space="preserve"> REF _Ref21650472 \h </w:instrText>
        </w:r>
      </w:ins>
      <w:ins w:id="659" w:author="nick" w:date="2019-11-10T14:42:00Z">
        <w:r>
          <w:fldChar w:fldCharType="separate"/>
        </w:r>
        <w:r>
          <w:t xml:space="preserve">Figure </w:t>
        </w:r>
        <w:r>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660" w:author="nick" w:date="2019-11-10T14:42:00Z"/>
        </w:rPr>
      </w:pPr>
      <w:ins w:id="661" w:author="nick" w:date="2019-11-10T14:42:00Z">
        <w:r>
          <w:t>&lt;connection_group&gt;</w:t>
        </w:r>
      </w:ins>
    </w:p>
    <w:p w14:paraId="29A8C1B9" w14:textId="77777777" w:rsidR="00C5158C" w:rsidRDefault="00C5158C" w:rsidP="00C5158C">
      <w:pPr>
        <w:pStyle w:val="XMLCode"/>
        <w:keepLines/>
        <w:ind w:firstLine="0"/>
        <w:rPr>
          <w:ins w:id="662" w:author="nick" w:date="2019-11-10T14:42:00Z"/>
        </w:rPr>
      </w:pPr>
    </w:p>
    <w:p w14:paraId="4A1C8FAD" w14:textId="77777777" w:rsidR="00C5158C" w:rsidRDefault="00C5158C" w:rsidP="00C5158C">
      <w:pPr>
        <w:pStyle w:val="XMLCode"/>
        <w:keepLines/>
        <w:ind w:firstLine="0"/>
        <w:rPr>
          <w:ins w:id="663" w:author="nick" w:date="2019-11-10T14:42:00Z"/>
        </w:rPr>
      </w:pPr>
      <w:ins w:id="664"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665" w:author="nick" w:date="2019-11-19T16:02:00Z"/>
          <w:rFonts w:cs="Courier New"/>
          <w:color w:val="FF0000"/>
          <w:sz w:val="15"/>
          <w:szCs w:val="15"/>
        </w:rPr>
      </w:pPr>
      <w:ins w:id="666" w:author="nick" w:date="2019-11-19T16:02:00Z">
        <w:r w:rsidRPr="00DF3E6F">
          <w:rPr>
            <w:color w:val="0070C0"/>
          </w:rPr>
          <w:t xml:space="preserve">        </w:t>
        </w:r>
      </w:ins>
      <w:ins w:id="667" w:author="nick" w:date="2019-11-19T16:03:00Z">
        <w:r>
          <w:rPr>
            <w:color w:val="0070C0"/>
          </w:rPr>
          <w:t xml:space="preserve"> </w:t>
        </w:r>
      </w:ins>
      <w:ins w:id="668" w:author="nick" w:date="2019-11-19T16:02:00Z">
        <w:r w:rsidRPr="00DF3E6F">
          <w:rPr>
            <w:color w:val="0070C0"/>
          </w:rPr>
          <w:t>&lt;part index=</w:t>
        </w:r>
      </w:ins>
      <w:ins w:id="669" w:author="nick" w:date="2019-11-24T12:20:00Z">
        <w:r w:rsidR="00194316">
          <w:rPr>
            <w:color w:val="0070C0"/>
          </w:rPr>
          <w:t>"</w:t>
        </w:r>
      </w:ins>
      <w:ins w:id="670" w:author="nick" w:date="2019-11-19T16:02:00Z">
        <w:r w:rsidRPr="00DF3E6F">
          <w:rPr>
            <w:color w:val="0070C0"/>
          </w:rPr>
          <w:t>1</w:t>
        </w:r>
      </w:ins>
      <w:ins w:id="671" w:author="nick" w:date="2019-11-24T12:20:00Z">
        <w:r w:rsidR="00194316">
          <w:rPr>
            <w:color w:val="0070C0"/>
          </w:rPr>
          <w:t>"</w:t>
        </w:r>
      </w:ins>
      <w:ins w:id="672" w:author="nick" w:date="2019-11-19T16:02:00Z">
        <w:r w:rsidRPr="00DF3E6F">
          <w:rPr>
            <w:color w:val="0070C0"/>
          </w:rPr>
          <w:t xml:space="preserve"> label=</w:t>
        </w:r>
      </w:ins>
      <w:ins w:id="673" w:author="nick" w:date="2019-11-24T12:20:00Z">
        <w:r w:rsidR="00194316">
          <w:rPr>
            <w:color w:val="0070C0"/>
          </w:rPr>
          <w:t>"</w:t>
        </w:r>
      </w:ins>
      <w:ins w:id="674" w:author="nick" w:date="2019-11-19T16:02:00Z">
        <w:r w:rsidRPr="00DF3E6F">
          <w:rPr>
            <w:color w:val="0070C0"/>
          </w:rPr>
          <w:t>PART_7000800</w:t>
        </w:r>
      </w:ins>
      <w:ins w:id="675" w:author="nick" w:date="2019-11-24T12:20:00Z">
        <w:r w:rsidR="00194316">
          <w:rPr>
            <w:color w:val="0070C0"/>
          </w:rPr>
          <w:t>"</w:t>
        </w:r>
      </w:ins>
      <w:ins w:id="676"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ins>
    </w:p>
    <w:p w14:paraId="49B7E9BC" w14:textId="770C1574" w:rsidR="00DF3E6F" w:rsidRPr="00DF3E6F" w:rsidRDefault="00DF3E6F" w:rsidP="00DF3E6F">
      <w:pPr>
        <w:pStyle w:val="XMLCode"/>
        <w:keepNext/>
        <w:keepLines/>
        <w:ind w:firstLine="0"/>
        <w:rPr>
          <w:ins w:id="677" w:author="nick" w:date="2019-11-19T16:02:00Z"/>
          <w:color w:val="0070C0"/>
        </w:rPr>
      </w:pPr>
      <w:ins w:id="678" w:author="nick" w:date="2019-11-19T16:02:00Z">
        <w:r w:rsidRPr="00DF3E6F">
          <w:rPr>
            <w:color w:val="0070C0"/>
          </w:rPr>
          <w:t xml:space="preserve">        </w:t>
        </w:r>
      </w:ins>
      <w:ins w:id="679" w:author="nick" w:date="2019-11-19T16:03:00Z">
        <w:r>
          <w:rPr>
            <w:color w:val="0070C0"/>
          </w:rPr>
          <w:t xml:space="preserve"> </w:t>
        </w:r>
      </w:ins>
      <w:ins w:id="680" w:author="nick" w:date="2019-11-19T16:02:00Z">
        <w:r w:rsidRPr="00DF3E6F">
          <w:rPr>
            <w:color w:val="0070C0"/>
          </w:rPr>
          <w:t>&lt;part index=</w:t>
        </w:r>
      </w:ins>
      <w:ins w:id="681" w:author="nick" w:date="2019-11-24T12:20:00Z">
        <w:r w:rsidR="00194316">
          <w:rPr>
            <w:color w:val="0070C0"/>
          </w:rPr>
          <w:t>"</w:t>
        </w:r>
      </w:ins>
      <w:ins w:id="682" w:author="nick" w:date="2019-11-19T16:02:00Z">
        <w:r w:rsidRPr="00DF3E6F">
          <w:rPr>
            <w:color w:val="0070C0"/>
          </w:rPr>
          <w:t>2</w:t>
        </w:r>
      </w:ins>
      <w:ins w:id="683" w:author="nick" w:date="2019-11-24T12:20:00Z">
        <w:r w:rsidR="00194316">
          <w:rPr>
            <w:color w:val="0070C0"/>
          </w:rPr>
          <w:t>"</w:t>
        </w:r>
      </w:ins>
      <w:ins w:id="684" w:author="nick" w:date="2019-11-19T16:02:00Z">
        <w:r w:rsidRPr="00DF3E6F">
          <w:rPr>
            <w:color w:val="0070C0"/>
          </w:rPr>
          <w:t xml:space="preserve"> label=</w:t>
        </w:r>
      </w:ins>
      <w:ins w:id="685" w:author="nick" w:date="2019-11-24T12:20:00Z">
        <w:r w:rsidR="00194316">
          <w:rPr>
            <w:color w:val="0070C0"/>
          </w:rPr>
          <w:t>"</w:t>
        </w:r>
      </w:ins>
      <w:ins w:id="686" w:author="nick" w:date="2019-11-19T16:02:00Z">
        <w:r w:rsidRPr="00DF3E6F">
          <w:rPr>
            <w:color w:val="0070C0"/>
          </w:rPr>
          <w:t>PART_7000400</w:t>
        </w:r>
      </w:ins>
      <w:ins w:id="687" w:author="nick" w:date="2019-11-24T12:20:00Z">
        <w:r w:rsidR="00194316">
          <w:rPr>
            <w:color w:val="0070C0"/>
          </w:rPr>
          <w:t>"</w:t>
        </w:r>
      </w:ins>
      <w:ins w:id="688"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689" w:author="nick" w:date="2019-11-10T14:42:00Z"/>
        </w:rPr>
      </w:pPr>
      <w:ins w:id="690" w:author="nick" w:date="2019-11-10T14:42:00Z">
        <w:r>
          <w:t xml:space="preserve">    </w:t>
        </w:r>
        <w:r w:rsidRPr="00C3027A">
          <w:t>&lt;/connected_to&gt;</w:t>
        </w:r>
      </w:ins>
    </w:p>
    <w:p w14:paraId="24A96D17" w14:textId="77777777" w:rsidR="00C5158C" w:rsidRDefault="00C5158C" w:rsidP="00C5158C">
      <w:pPr>
        <w:pStyle w:val="XMLCode"/>
        <w:keepLines/>
        <w:ind w:firstLine="0"/>
        <w:rPr>
          <w:ins w:id="691" w:author="nick" w:date="2019-11-10T14:42:00Z"/>
        </w:rPr>
      </w:pPr>
    </w:p>
    <w:p w14:paraId="12CAD889" w14:textId="77777777" w:rsidR="00C5158C" w:rsidRPr="001E6C77" w:rsidRDefault="00C5158C" w:rsidP="00C5158C">
      <w:pPr>
        <w:pStyle w:val="XMLCode"/>
        <w:keepLines/>
        <w:rPr>
          <w:ins w:id="692" w:author="nick" w:date="2019-11-10T14:42:00Z"/>
          <w:sz w:val="15"/>
          <w:szCs w:val="15"/>
        </w:rPr>
      </w:pPr>
      <w:ins w:id="693"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0AE1B6B2" w14:textId="2C0B5594" w:rsidR="00C5158C" w:rsidRDefault="00C5158C" w:rsidP="00C5158C">
      <w:pPr>
        <w:pStyle w:val="XMLCode"/>
        <w:keepLines/>
        <w:rPr>
          <w:ins w:id="694" w:author="nick" w:date="2019-11-10T14:42:00Z"/>
          <w:sz w:val="15"/>
          <w:szCs w:val="15"/>
        </w:rPr>
      </w:pPr>
      <w:ins w:id="695" w:author="nick" w:date="2019-11-10T14:42:00Z">
        <w:r w:rsidRPr="001E6C77">
          <w:rPr>
            <w:sz w:val="15"/>
            <w:szCs w:val="15"/>
          </w:rPr>
          <w:t xml:space="preserve">        &lt;connection_0d</w:t>
        </w:r>
        <w:r>
          <w:rPr>
            <w:sz w:val="15"/>
            <w:szCs w:val="15"/>
          </w:rPr>
          <w:t xml:space="preserve"> label=</w:t>
        </w:r>
      </w:ins>
      <w:ins w:id="696" w:author="nick" w:date="2019-11-24T12:20:00Z">
        <w:r w:rsidR="00194316">
          <w:rPr>
            <w:sz w:val="15"/>
            <w:szCs w:val="15"/>
          </w:rPr>
          <w:t>"</w:t>
        </w:r>
      </w:ins>
      <w:ins w:id="697" w:author="nick" w:date="2019-11-10T14:42:00Z">
        <w:r>
          <w:rPr>
            <w:sz w:val="15"/>
            <w:szCs w:val="15"/>
          </w:rPr>
          <w:t>A</w:t>
        </w:r>
      </w:ins>
      <w:ins w:id="698" w:author="nick" w:date="2019-11-24T12:20:00Z">
        <w:r w:rsidR="00194316">
          <w:rPr>
            <w:sz w:val="15"/>
            <w:szCs w:val="15"/>
          </w:rPr>
          <w:t>"</w:t>
        </w:r>
      </w:ins>
      <w:ins w:id="699" w:author="nick" w:date="2019-11-10T14:42:00Z">
        <w:r w:rsidRPr="001E6C77">
          <w:rPr>
            <w:sz w:val="15"/>
            <w:szCs w:val="15"/>
          </w:rPr>
          <w:t>&gt;</w:t>
        </w:r>
      </w:ins>
    </w:p>
    <w:p w14:paraId="102A839D" w14:textId="17FBE1FF" w:rsidR="00C5158C" w:rsidRPr="009E34EC" w:rsidRDefault="00C5158C" w:rsidP="00C5158C">
      <w:pPr>
        <w:pStyle w:val="XMLCode"/>
        <w:keepLines/>
        <w:rPr>
          <w:ins w:id="700" w:author="nick" w:date="2019-11-10T14:42:00Z"/>
          <w:rFonts w:cs="Courier New"/>
          <w:color w:val="FF0000"/>
          <w:sz w:val="15"/>
          <w:szCs w:val="15"/>
        </w:rPr>
      </w:pPr>
      <w:ins w:id="701" w:author="nick" w:date="2019-11-10T14:42:00Z">
        <w:r w:rsidRPr="009E34EC">
          <w:rPr>
            <w:b/>
            <w:color w:val="0070C0"/>
          </w:rPr>
          <w:t xml:space="preserve">              &lt;stacking </w:t>
        </w:r>
        <w:proofErr w:type="spellStart"/>
        <w:r w:rsidRPr="009E34EC">
          <w:rPr>
            <w:b/>
            <w:color w:val="0070C0"/>
          </w:rPr>
          <w:t>nr_levels</w:t>
        </w:r>
        <w:proofErr w:type="spellEnd"/>
        <w:r w:rsidRPr="009E34EC">
          <w:rPr>
            <w:b/>
            <w:color w:val="0070C0"/>
          </w:rPr>
          <w:t>=</w:t>
        </w:r>
      </w:ins>
      <w:ins w:id="702" w:author="nick" w:date="2019-11-24T12:20:00Z">
        <w:r w:rsidR="00194316">
          <w:rPr>
            <w:b/>
            <w:color w:val="0070C0"/>
          </w:rPr>
          <w:t>"</w:t>
        </w:r>
      </w:ins>
      <w:ins w:id="703" w:author="nick" w:date="2019-11-10T14:42:00Z">
        <w:r w:rsidRPr="009E34EC">
          <w:rPr>
            <w:b/>
            <w:color w:val="0070C0"/>
          </w:rPr>
          <w:t>3</w:t>
        </w:r>
      </w:ins>
      <w:ins w:id="704" w:author="nick" w:date="2019-11-24T12:20:00Z">
        <w:r w:rsidR="00194316">
          <w:rPr>
            <w:b/>
            <w:color w:val="0070C0"/>
          </w:rPr>
          <w:t>"</w:t>
        </w:r>
      </w:ins>
      <w:ins w:id="705"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06" w:author="nick" w:date="2019-11-24T12:20:00Z">
        <w:r w:rsidR="00194316">
          <w:rPr>
            <w:rFonts w:cs="Courier New"/>
            <w:color w:val="FF0000"/>
            <w:sz w:val="15"/>
            <w:szCs w:val="15"/>
          </w:rPr>
          <w:t>"</w:t>
        </w:r>
      </w:ins>
      <w:ins w:id="707" w:author="nick" w:date="2019-11-10T14:42:00Z">
        <w:r>
          <w:rPr>
            <w:rFonts w:cs="Courier New"/>
            <w:color w:val="FF0000"/>
            <w:sz w:val="15"/>
            <w:szCs w:val="15"/>
          </w:rPr>
          <w:t>red</w:t>
        </w:r>
      </w:ins>
      <w:ins w:id="708" w:author="nick" w:date="2019-11-24T12:20:00Z">
        <w:r w:rsidR="00194316">
          <w:rPr>
            <w:rFonts w:cs="Courier New"/>
            <w:color w:val="FF0000"/>
            <w:sz w:val="15"/>
            <w:szCs w:val="15"/>
          </w:rPr>
          <w:t>"</w:t>
        </w:r>
      </w:ins>
      <w:ins w:id="709" w:author="nick" w:date="2019-11-10T14:42:00Z">
        <w:r>
          <w:rPr>
            <w:rFonts w:cs="Courier New"/>
            <w:color w:val="FF0000"/>
            <w:sz w:val="15"/>
            <w:szCs w:val="15"/>
          </w:rPr>
          <w:t xml:space="preserve">, </w:t>
        </w:r>
      </w:ins>
      <w:ins w:id="710" w:author="nick" w:date="2019-11-24T12:20:00Z">
        <w:r w:rsidR="00194316">
          <w:rPr>
            <w:rFonts w:cs="Courier New"/>
            <w:color w:val="FF0000"/>
            <w:sz w:val="15"/>
            <w:szCs w:val="15"/>
          </w:rPr>
          <w:t>"</w:t>
        </w:r>
      </w:ins>
      <w:ins w:id="711" w:author="nick" w:date="2019-11-10T14:42:00Z">
        <w:r>
          <w:rPr>
            <w:rFonts w:cs="Courier New"/>
            <w:color w:val="FF0000"/>
            <w:sz w:val="15"/>
            <w:szCs w:val="15"/>
          </w:rPr>
          <w:t>green</w:t>
        </w:r>
      </w:ins>
      <w:ins w:id="712" w:author="nick" w:date="2019-11-24T12:20:00Z">
        <w:r w:rsidR="00194316">
          <w:rPr>
            <w:rFonts w:cs="Courier New"/>
            <w:color w:val="FF0000"/>
            <w:sz w:val="15"/>
            <w:szCs w:val="15"/>
          </w:rPr>
          <w:t>"</w:t>
        </w:r>
      </w:ins>
      <w:ins w:id="713" w:author="nick" w:date="2019-11-10T14:42:00Z">
        <w:r>
          <w:rPr>
            <w:rFonts w:cs="Courier New"/>
            <w:color w:val="FF0000"/>
            <w:sz w:val="15"/>
            <w:szCs w:val="15"/>
          </w:rPr>
          <w:t xml:space="preserve"> and one of </w:t>
        </w:r>
      </w:ins>
      <w:ins w:id="714" w:author="nick" w:date="2019-11-24T12:20:00Z">
        <w:r w:rsidR="00194316">
          <w:rPr>
            <w:rFonts w:cs="Courier New"/>
            <w:color w:val="FF0000"/>
            <w:sz w:val="15"/>
            <w:szCs w:val="15"/>
          </w:rPr>
          <w:t>"</w:t>
        </w:r>
      </w:ins>
      <w:ins w:id="715" w:author="nick" w:date="2019-11-10T14:42:00Z">
        <w:r>
          <w:rPr>
            <w:rFonts w:cs="Courier New"/>
            <w:color w:val="FF0000"/>
            <w:sz w:val="15"/>
            <w:szCs w:val="15"/>
          </w:rPr>
          <w:t>red</w:t>
        </w:r>
      </w:ins>
      <w:ins w:id="716" w:author="nick" w:date="2019-11-24T12:20:00Z">
        <w:r w:rsidR="00194316">
          <w:rPr>
            <w:rFonts w:cs="Courier New"/>
            <w:color w:val="FF0000"/>
            <w:sz w:val="15"/>
            <w:szCs w:val="15"/>
          </w:rPr>
          <w:t>"</w:t>
        </w:r>
      </w:ins>
      <w:ins w:id="717" w:author="nick" w:date="2019-11-10T14:42:00Z">
        <w:r>
          <w:rPr>
            <w:rFonts w:cs="Courier New"/>
            <w:color w:val="FF0000"/>
            <w:sz w:val="15"/>
            <w:szCs w:val="15"/>
          </w:rPr>
          <w:t>/</w:t>
        </w:r>
      </w:ins>
      <w:ins w:id="718" w:author="nick" w:date="2019-11-24T12:20:00Z">
        <w:r w:rsidR="00194316">
          <w:rPr>
            <w:rFonts w:cs="Courier New"/>
            <w:color w:val="FF0000"/>
            <w:sz w:val="15"/>
            <w:szCs w:val="15"/>
          </w:rPr>
          <w:t>"</w:t>
        </w:r>
      </w:ins>
      <w:ins w:id="719" w:author="nick" w:date="2019-11-10T14:42:00Z">
        <w:r>
          <w:rPr>
            <w:rFonts w:cs="Courier New"/>
            <w:color w:val="FF0000"/>
            <w:sz w:val="15"/>
            <w:szCs w:val="15"/>
          </w:rPr>
          <w:t>green</w:t>
        </w:r>
      </w:ins>
      <w:ins w:id="720" w:author="nick" w:date="2019-11-24T12:20:00Z">
        <w:r w:rsidR="00194316">
          <w:rPr>
            <w:rFonts w:cs="Courier New"/>
            <w:color w:val="FF0000"/>
            <w:sz w:val="15"/>
            <w:szCs w:val="15"/>
          </w:rPr>
          <w:t>"</w:t>
        </w:r>
      </w:ins>
      <w:ins w:id="721"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22" w:author="nick" w:date="2019-11-10T14:42:00Z"/>
          <w:sz w:val="15"/>
          <w:szCs w:val="15"/>
        </w:rPr>
      </w:pPr>
      <w:ins w:id="723" w:author="nick" w:date="2019-11-10T14:42:00Z">
        <w:r>
          <w:rPr>
            <w:sz w:val="15"/>
            <w:szCs w:val="15"/>
          </w:rPr>
          <w:t xml:space="preserve">              ...</w:t>
        </w:r>
      </w:ins>
    </w:p>
    <w:p w14:paraId="29425D29" w14:textId="77777777" w:rsidR="00C5158C" w:rsidRPr="001E6C77" w:rsidRDefault="00C5158C" w:rsidP="00C5158C">
      <w:pPr>
        <w:pStyle w:val="XMLCode"/>
        <w:keepLines/>
        <w:rPr>
          <w:ins w:id="724" w:author="nick" w:date="2019-11-10T14:42:00Z"/>
          <w:sz w:val="15"/>
          <w:szCs w:val="15"/>
        </w:rPr>
      </w:pPr>
      <w:ins w:id="725"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26" w:author="nick" w:date="2019-11-10T14:42:00Z"/>
          <w:sz w:val="15"/>
          <w:szCs w:val="15"/>
        </w:rPr>
      </w:pPr>
    </w:p>
    <w:p w14:paraId="06233007" w14:textId="4D175EC5" w:rsidR="00C5158C" w:rsidRPr="001E6C77" w:rsidRDefault="00C5158C" w:rsidP="00C5158C">
      <w:pPr>
        <w:pStyle w:val="XMLCode"/>
        <w:keepLines/>
        <w:rPr>
          <w:ins w:id="727" w:author="nick" w:date="2019-11-10T14:42:00Z"/>
          <w:sz w:val="15"/>
          <w:szCs w:val="15"/>
        </w:rPr>
      </w:pPr>
      <w:ins w:id="728" w:author="nick" w:date="2019-11-10T14:42:00Z">
        <w:r w:rsidRPr="001E6C77">
          <w:rPr>
            <w:sz w:val="15"/>
            <w:szCs w:val="15"/>
          </w:rPr>
          <w:t xml:space="preserve">        &lt;connection_0d</w:t>
        </w:r>
        <w:r>
          <w:rPr>
            <w:sz w:val="15"/>
            <w:szCs w:val="15"/>
          </w:rPr>
          <w:t xml:space="preserve"> label=</w:t>
        </w:r>
      </w:ins>
      <w:ins w:id="729" w:author="nick" w:date="2019-11-24T12:20:00Z">
        <w:r w:rsidR="00194316">
          <w:rPr>
            <w:sz w:val="15"/>
            <w:szCs w:val="15"/>
          </w:rPr>
          <w:t>"</w:t>
        </w:r>
      </w:ins>
      <w:ins w:id="730" w:author="nick" w:date="2019-11-10T14:42:00Z">
        <w:r>
          <w:rPr>
            <w:sz w:val="15"/>
            <w:szCs w:val="15"/>
          </w:rPr>
          <w:t>B</w:t>
        </w:r>
      </w:ins>
      <w:ins w:id="731" w:author="nick" w:date="2019-11-24T12:20:00Z">
        <w:r w:rsidR="00194316">
          <w:rPr>
            <w:sz w:val="15"/>
            <w:szCs w:val="15"/>
          </w:rPr>
          <w:t>"</w:t>
        </w:r>
      </w:ins>
      <w:ins w:id="732" w:author="nick" w:date="2019-11-10T14:42:00Z">
        <w:r w:rsidRPr="001E6C77">
          <w:rPr>
            <w:sz w:val="15"/>
            <w:szCs w:val="15"/>
          </w:rPr>
          <w:t>&gt;</w:t>
        </w:r>
      </w:ins>
    </w:p>
    <w:p w14:paraId="0EF64082" w14:textId="4245B1B4" w:rsidR="00C5158C" w:rsidRDefault="00C5158C" w:rsidP="00C5158C">
      <w:pPr>
        <w:pStyle w:val="XMLCode"/>
        <w:keepLines/>
        <w:rPr>
          <w:ins w:id="733" w:author="nick" w:date="2019-11-10T14:42:00Z"/>
          <w:sz w:val="15"/>
          <w:szCs w:val="15"/>
        </w:rPr>
      </w:pPr>
      <w:ins w:id="734" w:author="nick" w:date="2019-11-10T14:42:00Z">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35" w:author="nick" w:date="2019-11-24T12:20:00Z">
        <w:r w:rsidR="00194316">
          <w:rPr>
            <w:rFonts w:cs="Courier New"/>
            <w:color w:val="FF0000"/>
            <w:sz w:val="15"/>
            <w:szCs w:val="15"/>
          </w:rPr>
          <w:t>"</w:t>
        </w:r>
      </w:ins>
      <w:ins w:id="736" w:author="nick" w:date="2019-11-10T14:42:00Z">
        <w:r>
          <w:rPr>
            <w:rFonts w:cs="Courier New"/>
            <w:color w:val="FF0000"/>
            <w:sz w:val="15"/>
            <w:szCs w:val="15"/>
          </w:rPr>
          <w:t>red</w:t>
        </w:r>
      </w:ins>
      <w:ins w:id="737" w:author="nick" w:date="2019-11-24T12:20:00Z">
        <w:r w:rsidR="00194316">
          <w:rPr>
            <w:rFonts w:cs="Courier New"/>
            <w:color w:val="FF0000"/>
            <w:sz w:val="15"/>
            <w:szCs w:val="15"/>
          </w:rPr>
          <w:t>"</w:t>
        </w:r>
      </w:ins>
      <w:ins w:id="738" w:author="nick" w:date="2019-11-10T14:42:00Z">
        <w:r>
          <w:rPr>
            <w:rFonts w:cs="Courier New"/>
            <w:color w:val="FF0000"/>
            <w:sz w:val="15"/>
            <w:szCs w:val="15"/>
          </w:rPr>
          <w:t xml:space="preserve">, </w:t>
        </w:r>
      </w:ins>
      <w:ins w:id="739" w:author="nick" w:date="2019-11-24T12:20:00Z">
        <w:r w:rsidR="00194316">
          <w:rPr>
            <w:rFonts w:cs="Courier New"/>
            <w:color w:val="FF0000"/>
            <w:sz w:val="15"/>
            <w:szCs w:val="15"/>
          </w:rPr>
          <w:t>"</w:t>
        </w:r>
      </w:ins>
      <w:ins w:id="740" w:author="nick" w:date="2019-11-10T14:42:00Z">
        <w:r>
          <w:rPr>
            <w:rFonts w:cs="Courier New"/>
            <w:color w:val="FF0000"/>
            <w:sz w:val="15"/>
            <w:szCs w:val="15"/>
          </w:rPr>
          <w:t>green</w:t>
        </w:r>
      </w:ins>
      <w:ins w:id="741" w:author="nick" w:date="2019-11-24T12:20:00Z">
        <w:r w:rsidR="00194316">
          <w:rPr>
            <w:rFonts w:cs="Courier New"/>
            <w:color w:val="FF0000"/>
            <w:sz w:val="15"/>
            <w:szCs w:val="15"/>
          </w:rPr>
          <w:t>"</w:t>
        </w:r>
      </w:ins>
      <w:ins w:id="742"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743" w:author="nick" w:date="2019-11-10T14:42:00Z"/>
          <w:sz w:val="15"/>
          <w:szCs w:val="15"/>
        </w:rPr>
      </w:pPr>
      <w:ins w:id="744"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745" w:author="nick" w:date="2019-11-10T14:42:00Z"/>
          <w:sz w:val="15"/>
          <w:szCs w:val="15"/>
        </w:rPr>
      </w:pPr>
    </w:p>
    <w:p w14:paraId="1C34004F" w14:textId="06CCFC00" w:rsidR="00C5158C" w:rsidRPr="001E6C77" w:rsidRDefault="00C5158C" w:rsidP="00C5158C">
      <w:pPr>
        <w:pStyle w:val="XMLCode"/>
        <w:keepLines/>
        <w:rPr>
          <w:ins w:id="746" w:author="nick" w:date="2019-11-10T14:42:00Z"/>
          <w:sz w:val="15"/>
          <w:szCs w:val="15"/>
        </w:rPr>
      </w:pPr>
      <w:ins w:id="747" w:author="nick" w:date="2019-11-10T14:42:00Z">
        <w:r w:rsidRPr="001E6C77">
          <w:rPr>
            <w:sz w:val="15"/>
            <w:szCs w:val="15"/>
          </w:rPr>
          <w:t xml:space="preserve">        &lt;connection_0d</w:t>
        </w:r>
        <w:r>
          <w:rPr>
            <w:sz w:val="15"/>
            <w:szCs w:val="15"/>
          </w:rPr>
          <w:t xml:space="preserve"> label=</w:t>
        </w:r>
      </w:ins>
      <w:ins w:id="748" w:author="nick" w:date="2019-11-24T12:20:00Z">
        <w:r w:rsidR="00194316">
          <w:rPr>
            <w:sz w:val="15"/>
            <w:szCs w:val="15"/>
          </w:rPr>
          <w:t>"</w:t>
        </w:r>
      </w:ins>
      <w:ins w:id="749" w:author="nick" w:date="2019-11-10T14:42:00Z">
        <w:r>
          <w:rPr>
            <w:sz w:val="15"/>
            <w:szCs w:val="15"/>
          </w:rPr>
          <w:t>C</w:t>
        </w:r>
      </w:ins>
      <w:ins w:id="750" w:author="nick" w:date="2019-11-24T12:20:00Z">
        <w:r w:rsidR="00194316">
          <w:rPr>
            <w:sz w:val="15"/>
            <w:szCs w:val="15"/>
          </w:rPr>
          <w:t>"</w:t>
        </w:r>
      </w:ins>
      <w:ins w:id="751" w:author="nick" w:date="2019-11-10T14:42:00Z">
        <w:r w:rsidRPr="001E6C77">
          <w:rPr>
            <w:sz w:val="15"/>
            <w:szCs w:val="15"/>
          </w:rPr>
          <w:t>&gt;</w:t>
        </w:r>
      </w:ins>
    </w:p>
    <w:p w14:paraId="11FC9AF6" w14:textId="7E6E812E" w:rsidR="00C5158C" w:rsidRPr="009E34EC" w:rsidRDefault="00C5158C" w:rsidP="00C5158C">
      <w:pPr>
        <w:pStyle w:val="XMLCode"/>
        <w:keepLines/>
        <w:rPr>
          <w:ins w:id="752" w:author="nick" w:date="2019-11-10T14:42:00Z"/>
          <w:rFonts w:cs="Courier New"/>
          <w:color w:val="FF0000"/>
          <w:sz w:val="15"/>
          <w:szCs w:val="15"/>
        </w:rPr>
      </w:pPr>
      <w:ins w:id="753" w:author="nick" w:date="2019-11-10T14:42:00Z">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ins>
      <w:ins w:id="754" w:author="nick" w:date="2019-11-24T12:20:00Z">
        <w:r w:rsidR="00194316">
          <w:rPr>
            <w:b/>
            <w:color w:val="0070C0"/>
          </w:rPr>
          <w:t>"</w:t>
        </w:r>
      </w:ins>
      <w:ins w:id="755" w:author="nick" w:date="2019-11-10T14:42:00Z">
        <w:r w:rsidRPr="009E34EC">
          <w:rPr>
            <w:b/>
            <w:color w:val="0070C0"/>
          </w:rPr>
          <w:t>3</w:t>
        </w:r>
      </w:ins>
      <w:ins w:id="756" w:author="nick" w:date="2019-11-24T12:20:00Z">
        <w:r w:rsidR="00194316">
          <w:rPr>
            <w:b/>
            <w:color w:val="0070C0"/>
          </w:rPr>
          <w:t>"</w:t>
        </w:r>
      </w:ins>
      <w:ins w:id="757"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58" w:author="nick" w:date="2019-11-24T12:20:00Z">
        <w:r w:rsidR="00194316">
          <w:rPr>
            <w:rFonts w:cs="Courier New"/>
            <w:color w:val="FF0000"/>
            <w:sz w:val="15"/>
            <w:szCs w:val="15"/>
          </w:rPr>
          <w:t>"</w:t>
        </w:r>
      </w:ins>
      <w:ins w:id="759" w:author="nick" w:date="2019-11-10T14:42:00Z">
        <w:r>
          <w:rPr>
            <w:rFonts w:cs="Courier New"/>
            <w:color w:val="FF0000"/>
            <w:sz w:val="15"/>
            <w:szCs w:val="15"/>
          </w:rPr>
          <w:t>red</w:t>
        </w:r>
      </w:ins>
      <w:ins w:id="760" w:author="nick" w:date="2019-11-24T12:20:00Z">
        <w:r w:rsidR="00194316">
          <w:rPr>
            <w:rFonts w:cs="Courier New"/>
            <w:color w:val="FF0000"/>
            <w:sz w:val="15"/>
            <w:szCs w:val="15"/>
          </w:rPr>
          <w:t>"</w:t>
        </w:r>
      </w:ins>
      <w:ins w:id="761" w:author="nick" w:date="2019-11-10T14:42:00Z">
        <w:r>
          <w:rPr>
            <w:rFonts w:cs="Courier New"/>
            <w:color w:val="FF0000"/>
            <w:sz w:val="15"/>
            <w:szCs w:val="15"/>
          </w:rPr>
          <w:t xml:space="preserve">, </w:t>
        </w:r>
      </w:ins>
      <w:ins w:id="762" w:author="nick" w:date="2019-11-24T12:20:00Z">
        <w:r w:rsidR="00194316">
          <w:rPr>
            <w:rFonts w:cs="Courier New"/>
            <w:color w:val="FF0000"/>
            <w:sz w:val="15"/>
            <w:szCs w:val="15"/>
          </w:rPr>
          <w:t>"</w:t>
        </w:r>
      </w:ins>
      <w:ins w:id="763" w:author="nick" w:date="2019-11-10T14:42:00Z">
        <w:r>
          <w:rPr>
            <w:rFonts w:cs="Courier New"/>
            <w:color w:val="FF0000"/>
            <w:sz w:val="15"/>
            <w:szCs w:val="15"/>
          </w:rPr>
          <w:t>green</w:t>
        </w:r>
      </w:ins>
      <w:ins w:id="764" w:author="nick" w:date="2019-11-24T12:20:00Z">
        <w:r w:rsidR="00194316">
          <w:rPr>
            <w:rFonts w:cs="Courier New"/>
            <w:color w:val="FF0000"/>
            <w:sz w:val="15"/>
            <w:szCs w:val="15"/>
          </w:rPr>
          <w:t>"</w:t>
        </w:r>
      </w:ins>
      <w:ins w:id="765" w:author="nick" w:date="2019-11-10T14:42:00Z">
        <w:r>
          <w:rPr>
            <w:rFonts w:cs="Courier New"/>
            <w:color w:val="FF0000"/>
            <w:sz w:val="15"/>
            <w:szCs w:val="15"/>
          </w:rPr>
          <w:t xml:space="preserve"> and one of </w:t>
        </w:r>
      </w:ins>
      <w:ins w:id="766" w:author="nick" w:date="2019-11-24T12:20:00Z">
        <w:r w:rsidR="00194316">
          <w:rPr>
            <w:rFonts w:cs="Courier New"/>
            <w:color w:val="FF0000"/>
            <w:sz w:val="15"/>
            <w:szCs w:val="15"/>
          </w:rPr>
          <w:t>"</w:t>
        </w:r>
      </w:ins>
      <w:ins w:id="767" w:author="nick" w:date="2019-11-10T14:42:00Z">
        <w:r>
          <w:rPr>
            <w:rFonts w:cs="Courier New"/>
            <w:color w:val="FF0000"/>
            <w:sz w:val="15"/>
            <w:szCs w:val="15"/>
          </w:rPr>
          <w:t>red</w:t>
        </w:r>
      </w:ins>
      <w:ins w:id="768" w:author="nick" w:date="2019-11-24T12:20:00Z">
        <w:r w:rsidR="00194316">
          <w:rPr>
            <w:rFonts w:cs="Courier New"/>
            <w:color w:val="FF0000"/>
            <w:sz w:val="15"/>
            <w:szCs w:val="15"/>
          </w:rPr>
          <w:t>"</w:t>
        </w:r>
      </w:ins>
      <w:ins w:id="769" w:author="nick" w:date="2019-11-10T14:42:00Z">
        <w:r>
          <w:rPr>
            <w:rFonts w:cs="Courier New"/>
            <w:color w:val="FF0000"/>
            <w:sz w:val="15"/>
            <w:szCs w:val="15"/>
          </w:rPr>
          <w:t>/</w:t>
        </w:r>
      </w:ins>
      <w:ins w:id="770" w:author="nick" w:date="2019-11-24T12:20:00Z">
        <w:r w:rsidR="00194316">
          <w:rPr>
            <w:rFonts w:cs="Courier New"/>
            <w:color w:val="FF0000"/>
            <w:sz w:val="15"/>
            <w:szCs w:val="15"/>
          </w:rPr>
          <w:t>"</w:t>
        </w:r>
      </w:ins>
      <w:ins w:id="771" w:author="nick" w:date="2019-11-10T14:42:00Z">
        <w:r>
          <w:rPr>
            <w:rFonts w:cs="Courier New"/>
            <w:color w:val="FF0000"/>
            <w:sz w:val="15"/>
            <w:szCs w:val="15"/>
          </w:rPr>
          <w:t>green</w:t>
        </w:r>
      </w:ins>
      <w:ins w:id="772" w:author="nick" w:date="2019-11-24T12:20:00Z">
        <w:r w:rsidR="00194316">
          <w:rPr>
            <w:rFonts w:cs="Courier New"/>
            <w:color w:val="FF0000"/>
            <w:sz w:val="15"/>
            <w:szCs w:val="15"/>
          </w:rPr>
          <w:t>"</w:t>
        </w:r>
      </w:ins>
      <w:ins w:id="773"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774" w:author="nick" w:date="2019-11-10T14:42:00Z"/>
          <w:sz w:val="15"/>
          <w:szCs w:val="15"/>
        </w:rPr>
      </w:pPr>
      <w:ins w:id="775" w:author="nick" w:date="2019-11-10T14:42:00Z">
        <w:r>
          <w:rPr>
            <w:sz w:val="15"/>
            <w:szCs w:val="15"/>
          </w:rPr>
          <w:t xml:space="preserve">              ...</w:t>
        </w:r>
      </w:ins>
    </w:p>
    <w:p w14:paraId="5D4FEAB7" w14:textId="77777777" w:rsidR="00C5158C" w:rsidRPr="001E6C77" w:rsidRDefault="00C5158C" w:rsidP="00C5158C">
      <w:pPr>
        <w:pStyle w:val="XMLCode"/>
        <w:keepLines/>
        <w:rPr>
          <w:ins w:id="776" w:author="nick" w:date="2019-11-10T14:42:00Z"/>
          <w:sz w:val="15"/>
          <w:szCs w:val="15"/>
        </w:rPr>
      </w:pPr>
      <w:ins w:id="777"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778" w:author="nick" w:date="2019-11-10T14:42:00Z"/>
          <w:sz w:val="15"/>
          <w:szCs w:val="15"/>
        </w:rPr>
      </w:pPr>
      <w:ins w:id="779"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4BF5AB17" w14:textId="77777777" w:rsidR="00C5158C" w:rsidRDefault="00C5158C" w:rsidP="00C5158C">
      <w:pPr>
        <w:pStyle w:val="XMLCode"/>
        <w:keepLines/>
        <w:ind w:firstLine="0"/>
        <w:rPr>
          <w:ins w:id="780" w:author="nick" w:date="2019-11-10T14:42:00Z"/>
        </w:rPr>
      </w:pPr>
    </w:p>
    <w:p w14:paraId="2AB177B6" w14:textId="77777777" w:rsidR="00C5158C" w:rsidRDefault="00C5158C" w:rsidP="00C5158C">
      <w:pPr>
        <w:pStyle w:val="XMLCode"/>
        <w:keepLines/>
        <w:ind w:firstLine="0"/>
        <w:rPr>
          <w:ins w:id="781" w:author="nick" w:date="2019-11-10T14:42:00Z"/>
        </w:rPr>
      </w:pPr>
      <w:ins w:id="782"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berschrift3"/>
      </w:pPr>
      <w:bookmarkStart w:id="783" w:name="_Ref414608310"/>
      <w:bookmarkStart w:id="784" w:name="_Toc3556950"/>
      <w:bookmarkStart w:id="785" w:name="_Toc24967447"/>
      <w:r>
        <w:lastRenderedPageBreak/>
        <w:t xml:space="preserve">Contacts and </w:t>
      </w:r>
      <w:r w:rsidR="004B7C8B">
        <w:t>F</w:t>
      </w:r>
      <w:r w:rsidR="004B7C8B" w:rsidRPr="004B7C8B">
        <w:t>riction</w:t>
      </w:r>
      <w:bookmarkEnd w:id="783"/>
      <w:bookmarkEnd w:id="784"/>
      <w:bookmarkEnd w:id="78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786" w:name="_Ref414841585"/>
      <w:bookmarkStart w:id="787" w:name="_Toc3556951"/>
      <w:bookmarkStart w:id="788" w:name="_Toc2496744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786"/>
      <w:bookmarkEnd w:id="787"/>
      <w:bookmarkEnd w:id="78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2800D61" w:rsidR="001C74F6" w:rsidRDefault="001C74F6" w:rsidP="00543B6B">
      <w:pPr>
        <w:pStyle w:val="Beschriftung"/>
        <w:spacing w:before="120"/>
      </w:pPr>
      <w:bookmarkStart w:id="789" w:name="_Toc414573794"/>
      <w:bookmarkStart w:id="790" w:name="_Toc3566421"/>
      <w:bookmarkStart w:id="791" w:name="_Toc24726642"/>
      <w:r>
        <w:t xml:space="preserve">Table </w:t>
      </w:r>
      <w:r w:rsidR="00D43112">
        <w:fldChar w:fldCharType="begin"/>
      </w:r>
      <w:r w:rsidR="00D43112">
        <w:instrText xml:space="preserve"> SEQ Table \* ARABIC </w:instrText>
      </w:r>
      <w:r w:rsidR="00D43112">
        <w:fldChar w:fldCharType="separate"/>
      </w:r>
      <w:r w:rsidR="007427E8">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789"/>
      <w:bookmarkEnd w:id="790"/>
      <w:bookmarkEnd w:id="79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77777777" w:rsidR="00745248" w:rsidRPr="00880D5C" w:rsidRDefault="00745248" w:rsidP="00745248">
      <w:pPr>
        <w:pStyle w:val="berschrift4"/>
        <w:rPr>
          <w:szCs w:val="26"/>
        </w:rPr>
      </w:pPr>
      <w:bookmarkStart w:id="792" w:name="_Toc3556952"/>
      <w:bookmarkStart w:id="793" w:name="_Toc24967449"/>
      <w:r w:rsidRPr="00880D5C">
        <w:rPr>
          <w:szCs w:val="26"/>
        </w:rPr>
        <w:t xml:space="preserve">Element </w:t>
      </w:r>
      <w:r w:rsidRPr="00880D5C">
        <w:rPr>
          <w:rFonts w:ascii="Courier New" w:hAnsi="Courier New" w:cs="Courier New"/>
          <w:b w:val="0"/>
          <w:i/>
          <w:szCs w:val="26"/>
        </w:rPr>
        <w:t>&lt;contact&gt;</w:t>
      </w:r>
      <w:bookmarkEnd w:id="792"/>
      <w:bookmarkEnd w:id="79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458E102A" w:rsidR="00D05444" w:rsidRDefault="00D05444" w:rsidP="00543B6B">
      <w:pPr>
        <w:pStyle w:val="Beschriftung"/>
        <w:spacing w:before="120"/>
      </w:pPr>
      <w:bookmarkStart w:id="794" w:name="_Toc3566422"/>
      <w:bookmarkStart w:id="795" w:name="_Toc24726643"/>
      <w:r>
        <w:t xml:space="preserve">Table </w:t>
      </w:r>
      <w:r w:rsidR="00D43112">
        <w:fldChar w:fldCharType="begin"/>
      </w:r>
      <w:r w:rsidR="00D43112">
        <w:instrText xml:space="preserve"> SEQ Table \* ARABIC </w:instrText>
      </w:r>
      <w:r w:rsidR="00D43112">
        <w:fldChar w:fldCharType="separate"/>
      </w:r>
      <w:r w:rsidR="007427E8">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794"/>
      <w:bookmarkEnd w:id="79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796" w:name="_Toc3556953"/>
      <w:bookmarkStart w:id="797"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796"/>
      <w:bookmarkEnd w:id="79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del w:id="798"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spellStart"/>
      <w:r w:rsidR="005373EC">
        <w:rPr>
          <w:rFonts w:cs="Courier New"/>
          <w:szCs w:val="22"/>
        </w:rPr>
        <w:t>pid</w:t>
      </w:r>
      <w:proofErr w:type="spellEnd"/>
      <w:r w:rsidR="00AC1E58">
        <w:rPr>
          <w:rFonts w:cs="Courier New"/>
          <w:szCs w:val="22"/>
        </w:rPr>
        <w:t xml:space="preserve">. Only those labels or </w:t>
      </w:r>
      <w:proofErr w:type="spellStart"/>
      <w:r w:rsidR="00AC1E58">
        <w:rPr>
          <w:rFonts w:cs="Courier New"/>
          <w:szCs w:val="22"/>
        </w:rPr>
        <w:t>pids</w:t>
      </w:r>
      <w:proofErr w:type="spellEnd"/>
      <w:r w:rsidR="00AC1E58">
        <w:rPr>
          <w:rFonts w:cs="Courier New"/>
          <w:szCs w:val="22"/>
        </w:rPr>
        <w:t xml:space="preserve">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proofErr w:type="spellStart"/>
            <w:r w:rsidRPr="003103A4">
              <w:rPr>
                <w:sz w:val="20"/>
                <w:szCs w:val="20"/>
              </w:rPr>
              <w:t>pid</w:t>
            </w:r>
            <w:proofErr w:type="spellEnd"/>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0EF17F" w:rsidR="006A6AD6" w:rsidRDefault="006A6AD6" w:rsidP="00543B6B">
      <w:pPr>
        <w:pStyle w:val="Beschriftung"/>
        <w:spacing w:before="120"/>
      </w:pPr>
      <w:bookmarkStart w:id="799" w:name="_Toc414573795"/>
      <w:bookmarkStart w:id="800" w:name="_Toc3566423"/>
      <w:bookmarkStart w:id="801" w:name="_Toc24726644"/>
      <w:r>
        <w:t xml:space="preserve">Table </w:t>
      </w:r>
      <w:r w:rsidR="00D43112">
        <w:fldChar w:fldCharType="begin"/>
      </w:r>
      <w:r w:rsidR="00D43112">
        <w:instrText xml:space="preserve"> SEQ Table \* ARABIC </w:instrText>
      </w:r>
      <w:r w:rsidR="00D43112">
        <w:fldChar w:fldCharType="separate"/>
      </w:r>
      <w:r w:rsidR="007427E8">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799"/>
      <w:bookmarkEnd w:id="800"/>
      <w:bookmarkEnd w:id="801"/>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spellStart"/>
      <w:r>
        <w:rPr>
          <w:rFonts w:ascii="Courier New" w:hAnsi="Courier New"/>
          <w:sz w:val="18"/>
          <w:szCs w:val="18"/>
        </w:rPr>
        <w:t>pid</w:t>
      </w:r>
      <w:proofErr w:type="spellEnd"/>
      <w:r w:rsidRPr="000B11EA">
        <w:t xml:space="preserve">: </w:t>
      </w:r>
      <w:r>
        <w:t xml:space="preserve">One of the </w:t>
      </w:r>
      <w:proofErr w:type="spellStart"/>
      <w:r>
        <w:t>pids</w:t>
      </w:r>
      <w:proofErr w:type="spellEnd"/>
      <w:r>
        <w:t xml:space="preserve">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02" w:name="_Toc3556954"/>
      <w:bookmarkStart w:id="803"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02"/>
      <w:bookmarkEnd w:id="80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04" w:name="_Ref414837767"/>
      <w:bookmarkStart w:id="805" w:name="_Toc3556955"/>
      <w:bookmarkStart w:id="806" w:name="_Toc24967452"/>
      <w:r>
        <w:t xml:space="preserve">Local </w:t>
      </w:r>
      <w:r w:rsidR="008706FB">
        <w:t>Contact</w:t>
      </w:r>
      <w:r w:rsidRPr="0030552A">
        <w:t xml:space="preserve"> </w:t>
      </w:r>
      <w:r w:rsidR="008706FB">
        <w:t>P</w:t>
      </w:r>
      <w:r>
        <w:t>ropert</w:t>
      </w:r>
      <w:r w:rsidR="008706FB">
        <w:t>ies</w:t>
      </w:r>
      <w:bookmarkEnd w:id="804"/>
      <w:bookmarkEnd w:id="805"/>
      <w:bookmarkEnd w:id="806"/>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65397F6" w:rsidR="00B8299F" w:rsidRDefault="00B8299F" w:rsidP="00B8299F">
      <w:pPr>
        <w:pStyle w:val="Beschriftung"/>
        <w:spacing w:before="120"/>
      </w:pPr>
      <w:bookmarkStart w:id="807" w:name="_Toc3566424"/>
      <w:bookmarkStart w:id="808" w:name="_Toc24726645"/>
      <w:r>
        <w:t xml:space="preserve">Table </w:t>
      </w:r>
      <w:r>
        <w:fldChar w:fldCharType="begin"/>
      </w:r>
      <w:r>
        <w:instrText xml:space="preserve"> SEQ Table \* ARABIC </w:instrText>
      </w:r>
      <w:r>
        <w:fldChar w:fldCharType="separate"/>
      </w:r>
      <w:r w:rsidR="007427E8">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07"/>
      <w:bookmarkEnd w:id="808"/>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809" w:name="_Ref414836574"/>
      <w:bookmarkStart w:id="810" w:name="_Toc3556956"/>
      <w:bookmarkStart w:id="811" w:name="_Toc24967453"/>
      <w:r w:rsidRPr="007055D9">
        <w:t>Joints</w:t>
      </w:r>
      <w:bookmarkEnd w:id="809"/>
      <w:bookmarkEnd w:id="810"/>
      <w:bookmarkEnd w:id="81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FF997E7" w:rsidR="00F63C73" w:rsidRDefault="00F63C73" w:rsidP="00F63C73">
      <w:pPr>
        <w:pStyle w:val="Beschriftung"/>
        <w:spacing w:before="120"/>
      </w:pPr>
      <w:bookmarkStart w:id="812" w:name="_Toc3566425"/>
      <w:bookmarkStart w:id="813" w:name="_Toc24726646"/>
      <w:r>
        <w:t xml:space="preserve">Table </w:t>
      </w:r>
      <w:r>
        <w:fldChar w:fldCharType="begin"/>
      </w:r>
      <w:r>
        <w:instrText xml:space="preserve"> SEQ Table \* ARABIC </w:instrText>
      </w:r>
      <w:r>
        <w:fldChar w:fldCharType="separate"/>
      </w:r>
      <w:r w:rsidR="007427E8">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812"/>
      <w:bookmarkEnd w:id="81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14" w:name="_Toc428456083"/>
      <w:bookmarkStart w:id="815" w:name="_Toc428537047"/>
      <w:bookmarkStart w:id="816" w:name="_Toc428969366"/>
      <w:bookmarkStart w:id="817" w:name="_Toc429052757"/>
      <w:bookmarkStart w:id="818" w:name="_Toc3556957"/>
      <w:bookmarkStart w:id="819" w:name="_Toc24967454"/>
      <w:bookmarkEnd w:id="814"/>
      <w:bookmarkEnd w:id="815"/>
      <w:bookmarkEnd w:id="816"/>
      <w:bookmarkEnd w:id="81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18"/>
      <w:bookmarkEnd w:id="81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1E6C77" w:rsidRDefault="006C2535" w:rsidP="00B84995">
      <w:pPr>
        <w:pStyle w:val="XMLCode"/>
        <w:keepNext/>
        <w:rPr>
          <w:rFonts w:cs="Courier New"/>
          <w:sz w:val="15"/>
          <w:szCs w:val="15"/>
        </w:rPr>
      </w:pPr>
      <w:proofErr w:type="spellStart"/>
      <w:proofErr w:type="gramStart"/>
      <w:r w:rsidRPr="001E6C77">
        <w:rPr>
          <w:rFonts w:cs="Courier New"/>
          <w:sz w:val="15"/>
          <w:szCs w:val="15"/>
        </w:rPr>
        <w:t>xsi:schemaLocation</w:t>
      </w:r>
      <w:proofErr w:type="spellEnd"/>
      <w:proofErr w:type="gramEnd"/>
      <w:r w:rsidRPr="001E6C77">
        <w:rPr>
          <w:rFonts w:cs="Courier New"/>
          <w:sz w:val="15"/>
          <w:szCs w:val="15"/>
        </w:rPr>
        <w:t>=</w:t>
      </w:r>
      <w:r w:rsidR="00194316">
        <w:rPr>
          <w:rFonts w:cs="Courier New"/>
          <w:sz w:val="15"/>
          <w:szCs w:val="15"/>
        </w:rPr>
        <w:t>"</w:t>
      </w:r>
      <w:r w:rsidRPr="001E6C77">
        <w:rPr>
          <w:rFonts w:cs="Courier New"/>
          <w:sz w:val="15"/>
          <w:szCs w:val="15"/>
        </w:rPr>
        <w:t>http://servicenet.t-systems.com/medina/xMCF mcf_MEDINA.xsd</w:t>
      </w:r>
      <w:r w:rsidR="00194316">
        <w:rPr>
          <w:rFonts w:cs="Courier New"/>
          <w:sz w:val="15"/>
          <w:szCs w:val="15"/>
        </w:rPr>
        <w:t>"</w:t>
      </w:r>
      <w:r w:rsidRPr="001E6C77">
        <w:rPr>
          <w:rFonts w:cs="Courier New"/>
          <w:sz w:val="15"/>
          <w:szCs w:val="15"/>
        </w:rPr>
        <w:t xml:space="preserve"> </w:t>
      </w:r>
    </w:p>
    <w:p w14:paraId="2102710E" w14:textId="3896FE75" w:rsidR="006C2535" w:rsidRPr="001E6C77" w:rsidRDefault="006C2535" w:rsidP="006C2535">
      <w:pPr>
        <w:pStyle w:val="XMLCode"/>
        <w:rPr>
          <w:rFonts w:cs="Courier New"/>
          <w:sz w:val="15"/>
          <w:szCs w:val="15"/>
        </w:rPr>
      </w:pPr>
      <w:proofErr w:type="spellStart"/>
      <w:proofErr w:type="gramStart"/>
      <w:r w:rsidRPr="001E6C77">
        <w:rPr>
          <w:rFonts w:cs="Courier New"/>
          <w:sz w:val="15"/>
          <w:szCs w:val="15"/>
        </w:rPr>
        <w:t>xsi:noNamespaceSchemaLocation</w:t>
      </w:r>
      <w:proofErr w:type="spellEnd"/>
      <w:proofErr w:type="gramEnd"/>
      <w:r w:rsidRPr="001E6C77">
        <w:rPr>
          <w:rFonts w:cs="Courier New"/>
          <w:sz w:val="15"/>
          <w:szCs w:val="15"/>
        </w:rPr>
        <w:t>=</w:t>
      </w:r>
      <w:r w:rsidR="00194316">
        <w:rPr>
          <w:rFonts w:cs="Courier New"/>
          <w:sz w:val="15"/>
          <w:szCs w:val="15"/>
        </w:rPr>
        <w:t>"</w:t>
      </w:r>
      <w:r w:rsidR="009A3F31">
        <w:t>xmcf_3_0_1.xsd</w:t>
      </w:r>
      <w:r w:rsidR="00194316">
        <w:rPr>
          <w:rFonts w:cs="Courier New"/>
          <w:sz w:val="15"/>
          <w:szCs w:val="15"/>
        </w:rPr>
        <w:t>"</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20" w:author="nick" w:date="2019-10-29T16:41:00Z"/>
          <w:sz w:val="15"/>
          <w:szCs w:val="15"/>
        </w:rPr>
      </w:pPr>
      <w:del w:id="821" w:author="nick" w:date="2019-10-29T16:41:00Z">
        <w:r w:rsidRPr="001E6C77" w:rsidDel="003D35D3">
          <w:rPr>
            <w:sz w:val="15"/>
            <w:szCs w:val="15"/>
          </w:rPr>
          <w:delText xml:space="preserve">                        &lt;CAE_DATA xmlns=”FATXML”</w:delText>
        </w:r>
        <w:bookmarkStart w:id="822" w:name="_Ref395100983"/>
        <w:r w:rsidRPr="001E6C77" w:rsidDel="003D35D3">
          <w:rPr>
            <w:rStyle w:val="Funotenzeichen"/>
            <w:sz w:val="15"/>
            <w:szCs w:val="15"/>
          </w:rPr>
          <w:footnoteReference w:id="8"/>
        </w:r>
        <w:bookmarkEnd w:id="822"/>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25" w:author="nick" w:date="2019-10-29T16:41:00Z">
        <w:r w:rsidR="003D35D3">
          <w:rPr>
            <w:sz w:val="15"/>
            <w:szCs w:val="15"/>
          </w:rPr>
          <w:tab/>
        </w:r>
      </w:ins>
      <w:del w:id="826"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27" w:author="nick" w:date="2019-10-29T16:41:00Z"/>
          <w:sz w:val="15"/>
          <w:szCs w:val="15"/>
        </w:rPr>
      </w:pPr>
      <w:del w:id="828"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829" w:name="_Toc428279348"/>
      <w:bookmarkStart w:id="830" w:name="_Toc428456085"/>
      <w:bookmarkStart w:id="831" w:name="_Toc428537049"/>
      <w:bookmarkStart w:id="832" w:name="_Toc428969368"/>
      <w:bookmarkStart w:id="833" w:name="_Toc429052759"/>
      <w:bookmarkStart w:id="834" w:name="_Toc3556958"/>
      <w:bookmarkStart w:id="835" w:name="_Toc24967455"/>
      <w:bookmarkEnd w:id="829"/>
      <w:bookmarkEnd w:id="830"/>
      <w:bookmarkEnd w:id="831"/>
      <w:bookmarkEnd w:id="832"/>
      <w:bookmarkEnd w:id="833"/>
      <w:r w:rsidRPr="007055D9">
        <w:lastRenderedPageBreak/>
        <w:t>XML Schema Definition</w:t>
      </w:r>
      <w:bookmarkEnd w:id="834"/>
      <w:bookmarkEnd w:id="835"/>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836" w:name="_Toc334484488"/>
      <w:bookmarkStart w:id="837" w:name="_Toc334486133"/>
      <w:bookmarkStart w:id="838" w:name="XMLStructureConnectionGroups"/>
      <w:bookmarkStart w:id="839" w:name="SeamweldConnectionGroupPart"/>
      <w:bookmarkStart w:id="840" w:name="XMLStructurePartsPIDs"/>
      <w:bookmarkStart w:id="841" w:name="XMLStructureConnections"/>
      <w:bookmarkStart w:id="842" w:name="XMLStructurePointConnections"/>
      <w:bookmarkStart w:id="843" w:name="XMLStructureLineConnections"/>
      <w:bookmarkStart w:id="844" w:name="XMLStructurePlaneConnections"/>
      <w:bookmarkStart w:id="845" w:name="_Toc338938892"/>
      <w:bookmarkStart w:id="846" w:name="_Toc338939088"/>
      <w:bookmarkStart w:id="847" w:name="_Toc3556959"/>
      <w:bookmarkStart w:id="848" w:name="_Toc24967456"/>
      <w:bookmarkEnd w:id="81"/>
      <w:bookmarkEnd w:id="82"/>
      <w:bookmarkEnd w:id="836"/>
      <w:bookmarkEnd w:id="837"/>
      <w:bookmarkEnd w:id="838"/>
      <w:bookmarkEnd w:id="839"/>
      <w:bookmarkEnd w:id="840"/>
      <w:bookmarkEnd w:id="841"/>
      <w:bookmarkEnd w:id="842"/>
      <w:bookmarkEnd w:id="843"/>
      <w:bookmarkEnd w:id="844"/>
      <w:r w:rsidRPr="007055D9">
        <w:lastRenderedPageBreak/>
        <w:t>Data Common to any Connection</w:t>
      </w:r>
      <w:bookmarkEnd w:id="845"/>
      <w:bookmarkEnd w:id="846"/>
      <w:bookmarkEnd w:id="847"/>
      <w:bookmarkEnd w:id="84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849" w:name="_Ref448911656"/>
      <w:bookmarkStart w:id="850" w:name="_Toc3556960"/>
      <w:bookmarkStart w:id="851" w:name="_Toc24967457"/>
      <w:bookmarkStart w:id="852" w:name="_Toc413359574"/>
      <w:bookmarkStart w:id="853" w:name="_Toc338938893"/>
      <w:bookmarkStart w:id="854" w:name="_Toc338939089"/>
      <w:bookmarkStart w:id="855" w:name="_Toc288196462"/>
      <w:bookmarkStart w:id="856" w:name="_Toc288200760"/>
      <w:r>
        <w:t>Indices and their properties</w:t>
      </w:r>
      <w:bookmarkEnd w:id="849"/>
      <w:bookmarkEnd w:id="850"/>
      <w:bookmarkEnd w:id="85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857" w:name="_Toc3556961"/>
      <w:bookmarkStart w:id="858" w:name="_Toc24967458"/>
      <w:r w:rsidRPr="00BD20ED">
        <w:rPr>
          <w:szCs w:val="34"/>
        </w:rPr>
        <w:t xml:space="preserve">Attribute </w:t>
      </w:r>
      <w:r w:rsidRPr="00BD20ED">
        <w:rPr>
          <w:rFonts w:ascii="Courier New" w:hAnsi="Courier New" w:cs="Courier New"/>
          <w:b w:val="0"/>
          <w:szCs w:val="34"/>
          <w:highlight w:val="white"/>
        </w:rPr>
        <w:t>label</w:t>
      </w:r>
      <w:bookmarkEnd w:id="852"/>
      <w:bookmarkEnd w:id="857"/>
      <w:bookmarkEnd w:id="85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859" w:name="_Ref413329202"/>
      <w:bookmarkStart w:id="860" w:name="_Toc413359575"/>
      <w:bookmarkStart w:id="861" w:name="_Toc3556962"/>
      <w:bookmarkStart w:id="862" w:name="_Toc24967459"/>
      <w:r>
        <w:rPr>
          <w:szCs w:val="34"/>
        </w:rPr>
        <w:t>Dimensions and Coordinates</w:t>
      </w:r>
      <w:bookmarkEnd w:id="859"/>
      <w:bookmarkEnd w:id="860"/>
      <w:bookmarkEnd w:id="861"/>
      <w:bookmarkEnd w:id="86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863" w:name="_Toc413359576"/>
      <w:bookmarkStart w:id="864" w:name="_Ref440360308"/>
      <w:bookmarkStart w:id="865" w:name="_Ref440360312"/>
      <w:bookmarkStart w:id="866" w:name="_Ref440360851"/>
      <w:bookmarkStart w:id="867" w:name="_Ref440360857"/>
      <w:bookmarkStart w:id="868" w:name="_Ref440453613"/>
      <w:bookmarkStart w:id="869" w:name="_Ref440453616"/>
      <w:bookmarkStart w:id="870" w:name="_Ref440454500"/>
      <w:bookmarkStart w:id="871" w:name="_Ref440454502"/>
      <w:bookmarkStart w:id="872" w:name="_Toc3556963"/>
      <w:bookmarkStart w:id="873" w:name="_Toc24967460"/>
      <w:r w:rsidRPr="00BD20ED">
        <w:rPr>
          <w:szCs w:val="34"/>
        </w:rPr>
        <w:t xml:space="preserve">Attribute </w:t>
      </w:r>
      <w:proofErr w:type="spellStart"/>
      <w:r>
        <w:rPr>
          <w:rFonts w:ascii="Courier New" w:hAnsi="Courier New" w:cs="Courier New"/>
          <w:b w:val="0"/>
          <w:szCs w:val="34"/>
          <w:highlight w:val="white"/>
        </w:rPr>
        <w:t>quality_control</w:t>
      </w:r>
      <w:bookmarkEnd w:id="863"/>
      <w:bookmarkEnd w:id="864"/>
      <w:bookmarkEnd w:id="865"/>
      <w:bookmarkEnd w:id="866"/>
      <w:bookmarkEnd w:id="867"/>
      <w:bookmarkEnd w:id="868"/>
      <w:bookmarkEnd w:id="869"/>
      <w:bookmarkEnd w:id="870"/>
      <w:bookmarkEnd w:id="871"/>
      <w:bookmarkEnd w:id="872"/>
      <w:bookmarkEnd w:id="87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874" w:name="_Ref428442251"/>
      <w:bookmarkStart w:id="875" w:name="_Toc3556964"/>
      <w:bookmarkStart w:id="876" w:name="_Toc24967461"/>
      <w:r w:rsidRPr="007331A4">
        <w:lastRenderedPageBreak/>
        <w:t>Custom Attributes list</w:t>
      </w:r>
      <w:bookmarkEnd w:id="874"/>
      <w:bookmarkEnd w:id="875"/>
      <w:bookmarkEnd w:id="876"/>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5454318" w:rsidR="007C39C1" w:rsidRDefault="007C39C1" w:rsidP="007C39C1">
      <w:pPr>
        <w:pStyle w:val="Beschriftung"/>
        <w:spacing w:before="120"/>
        <w:rPr>
          <w:rFonts w:ascii="Courier New" w:hAnsi="Courier New" w:cs="Courier New"/>
          <w:b w:val="0"/>
          <w:i/>
        </w:rPr>
      </w:pPr>
      <w:bookmarkStart w:id="877" w:name="_Toc440039075"/>
      <w:bookmarkStart w:id="878" w:name="_Toc3566426"/>
      <w:bookmarkStart w:id="879" w:name="_Toc24726647"/>
      <w:r>
        <w:t xml:space="preserve">Table </w:t>
      </w:r>
      <w:r>
        <w:fldChar w:fldCharType="begin"/>
      </w:r>
      <w:r>
        <w:instrText xml:space="preserve"> SEQ Table \* ARABIC </w:instrText>
      </w:r>
      <w:r>
        <w:fldChar w:fldCharType="separate"/>
      </w:r>
      <w:r w:rsidR="007427E8">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877"/>
      <w:bookmarkEnd w:id="878"/>
      <w:bookmarkEnd w:id="87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D2BE92E" w:rsidR="007C39C1" w:rsidRDefault="007C39C1" w:rsidP="007C39C1">
      <w:pPr>
        <w:pStyle w:val="Beschriftung"/>
        <w:spacing w:before="120"/>
      </w:pPr>
      <w:bookmarkStart w:id="880" w:name="_Toc440039076"/>
      <w:bookmarkStart w:id="881" w:name="_Toc3566427"/>
      <w:bookmarkStart w:id="882" w:name="_Toc24726648"/>
      <w:r>
        <w:t xml:space="preserve">Table </w:t>
      </w:r>
      <w:r>
        <w:fldChar w:fldCharType="begin"/>
      </w:r>
      <w:r>
        <w:instrText xml:space="preserve"> SEQ Table \* ARABIC </w:instrText>
      </w:r>
      <w:r>
        <w:fldChar w:fldCharType="separate"/>
      </w:r>
      <w:r w:rsidR="007427E8">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880"/>
      <w:bookmarkEnd w:id="881"/>
      <w:bookmarkEnd w:id="88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89D4E0D" w:rsidR="007C39C1" w:rsidRDefault="007C39C1" w:rsidP="007C39C1">
      <w:pPr>
        <w:pStyle w:val="Beschriftung"/>
        <w:spacing w:before="120"/>
        <w:rPr>
          <w:rFonts w:ascii="Courier New" w:hAnsi="Courier New" w:cs="Courier New"/>
          <w:b w:val="0"/>
          <w:i/>
        </w:rPr>
      </w:pPr>
      <w:bookmarkStart w:id="883" w:name="_Toc440039077"/>
      <w:bookmarkStart w:id="884" w:name="_Toc3566428"/>
      <w:bookmarkStart w:id="885" w:name="_Toc24726649"/>
      <w:r>
        <w:t xml:space="preserve">Table </w:t>
      </w:r>
      <w:r>
        <w:fldChar w:fldCharType="begin"/>
      </w:r>
      <w:r>
        <w:instrText xml:space="preserve"> SEQ Table \* ARABIC </w:instrText>
      </w:r>
      <w:r>
        <w:fldChar w:fldCharType="separate"/>
      </w:r>
      <w:r w:rsidR="007427E8">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883"/>
      <w:bookmarkEnd w:id="884"/>
      <w:bookmarkEnd w:id="88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5C7EF04" w:rsidR="007C39C1" w:rsidRDefault="007C39C1" w:rsidP="007C39C1">
      <w:pPr>
        <w:pStyle w:val="Beschriftung"/>
        <w:spacing w:before="120"/>
      </w:pPr>
      <w:bookmarkStart w:id="886" w:name="_Toc440039078"/>
      <w:bookmarkStart w:id="887" w:name="_Toc3566429"/>
      <w:bookmarkStart w:id="888" w:name="_Toc24726650"/>
      <w:r>
        <w:t xml:space="preserve">Table </w:t>
      </w:r>
      <w:r>
        <w:fldChar w:fldCharType="begin"/>
      </w:r>
      <w:r>
        <w:instrText xml:space="preserve"> SEQ Table \* ARABIC </w:instrText>
      </w:r>
      <w:r>
        <w:fldChar w:fldCharType="separate"/>
      </w:r>
      <w:r w:rsidR="007427E8">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886"/>
      <w:bookmarkEnd w:id="887"/>
      <w:bookmarkEnd w:id="88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22918F6" w:rsidR="007C39C1" w:rsidRDefault="007C39C1" w:rsidP="007C39C1">
      <w:pPr>
        <w:pStyle w:val="Beschriftung"/>
        <w:spacing w:before="120"/>
      </w:pPr>
      <w:bookmarkStart w:id="889" w:name="_Toc440039079"/>
      <w:bookmarkStart w:id="890" w:name="_Toc3566430"/>
      <w:bookmarkStart w:id="891" w:name="_Toc24726651"/>
      <w:r>
        <w:t xml:space="preserve">Table </w:t>
      </w:r>
      <w:r>
        <w:fldChar w:fldCharType="begin"/>
      </w:r>
      <w:r>
        <w:instrText xml:space="preserve"> SEQ Table \* ARABIC </w:instrText>
      </w:r>
      <w:r>
        <w:fldChar w:fldCharType="separate"/>
      </w:r>
      <w:r w:rsidR="007427E8">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889"/>
      <w:bookmarkEnd w:id="890"/>
      <w:bookmarkEnd w:id="89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DAF6B28" w:rsidR="007C39C1" w:rsidRDefault="007C39C1" w:rsidP="007C39C1">
      <w:pPr>
        <w:pStyle w:val="Beschriftung"/>
        <w:spacing w:before="120"/>
      </w:pPr>
      <w:bookmarkStart w:id="892" w:name="_Toc440039080"/>
      <w:bookmarkStart w:id="893" w:name="_Toc3566431"/>
      <w:bookmarkStart w:id="894" w:name="_Toc24726652"/>
      <w:r>
        <w:t xml:space="preserve">Table </w:t>
      </w:r>
      <w:r>
        <w:fldChar w:fldCharType="begin"/>
      </w:r>
      <w:r>
        <w:instrText xml:space="preserve"> SEQ Table \* ARABIC </w:instrText>
      </w:r>
      <w:r>
        <w:fldChar w:fldCharType="separate"/>
      </w:r>
      <w:r w:rsidR="007427E8">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892"/>
      <w:bookmarkEnd w:id="893"/>
      <w:bookmarkEnd w:id="894"/>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DAEDCE8" w:rsidR="007C39C1" w:rsidRDefault="007C39C1" w:rsidP="007C39C1">
      <w:pPr>
        <w:pStyle w:val="Beschriftung"/>
        <w:spacing w:before="120"/>
      </w:pPr>
      <w:bookmarkStart w:id="895" w:name="_Toc440039081"/>
      <w:bookmarkStart w:id="896" w:name="_Toc3566432"/>
      <w:bookmarkStart w:id="897" w:name="_Toc24726653"/>
      <w:r>
        <w:t xml:space="preserve">Table </w:t>
      </w:r>
      <w:r>
        <w:fldChar w:fldCharType="begin"/>
      </w:r>
      <w:r>
        <w:instrText xml:space="preserve"> SEQ Table \* ARABIC </w:instrText>
      </w:r>
      <w:r>
        <w:fldChar w:fldCharType="separate"/>
      </w:r>
      <w:r w:rsidR="007427E8">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895"/>
      <w:bookmarkEnd w:id="896"/>
      <w:bookmarkEnd w:id="89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85DA864" w:rsidR="007C39C1" w:rsidRDefault="007C39C1" w:rsidP="007C39C1">
      <w:pPr>
        <w:pStyle w:val="Beschriftung"/>
        <w:spacing w:before="120"/>
      </w:pPr>
      <w:bookmarkStart w:id="898" w:name="_Toc440039082"/>
      <w:bookmarkStart w:id="899" w:name="_Toc3566433"/>
      <w:bookmarkStart w:id="900" w:name="_Toc24726654"/>
      <w:r>
        <w:t xml:space="preserve">Table </w:t>
      </w:r>
      <w:r>
        <w:fldChar w:fldCharType="begin"/>
      </w:r>
      <w:r>
        <w:instrText xml:space="preserve"> SEQ Table \* ARABIC </w:instrText>
      </w:r>
      <w:r>
        <w:fldChar w:fldCharType="separate"/>
      </w:r>
      <w:r w:rsidR="007427E8">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898"/>
      <w:bookmarkEnd w:id="899"/>
      <w:bookmarkEnd w:id="90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C11E4C2" w:rsidR="007C39C1" w:rsidRDefault="007C39C1" w:rsidP="007C39C1">
      <w:pPr>
        <w:pStyle w:val="Beschriftung"/>
        <w:spacing w:before="120"/>
      </w:pPr>
      <w:bookmarkStart w:id="901" w:name="_Toc440039083"/>
      <w:bookmarkStart w:id="902" w:name="_Toc3566434"/>
      <w:bookmarkStart w:id="903" w:name="_Toc24726655"/>
      <w:r>
        <w:t xml:space="preserve">Table </w:t>
      </w:r>
      <w:r>
        <w:fldChar w:fldCharType="begin"/>
      </w:r>
      <w:r>
        <w:instrText xml:space="preserve"> SEQ Table \* ARABIC </w:instrText>
      </w:r>
      <w:r>
        <w:fldChar w:fldCharType="separate"/>
      </w:r>
      <w:r w:rsidR="007427E8">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901"/>
      <w:bookmarkEnd w:id="902"/>
      <w:bookmarkEnd w:id="90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581DDE9" w:rsidR="007C39C1" w:rsidRDefault="007C39C1" w:rsidP="007C39C1">
      <w:pPr>
        <w:pStyle w:val="Beschriftung"/>
        <w:spacing w:before="120"/>
      </w:pPr>
      <w:bookmarkStart w:id="904" w:name="_Toc440039084"/>
      <w:bookmarkStart w:id="905" w:name="_Toc3566435"/>
      <w:bookmarkStart w:id="906" w:name="_Toc24726656"/>
      <w:r>
        <w:t xml:space="preserve">Table </w:t>
      </w:r>
      <w:r>
        <w:fldChar w:fldCharType="begin"/>
      </w:r>
      <w:r>
        <w:instrText xml:space="preserve"> SEQ Table \* ARABIC </w:instrText>
      </w:r>
      <w:r>
        <w:fldChar w:fldCharType="separate"/>
      </w:r>
      <w:r w:rsidR="007427E8">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904"/>
      <w:bookmarkEnd w:id="905"/>
      <w:bookmarkEnd w:id="90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22B2229" w:rsidR="007C39C1" w:rsidRDefault="007C39C1" w:rsidP="007C39C1">
      <w:pPr>
        <w:pStyle w:val="Beschriftung"/>
        <w:spacing w:before="120"/>
      </w:pPr>
      <w:bookmarkStart w:id="907" w:name="_Toc440039085"/>
      <w:bookmarkStart w:id="908" w:name="_Toc3566436"/>
      <w:bookmarkStart w:id="909" w:name="_Toc24726657"/>
      <w:r>
        <w:t xml:space="preserve">Table </w:t>
      </w:r>
      <w:r>
        <w:fldChar w:fldCharType="begin"/>
      </w:r>
      <w:r>
        <w:instrText xml:space="preserve"> SEQ Table \* ARABIC </w:instrText>
      </w:r>
      <w:r>
        <w:fldChar w:fldCharType="separate"/>
      </w:r>
      <w:r w:rsidR="007427E8">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907"/>
      <w:bookmarkEnd w:id="908"/>
      <w:bookmarkEnd w:id="909"/>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BCA7C05" w:rsidR="007C39C1" w:rsidRDefault="007C39C1" w:rsidP="007C39C1">
      <w:pPr>
        <w:pStyle w:val="Beschriftung"/>
        <w:spacing w:before="120"/>
      </w:pPr>
      <w:bookmarkStart w:id="910" w:name="_Toc440039086"/>
      <w:bookmarkStart w:id="911" w:name="_Toc3566437"/>
      <w:bookmarkStart w:id="912" w:name="_Toc24726658"/>
      <w:r>
        <w:t xml:space="preserve">Table </w:t>
      </w:r>
      <w:r>
        <w:fldChar w:fldCharType="begin"/>
      </w:r>
      <w:r>
        <w:instrText xml:space="preserve"> SEQ Table \* ARABIC </w:instrText>
      </w:r>
      <w:r>
        <w:fldChar w:fldCharType="separate"/>
      </w:r>
      <w:r w:rsidR="007427E8">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910"/>
      <w:bookmarkEnd w:id="911"/>
      <w:bookmarkEnd w:id="91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13" w:name="_Toc440038865"/>
      <w:bookmarkStart w:id="914" w:name="_Toc3556965"/>
      <w:bookmarkStart w:id="915" w:name="_Toc2496746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913"/>
      <w:bookmarkEnd w:id="914"/>
      <w:bookmarkEnd w:id="91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916" w:name="_Toc440038866"/>
      <w:bookmarkStart w:id="917" w:name="_Toc3556966"/>
      <w:bookmarkStart w:id="918" w:name="_Toc2496746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6"/>
      <w:bookmarkEnd w:id="917"/>
      <w:bookmarkEnd w:id="91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919" w:name="_Toc440038867"/>
      <w:bookmarkStart w:id="920" w:name="_Toc3556967"/>
      <w:bookmarkStart w:id="921" w:name="_Toc2496746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9"/>
      <w:bookmarkEnd w:id="920"/>
      <w:bookmarkEnd w:id="921"/>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922" w:name="_Toc440038868"/>
      <w:bookmarkStart w:id="923" w:name="_Toc3556968"/>
      <w:bookmarkStart w:id="924" w:name="_Toc2496746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22"/>
      <w:bookmarkEnd w:id="923"/>
      <w:bookmarkEnd w:id="924"/>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925" w:name="_Toc3556969"/>
      <w:bookmarkStart w:id="926" w:name="_Toc24967466"/>
      <w:r w:rsidRPr="007055D9">
        <w:lastRenderedPageBreak/>
        <w:t>0D connections</w:t>
      </w:r>
      <w:bookmarkEnd w:id="925"/>
      <w:bookmarkEnd w:id="926"/>
    </w:p>
    <w:p w14:paraId="25FFC0E6" w14:textId="77777777" w:rsidR="002E60CB" w:rsidRPr="00226A3F" w:rsidRDefault="002E60CB" w:rsidP="002E60CB">
      <w:pPr>
        <w:pStyle w:val="berschrift2"/>
        <w:tabs>
          <w:tab w:val="clear" w:pos="576"/>
          <w:tab w:val="left" w:pos="567"/>
          <w:tab w:val="num" w:pos="1134"/>
        </w:tabs>
        <w:ind w:left="578" w:hanging="578"/>
      </w:pPr>
      <w:bookmarkStart w:id="927" w:name="_Toc413359578"/>
      <w:bookmarkStart w:id="928" w:name="_Toc3556970"/>
      <w:bookmarkStart w:id="929" w:name="_Toc24967467"/>
      <w:r w:rsidRPr="00226A3F">
        <w:t>Generic Definitions</w:t>
      </w:r>
      <w:bookmarkEnd w:id="927"/>
      <w:bookmarkEnd w:id="928"/>
      <w:bookmarkEnd w:id="929"/>
    </w:p>
    <w:p w14:paraId="5F980062" w14:textId="77777777" w:rsidR="002E60CB" w:rsidRPr="00226A3F" w:rsidRDefault="002E60CB" w:rsidP="002E60CB">
      <w:pPr>
        <w:pStyle w:val="berschrift3"/>
      </w:pPr>
      <w:bookmarkStart w:id="930" w:name="_Toc413359579"/>
      <w:bookmarkStart w:id="931" w:name="_Ref428958711"/>
      <w:bookmarkStart w:id="932" w:name="_Toc3556971"/>
      <w:bookmarkStart w:id="933" w:name="_Toc24967468"/>
      <w:r w:rsidRPr="00226A3F">
        <w:t>Identification</w:t>
      </w:r>
      <w:bookmarkEnd w:id="930"/>
      <w:bookmarkEnd w:id="931"/>
      <w:bookmarkEnd w:id="932"/>
      <w:bookmarkEnd w:id="93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2204D935" w:rsidR="00646A0E" w:rsidRDefault="00646A0E" w:rsidP="00245478">
      <w:pPr>
        <w:pStyle w:val="Beschriftung"/>
        <w:spacing w:before="120"/>
      </w:pPr>
      <w:bookmarkStart w:id="934" w:name="_Toc3566438"/>
      <w:bookmarkStart w:id="935" w:name="_Toc24726659"/>
      <w:r>
        <w:t xml:space="preserve">Table </w:t>
      </w:r>
      <w:r w:rsidR="00D43112">
        <w:fldChar w:fldCharType="begin"/>
      </w:r>
      <w:r w:rsidR="00D43112">
        <w:instrText xml:space="preserve"> SEQ Table \* ARABIC </w:instrText>
      </w:r>
      <w:r w:rsidR="00D43112">
        <w:fldChar w:fldCharType="separate"/>
      </w:r>
      <w:r w:rsidR="007427E8">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34"/>
      <w:bookmarkEnd w:id="93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936" w:name="_Ref414563154"/>
      <w:bookmarkStart w:id="937" w:name="_Toc3556972"/>
      <w:bookmarkStart w:id="938" w:name="_Toc24967469"/>
      <w:r w:rsidRPr="007055D9">
        <w:t>Location</w:t>
      </w:r>
      <w:bookmarkEnd w:id="936"/>
      <w:bookmarkEnd w:id="937"/>
      <w:bookmarkEnd w:id="93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F0D96CE" w:rsidR="00431993" w:rsidRDefault="00431993" w:rsidP="00431993">
      <w:pPr>
        <w:pStyle w:val="Beschriftung"/>
        <w:spacing w:before="120"/>
      </w:pPr>
      <w:bookmarkStart w:id="939" w:name="_Toc3566439"/>
      <w:bookmarkStart w:id="940" w:name="_Toc24726660"/>
      <w:r>
        <w:t xml:space="preserve">Table </w:t>
      </w:r>
      <w:r>
        <w:fldChar w:fldCharType="begin"/>
      </w:r>
      <w:r>
        <w:instrText xml:space="preserve"> SEQ Table \* ARABIC </w:instrText>
      </w:r>
      <w:r>
        <w:fldChar w:fldCharType="separate"/>
      </w:r>
      <w:r w:rsidR="007427E8">
        <w:rPr>
          <w:noProof/>
        </w:rPr>
        <w:t>32</w:t>
      </w:r>
      <w:r>
        <w:fldChar w:fldCharType="end"/>
      </w:r>
      <w:r>
        <w:t xml:space="preserve">: Text values of element </w:t>
      </w:r>
      <w:r w:rsidRPr="00431993">
        <w:rPr>
          <w:rStyle w:val="elementdeftypeChar"/>
          <w:b/>
          <w:i w:val="0"/>
        </w:rPr>
        <w:t>&lt;loc&gt;</w:t>
      </w:r>
      <w:bookmarkEnd w:id="939"/>
      <w:bookmarkEnd w:id="94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941" w:name="_Toc428279359"/>
      <w:bookmarkStart w:id="942" w:name="_Toc428456096"/>
      <w:bookmarkStart w:id="943" w:name="_Toc428537060"/>
      <w:bookmarkStart w:id="944" w:name="_Toc428969379"/>
      <w:bookmarkStart w:id="945" w:name="_Toc429052770"/>
      <w:bookmarkStart w:id="946" w:name="_Direction"/>
      <w:bookmarkStart w:id="947" w:name="_Ref400880511"/>
      <w:bookmarkStart w:id="948" w:name="_Toc413359581"/>
      <w:bookmarkStart w:id="949" w:name="_Toc3556973"/>
      <w:bookmarkStart w:id="950" w:name="_Toc24967470"/>
      <w:bookmarkEnd w:id="941"/>
      <w:bookmarkEnd w:id="942"/>
      <w:bookmarkEnd w:id="943"/>
      <w:bookmarkEnd w:id="944"/>
      <w:bookmarkEnd w:id="945"/>
      <w:bookmarkEnd w:id="946"/>
      <w:r>
        <w:t>Direc</w:t>
      </w:r>
      <w:r w:rsidRPr="00226A3F">
        <w:t>tion</w:t>
      </w:r>
      <w:bookmarkEnd w:id="947"/>
      <w:bookmarkEnd w:id="948"/>
      <w:bookmarkEnd w:id="949"/>
      <w:bookmarkEnd w:id="95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75F1A6E" w:rsidR="002E60CB" w:rsidRPr="009366C1" w:rsidRDefault="002E60CB" w:rsidP="00245478">
      <w:pPr>
        <w:pStyle w:val="Beschriftung"/>
        <w:spacing w:before="120"/>
      </w:pPr>
      <w:bookmarkStart w:id="951" w:name="_Toc3566440"/>
      <w:bookmarkStart w:id="952"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27E8">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951"/>
      <w:bookmarkEnd w:id="952"/>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5E3B99">
      <w:pPr>
        <w:pStyle w:val="berschrift3"/>
      </w:pPr>
      <w:bookmarkStart w:id="953" w:name="_Toc428279361"/>
      <w:bookmarkStart w:id="954" w:name="_Toc428456098"/>
      <w:bookmarkStart w:id="955" w:name="_Toc3556974"/>
      <w:bookmarkStart w:id="956" w:name="_Toc24967471"/>
      <w:bookmarkEnd w:id="953"/>
      <w:bookmarkEnd w:id="954"/>
      <w:r w:rsidRPr="00736820">
        <w:t>Type</w:t>
      </w:r>
      <w:r w:rsidRPr="007055D9">
        <w:t xml:space="preserve"> Specification</w:t>
      </w:r>
      <w:bookmarkEnd w:id="955"/>
      <w:bookmarkEnd w:id="956"/>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957" w:author="nick" w:date="2019-11-10T14:47:00Z"/>
        </w:trPr>
        <w:tc>
          <w:tcPr>
            <w:tcW w:w="2397" w:type="dxa"/>
            <w:shd w:val="clear" w:color="auto" w:fill="auto"/>
            <w:vAlign w:val="bottom"/>
          </w:tcPr>
          <w:p w14:paraId="45C4176B" w14:textId="047CF97D" w:rsidR="00C5158C" w:rsidRDefault="00C5158C" w:rsidP="0088515B">
            <w:pPr>
              <w:rPr>
                <w:ins w:id="958" w:author="nick" w:date="2019-11-10T14:47:00Z"/>
                <w:sz w:val="20"/>
                <w:szCs w:val="20"/>
              </w:rPr>
            </w:pPr>
            <w:ins w:id="959"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960" w:author="nick" w:date="2019-11-10T14:47:00Z"/>
                <w:sz w:val="20"/>
                <w:szCs w:val="20"/>
              </w:rPr>
            </w:pPr>
            <w:ins w:id="961"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962" w:author="nick" w:date="2019-11-10T14:47:00Z"/>
                <w:sz w:val="20"/>
                <w:szCs w:val="20"/>
              </w:rPr>
            </w:pPr>
            <w:ins w:id="963"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964" w:author="nick" w:date="2019-11-10T14:47:00Z"/>
                <w:sz w:val="20"/>
                <w:szCs w:val="20"/>
              </w:rPr>
            </w:pPr>
            <w:ins w:id="965"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966" w:author="nick" w:date="2019-11-10T14:47:00Z">
              <w:r>
                <w:rPr>
                  <w:sz w:val="20"/>
                  <w:szCs w:val="20"/>
                </w:rPr>
                <w:fldChar w:fldCharType="separate"/>
              </w:r>
              <w:r>
                <w:rPr>
                  <w:sz w:val="20"/>
                  <w:szCs w:val="20"/>
                </w:rPr>
                <w:t>5.3.1.3</w:t>
              </w:r>
              <w:r>
                <w:rPr>
                  <w:sz w:val="20"/>
                  <w:szCs w:val="20"/>
                </w:rPr>
                <w:fldChar w:fldCharType="end"/>
              </w:r>
            </w:ins>
          </w:p>
        </w:tc>
      </w:tr>
    </w:tbl>
    <w:p w14:paraId="0DA84363" w14:textId="5685AD46" w:rsidR="001251B7" w:rsidRPr="00226A3F" w:rsidRDefault="001251B7" w:rsidP="00D803E1">
      <w:pPr>
        <w:pStyle w:val="Beschriftung"/>
        <w:spacing w:before="120"/>
      </w:pPr>
      <w:bookmarkStart w:id="967" w:name="_Toc3566441"/>
      <w:bookmarkStart w:id="968" w:name="_Toc24726662"/>
      <w:r>
        <w:t xml:space="preserve">Table </w:t>
      </w:r>
      <w:r w:rsidR="00D43112">
        <w:fldChar w:fldCharType="begin"/>
      </w:r>
      <w:r w:rsidR="00D43112">
        <w:instrText xml:space="preserve"> SEQ Table \* ARABIC </w:instrText>
      </w:r>
      <w:r w:rsidR="00D43112">
        <w:fldChar w:fldCharType="separate"/>
      </w:r>
      <w:r w:rsidR="007427E8">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967"/>
      <w:bookmarkEnd w:id="968"/>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969" w:name="_Ref428355238"/>
      <w:bookmarkStart w:id="970" w:name="_Toc3556975"/>
      <w:bookmarkStart w:id="971" w:name="_Toc24967472"/>
      <w:r w:rsidRPr="007055D9">
        <w:t xml:space="preserve">Spot </w:t>
      </w:r>
      <w:r w:rsidR="002E657F">
        <w:t>W</w:t>
      </w:r>
      <w:r w:rsidRPr="007055D9">
        <w:t>elds</w:t>
      </w:r>
      <w:bookmarkEnd w:id="969"/>
      <w:bookmarkEnd w:id="970"/>
      <w:bookmarkEnd w:id="97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615542ED" w:rsidR="002E60CB" w:rsidRPr="00226A3F" w:rsidRDefault="002D3000" w:rsidP="002D3000">
      <w:pPr>
        <w:pStyle w:val="Beschriftung"/>
        <w:spacing w:before="120"/>
      </w:pPr>
      <w:bookmarkStart w:id="972" w:name="_Toc3566442"/>
      <w:bookmarkStart w:id="973" w:name="_Toc24726663"/>
      <w:r>
        <w:t xml:space="preserve">Table </w:t>
      </w:r>
      <w:r>
        <w:fldChar w:fldCharType="begin"/>
      </w:r>
      <w:r>
        <w:instrText xml:space="preserve"> SEQ Table \* ARABIC </w:instrText>
      </w:r>
      <w:r>
        <w:fldChar w:fldCharType="separate"/>
      </w:r>
      <w:r w:rsidR="007427E8">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972"/>
      <w:bookmarkEnd w:id="973"/>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EF5588A" w:rsidR="00373977" w:rsidRDefault="00373977" w:rsidP="00D06BDF">
      <w:pPr>
        <w:pStyle w:val="Beschriftung"/>
        <w:spacing w:before="120"/>
      </w:pPr>
      <w:bookmarkStart w:id="974" w:name="_Toc3566443"/>
      <w:bookmarkStart w:id="975" w:name="_Toc24726664"/>
      <w:r>
        <w:t xml:space="preserve">Table </w:t>
      </w:r>
      <w:r w:rsidR="00D43112">
        <w:fldChar w:fldCharType="begin"/>
      </w:r>
      <w:r w:rsidR="00D43112">
        <w:instrText xml:space="preserve"> SEQ Table \* ARABIC </w:instrText>
      </w:r>
      <w:r w:rsidR="00D43112">
        <w:fldChar w:fldCharType="separate"/>
      </w:r>
      <w:r w:rsidR="007427E8">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974"/>
      <w:bookmarkEnd w:id="97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976" w:name="_Toc3556976"/>
      <w:bookmarkStart w:id="977" w:name="_Toc24967473"/>
      <w:r w:rsidRPr="007055D9">
        <w:t>Robscans</w:t>
      </w:r>
      <w:bookmarkEnd w:id="976"/>
      <w:bookmarkEnd w:id="977"/>
    </w:p>
    <w:bookmarkEnd w:id="853"/>
    <w:bookmarkEnd w:id="854"/>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455262D3" w:rsidR="002E60CB" w:rsidRPr="00226A3F" w:rsidRDefault="002E60CB" w:rsidP="002E60CB">
      <w:pPr>
        <w:pStyle w:val="Beschriftung"/>
      </w:pPr>
      <w:bookmarkStart w:id="978" w:name="_Ref401160011"/>
      <w:bookmarkStart w:id="979" w:name="_Toc413359628"/>
      <w:bookmarkStart w:id="980" w:name="_Toc3557087"/>
      <w:bookmarkStart w:id="981" w:name="_Toc24721899"/>
      <w:r w:rsidRPr="00226A3F">
        <w:t xml:space="preserve">Figure </w:t>
      </w:r>
      <w:r w:rsidR="00406B64">
        <w:fldChar w:fldCharType="begin"/>
      </w:r>
      <w:r w:rsidR="00406B64">
        <w:instrText xml:space="preserve"> SEQ Figure \* ARABIC </w:instrText>
      </w:r>
      <w:r w:rsidR="00406B64">
        <w:fldChar w:fldCharType="separate"/>
      </w:r>
      <w:r w:rsidR="006100B3">
        <w:rPr>
          <w:noProof/>
        </w:rPr>
        <w:t>8</w:t>
      </w:r>
      <w:r w:rsidR="00406B64">
        <w:fldChar w:fldCharType="end"/>
      </w:r>
      <w:bookmarkEnd w:id="97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979"/>
      <w:bookmarkEnd w:id="980"/>
      <w:bookmarkEnd w:id="981"/>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4A61771" w:rsidR="00E65740" w:rsidRPr="00226A3F" w:rsidRDefault="00B66E76" w:rsidP="00174031">
      <w:pPr>
        <w:pStyle w:val="Beschriftung"/>
        <w:spacing w:before="120"/>
      </w:pPr>
      <w:bookmarkStart w:id="982" w:name="_Toc3566444"/>
      <w:bookmarkStart w:id="983" w:name="_Toc24726665"/>
      <w:r>
        <w:t xml:space="preserve">Table </w:t>
      </w:r>
      <w:r>
        <w:fldChar w:fldCharType="begin"/>
      </w:r>
      <w:r>
        <w:instrText xml:space="preserve"> SEQ Table \* ARABIC </w:instrText>
      </w:r>
      <w:r>
        <w:fldChar w:fldCharType="separate"/>
      </w:r>
      <w:r w:rsidR="007427E8">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982"/>
      <w:bookmarkEnd w:id="983"/>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2DDF4E8" w:rsidR="002E60CB" w:rsidRDefault="002E60CB" w:rsidP="004B2578">
      <w:pPr>
        <w:pStyle w:val="Beschriftung"/>
        <w:spacing w:before="120"/>
      </w:pPr>
      <w:bookmarkStart w:id="984" w:name="_Toc3566445"/>
      <w:bookmarkStart w:id="985" w:name="_Toc24726666"/>
      <w:r>
        <w:t xml:space="preserve">Table </w:t>
      </w:r>
      <w:r w:rsidR="00D43112">
        <w:fldChar w:fldCharType="begin"/>
      </w:r>
      <w:r w:rsidR="00D43112">
        <w:instrText xml:space="preserve"> SEQ Table \* ARABIC </w:instrText>
      </w:r>
      <w:r w:rsidR="00D43112">
        <w:fldChar w:fldCharType="separate"/>
      </w:r>
      <w:r w:rsidR="007427E8">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4"/>
      <w:bookmarkEnd w:id="98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8096496" w:rsidR="002E60CB" w:rsidRDefault="00AA6A7E" w:rsidP="004B2578">
      <w:pPr>
        <w:pStyle w:val="Beschriftung"/>
        <w:spacing w:before="120"/>
      </w:pPr>
      <w:bookmarkStart w:id="986" w:name="_Toc3566446"/>
      <w:bookmarkStart w:id="987" w:name="_Toc24726667"/>
      <w:r>
        <w:t xml:space="preserve">Table </w:t>
      </w:r>
      <w:r w:rsidR="00D43112">
        <w:fldChar w:fldCharType="begin"/>
      </w:r>
      <w:r w:rsidR="00D43112">
        <w:instrText xml:space="preserve"> SEQ Table \* ARABIC </w:instrText>
      </w:r>
      <w:r w:rsidR="00D43112">
        <w:fldChar w:fldCharType="separate"/>
      </w:r>
      <w:r w:rsidR="007427E8">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6"/>
      <w:bookmarkEnd w:id="987"/>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988" w:name="_Toc428279365"/>
      <w:bookmarkStart w:id="989" w:name="_Toc428456102"/>
      <w:bookmarkStart w:id="990" w:name="_Toc428537065"/>
      <w:bookmarkStart w:id="991" w:name="_Toc428969384"/>
      <w:bookmarkStart w:id="992" w:name="_Toc429052775"/>
      <w:bookmarkStart w:id="993" w:name="_Toc413359585"/>
      <w:bookmarkStart w:id="994" w:name="_Toc3556977"/>
      <w:bookmarkStart w:id="995" w:name="_Toc24967474"/>
      <w:bookmarkEnd w:id="988"/>
      <w:bookmarkEnd w:id="989"/>
      <w:bookmarkEnd w:id="990"/>
      <w:bookmarkEnd w:id="991"/>
      <w:bookmarkEnd w:id="992"/>
      <w:r w:rsidRPr="00226A3F">
        <w:t>Rivets</w:t>
      </w:r>
      <w:bookmarkEnd w:id="993"/>
      <w:bookmarkEnd w:id="994"/>
      <w:bookmarkEnd w:id="9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B64B585" w:rsidR="002E60CB" w:rsidRDefault="00753389" w:rsidP="00753389">
      <w:pPr>
        <w:pStyle w:val="Beschriftung"/>
        <w:spacing w:before="120"/>
      </w:pPr>
      <w:bookmarkStart w:id="996" w:name="_Toc3566447"/>
      <w:bookmarkStart w:id="997" w:name="_Toc24726668"/>
      <w:r>
        <w:t xml:space="preserve">Table </w:t>
      </w:r>
      <w:r>
        <w:fldChar w:fldCharType="begin"/>
      </w:r>
      <w:r>
        <w:instrText xml:space="preserve"> SEQ Table \* ARABIC </w:instrText>
      </w:r>
      <w:r>
        <w:fldChar w:fldCharType="separate"/>
      </w:r>
      <w:r w:rsidR="007427E8">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996"/>
      <w:bookmarkEnd w:id="997"/>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1947FCA" w:rsidR="002E60CB" w:rsidRDefault="002E60CB" w:rsidP="004B2578">
      <w:pPr>
        <w:pStyle w:val="Beschriftung"/>
        <w:spacing w:before="120"/>
        <w:rPr>
          <w:rFonts w:ascii="Courier New" w:hAnsi="Courier New" w:cs="Courier New"/>
          <w:bCs w:val="0"/>
          <w:i/>
          <w:sz w:val="18"/>
          <w:szCs w:val="18"/>
        </w:rPr>
      </w:pPr>
      <w:bookmarkStart w:id="998" w:name="_Toc3566448"/>
      <w:bookmarkStart w:id="999" w:name="_Toc24726669"/>
      <w:r>
        <w:t xml:space="preserve">Table </w:t>
      </w:r>
      <w:r w:rsidR="00D43112">
        <w:fldChar w:fldCharType="begin"/>
      </w:r>
      <w:r w:rsidR="00D43112">
        <w:instrText xml:space="preserve"> SEQ Table \* ARABIC </w:instrText>
      </w:r>
      <w:r w:rsidR="00D43112">
        <w:fldChar w:fldCharType="separate"/>
      </w:r>
      <w:r w:rsidR="007427E8">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998"/>
      <w:bookmarkEnd w:id="9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48F7455E" w:rsidR="00894B86" w:rsidRPr="00894B86" w:rsidRDefault="00894B86" w:rsidP="00894B86">
      <w:pPr>
        <w:pStyle w:val="Beschriftung"/>
      </w:pPr>
      <w:bookmarkStart w:id="1000" w:name="_Toc3557088"/>
      <w:bookmarkStart w:id="1001" w:name="_Toc24721900"/>
      <w:r>
        <w:t xml:space="preserve">Figure </w:t>
      </w:r>
      <w:r w:rsidR="00406B64">
        <w:fldChar w:fldCharType="begin"/>
      </w:r>
      <w:r w:rsidR="00406B64">
        <w:instrText xml:space="preserve"> SEQ Figure \* ARABIC </w:instrText>
      </w:r>
      <w:r w:rsidR="00406B64">
        <w:fldChar w:fldCharType="separate"/>
      </w:r>
      <w:r w:rsidR="006100B3">
        <w:rPr>
          <w:noProof/>
        </w:rPr>
        <w:t>9</w:t>
      </w:r>
      <w:r w:rsidR="00406B64">
        <w:fldChar w:fldCharType="end"/>
      </w:r>
      <w:r>
        <w:t>: Rivet head types</w:t>
      </w:r>
      <w:bookmarkEnd w:id="1000"/>
      <w:bookmarkEnd w:id="100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2D10F2" w:rsidR="002E60CB" w:rsidRDefault="002E60CB" w:rsidP="00420351">
      <w:pPr>
        <w:pStyle w:val="Beschriftung"/>
        <w:keepNext/>
        <w:keepLines/>
        <w:spacing w:before="120"/>
      </w:pPr>
      <w:bookmarkStart w:id="1002" w:name="_Toc3566449"/>
      <w:bookmarkStart w:id="1003" w:name="_Toc24726670"/>
      <w:r>
        <w:t xml:space="preserve">Table </w:t>
      </w:r>
      <w:r w:rsidR="00D43112">
        <w:fldChar w:fldCharType="begin"/>
      </w:r>
      <w:r w:rsidR="00D43112">
        <w:instrText xml:space="preserve"> SEQ Table \* ARABIC </w:instrText>
      </w:r>
      <w:r w:rsidR="00D43112">
        <w:fldChar w:fldCharType="separate"/>
      </w:r>
      <w:r w:rsidR="007427E8">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02"/>
      <w:bookmarkEnd w:id="100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1004" w:name="_Toc428279367"/>
      <w:bookmarkStart w:id="1005" w:name="_Toc428456104"/>
      <w:bookmarkStart w:id="1006" w:name="_Toc428537067"/>
      <w:bookmarkStart w:id="1007" w:name="_Toc428969386"/>
      <w:bookmarkStart w:id="1008" w:name="_Toc429052777"/>
      <w:bookmarkStart w:id="1009" w:name="_Toc413359586"/>
      <w:bookmarkStart w:id="1010" w:name="_Toc3556978"/>
      <w:bookmarkStart w:id="1011" w:name="_Toc24967475"/>
      <w:bookmarkEnd w:id="1004"/>
      <w:bookmarkEnd w:id="1005"/>
      <w:bookmarkEnd w:id="1006"/>
      <w:bookmarkEnd w:id="1007"/>
      <w:bookmarkEnd w:id="1008"/>
      <w:r>
        <w:t>Blind</w:t>
      </w:r>
      <w:r w:rsidRPr="00942FED">
        <w:t xml:space="preserve"> Rivets</w:t>
      </w:r>
      <w:bookmarkEnd w:id="1009"/>
      <w:bookmarkEnd w:id="1010"/>
      <w:bookmarkEnd w:id="101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8F00009" w:rsidR="007A42B3" w:rsidRDefault="00753389" w:rsidP="00753389">
      <w:pPr>
        <w:pStyle w:val="Beschriftung"/>
        <w:spacing w:before="120"/>
      </w:pPr>
      <w:bookmarkStart w:id="1012" w:name="_Toc3566450"/>
      <w:bookmarkStart w:id="1013" w:name="_Toc24726671"/>
      <w:r>
        <w:t xml:space="preserve">Table </w:t>
      </w:r>
      <w:r>
        <w:fldChar w:fldCharType="begin"/>
      </w:r>
      <w:r>
        <w:instrText xml:space="preserve"> SEQ Table \* ARABIC </w:instrText>
      </w:r>
      <w:r>
        <w:fldChar w:fldCharType="separate"/>
      </w:r>
      <w:r w:rsidR="00251FF0">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12"/>
      <w:bookmarkEnd w:id="1013"/>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3A3E373B" w:rsidR="00F15D19" w:rsidRDefault="00462FB6" w:rsidP="00462FB6">
      <w:pPr>
        <w:pStyle w:val="Beschriftung"/>
      </w:pPr>
      <w:bookmarkStart w:id="1014" w:name="_Toc3557089"/>
      <w:bookmarkStart w:id="1015" w:name="_Toc24721901"/>
      <w:r>
        <w:t xml:space="preserve">Figure </w:t>
      </w:r>
      <w:r w:rsidR="00406B64">
        <w:fldChar w:fldCharType="begin"/>
      </w:r>
      <w:r w:rsidR="00406B64">
        <w:instrText xml:space="preserve"> SEQ Figure \* ARABIC </w:instrText>
      </w:r>
      <w:r w:rsidR="00406B64">
        <w:fldChar w:fldCharType="separate"/>
      </w:r>
      <w:r w:rsidR="006100B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14"/>
      <w:bookmarkEnd w:id="1015"/>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7FD9A3BA" w:rsidR="00476C37" w:rsidRPr="00977053" w:rsidRDefault="00476C37" w:rsidP="00812432">
      <w:pPr>
        <w:pStyle w:val="Beschriftung"/>
        <w:spacing w:before="120"/>
      </w:pPr>
      <w:bookmarkStart w:id="1016" w:name="_Toc3557090"/>
      <w:bookmarkStart w:id="1017" w:name="_Toc24721902"/>
      <w:r>
        <w:t xml:space="preserve">Figure </w:t>
      </w:r>
      <w:r w:rsidR="00406B64">
        <w:fldChar w:fldCharType="begin"/>
      </w:r>
      <w:r w:rsidR="00406B64">
        <w:instrText xml:space="preserve"> SEQ Figure \* ARABIC </w:instrText>
      </w:r>
      <w:r w:rsidR="00406B64">
        <w:fldChar w:fldCharType="separate"/>
      </w:r>
      <w:r w:rsidR="006100B3">
        <w:rPr>
          <w:noProof/>
        </w:rPr>
        <w:t>11</w:t>
      </w:r>
      <w:r w:rsidR="00406B64">
        <w:fldChar w:fldCharType="end"/>
      </w:r>
      <w:r>
        <w:t xml:space="preserve">: </w:t>
      </w:r>
      <w:r w:rsidR="00812432">
        <w:t>Thick and Thin Assembling</w:t>
      </w:r>
      <w:bookmarkEnd w:id="1016"/>
      <w:bookmarkEnd w:id="101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5B6B19D8" w:rsidR="00812432" w:rsidRPr="00812432" w:rsidRDefault="00812432" w:rsidP="00812432">
      <w:pPr>
        <w:pStyle w:val="Beschriftung"/>
        <w:rPr>
          <w:lang w:eastAsia="en-GB"/>
        </w:rPr>
      </w:pPr>
      <w:bookmarkStart w:id="1018" w:name="_Toc3557091"/>
      <w:bookmarkStart w:id="1019" w:name="_Toc24721903"/>
      <w:r>
        <w:t xml:space="preserve">Figure </w:t>
      </w:r>
      <w:r w:rsidR="00406B64">
        <w:fldChar w:fldCharType="begin"/>
      </w:r>
      <w:r w:rsidR="00406B64">
        <w:instrText xml:space="preserve"> SEQ Figure \* ARABIC </w:instrText>
      </w:r>
      <w:r w:rsidR="00406B64">
        <w:fldChar w:fldCharType="separate"/>
      </w:r>
      <w:r w:rsidR="006100B3">
        <w:rPr>
          <w:noProof/>
        </w:rPr>
        <w:t>12</w:t>
      </w:r>
      <w:r w:rsidR="00406B64">
        <w:fldChar w:fldCharType="end"/>
      </w:r>
      <w:r>
        <w:t>: Fastening Soft and Hard</w:t>
      </w:r>
      <w:bookmarkEnd w:id="1018"/>
      <w:bookmarkEnd w:id="1019"/>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20" w:name="_Toc428279369"/>
      <w:bookmarkStart w:id="1021" w:name="_Toc428965611"/>
      <w:bookmarkEnd w:id="1020"/>
      <w:bookmarkEnd w:id="1021"/>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022" w:name="_Toc428279370"/>
    <w:bookmarkStart w:id="1023" w:name="_Toc428456106"/>
    <w:bookmarkStart w:id="1024" w:name="_Toc428537069"/>
    <w:bookmarkStart w:id="1025" w:name="_Toc428969388"/>
    <w:bookmarkStart w:id="1026" w:name="_Toc429052779"/>
    <w:bookmarkStart w:id="1027" w:name="_Toc413359587"/>
    <w:bookmarkEnd w:id="1022"/>
    <w:bookmarkEnd w:id="1023"/>
    <w:bookmarkEnd w:id="1024"/>
    <w:bookmarkEnd w:id="1025"/>
    <w:bookmarkEnd w:id="1026"/>
    <w:p w14:paraId="6391282C" w14:textId="77777777" w:rsidR="002E60CB" w:rsidRPr="00942FED" w:rsidRDefault="00DB0669" w:rsidP="004B2578">
      <w:pPr>
        <w:pStyle w:val="berschrift3"/>
      </w:pPr>
      <w:r>
        <w:rPr>
          <w:b w:val="0"/>
          <w:bCs w:val="0"/>
          <w:sz w:val="18"/>
          <w:szCs w:val="24"/>
        </w:rPr>
        <w:lastRenderedPageBreak/>
        <w:fldChar w:fldCharType="end"/>
      </w:r>
      <w:bookmarkStart w:id="1028" w:name="_Toc3556979"/>
      <w:bookmarkStart w:id="1029" w:name="_Toc24967476"/>
      <w:r w:rsidR="002E60CB" w:rsidRPr="00942FED">
        <w:t>Self</w:t>
      </w:r>
      <w:r w:rsidR="000306B0">
        <w:t>-</w:t>
      </w:r>
      <w:r w:rsidR="002E60CB" w:rsidRPr="00942FED">
        <w:t>Piercing Rivets</w:t>
      </w:r>
      <w:bookmarkEnd w:id="1027"/>
      <w:bookmarkEnd w:id="1028"/>
      <w:bookmarkEnd w:id="1029"/>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BA91DA" w:rsidR="002E60CB" w:rsidRDefault="002E60CB" w:rsidP="004B2578">
      <w:pPr>
        <w:pStyle w:val="Beschriftung"/>
        <w:keepNext/>
      </w:pPr>
      <w:bookmarkStart w:id="1030" w:name="_Toc413359629"/>
      <w:bookmarkStart w:id="1031" w:name="_Toc3557092"/>
      <w:bookmarkStart w:id="1032" w:name="_Toc24721904"/>
      <w:r>
        <w:t xml:space="preserve">Figure </w:t>
      </w:r>
      <w:r w:rsidR="00406B64">
        <w:fldChar w:fldCharType="begin"/>
      </w:r>
      <w:r w:rsidR="00406B64">
        <w:instrText xml:space="preserve"> SEQ Figure \* ARABIC </w:instrText>
      </w:r>
      <w:r w:rsidR="00406B64">
        <w:fldChar w:fldCharType="separate"/>
      </w:r>
      <w:r w:rsidR="006100B3">
        <w:rPr>
          <w:noProof/>
        </w:rPr>
        <w:t>13</w:t>
      </w:r>
      <w:r w:rsidR="00406B64">
        <w:fldChar w:fldCharType="end"/>
      </w:r>
      <w:r>
        <w:t>: Cross Section of a Self</w:t>
      </w:r>
      <w:r w:rsidR="00920523">
        <w:t>-</w:t>
      </w:r>
      <w:r>
        <w:t>Piercing Rivet</w:t>
      </w:r>
      <w:bookmarkEnd w:id="1030"/>
      <w:bookmarkEnd w:id="1031"/>
      <w:bookmarkEnd w:id="1032"/>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5D7A35C7" w:rsidR="00C52145" w:rsidRPr="00C52145" w:rsidRDefault="00C52145" w:rsidP="00C52145">
      <w:pPr>
        <w:pStyle w:val="Beschriftung"/>
      </w:pPr>
      <w:bookmarkStart w:id="1033" w:name="_Toc3557093"/>
      <w:bookmarkStart w:id="1034" w:name="_Toc24721905"/>
      <w:r>
        <w:t xml:space="preserve">Figure </w:t>
      </w:r>
      <w:r>
        <w:fldChar w:fldCharType="begin"/>
      </w:r>
      <w:r>
        <w:instrText xml:space="preserve"> SEQ Figure \* ARABIC </w:instrText>
      </w:r>
      <w:r>
        <w:fldChar w:fldCharType="separate"/>
      </w:r>
      <w:r w:rsidR="006100B3">
        <w:rPr>
          <w:noProof/>
        </w:rPr>
        <w:t>14</w:t>
      </w:r>
      <w:r>
        <w:fldChar w:fldCharType="end"/>
      </w:r>
      <w:r>
        <w:t>: S</w:t>
      </w:r>
      <w:r>
        <w:rPr>
          <w:rFonts w:ascii="Arial" w:hAnsi="Arial" w:cs="Arial"/>
          <w:color w:val="222222"/>
          <w:shd w:val="clear" w:color="auto" w:fill="FFFFFF"/>
        </w:rPr>
        <w:t>elf-piercing rivet setting apparatus</w:t>
      </w:r>
      <w:bookmarkEnd w:id="1033"/>
      <w:bookmarkEnd w:id="10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46E0E7A" w:rsidR="002E60CB" w:rsidRDefault="002E60CB" w:rsidP="004B2578">
      <w:pPr>
        <w:pStyle w:val="Beschriftung"/>
        <w:spacing w:before="120"/>
      </w:pPr>
      <w:bookmarkStart w:id="1035" w:name="_Toc3566451"/>
      <w:bookmarkStart w:id="1036" w:name="_Toc24726672"/>
      <w:r>
        <w:t xml:space="preserve">Table </w:t>
      </w:r>
      <w:r w:rsidR="00D43112">
        <w:fldChar w:fldCharType="begin"/>
      </w:r>
      <w:r w:rsidR="00D43112">
        <w:instrText xml:space="preserve"> SEQ Table \* ARABIC </w:instrText>
      </w:r>
      <w:r w:rsidR="00D43112">
        <w:fldChar w:fldCharType="separate"/>
      </w:r>
      <w:r w:rsidR="002A5F22">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1035"/>
      <w:bookmarkEnd w:id="10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1037" w:name="_Toc428456108"/>
      <w:bookmarkStart w:id="1038" w:name="_Toc428537071"/>
      <w:bookmarkStart w:id="1039" w:name="_Toc428969390"/>
      <w:bookmarkStart w:id="1040" w:name="_Toc429052781"/>
      <w:bookmarkStart w:id="1041" w:name="_Toc428279372"/>
      <w:bookmarkStart w:id="1042" w:name="_Toc428456109"/>
      <w:bookmarkStart w:id="1043" w:name="_Toc428537072"/>
      <w:bookmarkStart w:id="1044" w:name="_Toc428969391"/>
      <w:bookmarkStart w:id="1045" w:name="_Toc429052782"/>
      <w:bookmarkStart w:id="1046" w:name="_Toc428279374"/>
      <w:bookmarkStart w:id="1047" w:name="_Toc428456111"/>
      <w:bookmarkStart w:id="1048" w:name="_Toc428537074"/>
      <w:bookmarkStart w:id="1049" w:name="_Toc428969393"/>
      <w:bookmarkStart w:id="1050" w:name="_Toc429052784"/>
      <w:bookmarkStart w:id="1051" w:name="_Toc428279378"/>
      <w:bookmarkStart w:id="1052" w:name="_Toc428456115"/>
      <w:bookmarkStart w:id="1053" w:name="_Toc428537078"/>
      <w:bookmarkStart w:id="1054" w:name="_Toc428969397"/>
      <w:bookmarkStart w:id="1055" w:name="_Toc429052788"/>
      <w:bookmarkStart w:id="1056" w:name="_Toc428279380"/>
      <w:bookmarkStart w:id="1057" w:name="_Toc428456117"/>
      <w:bookmarkStart w:id="1058" w:name="_Toc428537080"/>
      <w:bookmarkStart w:id="1059" w:name="_Toc428969399"/>
      <w:bookmarkStart w:id="1060" w:name="_Toc429052790"/>
      <w:bookmarkStart w:id="1061" w:name="_Toc428279387"/>
      <w:bookmarkStart w:id="1062" w:name="_Toc428456124"/>
      <w:bookmarkStart w:id="1063" w:name="_Toc428537087"/>
      <w:bookmarkStart w:id="1064" w:name="_Toc428969406"/>
      <w:bookmarkStart w:id="1065" w:name="_Toc429052797"/>
      <w:bookmarkStart w:id="1066" w:name="_Toc428279388"/>
      <w:bookmarkStart w:id="1067" w:name="_Toc428456125"/>
      <w:bookmarkStart w:id="1068" w:name="_Toc428537088"/>
      <w:bookmarkStart w:id="1069" w:name="_Toc428969407"/>
      <w:bookmarkStart w:id="1070" w:name="_Toc429052798"/>
      <w:bookmarkStart w:id="1071" w:name="_Toc428279389"/>
      <w:bookmarkStart w:id="1072" w:name="_Toc428456126"/>
      <w:bookmarkStart w:id="1073" w:name="_Toc428537089"/>
      <w:bookmarkStart w:id="1074" w:name="_Toc428969408"/>
      <w:bookmarkStart w:id="1075" w:name="_Toc429052799"/>
      <w:bookmarkStart w:id="1076" w:name="_Toc413359588"/>
      <w:bookmarkStart w:id="1077" w:name="_Toc3556980"/>
      <w:bookmarkStart w:id="1078" w:name="_Toc24967477"/>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t>S</w:t>
      </w:r>
      <w:r w:rsidR="002E60CB">
        <w:t>olid</w:t>
      </w:r>
      <w:r w:rsidR="002E60CB" w:rsidRPr="00942FED">
        <w:t xml:space="preserve"> Rivets</w:t>
      </w:r>
      <w:bookmarkEnd w:id="1076"/>
      <w:bookmarkEnd w:id="1077"/>
      <w:bookmarkEnd w:id="10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7D2E2978" w:rsidR="00E625EF" w:rsidRDefault="00E625EF" w:rsidP="00E625EF">
      <w:pPr>
        <w:pStyle w:val="Beschriftung"/>
        <w:spacing w:before="120"/>
        <w:rPr>
          <w:rFonts w:cs="Calibri"/>
          <w:sz w:val="18"/>
          <w:szCs w:val="22"/>
          <w:lang w:eastAsia="en-GB"/>
        </w:rPr>
      </w:pPr>
      <w:bookmarkStart w:id="1079" w:name="_Toc3566452"/>
      <w:bookmarkStart w:id="1080" w:name="_Toc24726673"/>
      <w:r>
        <w:t xml:space="preserve">Table </w:t>
      </w:r>
      <w:r w:rsidR="00D43112">
        <w:fldChar w:fldCharType="begin"/>
      </w:r>
      <w:r w:rsidR="00D43112">
        <w:instrText xml:space="preserve"> SEQ Table \* ARABIC </w:instrText>
      </w:r>
      <w:r w:rsidR="00D43112">
        <w:fldChar w:fldCharType="separate"/>
      </w:r>
      <w:r w:rsidR="00251FF0">
        <w:rPr>
          <w:noProof/>
        </w:rPr>
        <w:t>45</w:t>
      </w:r>
      <w:r w:rsidR="00D43112">
        <w:fldChar w:fldCharType="end"/>
      </w:r>
      <w:r>
        <w:t>: Pictures of all Solid Rivets</w:t>
      </w:r>
      <w:bookmarkEnd w:id="1079"/>
      <w:bookmarkEnd w:id="108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6EF9E7E9" w:rsidR="00DE1471" w:rsidRDefault="00FE266F" w:rsidP="004B2578">
      <w:pPr>
        <w:pStyle w:val="Beschriftung"/>
        <w:spacing w:before="120"/>
        <w:rPr>
          <w:rFonts w:cs="Calibri"/>
          <w:szCs w:val="22"/>
          <w:lang w:eastAsia="en-GB"/>
        </w:rPr>
      </w:pPr>
      <w:bookmarkStart w:id="1081" w:name="_Ref3565285"/>
      <w:bookmarkStart w:id="1082" w:name="_Toc3557094"/>
      <w:bookmarkStart w:id="1083" w:name="_Toc24721906"/>
      <w:r>
        <w:t xml:space="preserve">Figure </w:t>
      </w:r>
      <w:r w:rsidR="00406B64">
        <w:fldChar w:fldCharType="begin"/>
      </w:r>
      <w:r w:rsidR="00406B64">
        <w:instrText xml:space="preserve"> SEQ Figure \* ARABIC </w:instrText>
      </w:r>
      <w:r w:rsidR="00406B64">
        <w:fldChar w:fldCharType="separate"/>
      </w:r>
      <w:r w:rsidR="006100B3">
        <w:rPr>
          <w:noProof/>
        </w:rPr>
        <w:t>15</w:t>
      </w:r>
      <w:r w:rsidR="00406B64">
        <w:fldChar w:fldCharType="end"/>
      </w:r>
      <w:bookmarkEnd w:id="1081"/>
      <w:r>
        <w:t>: Dimensions of Solid Rivets</w:t>
      </w:r>
      <w:bookmarkEnd w:id="1082"/>
      <w:bookmarkEnd w:id="108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08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085"/>
            <w:commentRangeEnd w:id="1085"/>
            <w:proofErr w:type="spellEnd"/>
            <w:r w:rsidR="00B14B2C">
              <w:rPr>
                <w:rStyle w:val="Kommentarzeichen"/>
                <w:lang w:eastAsia="x-none"/>
              </w:rPr>
              <w:commentReference w:id="1085"/>
            </w:r>
            <w:commentRangeEnd w:id="1084"/>
            <w:r w:rsidR="00F1371D">
              <w:rPr>
                <w:rStyle w:val="Kommentarzeichen"/>
                <w:lang w:eastAsia="x-none"/>
              </w:rPr>
              <w:commentReference w:id="108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42D7A6" w:rsidR="00DE1471" w:rsidRDefault="005B1B92" w:rsidP="00E55EE7">
      <w:pPr>
        <w:pStyle w:val="Beschriftung"/>
        <w:spacing w:before="120"/>
        <w:rPr>
          <w:rFonts w:cs="Calibri"/>
          <w:sz w:val="18"/>
          <w:szCs w:val="22"/>
          <w:lang w:eastAsia="en-GB"/>
        </w:rPr>
      </w:pPr>
      <w:bookmarkStart w:id="1086" w:name="_Toc3566453"/>
      <w:bookmarkStart w:id="1087" w:name="_Toc24726674"/>
      <w:r>
        <w:t xml:space="preserve">Table </w:t>
      </w:r>
      <w:r w:rsidR="00D43112">
        <w:fldChar w:fldCharType="begin"/>
      </w:r>
      <w:r w:rsidR="00D43112">
        <w:instrText xml:space="preserve"> SEQ Table \* ARABIC </w:instrText>
      </w:r>
      <w:r w:rsidR="00D43112">
        <w:fldChar w:fldCharType="separate"/>
      </w:r>
      <w:r w:rsidR="002A5F22">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086"/>
      <w:bookmarkEnd w:id="1087"/>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1357B47A" w:rsidR="001B51BC" w:rsidRPr="001B51BC" w:rsidRDefault="001B51BC" w:rsidP="00E719F2">
      <w:pPr>
        <w:pStyle w:val="Beschriftung"/>
        <w:spacing w:before="120"/>
        <w:rPr>
          <w:rFonts w:cs="Calibri"/>
          <w:lang w:eastAsia="en-GB"/>
        </w:rPr>
      </w:pPr>
      <w:bookmarkStart w:id="1088" w:name="_Toc3557095"/>
      <w:bookmarkStart w:id="1089" w:name="_Toc24721907"/>
      <w:r>
        <w:t xml:space="preserve">Figure </w:t>
      </w:r>
      <w:r w:rsidR="00406B64">
        <w:fldChar w:fldCharType="begin"/>
      </w:r>
      <w:r w:rsidR="00406B64">
        <w:instrText xml:space="preserve"> SEQ Figure \* ARABIC </w:instrText>
      </w:r>
      <w:r w:rsidR="00406B64">
        <w:fldChar w:fldCharType="separate"/>
      </w:r>
      <w:r w:rsidR="006100B3">
        <w:rPr>
          <w:noProof/>
        </w:rPr>
        <w:t>16</w:t>
      </w:r>
      <w:r w:rsidR="00406B64">
        <w:fldChar w:fldCharType="end"/>
      </w:r>
      <w:r>
        <w:t>: Clinch allowance of solid rivet</w:t>
      </w:r>
      <w:bookmarkEnd w:id="1088"/>
      <w:bookmarkEnd w:id="108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1090" w:name="_Toc428279391"/>
      <w:bookmarkStart w:id="1091" w:name="_Toc428456128"/>
      <w:bookmarkStart w:id="1092" w:name="_Toc428537091"/>
      <w:bookmarkStart w:id="1093" w:name="_Toc428969410"/>
      <w:bookmarkStart w:id="1094" w:name="_Toc429052801"/>
      <w:bookmarkStart w:id="1095" w:name="_Toc413359589"/>
      <w:bookmarkStart w:id="1096" w:name="_Toc3556981"/>
      <w:bookmarkStart w:id="1097" w:name="_Toc24967478"/>
      <w:bookmarkEnd w:id="1090"/>
      <w:bookmarkEnd w:id="1091"/>
      <w:bookmarkEnd w:id="1092"/>
      <w:bookmarkEnd w:id="1093"/>
      <w:bookmarkEnd w:id="1094"/>
      <w:r w:rsidRPr="00F90632">
        <w:lastRenderedPageBreak/>
        <w:t>Swop Rivets</w:t>
      </w:r>
      <w:bookmarkEnd w:id="1095"/>
      <w:bookmarkEnd w:id="1096"/>
      <w:bookmarkEnd w:id="1097"/>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26B37680" w:rsidR="005F05A3" w:rsidRDefault="00C5224D" w:rsidP="00C5224D">
      <w:pPr>
        <w:pStyle w:val="Beschriftung"/>
      </w:pPr>
      <w:bookmarkStart w:id="1098" w:name="_Toc3557096"/>
      <w:bookmarkStart w:id="1099" w:name="_Toc24721908"/>
      <w:r>
        <w:t xml:space="preserve">Figure </w:t>
      </w:r>
      <w:r w:rsidR="00406B64">
        <w:fldChar w:fldCharType="begin"/>
      </w:r>
      <w:r w:rsidR="00406B64">
        <w:instrText xml:space="preserve"> SEQ Figure \* ARABIC </w:instrText>
      </w:r>
      <w:r w:rsidR="00406B64">
        <w:fldChar w:fldCharType="separate"/>
      </w:r>
      <w:r w:rsidR="006100B3">
        <w:rPr>
          <w:noProof/>
        </w:rPr>
        <w:t>17</w:t>
      </w:r>
      <w:r w:rsidR="00406B64">
        <w:fldChar w:fldCharType="end"/>
      </w:r>
      <w:r>
        <w:t>: Cross section of a SWOP Rivet</w:t>
      </w:r>
      <w:bookmarkEnd w:id="1098"/>
      <w:bookmarkEnd w:id="109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D5DF98" w:rsidR="00FC1F60" w:rsidRDefault="00F90632" w:rsidP="00F90632">
      <w:pPr>
        <w:pStyle w:val="Beschriftung"/>
        <w:spacing w:before="120"/>
      </w:pPr>
      <w:bookmarkStart w:id="1100" w:name="_Toc3566454"/>
      <w:bookmarkStart w:id="1101" w:name="_Toc24726675"/>
      <w:r>
        <w:t xml:space="preserve">Table </w:t>
      </w:r>
      <w:r w:rsidR="00D43112">
        <w:fldChar w:fldCharType="begin"/>
      </w:r>
      <w:r w:rsidR="00D43112">
        <w:instrText xml:space="preserve"> SEQ Table \* ARABIC </w:instrText>
      </w:r>
      <w:r w:rsidR="00D43112">
        <w:fldChar w:fldCharType="separate"/>
      </w:r>
      <w:r w:rsidR="00251FF0">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00"/>
      <w:bookmarkEnd w:id="110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02" w:name="_Toc428456130"/>
      <w:bookmarkStart w:id="1103" w:name="_Toc428537093"/>
      <w:bookmarkStart w:id="1104" w:name="_Toc428969412"/>
      <w:bookmarkStart w:id="1105" w:name="_Toc429052803"/>
      <w:bookmarkStart w:id="1106" w:name="_Toc413359590"/>
      <w:bookmarkStart w:id="1107" w:name="_Toc3556982"/>
      <w:bookmarkStart w:id="1108" w:name="_Toc24967479"/>
      <w:bookmarkEnd w:id="1102"/>
      <w:bookmarkEnd w:id="1103"/>
      <w:bookmarkEnd w:id="1104"/>
      <w:bookmarkEnd w:id="1105"/>
      <w:r>
        <w:lastRenderedPageBreak/>
        <w:t xml:space="preserve">Threaded Connections: </w:t>
      </w:r>
      <w:r w:rsidRPr="00226A3F">
        <w:t>Bolts and Screws</w:t>
      </w:r>
      <w:bookmarkEnd w:id="1106"/>
      <w:bookmarkEnd w:id="1107"/>
      <w:bookmarkEnd w:id="1108"/>
    </w:p>
    <w:p w14:paraId="1A579FAB" w14:textId="77777777" w:rsidR="002E60CB" w:rsidRPr="00942FED" w:rsidRDefault="002E60CB" w:rsidP="002E60CB">
      <w:pPr>
        <w:pStyle w:val="berschrift3"/>
      </w:pPr>
      <w:bookmarkStart w:id="1109" w:name="_Toc413359591"/>
      <w:bookmarkStart w:id="1110" w:name="_Toc3556983"/>
      <w:bookmarkStart w:id="1111" w:name="_Toc24967480"/>
      <w:r>
        <w:t>Introduction</w:t>
      </w:r>
      <w:bookmarkEnd w:id="1109"/>
      <w:bookmarkEnd w:id="1110"/>
      <w:bookmarkEnd w:id="1111"/>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12" w:author="nick" w:date="2019-10-08T21:10:00Z">
        <w:r w:rsidR="00A15461">
          <w:rPr>
            <w:rStyle w:val="Funotenzeichen"/>
          </w:rPr>
          <w:footnoteReference w:id="11"/>
        </w:r>
      </w:ins>
      <w:r>
        <w:t>:</w:t>
      </w:r>
    </w:p>
    <w:p w14:paraId="69EB9CB4" w14:textId="5B985308" w:rsidR="00F256DA" w:rsidRPr="00F256DA" w:rsidRDefault="00F256DA" w:rsidP="000804D1">
      <w:pPr>
        <w:pStyle w:val="Aufzhlungszeichen"/>
        <w:numPr>
          <w:ilvl w:val="0"/>
          <w:numId w:val="19"/>
        </w:numPr>
        <w:rPr>
          <w:ins w:id="1113" w:author="nick" w:date="2019-10-08T20:54:00Z"/>
        </w:rPr>
      </w:pPr>
      <w:ins w:id="1114"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15" w:author="nick" w:date="2019-10-08T20:54:00Z"/>
        </w:rPr>
      </w:pPr>
      <w:del w:id="1116"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17" w:author="nick" w:date="2019-10-08T20:56:00Z">
        <w:r w:rsidRPr="0059233A">
          <w:t>Screws are used in components which contain their own thread, and the screw may even cut its own internal thread into them. </w:t>
        </w:r>
      </w:ins>
      <w:del w:id="1118"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1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EFB4EB" w:rsidR="002E60CB" w:rsidRPr="00226A3F" w:rsidRDefault="00E84826" w:rsidP="00E84826">
      <w:pPr>
        <w:pStyle w:val="Beschriftung"/>
        <w:spacing w:before="120"/>
      </w:pPr>
      <w:bookmarkStart w:id="1120" w:name="_Toc413359630"/>
      <w:bookmarkStart w:id="1121" w:name="_Toc3557097"/>
      <w:bookmarkStart w:id="1122" w:name="_Toc24721909"/>
      <w:r>
        <w:t xml:space="preserve">Figure </w:t>
      </w:r>
      <w:r w:rsidR="00406B64">
        <w:fldChar w:fldCharType="begin"/>
      </w:r>
      <w:r w:rsidR="00406B64">
        <w:instrText xml:space="preserve"> SEQ Figure \* ARABIC </w:instrText>
      </w:r>
      <w:r w:rsidR="00406B64">
        <w:fldChar w:fldCharType="separate"/>
      </w:r>
      <w:r w:rsidR="006100B3">
        <w:rPr>
          <w:noProof/>
        </w:rPr>
        <w:t>18</w:t>
      </w:r>
      <w:r w:rsidR="00406B64">
        <w:fldChar w:fldCharType="end"/>
      </w:r>
      <w:r>
        <w:t>:</w:t>
      </w:r>
      <w:r w:rsidR="002E60CB">
        <w:t xml:space="preserve"> Bolts and Screws</w:t>
      </w:r>
      <w:bookmarkEnd w:id="1120"/>
      <w:bookmarkEnd w:id="1121"/>
      <w:bookmarkEnd w:id="112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A09C290"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6FC6806" w:rsidR="002E60CB" w:rsidRDefault="002E60CB" w:rsidP="002E60CB">
      <w:pPr>
        <w:pStyle w:val="Beschriftung"/>
        <w:rPr>
          <w:highlight w:val="cyan"/>
        </w:rPr>
      </w:pPr>
      <w:bookmarkStart w:id="1123" w:name="_Ref401160020"/>
      <w:bookmarkStart w:id="1124" w:name="_Toc413359631"/>
      <w:bookmarkStart w:id="1125" w:name="_Toc3557098"/>
      <w:bookmarkStart w:id="1126" w:name="_Toc24721910"/>
      <w:r>
        <w:t xml:space="preserve">Figure </w:t>
      </w:r>
      <w:r w:rsidR="00406B64">
        <w:fldChar w:fldCharType="begin"/>
      </w:r>
      <w:r w:rsidR="00406B64">
        <w:instrText xml:space="preserve"> SEQ Figure \* ARABIC </w:instrText>
      </w:r>
      <w:r w:rsidR="00406B64">
        <w:fldChar w:fldCharType="separate"/>
      </w:r>
      <w:r w:rsidR="006100B3">
        <w:rPr>
          <w:noProof/>
        </w:rPr>
        <w:t>19</w:t>
      </w:r>
      <w:r w:rsidR="00406B64">
        <w:fldChar w:fldCharType="end"/>
      </w:r>
      <w:bookmarkEnd w:id="1123"/>
      <w:r>
        <w:t>: Different Screw Forms</w:t>
      </w:r>
      <w:bookmarkEnd w:id="1124"/>
      <w:bookmarkEnd w:id="1125"/>
      <w:bookmarkEnd w:id="1126"/>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C2F810D" w:rsidR="002E60CB" w:rsidRPr="001948D2" w:rsidRDefault="002E60CB" w:rsidP="002E60CB">
      <w:pPr>
        <w:pStyle w:val="Beschriftung"/>
        <w:rPr>
          <w:noProof/>
          <w:lang w:val="en-GB" w:eastAsia="en-GB"/>
        </w:rPr>
      </w:pPr>
      <w:bookmarkStart w:id="1127" w:name="_Ref401160136"/>
      <w:bookmarkStart w:id="1128" w:name="_Toc413359632"/>
      <w:bookmarkStart w:id="1129" w:name="_Ref428364733"/>
      <w:bookmarkStart w:id="1130" w:name="_Ref428531136"/>
      <w:bookmarkStart w:id="1131" w:name="_Toc3557099"/>
      <w:bookmarkStart w:id="1132" w:name="_Toc24721911"/>
      <w:r>
        <w:t xml:space="preserve">Figure </w:t>
      </w:r>
      <w:r w:rsidR="00406B64">
        <w:fldChar w:fldCharType="begin"/>
      </w:r>
      <w:r w:rsidR="00406B64">
        <w:instrText xml:space="preserve"> SEQ Figure \* ARABIC </w:instrText>
      </w:r>
      <w:r w:rsidR="00406B64">
        <w:fldChar w:fldCharType="separate"/>
      </w:r>
      <w:r w:rsidR="006100B3">
        <w:rPr>
          <w:noProof/>
        </w:rPr>
        <w:t>20</w:t>
      </w:r>
      <w:r w:rsidR="00406B64">
        <w:fldChar w:fldCharType="end"/>
      </w:r>
      <w:bookmarkEnd w:id="1127"/>
      <w:r>
        <w:t xml:space="preserve">: </w:t>
      </w:r>
      <w:r w:rsidRPr="001B293E">
        <w:t xml:space="preserve">Definition of </w:t>
      </w:r>
      <w:r>
        <w:t>L</w:t>
      </w:r>
      <w:r w:rsidRPr="001B293E">
        <w:t xml:space="preserve">ength and </w:t>
      </w:r>
      <w:r>
        <w:t>H</w:t>
      </w:r>
      <w:r w:rsidRPr="001B293E">
        <w:t xml:space="preserve">ead </w:t>
      </w:r>
      <w:r>
        <w:t>S</w:t>
      </w:r>
      <w:r w:rsidRPr="001B293E">
        <w:t>izes</w:t>
      </w:r>
      <w:bookmarkEnd w:id="1128"/>
      <w:bookmarkEnd w:id="1129"/>
      <w:bookmarkEnd w:id="1130"/>
      <w:bookmarkEnd w:id="1131"/>
      <w:bookmarkEnd w:id="113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0576A585" w:rsidR="002E60CB" w:rsidRPr="00F81409" w:rsidRDefault="002E60CB" w:rsidP="002E60CB">
      <w:pPr>
        <w:pStyle w:val="Beschriftung"/>
      </w:pPr>
      <w:bookmarkStart w:id="1133" w:name="_Ref413315993"/>
      <w:bookmarkStart w:id="1134" w:name="_Toc413359633"/>
      <w:bookmarkStart w:id="1135" w:name="_Toc3557100"/>
      <w:bookmarkStart w:id="1136" w:name="_Toc24721912"/>
      <w:r w:rsidRPr="00F81409">
        <w:t xml:space="preserve">Figure </w:t>
      </w:r>
      <w:r w:rsidR="00406B64">
        <w:fldChar w:fldCharType="begin"/>
      </w:r>
      <w:r w:rsidR="00406B64">
        <w:instrText xml:space="preserve"> SEQ Figure \* ARABIC </w:instrText>
      </w:r>
      <w:r w:rsidR="00406B64">
        <w:fldChar w:fldCharType="separate"/>
      </w:r>
      <w:r w:rsidR="006100B3">
        <w:rPr>
          <w:noProof/>
        </w:rPr>
        <w:t>21</w:t>
      </w:r>
      <w:r w:rsidR="00406B64">
        <w:fldChar w:fldCharType="end"/>
      </w:r>
      <w:bookmarkEnd w:id="1133"/>
      <w:r w:rsidRPr="00F81409">
        <w:t>: Definition of lead</w:t>
      </w:r>
      <w:r>
        <w:t>,</w:t>
      </w:r>
      <w:r w:rsidRPr="00F81409">
        <w:t xml:space="preserve"> pitch and</w:t>
      </w:r>
      <w:r>
        <w:t xml:space="preserve"> starts</w:t>
      </w:r>
      <w:r w:rsidRPr="00F81409">
        <w:t xml:space="preserve"> of a thread.</w:t>
      </w:r>
      <w:bookmarkEnd w:id="1134"/>
      <w:bookmarkEnd w:id="1135"/>
      <w:bookmarkEnd w:id="1136"/>
      <w:r w:rsidRPr="00F81409">
        <w:t xml:space="preserve"> </w:t>
      </w:r>
    </w:p>
    <w:p w14:paraId="2E070E38" w14:textId="77777777" w:rsidR="00ED267C" w:rsidRPr="00942FED" w:rsidRDefault="00A947CD" w:rsidP="00ED267C">
      <w:pPr>
        <w:pStyle w:val="berschrift3"/>
      </w:pPr>
      <w:bookmarkStart w:id="1137" w:name="_Toc428279395"/>
      <w:bookmarkStart w:id="1138" w:name="_Toc428456133"/>
      <w:bookmarkStart w:id="1139" w:name="_Toc428537096"/>
      <w:bookmarkStart w:id="1140" w:name="_Toc428969415"/>
      <w:bookmarkStart w:id="1141" w:name="_Toc429052806"/>
      <w:bookmarkStart w:id="1142" w:name="_Toc3556984"/>
      <w:bookmarkStart w:id="1143" w:name="_Ref3566661"/>
      <w:bookmarkStart w:id="1144" w:name="_Ref4272362"/>
      <w:bookmarkStart w:id="1145" w:name="_Toc24967481"/>
      <w:bookmarkEnd w:id="1137"/>
      <w:bookmarkEnd w:id="1138"/>
      <w:bookmarkEnd w:id="1139"/>
      <w:bookmarkEnd w:id="1140"/>
      <w:bookmarkEnd w:id="1141"/>
      <w:r w:rsidRPr="00A947CD">
        <w:t>Contacts and Friction</w:t>
      </w:r>
      <w:bookmarkEnd w:id="1142"/>
      <w:bookmarkEnd w:id="1143"/>
      <w:bookmarkEnd w:id="1144"/>
      <w:bookmarkEnd w:id="114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146"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147"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148" w:author="nick" w:date="2019-10-09T23:56:00Z">
        <w:r>
          <w:rPr>
            <w:rFonts w:cs="Calibri"/>
            <w:lang w:val="en-US" w:eastAsia="en-GB"/>
          </w:rPr>
          <w:t xml:space="preserve">last connected </w:t>
        </w:r>
      </w:ins>
      <w:r w:rsidR="00A947CD" w:rsidRPr="00147227">
        <w:rPr>
          <w:rFonts w:cs="Calibri"/>
          <w:lang w:val="en-US" w:eastAsia="en-GB"/>
        </w:rPr>
        <w:t xml:space="preserve">part </w:t>
      </w:r>
      <w:del w:id="1149"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150" w:author="nick" w:date="2019-10-09T23:56:00Z">
        <w:r>
          <w:rPr>
            <w:rFonts w:cs="Calibri"/>
            <w:lang w:val="en-US" w:eastAsia="en-GB"/>
          </w:rPr>
          <w:t xml:space="preserve">last connected </w:t>
        </w:r>
        <w:r w:rsidRPr="00147227">
          <w:rPr>
            <w:rFonts w:cs="Calibri"/>
            <w:lang w:val="en-US" w:eastAsia="en-GB"/>
          </w:rPr>
          <w:t>part</w:t>
        </w:r>
      </w:ins>
      <w:del w:id="1151"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0A53AB2C"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152"/>
      <w:del w:id="1153"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154"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 xml:space="preserve">bolt thread </w:t>
        </w:r>
      </w:ins>
      <w:ins w:id="1155" w:author="Dr. Carsten Franke" w:date="2019-12-10T21:51:00Z">
        <w:r w:rsidR="00F07378">
          <w:rPr>
            <w:rFonts w:cs="Calibri"/>
            <w:lang w:val="en-US" w:eastAsia="en-GB"/>
          </w:rPr>
          <w:t xml:space="preserve">and </w:t>
        </w:r>
      </w:ins>
      <w:ins w:id="1156" w:author="nick" w:date="2019-10-10T00:38:00Z">
        <w:r w:rsidR="00DA2327" w:rsidRPr="00147227">
          <w:rPr>
            <w:rFonts w:cs="Calibri"/>
            <w:lang w:val="en-US" w:eastAsia="en-GB"/>
          </w:rPr>
          <w:t>nut thread</w:t>
        </w:r>
      </w:ins>
      <w:commentRangeEnd w:id="1152"/>
      <w:ins w:id="1157" w:author="nick" w:date="2019-10-10T00:41:00Z">
        <w:r w:rsidR="00AD0A1B">
          <w:rPr>
            <w:rStyle w:val="Kommentarzeichen"/>
            <w:rFonts w:eastAsia="Times New Roman"/>
            <w:lang w:val="en-US" w:eastAsia="x-none"/>
          </w:rPr>
          <w:commentReference w:id="1152"/>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158"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159" w:name="_Ref3566632"/>
      <w:ins w:id="1160" w:author="nick" w:date="2019-10-10T00:38:00Z">
        <w:r>
          <w:rPr>
            <w:rFonts w:cs="Calibri"/>
            <w:lang w:val="en-US" w:eastAsia="en-GB"/>
          </w:rPr>
          <w:t>the thread</w:t>
        </w:r>
      </w:ins>
      <w:del w:id="1161" w:author="nick" w:date="2019-10-10T00:39:00Z">
        <w:r w:rsidR="00A947CD" w:rsidRPr="00147227" w:rsidDel="00D62B21">
          <w:rPr>
            <w:rFonts w:cs="Calibri"/>
            <w:lang w:val="en-US" w:eastAsia="en-GB"/>
          </w:rPr>
          <w:delText xml:space="preserve">the </w:delText>
        </w:r>
      </w:del>
      <w:del w:id="1162" w:author="nick" w:date="2019-10-09T23:36:00Z">
        <w:r w:rsidR="00A947CD" w:rsidRPr="00147227" w:rsidDel="00633553">
          <w:rPr>
            <w:rFonts w:cs="Calibri"/>
            <w:lang w:val="en-US" w:eastAsia="en-GB"/>
          </w:rPr>
          <w:delText xml:space="preserve">screw </w:delText>
        </w:r>
      </w:del>
      <w:del w:id="1163" w:author="nick" w:date="2019-10-10T00:39:00Z">
        <w:r w:rsidR="00A947CD" w:rsidRPr="00147227" w:rsidDel="00D62B21">
          <w:rPr>
            <w:rFonts w:cs="Calibri"/>
            <w:lang w:val="en-US" w:eastAsia="en-GB"/>
          </w:rPr>
          <w:delText>thread</w:delText>
        </w:r>
      </w:del>
      <w:del w:id="1164"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159"/>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165" w:author="nick" w:date="2019-10-09T23:58:00Z">
        <w:r w:rsidDel="00C15EC9">
          <w:rPr>
            <w:rFonts w:cs="Calibri"/>
            <w:szCs w:val="22"/>
            <w:lang w:eastAsia="en-GB"/>
          </w:rPr>
          <w:delText xml:space="preserve">According </w:delText>
        </w:r>
      </w:del>
      <w:ins w:id="1166"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1167"/>
      <w:commentRangeStart w:id="1168"/>
      <w:del w:id="1169" w:author="nick" w:date="2019-10-10T00:36:00Z">
        <w:r w:rsidDel="00DA2327">
          <w:rPr>
            <w:rFonts w:cs="Calibri"/>
            <w:szCs w:val="22"/>
            <w:lang w:eastAsia="en-GB"/>
          </w:rPr>
          <w:delText>In case of c. above of inter-part contacts is addressed by the following XML elements.</w:delText>
        </w:r>
      </w:del>
      <w:ins w:id="1170"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171"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1167"/>
      <w:ins w:id="1172" w:author="nick" w:date="2019-10-10T00:40:00Z">
        <w:r w:rsidR="00AD0A1B">
          <w:rPr>
            <w:rStyle w:val="Kommentarzeichen"/>
            <w:lang w:eastAsia="x-none"/>
          </w:rPr>
          <w:commentReference w:id="1167"/>
        </w:r>
        <w:commentRangeEnd w:id="1168"/>
        <w:r w:rsidR="00AD0A1B">
          <w:rPr>
            <w:rStyle w:val="Kommentarzeichen"/>
            <w:lang w:eastAsia="x-none"/>
          </w:rPr>
          <w:commentReference w:id="1168"/>
        </w:r>
      </w:ins>
    </w:p>
    <w:p w14:paraId="330D553A" w14:textId="294DB5F6" w:rsidR="00633553" w:rsidRDefault="00633553" w:rsidP="00633553">
      <w:pPr>
        <w:autoSpaceDE w:val="0"/>
        <w:autoSpaceDN w:val="0"/>
        <w:adjustRightInd w:val="0"/>
        <w:spacing w:before="120" w:after="0"/>
        <w:jc w:val="both"/>
        <w:rPr>
          <w:ins w:id="1173" w:author="nick" w:date="2019-10-09T23:37:00Z"/>
          <w:rFonts w:cs="Calibri"/>
          <w:szCs w:val="22"/>
          <w:lang w:eastAsia="en-GB"/>
        </w:rPr>
      </w:pPr>
      <w:ins w:id="1174" w:author="nick" w:date="2019-10-09T23:38:00Z">
        <w:r>
          <w:rPr>
            <w:rFonts w:cs="Calibri"/>
            <w:szCs w:val="22"/>
            <w:lang w:eastAsia="en-GB"/>
          </w:rPr>
          <w:t>C</w:t>
        </w:r>
      </w:ins>
      <w:ins w:id="1175" w:author="nick" w:date="2019-10-09T23:37:00Z">
        <w:r>
          <w:rPr>
            <w:rFonts w:cs="Calibri"/>
            <w:szCs w:val="22"/>
            <w:lang w:eastAsia="en-GB"/>
          </w:rPr>
          <w:t xml:space="preserve">ase </w:t>
        </w:r>
      </w:ins>
      <w:ins w:id="1176" w:author="nick" w:date="2019-10-09T23:38:00Z">
        <w:r>
          <w:rPr>
            <w:rFonts w:cs="Calibri"/>
            <w:szCs w:val="22"/>
            <w:lang w:eastAsia="en-GB"/>
          </w:rPr>
          <w:t>d</w:t>
        </w:r>
      </w:ins>
      <w:ins w:id="1177" w:author="nick" w:date="2019-10-09T23:37:00Z">
        <w:r>
          <w:rPr>
            <w:rFonts w:cs="Calibri"/>
            <w:szCs w:val="22"/>
            <w:lang w:eastAsia="en-GB"/>
          </w:rPr>
          <w:t>. above</w:t>
        </w:r>
      </w:ins>
      <w:ins w:id="1178" w:author="nick" w:date="2019-10-09T23:42:00Z">
        <w:r w:rsidR="003C6C0B">
          <w:rPr>
            <w:rFonts w:cs="Calibri"/>
            <w:szCs w:val="22"/>
            <w:lang w:eastAsia="en-GB"/>
          </w:rPr>
          <w:t>,</w:t>
        </w:r>
      </w:ins>
      <w:ins w:id="1179" w:author="nick" w:date="2019-10-09T23:37:00Z">
        <w:r>
          <w:rPr>
            <w:rFonts w:cs="Calibri"/>
            <w:szCs w:val="22"/>
            <w:lang w:eastAsia="en-GB"/>
          </w:rPr>
          <w:t xml:space="preserve"> of </w:t>
        </w:r>
      </w:ins>
      <w:ins w:id="1180" w:author="nick" w:date="2019-10-09T23:42:00Z">
        <w:r w:rsidR="003C6C0B">
          <w:rPr>
            <w:rFonts w:cs="Calibri"/>
            <w:szCs w:val="22"/>
            <w:lang w:eastAsia="en-GB"/>
          </w:rPr>
          <w:t xml:space="preserve">the thread </w:t>
        </w:r>
      </w:ins>
      <w:ins w:id="1181" w:author="nick" w:date="2019-10-09T23:37:00Z">
        <w:r w:rsidR="003C6C0B">
          <w:rPr>
            <w:rFonts w:cs="Calibri"/>
            <w:szCs w:val="22"/>
            <w:lang w:eastAsia="en-GB"/>
          </w:rPr>
          <w:t>contact</w:t>
        </w:r>
      </w:ins>
      <w:ins w:id="1182" w:author="nick" w:date="2019-10-09T23:43:00Z">
        <w:r w:rsidR="003C6C0B">
          <w:rPr>
            <w:rFonts w:cs="Calibri"/>
            <w:szCs w:val="22"/>
            <w:lang w:eastAsia="en-GB"/>
          </w:rPr>
          <w:t>,</w:t>
        </w:r>
      </w:ins>
      <w:ins w:id="1183"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w:t>
      </w:r>
      <w:proofErr w:type="spellStart"/>
      <w:r w:rsidRPr="00147227">
        <w:rPr>
          <w:rFonts w:ascii="Courier New" w:hAnsi="Courier New" w:cs="Courier New"/>
          <w:b/>
          <w:bCs/>
          <w:i/>
          <w:iCs/>
          <w:sz w:val="18"/>
          <w:szCs w:val="18"/>
          <w:lang w:eastAsia="en-GB"/>
        </w:rPr>
        <w:t>contact_list</w:t>
      </w:r>
      <w:proofErr w:type="spellEnd"/>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184" w:author="nick" w:date="2019-10-09T23:44:00Z"/>
                <w:rFonts w:cs="Calibri"/>
                <w:sz w:val="20"/>
                <w:szCs w:val="20"/>
                <w:lang w:eastAsia="en-GB"/>
              </w:rPr>
            </w:pPr>
            <w:del w:id="1185"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186" w:author="nick" w:date="2019-10-09T23:44:00Z"/>
                <w:rFonts w:ascii="Calibri,Italic" w:hAnsi="Calibri,Italic" w:cs="Calibri,Italic"/>
                <w:i/>
                <w:iCs/>
                <w:sz w:val="20"/>
                <w:szCs w:val="20"/>
                <w:lang w:eastAsia="en-GB"/>
              </w:rPr>
            </w:pPr>
            <w:del w:id="1187"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188" w:author="nick" w:date="2019-10-09T23:44:00Z"/>
                <w:rFonts w:cs="Calibri"/>
                <w:sz w:val="20"/>
                <w:szCs w:val="20"/>
                <w:lang w:eastAsia="en-GB"/>
              </w:rPr>
            </w:pPr>
            <w:del w:id="1189"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190"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3B891F8" w:rsidR="00147227" w:rsidRDefault="0097142B" w:rsidP="00B22204">
      <w:pPr>
        <w:pStyle w:val="Beschriftung"/>
        <w:spacing w:before="120"/>
        <w:rPr>
          <w:rFonts w:cs="Calibri"/>
          <w:szCs w:val="22"/>
          <w:lang w:eastAsia="en-GB"/>
        </w:rPr>
      </w:pPr>
      <w:bookmarkStart w:id="1191" w:name="_Toc3566455"/>
      <w:bookmarkStart w:id="1192" w:name="_Toc24726676"/>
      <w:r>
        <w:t xml:space="preserve">Table </w:t>
      </w:r>
      <w:r w:rsidR="00D43112">
        <w:fldChar w:fldCharType="begin"/>
      </w:r>
      <w:r w:rsidR="00D43112">
        <w:instrText xml:space="preserve"> SEQ Table \* ARABIC </w:instrText>
      </w:r>
      <w:r w:rsidR="00D43112">
        <w:fldChar w:fldCharType="separate"/>
      </w:r>
      <w:r w:rsidR="00251FF0">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w:t>
      </w:r>
      <w:proofErr w:type="spellStart"/>
      <w:r w:rsidRPr="00913551">
        <w:rPr>
          <w:rFonts w:ascii="Courier New" w:hAnsi="Courier New" w:cs="Courier New"/>
          <w:i/>
          <w:sz w:val="18"/>
        </w:rPr>
        <w:t>contact_list</w:t>
      </w:r>
      <w:proofErr w:type="spellEnd"/>
      <w:r w:rsidRPr="00913551">
        <w:rPr>
          <w:rFonts w:ascii="Courier New" w:hAnsi="Courier New" w:cs="Courier New"/>
          <w:i/>
          <w:sz w:val="18"/>
        </w:rPr>
        <w:t>&gt;</w:t>
      </w:r>
      <w:bookmarkEnd w:id="1191"/>
      <w:bookmarkEnd w:id="1192"/>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w:t>
      </w:r>
      <w:proofErr w:type="spellStart"/>
      <w:r w:rsidR="00B22204">
        <w:rPr>
          <w:rFonts w:ascii="Courier New" w:hAnsi="Courier New" w:cs="Courier New"/>
          <w:b/>
          <w:bCs/>
          <w:i/>
          <w:iCs/>
          <w:sz w:val="18"/>
          <w:szCs w:val="18"/>
          <w:lang w:eastAsia="en-GB"/>
        </w:rPr>
        <w:t>contact_list</w:t>
      </w:r>
      <w:proofErr w:type="spellEnd"/>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193" w:author="nick" w:date="2019-10-09T23:44:00Z"/>
        </w:trPr>
        <w:tc>
          <w:tcPr>
            <w:tcW w:w="1526" w:type="dxa"/>
            <w:shd w:val="clear" w:color="auto" w:fill="auto"/>
          </w:tcPr>
          <w:p w14:paraId="7F5C430B" w14:textId="37EFA541" w:rsidR="004B2578" w:rsidRPr="00226A3F" w:rsidDel="003C6C0B" w:rsidRDefault="00AA6F36" w:rsidP="00817E05">
            <w:pPr>
              <w:rPr>
                <w:del w:id="1194" w:author="nick" w:date="2019-10-09T23:44:00Z"/>
                <w:sz w:val="20"/>
                <w:szCs w:val="20"/>
              </w:rPr>
            </w:pPr>
            <w:del w:id="1195"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196" w:author="nick" w:date="2019-10-09T23:44:00Z"/>
                <w:sz w:val="20"/>
                <w:szCs w:val="20"/>
              </w:rPr>
            </w:pPr>
            <w:del w:id="1197"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198" w:author="nick" w:date="2019-10-09T23:44:00Z"/>
                <w:sz w:val="20"/>
                <w:szCs w:val="20"/>
              </w:rPr>
            </w:pPr>
            <w:del w:id="1199"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200" w:author="nick" w:date="2019-10-09T23:44:00Z"/>
                <w:sz w:val="20"/>
                <w:szCs w:val="20"/>
              </w:rPr>
            </w:pPr>
            <w:del w:id="1201"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02" w:author="nick" w:date="2019-10-09T23:44:00Z"/>
                <w:sz w:val="20"/>
                <w:szCs w:val="20"/>
              </w:rPr>
            </w:pPr>
            <w:del w:id="1203"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04" w:author="nick" w:date="2019-10-09T23:47:00Z"/>
                <w:rFonts w:cs="Calibri"/>
                <w:sz w:val="20"/>
                <w:szCs w:val="20"/>
                <w:lang w:eastAsia="en-GB"/>
              </w:rPr>
            </w:pPr>
            <w:del w:id="1205"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06" w:author="nick" w:date="2019-10-09T23:46:00Z">
              <w:r w:rsidR="003C6C0B">
                <w:rPr>
                  <w:rFonts w:cs="Calibri"/>
                  <w:sz w:val="20"/>
                  <w:szCs w:val="20"/>
                  <w:lang w:eastAsia="en-GB"/>
                </w:rPr>
                <w:t xml:space="preserve">Should always be </w:t>
              </w:r>
            </w:ins>
            <w:ins w:id="1207" w:author="nick" w:date="2019-11-24T12:20:00Z">
              <w:r w:rsidR="00194316">
                <w:rPr>
                  <w:rFonts w:cs="Calibri"/>
                  <w:sz w:val="20"/>
                  <w:szCs w:val="20"/>
                  <w:lang w:eastAsia="en-GB"/>
                </w:rPr>
                <w:t>"</w:t>
              </w:r>
            </w:ins>
            <w:ins w:id="1208" w:author="nick" w:date="2019-10-09T23:46:00Z">
              <w:r w:rsidR="003C6C0B">
                <w:rPr>
                  <w:rFonts w:cs="Calibri"/>
                  <w:sz w:val="20"/>
                  <w:szCs w:val="20"/>
                  <w:lang w:eastAsia="en-GB"/>
                </w:rPr>
                <w:t>true</w:t>
              </w:r>
            </w:ins>
            <w:ins w:id="1209" w:author="nick" w:date="2019-11-24T12:20:00Z">
              <w:r w:rsidR="00194316">
                <w:rPr>
                  <w:rFonts w:cs="Calibri"/>
                  <w:sz w:val="20"/>
                  <w:szCs w:val="20"/>
                  <w:lang w:eastAsia="en-GB"/>
                </w:rPr>
                <w:t>"</w:t>
              </w:r>
            </w:ins>
            <w:ins w:id="1210"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11" w:author="nick" w:date="2019-11-24T12:20:00Z">
              <w:r>
                <w:rPr>
                  <w:rFonts w:cs="Calibri"/>
                  <w:sz w:val="20"/>
                  <w:szCs w:val="20"/>
                  <w:lang w:eastAsia="en-GB"/>
                </w:rPr>
                <w:t>"</w:t>
              </w:r>
            </w:ins>
            <w:ins w:id="1212" w:author="nick" w:date="2019-10-09T23:46:00Z">
              <w:r w:rsidR="003C6C0B">
                <w:rPr>
                  <w:rFonts w:cs="Calibri"/>
                  <w:sz w:val="20"/>
                  <w:szCs w:val="20"/>
                  <w:lang w:eastAsia="en-GB"/>
                </w:rPr>
                <w:t>false</w:t>
              </w:r>
            </w:ins>
            <w:ins w:id="1213" w:author="nick" w:date="2019-11-24T12:20:00Z">
              <w:r>
                <w:rPr>
                  <w:rFonts w:cs="Calibri"/>
                  <w:sz w:val="20"/>
                  <w:szCs w:val="20"/>
                  <w:lang w:eastAsia="en-GB"/>
                </w:rPr>
                <w:t>"</w:t>
              </w:r>
            </w:ins>
            <w:ins w:id="1214" w:author="nick" w:date="2019-10-09T23:46:00Z">
              <w:r w:rsidR="003C6C0B">
                <w:rPr>
                  <w:rFonts w:cs="Calibri"/>
                  <w:sz w:val="20"/>
                  <w:szCs w:val="20"/>
                  <w:lang w:eastAsia="en-GB"/>
                </w:rPr>
                <w:t xml:space="preserve"> </w:t>
              </w:r>
            </w:ins>
            <w:ins w:id="1215" w:author="nick" w:date="2019-10-09T23:47:00Z">
              <w:r w:rsidR="003C6C0B">
                <w:rPr>
                  <w:rFonts w:cs="Calibri"/>
                  <w:sz w:val="20"/>
                  <w:szCs w:val="20"/>
                  <w:lang w:eastAsia="en-GB"/>
                </w:rPr>
                <w:t xml:space="preserve">is reserved </w:t>
              </w:r>
            </w:ins>
            <w:ins w:id="1216"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proofErr w:type="spellStart"/>
            <w:r>
              <w:rPr>
                <w:sz w:val="20"/>
                <w:szCs w:val="20"/>
              </w:rPr>
              <w:t>static_friction</w:t>
            </w:r>
            <w:proofErr w:type="spellEnd"/>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17"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18"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proofErr w:type="spellStart"/>
            <w:r>
              <w:rPr>
                <w:sz w:val="20"/>
                <w:szCs w:val="20"/>
              </w:rPr>
              <w:t>kinetic_friction</w:t>
            </w:r>
            <w:proofErr w:type="spellEnd"/>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AC4A8D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219" w:name="_Toc3566456"/>
      <w:bookmarkStart w:id="1220" w:name="_Toc24726677"/>
      <w:r>
        <w:t xml:space="preserve">Table </w:t>
      </w:r>
      <w:r w:rsidR="00D43112">
        <w:fldChar w:fldCharType="begin"/>
      </w:r>
      <w:r w:rsidR="00D43112">
        <w:instrText xml:space="preserve"> SEQ Table \* ARABIC </w:instrText>
      </w:r>
      <w:r w:rsidR="00D43112">
        <w:fldChar w:fldCharType="separate"/>
      </w:r>
      <w:r w:rsidR="00251FF0">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19"/>
      <w:bookmarkEnd w:id="1220"/>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221" w:author="nick" w:date="2019-10-09T23:48:00Z"/>
          <w:rFonts w:cs="Calibri"/>
          <w:lang w:val="en-US" w:eastAsia="en-GB"/>
        </w:rPr>
      </w:pPr>
      <w:del w:id="1222"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23" w:author="nick" w:date="2019-10-09T23:48:00Z"/>
          <w:rFonts w:cs="Calibri"/>
          <w:szCs w:val="22"/>
          <w:lang w:eastAsia="en-GB"/>
        </w:rPr>
      </w:pPr>
      <w:del w:id="1224"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25"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static_friction</w:t>
      </w:r>
      <w:proofErr w:type="spellEnd"/>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kinetic_friction</w:t>
      </w:r>
      <w:proofErr w:type="spellEnd"/>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w:t>
      </w:r>
      <w:proofErr w:type="spellStart"/>
      <w:r w:rsidRPr="00656253">
        <w:rPr>
          <w:b/>
          <w:color w:val="0070C0"/>
        </w:rPr>
        <w:t>contact_list</w:t>
      </w:r>
      <w:proofErr w:type="spellEnd"/>
      <w:r w:rsidRPr="00656253">
        <w:rPr>
          <w:b/>
          <w:color w:val="0070C0"/>
        </w:rPr>
        <w:t>&gt;</w:t>
      </w:r>
      <w:ins w:id="1226" w:author="nick" w:date="2019-10-10T00:07:00Z">
        <w:r w:rsidR="002A49E1">
          <w:rPr>
            <w:b/>
            <w:color w:val="0070C0"/>
          </w:rPr>
          <w:t xml:space="preserve">    </w:t>
        </w:r>
        <w:proofErr w:type="gramStart"/>
        <w:r w:rsidR="002A49E1" w:rsidRPr="002A49E1">
          <w:rPr>
            <w:color w:val="FF0000"/>
          </w:rPr>
          <w:t>&lt;!--</w:t>
        </w:r>
        <w:proofErr w:type="gramEnd"/>
        <w:r w:rsidR="002A49E1" w:rsidRPr="002A49E1">
          <w:rPr>
            <w:color w:val="FF0000"/>
          </w:rPr>
          <w:t xml:space="preserve"> </w:t>
        </w:r>
      </w:ins>
      <w:ins w:id="1227" w:author="nick" w:date="2019-10-10T00:08:00Z">
        <w:r w:rsidR="002A49E1">
          <w:rPr>
            <w:color w:val="FF0000"/>
          </w:rPr>
          <w:t>threaded conn</w:t>
        </w:r>
      </w:ins>
      <w:ins w:id="1228" w:author="nick" w:date="2019-10-10T00:10:00Z">
        <w:r w:rsidR="00C86B06">
          <w:rPr>
            <w:color w:val="FF0000"/>
          </w:rPr>
          <w:t>e</w:t>
        </w:r>
      </w:ins>
      <w:ins w:id="1229" w:author="nick" w:date="2019-10-10T00:08:00Z">
        <w:r w:rsidR="002A49E1">
          <w:rPr>
            <w:color w:val="FF0000"/>
          </w:rPr>
          <w:t>ction c</w:t>
        </w:r>
      </w:ins>
      <w:ins w:id="1230" w:author="nick" w:date="2019-10-10T00:07:00Z">
        <w:r w:rsidR="002A49E1" w:rsidRPr="002A49E1">
          <w:rPr>
            <w:color w:val="FF0000"/>
          </w:rPr>
          <w:t xml:space="preserve">ontact, according to </w:t>
        </w:r>
      </w:ins>
      <w:ins w:id="1231" w:author="nick" w:date="2019-10-10T00:08:00Z">
        <w:r w:rsidR="002A49E1" w:rsidRPr="00C86B06">
          <w:rPr>
            <w:b/>
            <w:color w:val="FF0000"/>
          </w:rPr>
          <w:t>7.</w:t>
        </w:r>
      </w:ins>
      <w:ins w:id="1232"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33" w:author="nick" w:date="2019-10-10T00:06:00Z"/>
          <w:b/>
          <w:color w:val="FF0000"/>
        </w:rPr>
      </w:pPr>
      <w:del w:id="1234"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235" w:author="nick" w:date="2019-10-10T00:06:00Z"/>
          <w:b/>
          <w:color w:val="0070C0"/>
        </w:rPr>
      </w:pPr>
      <w:del w:id="1236"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237" w:author="nick" w:date="2019-10-10T00:06:00Z"/>
          <w:b/>
        </w:rPr>
      </w:pPr>
      <w:del w:id="1238"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239" w:author="nick" w:date="2019-10-10T00:06:00Z"/>
          <w:b/>
          <w:color w:val="FF0000"/>
        </w:rPr>
      </w:pPr>
      <w:del w:id="1240"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241" w:author="nick" w:date="2019-10-10T00:06:00Z"/>
          <w:b/>
          <w:color w:val="0070C0"/>
        </w:rPr>
      </w:pPr>
      <w:del w:id="1242"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243" w:author="nick" w:date="2019-10-10T00:06:00Z"/>
          <w:b/>
          <w:color w:val="FF0000"/>
        </w:rPr>
      </w:pPr>
      <w:del w:id="1244"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245" w:author="nick" w:date="2019-10-10T00:06:00Z"/>
          <w:b/>
        </w:rPr>
      </w:pPr>
      <w:del w:id="1246"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247" w:author="nick" w:date="2019-10-10T00:06:00Z"/>
          <w:b/>
        </w:rPr>
      </w:pPr>
      <w:del w:id="1248"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B448254" w14:textId="085F92E2" w:rsidR="00F20EA0" w:rsidRDefault="00F20EA0" w:rsidP="00F20EA0">
      <w:pPr>
        <w:pStyle w:val="XMLCode"/>
        <w:keepNext/>
        <w:keepLines/>
        <w:rPr>
          <w:ins w:id="1249" w:author="nick" w:date="2019-10-10T00:00:00Z"/>
        </w:rPr>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rPr>
          <w:ins w:id="1250" w:author="nick" w:date="2019-10-10T00:02:00Z"/>
        </w:rPr>
      </w:pPr>
    </w:p>
    <w:p w14:paraId="5DE07921" w14:textId="7A72EA54" w:rsidR="002A49E1" w:rsidRPr="002A49E1" w:rsidRDefault="002A49E1" w:rsidP="002A49E1">
      <w:pPr>
        <w:pStyle w:val="XMLCode"/>
        <w:keepNext/>
        <w:keepLines/>
        <w:rPr>
          <w:ins w:id="1251" w:author="nick" w:date="2019-10-10T00:01:00Z"/>
        </w:rPr>
      </w:pPr>
      <w:ins w:id="1252" w:author="nick" w:date="2019-10-10T00:0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commentRangeStart w:id="1253"/>
        <w:proofErr w:type="gramStart"/>
        <w:r w:rsidRPr="002A49E1">
          <w:rPr>
            <w:color w:val="FF0000"/>
          </w:rPr>
          <w:t>&lt;!--</w:t>
        </w:r>
        <w:proofErr w:type="gramEnd"/>
        <w:r w:rsidRPr="002A49E1">
          <w:rPr>
            <w:color w:val="FF0000"/>
          </w:rPr>
          <w:t xml:space="preserve"> </w:t>
        </w:r>
      </w:ins>
      <w:ins w:id="1254" w:author="nick" w:date="2019-10-10T00:03:00Z">
        <w:r w:rsidRPr="002A49E1">
          <w:rPr>
            <w:color w:val="FF0000"/>
          </w:rPr>
          <w:t xml:space="preserve">Local </w:t>
        </w:r>
      </w:ins>
      <w:ins w:id="1255" w:author="nick" w:date="2019-10-10T00:04:00Z">
        <w:r w:rsidRPr="002A49E1">
          <w:rPr>
            <w:color w:val="FF0000"/>
          </w:rPr>
          <w:t xml:space="preserve">Contact definition, according to </w:t>
        </w:r>
      </w:ins>
      <w:ins w:id="1256" w:author="nick" w:date="2019-10-10T00:01:00Z">
        <w:r w:rsidRPr="00C86B06">
          <w:rPr>
            <w:b/>
            <w:color w:val="FF0000"/>
          </w:rPr>
          <w:t>5.3.2.</w:t>
        </w:r>
      </w:ins>
      <w:ins w:id="1257" w:author="nick" w:date="2019-10-10T00:03:00Z">
        <w:r w:rsidRPr="00C86B06">
          <w:rPr>
            <w:b/>
            <w:color w:val="FF0000"/>
          </w:rPr>
          <w:t>5</w:t>
        </w:r>
      </w:ins>
      <w:ins w:id="1258" w:author="nick" w:date="2019-10-10T00:01:00Z">
        <w:r w:rsidRPr="002A49E1">
          <w:rPr>
            <w:color w:val="FF0000"/>
          </w:rPr>
          <w:t xml:space="preserve"> --&gt;</w:t>
        </w:r>
      </w:ins>
      <w:commentRangeEnd w:id="1253"/>
      <w:ins w:id="1259" w:author="nick" w:date="2019-10-10T00:43:00Z">
        <w:r w:rsidR="00AD0A1B">
          <w:rPr>
            <w:rStyle w:val="Kommentarzeichen"/>
            <w:rFonts w:ascii="Calibri" w:hAnsi="Calibri"/>
            <w:lang w:eastAsia="x-none"/>
          </w:rPr>
          <w:commentReference w:id="1253"/>
        </w:r>
      </w:ins>
    </w:p>
    <w:p w14:paraId="49EEFB79" w14:textId="6CA0D684" w:rsidR="002A49E1" w:rsidRPr="002A49E1" w:rsidRDefault="002A49E1" w:rsidP="002A49E1">
      <w:pPr>
        <w:pStyle w:val="XMLCode"/>
        <w:keepNext/>
        <w:keepLines/>
        <w:rPr>
          <w:ins w:id="1260" w:author="nick" w:date="2019-10-10T00:01:00Z"/>
        </w:rPr>
      </w:pPr>
      <w:ins w:id="1261"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262" w:author="nick" w:date="2019-10-10T00:01:00Z"/>
        </w:rPr>
      </w:pPr>
      <w:ins w:id="1263" w:author="nick" w:date="2019-10-10T00:01:00Z">
        <w:r>
          <w:t xml:space="preserve">    </w:t>
        </w:r>
        <w:r w:rsidRPr="002A49E1">
          <w:t xml:space="preserve">           &lt;partner label=</w:t>
        </w:r>
      </w:ins>
      <w:ins w:id="1264" w:author="nick" w:date="2019-11-24T12:20:00Z">
        <w:r w:rsidR="00194316">
          <w:t>"</w:t>
        </w:r>
      </w:ins>
      <w:ins w:id="1265" w:author="nick" w:date="2019-10-10T00:04:00Z">
        <w:r>
          <w:t>PART_7000400</w:t>
        </w:r>
      </w:ins>
      <w:ins w:id="1266" w:author="nick" w:date="2019-11-24T12:20:00Z">
        <w:r w:rsidR="00194316">
          <w:t>"</w:t>
        </w:r>
      </w:ins>
      <w:ins w:id="1267" w:author="nick" w:date="2019-10-10T00:01:00Z">
        <w:r w:rsidRPr="002A49E1">
          <w:t>/&gt;</w:t>
        </w:r>
      </w:ins>
    </w:p>
    <w:p w14:paraId="4F6A083D" w14:textId="181BCDF8" w:rsidR="002A49E1" w:rsidRPr="002A49E1" w:rsidRDefault="002A49E1" w:rsidP="002A49E1">
      <w:pPr>
        <w:pStyle w:val="XMLCode"/>
        <w:keepNext/>
        <w:keepLines/>
        <w:rPr>
          <w:ins w:id="1268" w:author="nick" w:date="2019-10-10T00:01:00Z"/>
        </w:rPr>
      </w:pPr>
      <w:ins w:id="1269" w:author="nick" w:date="2019-10-10T00:01:00Z">
        <w:r>
          <w:t xml:space="preserve">     </w:t>
        </w:r>
        <w:r w:rsidRPr="002A49E1">
          <w:t xml:space="preserve">          &lt;partner label=</w:t>
        </w:r>
      </w:ins>
      <w:ins w:id="1270" w:author="nick" w:date="2019-11-24T12:20:00Z">
        <w:r w:rsidR="00194316">
          <w:t>"</w:t>
        </w:r>
      </w:ins>
      <w:ins w:id="1271" w:author="nick" w:date="2019-10-10T00:05:00Z">
        <w:r>
          <w:t>PART_7100100</w:t>
        </w:r>
      </w:ins>
      <w:ins w:id="1272" w:author="nick" w:date="2019-11-24T12:20:00Z">
        <w:r w:rsidR="00194316">
          <w:t>"</w:t>
        </w:r>
      </w:ins>
      <w:ins w:id="1273" w:author="nick" w:date="2019-10-10T00:01:00Z">
        <w:r w:rsidRPr="002A49E1">
          <w:t>/&gt;</w:t>
        </w:r>
      </w:ins>
    </w:p>
    <w:p w14:paraId="31CAE733" w14:textId="4FD47BF9" w:rsidR="002A49E1" w:rsidRPr="002A49E1" w:rsidRDefault="002A49E1" w:rsidP="002A49E1">
      <w:pPr>
        <w:pStyle w:val="XMLCode"/>
        <w:keepNext/>
        <w:keepLines/>
        <w:rPr>
          <w:ins w:id="1274" w:author="nick" w:date="2019-10-10T00:01:00Z"/>
        </w:rPr>
      </w:pPr>
      <w:ins w:id="1275" w:author="nick" w:date="2019-10-10T00:03:00Z">
        <w:r>
          <w:t xml:space="preserve">  </w:t>
        </w:r>
      </w:ins>
      <w:ins w:id="1276" w:author="nick" w:date="2019-10-10T00:01:00Z">
        <w:r w:rsidRPr="002A49E1">
          <w:t xml:space="preserve">      </w:t>
        </w:r>
      </w:ins>
      <w:ins w:id="1277" w:author="nick" w:date="2019-10-10T00:03:00Z">
        <w:r>
          <w:t xml:space="preserve">   </w:t>
        </w:r>
      </w:ins>
      <w:ins w:id="1278" w:author="nick" w:date="2019-10-10T00:01:00Z">
        <w:r w:rsidRPr="002A49E1">
          <w:t xml:space="preserve">    &lt;coefficients </w:t>
        </w:r>
        <w:proofErr w:type="spellStart"/>
        <w:r w:rsidRPr="002A49E1">
          <w:t>static_friction</w:t>
        </w:r>
        <w:proofErr w:type="spellEnd"/>
        <w:r w:rsidRPr="002A49E1">
          <w:t>=</w:t>
        </w:r>
      </w:ins>
      <w:ins w:id="1279" w:author="nick" w:date="2019-11-24T12:20:00Z">
        <w:r w:rsidR="00194316">
          <w:t>"</w:t>
        </w:r>
      </w:ins>
      <w:ins w:id="1280" w:author="nick" w:date="2019-10-10T00:01:00Z">
        <w:r w:rsidRPr="002A49E1">
          <w:t>0.8</w:t>
        </w:r>
      </w:ins>
      <w:ins w:id="1281" w:author="nick" w:date="2019-11-24T12:20:00Z">
        <w:r w:rsidR="00194316">
          <w:t>"</w:t>
        </w:r>
      </w:ins>
      <w:ins w:id="1282" w:author="nick" w:date="2019-10-10T00:01:00Z">
        <w:r w:rsidRPr="002A49E1">
          <w:t>/&gt;</w:t>
        </w:r>
      </w:ins>
    </w:p>
    <w:p w14:paraId="50145D9A" w14:textId="2CF031D6" w:rsidR="002A49E1" w:rsidRPr="00C86B06" w:rsidRDefault="002A49E1" w:rsidP="002A49E1">
      <w:pPr>
        <w:pStyle w:val="XMLCode"/>
        <w:keepNext/>
        <w:keepLines/>
        <w:rPr>
          <w:ins w:id="1283" w:author="nick" w:date="2019-10-10T00:01:00Z"/>
          <w:b/>
          <w:color w:val="0070C0"/>
        </w:rPr>
      </w:pPr>
      <w:ins w:id="1284" w:author="nick" w:date="2019-10-10T00:01:00Z">
        <w:r>
          <w:t xml:space="preserve">    </w:t>
        </w:r>
        <w:r w:rsidRPr="002A49E1">
          <w:t xml:space="preserve"> </w:t>
        </w:r>
      </w:ins>
      <w:ins w:id="1285" w:author="nick" w:date="2019-10-10T00:02:00Z">
        <w:r>
          <w:t xml:space="preserve"> </w:t>
        </w:r>
      </w:ins>
      <w:ins w:id="1286"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287" w:author="nick" w:date="2019-10-10T00:01:00Z"/>
          <w:b/>
          <w:color w:val="0070C0"/>
        </w:rPr>
      </w:pPr>
      <w:ins w:id="1288"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289" w:author="nick" w:date="2019-10-10T00:01:00Z"/>
        </w:rPr>
      </w:pPr>
      <w:ins w:id="1290" w:author="nick" w:date="2019-10-10T00:01:00Z">
        <w:r>
          <w:t xml:space="preserve">    </w:t>
        </w:r>
        <w:r w:rsidRPr="002A49E1">
          <w:t xml:space="preserve">           &lt;partner label=</w:t>
        </w:r>
      </w:ins>
      <w:ins w:id="1291" w:author="nick" w:date="2019-11-24T12:20:00Z">
        <w:r w:rsidR="00194316">
          <w:t>"</w:t>
        </w:r>
      </w:ins>
      <w:ins w:id="1292" w:author="nick" w:date="2019-10-10T00:05:00Z">
        <w:r>
          <w:t>PART_7100100</w:t>
        </w:r>
      </w:ins>
      <w:ins w:id="1293" w:author="nick" w:date="2019-11-24T12:20:00Z">
        <w:r w:rsidR="00194316">
          <w:t>"</w:t>
        </w:r>
      </w:ins>
      <w:ins w:id="1294" w:author="nick" w:date="2019-10-10T00:01:00Z">
        <w:r w:rsidRPr="002A49E1">
          <w:t>/&gt;</w:t>
        </w:r>
      </w:ins>
    </w:p>
    <w:p w14:paraId="13918A9B" w14:textId="1811FE4E" w:rsidR="002A49E1" w:rsidRPr="002A49E1" w:rsidRDefault="002A49E1" w:rsidP="002A49E1">
      <w:pPr>
        <w:pStyle w:val="XMLCode"/>
        <w:keepNext/>
        <w:keepLines/>
        <w:rPr>
          <w:ins w:id="1295" w:author="nick" w:date="2019-10-10T00:01:00Z"/>
        </w:rPr>
      </w:pPr>
      <w:ins w:id="1296" w:author="nick" w:date="2019-10-10T00:01:00Z">
        <w:r w:rsidRPr="002A49E1">
          <w:t xml:space="preserve">  </w:t>
        </w:r>
        <w:r>
          <w:t xml:space="preserve">   </w:t>
        </w:r>
        <w:r w:rsidRPr="002A49E1">
          <w:t xml:space="preserve">          &lt;partner label=</w:t>
        </w:r>
      </w:ins>
      <w:ins w:id="1297" w:author="nick" w:date="2019-11-24T12:20:00Z">
        <w:r w:rsidR="00194316">
          <w:t>"</w:t>
        </w:r>
      </w:ins>
      <w:ins w:id="1298" w:author="nick" w:date="2019-10-10T00:05:00Z">
        <w:r>
          <w:t>PART_5000300</w:t>
        </w:r>
      </w:ins>
      <w:ins w:id="1299" w:author="nick" w:date="2019-11-24T12:20:00Z">
        <w:r w:rsidR="00194316">
          <w:t>"</w:t>
        </w:r>
      </w:ins>
      <w:ins w:id="1300" w:author="nick" w:date="2019-10-10T00:01:00Z">
        <w:r w:rsidRPr="002A49E1">
          <w:t>/&gt;</w:t>
        </w:r>
      </w:ins>
    </w:p>
    <w:p w14:paraId="517F1182" w14:textId="2059DCE8" w:rsidR="002A49E1" w:rsidRPr="002A49E1" w:rsidRDefault="002A49E1" w:rsidP="002A49E1">
      <w:pPr>
        <w:pStyle w:val="XMLCode"/>
        <w:keepNext/>
        <w:keepLines/>
        <w:rPr>
          <w:ins w:id="1301" w:author="nick" w:date="2019-10-10T00:01:00Z"/>
        </w:rPr>
      </w:pPr>
      <w:ins w:id="1302" w:author="nick" w:date="2019-10-10T00:01:00Z">
        <w:r w:rsidRPr="002A49E1">
          <w:t xml:space="preserve"> </w:t>
        </w:r>
        <w:r>
          <w:t xml:space="preserve">    </w:t>
        </w:r>
        <w:r w:rsidRPr="002A49E1">
          <w:t xml:space="preserve">          &lt;coefficients </w:t>
        </w:r>
        <w:proofErr w:type="spellStart"/>
        <w:r w:rsidRPr="002A49E1">
          <w:t>static_friction</w:t>
        </w:r>
        <w:proofErr w:type="spellEnd"/>
        <w:r w:rsidRPr="002A49E1">
          <w:t>=</w:t>
        </w:r>
      </w:ins>
      <w:ins w:id="1303" w:author="nick" w:date="2019-11-24T12:20:00Z">
        <w:r w:rsidR="00194316">
          <w:t>"</w:t>
        </w:r>
      </w:ins>
      <w:ins w:id="1304" w:author="nick" w:date="2019-10-10T00:01:00Z">
        <w:r w:rsidRPr="002A49E1">
          <w:t>0.8</w:t>
        </w:r>
      </w:ins>
      <w:ins w:id="1305" w:author="nick" w:date="2019-11-24T12:20:00Z">
        <w:r w:rsidR="00194316">
          <w:t>"</w:t>
        </w:r>
      </w:ins>
      <w:ins w:id="1306" w:author="nick" w:date="2019-10-10T00:01:00Z">
        <w:r w:rsidRPr="002A49E1">
          <w:t>/&gt;</w:t>
        </w:r>
      </w:ins>
    </w:p>
    <w:p w14:paraId="12CF80B8" w14:textId="09DCBE21" w:rsidR="002A49E1" w:rsidRPr="00C86B06" w:rsidRDefault="002A49E1" w:rsidP="002A49E1">
      <w:pPr>
        <w:pStyle w:val="XMLCode"/>
        <w:keepNext/>
        <w:keepLines/>
        <w:rPr>
          <w:ins w:id="1307" w:author="nick" w:date="2019-10-10T00:01:00Z"/>
          <w:b/>
          <w:color w:val="0070C0"/>
        </w:rPr>
      </w:pPr>
      <w:ins w:id="1308"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09" w:author="nick" w:date="2019-10-10T00:01:00Z"/>
          <w:b/>
          <w:color w:val="0070C0"/>
        </w:rPr>
      </w:pPr>
      <w:ins w:id="1310"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11" w:author="nick" w:date="2019-10-10T00:01:00Z"/>
        </w:rPr>
      </w:pPr>
      <w:ins w:id="1312" w:author="nick" w:date="2019-10-10T00:02:00Z">
        <w:r>
          <w:t xml:space="preserve">     </w:t>
        </w:r>
      </w:ins>
      <w:ins w:id="1313" w:author="nick" w:date="2019-10-10T00:01:00Z">
        <w:r w:rsidRPr="002A49E1">
          <w:t xml:space="preserve">          &lt;partner label=</w:t>
        </w:r>
      </w:ins>
      <w:ins w:id="1314" w:author="nick" w:date="2019-11-24T12:20:00Z">
        <w:r w:rsidR="00194316">
          <w:t>"</w:t>
        </w:r>
      </w:ins>
      <w:ins w:id="1315" w:author="nick" w:date="2019-10-10T00:05:00Z">
        <w:r>
          <w:t>PART_5000300</w:t>
        </w:r>
      </w:ins>
      <w:ins w:id="1316" w:author="nick" w:date="2019-11-24T12:20:00Z">
        <w:r w:rsidR="00194316">
          <w:t>"</w:t>
        </w:r>
      </w:ins>
      <w:ins w:id="1317" w:author="nick" w:date="2019-10-10T00:01:00Z">
        <w:r w:rsidRPr="002A49E1">
          <w:t>/&gt;</w:t>
        </w:r>
      </w:ins>
    </w:p>
    <w:p w14:paraId="167D6A49" w14:textId="6619EFBA" w:rsidR="002A49E1" w:rsidRPr="002A49E1" w:rsidRDefault="002A49E1" w:rsidP="002A49E1">
      <w:pPr>
        <w:pStyle w:val="XMLCode"/>
        <w:keepNext/>
        <w:keepLines/>
        <w:rPr>
          <w:ins w:id="1318" w:author="nick" w:date="2019-10-10T00:01:00Z"/>
        </w:rPr>
      </w:pPr>
      <w:ins w:id="1319" w:author="nick" w:date="2019-10-10T00:01:00Z">
        <w:r>
          <w:t xml:space="preserve">   </w:t>
        </w:r>
        <w:r w:rsidRPr="002A49E1">
          <w:t xml:space="preserve">            &lt;partner label=</w:t>
        </w:r>
      </w:ins>
      <w:ins w:id="1320" w:author="nick" w:date="2019-11-24T12:20:00Z">
        <w:r w:rsidR="00194316">
          <w:t>"</w:t>
        </w:r>
      </w:ins>
      <w:ins w:id="1321" w:author="nick" w:date="2019-10-10T00:05:00Z">
        <w:r w:rsidRPr="00F20EA0">
          <w:t>PART_5000800</w:t>
        </w:r>
      </w:ins>
      <w:ins w:id="1322" w:author="nick" w:date="2019-11-24T12:20:00Z">
        <w:r w:rsidR="00194316">
          <w:t>"</w:t>
        </w:r>
      </w:ins>
      <w:ins w:id="1323" w:author="nick" w:date="2019-10-10T00:01:00Z">
        <w:r w:rsidRPr="002A49E1">
          <w:t>/&gt;</w:t>
        </w:r>
      </w:ins>
    </w:p>
    <w:p w14:paraId="64633115" w14:textId="165C9054" w:rsidR="002A49E1" w:rsidRPr="002A49E1" w:rsidRDefault="002A49E1" w:rsidP="002A49E1">
      <w:pPr>
        <w:pStyle w:val="XMLCode"/>
        <w:keepNext/>
        <w:keepLines/>
        <w:rPr>
          <w:ins w:id="1324" w:author="nick" w:date="2019-10-10T00:01:00Z"/>
        </w:rPr>
      </w:pPr>
      <w:ins w:id="1325" w:author="nick" w:date="2019-10-10T00:01:00Z">
        <w:r w:rsidRPr="002A49E1">
          <w:t xml:space="preserve"> </w:t>
        </w:r>
      </w:ins>
      <w:ins w:id="1326" w:author="nick" w:date="2019-10-10T00:02:00Z">
        <w:r>
          <w:t xml:space="preserve">    </w:t>
        </w:r>
      </w:ins>
      <w:ins w:id="1327" w:author="nick" w:date="2019-10-10T00:01:00Z">
        <w:r w:rsidRPr="002A49E1">
          <w:t xml:space="preserve">          &lt;coefficients </w:t>
        </w:r>
        <w:proofErr w:type="spellStart"/>
        <w:r w:rsidRPr="002A49E1">
          <w:t>static_friction</w:t>
        </w:r>
        <w:proofErr w:type="spellEnd"/>
        <w:r w:rsidRPr="002A49E1">
          <w:t>=</w:t>
        </w:r>
      </w:ins>
      <w:ins w:id="1328" w:author="nick" w:date="2019-11-24T12:20:00Z">
        <w:r w:rsidR="00194316">
          <w:t>"</w:t>
        </w:r>
      </w:ins>
      <w:ins w:id="1329" w:author="nick" w:date="2019-10-10T00:01:00Z">
        <w:r w:rsidRPr="002A49E1">
          <w:t>0.8</w:t>
        </w:r>
      </w:ins>
      <w:ins w:id="1330" w:author="nick" w:date="2019-11-24T12:20:00Z">
        <w:r w:rsidR="00194316">
          <w:t>"</w:t>
        </w:r>
      </w:ins>
      <w:ins w:id="1331" w:author="nick" w:date="2019-10-10T00:01:00Z">
        <w:r w:rsidRPr="002A49E1">
          <w:t>/&gt;</w:t>
        </w:r>
      </w:ins>
    </w:p>
    <w:p w14:paraId="4C5EE62B" w14:textId="7E1D2C05" w:rsidR="002A49E1" w:rsidRPr="00C86B06" w:rsidRDefault="002A49E1" w:rsidP="002A49E1">
      <w:pPr>
        <w:pStyle w:val="XMLCode"/>
        <w:keepNext/>
        <w:keepLines/>
        <w:rPr>
          <w:ins w:id="1332" w:author="nick" w:date="2019-10-10T00:01:00Z"/>
          <w:b/>
          <w:color w:val="0070C0"/>
        </w:rPr>
      </w:pPr>
      <w:ins w:id="1333" w:author="nick" w:date="2019-10-10T00:02:00Z">
        <w:r w:rsidRPr="00C86B06">
          <w:rPr>
            <w:b/>
            <w:color w:val="0070C0"/>
          </w:rPr>
          <w:t xml:space="preserve">    </w:t>
        </w:r>
      </w:ins>
      <w:ins w:id="1334"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335" w:author="nick" w:date="2019-10-10T00:01:00Z"/>
          <w:b/>
          <w:color w:val="0070C0"/>
        </w:rPr>
      </w:pPr>
      <w:ins w:id="1336" w:author="nick" w:date="2019-10-10T00:02:00Z">
        <w:r w:rsidRPr="00C86B06">
          <w:rPr>
            <w:b/>
            <w:color w:val="0070C0"/>
          </w:rPr>
          <w:t xml:space="preserve">       </w:t>
        </w:r>
      </w:ins>
      <w:ins w:id="1337" w:author="nick" w:date="2019-10-10T00:01:00Z">
        <w:r w:rsidRPr="00C86B06">
          <w:rPr>
            <w:b/>
            <w:color w:val="0070C0"/>
          </w:rPr>
          <w:t>&lt;/</w:t>
        </w:r>
        <w:proofErr w:type="spellStart"/>
        <w:r w:rsidRPr="00C86B06">
          <w:rPr>
            <w:b/>
            <w:color w:val="0070C0"/>
          </w:rPr>
          <w:t>contact_list</w:t>
        </w:r>
        <w:proofErr w:type="spellEnd"/>
        <w:r w:rsidRPr="00C86B06">
          <w:rPr>
            <w:b/>
            <w:color w:val="0070C0"/>
          </w:rPr>
          <w: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338"/>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339" w:author="nick" w:date="2019-10-10T00:24:00Z">
        <w:r w:rsidR="002E638C">
          <w:rPr>
            <w:rFonts w:asciiTheme="minorHAnsi" w:hAnsiTheme="minorHAnsi" w:cstheme="minorHAnsi"/>
            <w:b/>
            <w:szCs w:val="22"/>
            <w:lang w:eastAsia="en-GB"/>
          </w:rPr>
          <w:t>:</w:t>
        </w:r>
      </w:ins>
      <w:ins w:id="1340"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341" w:author="nick" w:date="2019-10-10T00:31:00Z">
        <w:r w:rsidR="006E5172">
          <w:rPr>
            <w:rFonts w:asciiTheme="minorHAnsi" w:hAnsiTheme="minorHAnsi" w:cstheme="minorHAnsi"/>
            <w:szCs w:val="22"/>
            <w:lang w:eastAsia="en-GB"/>
          </w:rPr>
          <w:t>&amp;</w:t>
        </w:r>
      </w:ins>
      <w:ins w:id="1342" w:author="nick" w:date="2019-10-10T00:25:00Z">
        <w:r w:rsidR="002E638C">
          <w:rPr>
            <w:rFonts w:asciiTheme="minorHAnsi" w:hAnsiTheme="minorHAnsi" w:cstheme="minorHAnsi"/>
            <w:szCs w:val="22"/>
            <w:lang w:eastAsia="en-GB"/>
          </w:rPr>
          <w:t xml:space="preserve"> local contact definition</w:t>
        </w:r>
      </w:ins>
      <w:ins w:id="1343" w:author="nick" w:date="2019-10-10T00:27:00Z">
        <w:r w:rsidR="002E638C">
          <w:rPr>
            <w:rFonts w:asciiTheme="minorHAnsi" w:hAnsiTheme="minorHAnsi" w:cstheme="minorHAnsi"/>
            <w:szCs w:val="22"/>
            <w:lang w:eastAsia="en-GB"/>
          </w:rPr>
          <w:t>, and thread contact</w:t>
        </w:r>
      </w:ins>
      <w:ins w:id="1344" w:author="nick" w:date="2019-10-10T00:30:00Z">
        <w:r w:rsidR="006E5172">
          <w:rPr>
            <w:rFonts w:asciiTheme="minorHAnsi" w:hAnsiTheme="minorHAnsi" w:cstheme="minorHAnsi"/>
            <w:szCs w:val="22"/>
            <w:lang w:eastAsia="en-GB"/>
          </w:rPr>
          <w:t>.</w:t>
        </w:r>
      </w:ins>
      <w:del w:id="1345" w:author="nick" w:date="2019-10-10T00:24:00Z">
        <w:r w:rsidRPr="00A357D6" w:rsidDel="002E638C">
          <w:rPr>
            <w:rFonts w:asciiTheme="minorHAnsi" w:hAnsiTheme="minorHAnsi" w:cstheme="minorHAnsi"/>
            <w:b/>
            <w:szCs w:val="22"/>
            <w:lang w:eastAsia="en-GB"/>
          </w:rPr>
          <w:delText>:</w:delText>
        </w:r>
      </w:del>
      <w:ins w:id="1346" w:author="nick" w:date="2019-10-10T00:31:00Z">
        <w:r w:rsidR="006E5172">
          <w:rPr>
            <w:rFonts w:asciiTheme="minorHAnsi" w:hAnsiTheme="minorHAnsi" w:cstheme="minorHAnsi"/>
            <w:szCs w:val="22"/>
            <w:lang w:eastAsia="en-GB"/>
          </w:rPr>
          <w:t xml:space="preserve"> Local contacts override the global contacts.</w:t>
        </w:r>
      </w:ins>
      <w:commentRangeEnd w:id="1338"/>
      <w:ins w:id="1347" w:author="nick" w:date="2019-10-10T00:44:00Z">
        <w:r w:rsidR="00AD0A1B">
          <w:rPr>
            <w:rStyle w:val="Kommentarzeichen"/>
            <w:lang w:eastAsia="x-none"/>
          </w:rPr>
          <w:commentReference w:id="1338"/>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348" w:author="nick" w:date="2019-10-10T00:17:00Z"/>
          <w:b/>
          <w:color w:val="0070C0"/>
        </w:rPr>
      </w:pPr>
    </w:p>
    <w:p w14:paraId="3191EAA9" w14:textId="2F5738BA" w:rsidR="00C86B06" w:rsidRPr="002A49E1" w:rsidRDefault="00C86B06" w:rsidP="00C86B06">
      <w:pPr>
        <w:pStyle w:val="XMLCode"/>
        <w:keepNext/>
        <w:keepLines/>
        <w:rPr>
          <w:ins w:id="1349" w:author="nick" w:date="2019-10-10T00:17:00Z"/>
        </w:rPr>
      </w:pPr>
      <w:ins w:id="1350" w:author="nick" w:date="2019-10-10T00:17: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ins>
      <w:ins w:id="1351" w:author="nick" w:date="2019-10-18T18:48:00Z">
        <w:r w:rsidR="00E516A4">
          <w:rPr>
            <w:color w:val="FF0000"/>
          </w:rPr>
          <w:t>--</w:t>
        </w:r>
        <w:proofErr w:type="gramEnd"/>
        <w:r w:rsidR="00E516A4">
          <w:rPr>
            <w:color w:val="FF0000"/>
          </w:rPr>
          <w:t xml:space="preserve"> </w:t>
        </w:r>
      </w:ins>
      <w:ins w:id="1352" w:author="nick" w:date="2019-10-10T00:31:00Z">
        <w:r w:rsidR="006E5172">
          <w:rPr>
            <w:color w:val="FF0000"/>
          </w:rPr>
          <w:t xml:space="preserve">Global </w:t>
        </w:r>
      </w:ins>
      <w:ins w:id="1353" w:author="nick" w:date="2019-10-10T00:17:00Z">
        <w:r w:rsidRPr="002A49E1">
          <w:rPr>
            <w:color w:val="FF0000"/>
          </w:rPr>
          <w:t xml:space="preserve">Contact </w:t>
        </w:r>
        <w:r>
          <w:rPr>
            <w:color w:val="FF0000"/>
          </w:rPr>
          <w:t>Properties</w:t>
        </w:r>
      </w:ins>
      <w:ins w:id="1354" w:author="nick" w:date="2019-10-10T00:32:00Z">
        <w:r w:rsidR="006E5172">
          <w:rPr>
            <w:color w:val="FF0000"/>
          </w:rPr>
          <w:t>,</w:t>
        </w:r>
      </w:ins>
      <w:ins w:id="1355" w:author="nick" w:date="2019-10-10T00:18:00Z">
        <w:r>
          <w:rPr>
            <w:color w:val="FF0000"/>
          </w:rPr>
          <w:t xml:space="preserve"> </w:t>
        </w:r>
      </w:ins>
      <w:ins w:id="1356" w:author="nick" w:date="2019-10-10T00:27:00Z">
        <w:r w:rsidR="002E638C">
          <w:rPr>
            <w:color w:val="FF0000"/>
          </w:rPr>
          <w:t>for</w:t>
        </w:r>
      </w:ins>
      <w:ins w:id="1357" w:author="nick" w:date="2019-10-10T00:18:00Z">
        <w:r>
          <w:rPr>
            <w:color w:val="FF0000"/>
          </w:rPr>
          <w:t xml:space="preserve"> </w:t>
        </w:r>
      </w:ins>
      <w:ins w:id="1358" w:author="nick" w:date="2019-10-10T00:27:00Z">
        <w:r w:rsidR="002E638C">
          <w:rPr>
            <w:color w:val="FF0000"/>
          </w:rPr>
          <w:t xml:space="preserve">the whole </w:t>
        </w:r>
      </w:ins>
      <w:ins w:id="1359" w:author="nick" w:date="2019-10-10T00:18:00Z">
        <w:r>
          <w:rPr>
            <w:color w:val="FF0000"/>
          </w:rPr>
          <w:t>connection_group</w:t>
        </w:r>
      </w:ins>
      <w:ins w:id="1360"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361" w:author="nick" w:date="2019-10-10T00:17:00Z"/>
        </w:rPr>
      </w:pPr>
      <w:ins w:id="1362"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363" w:author="nick" w:date="2019-10-10T00:17:00Z"/>
        </w:rPr>
      </w:pPr>
      <w:ins w:id="1364" w:author="nick" w:date="2019-10-10T00:17:00Z">
        <w:r w:rsidRPr="002A49E1">
          <w:t xml:space="preserve">           &lt;partner label=</w:t>
        </w:r>
      </w:ins>
      <w:ins w:id="1365" w:author="nick" w:date="2019-11-24T12:20:00Z">
        <w:r w:rsidR="00194316">
          <w:t>"</w:t>
        </w:r>
      </w:ins>
      <w:ins w:id="1366" w:author="nick" w:date="2019-10-10T00:17:00Z">
        <w:r>
          <w:t>PART_7000400</w:t>
        </w:r>
      </w:ins>
      <w:ins w:id="1367" w:author="nick" w:date="2019-11-24T12:20:00Z">
        <w:r w:rsidR="00194316">
          <w:t>"</w:t>
        </w:r>
      </w:ins>
      <w:ins w:id="1368" w:author="nick" w:date="2019-10-10T00:17:00Z">
        <w:r w:rsidRPr="002A49E1">
          <w:t>/&gt;</w:t>
        </w:r>
      </w:ins>
    </w:p>
    <w:p w14:paraId="5C3BF4E4" w14:textId="34E0E893" w:rsidR="00C86B06" w:rsidRPr="002A49E1" w:rsidRDefault="00C86B06" w:rsidP="00C86B06">
      <w:pPr>
        <w:pStyle w:val="XMLCode"/>
        <w:keepNext/>
        <w:keepLines/>
        <w:rPr>
          <w:ins w:id="1369" w:author="nick" w:date="2019-10-10T00:17:00Z"/>
        </w:rPr>
      </w:pPr>
      <w:ins w:id="1370" w:author="nick" w:date="2019-10-10T00:17:00Z">
        <w:r>
          <w:t xml:space="preserve"> </w:t>
        </w:r>
        <w:r w:rsidRPr="002A49E1">
          <w:t xml:space="preserve">          &lt;partner label=</w:t>
        </w:r>
      </w:ins>
      <w:ins w:id="1371" w:author="nick" w:date="2019-11-24T12:20:00Z">
        <w:r w:rsidR="00194316">
          <w:t>"</w:t>
        </w:r>
      </w:ins>
      <w:ins w:id="1372" w:author="nick" w:date="2019-10-10T00:17:00Z">
        <w:r>
          <w:t>PART_7100100</w:t>
        </w:r>
      </w:ins>
      <w:ins w:id="1373" w:author="nick" w:date="2019-11-24T12:20:00Z">
        <w:r w:rsidR="00194316">
          <w:t>"</w:t>
        </w:r>
      </w:ins>
      <w:ins w:id="1374" w:author="nick" w:date="2019-10-10T00:17:00Z">
        <w:r w:rsidRPr="002A49E1">
          <w:t>/&gt;</w:t>
        </w:r>
      </w:ins>
    </w:p>
    <w:p w14:paraId="032EADC4" w14:textId="3192B0D1" w:rsidR="00C86B06" w:rsidRPr="002A49E1" w:rsidRDefault="00C86B06" w:rsidP="00C86B06">
      <w:pPr>
        <w:pStyle w:val="XMLCode"/>
        <w:keepNext/>
        <w:keepLines/>
        <w:rPr>
          <w:ins w:id="1375" w:author="nick" w:date="2019-10-10T00:17:00Z"/>
        </w:rPr>
      </w:pPr>
      <w:ins w:id="1376" w:author="nick" w:date="2019-10-10T00:17:00Z">
        <w:r w:rsidRPr="002A49E1">
          <w:t xml:space="preserve">    </w:t>
        </w:r>
        <w:r>
          <w:t xml:space="preserve">   </w:t>
        </w:r>
        <w:r w:rsidRPr="002A49E1">
          <w:t xml:space="preserve">    &lt;coefficients </w:t>
        </w:r>
        <w:proofErr w:type="spellStart"/>
        <w:r w:rsidRPr="002A49E1">
          <w:t>static_friction</w:t>
        </w:r>
        <w:proofErr w:type="spellEnd"/>
        <w:r w:rsidRPr="002A49E1">
          <w:t>=</w:t>
        </w:r>
      </w:ins>
      <w:ins w:id="1377" w:author="nick" w:date="2019-11-24T12:20:00Z">
        <w:r w:rsidR="00194316">
          <w:t>"</w:t>
        </w:r>
      </w:ins>
      <w:ins w:id="1378" w:author="nick" w:date="2019-10-10T00:17:00Z">
        <w:r w:rsidRPr="002A49E1">
          <w:t>0.8</w:t>
        </w:r>
      </w:ins>
      <w:ins w:id="1379" w:author="nick" w:date="2019-11-24T12:20:00Z">
        <w:r w:rsidR="00194316">
          <w:t>"</w:t>
        </w:r>
      </w:ins>
      <w:ins w:id="1380" w:author="nick" w:date="2019-10-10T00:17:00Z">
        <w:r w:rsidRPr="002A49E1">
          <w:t>/&gt;</w:t>
        </w:r>
      </w:ins>
    </w:p>
    <w:p w14:paraId="30CCF100" w14:textId="44A27AF4" w:rsidR="00C86B06" w:rsidRPr="00C86B06" w:rsidRDefault="00C86B06" w:rsidP="00C86B06">
      <w:pPr>
        <w:pStyle w:val="XMLCode"/>
        <w:keepNext/>
        <w:keepLines/>
        <w:rPr>
          <w:ins w:id="1381" w:author="nick" w:date="2019-10-10T00:17:00Z"/>
          <w:b/>
          <w:color w:val="0070C0"/>
        </w:rPr>
      </w:pPr>
      <w:ins w:id="1382"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383" w:author="nick" w:date="2019-10-10T00:17:00Z"/>
          <w:b/>
          <w:color w:val="0070C0"/>
        </w:rPr>
      </w:pPr>
      <w:ins w:id="1384"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385" w:author="nick" w:date="2019-10-10T00:17:00Z"/>
        </w:rPr>
      </w:pPr>
      <w:ins w:id="1386" w:author="nick" w:date="2019-10-10T00:17:00Z">
        <w:r w:rsidRPr="002A49E1">
          <w:t xml:space="preserve">           &lt;partner label=</w:t>
        </w:r>
      </w:ins>
      <w:ins w:id="1387" w:author="nick" w:date="2019-11-24T12:20:00Z">
        <w:r w:rsidR="00194316">
          <w:t>"</w:t>
        </w:r>
      </w:ins>
      <w:ins w:id="1388" w:author="nick" w:date="2019-10-10T00:17:00Z">
        <w:r>
          <w:t>PART_7100100</w:t>
        </w:r>
      </w:ins>
      <w:ins w:id="1389" w:author="nick" w:date="2019-11-24T12:20:00Z">
        <w:r w:rsidR="00194316">
          <w:t>"</w:t>
        </w:r>
      </w:ins>
      <w:ins w:id="1390" w:author="nick" w:date="2019-10-10T00:17:00Z">
        <w:r w:rsidRPr="002A49E1">
          <w:t>/&gt;</w:t>
        </w:r>
      </w:ins>
    </w:p>
    <w:p w14:paraId="38547CB1" w14:textId="07C72919" w:rsidR="00C86B06" w:rsidRPr="002A49E1" w:rsidRDefault="00C86B06" w:rsidP="00C86B06">
      <w:pPr>
        <w:pStyle w:val="XMLCode"/>
        <w:keepNext/>
        <w:keepLines/>
        <w:rPr>
          <w:ins w:id="1391" w:author="nick" w:date="2019-10-10T00:17:00Z"/>
        </w:rPr>
      </w:pPr>
      <w:ins w:id="1392" w:author="nick" w:date="2019-10-10T00:17:00Z">
        <w:r>
          <w:t xml:space="preserve"> </w:t>
        </w:r>
        <w:r w:rsidRPr="002A49E1">
          <w:t xml:space="preserve">          &lt;partner label=</w:t>
        </w:r>
      </w:ins>
      <w:ins w:id="1393" w:author="nick" w:date="2019-11-24T12:20:00Z">
        <w:r w:rsidR="00194316">
          <w:t>"</w:t>
        </w:r>
      </w:ins>
      <w:ins w:id="1394" w:author="nick" w:date="2019-10-10T00:17:00Z">
        <w:r>
          <w:t>PART_5000300</w:t>
        </w:r>
      </w:ins>
      <w:ins w:id="1395" w:author="nick" w:date="2019-11-24T12:20:00Z">
        <w:r w:rsidR="00194316">
          <w:t>"</w:t>
        </w:r>
      </w:ins>
      <w:ins w:id="1396" w:author="nick" w:date="2019-10-10T00:17:00Z">
        <w:r w:rsidRPr="002A49E1">
          <w:t>/&gt;</w:t>
        </w:r>
      </w:ins>
    </w:p>
    <w:p w14:paraId="1C407163" w14:textId="0EDCCA64" w:rsidR="00C86B06" w:rsidRPr="002A49E1" w:rsidRDefault="00C86B06" w:rsidP="00C86B06">
      <w:pPr>
        <w:pStyle w:val="XMLCode"/>
        <w:keepNext/>
        <w:keepLines/>
        <w:rPr>
          <w:ins w:id="1397" w:author="nick" w:date="2019-10-10T00:17:00Z"/>
        </w:rPr>
      </w:pPr>
      <w:ins w:id="1398" w:author="nick" w:date="2019-10-10T00:17:00Z">
        <w:r>
          <w:t xml:space="preserve"> </w:t>
        </w:r>
        <w:r w:rsidRPr="002A49E1">
          <w:t xml:space="preserve">          &lt;coefficients </w:t>
        </w:r>
        <w:proofErr w:type="spellStart"/>
        <w:r w:rsidRPr="002A49E1">
          <w:t>static_friction</w:t>
        </w:r>
        <w:proofErr w:type="spellEnd"/>
        <w:r w:rsidRPr="002A49E1">
          <w:t>=</w:t>
        </w:r>
      </w:ins>
      <w:ins w:id="1399" w:author="nick" w:date="2019-11-24T12:20:00Z">
        <w:r w:rsidR="00194316">
          <w:t>"</w:t>
        </w:r>
      </w:ins>
      <w:ins w:id="1400" w:author="nick" w:date="2019-10-10T00:17:00Z">
        <w:r w:rsidRPr="002A49E1">
          <w:t>0.8</w:t>
        </w:r>
      </w:ins>
      <w:ins w:id="1401" w:author="nick" w:date="2019-11-24T12:20:00Z">
        <w:r w:rsidR="00194316">
          <w:t>"</w:t>
        </w:r>
      </w:ins>
      <w:ins w:id="1402" w:author="nick" w:date="2019-10-10T00:17:00Z">
        <w:r w:rsidRPr="002A49E1">
          <w:t>/&gt;</w:t>
        </w:r>
      </w:ins>
    </w:p>
    <w:p w14:paraId="6F4AA9B2" w14:textId="1C0458F7" w:rsidR="00C86B06" w:rsidRPr="00C86B06" w:rsidRDefault="00C86B06" w:rsidP="00C86B06">
      <w:pPr>
        <w:pStyle w:val="XMLCode"/>
        <w:keepNext/>
        <w:keepLines/>
        <w:rPr>
          <w:ins w:id="1403" w:author="nick" w:date="2019-10-10T00:17:00Z"/>
          <w:b/>
          <w:color w:val="0070C0"/>
        </w:rPr>
      </w:pPr>
      <w:ins w:id="1404"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05" w:author="nick" w:date="2019-10-10T00:17:00Z"/>
          <w:b/>
          <w:color w:val="0070C0"/>
        </w:rPr>
      </w:pPr>
      <w:ins w:id="1406"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07" w:author="nick" w:date="2019-10-10T00:17:00Z"/>
        </w:rPr>
      </w:pPr>
      <w:ins w:id="1408" w:author="nick" w:date="2019-10-10T00:17:00Z">
        <w:r>
          <w:t xml:space="preserve"> </w:t>
        </w:r>
        <w:r w:rsidRPr="002A49E1">
          <w:t xml:space="preserve">          &lt;partner label=</w:t>
        </w:r>
      </w:ins>
      <w:ins w:id="1409" w:author="nick" w:date="2019-11-24T12:20:00Z">
        <w:r w:rsidR="00194316">
          <w:t>"</w:t>
        </w:r>
      </w:ins>
      <w:ins w:id="1410" w:author="nick" w:date="2019-10-10T00:17:00Z">
        <w:r>
          <w:t>PART_5000300</w:t>
        </w:r>
      </w:ins>
      <w:ins w:id="1411" w:author="nick" w:date="2019-11-24T12:20:00Z">
        <w:r w:rsidR="00194316">
          <w:t>"</w:t>
        </w:r>
      </w:ins>
      <w:ins w:id="1412" w:author="nick" w:date="2019-10-10T00:17:00Z">
        <w:r w:rsidRPr="002A49E1">
          <w:t>/&gt;</w:t>
        </w:r>
      </w:ins>
    </w:p>
    <w:p w14:paraId="62ECD7C9" w14:textId="70C5B05E" w:rsidR="00C86B06" w:rsidRPr="002A49E1" w:rsidRDefault="00C86B06" w:rsidP="00C86B06">
      <w:pPr>
        <w:pStyle w:val="XMLCode"/>
        <w:keepNext/>
        <w:keepLines/>
        <w:rPr>
          <w:ins w:id="1413" w:author="nick" w:date="2019-10-10T00:17:00Z"/>
        </w:rPr>
      </w:pPr>
      <w:ins w:id="1414" w:author="nick" w:date="2019-10-10T00:17:00Z">
        <w:r w:rsidRPr="002A49E1">
          <w:t xml:space="preserve">           &lt;partner label=</w:t>
        </w:r>
      </w:ins>
      <w:ins w:id="1415" w:author="nick" w:date="2019-11-24T12:20:00Z">
        <w:r w:rsidR="00194316">
          <w:t>"</w:t>
        </w:r>
      </w:ins>
      <w:ins w:id="1416" w:author="nick" w:date="2019-10-10T00:17:00Z">
        <w:r w:rsidRPr="00F20EA0">
          <w:t>PART_5000800</w:t>
        </w:r>
      </w:ins>
      <w:ins w:id="1417" w:author="nick" w:date="2019-11-24T12:20:00Z">
        <w:r w:rsidR="00194316">
          <w:t>"</w:t>
        </w:r>
      </w:ins>
      <w:ins w:id="1418" w:author="nick" w:date="2019-10-10T00:17:00Z">
        <w:r w:rsidRPr="002A49E1">
          <w:t>/&gt;</w:t>
        </w:r>
      </w:ins>
    </w:p>
    <w:p w14:paraId="331F37D3" w14:textId="17F7FE97" w:rsidR="00C86B06" w:rsidRPr="002A49E1" w:rsidRDefault="00C86B06" w:rsidP="00C86B06">
      <w:pPr>
        <w:pStyle w:val="XMLCode"/>
        <w:keepNext/>
        <w:keepLines/>
        <w:rPr>
          <w:ins w:id="1419" w:author="nick" w:date="2019-10-10T00:17:00Z"/>
        </w:rPr>
      </w:pPr>
      <w:ins w:id="1420" w:author="nick" w:date="2019-10-10T00:17:00Z">
        <w:r>
          <w:t xml:space="preserve"> </w:t>
        </w:r>
        <w:r w:rsidRPr="002A49E1">
          <w:t xml:space="preserve">          &lt;coefficients </w:t>
        </w:r>
        <w:proofErr w:type="spellStart"/>
        <w:r w:rsidRPr="002A49E1">
          <w:t>static_friction</w:t>
        </w:r>
        <w:proofErr w:type="spellEnd"/>
        <w:r w:rsidRPr="002A49E1">
          <w:t>=</w:t>
        </w:r>
      </w:ins>
      <w:ins w:id="1421" w:author="nick" w:date="2019-11-24T12:20:00Z">
        <w:r w:rsidR="00194316">
          <w:t>"</w:t>
        </w:r>
      </w:ins>
      <w:ins w:id="1422" w:author="nick" w:date="2019-10-10T00:17:00Z">
        <w:r w:rsidRPr="002A49E1">
          <w:t>0.8</w:t>
        </w:r>
      </w:ins>
      <w:ins w:id="1423" w:author="nick" w:date="2019-11-24T12:20:00Z">
        <w:r w:rsidR="00194316">
          <w:t>"</w:t>
        </w:r>
      </w:ins>
      <w:ins w:id="1424" w:author="nick" w:date="2019-10-10T00:17:00Z">
        <w:r w:rsidRPr="002A49E1">
          <w:t>/&gt;</w:t>
        </w:r>
      </w:ins>
    </w:p>
    <w:p w14:paraId="4FAD7284" w14:textId="18816378" w:rsidR="00C86B06" w:rsidRPr="00C86B06" w:rsidRDefault="00C86B06" w:rsidP="00C86B06">
      <w:pPr>
        <w:pStyle w:val="XMLCode"/>
        <w:keepNext/>
        <w:keepLines/>
        <w:rPr>
          <w:ins w:id="1425" w:author="nick" w:date="2019-10-10T00:17:00Z"/>
          <w:b/>
          <w:color w:val="0070C0"/>
        </w:rPr>
      </w:pPr>
      <w:ins w:id="1426"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27" w:author="nick" w:date="2019-10-10T00:17:00Z"/>
          <w:b/>
          <w:color w:val="0070C0"/>
        </w:rPr>
      </w:pPr>
      <w:ins w:id="1428" w:author="nick" w:date="2019-10-10T00:17: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7AB6E039" w14:textId="77777777" w:rsidR="00C86B06" w:rsidRDefault="00C86B06" w:rsidP="00D05623">
      <w:pPr>
        <w:pStyle w:val="XMLCode"/>
        <w:keepNext/>
        <w:rPr>
          <w:ins w:id="1429" w:author="nick" w:date="2019-10-10T00:17:00Z"/>
        </w:rPr>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ins w:id="1430"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1431" w:author="nick" w:date="2019-10-10T00:20:00Z">
        <w:r w:rsidRPr="006E5172" w:rsidDel="002E638C">
          <w:rPr>
            <w:color w:val="FF0000"/>
          </w:rPr>
          <w:delText>washer</w:delText>
        </w:r>
      </w:del>
      <w:ins w:id="1432" w:author="nick" w:date="2019-10-10T00:20:00Z">
        <w:r w:rsidR="002E638C" w:rsidRPr="006E5172">
          <w:rPr>
            <w:color w:val="FF0000"/>
          </w:rPr>
          <w:t>first part</w:t>
        </w:r>
      </w:ins>
      <w:ins w:id="1433"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4E504DA5" w14:textId="355137C1" w:rsidR="005E2347" w:rsidDel="002E638C" w:rsidRDefault="005E2347" w:rsidP="00D05623">
      <w:pPr>
        <w:pStyle w:val="XMLCode"/>
        <w:keepNext/>
        <w:rPr>
          <w:del w:id="1434" w:author="nick" w:date="2019-10-10T00:21:00Z"/>
        </w:rPr>
      </w:pPr>
      <w:del w:id="1435"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436" w:author="nick" w:date="2019-10-10T00:21:00Z"/>
          <w:color w:val="FF0000"/>
        </w:rPr>
      </w:pPr>
      <w:del w:id="1437"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438" w:author="nick" w:date="2019-10-10T00:21:00Z"/>
        </w:rPr>
      </w:pPr>
      <w:del w:id="1439"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1440" w:author="nick" w:date="2019-10-10T00:21:00Z">
        <w:r w:rsidRPr="002C46F8" w:rsidDel="002E638C">
          <w:rPr>
            <w:color w:val="FF0000"/>
          </w:rPr>
          <w:delText>washer</w:delText>
        </w:r>
      </w:del>
      <w:ins w:id="1441" w:author="nick" w:date="2019-10-10T00:21:00Z">
        <w:r w:rsidR="002E638C">
          <w:rPr>
            <w:color w:val="FF0000"/>
          </w:rPr>
          <w:t>last part</w:t>
        </w:r>
      </w:ins>
      <w:ins w:id="1442"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616169FC" w14:textId="54E810CD" w:rsidR="005E2347" w:rsidDel="002E638C" w:rsidRDefault="005E2347" w:rsidP="00D05623">
      <w:pPr>
        <w:pStyle w:val="XMLCode"/>
        <w:keepNext/>
        <w:rPr>
          <w:del w:id="1443" w:author="nick" w:date="2019-10-10T00:22:00Z"/>
        </w:rPr>
      </w:pPr>
      <w:del w:id="1444"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445" w:author="nick" w:date="2019-10-10T00:22:00Z"/>
          <w:b/>
        </w:rPr>
      </w:pPr>
      <w:del w:id="1446"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447" w:author="nick" w:date="2019-10-10T00:22:00Z"/>
        </w:rPr>
      </w:pPr>
      <w:del w:id="1448"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449" w:author="nick" w:date="2019-10-10T00:11:00Z"/>
          <w:b/>
          <w:color w:val="FF0000"/>
        </w:rPr>
      </w:pPr>
      <w:del w:id="1450"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451" w:author="nick" w:date="2019-10-10T00:11:00Z"/>
          <w:b/>
          <w:color w:val="0070C0"/>
        </w:rPr>
      </w:pPr>
      <w:del w:id="1452"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453" w:author="nick" w:date="2019-10-10T00:11:00Z"/>
          <w:b/>
        </w:rPr>
      </w:pPr>
      <w:del w:id="1454"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455" w:author="nick" w:date="2019-10-10T00:11:00Z"/>
          <w:b/>
          <w:color w:val="FF0000"/>
        </w:rPr>
      </w:pPr>
      <w:del w:id="1456"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457" w:author="nick" w:date="2019-10-10T00:11:00Z"/>
          <w:b/>
          <w:color w:val="0070C0"/>
        </w:rPr>
      </w:pPr>
      <w:del w:id="1458"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459" w:author="nick" w:date="2019-10-10T00:11:00Z"/>
          <w:b/>
          <w:color w:val="FF0000"/>
        </w:rPr>
      </w:pPr>
      <w:del w:id="1460"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461" w:author="nick" w:date="2019-10-10T00:11:00Z"/>
          <w:b/>
        </w:rPr>
      </w:pPr>
      <w:del w:id="1462"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463" w:author="nick" w:date="2019-10-10T00:11:00Z"/>
          <w:b/>
        </w:rPr>
      </w:pPr>
      <w:del w:id="1464"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465" w:author="nick" w:date="2019-10-10T00:11:00Z"/>
          <w:b/>
          <w:color w:val="0070C0"/>
        </w:rPr>
      </w:pPr>
      <w:r w:rsidRPr="00D30F27">
        <w:rPr>
          <w:b/>
        </w:rPr>
        <w:tab/>
      </w:r>
      <w:r>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50811ABA" w14:textId="77777777" w:rsidR="00506157" w:rsidRDefault="00506157" w:rsidP="00506157">
      <w:pPr>
        <w:pStyle w:val="XMLCode"/>
        <w:keepNext/>
        <w:rPr>
          <w:ins w:id="1466" w:author="nick" w:date="2019-10-18T18:49:00Z"/>
        </w:rPr>
      </w:pPr>
      <w:ins w:id="1467" w:author="nick" w:date="2019-10-18T18:49:00Z">
        <w:r>
          <w:t xml:space="preserve">       &lt;/</w:t>
        </w:r>
        <w:proofErr w:type="spellStart"/>
        <w:r>
          <w:t>threaded_connection</w:t>
        </w:r>
        <w:proofErr w:type="spellEnd"/>
        <w:r>
          <w:t>&gt;</w:t>
        </w:r>
      </w:ins>
    </w:p>
    <w:p w14:paraId="2DE29787" w14:textId="77777777" w:rsidR="00C86B06" w:rsidRDefault="00C86B06" w:rsidP="00D05623">
      <w:pPr>
        <w:pStyle w:val="XMLCode"/>
        <w:keepNext/>
        <w:rPr>
          <w:ins w:id="1468" w:author="nick" w:date="2019-10-10T00:11:00Z"/>
          <w:b/>
          <w:color w:val="0070C0"/>
        </w:rPr>
      </w:pPr>
    </w:p>
    <w:p w14:paraId="565E12FE" w14:textId="77777777" w:rsidR="00C86B06" w:rsidRPr="002A49E1" w:rsidRDefault="00C86B06" w:rsidP="00C86B06">
      <w:pPr>
        <w:pStyle w:val="XMLCode"/>
        <w:keepNext/>
        <w:keepLines/>
        <w:rPr>
          <w:ins w:id="1469" w:author="nick" w:date="2019-10-10T00:11:00Z"/>
        </w:rPr>
      </w:pPr>
      <w:ins w:id="1470" w:author="nick" w:date="2019-10-10T00:1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471" w:author="nick" w:date="2019-10-10T00:11:00Z"/>
        </w:rPr>
      </w:pPr>
      <w:ins w:id="1472"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473" w:author="nick" w:date="2019-10-10T00:11:00Z"/>
        </w:rPr>
      </w:pPr>
      <w:ins w:id="1474" w:author="nick" w:date="2019-10-10T00:11:00Z">
        <w:r>
          <w:t xml:space="preserve">    </w:t>
        </w:r>
        <w:r w:rsidRPr="002A49E1">
          <w:t xml:space="preserve">           &lt;partner label=</w:t>
        </w:r>
      </w:ins>
      <w:ins w:id="1475" w:author="nick" w:date="2019-11-24T12:20:00Z">
        <w:r w:rsidR="00194316">
          <w:t>"</w:t>
        </w:r>
      </w:ins>
      <w:ins w:id="1476" w:author="nick" w:date="2019-10-10T00:11:00Z">
        <w:r>
          <w:t>PART_7000400</w:t>
        </w:r>
      </w:ins>
      <w:ins w:id="1477" w:author="nick" w:date="2019-11-24T12:20:00Z">
        <w:r w:rsidR="00194316">
          <w:t>"</w:t>
        </w:r>
      </w:ins>
      <w:ins w:id="1478" w:author="nick" w:date="2019-10-10T00:11:00Z">
        <w:r w:rsidRPr="002A49E1">
          <w:t>/&gt;</w:t>
        </w:r>
      </w:ins>
    </w:p>
    <w:p w14:paraId="3EA73580" w14:textId="7662653B" w:rsidR="00C86B06" w:rsidRPr="002A49E1" w:rsidRDefault="00C86B06" w:rsidP="00C86B06">
      <w:pPr>
        <w:pStyle w:val="XMLCode"/>
        <w:keepNext/>
        <w:keepLines/>
        <w:rPr>
          <w:ins w:id="1479" w:author="nick" w:date="2019-10-10T00:11:00Z"/>
        </w:rPr>
      </w:pPr>
      <w:ins w:id="1480" w:author="nick" w:date="2019-10-10T00:11:00Z">
        <w:r>
          <w:t xml:space="preserve">     </w:t>
        </w:r>
        <w:r w:rsidRPr="002A49E1">
          <w:t xml:space="preserve">          &lt;partner label=</w:t>
        </w:r>
      </w:ins>
      <w:ins w:id="1481" w:author="nick" w:date="2019-11-24T12:20:00Z">
        <w:r w:rsidR="00194316">
          <w:t>"</w:t>
        </w:r>
      </w:ins>
      <w:ins w:id="1482" w:author="nick" w:date="2019-10-10T00:11:00Z">
        <w:r>
          <w:t>PART_7100100</w:t>
        </w:r>
      </w:ins>
      <w:ins w:id="1483" w:author="nick" w:date="2019-11-24T12:20:00Z">
        <w:r w:rsidR="00194316">
          <w:t>"</w:t>
        </w:r>
      </w:ins>
      <w:ins w:id="1484" w:author="nick" w:date="2019-10-10T00:11:00Z">
        <w:r w:rsidRPr="002A49E1">
          <w:t>/&gt;</w:t>
        </w:r>
      </w:ins>
    </w:p>
    <w:p w14:paraId="2FBC50C2" w14:textId="4700442D" w:rsidR="00C86B06" w:rsidRPr="002A49E1" w:rsidRDefault="00C86B06" w:rsidP="00C86B06">
      <w:pPr>
        <w:pStyle w:val="XMLCode"/>
        <w:keepNext/>
        <w:keepLines/>
        <w:rPr>
          <w:ins w:id="1485" w:author="nick" w:date="2019-10-10T00:11:00Z"/>
        </w:rPr>
      </w:pPr>
      <w:ins w:id="1486" w:author="nick" w:date="2019-10-10T00:11: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487" w:author="nick" w:date="2019-11-24T12:20:00Z">
        <w:r w:rsidR="00194316">
          <w:t>"</w:t>
        </w:r>
      </w:ins>
      <w:ins w:id="1488" w:author="nick" w:date="2019-10-10T00:11:00Z">
        <w:r w:rsidRPr="006E5172">
          <w:rPr>
            <w:b/>
          </w:rPr>
          <w:t>0.</w:t>
        </w:r>
      </w:ins>
      <w:ins w:id="1489" w:author="nick" w:date="2019-10-10T00:22:00Z">
        <w:r w:rsidR="002E638C" w:rsidRPr="006E5172">
          <w:rPr>
            <w:b/>
          </w:rPr>
          <w:t>9</w:t>
        </w:r>
      </w:ins>
      <w:ins w:id="1490" w:author="nick" w:date="2019-11-24T12:20:00Z">
        <w:r w:rsidR="00194316">
          <w:t>"</w:t>
        </w:r>
      </w:ins>
      <w:ins w:id="1491" w:author="nick" w:date="2019-10-10T00:11:00Z">
        <w:r w:rsidRPr="002A49E1">
          <w:t>/&gt;</w:t>
        </w:r>
      </w:ins>
    </w:p>
    <w:p w14:paraId="6672F379" w14:textId="77777777" w:rsidR="00C86B06" w:rsidRPr="00C86B06" w:rsidRDefault="00C86B06" w:rsidP="00C86B06">
      <w:pPr>
        <w:pStyle w:val="XMLCode"/>
        <w:keepNext/>
        <w:keepLines/>
        <w:rPr>
          <w:ins w:id="1492" w:author="nick" w:date="2019-10-10T00:11:00Z"/>
          <w:b/>
          <w:color w:val="0070C0"/>
        </w:rPr>
      </w:pPr>
      <w:ins w:id="1493"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494" w:author="nick" w:date="2019-10-10T00:11:00Z"/>
          <w:b/>
          <w:color w:val="0070C0"/>
        </w:rPr>
      </w:pPr>
      <w:ins w:id="1495" w:author="nick" w:date="2019-10-10T00:11: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496" w:author="nick" w:date="2019-10-18T18:49:00Z"/>
        </w:rPr>
      </w:pPr>
      <w:del w:id="1497"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498" w:author="nick" w:date="2019-10-10T00:26:00Z"/>
        </w:rPr>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berschrift3"/>
        <w:keepNext w:val="0"/>
        <w:rPr>
          <w:szCs w:val="30"/>
        </w:rPr>
      </w:pPr>
      <w:bookmarkStart w:id="1499" w:name="_Toc428279398"/>
      <w:bookmarkStart w:id="1500" w:name="_Toc428456136"/>
      <w:bookmarkStart w:id="1501" w:name="_Toc428537099"/>
      <w:bookmarkStart w:id="1502" w:name="_Toc428969418"/>
      <w:bookmarkStart w:id="1503" w:name="_Toc429052809"/>
      <w:bookmarkStart w:id="1504" w:name="_Toc428279400"/>
      <w:bookmarkStart w:id="1505" w:name="_Toc428456138"/>
      <w:bookmarkStart w:id="1506" w:name="_Toc428537101"/>
      <w:bookmarkStart w:id="1507" w:name="_Toc428969420"/>
      <w:bookmarkStart w:id="1508" w:name="_Toc429052811"/>
      <w:bookmarkStart w:id="1509" w:name="_Toc428279401"/>
      <w:bookmarkStart w:id="1510" w:name="_Toc428456139"/>
      <w:bookmarkStart w:id="1511" w:name="_Toc428537102"/>
      <w:bookmarkStart w:id="1512" w:name="_Toc428969421"/>
      <w:bookmarkStart w:id="1513" w:name="_Toc429052812"/>
      <w:bookmarkStart w:id="1514" w:name="_Toc428279402"/>
      <w:bookmarkStart w:id="1515" w:name="_Toc428456140"/>
      <w:bookmarkStart w:id="1516" w:name="_Toc428537103"/>
      <w:bookmarkStart w:id="1517" w:name="_Toc428969422"/>
      <w:bookmarkStart w:id="1518" w:name="_Toc429052813"/>
      <w:bookmarkStart w:id="1519" w:name="_Toc428279403"/>
      <w:bookmarkStart w:id="1520" w:name="_Toc428456141"/>
      <w:bookmarkStart w:id="1521" w:name="_Toc428537104"/>
      <w:bookmarkStart w:id="1522" w:name="_Toc428969423"/>
      <w:bookmarkStart w:id="1523" w:name="_Toc429052814"/>
      <w:bookmarkStart w:id="1524" w:name="_Toc428279404"/>
      <w:bookmarkStart w:id="1525" w:name="_Toc428456142"/>
      <w:bookmarkStart w:id="1526" w:name="_Toc428537105"/>
      <w:bookmarkStart w:id="1527" w:name="_Toc428969424"/>
      <w:bookmarkStart w:id="1528" w:name="_Toc429052815"/>
      <w:bookmarkStart w:id="1529" w:name="_Toc428279405"/>
      <w:bookmarkStart w:id="1530" w:name="_Toc428456143"/>
      <w:bookmarkStart w:id="1531" w:name="_Toc428537106"/>
      <w:bookmarkStart w:id="1532" w:name="_Toc428969425"/>
      <w:bookmarkStart w:id="1533" w:name="_Toc429052816"/>
      <w:bookmarkStart w:id="1534" w:name="_Toc428279406"/>
      <w:bookmarkStart w:id="1535" w:name="_Toc428456144"/>
      <w:bookmarkStart w:id="1536" w:name="_Toc428537107"/>
      <w:bookmarkStart w:id="1537" w:name="_Toc428969426"/>
      <w:bookmarkStart w:id="1538" w:name="_Toc429052817"/>
      <w:bookmarkStart w:id="1539" w:name="_Toc428279408"/>
      <w:bookmarkStart w:id="1540" w:name="_Toc428456146"/>
      <w:bookmarkStart w:id="1541" w:name="_Toc428537109"/>
      <w:bookmarkStart w:id="1542" w:name="_Toc428969428"/>
      <w:bookmarkStart w:id="1543" w:name="_Toc429052819"/>
      <w:bookmarkStart w:id="1544" w:name="_Toc428279409"/>
      <w:bookmarkStart w:id="1545" w:name="_Toc428456147"/>
      <w:bookmarkStart w:id="1546" w:name="_Toc428537110"/>
      <w:bookmarkStart w:id="1547" w:name="_Toc428969429"/>
      <w:bookmarkStart w:id="1548" w:name="_Toc429052820"/>
      <w:bookmarkStart w:id="1549" w:name="_Toc428279410"/>
      <w:bookmarkStart w:id="1550" w:name="_Toc428456148"/>
      <w:bookmarkStart w:id="1551" w:name="_Toc428537111"/>
      <w:bookmarkStart w:id="1552" w:name="_Toc428969430"/>
      <w:bookmarkStart w:id="1553" w:name="_Toc429052821"/>
      <w:bookmarkStart w:id="1554" w:name="_Toc428279411"/>
      <w:bookmarkStart w:id="1555" w:name="_Toc428456149"/>
      <w:bookmarkStart w:id="1556" w:name="_Toc428537112"/>
      <w:bookmarkStart w:id="1557" w:name="_Toc428969431"/>
      <w:bookmarkStart w:id="1558" w:name="_Toc429052822"/>
      <w:bookmarkStart w:id="1559" w:name="_Toc428279413"/>
      <w:bookmarkStart w:id="1560" w:name="_Toc428456151"/>
      <w:bookmarkStart w:id="1561" w:name="_Toc428537114"/>
      <w:bookmarkStart w:id="1562" w:name="_Toc428969433"/>
      <w:bookmarkStart w:id="1563" w:name="_Toc429052824"/>
      <w:bookmarkStart w:id="1564" w:name="_Toc428279414"/>
      <w:bookmarkStart w:id="1565" w:name="_Toc428456152"/>
      <w:bookmarkStart w:id="1566" w:name="_Toc428537115"/>
      <w:bookmarkStart w:id="1567" w:name="_Toc428969434"/>
      <w:bookmarkStart w:id="1568" w:name="_Toc429052825"/>
      <w:bookmarkStart w:id="1569" w:name="_Toc428279416"/>
      <w:bookmarkStart w:id="1570" w:name="_Toc428456154"/>
      <w:bookmarkStart w:id="1571" w:name="_Toc428537117"/>
      <w:bookmarkStart w:id="1572" w:name="_Toc428969436"/>
      <w:bookmarkStart w:id="1573" w:name="_Toc429052827"/>
      <w:bookmarkStart w:id="1574" w:name="_Toc428279417"/>
      <w:bookmarkStart w:id="1575" w:name="_Toc428456155"/>
      <w:bookmarkStart w:id="1576" w:name="_Toc428537118"/>
      <w:bookmarkStart w:id="1577" w:name="_Toc428969437"/>
      <w:bookmarkStart w:id="1578" w:name="_Toc429052828"/>
      <w:bookmarkStart w:id="1579" w:name="_Toc428279419"/>
      <w:bookmarkStart w:id="1580" w:name="_Toc428456157"/>
      <w:bookmarkStart w:id="1581" w:name="_Toc428537120"/>
      <w:bookmarkStart w:id="1582" w:name="_Toc428969439"/>
      <w:bookmarkStart w:id="1583" w:name="_Toc429052830"/>
      <w:bookmarkStart w:id="1584" w:name="_Toc428279421"/>
      <w:bookmarkStart w:id="1585" w:name="_Toc428456159"/>
      <w:bookmarkStart w:id="1586" w:name="_Toc428537122"/>
      <w:bookmarkStart w:id="1587" w:name="_Toc428969441"/>
      <w:bookmarkStart w:id="1588" w:name="_Toc429052832"/>
      <w:bookmarkStart w:id="1589" w:name="_Toc428279422"/>
      <w:bookmarkStart w:id="1590" w:name="_Toc428456160"/>
      <w:bookmarkStart w:id="1591" w:name="_Toc428537123"/>
      <w:bookmarkStart w:id="1592" w:name="_Toc428969442"/>
      <w:bookmarkStart w:id="1593" w:name="_Toc429052833"/>
      <w:bookmarkStart w:id="1594" w:name="_Toc428279423"/>
      <w:bookmarkStart w:id="1595" w:name="_Toc428456161"/>
      <w:bookmarkStart w:id="1596" w:name="_Toc428537124"/>
      <w:bookmarkStart w:id="1597" w:name="_Toc428969443"/>
      <w:bookmarkStart w:id="1598" w:name="_Toc429052834"/>
      <w:bookmarkStart w:id="1599" w:name="_Toc428279424"/>
      <w:bookmarkStart w:id="1600" w:name="_Toc428456162"/>
      <w:bookmarkStart w:id="1601" w:name="_Toc428537125"/>
      <w:bookmarkStart w:id="1602" w:name="_Toc428969444"/>
      <w:bookmarkStart w:id="1603" w:name="_Toc429052835"/>
      <w:bookmarkStart w:id="1604" w:name="_Toc428279426"/>
      <w:bookmarkStart w:id="1605" w:name="_Toc428456164"/>
      <w:bookmarkStart w:id="1606" w:name="_Toc428537127"/>
      <w:bookmarkStart w:id="1607" w:name="_Toc428969446"/>
      <w:bookmarkStart w:id="1608" w:name="_Toc429052837"/>
      <w:bookmarkStart w:id="1609" w:name="_Toc428279427"/>
      <w:bookmarkStart w:id="1610" w:name="_Toc428456165"/>
      <w:bookmarkStart w:id="1611" w:name="_Toc428537128"/>
      <w:bookmarkStart w:id="1612" w:name="_Toc428969447"/>
      <w:bookmarkStart w:id="1613" w:name="_Toc429052838"/>
      <w:bookmarkStart w:id="1614" w:name="_Toc428279431"/>
      <w:bookmarkStart w:id="1615" w:name="_Toc428456169"/>
      <w:bookmarkStart w:id="1616" w:name="_Toc428537132"/>
      <w:bookmarkStart w:id="1617" w:name="_Toc428969451"/>
      <w:bookmarkStart w:id="1618" w:name="_Toc429052842"/>
      <w:bookmarkStart w:id="1619" w:name="_Toc428279432"/>
      <w:bookmarkStart w:id="1620" w:name="_Toc428456170"/>
      <w:bookmarkStart w:id="1621" w:name="_Toc428537133"/>
      <w:bookmarkStart w:id="1622" w:name="_Toc428969452"/>
      <w:bookmarkStart w:id="1623" w:name="_Toc429052843"/>
      <w:bookmarkStart w:id="1624" w:name="_Toc428279434"/>
      <w:bookmarkStart w:id="1625" w:name="_Toc428456172"/>
      <w:bookmarkStart w:id="1626" w:name="_Toc428537135"/>
      <w:bookmarkStart w:id="1627" w:name="_Toc428969454"/>
      <w:bookmarkStart w:id="1628" w:name="_Toc429052845"/>
      <w:bookmarkStart w:id="1629" w:name="_Toc428279435"/>
      <w:bookmarkStart w:id="1630" w:name="_Toc428456173"/>
      <w:bookmarkStart w:id="1631" w:name="_Toc428537136"/>
      <w:bookmarkStart w:id="1632" w:name="_Toc428969455"/>
      <w:bookmarkStart w:id="1633" w:name="_Toc429052846"/>
      <w:bookmarkStart w:id="1634" w:name="_Toc428279439"/>
      <w:bookmarkStart w:id="1635" w:name="_Toc428456177"/>
      <w:bookmarkStart w:id="1636" w:name="_Toc428537140"/>
      <w:bookmarkStart w:id="1637" w:name="_Toc428969459"/>
      <w:bookmarkStart w:id="1638" w:name="_Toc429052850"/>
      <w:bookmarkStart w:id="1639" w:name="_Toc428279440"/>
      <w:bookmarkStart w:id="1640" w:name="_Toc428456178"/>
      <w:bookmarkStart w:id="1641" w:name="_Toc428537141"/>
      <w:bookmarkStart w:id="1642" w:name="_Toc428969460"/>
      <w:bookmarkStart w:id="1643" w:name="_Toc429052851"/>
      <w:bookmarkStart w:id="1644" w:name="_Toc428279441"/>
      <w:bookmarkStart w:id="1645" w:name="_Toc428456179"/>
      <w:bookmarkStart w:id="1646" w:name="_Toc428537142"/>
      <w:bookmarkStart w:id="1647" w:name="_Toc428969461"/>
      <w:bookmarkStart w:id="1648" w:name="_Toc429052852"/>
      <w:bookmarkStart w:id="1649" w:name="_Toc428279442"/>
      <w:bookmarkStart w:id="1650" w:name="_Toc428456180"/>
      <w:bookmarkStart w:id="1651" w:name="_Toc428537143"/>
      <w:bookmarkStart w:id="1652" w:name="_Toc428969462"/>
      <w:bookmarkStart w:id="1653" w:name="_Toc429052853"/>
      <w:bookmarkStart w:id="1654" w:name="_Toc428279444"/>
      <w:bookmarkStart w:id="1655" w:name="_Toc428456182"/>
      <w:bookmarkStart w:id="1656" w:name="_Toc428537145"/>
      <w:bookmarkStart w:id="1657" w:name="_Toc428969464"/>
      <w:bookmarkStart w:id="1658" w:name="_Toc429052855"/>
      <w:bookmarkStart w:id="1659" w:name="_Toc428279445"/>
      <w:bookmarkStart w:id="1660" w:name="_Toc428456183"/>
      <w:bookmarkStart w:id="1661" w:name="_Toc428537146"/>
      <w:bookmarkStart w:id="1662" w:name="_Toc428969465"/>
      <w:bookmarkStart w:id="1663" w:name="_Toc429052856"/>
      <w:bookmarkStart w:id="1664" w:name="_Toc428279449"/>
      <w:bookmarkStart w:id="1665" w:name="_Toc428456187"/>
      <w:bookmarkStart w:id="1666" w:name="_Toc428537150"/>
      <w:bookmarkStart w:id="1667" w:name="_Toc428969469"/>
      <w:bookmarkStart w:id="1668" w:name="_Toc429052860"/>
      <w:bookmarkStart w:id="1669" w:name="_Toc428279450"/>
      <w:bookmarkStart w:id="1670" w:name="_Toc428456188"/>
      <w:bookmarkStart w:id="1671" w:name="_Toc428537151"/>
      <w:bookmarkStart w:id="1672" w:name="_Toc428969470"/>
      <w:bookmarkStart w:id="1673" w:name="_Toc429052861"/>
      <w:bookmarkStart w:id="1674" w:name="_Toc428279452"/>
      <w:bookmarkStart w:id="1675" w:name="_Toc428456190"/>
      <w:bookmarkStart w:id="1676" w:name="_Toc428537153"/>
      <w:bookmarkStart w:id="1677" w:name="_Toc428969472"/>
      <w:bookmarkStart w:id="1678" w:name="_Toc429052863"/>
      <w:bookmarkStart w:id="1679" w:name="_Toc428279453"/>
      <w:bookmarkStart w:id="1680" w:name="_Toc428456191"/>
      <w:bookmarkStart w:id="1681" w:name="_Toc428537154"/>
      <w:bookmarkStart w:id="1682" w:name="_Toc428969473"/>
      <w:bookmarkStart w:id="1683" w:name="_Toc429052864"/>
      <w:bookmarkStart w:id="1684" w:name="_Toc428279457"/>
      <w:bookmarkStart w:id="1685" w:name="_Toc428456195"/>
      <w:bookmarkStart w:id="1686" w:name="_Toc428537158"/>
      <w:bookmarkStart w:id="1687" w:name="_Toc428969477"/>
      <w:bookmarkStart w:id="1688" w:name="_Toc429052868"/>
      <w:bookmarkStart w:id="1689" w:name="_Toc428279458"/>
      <w:bookmarkStart w:id="1690" w:name="_Toc428456196"/>
      <w:bookmarkStart w:id="1691" w:name="_Toc428537159"/>
      <w:bookmarkStart w:id="1692" w:name="_Toc428969478"/>
      <w:bookmarkStart w:id="1693" w:name="_Toc429052869"/>
      <w:bookmarkStart w:id="1694" w:name="_Toc428279459"/>
      <w:bookmarkStart w:id="1695" w:name="_Toc428456197"/>
      <w:bookmarkStart w:id="1696" w:name="_Toc428537160"/>
      <w:bookmarkStart w:id="1697" w:name="_Toc428969479"/>
      <w:bookmarkStart w:id="1698" w:name="_Toc429052870"/>
      <w:bookmarkStart w:id="1699" w:name="_Toc428279461"/>
      <w:bookmarkStart w:id="1700" w:name="_Toc428456199"/>
      <w:bookmarkStart w:id="1701" w:name="_Toc428537162"/>
      <w:bookmarkStart w:id="1702" w:name="_Toc428969481"/>
      <w:bookmarkStart w:id="1703" w:name="_Toc429052872"/>
      <w:bookmarkStart w:id="1704" w:name="_Toc428279462"/>
      <w:bookmarkStart w:id="1705" w:name="_Toc428456200"/>
      <w:bookmarkStart w:id="1706" w:name="_Toc428537163"/>
      <w:bookmarkStart w:id="1707" w:name="_Toc428969482"/>
      <w:bookmarkStart w:id="1708" w:name="_Toc429052873"/>
      <w:bookmarkStart w:id="1709" w:name="_Toc428279463"/>
      <w:bookmarkStart w:id="1710" w:name="_Toc428456201"/>
      <w:bookmarkStart w:id="1711" w:name="_Toc428537164"/>
      <w:bookmarkStart w:id="1712" w:name="_Toc428969483"/>
      <w:bookmarkStart w:id="1713" w:name="_Toc429052874"/>
      <w:bookmarkStart w:id="1714" w:name="_Toc428279464"/>
      <w:bookmarkStart w:id="1715" w:name="_Toc428456202"/>
      <w:bookmarkStart w:id="1716" w:name="_Toc428537165"/>
      <w:bookmarkStart w:id="1717" w:name="_Toc428969484"/>
      <w:bookmarkStart w:id="1718" w:name="_Toc429052875"/>
      <w:bookmarkStart w:id="1719" w:name="_Toc428279465"/>
      <w:bookmarkStart w:id="1720" w:name="_Toc428456203"/>
      <w:bookmarkStart w:id="1721" w:name="_Toc428537166"/>
      <w:bookmarkStart w:id="1722" w:name="_Toc428969485"/>
      <w:bookmarkStart w:id="1723" w:name="_Toc429052876"/>
      <w:bookmarkStart w:id="1724" w:name="_Toc428279467"/>
      <w:bookmarkStart w:id="1725" w:name="_Toc428456205"/>
      <w:bookmarkStart w:id="1726" w:name="_Toc428537168"/>
      <w:bookmarkStart w:id="1727" w:name="_Toc428969487"/>
      <w:bookmarkStart w:id="1728" w:name="_Toc429052878"/>
      <w:bookmarkStart w:id="1729" w:name="_Toc428279470"/>
      <w:bookmarkStart w:id="1730" w:name="_Toc428456208"/>
      <w:bookmarkStart w:id="1731" w:name="_Toc428537171"/>
      <w:bookmarkStart w:id="1732" w:name="_Toc428969490"/>
      <w:bookmarkStart w:id="1733" w:name="_Toc429052881"/>
      <w:bookmarkStart w:id="1734" w:name="_Toc428279471"/>
      <w:bookmarkStart w:id="1735" w:name="_Toc428456209"/>
      <w:bookmarkStart w:id="1736" w:name="_Toc428537172"/>
      <w:bookmarkStart w:id="1737" w:name="_Toc428969491"/>
      <w:bookmarkStart w:id="1738" w:name="_Toc429052882"/>
      <w:bookmarkStart w:id="1739" w:name="_Toc428279472"/>
      <w:bookmarkStart w:id="1740" w:name="_Toc428456210"/>
      <w:bookmarkStart w:id="1741" w:name="_Toc428537173"/>
      <w:bookmarkStart w:id="1742" w:name="_Toc428969492"/>
      <w:bookmarkStart w:id="1743" w:name="_Toc429052883"/>
      <w:bookmarkStart w:id="1744" w:name="_Toc428279473"/>
      <w:bookmarkStart w:id="1745" w:name="_Toc428456211"/>
      <w:bookmarkStart w:id="1746" w:name="_Toc428537174"/>
      <w:bookmarkStart w:id="1747" w:name="_Toc428969493"/>
      <w:bookmarkStart w:id="1748" w:name="_Toc429052884"/>
      <w:bookmarkStart w:id="1749" w:name="_Toc428279474"/>
      <w:bookmarkStart w:id="1750" w:name="_Toc428456212"/>
      <w:bookmarkStart w:id="1751" w:name="_Toc428537175"/>
      <w:bookmarkStart w:id="1752" w:name="_Toc428969494"/>
      <w:bookmarkStart w:id="1753" w:name="_Toc429052885"/>
      <w:bookmarkStart w:id="1754" w:name="_Toc428279475"/>
      <w:bookmarkStart w:id="1755" w:name="_Toc428456213"/>
      <w:bookmarkStart w:id="1756" w:name="_Toc428537176"/>
      <w:bookmarkStart w:id="1757" w:name="_Toc428969495"/>
      <w:bookmarkStart w:id="1758" w:name="_Toc429052886"/>
      <w:bookmarkStart w:id="1759" w:name="_Toc428279476"/>
      <w:bookmarkStart w:id="1760" w:name="_Toc428456214"/>
      <w:bookmarkStart w:id="1761" w:name="_Toc428537177"/>
      <w:bookmarkStart w:id="1762" w:name="_Toc428969496"/>
      <w:bookmarkStart w:id="1763" w:name="_Toc429052887"/>
      <w:bookmarkStart w:id="1764" w:name="_Toc428279481"/>
      <w:bookmarkStart w:id="1765" w:name="_Toc428456219"/>
      <w:bookmarkStart w:id="1766" w:name="_Toc428537182"/>
      <w:bookmarkStart w:id="1767" w:name="_Toc428969501"/>
      <w:bookmarkStart w:id="1768" w:name="_Toc429052892"/>
      <w:bookmarkStart w:id="1769" w:name="_Toc428279482"/>
      <w:bookmarkStart w:id="1770" w:name="_Toc428456220"/>
      <w:bookmarkStart w:id="1771" w:name="_Toc428537183"/>
      <w:bookmarkStart w:id="1772" w:name="_Toc428969502"/>
      <w:bookmarkStart w:id="1773" w:name="_Toc429052893"/>
      <w:bookmarkStart w:id="1774" w:name="_Toc428279490"/>
      <w:bookmarkStart w:id="1775" w:name="_Toc428456228"/>
      <w:bookmarkStart w:id="1776" w:name="_Toc428537191"/>
      <w:bookmarkStart w:id="1777" w:name="_Toc428969510"/>
      <w:bookmarkStart w:id="1778" w:name="_Toc429052901"/>
      <w:bookmarkStart w:id="1779" w:name="_Toc428279504"/>
      <w:bookmarkStart w:id="1780" w:name="_Toc428456242"/>
      <w:bookmarkStart w:id="1781" w:name="_Toc428537205"/>
      <w:bookmarkStart w:id="1782" w:name="_Toc428969524"/>
      <w:bookmarkStart w:id="1783" w:name="_Toc429052915"/>
      <w:bookmarkStart w:id="1784" w:name="_Toc428279508"/>
      <w:bookmarkStart w:id="1785" w:name="_Toc428456246"/>
      <w:bookmarkStart w:id="1786" w:name="_Toc428537209"/>
      <w:bookmarkStart w:id="1787" w:name="_Toc428969528"/>
      <w:bookmarkStart w:id="1788" w:name="_Toc429052919"/>
      <w:bookmarkStart w:id="1789" w:name="_Toc428279509"/>
      <w:bookmarkStart w:id="1790" w:name="_Toc428456247"/>
      <w:bookmarkStart w:id="1791" w:name="_Toc428537210"/>
      <w:bookmarkStart w:id="1792" w:name="_Toc428969529"/>
      <w:bookmarkStart w:id="1793" w:name="_Toc429052920"/>
      <w:bookmarkStart w:id="1794" w:name="_Toc428279510"/>
      <w:bookmarkStart w:id="1795" w:name="_Toc428456248"/>
      <w:bookmarkStart w:id="1796" w:name="_Toc428537211"/>
      <w:bookmarkStart w:id="1797" w:name="_Toc428969530"/>
      <w:bookmarkStart w:id="1798" w:name="_Toc429052921"/>
      <w:bookmarkStart w:id="1799" w:name="_Toc428279512"/>
      <w:bookmarkStart w:id="1800" w:name="_Toc428456250"/>
      <w:bookmarkStart w:id="1801" w:name="_Toc428537213"/>
      <w:bookmarkStart w:id="1802" w:name="_Toc428969532"/>
      <w:bookmarkStart w:id="1803" w:name="_Toc429052923"/>
      <w:bookmarkStart w:id="1804" w:name="_Toc428279516"/>
      <w:bookmarkStart w:id="1805" w:name="_Toc428456254"/>
      <w:bookmarkStart w:id="1806" w:name="_Toc428537217"/>
      <w:bookmarkStart w:id="1807" w:name="_Toc428969536"/>
      <w:bookmarkStart w:id="1808" w:name="_Toc429052927"/>
      <w:bookmarkStart w:id="1809" w:name="_Toc428279517"/>
      <w:bookmarkStart w:id="1810" w:name="_Toc428456255"/>
      <w:bookmarkStart w:id="1811" w:name="_Toc428537218"/>
      <w:bookmarkStart w:id="1812" w:name="_Toc428969537"/>
      <w:bookmarkStart w:id="1813" w:name="_Toc429052928"/>
      <w:bookmarkStart w:id="1814" w:name="_Toc428279521"/>
      <w:bookmarkStart w:id="1815" w:name="_Toc428456259"/>
      <w:bookmarkStart w:id="1816" w:name="_Toc428537222"/>
      <w:bookmarkStart w:id="1817" w:name="_Toc428969541"/>
      <w:bookmarkStart w:id="1818" w:name="_Toc429052932"/>
      <w:bookmarkStart w:id="1819" w:name="_Toc428279522"/>
      <w:bookmarkStart w:id="1820" w:name="_Toc428456260"/>
      <w:bookmarkStart w:id="1821" w:name="_Toc428537223"/>
      <w:bookmarkStart w:id="1822" w:name="_Toc428969542"/>
      <w:bookmarkStart w:id="1823" w:name="_Toc429052933"/>
      <w:bookmarkStart w:id="1824" w:name="_Toc428279523"/>
      <w:bookmarkStart w:id="1825" w:name="_Toc428456261"/>
      <w:bookmarkStart w:id="1826" w:name="_Toc428537224"/>
      <w:bookmarkStart w:id="1827" w:name="_Toc428969543"/>
      <w:bookmarkStart w:id="1828" w:name="_Toc429052934"/>
      <w:bookmarkStart w:id="1829" w:name="_Toc428279524"/>
      <w:bookmarkStart w:id="1830" w:name="_Toc428456262"/>
      <w:bookmarkStart w:id="1831" w:name="_Toc428537225"/>
      <w:bookmarkStart w:id="1832" w:name="_Toc428969544"/>
      <w:bookmarkStart w:id="1833" w:name="_Toc429052935"/>
      <w:bookmarkStart w:id="1834" w:name="_Toc428279525"/>
      <w:bookmarkStart w:id="1835" w:name="_Toc428456263"/>
      <w:bookmarkStart w:id="1836" w:name="_Toc428537226"/>
      <w:bookmarkStart w:id="1837" w:name="_Toc428969545"/>
      <w:bookmarkStart w:id="1838" w:name="_Toc429052936"/>
      <w:bookmarkStart w:id="1839" w:name="_Toc428279526"/>
      <w:bookmarkStart w:id="1840" w:name="_Toc428456264"/>
      <w:bookmarkStart w:id="1841" w:name="_Toc428537227"/>
      <w:bookmarkStart w:id="1842" w:name="_Toc428969546"/>
      <w:bookmarkStart w:id="1843" w:name="_Toc429052937"/>
      <w:bookmarkStart w:id="1844" w:name="_Toc413359593"/>
      <w:bookmarkStart w:id="1845" w:name="_Toc3556985"/>
      <w:bookmarkStart w:id="1846" w:name="_Toc24967482"/>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844"/>
      <w:bookmarkEnd w:id="1845"/>
      <w:bookmarkEnd w:id="184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758E2076" w:rsidR="001E6C77" w:rsidRPr="00656253" w:rsidRDefault="001E6C77" w:rsidP="00245478">
      <w:pPr>
        <w:pStyle w:val="Beschriftung"/>
        <w:spacing w:before="120"/>
        <w:rPr>
          <w:b w:val="0"/>
          <w:i/>
          <w:kern w:val="22"/>
          <w:sz w:val="22"/>
        </w:rPr>
      </w:pPr>
      <w:bookmarkStart w:id="1847" w:name="_Toc3566457"/>
      <w:bookmarkStart w:id="1848" w:name="_Toc24726678"/>
      <w:r>
        <w:t xml:space="preserve">Table </w:t>
      </w:r>
      <w:r w:rsidR="00D43112">
        <w:fldChar w:fldCharType="begin"/>
      </w:r>
      <w:r w:rsidR="00D43112">
        <w:instrText xml:space="preserve"> SEQ Table \* ARABIC </w:instrText>
      </w:r>
      <w:r w:rsidR="00D43112">
        <w:fldChar w:fldCharType="separate"/>
      </w:r>
      <w:r w:rsidR="00251FF0">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847"/>
      <w:bookmarkEnd w:id="1848"/>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8803F55" w:rsidR="002E60CB" w:rsidRDefault="002E60CB" w:rsidP="00913551">
      <w:pPr>
        <w:pStyle w:val="Beschriftung"/>
        <w:spacing w:before="120"/>
      </w:pPr>
      <w:bookmarkStart w:id="1849" w:name="_Ref409694950"/>
      <w:bookmarkStart w:id="1850" w:name="_Toc3566458"/>
      <w:bookmarkStart w:id="1851" w:name="_Toc24726679"/>
      <w:r>
        <w:t xml:space="preserve">Table </w:t>
      </w:r>
      <w:r w:rsidR="00D43112">
        <w:fldChar w:fldCharType="begin"/>
      </w:r>
      <w:r w:rsidR="00D43112">
        <w:instrText xml:space="preserve"> SEQ Table \* ARABIC </w:instrText>
      </w:r>
      <w:r w:rsidR="00D43112">
        <w:fldChar w:fldCharType="separate"/>
      </w:r>
      <w:r w:rsidR="00251FF0">
        <w:rPr>
          <w:noProof/>
        </w:rPr>
        <w:t>51</w:t>
      </w:r>
      <w:r w:rsidR="00D43112">
        <w:fldChar w:fldCharType="end"/>
      </w:r>
      <w:bookmarkEnd w:id="1849"/>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850"/>
      <w:bookmarkEnd w:id="1851"/>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proofErr w:type="spellStart"/>
            <w:r>
              <w:rPr>
                <w:sz w:val="20"/>
                <w:szCs w:val="20"/>
              </w:rPr>
              <w:t>contact_list</w:t>
            </w:r>
            <w:proofErr w:type="spellEnd"/>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1B0A9272" w:rsidR="002E60CB" w:rsidRDefault="002E60CB" w:rsidP="00E7538E">
      <w:pPr>
        <w:pStyle w:val="Beschriftung"/>
        <w:spacing w:before="120"/>
      </w:pPr>
      <w:bookmarkStart w:id="1852" w:name="_Toc3566459"/>
      <w:bookmarkStart w:id="1853" w:name="_Toc24726680"/>
      <w:r>
        <w:t xml:space="preserve">Table </w:t>
      </w:r>
      <w:r w:rsidR="00D43112">
        <w:fldChar w:fldCharType="begin"/>
      </w:r>
      <w:r w:rsidR="00D43112">
        <w:instrText xml:space="preserve"> SEQ Table \* ARABIC </w:instrText>
      </w:r>
      <w:r w:rsidR="00D43112">
        <w:fldChar w:fldCharType="separate"/>
      </w:r>
      <w:r w:rsidR="00251FF0">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852"/>
      <w:bookmarkEnd w:id="185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854" w:name="_Toc428279528"/>
      <w:bookmarkStart w:id="1855" w:name="_Toc428456266"/>
      <w:bookmarkStart w:id="1856" w:name="_Toc428537229"/>
      <w:bookmarkStart w:id="1857" w:name="_Toc428969548"/>
      <w:bookmarkStart w:id="1858" w:name="_Toc429052939"/>
      <w:bookmarkStart w:id="1859" w:name="_Toc413359594"/>
      <w:bookmarkStart w:id="1860" w:name="_Toc3556986"/>
      <w:bookmarkStart w:id="1861" w:name="_Toc24967483"/>
      <w:bookmarkEnd w:id="1854"/>
      <w:bookmarkEnd w:id="1855"/>
      <w:bookmarkEnd w:id="1856"/>
      <w:bookmarkEnd w:id="1857"/>
      <w:bookmarkEnd w:id="1858"/>
      <w:r>
        <w:t>Washer</w:t>
      </w:r>
      <w:bookmarkEnd w:id="1859"/>
      <w:bookmarkEnd w:id="1860"/>
      <w:bookmarkEnd w:id="186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FA0EED6" w:rsidR="002E60CB" w:rsidRDefault="002E60CB" w:rsidP="00E7538E">
      <w:pPr>
        <w:pStyle w:val="Beschriftung"/>
        <w:spacing w:before="120"/>
      </w:pPr>
      <w:bookmarkStart w:id="1862" w:name="_Toc3566460"/>
      <w:bookmarkStart w:id="1863" w:name="_Toc24726681"/>
      <w:r>
        <w:t xml:space="preserve">Table </w:t>
      </w:r>
      <w:r w:rsidR="00D43112">
        <w:fldChar w:fldCharType="begin"/>
      </w:r>
      <w:r w:rsidR="00D43112">
        <w:instrText xml:space="preserve"> SEQ Table \* ARABIC </w:instrText>
      </w:r>
      <w:r w:rsidR="00D43112">
        <w:fldChar w:fldCharType="separate"/>
      </w:r>
      <w:r w:rsidR="00251FF0">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862"/>
      <w:bookmarkEnd w:id="186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864" w:name="_Toc428456268"/>
      <w:bookmarkStart w:id="1865" w:name="_Toc428537231"/>
      <w:bookmarkStart w:id="1866" w:name="_Toc428969550"/>
      <w:bookmarkStart w:id="1867" w:name="_Toc429052941"/>
      <w:bookmarkStart w:id="1868" w:name="_Toc413359595"/>
      <w:bookmarkStart w:id="1869" w:name="_Toc3556987"/>
      <w:bookmarkStart w:id="1870" w:name="_Toc24967484"/>
      <w:bookmarkEnd w:id="1864"/>
      <w:bookmarkEnd w:id="1865"/>
      <w:bookmarkEnd w:id="1866"/>
      <w:bookmarkEnd w:id="1867"/>
      <w:r>
        <w:t>Nut</w:t>
      </w:r>
      <w:bookmarkEnd w:id="1868"/>
      <w:bookmarkEnd w:id="1869"/>
      <w:bookmarkEnd w:id="187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BF77643" w:rsidR="002E60CB" w:rsidRDefault="002E60CB" w:rsidP="00E7538E">
      <w:pPr>
        <w:pStyle w:val="Beschriftung"/>
        <w:spacing w:before="120"/>
        <w:rPr>
          <w:rStyle w:val="elementdeftypeChar"/>
          <w:b/>
        </w:rPr>
      </w:pPr>
      <w:bookmarkStart w:id="1871" w:name="_Toc3566461"/>
      <w:bookmarkStart w:id="1872" w:name="_Toc24726682"/>
      <w:r w:rsidRPr="009158D1">
        <w:t xml:space="preserve">Table </w:t>
      </w:r>
      <w:r w:rsidR="00D43112">
        <w:fldChar w:fldCharType="begin"/>
      </w:r>
      <w:r w:rsidR="00D43112">
        <w:instrText xml:space="preserve"> SEQ Table \* ARABIC </w:instrText>
      </w:r>
      <w:r w:rsidR="00D43112">
        <w:fldChar w:fldCharType="separate"/>
      </w:r>
      <w:r w:rsidR="00251FF0">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871"/>
      <w:bookmarkEnd w:id="187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6980DB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F80BF2F" w:rsidR="002E60CB" w:rsidRDefault="002E60CB" w:rsidP="00E7538E">
      <w:pPr>
        <w:pStyle w:val="Beschriftung"/>
        <w:spacing w:before="120"/>
      </w:pPr>
      <w:bookmarkStart w:id="1873" w:name="_Toc3566462"/>
      <w:bookmarkStart w:id="1874" w:name="_Toc24726683"/>
      <w:r w:rsidRPr="009158D1">
        <w:t xml:space="preserve">Table </w:t>
      </w:r>
      <w:r w:rsidR="00D43112">
        <w:fldChar w:fldCharType="begin"/>
      </w:r>
      <w:r w:rsidR="00D43112">
        <w:instrText xml:space="preserve"> SEQ Table \* ARABIC </w:instrText>
      </w:r>
      <w:r w:rsidR="00D43112">
        <w:fldChar w:fldCharType="separate"/>
      </w:r>
      <w:r w:rsidR="00251FF0">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873"/>
      <w:bookmarkEnd w:id="187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875" w:name="_Toc428456270"/>
      <w:bookmarkStart w:id="1876" w:name="_Toc428537233"/>
      <w:bookmarkStart w:id="1877" w:name="_Toc428969552"/>
      <w:bookmarkStart w:id="1878" w:name="_Toc429052943"/>
      <w:bookmarkStart w:id="1879" w:name="_Toc413359596"/>
      <w:bookmarkStart w:id="1880" w:name="_Toc3556988"/>
      <w:bookmarkStart w:id="1881" w:name="_Toc24967485"/>
      <w:bookmarkStart w:id="1882" w:name="_Ref401160443"/>
      <w:bookmarkStart w:id="1883" w:name="_Ref401160449"/>
      <w:bookmarkStart w:id="1884" w:name="_Ref401160453"/>
      <w:bookmarkEnd w:id="1875"/>
      <w:bookmarkEnd w:id="1876"/>
      <w:bookmarkEnd w:id="1877"/>
      <w:bookmarkEnd w:id="1878"/>
      <w:r w:rsidRPr="00226A3F">
        <w:t>Bolt</w:t>
      </w:r>
      <w:bookmarkEnd w:id="1879"/>
      <w:bookmarkEnd w:id="1880"/>
      <w:bookmarkEnd w:id="1881"/>
      <w:r w:rsidRPr="00226A3F">
        <w:t xml:space="preserve"> </w:t>
      </w:r>
      <w:bookmarkEnd w:id="1882"/>
      <w:bookmarkEnd w:id="1883"/>
      <w:bookmarkEnd w:id="188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933358E" w:rsidR="002E60CB" w:rsidRDefault="002E60CB" w:rsidP="002474EA">
      <w:pPr>
        <w:pStyle w:val="Beschriftung"/>
        <w:spacing w:before="120"/>
      </w:pPr>
      <w:bookmarkStart w:id="1885" w:name="_Toc3566463"/>
      <w:bookmarkStart w:id="1886" w:name="_Toc24726684"/>
      <w:r>
        <w:t xml:space="preserve">Table </w:t>
      </w:r>
      <w:r w:rsidR="00D43112">
        <w:fldChar w:fldCharType="begin"/>
      </w:r>
      <w:r w:rsidR="00D43112">
        <w:instrText xml:space="preserve"> SEQ Table \* ARABIC </w:instrText>
      </w:r>
      <w:r w:rsidR="00D43112">
        <w:fldChar w:fldCharType="separate"/>
      </w:r>
      <w:r w:rsidR="00251FF0">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885"/>
      <w:bookmarkEnd w:id="1886"/>
    </w:p>
    <w:p w14:paraId="3F7844A9" w14:textId="24AF4E9D"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9A6D5D" w:rsidR="002E60CB" w:rsidRDefault="002E60CB" w:rsidP="002474EA">
      <w:pPr>
        <w:pStyle w:val="Beschriftung"/>
        <w:spacing w:before="120"/>
      </w:pPr>
      <w:bookmarkStart w:id="1887" w:name="_Toc3566464"/>
      <w:bookmarkStart w:id="1888" w:name="_Toc24726685"/>
      <w:r>
        <w:lastRenderedPageBreak/>
        <w:t xml:space="preserve">Table </w:t>
      </w:r>
      <w:r w:rsidR="00D43112">
        <w:fldChar w:fldCharType="begin"/>
      </w:r>
      <w:r w:rsidR="00D43112">
        <w:instrText xml:space="preserve"> SEQ Table \* ARABIC </w:instrText>
      </w:r>
      <w:r w:rsidR="00D43112">
        <w:fldChar w:fldCharType="separate"/>
      </w:r>
      <w:r w:rsidR="00251FF0">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887"/>
      <w:bookmarkEnd w:id="1888"/>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proofErr w:type="spellStart"/>
      <w:r>
        <w:t>part_code</w:t>
      </w:r>
      <w:proofErr w:type="spellEnd"/>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F76553">
      <w:pPr>
        <w:pStyle w:val="XMLCode"/>
        <w:keepNext/>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F76553">
      <w:pPr>
        <w:pStyle w:val="XMLCode"/>
        <w:keepNext/>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889" w:author="nick" w:date="2019-10-11T15:57:00Z"/>
          <w:b/>
          <w:bCs/>
          <w:color w:val="000000"/>
        </w:rPr>
      </w:pPr>
      <w:del w:id="1890"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F76553">
      <w:pPr>
        <w:pStyle w:val="XMLCode"/>
        <w:keepNext/>
        <w:keepLines/>
        <w:rPr>
          <w:del w:id="1891" w:author="nick" w:date="2019-10-11T15:57:00Z"/>
          <w:b/>
          <w:bCs/>
          <w:color w:val="000000"/>
        </w:rPr>
      </w:pPr>
      <w:del w:id="1892"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893" w:author="nick" w:date="2019-10-11T15:57:00Z"/>
          <w:b/>
          <w:bCs/>
          <w:color w:val="000000"/>
        </w:rPr>
      </w:pPr>
      <w:del w:id="1894"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895" w:author="nick" w:date="2019-10-11T15:57:00Z"/>
          <w:b/>
          <w:bCs/>
          <w:color w:val="000000"/>
        </w:rPr>
      </w:pPr>
      <w:del w:id="1896"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F76553">
      <w:pPr>
        <w:pStyle w:val="XMLCode"/>
        <w:keepNext/>
        <w:keepLines/>
        <w:rPr>
          <w:del w:id="1897" w:author="nick" w:date="2019-10-11T15:57:00Z"/>
          <w:b/>
          <w:bCs/>
          <w:color w:val="000000"/>
        </w:rPr>
      </w:pPr>
      <w:del w:id="1898"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899" w:author="nick" w:date="2019-10-11T15:57:00Z"/>
          <w:b/>
          <w:bCs/>
          <w:color w:val="000000"/>
        </w:rPr>
      </w:pPr>
      <w:del w:id="1900"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F76553">
      <w:pPr>
        <w:pStyle w:val="XMLCode"/>
        <w:keepNext/>
        <w:keepLines/>
        <w:rPr>
          <w:del w:id="1901" w:author="nick" w:date="2019-10-11T15:57:00Z"/>
          <w:b/>
          <w:bCs/>
          <w:color w:val="000000"/>
        </w:rPr>
      </w:pPr>
      <w:del w:id="1902"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34006BA0" w14:textId="77777777" w:rsidR="00F76553" w:rsidRDefault="00F76553" w:rsidP="00F76553">
      <w:pPr>
        <w:pStyle w:val="XMLCode"/>
        <w:keepNext/>
        <w:keepLines/>
        <w:rPr>
          <w:ins w:id="1903" w:author="nick" w:date="2019-10-11T15:56:00Z"/>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F76553">
      <w:pPr>
        <w:pStyle w:val="XMLCode"/>
        <w:keepNext/>
        <w:keepLines/>
        <w:rPr>
          <w:ins w:id="1904" w:author="nick" w:date="2019-10-11T15:56:00Z"/>
          <w:color w:val="0000FF"/>
        </w:rPr>
      </w:pPr>
    </w:p>
    <w:p w14:paraId="12DEDD7D" w14:textId="5535B8EE" w:rsidR="007E22E1" w:rsidRPr="002A49E1" w:rsidRDefault="007E22E1" w:rsidP="007E22E1">
      <w:pPr>
        <w:pStyle w:val="XMLCode"/>
        <w:keepNext/>
        <w:keepLines/>
        <w:rPr>
          <w:ins w:id="1905" w:author="nick" w:date="2019-10-11T15:56:00Z"/>
        </w:rPr>
      </w:pPr>
      <w:ins w:id="1906" w:author="nick" w:date="2019-10-11T15:56:00Z">
        <w:r>
          <w:t xml:space="preserve">     </w:t>
        </w:r>
        <w:r w:rsidRPr="002A49E1">
          <w:t xml:space="preserve">  </w:t>
        </w:r>
      </w:ins>
      <w:ins w:id="1907" w:author="nick" w:date="2019-10-11T16:00:00Z">
        <w:r>
          <w:t xml:space="preserve">     </w:t>
        </w:r>
      </w:ins>
      <w:ins w:id="1908" w:author="nick" w:date="2019-10-11T15:56:00Z">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909"/>
        <w:proofErr w:type="gramStart"/>
        <w:r w:rsidRPr="009117CB">
          <w:rPr>
            <w:color w:val="008000"/>
          </w:rPr>
          <w:t>&lt;!--</w:t>
        </w:r>
        <w:proofErr w:type="gramEnd"/>
        <w:r w:rsidRPr="009117CB">
          <w:rPr>
            <w:color w:val="008000"/>
          </w:rPr>
          <w:t xml:space="preserve"> </w:t>
        </w:r>
      </w:ins>
      <w:ins w:id="1910" w:author="nick" w:date="2019-10-11T16:04:00Z">
        <w:r w:rsidR="00D53323" w:rsidRPr="009117CB">
          <w:rPr>
            <w:color w:val="008000"/>
          </w:rPr>
          <w:t>friction between adjacent flange partners</w:t>
        </w:r>
      </w:ins>
      <w:ins w:id="1911" w:author="nick" w:date="2019-10-11T15:56:00Z">
        <w:r w:rsidRPr="009117CB">
          <w:rPr>
            <w:color w:val="008000"/>
          </w:rPr>
          <w:t xml:space="preserve"> --&gt;</w:t>
        </w:r>
        <w:commentRangeEnd w:id="1909"/>
        <w:r w:rsidRPr="009117CB">
          <w:rPr>
            <w:color w:val="008000"/>
          </w:rPr>
          <w:commentReference w:id="1909"/>
        </w:r>
      </w:ins>
    </w:p>
    <w:p w14:paraId="0AE3AE99" w14:textId="4F28880A" w:rsidR="007E22E1" w:rsidRPr="009117CB" w:rsidRDefault="007E22E1" w:rsidP="007E22E1">
      <w:pPr>
        <w:pStyle w:val="XMLCode"/>
        <w:keepNext/>
        <w:keepLines/>
        <w:rPr>
          <w:ins w:id="1912" w:author="nick" w:date="2019-10-11T15:56:00Z"/>
          <w:color w:val="0000FF"/>
        </w:rPr>
      </w:pPr>
      <w:ins w:id="1913" w:author="nick" w:date="2019-10-11T16:00:00Z">
        <w:r>
          <w:t xml:space="preserve">     </w:t>
        </w:r>
      </w:ins>
      <w:ins w:id="1914"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7E22E1">
      <w:pPr>
        <w:pStyle w:val="XMLCode"/>
        <w:keepNext/>
        <w:keepLines/>
        <w:rPr>
          <w:ins w:id="1915" w:author="nick" w:date="2019-10-11T15:56:00Z"/>
        </w:rPr>
      </w:pPr>
      <w:ins w:id="1916" w:author="nick" w:date="2019-10-11T16:00:00Z">
        <w:r>
          <w:t xml:space="preserve">     </w:t>
        </w:r>
      </w:ins>
      <w:ins w:id="1917" w:author="nick" w:date="2019-10-11T15:56:00Z">
        <w:r>
          <w:t xml:space="preserve">    </w:t>
        </w:r>
        <w:r w:rsidRPr="002A49E1">
          <w:t xml:space="preserve">           &lt;partner label=</w:t>
        </w:r>
      </w:ins>
      <w:ins w:id="1918" w:author="nick" w:date="2019-11-24T12:20:00Z">
        <w:r w:rsidR="00194316">
          <w:t>"</w:t>
        </w:r>
      </w:ins>
      <w:ins w:id="1919" w:author="nick" w:date="2019-10-11T15:56:00Z">
        <w:r>
          <w:t>PART_7000400</w:t>
        </w:r>
      </w:ins>
      <w:ins w:id="1920" w:author="nick" w:date="2019-11-24T12:20:00Z">
        <w:r w:rsidR="00194316">
          <w:t>"</w:t>
        </w:r>
      </w:ins>
      <w:ins w:id="1921" w:author="nick" w:date="2019-10-11T15:56:00Z">
        <w:r w:rsidRPr="002A49E1">
          <w:t>/&gt;</w:t>
        </w:r>
      </w:ins>
    </w:p>
    <w:p w14:paraId="38A43AAA" w14:textId="6937E484" w:rsidR="007E22E1" w:rsidRPr="002A49E1" w:rsidRDefault="007E22E1" w:rsidP="007E22E1">
      <w:pPr>
        <w:pStyle w:val="XMLCode"/>
        <w:keepNext/>
        <w:keepLines/>
        <w:rPr>
          <w:ins w:id="1922" w:author="nick" w:date="2019-10-11T15:56:00Z"/>
        </w:rPr>
      </w:pPr>
      <w:ins w:id="1923" w:author="nick" w:date="2019-10-11T16:00:00Z">
        <w:r>
          <w:t xml:space="preserve">     </w:t>
        </w:r>
      </w:ins>
      <w:ins w:id="1924" w:author="nick" w:date="2019-10-11T15:56:00Z">
        <w:r>
          <w:t xml:space="preserve">     </w:t>
        </w:r>
        <w:r w:rsidRPr="002A49E1">
          <w:t xml:space="preserve">          &lt;partner label=</w:t>
        </w:r>
      </w:ins>
      <w:ins w:id="1925" w:author="nick" w:date="2019-11-24T12:20:00Z">
        <w:r w:rsidR="00194316">
          <w:t>"</w:t>
        </w:r>
      </w:ins>
      <w:ins w:id="1926" w:author="nick" w:date="2019-10-11T15:56:00Z">
        <w:r>
          <w:t>PART_7100100</w:t>
        </w:r>
      </w:ins>
      <w:ins w:id="1927" w:author="nick" w:date="2019-11-24T12:20:00Z">
        <w:r w:rsidR="00194316">
          <w:t>"</w:t>
        </w:r>
      </w:ins>
      <w:ins w:id="1928" w:author="nick" w:date="2019-10-11T15:56:00Z">
        <w:r w:rsidRPr="002A49E1">
          <w:t>/&gt;</w:t>
        </w:r>
      </w:ins>
    </w:p>
    <w:p w14:paraId="0F6B51E5" w14:textId="20660033" w:rsidR="007E22E1" w:rsidRPr="002A49E1" w:rsidRDefault="007E22E1" w:rsidP="007E22E1">
      <w:pPr>
        <w:pStyle w:val="XMLCode"/>
        <w:keepNext/>
        <w:keepLines/>
        <w:rPr>
          <w:ins w:id="1929" w:author="nick" w:date="2019-10-11T15:56:00Z"/>
        </w:rPr>
      </w:pPr>
      <w:ins w:id="1930" w:author="nick" w:date="2019-10-11T16:00:00Z">
        <w:r>
          <w:t xml:space="preserve">     </w:t>
        </w:r>
      </w:ins>
      <w:ins w:id="1931" w:author="nick" w:date="2019-10-11T15:56: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932" w:author="nick" w:date="2019-11-24T12:20:00Z">
        <w:r w:rsidR="00194316">
          <w:t>"</w:t>
        </w:r>
      </w:ins>
      <w:ins w:id="1933" w:author="nick" w:date="2019-10-11T15:56:00Z">
        <w:r w:rsidRPr="002A49E1">
          <w:t>0.8</w:t>
        </w:r>
      </w:ins>
      <w:ins w:id="1934" w:author="nick" w:date="2019-11-24T12:20:00Z">
        <w:r w:rsidR="00194316">
          <w:t>"</w:t>
        </w:r>
      </w:ins>
      <w:ins w:id="1935" w:author="nick" w:date="2019-10-11T15:56:00Z">
        <w:r w:rsidRPr="002A49E1">
          <w:t>/&gt;</w:t>
        </w:r>
      </w:ins>
    </w:p>
    <w:p w14:paraId="23317245" w14:textId="719D83A5" w:rsidR="007E22E1" w:rsidRPr="009117CB" w:rsidRDefault="007E22E1" w:rsidP="007E22E1">
      <w:pPr>
        <w:pStyle w:val="XMLCode"/>
        <w:keepNext/>
        <w:keepLines/>
        <w:rPr>
          <w:ins w:id="1936" w:author="nick" w:date="2019-10-11T15:56:00Z"/>
          <w:color w:val="0000FF"/>
        </w:rPr>
      </w:pPr>
      <w:ins w:id="1937" w:author="nick" w:date="2019-10-11T16:00:00Z">
        <w:r w:rsidRPr="009117CB">
          <w:rPr>
            <w:color w:val="0000FF"/>
          </w:rPr>
          <w:t xml:space="preserve">     </w:t>
        </w:r>
      </w:ins>
      <w:ins w:id="1938"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939" w:author="nick" w:date="2019-10-11T15:56:00Z"/>
          <w:color w:val="0000FF"/>
        </w:rPr>
      </w:pPr>
      <w:ins w:id="1940" w:author="nick" w:date="2019-10-11T16:00:00Z">
        <w:r w:rsidRPr="009117CB">
          <w:rPr>
            <w:color w:val="0000FF"/>
          </w:rPr>
          <w:t xml:space="preserve">     </w:t>
        </w:r>
      </w:ins>
      <w:ins w:id="1941" w:author="nick" w:date="2019-10-11T15:56:00Z">
        <w:r w:rsidRPr="009117CB">
          <w:rPr>
            <w:color w:val="0000FF"/>
          </w:rPr>
          <w:t xml:space="preserve">           &lt;contact&gt;</w:t>
        </w:r>
      </w:ins>
    </w:p>
    <w:p w14:paraId="105A5A44" w14:textId="641EDC0F" w:rsidR="007E22E1" w:rsidRPr="002A49E1" w:rsidRDefault="007E22E1" w:rsidP="007E22E1">
      <w:pPr>
        <w:pStyle w:val="XMLCode"/>
        <w:keepNext/>
        <w:keepLines/>
        <w:rPr>
          <w:ins w:id="1942" w:author="nick" w:date="2019-10-11T15:56:00Z"/>
        </w:rPr>
      </w:pPr>
      <w:ins w:id="1943" w:author="nick" w:date="2019-10-11T16:00:00Z">
        <w:r>
          <w:t xml:space="preserve">     </w:t>
        </w:r>
      </w:ins>
      <w:ins w:id="1944" w:author="nick" w:date="2019-10-11T15:56:00Z">
        <w:r>
          <w:t xml:space="preserve">    </w:t>
        </w:r>
        <w:r w:rsidRPr="002A49E1">
          <w:t xml:space="preserve">           &lt;partner label=</w:t>
        </w:r>
      </w:ins>
      <w:ins w:id="1945" w:author="nick" w:date="2019-11-24T12:20:00Z">
        <w:r w:rsidR="00194316">
          <w:t>"</w:t>
        </w:r>
      </w:ins>
      <w:ins w:id="1946" w:author="nick" w:date="2019-10-11T15:56:00Z">
        <w:r>
          <w:t>PART_7100100</w:t>
        </w:r>
      </w:ins>
      <w:ins w:id="1947" w:author="nick" w:date="2019-11-24T12:20:00Z">
        <w:r w:rsidR="00194316">
          <w:t>"</w:t>
        </w:r>
      </w:ins>
      <w:ins w:id="1948" w:author="nick" w:date="2019-10-11T15:56:00Z">
        <w:r w:rsidRPr="002A49E1">
          <w:t>/&gt;</w:t>
        </w:r>
      </w:ins>
    </w:p>
    <w:p w14:paraId="75458D8F" w14:textId="5D35C82F" w:rsidR="007E22E1" w:rsidRPr="002A49E1" w:rsidRDefault="007E22E1" w:rsidP="007E22E1">
      <w:pPr>
        <w:pStyle w:val="XMLCode"/>
        <w:keepNext/>
        <w:keepLines/>
        <w:rPr>
          <w:ins w:id="1949" w:author="nick" w:date="2019-10-11T15:56:00Z"/>
        </w:rPr>
      </w:pPr>
      <w:ins w:id="1950" w:author="nick" w:date="2019-10-11T16:00:00Z">
        <w:r>
          <w:t xml:space="preserve">     </w:t>
        </w:r>
      </w:ins>
      <w:ins w:id="1951" w:author="nick" w:date="2019-10-11T15:56:00Z">
        <w:r w:rsidRPr="002A49E1">
          <w:t xml:space="preserve">  </w:t>
        </w:r>
        <w:r>
          <w:t xml:space="preserve">   </w:t>
        </w:r>
        <w:r w:rsidRPr="002A49E1">
          <w:t xml:space="preserve">          &lt;partner label=</w:t>
        </w:r>
      </w:ins>
      <w:ins w:id="1952" w:author="nick" w:date="2019-11-24T12:20:00Z">
        <w:r w:rsidR="00194316">
          <w:t>"</w:t>
        </w:r>
      </w:ins>
      <w:ins w:id="1953" w:author="nick" w:date="2019-10-11T15:56:00Z">
        <w:r>
          <w:t>PART_5000300</w:t>
        </w:r>
      </w:ins>
      <w:ins w:id="1954" w:author="nick" w:date="2019-11-24T12:20:00Z">
        <w:r w:rsidR="00194316">
          <w:t>"</w:t>
        </w:r>
      </w:ins>
      <w:ins w:id="1955" w:author="nick" w:date="2019-10-11T15:56:00Z">
        <w:r w:rsidRPr="002A49E1">
          <w:t>/&gt;</w:t>
        </w:r>
      </w:ins>
    </w:p>
    <w:p w14:paraId="0854A342" w14:textId="20AC2101" w:rsidR="007E22E1" w:rsidRPr="002A49E1" w:rsidRDefault="007E22E1" w:rsidP="007E22E1">
      <w:pPr>
        <w:pStyle w:val="XMLCode"/>
        <w:keepNext/>
        <w:keepLines/>
        <w:rPr>
          <w:ins w:id="1956" w:author="nick" w:date="2019-10-11T15:56:00Z"/>
        </w:rPr>
      </w:pPr>
      <w:ins w:id="1957" w:author="nick" w:date="2019-10-11T16:00:00Z">
        <w:r>
          <w:t xml:space="preserve">     </w:t>
        </w:r>
      </w:ins>
      <w:ins w:id="1958" w:author="nick" w:date="2019-10-11T15:56:00Z">
        <w:r w:rsidRPr="002A49E1">
          <w:t xml:space="preserve"> </w:t>
        </w:r>
        <w:r>
          <w:t xml:space="preserve">    </w:t>
        </w:r>
        <w:r w:rsidRPr="002A49E1">
          <w:t xml:space="preserve">          &lt;coefficients </w:t>
        </w:r>
        <w:proofErr w:type="spellStart"/>
        <w:r w:rsidRPr="002A49E1">
          <w:t>static_friction</w:t>
        </w:r>
        <w:proofErr w:type="spellEnd"/>
        <w:r w:rsidRPr="002A49E1">
          <w:t>=</w:t>
        </w:r>
      </w:ins>
      <w:ins w:id="1959" w:author="nick" w:date="2019-11-24T12:20:00Z">
        <w:r w:rsidR="00194316">
          <w:t>"</w:t>
        </w:r>
      </w:ins>
      <w:ins w:id="1960" w:author="nick" w:date="2019-10-11T15:56:00Z">
        <w:r w:rsidRPr="002A49E1">
          <w:t>0.8</w:t>
        </w:r>
      </w:ins>
      <w:ins w:id="1961" w:author="nick" w:date="2019-11-24T12:20:00Z">
        <w:r w:rsidR="00194316">
          <w:t>"</w:t>
        </w:r>
      </w:ins>
      <w:ins w:id="1962" w:author="nick" w:date="2019-10-11T15:56:00Z">
        <w:r w:rsidRPr="002A49E1">
          <w:t>/&gt;</w:t>
        </w:r>
      </w:ins>
    </w:p>
    <w:p w14:paraId="3207DBA4" w14:textId="6D6F4EC5" w:rsidR="007E22E1" w:rsidRPr="009117CB" w:rsidRDefault="007E22E1" w:rsidP="007E22E1">
      <w:pPr>
        <w:pStyle w:val="XMLCode"/>
        <w:keepNext/>
        <w:keepLines/>
        <w:rPr>
          <w:ins w:id="1963" w:author="nick" w:date="2019-10-11T15:56:00Z"/>
          <w:color w:val="0000FF"/>
        </w:rPr>
      </w:pPr>
      <w:ins w:id="1964" w:author="nick" w:date="2019-10-11T16:00:00Z">
        <w:r w:rsidRPr="009117CB">
          <w:rPr>
            <w:color w:val="0000FF"/>
          </w:rPr>
          <w:t xml:space="preserve">     </w:t>
        </w:r>
      </w:ins>
      <w:ins w:id="1965"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966" w:author="nick" w:date="2019-10-11T15:56:00Z"/>
          <w:color w:val="0000FF"/>
        </w:rPr>
      </w:pPr>
      <w:ins w:id="1967" w:author="nick" w:date="2019-10-11T16:00:00Z">
        <w:r w:rsidRPr="009117CB">
          <w:rPr>
            <w:color w:val="0000FF"/>
          </w:rPr>
          <w:t xml:space="preserve">     </w:t>
        </w:r>
      </w:ins>
      <w:ins w:id="1968" w:author="nick" w:date="2019-10-11T15:56:00Z">
        <w:r w:rsidRPr="009117CB">
          <w:rPr>
            <w:color w:val="0000FF"/>
          </w:rPr>
          <w:t xml:space="preserve">           &lt;contact&gt;</w:t>
        </w:r>
      </w:ins>
    </w:p>
    <w:p w14:paraId="7E5616B5" w14:textId="3077E6AB" w:rsidR="007E22E1" w:rsidRPr="002A49E1" w:rsidRDefault="007E22E1" w:rsidP="007E22E1">
      <w:pPr>
        <w:pStyle w:val="XMLCode"/>
        <w:keepNext/>
        <w:keepLines/>
        <w:rPr>
          <w:ins w:id="1969" w:author="nick" w:date="2019-10-11T15:56:00Z"/>
        </w:rPr>
      </w:pPr>
      <w:ins w:id="1970" w:author="nick" w:date="2019-10-11T16:00:00Z">
        <w:r>
          <w:t xml:space="preserve">     </w:t>
        </w:r>
      </w:ins>
      <w:ins w:id="1971" w:author="nick" w:date="2019-10-11T15:56:00Z">
        <w:r>
          <w:t xml:space="preserve">     </w:t>
        </w:r>
        <w:r w:rsidRPr="002A49E1">
          <w:t xml:space="preserve">          &lt;partner label=</w:t>
        </w:r>
      </w:ins>
      <w:ins w:id="1972" w:author="nick" w:date="2019-11-24T12:20:00Z">
        <w:r w:rsidR="00194316">
          <w:t>"</w:t>
        </w:r>
      </w:ins>
      <w:ins w:id="1973" w:author="nick" w:date="2019-10-11T15:56:00Z">
        <w:r>
          <w:t>PART_5000300</w:t>
        </w:r>
      </w:ins>
      <w:ins w:id="1974" w:author="nick" w:date="2019-11-24T12:20:00Z">
        <w:r w:rsidR="00194316">
          <w:t>"</w:t>
        </w:r>
      </w:ins>
      <w:ins w:id="1975" w:author="nick" w:date="2019-10-11T15:56:00Z">
        <w:r w:rsidRPr="002A49E1">
          <w:t>/&gt;</w:t>
        </w:r>
      </w:ins>
    </w:p>
    <w:p w14:paraId="47B207A1" w14:textId="4E920783" w:rsidR="007E22E1" w:rsidRPr="002A49E1" w:rsidRDefault="007E22E1" w:rsidP="007E22E1">
      <w:pPr>
        <w:pStyle w:val="XMLCode"/>
        <w:keepNext/>
        <w:keepLines/>
        <w:rPr>
          <w:ins w:id="1976" w:author="nick" w:date="2019-10-11T15:56:00Z"/>
        </w:rPr>
      </w:pPr>
      <w:ins w:id="1977" w:author="nick" w:date="2019-10-11T16:00:00Z">
        <w:r>
          <w:t xml:space="preserve">     </w:t>
        </w:r>
      </w:ins>
      <w:ins w:id="1978" w:author="nick" w:date="2019-10-11T15:56:00Z">
        <w:r>
          <w:t xml:space="preserve">   </w:t>
        </w:r>
        <w:r w:rsidRPr="002A49E1">
          <w:t xml:space="preserve">            &lt;partner label=</w:t>
        </w:r>
      </w:ins>
      <w:ins w:id="1979" w:author="nick" w:date="2019-11-24T12:20:00Z">
        <w:r w:rsidR="00194316">
          <w:t>"</w:t>
        </w:r>
      </w:ins>
      <w:ins w:id="1980" w:author="nick" w:date="2019-10-11T15:56:00Z">
        <w:r w:rsidRPr="00F20EA0">
          <w:t>PART_5000800</w:t>
        </w:r>
      </w:ins>
      <w:ins w:id="1981" w:author="nick" w:date="2019-11-24T12:20:00Z">
        <w:r w:rsidR="00194316">
          <w:t>"</w:t>
        </w:r>
      </w:ins>
      <w:ins w:id="1982" w:author="nick" w:date="2019-10-11T15:56:00Z">
        <w:r w:rsidRPr="002A49E1">
          <w:t>/&gt;</w:t>
        </w:r>
      </w:ins>
    </w:p>
    <w:p w14:paraId="13DB784B" w14:textId="4AB6792B" w:rsidR="007E22E1" w:rsidRPr="002A49E1" w:rsidRDefault="007E22E1" w:rsidP="007E22E1">
      <w:pPr>
        <w:pStyle w:val="XMLCode"/>
        <w:keepNext/>
        <w:keepLines/>
        <w:rPr>
          <w:ins w:id="1983" w:author="nick" w:date="2019-10-11T15:56:00Z"/>
        </w:rPr>
      </w:pPr>
      <w:ins w:id="1984" w:author="nick" w:date="2019-10-11T15:56:00Z">
        <w:r w:rsidRPr="002A49E1">
          <w:t xml:space="preserve"> </w:t>
        </w:r>
        <w:r>
          <w:t xml:space="preserve">    </w:t>
        </w:r>
      </w:ins>
      <w:ins w:id="1985" w:author="nick" w:date="2019-10-11T16:00:00Z">
        <w:r>
          <w:t xml:space="preserve">     </w:t>
        </w:r>
      </w:ins>
      <w:ins w:id="1986" w:author="nick" w:date="2019-10-11T15:56:00Z">
        <w:r w:rsidRPr="002A49E1">
          <w:t xml:space="preserve">          &lt;coefficients </w:t>
        </w:r>
        <w:proofErr w:type="spellStart"/>
        <w:r w:rsidRPr="002A49E1">
          <w:t>static_friction</w:t>
        </w:r>
        <w:proofErr w:type="spellEnd"/>
        <w:r w:rsidRPr="002A49E1">
          <w:t>=</w:t>
        </w:r>
      </w:ins>
      <w:ins w:id="1987" w:author="nick" w:date="2019-11-24T12:20:00Z">
        <w:r w:rsidR="00194316">
          <w:t>"</w:t>
        </w:r>
      </w:ins>
      <w:ins w:id="1988" w:author="nick" w:date="2019-10-11T15:56:00Z">
        <w:r w:rsidRPr="002A49E1">
          <w:t>0.8</w:t>
        </w:r>
      </w:ins>
      <w:ins w:id="1989" w:author="nick" w:date="2019-11-24T12:20:00Z">
        <w:r w:rsidR="00194316">
          <w:t>"</w:t>
        </w:r>
      </w:ins>
      <w:ins w:id="1990" w:author="nick" w:date="2019-10-11T15:56:00Z">
        <w:r w:rsidRPr="002A49E1">
          <w:t>/&gt;</w:t>
        </w:r>
      </w:ins>
    </w:p>
    <w:p w14:paraId="65A28FB0" w14:textId="6B856964" w:rsidR="007E22E1" w:rsidRPr="009117CB" w:rsidRDefault="007E22E1" w:rsidP="007E22E1">
      <w:pPr>
        <w:pStyle w:val="XMLCode"/>
        <w:keepNext/>
        <w:keepLines/>
        <w:rPr>
          <w:ins w:id="1991" w:author="nick" w:date="2019-10-11T15:56:00Z"/>
          <w:color w:val="0000FF"/>
        </w:rPr>
      </w:pPr>
      <w:ins w:id="1992" w:author="nick" w:date="2019-10-11T16:00:00Z">
        <w:r w:rsidRPr="009117CB">
          <w:rPr>
            <w:color w:val="0000FF"/>
          </w:rPr>
          <w:t xml:space="preserve">     </w:t>
        </w:r>
      </w:ins>
      <w:ins w:id="1993"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994" w:author="nick" w:date="2019-10-11T15:56:00Z"/>
          <w:color w:val="0000FF"/>
        </w:rPr>
      </w:pPr>
      <w:ins w:id="1995" w:author="nick" w:date="2019-10-11T16:00:00Z">
        <w:r w:rsidRPr="009117CB">
          <w:rPr>
            <w:color w:val="0000FF"/>
          </w:rPr>
          <w:t xml:space="preserve">     </w:t>
        </w:r>
      </w:ins>
      <w:ins w:id="1996" w:author="nick" w:date="2019-10-11T15:56:00Z">
        <w:r w:rsidRPr="009117CB">
          <w:rPr>
            <w:color w:val="0000FF"/>
          </w:rPr>
          <w:t xml:space="preserve">       &lt;/</w:t>
        </w:r>
        <w:proofErr w:type="spellStart"/>
        <w:r w:rsidRPr="009117CB">
          <w:rPr>
            <w:color w:val="0000FF"/>
          </w:rPr>
          <w:t>contact_list</w:t>
        </w:r>
        <w:proofErr w:type="spellEnd"/>
        <w:r w:rsidRPr="009117CB">
          <w:rPr>
            <w:color w:val="0000FF"/>
          </w:rPr>
          <w: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997" w:name="_Toc428456272"/>
      <w:bookmarkStart w:id="1998" w:name="_Toc428537235"/>
      <w:bookmarkStart w:id="1999" w:name="_Toc428969554"/>
      <w:bookmarkStart w:id="2000" w:name="_Toc429052945"/>
      <w:bookmarkStart w:id="2001" w:name="_Toc3556989"/>
      <w:bookmarkStart w:id="2002" w:name="_Toc24967486"/>
      <w:bookmarkEnd w:id="1997"/>
      <w:bookmarkEnd w:id="1998"/>
      <w:bookmarkEnd w:id="1999"/>
      <w:bookmarkEnd w:id="2000"/>
      <w:r>
        <w:t>Possible Bolt and Screw Assemblies</w:t>
      </w:r>
      <w:bookmarkEnd w:id="2001"/>
      <w:bookmarkEnd w:id="200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B626E63" w:rsidR="00314F5A" w:rsidRDefault="00E62DBF" w:rsidP="00E62DBF">
      <w:pPr>
        <w:pStyle w:val="Beschriftung"/>
      </w:pPr>
      <w:bookmarkStart w:id="2003" w:name="_Toc3557101"/>
      <w:bookmarkStart w:id="2004" w:name="_Toc24721913"/>
      <w:r>
        <w:t xml:space="preserve">Figure </w:t>
      </w:r>
      <w:r w:rsidR="00406B64">
        <w:fldChar w:fldCharType="begin"/>
      </w:r>
      <w:r w:rsidR="00406B64">
        <w:instrText xml:space="preserve"> SEQ Figure \* ARABIC </w:instrText>
      </w:r>
      <w:r w:rsidR="00406B64">
        <w:fldChar w:fldCharType="separate"/>
      </w:r>
      <w:r w:rsidR="006100B3">
        <w:rPr>
          <w:noProof/>
        </w:rPr>
        <w:t>22</w:t>
      </w:r>
      <w:r w:rsidR="00406B64">
        <w:fldChar w:fldCharType="end"/>
      </w:r>
      <w:r>
        <w:t>: Bolt with welded nut</w:t>
      </w:r>
      <w:bookmarkEnd w:id="2003"/>
      <w:bookmarkEnd w:id="200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A31B17E" w:rsidR="0086511D" w:rsidRDefault="00E62DBF" w:rsidP="00E62DBF">
      <w:pPr>
        <w:pStyle w:val="Beschriftung"/>
      </w:pPr>
      <w:bookmarkStart w:id="2005" w:name="_Ref3568949"/>
      <w:bookmarkStart w:id="2006" w:name="_Toc3557102"/>
      <w:bookmarkStart w:id="2007" w:name="_Ref3568942"/>
      <w:bookmarkStart w:id="2008" w:name="_Toc24721914"/>
      <w:r>
        <w:t xml:space="preserve">Figure </w:t>
      </w:r>
      <w:r w:rsidR="00406B64">
        <w:fldChar w:fldCharType="begin"/>
      </w:r>
      <w:r w:rsidR="00406B64">
        <w:instrText xml:space="preserve"> SEQ Figure \* ARABIC </w:instrText>
      </w:r>
      <w:r w:rsidR="00406B64">
        <w:fldChar w:fldCharType="separate"/>
      </w:r>
      <w:r w:rsidR="006100B3">
        <w:rPr>
          <w:noProof/>
        </w:rPr>
        <w:t>23</w:t>
      </w:r>
      <w:r w:rsidR="00406B64">
        <w:fldChar w:fldCharType="end"/>
      </w:r>
      <w:bookmarkEnd w:id="2005"/>
      <w:r>
        <w:t>: Bolt with free nut</w:t>
      </w:r>
      <w:bookmarkEnd w:id="2006"/>
      <w:bookmarkEnd w:id="2007"/>
      <w:bookmarkEnd w:id="200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D35409">
      <w:pPr>
        <w:pStyle w:val="Listenabsatz"/>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F730D56" w:rsidR="00A03929" w:rsidRDefault="00E62DBF" w:rsidP="00D35409">
      <w:pPr>
        <w:pStyle w:val="Beschriftung"/>
        <w:rPr>
          <w:b w:val="0"/>
          <w:bCs w:val="0"/>
        </w:rPr>
      </w:pPr>
      <w:bookmarkStart w:id="2009" w:name="_Ref3568964"/>
      <w:bookmarkStart w:id="2010" w:name="_Toc3557103"/>
      <w:bookmarkStart w:id="2011" w:name="_Toc24721915"/>
      <w:r>
        <w:t xml:space="preserve">Figure </w:t>
      </w:r>
      <w:r w:rsidR="00406B64">
        <w:fldChar w:fldCharType="begin"/>
      </w:r>
      <w:r w:rsidR="00406B64">
        <w:instrText xml:space="preserve"> SEQ Figure \* ARABIC </w:instrText>
      </w:r>
      <w:r w:rsidR="00406B64">
        <w:fldChar w:fldCharType="separate"/>
      </w:r>
      <w:r w:rsidR="006100B3">
        <w:rPr>
          <w:noProof/>
        </w:rPr>
        <w:t>24</w:t>
      </w:r>
      <w:r w:rsidR="00406B64">
        <w:fldChar w:fldCharType="end"/>
      </w:r>
      <w:bookmarkEnd w:id="2009"/>
      <w:r>
        <w:t>: Screw</w:t>
      </w:r>
      <w:bookmarkEnd w:id="2010"/>
      <w:bookmarkEnd w:id="2011"/>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BD3588F" w:rsidR="00A03929" w:rsidRDefault="00E62DBF" w:rsidP="001D764B">
      <w:pPr>
        <w:pStyle w:val="Beschriftung"/>
        <w:spacing w:before="120"/>
      </w:pPr>
      <w:bookmarkStart w:id="2012" w:name="_Toc3557104"/>
      <w:bookmarkStart w:id="2013" w:name="_Toc24721916"/>
      <w:r>
        <w:t xml:space="preserve">Figure </w:t>
      </w:r>
      <w:r w:rsidR="00406B64">
        <w:fldChar w:fldCharType="begin"/>
      </w:r>
      <w:r w:rsidR="00406B64">
        <w:instrText xml:space="preserve"> SEQ Figure \* ARABIC </w:instrText>
      </w:r>
      <w:r w:rsidR="00406B64">
        <w:fldChar w:fldCharType="separate"/>
      </w:r>
      <w:r w:rsidR="006100B3">
        <w:rPr>
          <w:noProof/>
        </w:rPr>
        <w:t>25</w:t>
      </w:r>
      <w:r w:rsidR="00406B64">
        <w:fldChar w:fldCharType="end"/>
      </w:r>
      <w:r>
        <w:t>: Welded stud with free nut</w:t>
      </w:r>
      <w:bookmarkEnd w:id="2012"/>
      <w:bookmarkEnd w:id="201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5F94842" w:rsidR="007B3BC4" w:rsidRDefault="00E82958" w:rsidP="00E82958">
      <w:pPr>
        <w:pStyle w:val="Beschriftung"/>
        <w:rPr>
          <w:lang w:eastAsia="x-none"/>
        </w:rPr>
      </w:pPr>
      <w:bookmarkStart w:id="2014" w:name="_Toc3557105"/>
      <w:bookmarkStart w:id="2015" w:name="_Toc24721917"/>
      <w:r>
        <w:t xml:space="preserve">Figure </w:t>
      </w:r>
      <w:r>
        <w:fldChar w:fldCharType="begin"/>
      </w:r>
      <w:r>
        <w:instrText xml:space="preserve"> SEQ Figure \* ARABIC </w:instrText>
      </w:r>
      <w:r>
        <w:fldChar w:fldCharType="separate"/>
      </w:r>
      <w:r w:rsidR="006100B3">
        <w:rPr>
          <w:noProof/>
        </w:rPr>
        <w:t>26</w:t>
      </w:r>
      <w:r>
        <w:fldChar w:fldCharType="end"/>
      </w:r>
      <w:r>
        <w:t>: Plain stud</w:t>
      </w:r>
      <w:bookmarkEnd w:id="2014"/>
      <w:bookmarkEnd w:id="2015"/>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018B7A3" w:rsidR="004F62C7" w:rsidRDefault="002E60CB" w:rsidP="007B3BC4">
      <w:pPr>
        <w:spacing w:before="120"/>
        <w:jc w:val="both"/>
      </w:pPr>
      <w:bookmarkStart w:id="2016" w:name="_GoBack"/>
      <w:r>
        <w:t>I</w:t>
      </w:r>
      <w:r w:rsidRPr="00AE3187">
        <w:t>n all case</w:t>
      </w:r>
      <w:r w:rsidR="007B3BC4">
        <w:t>s</w:t>
      </w:r>
      <w:ins w:id="2017" w:author="Dr. Carsten Franke" w:date="2019-12-10T21:54:00Z">
        <w:r w:rsidR="007E7215">
          <w:t>,</w:t>
        </w:r>
      </w:ins>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del w:id="2018" w:author="Dr. Carsten Franke" w:date="2019-12-10T21:54:00Z">
        <w:r w:rsidRPr="00AE3187" w:rsidDel="007E7215">
          <w:delText xml:space="preserve">connects </w:delText>
        </w:r>
      </w:del>
      <w:ins w:id="2019" w:author="Dr. Carsten Franke" w:date="2019-12-10T21:54:00Z">
        <w:r w:rsidR="007E7215">
          <w:t>contains</w:t>
        </w:r>
        <w:r w:rsidR="007E7215" w:rsidRPr="00AE3187">
          <w:t xml:space="preserve"> </w:t>
        </w:r>
      </w:ins>
      <w:r w:rsidRPr="00AE3187">
        <w:t xml:space="preserve">only the </w:t>
      </w:r>
      <w:ins w:id="2020" w:author="Dr. Carsten Franke" w:date="2019-12-10T21:55:00Z">
        <w:r w:rsidR="007E7215">
          <w:t xml:space="preserve">assemblies, </w:t>
        </w:r>
      </w:ins>
      <w:r>
        <w:t>part codes or property IDs of the connected</w:t>
      </w:r>
      <w:r w:rsidRPr="00AE3187">
        <w:t xml:space="preserve"> sheets</w:t>
      </w:r>
      <w:r>
        <w:t>.</w:t>
      </w:r>
      <w:ins w:id="2021" w:author="Dr. Carsten Franke" w:date="2019-12-10T21:55:00Z">
        <w:r w:rsidR="007E7215">
          <w:t xml:space="preserve"> </w:t>
        </w:r>
      </w:ins>
    </w:p>
    <w:p w14:paraId="1AE2BA22" w14:textId="77777777" w:rsidR="002E60CB" w:rsidRPr="00226A3F" w:rsidRDefault="002E60CB" w:rsidP="002E60CB">
      <w:pPr>
        <w:pStyle w:val="berschrift3"/>
      </w:pPr>
      <w:bookmarkStart w:id="2022" w:name="_Toc428456274"/>
      <w:bookmarkStart w:id="2023" w:name="_Toc428537237"/>
      <w:bookmarkStart w:id="2024" w:name="_Toc428969556"/>
      <w:bookmarkStart w:id="2025" w:name="_Toc429052947"/>
      <w:bookmarkStart w:id="2026" w:name="_Toc428456275"/>
      <w:bookmarkStart w:id="2027" w:name="_Toc428537238"/>
      <w:bookmarkStart w:id="2028" w:name="_Toc428969557"/>
      <w:bookmarkStart w:id="2029" w:name="_Toc429052948"/>
      <w:bookmarkStart w:id="2030" w:name="_Toc413359597"/>
      <w:bookmarkStart w:id="2031" w:name="_Toc3556990"/>
      <w:bookmarkStart w:id="2032" w:name="_Toc24967487"/>
      <w:bookmarkEnd w:id="2022"/>
      <w:bookmarkEnd w:id="2023"/>
      <w:bookmarkEnd w:id="2024"/>
      <w:bookmarkEnd w:id="2025"/>
      <w:bookmarkEnd w:id="2026"/>
      <w:bookmarkEnd w:id="2027"/>
      <w:bookmarkEnd w:id="2028"/>
      <w:bookmarkEnd w:id="2029"/>
      <w:bookmarkEnd w:id="2016"/>
      <w:r w:rsidRPr="00226A3F">
        <w:lastRenderedPageBreak/>
        <w:t>Screw</w:t>
      </w:r>
      <w:bookmarkEnd w:id="2030"/>
      <w:bookmarkEnd w:id="2031"/>
      <w:bookmarkEnd w:id="203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55CB71" w:rsidR="002E60CB" w:rsidRDefault="002E60CB" w:rsidP="00E62DBF">
      <w:pPr>
        <w:pStyle w:val="Beschriftung"/>
        <w:spacing w:before="120"/>
      </w:pPr>
      <w:bookmarkStart w:id="2033" w:name="_Toc3566465"/>
      <w:bookmarkStart w:id="2034" w:name="_Toc24726686"/>
      <w:r>
        <w:t xml:space="preserve">Table </w:t>
      </w:r>
      <w:r w:rsidR="00D43112">
        <w:fldChar w:fldCharType="begin"/>
      </w:r>
      <w:r w:rsidR="00D43112">
        <w:instrText xml:space="preserve"> SEQ Table \* ARABIC </w:instrText>
      </w:r>
      <w:r w:rsidR="00D43112">
        <w:fldChar w:fldCharType="separate"/>
      </w:r>
      <w:r w:rsidR="00251FF0">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33"/>
      <w:bookmarkEnd w:id="2034"/>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16A821F" w:rsidR="00003FF9" w:rsidRDefault="00003FF9" w:rsidP="00003FF9">
      <w:pPr>
        <w:pStyle w:val="Beschriftung"/>
        <w:spacing w:before="120"/>
        <w:rPr>
          <w:rStyle w:val="elementdeftypeChar"/>
          <w:b/>
        </w:rPr>
      </w:pPr>
      <w:bookmarkStart w:id="2035" w:name="_Toc3566466"/>
      <w:bookmarkStart w:id="2036" w:name="_Toc24726687"/>
      <w:r>
        <w:t xml:space="preserve">Table </w:t>
      </w:r>
      <w:r w:rsidR="00D43112">
        <w:fldChar w:fldCharType="begin"/>
      </w:r>
      <w:r w:rsidR="00D43112">
        <w:instrText xml:space="preserve"> SEQ Table \* ARABIC </w:instrText>
      </w:r>
      <w:r w:rsidR="00D43112">
        <w:fldChar w:fldCharType="separate"/>
      </w:r>
      <w:r w:rsidR="00251FF0">
        <w:rPr>
          <w:noProof/>
        </w:rPr>
        <w:t>59</w:t>
      </w:r>
      <w:r w:rsidR="00D43112">
        <w:fldChar w:fldCharType="end"/>
      </w:r>
      <w:r>
        <w:t xml:space="preserve">: </w:t>
      </w:r>
      <w:r w:rsidRPr="00003FF9">
        <w:t xml:space="preserve">Nested elements of element </w:t>
      </w:r>
      <w:r w:rsidRPr="00003FF9">
        <w:rPr>
          <w:rStyle w:val="elementdeftypeChar"/>
          <w:b/>
        </w:rPr>
        <w:t>&lt;screw/&gt;</w:t>
      </w:r>
      <w:bookmarkEnd w:id="2035"/>
      <w:bookmarkEnd w:id="203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037" w:name="_Toc3556991"/>
      <w:bookmarkStart w:id="2038" w:name="_Toc24967488"/>
      <w:r>
        <w:t>7.5.7.1 Flow Drilled Screws</w:t>
      </w:r>
      <w:r w:rsidR="00EF4929">
        <w:t xml:space="preserve"> (FDS)</w:t>
      </w:r>
      <w:bookmarkEnd w:id="2037"/>
      <w:bookmarkEnd w:id="2038"/>
    </w:p>
    <w:p w14:paraId="6AB3B9E6" w14:textId="0855B4A6"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6"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F6527D" w:rsidP="005C50FA">
      <w:pPr>
        <w:pStyle w:val="StandardWeb"/>
        <w:spacing w:before="0" w:beforeAutospacing="0" w:after="0" w:afterAutospacing="0" w:line="315" w:lineRule="atLeast"/>
        <w:rPr>
          <w:rFonts w:asciiTheme="minorHAnsi" w:hAnsiTheme="minorHAnsi" w:cstheme="minorHAnsi"/>
          <w:sz w:val="22"/>
          <w:szCs w:val="22"/>
          <w:lang w:val="en-US"/>
        </w:rPr>
      </w:pPr>
      <w:hyperlink r:id="rId97"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E0EB176" w:rsidR="005C50FA" w:rsidRPr="005C50FA" w:rsidRDefault="005C50FA" w:rsidP="005C50FA">
      <w:pPr>
        <w:pStyle w:val="Beschriftung"/>
        <w:rPr>
          <w:color w:val="676F76"/>
          <w:sz w:val="21"/>
          <w:szCs w:val="21"/>
          <w:lang w:val="en" w:eastAsia="en-US"/>
        </w:rPr>
      </w:pPr>
      <w:bookmarkStart w:id="2039" w:name="_Toc3557106"/>
      <w:bookmarkStart w:id="2040" w:name="_Toc24721918"/>
      <w:r>
        <w:t xml:space="preserve">Figure </w:t>
      </w:r>
      <w:r w:rsidR="00406B64">
        <w:fldChar w:fldCharType="begin"/>
      </w:r>
      <w:r w:rsidR="00406B64">
        <w:instrText xml:space="preserve"> SEQ Figure \* ARABIC </w:instrText>
      </w:r>
      <w:r w:rsidR="00406B64">
        <w:fldChar w:fldCharType="separate"/>
      </w:r>
      <w:r w:rsidR="006100B3">
        <w:rPr>
          <w:noProof/>
        </w:rPr>
        <w:t>27</w:t>
      </w:r>
      <w:r w:rsidR="00406B64">
        <w:fldChar w:fldCharType="end"/>
      </w:r>
      <w:r>
        <w:t xml:space="preserve">: </w:t>
      </w:r>
      <w:r w:rsidR="00EB2983">
        <w:t>Process of Flow Drill Screwing</w:t>
      </w:r>
      <w:bookmarkEnd w:id="2039"/>
      <w:bookmarkEnd w:id="2040"/>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0" w:history="1">
        <w:r w:rsidRPr="00EF4929">
          <w:rPr>
            <w:rStyle w:val="Hyperlink"/>
            <w:sz w:val="18"/>
          </w:rPr>
          <w:t>http://www.ejot-avdel.se/sites/default/files/product/files/Brochure_EJOT_FDS_en.pdf</w:t>
        </w:r>
      </w:hyperlink>
    </w:p>
    <w:p w14:paraId="110D3987" w14:textId="04BAB950" w:rsidR="002E60CB" w:rsidRDefault="00EF4929" w:rsidP="00EF4929">
      <w:pPr>
        <w:pStyle w:val="Beschriftung"/>
      </w:pPr>
      <w:bookmarkStart w:id="2041" w:name="_Toc3557107"/>
      <w:bookmarkStart w:id="2042" w:name="_Toc24721919"/>
      <w:r>
        <w:t xml:space="preserve">Figure </w:t>
      </w:r>
      <w:r w:rsidR="00406B64">
        <w:fldChar w:fldCharType="begin"/>
      </w:r>
      <w:r w:rsidR="00406B64">
        <w:instrText xml:space="preserve"> SEQ Figure \* ARABIC </w:instrText>
      </w:r>
      <w:r w:rsidR="00406B64">
        <w:fldChar w:fldCharType="separate"/>
      </w:r>
      <w:r w:rsidR="006100B3">
        <w:rPr>
          <w:noProof/>
        </w:rPr>
        <w:t>28</w:t>
      </w:r>
      <w:r w:rsidR="00406B64">
        <w:fldChar w:fldCharType="end"/>
      </w:r>
      <w:r>
        <w:t>: Measures of applied FDS</w:t>
      </w:r>
      <w:bookmarkEnd w:id="2041"/>
      <w:bookmarkEnd w:id="2042"/>
    </w:p>
    <w:p w14:paraId="436498E1" w14:textId="77777777" w:rsidR="00EF4929" w:rsidRDefault="00EF4929" w:rsidP="00EF4929">
      <w:r>
        <w:t xml:space="preserve">The application of such a connector element can be seen in the following video: </w:t>
      </w:r>
      <w:hyperlink r:id="rId101"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0A63E372" w:rsidR="001E3E2A" w:rsidRDefault="001E3E2A" w:rsidP="0059565B">
      <w:pPr>
        <w:pStyle w:val="Beschriftung"/>
        <w:spacing w:before="120"/>
        <w:rPr>
          <w:rFonts w:cs="Calibri"/>
          <w:szCs w:val="22"/>
          <w:lang w:eastAsia="en-GB"/>
        </w:rPr>
      </w:pPr>
      <w:bookmarkStart w:id="2043" w:name="_Toc3566467"/>
      <w:bookmarkStart w:id="2044" w:name="_Toc24726688"/>
      <w:r>
        <w:t xml:space="preserve">Table </w:t>
      </w:r>
      <w:r w:rsidR="00D43112">
        <w:fldChar w:fldCharType="begin"/>
      </w:r>
      <w:r w:rsidR="00D43112">
        <w:instrText xml:space="preserve"> SEQ Table \* ARABIC </w:instrText>
      </w:r>
      <w:r w:rsidR="00D43112">
        <w:fldChar w:fldCharType="separate"/>
      </w:r>
      <w:r w:rsidR="00251FF0">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2043"/>
      <w:bookmarkEnd w:id="2044"/>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519346D" w:rsidR="00013B01" w:rsidRPr="001E3E2A" w:rsidRDefault="00013B01" w:rsidP="00013B01">
      <w:pPr>
        <w:pStyle w:val="Beschriftung"/>
        <w:rPr>
          <w:rFonts w:cs="Calibri"/>
          <w:lang w:eastAsia="en-GB"/>
        </w:rPr>
      </w:pPr>
      <w:bookmarkStart w:id="2045" w:name="_Toc3557108"/>
      <w:bookmarkStart w:id="2046" w:name="_Toc24721920"/>
      <w:r>
        <w:t xml:space="preserve">Figure </w:t>
      </w:r>
      <w:r w:rsidR="00406B64">
        <w:fldChar w:fldCharType="begin"/>
      </w:r>
      <w:r w:rsidR="00406B64">
        <w:instrText xml:space="preserve"> SEQ Figure \* ARABIC </w:instrText>
      </w:r>
      <w:r w:rsidR="00406B64">
        <w:fldChar w:fldCharType="separate"/>
      </w:r>
      <w:r w:rsidR="006100B3">
        <w:rPr>
          <w:noProof/>
        </w:rPr>
        <w:t>29</w:t>
      </w:r>
      <w:r w:rsidR="00406B64">
        <w:fldChar w:fldCharType="end"/>
      </w:r>
      <w:r>
        <w:t>: Pre-machined or clearance hole in FDS connection</w:t>
      </w:r>
      <w:bookmarkEnd w:id="2045"/>
      <w:bookmarkEnd w:id="2046"/>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2FD134A" w:rsidR="002943E7" w:rsidRPr="00B50C53" w:rsidRDefault="0059565B" w:rsidP="0059565B">
      <w:pPr>
        <w:pStyle w:val="Beschriftung"/>
        <w:rPr>
          <w:rFonts w:cs="Calibri"/>
          <w:lang w:eastAsia="en-GB"/>
        </w:rPr>
      </w:pPr>
      <w:bookmarkStart w:id="2047" w:name="_Toc3557109"/>
      <w:bookmarkStart w:id="2048" w:name="_Toc24721921"/>
      <w:r>
        <w:t xml:space="preserve">Figure </w:t>
      </w:r>
      <w:r w:rsidR="00406B64">
        <w:fldChar w:fldCharType="begin"/>
      </w:r>
      <w:r w:rsidR="00406B64">
        <w:instrText xml:space="preserve"> SEQ Figure \* ARABIC </w:instrText>
      </w:r>
      <w:r w:rsidR="00406B64">
        <w:fldChar w:fldCharType="separate"/>
      </w:r>
      <w:r w:rsidR="00824A09">
        <w:rPr>
          <w:noProof/>
        </w:rPr>
        <w:t>30</w:t>
      </w:r>
      <w:r w:rsidR="00406B64">
        <w:fldChar w:fldCharType="end"/>
      </w:r>
      <w:r>
        <w:t>: Pilot hole on sheet metal</w:t>
      </w:r>
      <w:bookmarkEnd w:id="2047"/>
      <w:bookmarkEnd w:id="204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049" w:name="_Toc413359598"/>
      <w:bookmarkStart w:id="2050" w:name="_Toc3556992"/>
      <w:bookmarkStart w:id="2051" w:name="_Toc24967489"/>
      <w:r w:rsidRPr="000F30B3">
        <w:t>Gum Drops</w:t>
      </w:r>
      <w:bookmarkEnd w:id="2049"/>
      <w:bookmarkEnd w:id="2050"/>
      <w:bookmarkEnd w:id="205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61D9C19E" w:rsidR="00D43112" w:rsidRPr="00226A3F" w:rsidRDefault="001003F7" w:rsidP="001003F7">
      <w:pPr>
        <w:pStyle w:val="Beschriftung"/>
        <w:spacing w:before="120" w:after="60"/>
      </w:pPr>
      <w:bookmarkStart w:id="2052" w:name="_Toc3566468"/>
      <w:bookmarkStart w:id="2053" w:name="_Toc24726689"/>
      <w:r>
        <w:t xml:space="preserve">Table </w:t>
      </w:r>
      <w:r>
        <w:fldChar w:fldCharType="begin"/>
      </w:r>
      <w:r>
        <w:instrText xml:space="preserve"> SEQ Table \* ARABIC </w:instrText>
      </w:r>
      <w:r>
        <w:fldChar w:fldCharType="separate"/>
      </w:r>
      <w:r w:rsidR="00251FF0">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052"/>
      <w:bookmarkEnd w:id="205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E5AC07" w:rsidR="002E60CB" w:rsidRDefault="002E60CB" w:rsidP="001003F7">
      <w:pPr>
        <w:pStyle w:val="Beschriftung"/>
        <w:spacing w:before="60"/>
      </w:pPr>
      <w:bookmarkStart w:id="2054" w:name="_Toc3566469"/>
      <w:bookmarkStart w:id="2055" w:name="_Toc24726690"/>
      <w:r>
        <w:t xml:space="preserve">Table </w:t>
      </w:r>
      <w:r w:rsidR="00D43112">
        <w:fldChar w:fldCharType="begin"/>
      </w:r>
      <w:r w:rsidR="00D43112">
        <w:instrText xml:space="preserve"> SEQ Table \* ARABIC </w:instrText>
      </w:r>
      <w:r w:rsidR="00D43112">
        <w:fldChar w:fldCharType="separate"/>
      </w:r>
      <w:r w:rsidR="00251FF0">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054"/>
      <w:bookmarkEnd w:id="2055"/>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056" w:name="_Toc428456279"/>
      <w:bookmarkStart w:id="2057" w:name="_Toc3556993"/>
      <w:bookmarkStart w:id="2058" w:name="_Toc24967490"/>
      <w:bookmarkEnd w:id="2056"/>
      <w:r>
        <w:t>Clinches</w:t>
      </w:r>
      <w:bookmarkEnd w:id="2057"/>
      <w:bookmarkEnd w:id="2058"/>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B057C61" w:rsidR="003E46C4" w:rsidRDefault="00D67DC2" w:rsidP="00D67DC2">
      <w:pPr>
        <w:pStyle w:val="Beschriftung"/>
      </w:pPr>
      <w:bookmarkStart w:id="2059" w:name="_Toc3557110"/>
      <w:bookmarkStart w:id="2060" w:name="_Toc24721922"/>
      <w:r>
        <w:t xml:space="preserve">Figure </w:t>
      </w:r>
      <w:r>
        <w:fldChar w:fldCharType="begin"/>
      </w:r>
      <w:r>
        <w:instrText xml:space="preserve"> SEQ Figure \* ARABIC </w:instrText>
      </w:r>
      <w:r>
        <w:fldChar w:fldCharType="separate"/>
      </w:r>
      <w:r w:rsidR="00824A09">
        <w:rPr>
          <w:noProof/>
        </w:rPr>
        <w:t>31</w:t>
      </w:r>
      <w:r>
        <w:fldChar w:fldCharType="end"/>
      </w:r>
      <w:r>
        <w:t xml:space="preserve">: </w:t>
      </w:r>
      <w:r w:rsidRPr="00D67DC2">
        <w:t>Schematic representation of the clinching operation</w:t>
      </w:r>
      <w:bookmarkEnd w:id="2059"/>
      <w:bookmarkEnd w:id="2060"/>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818E8D" w:rsidR="00D67DC2" w:rsidRDefault="00D67DC2" w:rsidP="00D67DC2">
      <w:pPr>
        <w:pStyle w:val="Beschriftung"/>
      </w:pPr>
      <w:bookmarkStart w:id="2061" w:name="_Ref428794448"/>
      <w:bookmarkStart w:id="2062" w:name="_Ref428794398"/>
      <w:bookmarkStart w:id="2063" w:name="_Toc3557111"/>
      <w:bookmarkStart w:id="2064" w:name="_Toc24721923"/>
      <w:r>
        <w:t xml:space="preserve">Figure </w:t>
      </w:r>
      <w:r>
        <w:fldChar w:fldCharType="begin"/>
      </w:r>
      <w:r>
        <w:instrText xml:space="preserve"> SEQ Figure \* ARABIC </w:instrText>
      </w:r>
      <w:r>
        <w:fldChar w:fldCharType="separate"/>
      </w:r>
      <w:r w:rsidR="00824A09">
        <w:rPr>
          <w:noProof/>
        </w:rPr>
        <w:t>32</w:t>
      </w:r>
      <w:r>
        <w:fldChar w:fldCharType="end"/>
      </w:r>
      <w:bookmarkEnd w:id="2061"/>
      <w:r>
        <w:t xml:space="preserve">: </w:t>
      </w:r>
      <w:r w:rsidRPr="00D67DC2">
        <w:t>Clinch Joint Dimensions</w:t>
      </w:r>
      <w:bookmarkEnd w:id="2062"/>
      <w:bookmarkEnd w:id="2063"/>
      <w:bookmarkEnd w:id="2064"/>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807" cy="1843865"/>
                    </a:xfrm>
                    <a:prstGeom prst="rect">
                      <a:avLst/>
                    </a:prstGeom>
                  </pic:spPr>
                </pic:pic>
              </a:graphicData>
            </a:graphic>
          </wp:inline>
        </w:drawing>
      </w:r>
    </w:p>
    <w:p w14:paraId="4EF9C8F3" w14:textId="31466DB2" w:rsidR="00C34000" w:rsidRDefault="00E41964" w:rsidP="00E41964">
      <w:pPr>
        <w:pStyle w:val="Beschriftung"/>
        <w:spacing w:before="120"/>
        <w:rPr>
          <w:rFonts w:cs="Calibri"/>
          <w:szCs w:val="22"/>
          <w:lang w:eastAsia="en-GB"/>
        </w:rPr>
      </w:pPr>
      <w:bookmarkStart w:id="2065" w:name="_Ref428798660"/>
      <w:bookmarkStart w:id="2066" w:name="_Toc3557112"/>
      <w:bookmarkStart w:id="2067" w:name="_Toc24721924"/>
      <w:r>
        <w:t xml:space="preserve">Figure </w:t>
      </w:r>
      <w:r>
        <w:fldChar w:fldCharType="begin"/>
      </w:r>
      <w:r>
        <w:instrText xml:space="preserve"> SEQ Figure \* ARABIC </w:instrText>
      </w:r>
      <w:r>
        <w:fldChar w:fldCharType="separate"/>
      </w:r>
      <w:r w:rsidR="00824A09">
        <w:rPr>
          <w:noProof/>
        </w:rPr>
        <w:t>33</w:t>
      </w:r>
      <w:r>
        <w:fldChar w:fldCharType="end"/>
      </w:r>
      <w:bookmarkEnd w:id="2065"/>
      <w:r>
        <w:t>: TOX (left) and BTM’s Tog-L-Loc system</w:t>
      </w:r>
      <w:r>
        <w:rPr>
          <w:rStyle w:val="Funotenzeichen"/>
        </w:rPr>
        <w:footnoteReference w:id="14"/>
      </w:r>
      <w:bookmarkEnd w:id="2066"/>
      <w:bookmarkEnd w:id="206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5EB2186" w:rsidR="00D3072A" w:rsidRDefault="00D3072A" w:rsidP="00D3072A">
      <w:pPr>
        <w:pStyle w:val="Beschriftung"/>
        <w:spacing w:before="120"/>
        <w:rPr>
          <w:rStyle w:val="elementdeftypeChar"/>
          <w:b/>
        </w:rPr>
      </w:pPr>
      <w:bookmarkStart w:id="2068" w:name="_Toc3566470"/>
      <w:bookmarkStart w:id="2069" w:name="_Toc24726691"/>
      <w:r>
        <w:t xml:space="preserve">Table </w:t>
      </w:r>
      <w:r>
        <w:fldChar w:fldCharType="begin"/>
      </w:r>
      <w:r>
        <w:instrText xml:space="preserve"> SEQ Table \* ARABIC </w:instrText>
      </w:r>
      <w:r>
        <w:fldChar w:fldCharType="separate"/>
      </w:r>
      <w:r w:rsidR="00251FF0">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068"/>
      <w:bookmarkEnd w:id="206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872060B" w:rsidR="007D0EA8" w:rsidRDefault="006239BA" w:rsidP="006239BA">
      <w:pPr>
        <w:pStyle w:val="Beschriftung"/>
        <w:spacing w:before="120"/>
      </w:pPr>
      <w:bookmarkStart w:id="2070" w:name="_Toc3566471"/>
      <w:bookmarkStart w:id="2071" w:name="_Toc24726692"/>
      <w:r>
        <w:t xml:space="preserve">Table </w:t>
      </w:r>
      <w:r>
        <w:fldChar w:fldCharType="begin"/>
      </w:r>
      <w:r>
        <w:instrText xml:space="preserve"> SEQ Table \* ARABIC </w:instrText>
      </w:r>
      <w:r>
        <w:fldChar w:fldCharType="separate"/>
      </w:r>
      <w:r w:rsidR="00251FF0">
        <w:rPr>
          <w:noProof/>
        </w:rPr>
        <w:t>64</w:t>
      </w:r>
      <w:r>
        <w:fldChar w:fldCharType="end"/>
      </w:r>
      <w:r>
        <w:t xml:space="preserve">: Attributes of </w:t>
      </w:r>
      <w:r w:rsidR="00945D04">
        <w:t xml:space="preserve">element </w:t>
      </w:r>
      <w:r w:rsidRPr="006239BA">
        <w:rPr>
          <w:rStyle w:val="elementdeftypeChar"/>
          <w:b/>
        </w:rPr>
        <w:t>&lt;clinch/&gt;</w:t>
      </w:r>
      <w:bookmarkEnd w:id="2070"/>
      <w:bookmarkEnd w:id="2071"/>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lastRenderedPageBreak/>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rsidRPr="0033379A">
        <w:rPr>
          <w:lang w:val="en-US"/>
        </w:rPr>
        <w:t xml:space="preserve">Figure </w:t>
      </w:r>
      <w:r w:rsidR="00745DB6" w:rsidRPr="0033379A">
        <w:rPr>
          <w:noProof/>
          <w:lang w:val="en-US"/>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F6527D" w:rsidP="00F52C26">
      <w:pPr>
        <w:pStyle w:val="Listenabsatz"/>
        <w:autoSpaceDE w:val="0"/>
        <w:autoSpaceDN w:val="0"/>
        <w:adjustRightInd w:val="0"/>
        <w:ind w:left="1069"/>
        <w:jc w:val="both"/>
        <w:rPr>
          <w:rFonts w:cs="Calibri"/>
          <w:lang w:val="en-US" w:eastAsia="en-GB"/>
        </w:rPr>
      </w:pPr>
      <w:hyperlink r:id="rId107"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rsidRPr="0033379A">
        <w:rPr>
          <w:lang w:val="en-US"/>
        </w:rPr>
        <w:t xml:space="preserve">Figure </w:t>
      </w:r>
      <w:r w:rsidR="00745DB6" w:rsidRPr="0033379A">
        <w:rPr>
          <w:noProof/>
          <w:lang w:val="en-US"/>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rsidRPr="0033379A">
        <w:rPr>
          <w:lang w:val="en-US"/>
        </w:rPr>
        <w:t>Figure</w:t>
      </w:r>
      <w:proofErr w:type="spellEnd"/>
      <w:r w:rsidR="00745DB6" w:rsidRPr="0033379A">
        <w:rPr>
          <w:lang w:val="en-US"/>
        </w:rPr>
        <w:t xml:space="preserve"> </w:t>
      </w:r>
      <w:r w:rsidR="00745DB6" w:rsidRPr="0033379A">
        <w:rPr>
          <w:noProof/>
          <w:lang w:val="en-US"/>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95EB149" w:rsidR="004B1D32" w:rsidRDefault="00BF4695" w:rsidP="00BF4695">
      <w:pPr>
        <w:pStyle w:val="Beschriftung"/>
        <w:tabs>
          <w:tab w:val="center" w:pos="4535"/>
          <w:tab w:val="left" w:pos="7349"/>
        </w:tabs>
        <w:spacing w:before="120"/>
        <w:jc w:val="left"/>
        <w:rPr>
          <w:rStyle w:val="elementdeftypeChar"/>
          <w:b/>
        </w:rPr>
      </w:pPr>
      <w:r>
        <w:tab/>
      </w:r>
      <w:bookmarkStart w:id="2072" w:name="_Toc3566472"/>
      <w:bookmarkStart w:id="2073" w:name="_Toc24726693"/>
      <w:r w:rsidR="0097183B">
        <w:t xml:space="preserve">Table </w:t>
      </w:r>
      <w:r w:rsidR="0097183B">
        <w:fldChar w:fldCharType="begin"/>
      </w:r>
      <w:r w:rsidR="0097183B">
        <w:instrText xml:space="preserve"> SEQ Table \* ARABIC </w:instrText>
      </w:r>
      <w:r w:rsidR="0097183B">
        <w:fldChar w:fldCharType="separate"/>
      </w:r>
      <w:r w:rsidR="00251FF0">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072"/>
      <w:bookmarkEnd w:id="2073"/>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074" w:name="_Toc3556994"/>
      <w:bookmarkStart w:id="2075" w:name="_Toc24967491"/>
      <w:r w:rsidRPr="00BF4695">
        <w:t>Heat Stakes / Thermal Stakes</w:t>
      </w:r>
      <w:bookmarkEnd w:id="2074"/>
      <w:bookmarkEnd w:id="20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9"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F6527D" w:rsidP="00DE2B3A">
      <w:pPr>
        <w:autoSpaceDE w:val="0"/>
        <w:autoSpaceDN w:val="0"/>
        <w:adjustRightInd w:val="0"/>
        <w:spacing w:after="0"/>
        <w:jc w:val="center"/>
        <w:rPr>
          <w:rFonts w:cs="Calibri"/>
          <w:sz w:val="18"/>
          <w:szCs w:val="18"/>
          <w:lang w:eastAsia="en-GB"/>
        </w:rPr>
      </w:pPr>
      <w:hyperlink r:id="rId111"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0C3F677" w:rsidR="00010D17" w:rsidRDefault="00010D17" w:rsidP="00DE2B3A">
      <w:pPr>
        <w:pStyle w:val="Beschriftung"/>
        <w:spacing w:before="120"/>
      </w:pPr>
      <w:bookmarkStart w:id="2076" w:name="_Toc3557113"/>
      <w:bookmarkStart w:id="2077" w:name="_Toc24721925"/>
      <w:r>
        <w:t xml:space="preserve">Figure </w:t>
      </w:r>
      <w:r>
        <w:fldChar w:fldCharType="begin"/>
      </w:r>
      <w:r>
        <w:instrText xml:space="preserve"> SEQ Figure \* ARABIC </w:instrText>
      </w:r>
      <w:r>
        <w:fldChar w:fldCharType="separate"/>
      </w:r>
      <w:r w:rsidR="00824A09">
        <w:rPr>
          <w:noProof/>
        </w:rPr>
        <w:t>34</w:t>
      </w:r>
      <w:r>
        <w:fldChar w:fldCharType="end"/>
      </w:r>
      <w:r>
        <w:t xml:space="preserve">: </w:t>
      </w:r>
      <w:r w:rsidRPr="00010D17">
        <w:t>Cross Section of a Heat Stake</w:t>
      </w:r>
      <w:bookmarkEnd w:id="2076"/>
      <w:bookmarkEnd w:id="207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68D30EDE" w:rsidR="004D4A4B" w:rsidRDefault="004D4A4B" w:rsidP="004D4A4B">
      <w:pPr>
        <w:pStyle w:val="Beschriftung"/>
        <w:spacing w:before="120"/>
        <w:rPr>
          <w:rStyle w:val="elementdeftypeChar"/>
          <w:b/>
        </w:rPr>
      </w:pPr>
      <w:bookmarkStart w:id="2078" w:name="_Toc3566473"/>
      <w:bookmarkStart w:id="2079" w:name="_Toc24726694"/>
      <w:r>
        <w:t xml:space="preserve">Table </w:t>
      </w:r>
      <w:r>
        <w:fldChar w:fldCharType="begin"/>
      </w:r>
      <w:r>
        <w:instrText xml:space="preserve"> SEQ Table \* ARABIC </w:instrText>
      </w:r>
      <w:r>
        <w:fldChar w:fldCharType="separate"/>
      </w:r>
      <w:r w:rsidR="00251FF0">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2078"/>
      <w:bookmarkEnd w:id="207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3EE3A1C" w:rsidR="004D4A4B" w:rsidRDefault="004D4A4B" w:rsidP="004D4A4B">
      <w:pPr>
        <w:pStyle w:val="Beschriftung"/>
        <w:spacing w:before="120"/>
      </w:pPr>
      <w:bookmarkStart w:id="2080" w:name="_Toc3566474"/>
      <w:bookmarkStart w:id="2081" w:name="_Toc24726695"/>
      <w:r>
        <w:t xml:space="preserve">Table </w:t>
      </w:r>
      <w:r>
        <w:fldChar w:fldCharType="begin"/>
      </w:r>
      <w:r>
        <w:instrText xml:space="preserve"> SEQ Table \* ARABIC </w:instrText>
      </w:r>
      <w:r>
        <w:fldChar w:fldCharType="separate"/>
      </w:r>
      <w:r w:rsidR="00251FF0">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2080"/>
      <w:bookmarkEnd w:id="2081"/>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082" w:name="_Toc3556995"/>
      <w:bookmarkStart w:id="2083" w:name="_Toc24967492"/>
      <w:r>
        <w:t>Clips/</w:t>
      </w:r>
      <w:r w:rsidR="00BF4695" w:rsidRPr="00BF4695">
        <w:t>Snap Joints</w:t>
      </w:r>
      <w:bookmarkEnd w:id="2082"/>
      <w:bookmarkEnd w:id="208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4" w:history="1">
        <w:r w:rsidRPr="0042625C">
          <w:rPr>
            <w:rStyle w:val="Hyperlink"/>
            <w:sz w:val="18"/>
            <w:lang w:val="en-US"/>
          </w:rPr>
          <w:t>http://en.wikipedia.org/wiki/File:Hairpin_clip.png</w:t>
        </w:r>
      </w:hyperlink>
    </w:p>
    <w:p w14:paraId="09D20BB7" w14:textId="240EC3EA" w:rsidR="0042625C" w:rsidRDefault="0042625C" w:rsidP="0042625C">
      <w:pPr>
        <w:pStyle w:val="Beschriftung"/>
        <w:spacing w:before="120"/>
      </w:pPr>
      <w:bookmarkStart w:id="2084" w:name="_Toc3557114"/>
      <w:bookmarkStart w:id="2085" w:name="_Toc24721926"/>
      <w:r>
        <w:t xml:space="preserve">Figure </w:t>
      </w:r>
      <w:r>
        <w:fldChar w:fldCharType="begin"/>
      </w:r>
      <w:r>
        <w:instrText xml:space="preserve"> SEQ Figure \* ARABIC </w:instrText>
      </w:r>
      <w:r>
        <w:fldChar w:fldCharType="separate"/>
      </w:r>
      <w:r w:rsidR="00824A09">
        <w:rPr>
          <w:noProof/>
        </w:rPr>
        <w:t>35</w:t>
      </w:r>
      <w:r>
        <w:fldChar w:fldCharType="end"/>
      </w:r>
      <w:r w:rsidRPr="0042625C">
        <w:t xml:space="preserve">: A </w:t>
      </w:r>
      <w:r w:rsidR="00194316">
        <w:t>"</w:t>
      </w:r>
      <w:r w:rsidRPr="0042625C">
        <w:t>Hairpin Clip</w:t>
      </w:r>
      <w:bookmarkEnd w:id="2084"/>
      <w:bookmarkEnd w:id="2085"/>
      <w:r w:rsidR="00194316">
        <w:t>"</w:t>
      </w:r>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6" w:history="1">
        <w:r>
          <w:rPr>
            <w:rStyle w:val="Hyperlink"/>
            <w:sz w:val="18"/>
            <w:lang w:val="en-US"/>
          </w:rPr>
          <w:t>http://commons.wikimedia.org/wiki/File:Circlips_interieur.png</w:t>
        </w:r>
      </w:hyperlink>
    </w:p>
    <w:p w14:paraId="78D5B8C7" w14:textId="318011D2" w:rsidR="008F3E40" w:rsidRDefault="008F3E40" w:rsidP="008F3E40">
      <w:pPr>
        <w:pStyle w:val="Beschriftung"/>
        <w:spacing w:before="120"/>
      </w:pPr>
      <w:bookmarkStart w:id="2086" w:name="_Toc3557115"/>
      <w:bookmarkStart w:id="2087" w:name="_Toc24721927"/>
      <w:r>
        <w:t xml:space="preserve">Figure </w:t>
      </w:r>
      <w:r>
        <w:fldChar w:fldCharType="begin"/>
      </w:r>
      <w:r>
        <w:instrText xml:space="preserve"> SEQ Figure \* ARABIC </w:instrText>
      </w:r>
      <w:r>
        <w:fldChar w:fldCharType="separate"/>
      </w:r>
      <w:r w:rsidR="00824A09">
        <w:rPr>
          <w:noProof/>
        </w:rPr>
        <w:t>36</w:t>
      </w:r>
      <w:r>
        <w:fldChar w:fldCharType="end"/>
      </w:r>
      <w:r>
        <w:t xml:space="preserve">: </w:t>
      </w:r>
      <w:r w:rsidRPr="008F3E40">
        <w:t>Internal and External Circlips</w:t>
      </w:r>
      <w:bookmarkEnd w:id="2086"/>
      <w:bookmarkEnd w:id="2087"/>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9386940" w:rsidR="004A2BBC" w:rsidRDefault="004A2BBC" w:rsidP="004A2BBC">
      <w:pPr>
        <w:pStyle w:val="Beschriftung"/>
      </w:pPr>
      <w:bookmarkStart w:id="2088" w:name="_Toc3557116"/>
      <w:bookmarkStart w:id="2089" w:name="_Ref7727027"/>
      <w:bookmarkStart w:id="2090" w:name="_Toc24721928"/>
      <w:r>
        <w:t xml:space="preserve">Figure </w:t>
      </w:r>
      <w:r>
        <w:fldChar w:fldCharType="begin"/>
      </w:r>
      <w:r>
        <w:instrText xml:space="preserve"> SEQ Figure \* ARABIC </w:instrText>
      </w:r>
      <w:r>
        <w:fldChar w:fldCharType="separate"/>
      </w:r>
      <w:r w:rsidR="00824A09">
        <w:rPr>
          <w:noProof/>
        </w:rPr>
        <w:t>37</w:t>
      </w:r>
      <w:r>
        <w:fldChar w:fldCharType="end"/>
      </w:r>
      <w:r w:rsidRPr="004A2BBC">
        <w:t>: Clips Pushed into a Hole</w:t>
      </w:r>
      <w:bookmarkEnd w:id="2088"/>
      <w:bookmarkEnd w:id="2089"/>
      <w:bookmarkEnd w:id="209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42A8C6D" w:rsidR="004A2BBC" w:rsidRDefault="00D2720D" w:rsidP="00D2720D">
      <w:pPr>
        <w:pStyle w:val="Beschriftung"/>
      </w:pPr>
      <w:bookmarkStart w:id="2091" w:name="_Toc3557117"/>
      <w:bookmarkStart w:id="2092" w:name="_Toc24721929"/>
      <w:r>
        <w:t xml:space="preserve">Figure </w:t>
      </w:r>
      <w:r>
        <w:fldChar w:fldCharType="begin"/>
      </w:r>
      <w:r>
        <w:instrText xml:space="preserve"> SEQ Figure \* ARABIC </w:instrText>
      </w:r>
      <w:r>
        <w:fldChar w:fldCharType="separate"/>
      </w:r>
      <w:r w:rsidR="00824A09">
        <w:rPr>
          <w:noProof/>
        </w:rPr>
        <w:t>38</w:t>
      </w:r>
      <w:r>
        <w:fldChar w:fldCharType="end"/>
      </w:r>
      <w:r w:rsidRPr="004A2BBC">
        <w:t xml:space="preserve">: </w:t>
      </w:r>
      <w:r w:rsidRPr="00D2720D">
        <w:t>Clips Sliding onto a Flat Surface</w:t>
      </w:r>
      <w:bookmarkEnd w:id="2091"/>
      <w:bookmarkEnd w:id="209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0F59F2B7" w:rsidR="00193D97" w:rsidRDefault="00193D97" w:rsidP="00193D97">
      <w:pPr>
        <w:pStyle w:val="Beschriftung"/>
        <w:spacing w:before="120"/>
        <w:rPr>
          <w:rStyle w:val="elementdeftypeChar"/>
          <w:b/>
        </w:rPr>
      </w:pPr>
      <w:bookmarkStart w:id="2093" w:name="_Toc3566475"/>
      <w:bookmarkStart w:id="2094" w:name="_Toc24726696"/>
      <w:r>
        <w:t xml:space="preserve">Table </w:t>
      </w:r>
      <w:r>
        <w:fldChar w:fldCharType="begin"/>
      </w:r>
      <w:r>
        <w:instrText xml:space="preserve"> SEQ Table \* ARABIC </w:instrText>
      </w:r>
      <w:r>
        <w:fldChar w:fldCharType="separate"/>
      </w:r>
      <w:r w:rsidR="00251FF0">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093"/>
      <w:bookmarkEnd w:id="209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8C1040A" w:rsidR="00193D97" w:rsidRDefault="00AB39CF" w:rsidP="00AB39CF">
      <w:pPr>
        <w:pStyle w:val="Beschriftung"/>
        <w:spacing w:before="120"/>
        <w:rPr>
          <w:rStyle w:val="elementdeftypeChar"/>
          <w:b/>
        </w:rPr>
      </w:pPr>
      <w:bookmarkStart w:id="2095" w:name="_Toc3566476"/>
      <w:bookmarkStart w:id="2096" w:name="_Toc24726697"/>
      <w:r>
        <w:t xml:space="preserve">Table </w:t>
      </w:r>
      <w:r>
        <w:fldChar w:fldCharType="begin"/>
      </w:r>
      <w:r>
        <w:instrText xml:space="preserve"> SEQ Table \* ARABIC </w:instrText>
      </w:r>
      <w:r>
        <w:fldChar w:fldCharType="separate"/>
      </w:r>
      <w:r w:rsidR="00251FF0">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095"/>
      <w:bookmarkEnd w:id="209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lastRenderedPageBreak/>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2B3C457"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rsidRPr="0033379A">
        <w:rPr>
          <w:lang w:val="en-US"/>
        </w:rPr>
        <w:t xml:space="preserve">Figure </w:t>
      </w:r>
      <w:r w:rsidR="00452DF5" w:rsidRPr="0033379A">
        <w:rPr>
          <w:noProof/>
          <w:lang w:val="en-US"/>
        </w:rPr>
        <w:t>36</w:t>
      </w:r>
      <w:r w:rsidR="00452DF5" w:rsidRPr="0033379A">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FC4B7E4" w:rsidR="00BB135A" w:rsidRDefault="00BB135A" w:rsidP="007A41AC">
      <w:pPr>
        <w:pStyle w:val="Beschriftung"/>
        <w:spacing w:before="120"/>
        <w:rPr>
          <w:rStyle w:val="elementdeftypeChar"/>
          <w:b/>
        </w:rPr>
      </w:pPr>
      <w:bookmarkStart w:id="2097" w:name="_Toc3566477"/>
      <w:bookmarkStart w:id="2098" w:name="_Toc24726698"/>
      <w:r w:rsidRPr="00BB135A">
        <w:t xml:space="preserve">Table </w:t>
      </w:r>
      <w:r w:rsidRPr="00BB135A">
        <w:fldChar w:fldCharType="begin"/>
      </w:r>
      <w:r w:rsidRPr="00BB135A">
        <w:instrText xml:space="preserve"> SEQ Table \* ARABIC </w:instrText>
      </w:r>
      <w:r w:rsidRPr="00BB135A">
        <w:fldChar w:fldCharType="separate"/>
      </w:r>
      <w:r w:rsidR="00251FF0">
        <w:rPr>
          <w:noProof/>
        </w:rPr>
        <w:t>70</w:t>
      </w:r>
      <w:r w:rsidRPr="00BB135A">
        <w:fldChar w:fldCharType="end"/>
      </w:r>
      <w:r w:rsidRPr="00BB135A">
        <w:t xml:space="preserve">: Nested elements of element </w:t>
      </w:r>
      <w:r w:rsidRPr="00BB135A">
        <w:rPr>
          <w:rStyle w:val="elementdeftypeChar"/>
          <w:b/>
        </w:rPr>
        <w:t>&lt;clip/&gt;</w:t>
      </w:r>
      <w:bookmarkEnd w:id="2097"/>
      <w:bookmarkEnd w:id="209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099" w:name="_Toc3556996"/>
      <w:bookmarkStart w:id="2100" w:name="_Toc24967493"/>
      <w:r w:rsidRPr="00BF4695">
        <w:lastRenderedPageBreak/>
        <w:t>Nails</w:t>
      </w:r>
      <w:bookmarkEnd w:id="2099"/>
      <w:bookmarkEnd w:id="210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2" w:history="1">
        <w:r w:rsidRPr="002E2954">
          <w:rPr>
            <w:rStyle w:val="Hyperlink"/>
            <w:b w:val="0"/>
            <w:sz w:val="16"/>
          </w:rPr>
          <w:t>http://www.boellhoff.de/files/jpg2/RIVTAC-Alu-Hybrid-low.jpg</w:t>
        </w:r>
      </w:hyperlink>
    </w:p>
    <w:p w14:paraId="777B7ABD" w14:textId="68CF91DF" w:rsidR="002E2954" w:rsidRDefault="002E2954" w:rsidP="002E2954">
      <w:pPr>
        <w:pStyle w:val="Beschriftung"/>
        <w:spacing w:before="120"/>
      </w:pPr>
      <w:bookmarkStart w:id="2101" w:name="_Toc3557118"/>
      <w:bookmarkStart w:id="2102" w:name="_Toc24721930"/>
      <w:r>
        <w:t xml:space="preserve">Figure </w:t>
      </w:r>
      <w:r>
        <w:fldChar w:fldCharType="begin"/>
      </w:r>
      <w:r>
        <w:instrText xml:space="preserve"> SEQ Figure \* ARABIC </w:instrText>
      </w:r>
      <w:r>
        <w:fldChar w:fldCharType="separate"/>
      </w:r>
      <w:r w:rsidR="00824A09">
        <w:rPr>
          <w:noProof/>
        </w:rPr>
        <w:t>39</w:t>
      </w:r>
      <w:r>
        <w:fldChar w:fldCharType="end"/>
      </w:r>
      <w:r>
        <w:t>: RIVTAC</w:t>
      </w:r>
      <w:r w:rsidRPr="002E2954">
        <w:rPr>
          <w:rFonts w:cs="Calibri"/>
          <w:sz w:val="22"/>
        </w:rPr>
        <w:t>®</w:t>
      </w:r>
      <w:r>
        <w:t xml:space="preserve"> Nail</w:t>
      </w:r>
      <w:bookmarkEnd w:id="2101"/>
      <w:bookmarkEnd w:id="210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5" w:history="1">
        <w:r w:rsidRPr="00922643">
          <w:rPr>
            <w:rStyle w:val="Hyperlink"/>
            <w:b/>
            <w:sz w:val="16"/>
          </w:rPr>
          <w:t>http://www.boellhoff.de</w:t>
        </w:r>
      </w:hyperlink>
    </w:p>
    <w:p w14:paraId="5D84A65E" w14:textId="7E1C1583" w:rsidR="002E2954" w:rsidRDefault="002E2954" w:rsidP="002E2954">
      <w:pPr>
        <w:pStyle w:val="Beschriftung"/>
        <w:spacing w:before="120"/>
      </w:pPr>
      <w:bookmarkStart w:id="2103" w:name="_Toc3557119"/>
      <w:bookmarkStart w:id="2104" w:name="_Toc24721931"/>
      <w:r>
        <w:t xml:space="preserve">Figure </w:t>
      </w:r>
      <w:r>
        <w:fldChar w:fldCharType="begin"/>
      </w:r>
      <w:r>
        <w:instrText xml:space="preserve"> SEQ Figure \* ARABIC </w:instrText>
      </w:r>
      <w:r>
        <w:fldChar w:fldCharType="separate"/>
      </w:r>
      <w:r w:rsidR="00824A09">
        <w:rPr>
          <w:noProof/>
        </w:rPr>
        <w:t>40</w:t>
      </w:r>
      <w:r>
        <w:fldChar w:fldCharType="end"/>
      </w:r>
      <w:r>
        <w:t xml:space="preserve">: </w:t>
      </w:r>
      <w:r w:rsidR="00037BF9" w:rsidRPr="00037BF9">
        <w:t>Cross Section of a Nail, Connecting Two Sheets</w:t>
      </w:r>
      <w:bookmarkEnd w:id="2103"/>
      <w:bookmarkEnd w:id="210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16724C50" w:rsidR="00AD14E8" w:rsidRDefault="00AD14E8" w:rsidP="00AD14E8">
      <w:pPr>
        <w:pStyle w:val="Beschriftung"/>
        <w:spacing w:before="120"/>
        <w:rPr>
          <w:rStyle w:val="elementdeftypeChar"/>
          <w:b/>
        </w:rPr>
      </w:pPr>
      <w:bookmarkStart w:id="2105" w:name="_Toc3566478"/>
      <w:bookmarkStart w:id="2106" w:name="_Toc24726699"/>
      <w:r>
        <w:t xml:space="preserve">Table </w:t>
      </w:r>
      <w:r>
        <w:fldChar w:fldCharType="begin"/>
      </w:r>
      <w:r>
        <w:instrText xml:space="preserve"> SEQ Table \* ARABIC </w:instrText>
      </w:r>
      <w:r>
        <w:fldChar w:fldCharType="separate"/>
      </w:r>
      <w:r w:rsidR="00251FF0">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05"/>
      <w:bookmarkEnd w:id="2106"/>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9E64725" w:rsidR="00426C31" w:rsidRDefault="00426C31" w:rsidP="00426C31">
      <w:pPr>
        <w:pStyle w:val="Beschriftung"/>
        <w:spacing w:before="120"/>
        <w:rPr>
          <w:rStyle w:val="elementdeftypeChar"/>
          <w:b/>
        </w:rPr>
      </w:pPr>
      <w:bookmarkStart w:id="2107" w:name="_Toc3566479"/>
      <w:bookmarkStart w:id="2108" w:name="_Toc24726700"/>
      <w:r>
        <w:t xml:space="preserve">Table </w:t>
      </w:r>
      <w:r>
        <w:fldChar w:fldCharType="begin"/>
      </w:r>
      <w:r>
        <w:instrText xml:space="preserve"> SEQ Table \* ARABIC </w:instrText>
      </w:r>
      <w:r>
        <w:fldChar w:fldCharType="separate"/>
      </w:r>
      <w:r w:rsidR="00251FF0">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07"/>
      <w:bookmarkEnd w:id="2108"/>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244251E" w:rsidR="002E4896" w:rsidRDefault="002E4896" w:rsidP="002E4896">
      <w:pPr>
        <w:pStyle w:val="Beschriftung"/>
        <w:spacing w:before="120"/>
      </w:pPr>
      <w:bookmarkStart w:id="2109" w:name="_Toc3566480"/>
      <w:bookmarkStart w:id="2110" w:name="_Toc24726701"/>
      <w:r>
        <w:t xml:space="preserve">Table </w:t>
      </w:r>
      <w:r>
        <w:fldChar w:fldCharType="begin"/>
      </w:r>
      <w:r>
        <w:instrText xml:space="preserve"> SEQ Table \* ARABIC </w:instrText>
      </w:r>
      <w:r>
        <w:fldChar w:fldCharType="separate"/>
      </w:r>
      <w:r w:rsidR="00251FF0">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09"/>
      <w:bookmarkEnd w:id="211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11" w:name="_Toc428537246"/>
      <w:bookmarkStart w:id="2112" w:name="_Toc428969565"/>
      <w:bookmarkStart w:id="2113" w:name="_Toc429052956"/>
      <w:bookmarkStart w:id="2114" w:name="_Toc428537247"/>
      <w:bookmarkStart w:id="2115" w:name="_Toc428965632"/>
      <w:bookmarkStart w:id="2116" w:name="_Toc428969566"/>
      <w:bookmarkStart w:id="2117" w:name="_Toc429052957"/>
      <w:bookmarkStart w:id="2118" w:name="_Toc428456280"/>
      <w:bookmarkStart w:id="2119" w:name="_Toc428537248"/>
      <w:bookmarkStart w:id="2120" w:name="_Toc428969567"/>
      <w:bookmarkStart w:id="2121" w:name="_Toc429052958"/>
      <w:bookmarkStart w:id="2122" w:name="_Toc338938901"/>
      <w:bookmarkStart w:id="2123" w:name="_Toc338939097"/>
      <w:bookmarkStart w:id="2124" w:name="_Toc3556997"/>
      <w:bookmarkStart w:id="2125" w:name="_Toc24967494"/>
      <w:bookmarkEnd w:id="2111"/>
      <w:bookmarkEnd w:id="2112"/>
      <w:bookmarkEnd w:id="2113"/>
      <w:bookmarkEnd w:id="2114"/>
      <w:bookmarkEnd w:id="2115"/>
      <w:bookmarkEnd w:id="2116"/>
      <w:bookmarkEnd w:id="2117"/>
      <w:bookmarkEnd w:id="2118"/>
      <w:bookmarkEnd w:id="2119"/>
      <w:bookmarkEnd w:id="2120"/>
      <w:bookmarkEnd w:id="2121"/>
      <w:r w:rsidRPr="007055D9">
        <w:lastRenderedPageBreak/>
        <w:t>1D connections</w:t>
      </w:r>
      <w:bookmarkEnd w:id="2122"/>
      <w:bookmarkEnd w:id="2123"/>
      <w:bookmarkEnd w:id="2124"/>
      <w:bookmarkEnd w:id="2125"/>
    </w:p>
    <w:p w14:paraId="4A529AC5" w14:textId="77777777" w:rsidR="00911496" w:rsidRDefault="00246BE4" w:rsidP="00246BE4">
      <w:pPr>
        <w:pStyle w:val="berschrift2"/>
      </w:pPr>
      <w:bookmarkStart w:id="2126" w:name="_Toc3556998"/>
      <w:bookmarkStart w:id="2127" w:name="_Toc24967495"/>
      <w:bookmarkStart w:id="2128" w:name="_Toc338938902"/>
      <w:bookmarkStart w:id="2129" w:name="_Toc338939098"/>
      <w:r w:rsidRPr="00246BE4">
        <w:t>Generic Definitions</w:t>
      </w:r>
      <w:bookmarkEnd w:id="2126"/>
      <w:bookmarkEnd w:id="2127"/>
    </w:p>
    <w:p w14:paraId="5E086748" w14:textId="77777777" w:rsidR="007D6B05" w:rsidRDefault="007D6B05" w:rsidP="007D6B05">
      <w:pPr>
        <w:pStyle w:val="berschrift3"/>
      </w:pPr>
      <w:bookmarkStart w:id="2130" w:name="_Toc3556999"/>
      <w:bookmarkStart w:id="2131" w:name="_Toc24967496"/>
      <w:r>
        <w:t>Identification</w:t>
      </w:r>
      <w:bookmarkEnd w:id="2130"/>
      <w:bookmarkEnd w:id="2131"/>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2132" w:name="_Ref414571413"/>
      <w:bookmarkStart w:id="2133" w:name="_Ref429050458"/>
      <w:bookmarkStart w:id="2134" w:name="_Toc3557000"/>
      <w:bookmarkStart w:id="2135" w:name="_Toc24967497"/>
      <w:r w:rsidRPr="007055D9">
        <w:t>L</w:t>
      </w:r>
      <w:bookmarkEnd w:id="2132"/>
      <w:r w:rsidR="00246BE4">
        <w:t>ocation</w:t>
      </w:r>
      <w:bookmarkEnd w:id="2133"/>
      <w:bookmarkEnd w:id="2134"/>
      <w:bookmarkEnd w:id="2135"/>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B50BF1A" w:rsidR="00A66652" w:rsidRDefault="00A66652" w:rsidP="00A66652">
      <w:pPr>
        <w:pStyle w:val="Beschriftung"/>
        <w:spacing w:before="120"/>
      </w:pPr>
      <w:bookmarkStart w:id="2136" w:name="_Toc3566481"/>
      <w:bookmarkStart w:id="2137" w:name="_Toc24726702"/>
      <w:r>
        <w:t xml:space="preserve">Table </w:t>
      </w:r>
      <w:r>
        <w:fldChar w:fldCharType="begin"/>
      </w:r>
      <w:r>
        <w:instrText xml:space="preserve"> SEQ Table \* ARABIC </w:instrText>
      </w:r>
      <w:r>
        <w:fldChar w:fldCharType="separate"/>
      </w:r>
      <w:r w:rsidR="00251FF0">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136"/>
      <w:bookmarkEnd w:id="2137"/>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BFFBB3" w:rsidR="007D6B05" w:rsidRDefault="007D6B05" w:rsidP="007D6B05">
      <w:pPr>
        <w:pStyle w:val="Beschriftung"/>
        <w:spacing w:before="120"/>
      </w:pPr>
      <w:bookmarkStart w:id="2138" w:name="_Toc3566482"/>
      <w:bookmarkStart w:id="2139" w:name="_Toc24726703"/>
      <w:r>
        <w:t xml:space="preserve">Table </w:t>
      </w:r>
      <w:r>
        <w:fldChar w:fldCharType="begin"/>
      </w:r>
      <w:r>
        <w:instrText xml:space="preserve"> SEQ Table \* ARABIC </w:instrText>
      </w:r>
      <w:r>
        <w:fldChar w:fldCharType="separate"/>
      </w:r>
      <w:r w:rsidR="00251FF0">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138"/>
      <w:bookmarkEnd w:id="2139"/>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27BECB" w:rsidR="007D6B05" w:rsidRDefault="007D6B05" w:rsidP="007D6B05">
      <w:pPr>
        <w:pStyle w:val="Beschriftung"/>
        <w:spacing w:before="120"/>
      </w:pPr>
      <w:bookmarkStart w:id="2140" w:name="_Toc3566483"/>
      <w:bookmarkStart w:id="2141" w:name="_Toc24726704"/>
      <w:r>
        <w:t xml:space="preserve">Table </w:t>
      </w:r>
      <w:r>
        <w:fldChar w:fldCharType="begin"/>
      </w:r>
      <w:r>
        <w:instrText xml:space="preserve"> SEQ Table \* ARABIC </w:instrText>
      </w:r>
      <w:r>
        <w:fldChar w:fldCharType="separate"/>
      </w:r>
      <w:r w:rsidR="00251FF0">
        <w:rPr>
          <w:noProof/>
        </w:rPr>
        <w:t>76</w:t>
      </w:r>
      <w:r>
        <w:fldChar w:fldCharType="end"/>
      </w:r>
      <w:r>
        <w:t xml:space="preserve">: Attributes of element </w:t>
      </w:r>
      <w:r w:rsidRPr="003E46C4">
        <w:rPr>
          <w:rStyle w:val="elementdeftypeChar"/>
          <w:b/>
        </w:rPr>
        <w:t>&lt;loc/&gt;</w:t>
      </w:r>
      <w:bookmarkEnd w:id="2140"/>
      <w:bookmarkEnd w:id="2141"/>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2142" w:name="_Toc3557001"/>
      <w:bookmarkStart w:id="2143" w:name="_Toc24967498"/>
      <w:r>
        <w:t>Type Specification</w:t>
      </w:r>
      <w:bookmarkEnd w:id="2142"/>
      <w:bookmarkEnd w:id="214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144" w:author="nick" w:date="2019-11-10T14:50:00Z"/>
        </w:trPr>
        <w:tc>
          <w:tcPr>
            <w:tcW w:w="2406" w:type="dxa"/>
            <w:shd w:val="clear" w:color="auto" w:fill="auto"/>
            <w:vAlign w:val="bottom"/>
          </w:tcPr>
          <w:p w14:paraId="0630B7B9" w14:textId="6E4B1B55" w:rsidR="00C5158C" w:rsidRDefault="00C5158C" w:rsidP="00E46A64">
            <w:pPr>
              <w:rPr>
                <w:ins w:id="2145" w:author="nick" w:date="2019-11-10T14:50:00Z"/>
                <w:sz w:val="20"/>
                <w:szCs w:val="20"/>
              </w:rPr>
            </w:pPr>
            <w:ins w:id="2146"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147" w:author="nick" w:date="2019-11-10T14:50:00Z"/>
                <w:sz w:val="20"/>
                <w:szCs w:val="20"/>
              </w:rPr>
            </w:pPr>
            <w:ins w:id="2148"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149" w:author="nick" w:date="2019-11-10T14:50:00Z"/>
                <w:sz w:val="20"/>
                <w:szCs w:val="20"/>
              </w:rPr>
            </w:pPr>
            <w:ins w:id="2150"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2151" w:author="nick" w:date="2019-11-10T14:50:00Z"/>
                <w:sz w:val="20"/>
                <w:szCs w:val="20"/>
              </w:rPr>
            </w:pPr>
            <w:ins w:id="2152"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153" w:author="nick" w:date="2019-11-10T14:50:00Z">
              <w:r>
                <w:rPr>
                  <w:sz w:val="20"/>
                  <w:szCs w:val="20"/>
                </w:rPr>
                <w:fldChar w:fldCharType="separate"/>
              </w:r>
              <w:r>
                <w:rPr>
                  <w:sz w:val="20"/>
                  <w:szCs w:val="20"/>
                </w:rPr>
                <w:t>5.3.1.3</w:t>
              </w:r>
              <w:r>
                <w:rPr>
                  <w:sz w:val="20"/>
                  <w:szCs w:val="20"/>
                </w:rPr>
                <w:fldChar w:fldCharType="end"/>
              </w:r>
            </w:ins>
          </w:p>
        </w:tc>
      </w:tr>
    </w:tbl>
    <w:p w14:paraId="45AAC203" w14:textId="4ACF5780" w:rsidR="00246BE4" w:rsidRPr="003038C9" w:rsidRDefault="00246BE4" w:rsidP="00246BE4">
      <w:pPr>
        <w:pStyle w:val="Beschriftung"/>
        <w:spacing w:before="120"/>
        <w:rPr>
          <w:lang w:eastAsia="x-none"/>
        </w:rPr>
      </w:pPr>
      <w:bookmarkStart w:id="2154" w:name="_Toc3566484"/>
      <w:bookmarkStart w:id="2155" w:name="_Toc24726705"/>
      <w:r>
        <w:t xml:space="preserve">Table </w:t>
      </w:r>
      <w:r>
        <w:fldChar w:fldCharType="begin"/>
      </w:r>
      <w:r>
        <w:instrText xml:space="preserve"> SEQ Table \* ARABIC </w:instrText>
      </w:r>
      <w:r>
        <w:fldChar w:fldCharType="separate"/>
      </w:r>
      <w:r w:rsidR="00251FF0">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154"/>
      <w:bookmarkEnd w:id="215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156" w:name="_Toc3557002"/>
      <w:bookmarkStart w:id="2157" w:name="_Toc24967499"/>
      <w:r w:rsidRPr="007055D9">
        <w:t>Seam Weld</w:t>
      </w:r>
      <w:bookmarkEnd w:id="855"/>
      <w:r w:rsidR="007F0EFE" w:rsidRPr="007055D9">
        <w:t>s</w:t>
      </w:r>
      <w:bookmarkEnd w:id="2128"/>
      <w:bookmarkEnd w:id="2129"/>
      <w:bookmarkEnd w:id="2156"/>
      <w:bookmarkEnd w:id="2157"/>
    </w:p>
    <w:p w14:paraId="57ED57DC" w14:textId="77777777" w:rsidR="00255787" w:rsidRPr="007055D9" w:rsidRDefault="00C6435A" w:rsidP="004067DB">
      <w:pPr>
        <w:pStyle w:val="berschrift3"/>
      </w:pPr>
      <w:bookmarkStart w:id="2158" w:name="_Toc338938903"/>
      <w:bookmarkStart w:id="2159" w:name="_Toc338939099"/>
      <w:bookmarkStart w:id="2160" w:name="_Toc3557003"/>
      <w:bookmarkStart w:id="2161" w:name="_Toc24967500"/>
      <w:r w:rsidRPr="007055D9">
        <w:t>Description and M</w:t>
      </w:r>
      <w:r w:rsidR="007F0EFE" w:rsidRPr="007055D9">
        <w:t>odeling Parameters</w:t>
      </w:r>
      <w:bookmarkEnd w:id="856"/>
      <w:bookmarkEnd w:id="2158"/>
      <w:bookmarkEnd w:id="2159"/>
      <w:bookmarkEnd w:id="2160"/>
      <w:bookmarkEnd w:id="216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F5C96C1" w:rsidR="00427E0E" w:rsidRPr="007055D9" w:rsidRDefault="00CB7118" w:rsidP="002E1524">
      <w:pPr>
        <w:pStyle w:val="Beschriftung"/>
        <w:spacing w:before="120"/>
      </w:pPr>
      <w:bookmarkStart w:id="2162" w:name="_Ref428965482"/>
      <w:bookmarkStart w:id="2163" w:name="_Toc3557120"/>
      <w:bookmarkStart w:id="2164" w:name="_Toc24721932"/>
      <w:r w:rsidRPr="007055D9">
        <w:t xml:space="preserve">Figure </w:t>
      </w:r>
      <w:r w:rsidR="00406B64">
        <w:fldChar w:fldCharType="begin"/>
      </w:r>
      <w:r w:rsidR="00406B64">
        <w:instrText xml:space="preserve"> SEQ Figure \* ARABIC </w:instrText>
      </w:r>
      <w:r w:rsidR="00406B64">
        <w:fldChar w:fldCharType="separate"/>
      </w:r>
      <w:r w:rsidR="00824A09">
        <w:rPr>
          <w:noProof/>
        </w:rPr>
        <w:t>41</w:t>
      </w:r>
      <w:r w:rsidR="00406B64">
        <w:fldChar w:fldCharType="end"/>
      </w:r>
      <w:bookmarkStart w:id="2165" w:name="_Ref428965475"/>
      <w:bookmarkEnd w:id="2162"/>
      <w:r w:rsidRPr="007055D9">
        <w:t>: Weld Line Changing</w:t>
      </w:r>
      <w:r w:rsidRPr="007055D9">
        <w:rPr>
          <w:noProof/>
        </w:rPr>
        <w:t xml:space="preserve"> from Y-Joint to Overlap-Joint</w:t>
      </w:r>
      <w:bookmarkEnd w:id="2163"/>
      <w:bookmarkEnd w:id="2164"/>
      <w:bookmarkEnd w:id="216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E102800" w:rsidR="003F601A" w:rsidRDefault="003F601A" w:rsidP="003F601A">
      <w:pPr>
        <w:pStyle w:val="Beschriftung"/>
      </w:pPr>
      <w:bookmarkStart w:id="2166" w:name="_Toc3557121"/>
      <w:bookmarkStart w:id="2167" w:name="_Toc24721933"/>
      <w:r w:rsidRPr="00E24A0B">
        <w:t xml:space="preserve">Figure </w:t>
      </w:r>
      <w:r w:rsidRPr="00E24A0B">
        <w:fldChar w:fldCharType="begin"/>
      </w:r>
      <w:r w:rsidRPr="00E24A0B">
        <w:instrText xml:space="preserve"> SEQ Figure \* ARABIC </w:instrText>
      </w:r>
      <w:r w:rsidRPr="00E24A0B">
        <w:fldChar w:fldCharType="separate"/>
      </w:r>
      <w:r w:rsidR="00824A09">
        <w:rPr>
          <w:noProof/>
        </w:rPr>
        <w:t>42</w:t>
      </w:r>
      <w:r w:rsidRPr="00E24A0B">
        <w:fldChar w:fldCharType="end"/>
      </w:r>
      <w:r w:rsidRPr="00E24A0B">
        <w:t>: Longitudinal stiffener, top view</w:t>
      </w:r>
      <w:bookmarkEnd w:id="2166"/>
      <w:bookmarkEnd w:id="2167"/>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2168" w:name="_Toc288196463"/>
      <w:bookmarkStart w:id="2169" w:name="_Toc288200761"/>
      <w:bookmarkStart w:id="2170" w:name="_Toc338938907"/>
      <w:bookmarkStart w:id="2171" w:name="_Toc338939104"/>
      <w:bookmarkStart w:id="2172" w:name="_Toc3557004"/>
      <w:bookmarkStart w:id="2173" w:name="_Toc24967501"/>
      <w:bookmarkStart w:id="2174" w:name="_Toc288196487"/>
      <w:bookmarkStart w:id="2175" w:name="_Toc288200789"/>
      <w:bookmarkStart w:id="2176" w:name="_Toc338938910"/>
      <w:bookmarkStart w:id="2177" w:name="_Toc338939129"/>
      <w:r w:rsidRPr="007055D9">
        <w:t>Seam Weld</w:t>
      </w:r>
      <w:r w:rsidR="0006113C" w:rsidRPr="007055D9">
        <w:t xml:space="preserve"> Definition</w:t>
      </w:r>
      <w:bookmarkEnd w:id="2168"/>
      <w:bookmarkEnd w:id="2169"/>
      <w:bookmarkEnd w:id="2170"/>
      <w:bookmarkEnd w:id="2171"/>
      <w:r w:rsidR="0006113C" w:rsidRPr="007055D9">
        <w:t xml:space="preserve"> Overview</w:t>
      </w:r>
      <w:bookmarkEnd w:id="2172"/>
      <w:bookmarkEnd w:id="2173"/>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CDB898C" w:rsidR="0006113C" w:rsidRPr="00EB74AE" w:rsidRDefault="00EB74AE" w:rsidP="00EB74AE">
      <w:pPr>
        <w:pStyle w:val="Beschriftung"/>
      </w:pPr>
      <w:bookmarkStart w:id="2178" w:name="_Toc3557122"/>
      <w:bookmarkStart w:id="2179" w:name="_Toc24721934"/>
      <w:r>
        <w:t xml:space="preserve">Figure </w:t>
      </w:r>
      <w:r>
        <w:fldChar w:fldCharType="begin"/>
      </w:r>
      <w:r>
        <w:instrText xml:space="preserve"> SEQ Figure \* ARABIC </w:instrText>
      </w:r>
      <w:r>
        <w:fldChar w:fldCharType="separate"/>
      </w:r>
      <w:r w:rsidR="00824A09">
        <w:rPr>
          <w:noProof/>
        </w:rPr>
        <w:t>43</w:t>
      </w:r>
      <w:r>
        <w:fldChar w:fldCharType="end"/>
      </w:r>
      <w:r w:rsidR="00AF3023" w:rsidRPr="00EB74AE">
        <w:t>: Seam weld types and attributes</w:t>
      </w:r>
      <w:bookmarkEnd w:id="2178"/>
      <w:bookmarkEnd w:id="2179"/>
    </w:p>
    <w:p w14:paraId="7F783786" w14:textId="77777777" w:rsidR="0006113C" w:rsidRPr="007055D9" w:rsidRDefault="0006113C" w:rsidP="0006113C">
      <w:pPr>
        <w:pStyle w:val="berschrift3"/>
      </w:pPr>
      <w:bookmarkStart w:id="2180" w:name="_Toc3557005"/>
      <w:bookmarkStart w:id="2181" w:name="_Toc24967502"/>
      <w:r w:rsidRPr="007055D9">
        <w:lastRenderedPageBreak/>
        <w:t>Specific XML Realization</w:t>
      </w:r>
      <w:bookmarkEnd w:id="2180"/>
      <w:bookmarkEnd w:id="218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82" w:name="XMLStructureSeamWelds"/>
      <w:bookmarkEnd w:id="218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D38C250" w:rsidR="002A57F0" w:rsidRPr="002A57F0" w:rsidRDefault="002A57F0" w:rsidP="002A57F0">
      <w:pPr>
        <w:pStyle w:val="Beschriftung"/>
      </w:pPr>
      <w:bookmarkStart w:id="2183" w:name="_Toc3557123"/>
      <w:bookmarkStart w:id="2184" w:name="_Toc24721935"/>
      <w:r>
        <w:t xml:space="preserve">Figure </w:t>
      </w:r>
      <w:r>
        <w:fldChar w:fldCharType="begin"/>
      </w:r>
      <w:r>
        <w:instrText xml:space="preserve"> SEQ Figure \* ARABIC </w:instrText>
      </w:r>
      <w:r>
        <w:fldChar w:fldCharType="separate"/>
      </w:r>
      <w:r w:rsidR="00824A09">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183"/>
      <w:bookmarkEnd w:id="2184"/>
    </w:p>
    <w:p w14:paraId="7AB87473" w14:textId="77777777" w:rsidR="00843EED" w:rsidRPr="007055D9" w:rsidRDefault="00843EED" w:rsidP="00843EED">
      <w:pPr>
        <w:pStyle w:val="berschrift3"/>
        <w:tabs>
          <w:tab w:val="clear" w:pos="720"/>
        </w:tabs>
      </w:pPr>
      <w:bookmarkStart w:id="2185" w:name="_Toc3557006"/>
      <w:bookmarkStart w:id="2186" w:name="_Toc24967503"/>
      <w:r w:rsidRPr="007055D9">
        <w:t>Generic Seam Weld Definition</w:t>
      </w:r>
      <w:bookmarkEnd w:id="2174"/>
      <w:bookmarkEnd w:id="2175"/>
      <w:bookmarkEnd w:id="2176"/>
      <w:bookmarkEnd w:id="2177"/>
      <w:bookmarkEnd w:id="2185"/>
      <w:bookmarkEnd w:id="2186"/>
    </w:p>
    <w:p w14:paraId="1158557E" w14:textId="77777777" w:rsidR="008C58F6" w:rsidRPr="007055D9" w:rsidRDefault="008C58F6" w:rsidP="008C58F6">
      <w:pPr>
        <w:pStyle w:val="berschrift4"/>
      </w:pPr>
      <w:bookmarkStart w:id="2187" w:name="_Toc3557007"/>
      <w:bookmarkStart w:id="2188" w:name="_Toc24967504"/>
      <w:r w:rsidRPr="007055D9">
        <w:t>Identification</w:t>
      </w:r>
      <w:bookmarkEnd w:id="2187"/>
      <w:bookmarkEnd w:id="218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58333AE" w:rsidR="00B350C5" w:rsidRDefault="00B350C5" w:rsidP="00B350C5">
      <w:pPr>
        <w:pStyle w:val="Beschriftung"/>
        <w:spacing w:before="120"/>
      </w:pPr>
      <w:bookmarkStart w:id="2189" w:name="_Toc3566485"/>
      <w:bookmarkStart w:id="2190" w:name="_Toc24726706"/>
      <w:r>
        <w:t xml:space="preserve">Table </w:t>
      </w:r>
      <w:r>
        <w:fldChar w:fldCharType="begin"/>
      </w:r>
      <w:r>
        <w:instrText xml:space="preserve"> SEQ Table \* ARABIC </w:instrText>
      </w:r>
      <w:r>
        <w:fldChar w:fldCharType="separate"/>
      </w:r>
      <w:r w:rsidR="00251FF0">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189"/>
      <w:bookmarkEnd w:id="219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191" w:name="_Ref414571756"/>
      <w:bookmarkStart w:id="2192" w:name="_Toc3557008"/>
      <w:bookmarkStart w:id="2193" w:name="_Toc24967505"/>
      <w:r w:rsidRPr="007055D9">
        <w:lastRenderedPageBreak/>
        <w:t>Type</w:t>
      </w:r>
      <w:r w:rsidR="008C58F6" w:rsidRPr="007055D9">
        <w:t xml:space="preserve"> Specification</w:t>
      </w:r>
      <w:bookmarkEnd w:id="2191"/>
      <w:bookmarkEnd w:id="2192"/>
      <w:bookmarkEnd w:id="219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5627207" w:rsidR="004C0DD3" w:rsidRDefault="004C0DD3" w:rsidP="003E46C4">
      <w:pPr>
        <w:pStyle w:val="Beschriftung"/>
        <w:spacing w:before="120"/>
      </w:pPr>
      <w:bookmarkStart w:id="2194" w:name="_Toc3566486"/>
      <w:bookmarkStart w:id="2195" w:name="_Toc24726707"/>
      <w:bookmarkStart w:id="2196" w:name="_Toc338939134"/>
      <w:bookmarkStart w:id="2197" w:name="_Toc288196488"/>
      <w:bookmarkStart w:id="2198" w:name="_Toc288200790"/>
      <w:bookmarkStart w:id="2199" w:name="_Toc338939130"/>
      <w:r>
        <w:t xml:space="preserve">Table </w:t>
      </w:r>
      <w:r w:rsidR="00D43112">
        <w:fldChar w:fldCharType="begin"/>
      </w:r>
      <w:r w:rsidR="00D43112">
        <w:instrText xml:space="preserve"> SEQ Table \* ARABIC </w:instrText>
      </w:r>
      <w:r w:rsidR="00D43112">
        <w:fldChar w:fldCharType="separate"/>
      </w:r>
      <w:r w:rsidR="00251FF0">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194"/>
      <w:bookmarkEnd w:id="219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19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200" w:name="_Toc288196490"/>
      <w:bookmarkStart w:id="2201" w:name="_Toc288200792"/>
      <w:bookmarkStart w:id="2202" w:name="_Toc338939132"/>
      <w:bookmarkStart w:id="2203" w:name="_Toc288196468"/>
      <w:bookmarkStart w:id="2204" w:name="_Toc288200771"/>
      <w:bookmarkStart w:id="2205" w:name="_Toc338938904"/>
      <w:bookmarkStart w:id="2206" w:name="_Toc338939100"/>
      <w:bookmarkEnd w:id="2197"/>
      <w:bookmarkEnd w:id="2198"/>
      <w:bookmarkEnd w:id="219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CBD4BE3" w:rsidR="00FD441C" w:rsidRDefault="00FD441C" w:rsidP="003E46C4">
      <w:pPr>
        <w:pStyle w:val="Beschriftung"/>
        <w:spacing w:before="120"/>
      </w:pPr>
      <w:bookmarkStart w:id="2207" w:name="_Toc3566487"/>
      <w:bookmarkStart w:id="2208" w:name="_Toc24726708"/>
      <w:r>
        <w:t xml:space="preserve">Table </w:t>
      </w:r>
      <w:r w:rsidR="00D43112">
        <w:fldChar w:fldCharType="begin"/>
      </w:r>
      <w:r w:rsidR="00D43112">
        <w:instrText xml:space="preserve"> SEQ Table \* ARABIC </w:instrText>
      </w:r>
      <w:r w:rsidR="00D43112">
        <w:fldChar w:fldCharType="separate"/>
      </w:r>
      <w:r w:rsidR="00251FF0">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07"/>
      <w:bookmarkEnd w:id="220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5151909" w:rsidR="006E6816" w:rsidRDefault="006E6816" w:rsidP="003E46C4">
      <w:pPr>
        <w:pStyle w:val="Beschriftung"/>
        <w:spacing w:before="120"/>
      </w:pPr>
      <w:bookmarkStart w:id="2209" w:name="_Toc3566488"/>
      <w:bookmarkStart w:id="2210" w:name="_Toc24726709"/>
      <w:r>
        <w:t xml:space="preserve">Table </w:t>
      </w:r>
      <w:r w:rsidR="00D43112">
        <w:fldChar w:fldCharType="begin"/>
      </w:r>
      <w:r w:rsidR="00D43112">
        <w:instrText xml:space="preserve"> SEQ Table \* ARABIC </w:instrText>
      </w:r>
      <w:r w:rsidR="00D43112">
        <w:fldChar w:fldCharType="separate"/>
      </w:r>
      <w:r w:rsidR="00251FF0">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09"/>
      <w:bookmarkEnd w:id="2210"/>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11" w:name="_Toc288196493"/>
      <w:bookmarkStart w:id="2212"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13" w:name="GenericSeamWeldWeldPosition"/>
      <w:bookmarkStart w:id="2214" w:name="GenericSeamWelParameters"/>
      <w:bookmarkStart w:id="2215" w:name="GenericSeamWeldSubType"/>
      <w:bookmarkStart w:id="2216" w:name="GenericSeamWeldWeldingPosition"/>
      <w:bookmarkStart w:id="2217" w:name="_Toc3557009"/>
      <w:bookmarkStart w:id="2218" w:name="_Toc24967506"/>
      <w:bookmarkStart w:id="2219" w:name="_Toc338938905"/>
      <w:bookmarkStart w:id="2220" w:name="_Toc338939101"/>
      <w:bookmarkStart w:id="2221" w:name="_Toc338939136"/>
      <w:bookmarkEnd w:id="2200"/>
      <w:bookmarkEnd w:id="2201"/>
      <w:bookmarkEnd w:id="2202"/>
      <w:bookmarkEnd w:id="2203"/>
      <w:bookmarkEnd w:id="2204"/>
      <w:bookmarkEnd w:id="2205"/>
      <w:bookmarkEnd w:id="2206"/>
      <w:bookmarkEnd w:id="2211"/>
      <w:bookmarkEnd w:id="2212"/>
      <w:bookmarkEnd w:id="2213"/>
      <w:bookmarkEnd w:id="2214"/>
      <w:bookmarkEnd w:id="2215"/>
      <w:bookmarkEnd w:id="2216"/>
      <w:r>
        <w:t>W</w:t>
      </w:r>
      <w:r w:rsidR="00433A07">
        <w:t>eld Position and Sheet Metal Parameters</w:t>
      </w:r>
      <w:bookmarkEnd w:id="2217"/>
      <w:bookmarkEnd w:id="2218"/>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56E3261" w:rsidR="00433A07" w:rsidRPr="007055D9" w:rsidRDefault="00433A07" w:rsidP="00433A07">
      <w:pPr>
        <w:pStyle w:val="Beschriftung"/>
      </w:pPr>
      <w:bookmarkStart w:id="2222" w:name="_Ref397587838"/>
      <w:bookmarkStart w:id="2223" w:name="_Toc3557124"/>
      <w:bookmarkStart w:id="2224" w:name="_Toc24721936"/>
      <w:r w:rsidRPr="007055D9">
        <w:t xml:space="preserve">Figure </w:t>
      </w:r>
      <w:r w:rsidR="00406B64">
        <w:fldChar w:fldCharType="begin"/>
      </w:r>
      <w:r w:rsidR="00406B64">
        <w:instrText xml:space="preserve"> SEQ Figure \* ARABIC </w:instrText>
      </w:r>
      <w:r w:rsidR="00406B64">
        <w:fldChar w:fldCharType="separate"/>
      </w:r>
      <w:r w:rsidR="00824A09">
        <w:rPr>
          <w:noProof/>
        </w:rPr>
        <w:t>45</w:t>
      </w:r>
      <w:r w:rsidR="00406B64">
        <w:fldChar w:fldCharType="end"/>
      </w:r>
      <w:bookmarkEnd w:id="2222"/>
      <w:r w:rsidRPr="007055D9">
        <w:t xml:space="preserve">: Sheet Parameters vs. </w:t>
      </w:r>
      <w:r w:rsidRPr="007055D9">
        <w:rPr>
          <w:noProof/>
        </w:rPr>
        <w:t xml:space="preserve"> Weld Position Parameters</w:t>
      </w:r>
      <w:bookmarkEnd w:id="2223"/>
      <w:bookmarkEnd w:id="2224"/>
    </w:p>
    <w:p w14:paraId="7C8D9624" w14:textId="77777777" w:rsidR="000E5FC5" w:rsidRDefault="000E5FC5" w:rsidP="00433A07">
      <w:pPr>
        <w:pStyle w:val="berschrift4"/>
        <w:numPr>
          <w:ilvl w:val="4"/>
          <w:numId w:val="1"/>
        </w:numPr>
        <w:ind w:left="1009" w:hanging="1009"/>
      </w:pPr>
      <w:bookmarkStart w:id="2225" w:name="_Toc3557010"/>
      <w:bookmarkStart w:id="2226" w:name="_Toc24967507"/>
      <w:bookmarkStart w:id="2227" w:name="_Ref397525982"/>
      <w:r w:rsidRPr="007055D9">
        <w:t>Parameters Assigned to a Specific Sheet of the Flange</w:t>
      </w:r>
      <w:bookmarkEnd w:id="2225"/>
      <w:bookmarkEnd w:id="2226"/>
      <w:r w:rsidRPr="007055D9">
        <w:t xml:space="preserve"> </w:t>
      </w:r>
      <w:bookmarkEnd w:id="2227"/>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F8F9159" w:rsidR="00825ABB" w:rsidRDefault="00825ABB" w:rsidP="0035512A">
      <w:pPr>
        <w:pStyle w:val="Beschriftung"/>
        <w:spacing w:before="120"/>
      </w:pPr>
      <w:bookmarkStart w:id="2228" w:name="_Toc3566489"/>
      <w:bookmarkStart w:id="2229" w:name="_Toc24726710"/>
      <w:r>
        <w:t xml:space="preserve">Table </w:t>
      </w:r>
      <w:r w:rsidR="00D43112">
        <w:fldChar w:fldCharType="begin"/>
      </w:r>
      <w:r w:rsidR="00D43112">
        <w:instrText xml:space="preserve"> SEQ Table \* ARABIC </w:instrText>
      </w:r>
      <w:r w:rsidR="00D43112">
        <w:fldChar w:fldCharType="separate"/>
      </w:r>
      <w:r w:rsidR="00251FF0">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228"/>
      <w:bookmarkEnd w:id="222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7777777"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30" w:name="_Welding_Position"/>
      <w:bookmarkStart w:id="2231" w:name="_Ref397524978"/>
      <w:bookmarkStart w:id="2232" w:name="_Toc3557011"/>
      <w:bookmarkStart w:id="2233" w:name="_Toc24967508"/>
      <w:bookmarkEnd w:id="2230"/>
      <w:r w:rsidRPr="007055D9">
        <w:t>Welding Position</w:t>
      </w:r>
      <w:bookmarkEnd w:id="2219"/>
      <w:bookmarkEnd w:id="2220"/>
      <w:bookmarkEnd w:id="2231"/>
      <w:bookmarkEnd w:id="2232"/>
      <w:bookmarkEnd w:id="2233"/>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2234"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51C7E291" w:rsidR="008A051D" w:rsidRPr="007055D9" w:rsidRDefault="008A051D" w:rsidP="008A051D">
      <w:pPr>
        <w:pStyle w:val="Beschriftung"/>
      </w:pPr>
      <w:bookmarkStart w:id="2235" w:name="_Ref397529286"/>
      <w:bookmarkStart w:id="2236" w:name="_Toc3557125"/>
      <w:bookmarkStart w:id="2237" w:name="_Toc24721937"/>
      <w:r w:rsidRPr="007055D9">
        <w:t xml:space="preserve">Figure </w:t>
      </w:r>
      <w:bookmarkStart w:id="2238" w:name="Figure10"/>
      <w:r w:rsidR="00406B64">
        <w:fldChar w:fldCharType="begin"/>
      </w:r>
      <w:r w:rsidR="00406B64">
        <w:instrText xml:space="preserve"> SEQ Figure \* ARABIC </w:instrText>
      </w:r>
      <w:r w:rsidR="00406B64">
        <w:fldChar w:fldCharType="separate"/>
      </w:r>
      <w:r w:rsidR="00824A09">
        <w:rPr>
          <w:noProof/>
        </w:rPr>
        <w:t>46</w:t>
      </w:r>
      <w:r w:rsidR="00406B64">
        <w:fldChar w:fldCharType="end"/>
      </w:r>
      <w:bookmarkEnd w:id="2235"/>
      <w:bookmarkEnd w:id="2238"/>
      <w:r w:rsidRPr="007055D9">
        <w:t>: Welding Position of a Y-Joint</w:t>
      </w:r>
      <w:bookmarkEnd w:id="2236"/>
      <w:bookmarkEnd w:id="2237"/>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3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39" w:name="_Toc288196495"/>
      <w:bookmarkStart w:id="2240" w:name="_Toc288200797"/>
      <w:bookmarkStart w:id="2241" w:name="_Toc338939138"/>
      <w:bookmarkEnd w:id="2221"/>
      <w:r w:rsidRPr="007055D9">
        <w:t xml:space="preserve">Element </w:t>
      </w:r>
      <w:r w:rsidR="00194316">
        <w:t>"</w:t>
      </w:r>
      <w:proofErr w:type="spellStart"/>
      <w:r w:rsidRPr="007055D9">
        <w:t>weld_position</w:t>
      </w:r>
      <w:bookmarkEnd w:id="2239"/>
      <w:bookmarkEnd w:id="2240"/>
      <w:bookmarkEnd w:id="2241"/>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C4BA957" w:rsidR="00365CBF" w:rsidRPr="007055D9" w:rsidRDefault="00DE3902" w:rsidP="008F3D94">
      <w:pPr>
        <w:pStyle w:val="Beschriftung"/>
        <w:spacing w:before="120"/>
      </w:pPr>
      <w:bookmarkStart w:id="2242" w:name="_Toc3566490"/>
      <w:bookmarkStart w:id="2243" w:name="_Toc24726711"/>
      <w:r>
        <w:t xml:space="preserve">Table </w:t>
      </w:r>
      <w:r w:rsidR="00D43112">
        <w:fldChar w:fldCharType="begin"/>
      </w:r>
      <w:r w:rsidR="00D43112">
        <w:instrText xml:space="preserve"> SEQ Table \* ARABIC </w:instrText>
      </w:r>
      <w:r w:rsidR="00D43112">
        <w:fldChar w:fldCharType="separate"/>
      </w:r>
      <w:r w:rsidR="00251FF0">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42"/>
      <w:bookmarkEnd w:id="224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24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4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DAC788C" w:rsidR="005D0B6D" w:rsidRPr="007055D9" w:rsidRDefault="005D0B6D" w:rsidP="005D0B6D">
      <w:pPr>
        <w:pStyle w:val="Beschriftung"/>
      </w:pPr>
      <w:bookmarkStart w:id="2245" w:name="_Ref397529572"/>
      <w:bookmarkStart w:id="2246" w:name="Figure11"/>
      <w:bookmarkStart w:id="2247" w:name="_Toc3557126"/>
      <w:bookmarkStart w:id="2248" w:name="_Toc24721938"/>
      <w:r>
        <w:t xml:space="preserve">Figure </w:t>
      </w:r>
      <w:r w:rsidR="00406B64">
        <w:fldChar w:fldCharType="begin"/>
      </w:r>
      <w:r w:rsidR="00406B64">
        <w:instrText xml:space="preserve"> SEQ Figure \* ARABIC </w:instrText>
      </w:r>
      <w:r w:rsidR="00406B64">
        <w:fldChar w:fldCharType="separate"/>
      </w:r>
      <w:r w:rsidR="00824A09">
        <w:rPr>
          <w:noProof/>
        </w:rPr>
        <w:t>47</w:t>
      </w:r>
      <w:r w:rsidR="00406B64">
        <w:fldChar w:fldCharType="end"/>
      </w:r>
      <w:bookmarkEnd w:id="2245"/>
      <w:bookmarkEnd w:id="2246"/>
      <w:r w:rsidRPr="007055D9">
        <w:t xml:space="preserve">: Welding Position </w:t>
      </w:r>
      <w:r>
        <w:t>vector direction and length</w:t>
      </w:r>
      <w:bookmarkEnd w:id="2247"/>
      <w:bookmarkEnd w:id="2248"/>
    </w:p>
    <w:p w14:paraId="39D4E066" w14:textId="088F097E" w:rsidR="00B540EB" w:rsidRPr="007055D9" w:rsidRDefault="00B540EB" w:rsidP="004F2F09">
      <w:pPr>
        <w:pStyle w:val="berschrift5"/>
        <w:keepNext/>
      </w:pPr>
      <w:bookmarkStart w:id="2249" w:name="_Toc338939140"/>
      <w:bookmarkStart w:id="2250" w:name="_Toc338939137"/>
      <w:bookmarkStart w:id="2251" w:name="_Toc338938906"/>
      <w:bookmarkStart w:id="2252" w:name="_Toc338939103"/>
      <w:r w:rsidRPr="007055D9">
        <w:t xml:space="preserve">Attribute </w:t>
      </w:r>
      <w:r w:rsidR="00194316">
        <w:t>"</w:t>
      </w:r>
      <w:r w:rsidRPr="007055D9">
        <w:t>reference</w:t>
      </w:r>
      <w:bookmarkEnd w:id="224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253" w:author="m.kalaitzaki" w:date="2019-02-11T17:00:00Z"/>
          <w:lang w:val="en-US"/>
        </w:rPr>
      </w:pPr>
      <w:commentRangeStart w:id="2254"/>
      <w:commentRangeStart w:id="2255"/>
      <w:del w:id="2256" w:author="m.kalaitzaki" w:date="2019-02-11T17:00:00Z">
        <w:r w:rsidRPr="007055D9" w:rsidDel="00DA21CA">
          <w:lastRenderedPageBreak/>
          <w:delText xml:space="preserve">Section </w:delText>
        </w:r>
      </w:del>
      <w:del w:id="2257" w:author="nick" w:date="2019-11-24T12:20:00Z">
        <w:r w:rsidRPr="007055D9" w:rsidDel="00194316">
          <w:delText>“</w:delText>
        </w:r>
      </w:del>
      <w:del w:id="2258" w:author="m.kalaitzaki" w:date="2019-02-11T17:00:00Z">
        <w:r w:rsidRPr="007055D9" w:rsidDel="00DA21CA">
          <w:delText>Laser</w:delText>
        </w:r>
      </w:del>
      <w:del w:id="2259" w:author="nick" w:date="2019-11-24T12:20:00Z">
        <w:r w:rsidRPr="007055D9" w:rsidDel="00194316">
          <w:delText>”</w:delText>
        </w:r>
      </w:del>
    </w:p>
    <w:p w14:paraId="7FB5D31F" w14:textId="73B21F8A" w:rsidR="00456F63" w:rsidDel="00DA21CA" w:rsidRDefault="00456F63" w:rsidP="004F2F09">
      <w:pPr>
        <w:keepLines/>
        <w:jc w:val="both"/>
        <w:rPr>
          <w:del w:id="2260" w:author="m.kalaitzaki" w:date="2019-02-11T17:00:00Z"/>
        </w:rPr>
      </w:pPr>
      <w:del w:id="2261" w:author="m.kalaitzaki" w:date="2019-02-11T17:00:00Z">
        <w:r w:rsidRPr="007055D9" w:rsidDel="00DA21CA">
          <w:delText xml:space="preserve">The section </w:delText>
        </w:r>
      </w:del>
      <w:del w:id="2262" w:author="nick" w:date="2019-11-24T12:20:00Z">
        <w:r w:rsidRPr="007055D9" w:rsidDel="00194316">
          <w:delText>“</w:delText>
        </w:r>
      </w:del>
      <w:del w:id="2263" w:author="m.kalaitzaki" w:date="2019-02-11T17:00:00Z">
        <w:r w:rsidRPr="007055D9" w:rsidDel="00DA21CA">
          <w:delText>Laser</w:delText>
        </w:r>
      </w:del>
      <w:del w:id="2264" w:author="nick" w:date="2019-11-24T12:20:00Z">
        <w:r w:rsidRPr="007055D9" w:rsidDel="00194316">
          <w:delText>”</w:delText>
        </w:r>
      </w:del>
      <w:del w:id="2265"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254"/>
      <w:r w:rsidR="00DA21CA">
        <w:rPr>
          <w:rStyle w:val="Kommentarzeichen"/>
          <w:lang w:eastAsia="x-none"/>
        </w:rPr>
        <w:commentReference w:id="2254"/>
      </w:r>
      <w:commentRangeEnd w:id="2255"/>
      <w:r w:rsidR="00FD41F4">
        <w:rPr>
          <w:rStyle w:val="Kommentarzeichen"/>
          <w:lang w:eastAsia="x-none"/>
        </w:rPr>
        <w:commentReference w:id="2255"/>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7F2608" w:rsidR="00926DE7" w:rsidRDefault="00926DE7" w:rsidP="008F3D94">
      <w:pPr>
        <w:pStyle w:val="Beschriftung"/>
        <w:spacing w:before="120"/>
      </w:pPr>
      <w:bookmarkStart w:id="2266" w:name="_Toc3566491"/>
      <w:bookmarkStart w:id="2267" w:name="_Toc24726712"/>
      <w:bookmarkStart w:id="2268" w:name="_Toc338939148"/>
      <w:bookmarkStart w:id="2269" w:name="_Toc288196499"/>
      <w:bookmarkStart w:id="2270" w:name="_Toc288200801"/>
      <w:bookmarkEnd w:id="2250"/>
      <w:bookmarkEnd w:id="2251"/>
      <w:bookmarkEnd w:id="2252"/>
      <w:r>
        <w:t xml:space="preserve">Table </w:t>
      </w:r>
      <w:r w:rsidR="00D43112">
        <w:fldChar w:fldCharType="begin"/>
      </w:r>
      <w:r w:rsidR="00D43112">
        <w:instrText xml:space="preserve"> SEQ Table \* ARABIC </w:instrText>
      </w:r>
      <w:r w:rsidR="00D43112">
        <w:fldChar w:fldCharType="separate"/>
      </w:r>
      <w:r w:rsidR="00251FF0">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266"/>
      <w:bookmarkEnd w:id="2267"/>
      <w:r w:rsidR="00194316">
        <w:t>"</w:t>
      </w:r>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268"/>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271" w:name="_Toc338939149"/>
      <w:r w:rsidRPr="007055D9">
        <w:lastRenderedPageBreak/>
        <w:t xml:space="preserve">Attribute </w:t>
      </w:r>
      <w:r w:rsidR="00194316">
        <w:t>"</w:t>
      </w:r>
      <w:proofErr w:type="spellStart"/>
      <w:r w:rsidRPr="007055D9">
        <w:t>penetration</w:t>
      </w:r>
      <w:bookmarkEnd w:id="2269"/>
      <w:bookmarkEnd w:id="2270"/>
      <w:bookmarkEnd w:id="2271"/>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2272" w:name="ModelizationWeldDefinition"/>
      <w:bookmarkStart w:id="2273" w:name="WeldDefinition"/>
      <w:bookmarkStart w:id="2274" w:name="WeldDefinitionButtWeld"/>
      <w:bookmarkStart w:id="2275" w:name="_Toc288200762"/>
      <w:bookmarkStart w:id="2276" w:name="_Toc338939106"/>
      <w:bookmarkStart w:id="2277" w:name="_Toc3557012"/>
      <w:bookmarkStart w:id="2278" w:name="_Toc24967509"/>
      <w:bookmarkStart w:id="2279" w:name="_Toc288196464"/>
      <w:bookmarkEnd w:id="2272"/>
      <w:bookmarkEnd w:id="2273"/>
      <w:bookmarkEnd w:id="2274"/>
      <w:r w:rsidRPr="007055D9">
        <w:t xml:space="preserve">Butt </w:t>
      </w:r>
      <w:bookmarkEnd w:id="2275"/>
      <w:r w:rsidR="003663AA" w:rsidRPr="007055D9">
        <w:t>Joint</w:t>
      </w:r>
      <w:bookmarkEnd w:id="2276"/>
      <w:bookmarkEnd w:id="2277"/>
      <w:bookmarkEnd w:id="227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280" w:name="_Toc3557013"/>
      <w:bookmarkStart w:id="2281" w:name="_Toc24967510"/>
      <w:r w:rsidRPr="00654684">
        <w:rPr>
          <w:sz w:val="24"/>
        </w:rPr>
        <w:t xml:space="preserve">Sheet </w:t>
      </w:r>
      <w:r w:rsidR="00255787" w:rsidRPr="00654684">
        <w:rPr>
          <w:sz w:val="24"/>
        </w:rPr>
        <w:t>Parameters</w:t>
      </w:r>
      <w:bookmarkEnd w:id="2280"/>
      <w:bookmarkEnd w:id="2281"/>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B3707" w:rsidRPr="00362FDC" w:rsidRDefault="009B3707" w:rsidP="008F3D94">
                            <w:pPr>
                              <w:pStyle w:val="Beschriftung"/>
                              <w:rPr>
                                <w:noProof/>
                                <w:szCs w:val="24"/>
                              </w:rPr>
                            </w:pPr>
                            <w:bookmarkStart w:id="2282" w:name="_Toc3557127"/>
                            <w:bookmarkStart w:id="2283"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82"/>
                            <w:bookmarkEnd w:id="2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A35A"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B3707" w:rsidRPr="00362FDC" w:rsidRDefault="009B3707" w:rsidP="008F3D94">
                      <w:pPr>
                        <w:pStyle w:val="Beschriftung"/>
                        <w:rPr>
                          <w:noProof/>
                          <w:szCs w:val="24"/>
                        </w:rPr>
                      </w:pPr>
                      <w:bookmarkStart w:id="2284" w:name="_Toc3557127"/>
                      <w:bookmarkStart w:id="2285"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84"/>
                      <w:bookmarkEnd w:id="228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2286" w:name="_Toc3557014"/>
      <w:bookmarkStart w:id="2287"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2286"/>
      <w:bookmarkEnd w:id="228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288" w:name="_Toc3557128"/>
                            <w:bookmarkStart w:id="2289"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8"/>
                            <w:bookmarkEnd w:id="2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25FC"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B3707" w:rsidRPr="006C6D3C" w:rsidRDefault="009B3707" w:rsidP="008F3D94">
                      <w:pPr>
                        <w:pStyle w:val="Beschriftung"/>
                        <w:rPr>
                          <w:noProof/>
                          <w:szCs w:val="24"/>
                        </w:rPr>
                      </w:pPr>
                      <w:bookmarkStart w:id="2290" w:name="_Toc3557128"/>
                      <w:bookmarkStart w:id="2291"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90"/>
                      <w:bookmarkEnd w:id="229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73C0623" w:rsidR="008F3D94" w:rsidRDefault="008F3D94" w:rsidP="008F3D94">
      <w:pPr>
        <w:pStyle w:val="Beschriftung"/>
        <w:spacing w:before="120"/>
      </w:pPr>
      <w:bookmarkStart w:id="2292" w:name="_Toc3566492"/>
      <w:bookmarkStart w:id="2293" w:name="_Toc24726713"/>
      <w:r>
        <w:t xml:space="preserve">Table </w:t>
      </w:r>
      <w:r>
        <w:fldChar w:fldCharType="begin"/>
      </w:r>
      <w:r>
        <w:instrText xml:space="preserve"> SEQ Table \* ARABIC </w:instrText>
      </w:r>
      <w:r>
        <w:fldChar w:fldCharType="separate"/>
      </w:r>
      <w:r w:rsidR="00251FF0">
        <w:rPr>
          <w:noProof/>
        </w:rPr>
        <w:t>85</w:t>
      </w:r>
      <w:r>
        <w:fldChar w:fldCharType="end"/>
      </w:r>
      <w:r>
        <w:t>: Parameters of Butt Joint Weld</w:t>
      </w:r>
      <w:bookmarkEnd w:id="2292"/>
      <w:bookmarkEnd w:id="2293"/>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294" w:name="_Toc338939151"/>
      <w:bookmarkStart w:id="2295" w:name="_Toc3557015"/>
      <w:bookmarkStart w:id="2296" w:name="_Toc24967512"/>
      <w:r w:rsidRPr="007055D9">
        <w:t>Attributes</w:t>
      </w:r>
      <w:bookmarkEnd w:id="2294"/>
      <w:bookmarkEnd w:id="2295"/>
      <w:bookmarkEnd w:id="2296"/>
    </w:p>
    <w:p w14:paraId="2F9463C1" w14:textId="2C2DBF78" w:rsidR="0006113C" w:rsidRPr="007055D9" w:rsidRDefault="00850045" w:rsidP="0006113C">
      <w:pPr>
        <w:pStyle w:val="berschrift5"/>
      </w:pPr>
      <w:bookmarkStart w:id="2297" w:name="_Toc338939153"/>
      <w:r w:rsidRPr="007055D9">
        <w:t xml:space="preserve">Attribute </w:t>
      </w:r>
      <w:r w:rsidR="00194316">
        <w:t>"</w:t>
      </w:r>
      <w:r w:rsidRPr="007055D9">
        <w:t>b</w:t>
      </w:r>
      <w:r w:rsidR="0006113C" w:rsidRPr="007055D9">
        <w:t>ase</w:t>
      </w:r>
      <w:bookmarkEnd w:id="229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298" w:name="_Toc338939154"/>
      <w:r w:rsidRPr="007055D9">
        <w:t xml:space="preserve">Attribute </w:t>
      </w:r>
      <w:r w:rsidR="00194316">
        <w:t>"</w:t>
      </w:r>
      <w:proofErr w:type="spellStart"/>
      <w:r w:rsidRPr="007055D9">
        <w:t>t</w:t>
      </w:r>
      <w:r w:rsidR="0006113C" w:rsidRPr="007055D9">
        <w:t>echnology</w:t>
      </w:r>
      <w:bookmarkEnd w:id="229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299" w:name="_Toc288196505"/>
      <w:bookmarkStart w:id="2300" w:name="_Toc288200807"/>
      <w:bookmarkStart w:id="2301" w:name="_Toc338939155"/>
      <w:bookmarkStart w:id="2302" w:name="_Toc3557016"/>
      <w:bookmarkStart w:id="2303" w:name="_Toc24967513"/>
      <w:r w:rsidRPr="007055D9">
        <w:t xml:space="preserve">Element </w:t>
      </w:r>
      <w:r w:rsidR="00194316">
        <w:t>"</w:t>
      </w:r>
      <w:proofErr w:type="spellStart"/>
      <w:r w:rsidRPr="007055D9">
        <w:t>weld_position</w:t>
      </w:r>
      <w:bookmarkEnd w:id="2299"/>
      <w:bookmarkEnd w:id="2300"/>
      <w:bookmarkEnd w:id="2301"/>
      <w:bookmarkEnd w:id="2302"/>
      <w:bookmarkEnd w:id="2303"/>
      <w:proofErr w:type="spellEnd"/>
      <w:r w:rsidR="00194316">
        <w:t>"</w:t>
      </w:r>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4C421C4" w:rsidR="00345A9D" w:rsidRDefault="00345A9D" w:rsidP="008F3D94">
      <w:pPr>
        <w:pStyle w:val="Beschriftung"/>
        <w:spacing w:before="120"/>
      </w:pPr>
      <w:bookmarkStart w:id="2304" w:name="_Toc3566493"/>
      <w:bookmarkStart w:id="2305" w:name="_Toc24726714"/>
      <w:bookmarkStart w:id="2306" w:name="_Toc288196507"/>
      <w:bookmarkStart w:id="2307" w:name="_Toc288200809"/>
      <w:bookmarkStart w:id="2308" w:name="_Toc338939157"/>
      <w:r>
        <w:t xml:space="preserve">Table </w:t>
      </w:r>
      <w:r w:rsidR="00D43112">
        <w:fldChar w:fldCharType="begin"/>
      </w:r>
      <w:r w:rsidR="00D43112">
        <w:instrText xml:space="preserve"> SEQ Table \* ARABIC </w:instrText>
      </w:r>
      <w:r w:rsidR="00D43112">
        <w:fldChar w:fldCharType="separate"/>
      </w:r>
      <w:r w:rsidR="00BD29C4">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304"/>
      <w:bookmarkEnd w:id="2305"/>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306"/>
      <w:bookmarkEnd w:id="2307"/>
      <w:bookmarkEnd w:id="230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09" w:name="_Toc338939158"/>
      <w:r w:rsidRPr="007055D9">
        <w:t xml:space="preserve">Attribute </w:t>
      </w:r>
      <w:r w:rsidR="00194316">
        <w:t>"</w:t>
      </w:r>
      <w:proofErr w:type="spellStart"/>
      <w:r w:rsidRPr="007055D9">
        <w:t>width</w:t>
      </w:r>
      <w:bookmarkEnd w:id="230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10" w:name="_Toc338939159"/>
      <w:r w:rsidRPr="007055D9">
        <w:t xml:space="preserve">Attribute </w:t>
      </w:r>
      <w:r w:rsidR="00194316">
        <w:t>"</w:t>
      </w:r>
      <w:proofErr w:type="spellStart"/>
      <w:r w:rsidRPr="007055D9">
        <w:t>filler</w:t>
      </w:r>
      <w:bookmarkEnd w:id="231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11" w:name="WeldDefinitionCornerWeld"/>
      <w:bookmarkStart w:id="2312" w:name="_Toc288200763"/>
      <w:bookmarkStart w:id="2313" w:name="_Toc338939107"/>
      <w:bookmarkEnd w:id="2311"/>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14" w:name="_Toc414263397"/>
      <w:bookmarkStart w:id="2315" w:name="_Toc3557017"/>
      <w:bookmarkStart w:id="2316" w:name="_Toc24967514"/>
      <w:bookmarkEnd w:id="2314"/>
      <w:r w:rsidRPr="007055D9">
        <w:t xml:space="preserve">Element </w:t>
      </w:r>
      <w:r w:rsidR="00194316">
        <w:t>"</w:t>
      </w:r>
      <w:proofErr w:type="spellStart"/>
      <w:r>
        <w:t>sheet_parameter</w:t>
      </w:r>
      <w:bookmarkEnd w:id="2315"/>
      <w:bookmarkEnd w:id="2316"/>
      <w:proofErr w:type="spellEnd"/>
      <w:r w:rsidR="00194316">
        <w:t>"</w:t>
      </w:r>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026C3" w:rsidR="003B6225" w:rsidRDefault="003B6225" w:rsidP="008F3D94">
      <w:pPr>
        <w:pStyle w:val="Beschriftung"/>
        <w:spacing w:before="120"/>
      </w:pPr>
      <w:bookmarkStart w:id="2317" w:name="_Toc3566494"/>
      <w:bookmarkStart w:id="2318" w:name="_Toc24726715"/>
      <w:r>
        <w:t xml:space="preserve">Table </w:t>
      </w:r>
      <w:r w:rsidR="00D43112">
        <w:fldChar w:fldCharType="begin"/>
      </w:r>
      <w:r w:rsidR="00D43112">
        <w:instrText xml:space="preserve"> SEQ Table \* ARABIC </w:instrText>
      </w:r>
      <w:r w:rsidR="00D43112">
        <w:fldChar w:fldCharType="separate"/>
      </w:r>
      <w:r w:rsidR="00BD29C4">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17"/>
      <w:bookmarkEnd w:id="2318"/>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2319" w:name="_Toc3557018"/>
      <w:bookmarkStart w:id="2320" w:name="_Toc24967515"/>
      <w:r w:rsidRPr="007055D9">
        <w:t>Corner Weld</w:t>
      </w:r>
      <w:bookmarkEnd w:id="2312"/>
      <w:bookmarkEnd w:id="2313"/>
      <w:bookmarkEnd w:id="2319"/>
      <w:bookmarkEnd w:id="2320"/>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321" w:name="_Toc3557129"/>
                            <w:bookmarkStart w:id="2322"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21"/>
                            <w:bookmarkEnd w:id="2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370F6"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B3707" w:rsidRPr="00796AD7" w:rsidRDefault="009B3707" w:rsidP="008F3D94">
                      <w:pPr>
                        <w:pStyle w:val="Beschriftung"/>
                        <w:rPr>
                          <w:noProof/>
                          <w:szCs w:val="24"/>
                        </w:rPr>
                      </w:pPr>
                      <w:bookmarkStart w:id="2323" w:name="_Toc3557129"/>
                      <w:bookmarkStart w:id="2324"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23"/>
                      <w:bookmarkEnd w:id="232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2325" w:name="_Toc24967516"/>
      <w:bookmarkStart w:id="2326" w:name="_Toc3557019"/>
      <w:r>
        <w:t>Simple Corner Weld</w:t>
      </w:r>
      <w:bookmarkEnd w:id="2325"/>
    </w:p>
    <w:p w14:paraId="19EDE5F7" w14:textId="78748519" w:rsidR="008A6190" w:rsidRPr="007055D9" w:rsidRDefault="008A6190" w:rsidP="00E36602">
      <w:pPr>
        <w:pStyle w:val="berschrift5"/>
        <w:keepNext/>
      </w:pPr>
      <w:r w:rsidRPr="007055D9">
        <w:t>Sheet Parameters</w:t>
      </w:r>
      <w:bookmarkEnd w:id="232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27" w:name="_Toc3557020"/>
      <w:r w:rsidRPr="007055D9">
        <w:t>Weld Parameters</w:t>
      </w:r>
      <w:bookmarkEnd w:id="2327"/>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328" w:name="_Toc3557130"/>
                            <w:bookmarkStart w:id="2329"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8"/>
                            <w:bookmarkEnd w:id="2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584E2"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B3707" w:rsidRPr="00067927" w:rsidRDefault="009B3707" w:rsidP="008F3D94">
                      <w:pPr>
                        <w:pStyle w:val="Beschriftung"/>
                        <w:rPr>
                          <w:noProof/>
                          <w:szCs w:val="24"/>
                        </w:rPr>
                      </w:pPr>
                      <w:bookmarkStart w:id="2330" w:name="_Toc3557130"/>
                      <w:bookmarkStart w:id="2331"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30"/>
                      <w:bookmarkEnd w:id="233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47" o:title=""/>
          </v:shape>
          <o:OLEObject Type="Embed" ProgID="Equation.3" ShapeID="_x0000_i1027" DrawAspect="Content" ObjectID="_1637520131" r:id="rId148"/>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4EBB00E" w:rsidR="008F3D94" w:rsidRDefault="00FA0FAD" w:rsidP="008F3D94">
      <w:pPr>
        <w:pStyle w:val="Beschriftung"/>
        <w:spacing w:before="120"/>
      </w:pPr>
      <w:bookmarkStart w:id="2332" w:name="_Toc3566495"/>
      <w:bookmarkStart w:id="2333"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BD29C4">
        <w:rPr>
          <w:noProof/>
        </w:rPr>
        <w:t>88</w:t>
      </w:r>
      <w:r w:rsidR="008F3D94">
        <w:fldChar w:fldCharType="end"/>
      </w:r>
      <w:r w:rsidR="008F3D94">
        <w:t xml:space="preserve">: Parameters of </w:t>
      </w:r>
      <w:r w:rsidR="006619C9">
        <w:t xml:space="preserve">Simple </w:t>
      </w:r>
      <w:r w:rsidR="008F3D94">
        <w:t>Corner Weld</w:t>
      </w:r>
      <w:bookmarkEnd w:id="2332"/>
      <w:bookmarkEnd w:id="2333"/>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334" w:name="_Toc24967517"/>
      <w:r>
        <w:t>Double Corner Weld</w:t>
      </w:r>
      <w:bookmarkEnd w:id="2334"/>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B3707" w:rsidRPr="00796AD7" w:rsidRDefault="009B3707" w:rsidP="006619C9">
                            <w:pPr>
                              <w:pStyle w:val="Beschriftung"/>
                              <w:rPr>
                                <w:noProof/>
                                <w:szCs w:val="24"/>
                              </w:rPr>
                            </w:pPr>
                            <w:bookmarkStart w:id="2335"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67A7E1"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B3707" w:rsidRPr="00796AD7" w:rsidRDefault="009B3707" w:rsidP="006619C9">
                      <w:pPr>
                        <w:pStyle w:val="Beschriftung"/>
                        <w:rPr>
                          <w:noProof/>
                          <w:szCs w:val="24"/>
                        </w:rPr>
                      </w:pPr>
                      <w:bookmarkStart w:id="2336"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3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50">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B3707" w:rsidRPr="00067927" w:rsidRDefault="009B3707" w:rsidP="00FA0FAD">
                            <w:pPr>
                              <w:pStyle w:val="Beschriftung"/>
                              <w:keepNext/>
                              <w:keepLines/>
                              <w:rPr>
                                <w:noProof/>
                                <w:szCs w:val="24"/>
                              </w:rPr>
                            </w:pPr>
                            <w:bookmarkStart w:id="2337"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75FB2"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B3707" w:rsidRPr="00067927" w:rsidRDefault="009B3707" w:rsidP="00FA0FAD">
                      <w:pPr>
                        <w:pStyle w:val="Beschriftung"/>
                        <w:keepNext/>
                        <w:keepLines/>
                        <w:rPr>
                          <w:noProof/>
                          <w:szCs w:val="24"/>
                        </w:rPr>
                      </w:pPr>
                      <w:bookmarkStart w:id="2338"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47" o:title=""/>
          </v:shape>
          <o:OLEObject Type="Embed" ProgID="Equation.3" ShapeID="_x0000_i1028" DrawAspect="Content" ObjectID="_1637520132" r:id="rId151"/>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0CDB8D0" w:rsidR="00E36602" w:rsidRDefault="00E36602" w:rsidP="00E36602">
      <w:pPr>
        <w:pStyle w:val="Beschriftung"/>
        <w:spacing w:before="120"/>
      </w:pPr>
      <w:bookmarkStart w:id="2339" w:name="_Toc24726717"/>
      <w:r>
        <w:t xml:space="preserve">Table </w:t>
      </w:r>
      <w:r>
        <w:fldChar w:fldCharType="begin"/>
      </w:r>
      <w:r>
        <w:instrText xml:space="preserve"> SEQ Table \* ARABIC </w:instrText>
      </w:r>
      <w:r>
        <w:fldChar w:fldCharType="separate"/>
      </w:r>
      <w:r w:rsidR="00BD29C4">
        <w:rPr>
          <w:noProof/>
        </w:rPr>
        <w:t>89</w:t>
      </w:r>
      <w:r>
        <w:fldChar w:fldCharType="end"/>
      </w:r>
      <w:r>
        <w:t xml:space="preserve">: Parameters of </w:t>
      </w:r>
      <w:r w:rsidR="006619C9">
        <w:t xml:space="preserve">Double </w:t>
      </w:r>
      <w:r>
        <w:t>Corner Weld</w:t>
      </w:r>
      <w:bookmarkEnd w:id="233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340" w:name="_Toc338939161"/>
      <w:bookmarkStart w:id="2341" w:name="_Toc3557021"/>
      <w:bookmarkStart w:id="2342" w:name="_Toc24967518"/>
      <w:r w:rsidRPr="007055D9">
        <w:t>Attributes</w:t>
      </w:r>
      <w:bookmarkEnd w:id="2340"/>
      <w:bookmarkEnd w:id="2341"/>
      <w:bookmarkEnd w:id="2342"/>
    </w:p>
    <w:p w14:paraId="22FDBBD1" w14:textId="5050C61D" w:rsidR="0006113C" w:rsidRPr="007055D9" w:rsidRDefault="00242481" w:rsidP="001759F7">
      <w:pPr>
        <w:pStyle w:val="berschrift5"/>
        <w:keepNext/>
      </w:pPr>
      <w:bookmarkStart w:id="2343" w:name="_Toc338939163"/>
      <w:r w:rsidRPr="007055D9">
        <w:t xml:space="preserve">Attribute </w:t>
      </w:r>
      <w:r w:rsidR="00194316">
        <w:t>"</w:t>
      </w:r>
      <w:r w:rsidRPr="007055D9">
        <w:t>b</w:t>
      </w:r>
      <w:r w:rsidR="0006113C" w:rsidRPr="007055D9">
        <w:t>ase</w:t>
      </w:r>
      <w:bookmarkEnd w:id="2343"/>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344" w:name="_Toc338939164"/>
      <w:r w:rsidRPr="007055D9">
        <w:t xml:space="preserve">Attribute </w:t>
      </w:r>
      <w:r w:rsidR="00194316">
        <w:t>"</w:t>
      </w:r>
      <w:proofErr w:type="spellStart"/>
      <w:r w:rsidRPr="007055D9">
        <w:t>t</w:t>
      </w:r>
      <w:r w:rsidR="0006113C" w:rsidRPr="007055D9">
        <w:t>echnology</w:t>
      </w:r>
      <w:bookmarkEnd w:id="2344"/>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345" w:name="_Toc338939165"/>
      <w:bookmarkStart w:id="2346" w:name="_Toc3557022"/>
      <w:bookmarkStart w:id="2347" w:name="_Toc24967519"/>
      <w:r w:rsidRPr="007055D9">
        <w:t xml:space="preserve">Element </w:t>
      </w:r>
      <w:r w:rsidR="00194316">
        <w:t>"</w:t>
      </w:r>
      <w:proofErr w:type="spellStart"/>
      <w:r w:rsidRPr="007055D9">
        <w:t>weld_position</w:t>
      </w:r>
      <w:bookmarkEnd w:id="2345"/>
      <w:bookmarkEnd w:id="2346"/>
      <w:bookmarkEnd w:id="2347"/>
      <w:proofErr w:type="spellEnd"/>
      <w:r w:rsidR="00194316">
        <w:t>"</w:t>
      </w:r>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37F873" w:rsidR="003B6225" w:rsidRDefault="003B6225" w:rsidP="008F3D94">
      <w:pPr>
        <w:pStyle w:val="Beschriftung"/>
        <w:spacing w:before="120"/>
      </w:pPr>
      <w:bookmarkStart w:id="2348" w:name="_Toc3566496"/>
      <w:bookmarkStart w:id="2349" w:name="_Toc24726718"/>
      <w:bookmarkStart w:id="2350" w:name="_Toc338939167"/>
      <w:r>
        <w:t xml:space="preserve">Table </w:t>
      </w:r>
      <w:r w:rsidR="00D43112">
        <w:fldChar w:fldCharType="begin"/>
      </w:r>
      <w:r w:rsidR="00D43112">
        <w:instrText xml:space="preserve"> SEQ Table \* ARABIC </w:instrText>
      </w:r>
      <w:r w:rsidR="00D43112">
        <w:fldChar w:fldCharType="separate"/>
      </w:r>
      <w:r w:rsidR="00BD29C4">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348"/>
      <w:bookmarkEnd w:id="234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35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351" w:name="_Toc338939168"/>
      <w:r w:rsidRPr="007055D9">
        <w:t xml:space="preserve">Attribute </w:t>
      </w:r>
      <w:r w:rsidR="00194316">
        <w:t>"</w:t>
      </w:r>
      <w:proofErr w:type="spellStart"/>
      <w:r w:rsidRPr="007055D9">
        <w:t>thickness</w:t>
      </w:r>
      <w:bookmarkEnd w:id="2351"/>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1433B68" w:rsidR="008F3D94" w:rsidRDefault="008F3D94" w:rsidP="008F3D94">
      <w:pPr>
        <w:pStyle w:val="Beschriftung"/>
        <w:spacing w:before="120"/>
      </w:pPr>
      <w:bookmarkStart w:id="2352" w:name="_Toc3566497"/>
      <w:bookmarkStart w:id="2353" w:name="_Toc24726719"/>
      <w:bookmarkStart w:id="2354" w:name="_Toc338939169"/>
      <w:r>
        <w:t xml:space="preserve">Table </w:t>
      </w:r>
      <w:r>
        <w:fldChar w:fldCharType="begin"/>
      </w:r>
      <w:r>
        <w:instrText xml:space="preserve"> SEQ Table \* ARABIC </w:instrText>
      </w:r>
      <w:r>
        <w:fldChar w:fldCharType="separate"/>
      </w:r>
      <w:r w:rsidR="00BD29C4">
        <w:rPr>
          <w:noProof/>
        </w:rPr>
        <w:t>91</w:t>
      </w:r>
      <w:r>
        <w:fldChar w:fldCharType="end"/>
      </w:r>
      <w:r>
        <w:t xml:space="preserve">: Values of Attribute </w:t>
      </w:r>
      <w:r w:rsidRPr="008F3D94">
        <w:rPr>
          <w:rStyle w:val="elementdeftypeChar"/>
          <w:b/>
        </w:rPr>
        <w:t>section</w:t>
      </w:r>
      <w:bookmarkEnd w:id="2352"/>
      <w:bookmarkEnd w:id="235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354"/>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4AC045" w:rsidR="008F3D94" w:rsidRDefault="008F3D94" w:rsidP="008F3D94">
      <w:pPr>
        <w:pStyle w:val="Beschriftung"/>
        <w:spacing w:before="120"/>
      </w:pPr>
      <w:bookmarkStart w:id="2355" w:name="_Toc3566498"/>
      <w:bookmarkStart w:id="2356" w:name="_Toc24726720"/>
      <w:bookmarkStart w:id="2357" w:name="_Toc338939170"/>
      <w:r>
        <w:t xml:space="preserve">Table </w:t>
      </w:r>
      <w:r>
        <w:fldChar w:fldCharType="begin"/>
      </w:r>
      <w:r>
        <w:instrText xml:space="preserve"> SEQ Table \* ARABIC </w:instrText>
      </w:r>
      <w:r>
        <w:fldChar w:fldCharType="separate"/>
      </w:r>
      <w:r w:rsidR="00BD29C4">
        <w:rPr>
          <w:noProof/>
        </w:rPr>
        <w:t>92</w:t>
      </w:r>
      <w:r>
        <w:fldChar w:fldCharType="end"/>
      </w:r>
      <w:r>
        <w:t xml:space="preserve">: Values of Attribute </w:t>
      </w:r>
      <w:r>
        <w:rPr>
          <w:rStyle w:val="elementdeftypeChar"/>
          <w:b/>
        </w:rPr>
        <w:t>angle</w:t>
      </w:r>
      <w:bookmarkEnd w:id="2355"/>
      <w:bookmarkEnd w:id="2356"/>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35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358" w:name="_Toc338939171"/>
      <w:r w:rsidRPr="007055D9">
        <w:t xml:space="preserve">Attribute </w:t>
      </w:r>
      <w:r w:rsidR="00194316">
        <w:t>"</w:t>
      </w:r>
      <w:proofErr w:type="spellStart"/>
      <w:r w:rsidRPr="007055D9">
        <w:t>penetration</w:t>
      </w:r>
      <w:bookmarkEnd w:id="235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359" w:name="_Toc338939173"/>
      <w:r w:rsidRPr="007055D9">
        <w:lastRenderedPageBreak/>
        <w:t xml:space="preserve">Attribute </w:t>
      </w:r>
      <w:r w:rsidR="00194316">
        <w:t>"</w:t>
      </w:r>
      <w:proofErr w:type="spellStart"/>
      <w:r w:rsidRPr="007055D9">
        <w:t>filler</w:t>
      </w:r>
      <w:bookmarkEnd w:id="235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360" w:name="WeldDefinitionEdgeWeld"/>
      <w:bookmarkStart w:id="2361" w:name="_Toc3557023"/>
      <w:bookmarkStart w:id="2362" w:name="_Toc24967520"/>
      <w:bookmarkStart w:id="2363" w:name="_Toc288200764"/>
      <w:bookmarkStart w:id="2364" w:name="_Toc338939108"/>
      <w:bookmarkEnd w:id="2360"/>
      <w:r w:rsidRPr="007055D9">
        <w:t xml:space="preserve">Element </w:t>
      </w:r>
      <w:r w:rsidR="00194316">
        <w:t>"</w:t>
      </w:r>
      <w:proofErr w:type="spellStart"/>
      <w:r>
        <w:t>sheet_parameter</w:t>
      </w:r>
      <w:bookmarkEnd w:id="2361"/>
      <w:bookmarkEnd w:id="2362"/>
      <w:proofErr w:type="spellEnd"/>
      <w:r w:rsidR="00194316">
        <w:t>"</w:t>
      </w:r>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DBF1FCF" w:rsidR="00B21508" w:rsidRDefault="00B21508" w:rsidP="008F3D94">
      <w:pPr>
        <w:pStyle w:val="Beschriftung"/>
        <w:spacing w:before="120"/>
      </w:pPr>
      <w:bookmarkStart w:id="2365" w:name="_Toc3566499"/>
      <w:bookmarkStart w:id="2366" w:name="_Toc24726721"/>
      <w:r>
        <w:t xml:space="preserve">Table </w:t>
      </w:r>
      <w:r w:rsidR="00D43112">
        <w:fldChar w:fldCharType="begin"/>
      </w:r>
      <w:r w:rsidR="00D43112">
        <w:instrText xml:space="preserve"> SEQ Table \* ARABIC </w:instrText>
      </w:r>
      <w:r w:rsidR="00D43112">
        <w:fldChar w:fldCharType="separate"/>
      </w:r>
      <w:r w:rsidR="00BD29C4">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365"/>
      <w:bookmarkEnd w:id="236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2367" w:name="_Toc3557024"/>
      <w:bookmarkStart w:id="2368" w:name="_Toc24967521"/>
      <w:r w:rsidRPr="007055D9">
        <w:t>Edge Weld</w:t>
      </w:r>
      <w:bookmarkEnd w:id="2363"/>
      <w:bookmarkEnd w:id="2364"/>
      <w:bookmarkEnd w:id="2367"/>
      <w:bookmarkEnd w:id="236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369" w:name="_Toc3557025"/>
      <w:bookmarkStart w:id="2370" w:name="_Toc24967522"/>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369"/>
      <w:bookmarkEnd w:id="237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371" w:name="_Toc3557131"/>
                            <w:bookmarkStart w:id="2372"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71"/>
                            <w:bookmarkEnd w:id="2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373" w:name="_Toc3557131"/>
                      <w:bookmarkStart w:id="2374"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73"/>
                      <w:bookmarkEnd w:id="237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375" w:name="_Toc3557026"/>
      <w:bookmarkStart w:id="2376"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375"/>
      <w:bookmarkEnd w:id="237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377" w:name="_Toc3557132"/>
                            <w:bookmarkStart w:id="2378"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77"/>
                            <w:bookmarkEnd w:id="2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379" w:name="_Toc3557132"/>
                      <w:bookmarkStart w:id="2380"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79"/>
                      <w:bookmarkEnd w:id="238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8343512" w:rsidR="00687B5E" w:rsidRDefault="00687B5E" w:rsidP="00687B5E">
      <w:pPr>
        <w:pStyle w:val="Beschriftung"/>
        <w:spacing w:before="120"/>
      </w:pPr>
      <w:bookmarkStart w:id="2381" w:name="_Toc3566500"/>
      <w:bookmarkStart w:id="2382" w:name="_Toc24726722"/>
      <w:r>
        <w:t xml:space="preserve">Table </w:t>
      </w:r>
      <w:r>
        <w:fldChar w:fldCharType="begin"/>
      </w:r>
      <w:r>
        <w:instrText xml:space="preserve"> SEQ Table \* ARABIC </w:instrText>
      </w:r>
      <w:r>
        <w:fldChar w:fldCharType="separate"/>
      </w:r>
      <w:r w:rsidR="00BD29C4">
        <w:rPr>
          <w:noProof/>
        </w:rPr>
        <w:t>94</w:t>
      </w:r>
      <w:r>
        <w:fldChar w:fldCharType="end"/>
      </w:r>
      <w:r>
        <w:t>: Parameters of Edge Weld</w:t>
      </w:r>
      <w:bookmarkEnd w:id="2381"/>
      <w:bookmarkEnd w:id="2382"/>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383" w:name="_Toc338939175"/>
      <w:bookmarkStart w:id="2384" w:name="_Toc3557027"/>
      <w:bookmarkStart w:id="2385" w:name="_Toc24967524"/>
      <w:r w:rsidRPr="007055D9">
        <w:t>Attributes</w:t>
      </w:r>
      <w:bookmarkEnd w:id="2383"/>
      <w:bookmarkEnd w:id="2384"/>
      <w:bookmarkEnd w:id="2385"/>
    </w:p>
    <w:p w14:paraId="20DE2C66" w14:textId="1F84002A" w:rsidR="0006113C" w:rsidRPr="007055D9" w:rsidRDefault="001C1D65" w:rsidP="0033252C">
      <w:pPr>
        <w:pStyle w:val="berschrift5"/>
        <w:keepNext/>
      </w:pPr>
      <w:bookmarkStart w:id="2386" w:name="_Toc338939177"/>
      <w:r w:rsidRPr="007055D9">
        <w:t xml:space="preserve">Attribute </w:t>
      </w:r>
      <w:r w:rsidR="00194316">
        <w:t>"</w:t>
      </w:r>
      <w:r w:rsidRPr="007055D9">
        <w:t>b</w:t>
      </w:r>
      <w:r w:rsidR="0006113C" w:rsidRPr="007055D9">
        <w:t>ase</w:t>
      </w:r>
      <w:bookmarkEnd w:id="238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387" w:name="_Toc338939178"/>
      <w:r w:rsidRPr="007055D9">
        <w:t xml:space="preserve">Attribute </w:t>
      </w:r>
      <w:r w:rsidR="00194316">
        <w:t>"</w:t>
      </w:r>
      <w:proofErr w:type="spellStart"/>
      <w:r w:rsidRPr="007055D9">
        <w:t>t</w:t>
      </w:r>
      <w:r w:rsidR="0006113C" w:rsidRPr="007055D9">
        <w:t>echnology</w:t>
      </w:r>
      <w:bookmarkEnd w:id="2387"/>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388" w:name="_Toc338939179"/>
      <w:bookmarkStart w:id="2389" w:name="_Toc3557028"/>
      <w:bookmarkStart w:id="2390" w:name="_Toc24967525"/>
      <w:r w:rsidRPr="007055D9">
        <w:t xml:space="preserve">Element </w:t>
      </w:r>
      <w:r w:rsidR="00194316">
        <w:t>"</w:t>
      </w:r>
      <w:proofErr w:type="spellStart"/>
      <w:r w:rsidRPr="007055D9">
        <w:t>weld_position</w:t>
      </w:r>
      <w:bookmarkEnd w:id="2388"/>
      <w:bookmarkEnd w:id="2389"/>
      <w:bookmarkEnd w:id="2390"/>
      <w:proofErr w:type="spellEnd"/>
      <w:r w:rsidR="00194316">
        <w:t>"</w:t>
      </w:r>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5E4CA87" w:rsidR="00630516" w:rsidRDefault="00630516" w:rsidP="00F3716C">
      <w:pPr>
        <w:pStyle w:val="Beschriftung"/>
        <w:spacing w:before="120"/>
      </w:pPr>
      <w:bookmarkStart w:id="2391" w:name="_Toc3566501"/>
      <w:bookmarkStart w:id="2392" w:name="_Toc24726723"/>
      <w:bookmarkStart w:id="2393" w:name="_Toc338939181"/>
      <w:r>
        <w:t xml:space="preserve">Table </w:t>
      </w:r>
      <w:r w:rsidR="00D43112">
        <w:fldChar w:fldCharType="begin"/>
      </w:r>
      <w:r w:rsidR="00D43112">
        <w:instrText xml:space="preserve"> SEQ Table \* ARABIC </w:instrText>
      </w:r>
      <w:r w:rsidR="00D43112">
        <w:fldChar w:fldCharType="separate"/>
      </w:r>
      <w:r w:rsidR="00BD29C4">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391"/>
      <w:bookmarkEnd w:id="239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7777777"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39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94" w:name="_Toc338939182"/>
      <w:r w:rsidRPr="007055D9">
        <w:t xml:space="preserve">Attribute </w:t>
      </w:r>
      <w:r w:rsidR="00194316">
        <w:t>"</w:t>
      </w:r>
      <w:proofErr w:type="spellStart"/>
      <w:r w:rsidRPr="007055D9">
        <w:t>width</w:t>
      </w:r>
      <w:bookmarkEnd w:id="2394"/>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95" w:name="_Toc338939184"/>
      <w:r w:rsidRPr="007055D9">
        <w:t xml:space="preserve">Attribute </w:t>
      </w:r>
      <w:r w:rsidR="00194316">
        <w:t>"</w:t>
      </w:r>
      <w:proofErr w:type="spellStart"/>
      <w:r w:rsidRPr="007055D9">
        <w:t>filler</w:t>
      </w:r>
      <w:bookmarkEnd w:id="2395"/>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96" w:name="WeldDefinitionIWeld"/>
      <w:bookmarkStart w:id="2397" w:name="_Toc3557029"/>
      <w:bookmarkStart w:id="2398" w:name="_Toc24967526"/>
      <w:bookmarkStart w:id="2399" w:name="_Toc288200765"/>
      <w:bookmarkStart w:id="2400" w:name="_Toc338939109"/>
      <w:bookmarkEnd w:id="2396"/>
      <w:r w:rsidRPr="007055D9">
        <w:t xml:space="preserve">Element </w:t>
      </w:r>
      <w:r w:rsidR="00194316">
        <w:t>"</w:t>
      </w:r>
      <w:proofErr w:type="spellStart"/>
      <w:r>
        <w:t>sheet_parameter</w:t>
      </w:r>
      <w:bookmarkEnd w:id="2397"/>
      <w:bookmarkEnd w:id="2398"/>
      <w:proofErr w:type="spellEnd"/>
      <w:r w:rsidR="00194316">
        <w:t>"</w:t>
      </w:r>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53A98D3" w:rsidR="0033252C" w:rsidRDefault="0033252C" w:rsidP="00F3716C">
      <w:pPr>
        <w:pStyle w:val="Beschriftung"/>
        <w:spacing w:before="120"/>
      </w:pPr>
      <w:bookmarkStart w:id="2401" w:name="_Toc3566502"/>
      <w:bookmarkStart w:id="2402" w:name="_Toc24726724"/>
      <w:r>
        <w:t xml:space="preserve">Table </w:t>
      </w:r>
      <w:r w:rsidR="00D43112">
        <w:fldChar w:fldCharType="begin"/>
      </w:r>
      <w:r w:rsidR="00D43112">
        <w:instrText xml:space="preserve"> SEQ Table \* ARABIC </w:instrText>
      </w:r>
      <w:r w:rsidR="00D43112">
        <w:fldChar w:fldCharType="separate"/>
      </w:r>
      <w:r w:rsidR="00BD29C4">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401"/>
      <w:bookmarkEnd w:id="240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2403" w:name="_Toc3557030"/>
      <w:bookmarkStart w:id="2404" w:name="_Toc24967527"/>
      <w:r w:rsidRPr="007055D9">
        <w:t>I-Weld</w:t>
      </w:r>
      <w:bookmarkEnd w:id="2399"/>
      <w:bookmarkEnd w:id="2400"/>
      <w:bookmarkEnd w:id="2403"/>
      <w:bookmarkEnd w:id="240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2405" w:name="_Toc3557031"/>
      <w:bookmarkStart w:id="2406"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405"/>
      <w:bookmarkEnd w:id="2406"/>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5"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407" w:name="_Toc3557133"/>
                            <w:bookmarkStart w:id="2408"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07"/>
                            <w:bookmarkEnd w:id="2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F2F8F"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409" w:name="_Toc3557133"/>
                      <w:bookmarkStart w:id="2410"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09"/>
                      <w:bookmarkEnd w:id="241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2411" w:name="_Toc3557032"/>
      <w:bookmarkStart w:id="2412" w:name="_Toc24967529"/>
      <w:r w:rsidRPr="007055D9">
        <w:t>Weld Parameters</w:t>
      </w:r>
      <w:bookmarkEnd w:id="2411"/>
      <w:bookmarkEnd w:id="2412"/>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413" w:name="_Toc3557134"/>
                            <w:bookmarkStart w:id="2414"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13"/>
                            <w:bookmarkEnd w:id="2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1A3A3"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415" w:name="_Toc3557134"/>
                      <w:bookmarkStart w:id="2416"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15"/>
                      <w:bookmarkEnd w:id="241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405B331" w:rsidR="00F51CB9" w:rsidRDefault="00F51CB9" w:rsidP="00F51CB9">
      <w:pPr>
        <w:pStyle w:val="Beschriftung"/>
        <w:spacing w:before="120"/>
      </w:pPr>
      <w:bookmarkStart w:id="2417" w:name="_Toc3566503"/>
      <w:bookmarkStart w:id="2418" w:name="_Toc24726725"/>
      <w:r>
        <w:t xml:space="preserve">Table </w:t>
      </w:r>
      <w:r>
        <w:fldChar w:fldCharType="begin"/>
      </w:r>
      <w:r>
        <w:instrText xml:space="preserve"> SEQ Table \* ARABIC </w:instrText>
      </w:r>
      <w:r>
        <w:fldChar w:fldCharType="separate"/>
      </w:r>
      <w:r w:rsidR="00BD29C4">
        <w:rPr>
          <w:noProof/>
        </w:rPr>
        <w:t>97</w:t>
      </w:r>
      <w:r>
        <w:fldChar w:fldCharType="end"/>
      </w:r>
      <w:r>
        <w:t>: Parameters of I-Weld</w:t>
      </w:r>
      <w:bookmarkEnd w:id="2417"/>
      <w:bookmarkEnd w:id="241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19" w:name="_Toc338939186"/>
      <w:bookmarkStart w:id="2420" w:name="_Toc3557033"/>
      <w:bookmarkStart w:id="2421" w:name="_Toc24967530"/>
      <w:r w:rsidRPr="007055D9">
        <w:t>Attributes</w:t>
      </w:r>
      <w:bookmarkEnd w:id="2419"/>
      <w:bookmarkEnd w:id="2420"/>
      <w:bookmarkEnd w:id="2421"/>
    </w:p>
    <w:p w14:paraId="7F7DD4CE" w14:textId="6A121F1A" w:rsidR="0006113C" w:rsidRPr="007055D9" w:rsidRDefault="009D7557" w:rsidP="00E67798">
      <w:pPr>
        <w:pStyle w:val="berschrift5"/>
        <w:keepNext/>
      </w:pPr>
      <w:bookmarkStart w:id="2422" w:name="_Toc338939188"/>
      <w:r w:rsidRPr="007055D9">
        <w:t xml:space="preserve">Attribute </w:t>
      </w:r>
      <w:r w:rsidR="00194316">
        <w:t>"</w:t>
      </w:r>
      <w:r w:rsidRPr="007055D9">
        <w:t>b</w:t>
      </w:r>
      <w:r w:rsidR="0006113C" w:rsidRPr="007055D9">
        <w:t>ase</w:t>
      </w:r>
      <w:bookmarkEnd w:id="242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23" w:name="_Toc338939189"/>
      <w:r w:rsidRPr="007055D9">
        <w:lastRenderedPageBreak/>
        <w:t xml:space="preserve">Attribute </w:t>
      </w:r>
      <w:r w:rsidR="00194316">
        <w:t>"</w:t>
      </w:r>
      <w:proofErr w:type="spellStart"/>
      <w:r w:rsidRPr="007055D9">
        <w:t>t</w:t>
      </w:r>
      <w:r w:rsidR="0006113C" w:rsidRPr="007055D9">
        <w:t>echnology</w:t>
      </w:r>
      <w:bookmarkEnd w:id="242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24" w:name="_Toc338939190"/>
      <w:bookmarkStart w:id="2425" w:name="_Toc3557034"/>
      <w:bookmarkStart w:id="2426" w:name="_Toc24967531"/>
      <w:r w:rsidRPr="007055D9">
        <w:t xml:space="preserve">Element </w:t>
      </w:r>
      <w:r w:rsidR="00194316">
        <w:t>"</w:t>
      </w:r>
      <w:proofErr w:type="spellStart"/>
      <w:r w:rsidRPr="007055D9">
        <w:t>weld_position</w:t>
      </w:r>
      <w:bookmarkEnd w:id="2424"/>
      <w:bookmarkEnd w:id="2425"/>
      <w:bookmarkEnd w:id="2426"/>
      <w:proofErr w:type="spellEnd"/>
      <w:r w:rsidR="00194316">
        <w:t>"</w:t>
      </w:r>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9B81ECA" w:rsidR="00E67798" w:rsidRDefault="00E67798" w:rsidP="00F3716C">
      <w:pPr>
        <w:pStyle w:val="Beschriftung"/>
        <w:spacing w:before="120"/>
      </w:pPr>
      <w:bookmarkStart w:id="2427" w:name="_Toc3566504"/>
      <w:bookmarkStart w:id="2428" w:name="_Toc24726726"/>
      <w:bookmarkStart w:id="2429" w:name="_Toc338939192"/>
      <w:r>
        <w:t xml:space="preserve">Table </w:t>
      </w:r>
      <w:r w:rsidR="00D43112">
        <w:fldChar w:fldCharType="begin"/>
      </w:r>
      <w:r w:rsidR="00D43112">
        <w:instrText xml:space="preserve"> SEQ Table \* ARABIC </w:instrText>
      </w:r>
      <w:r w:rsidR="00D43112">
        <w:fldChar w:fldCharType="separate"/>
      </w:r>
      <w:r w:rsidR="00BD29C4">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427"/>
      <w:bookmarkEnd w:id="2428"/>
      <w:r>
        <w:t xml:space="preserve"> </w:t>
      </w:r>
    </w:p>
    <w:p w14:paraId="0B71CAA5" w14:textId="0515B634" w:rsidR="008941DA" w:rsidRDefault="008941DA" w:rsidP="00E67798">
      <w:pPr>
        <w:pStyle w:val="berschrift5"/>
        <w:keepNext/>
      </w:pPr>
      <w:r w:rsidRPr="007055D9">
        <w:t>Attribute</w:t>
      </w:r>
      <w:r>
        <w:t>s</w:t>
      </w:r>
      <w:r w:rsidRPr="007055D9">
        <w:t xml:space="preserve"> </w:t>
      </w:r>
      <w:r w:rsidR="00194316">
        <w:t>"</w:t>
      </w:r>
      <w:r>
        <w:t>u, x, y, z, reference</w:t>
      </w:r>
      <w:r w:rsidR="00194316">
        <w:t>"</w:t>
      </w:r>
    </w:p>
    <w:p w14:paraId="2777CD19"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429"/>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30" w:name="_Toc338939194"/>
      <w:r w:rsidRPr="007055D9">
        <w:t xml:space="preserve">Attribute </w:t>
      </w:r>
      <w:r w:rsidR="00194316">
        <w:t>"</w:t>
      </w:r>
      <w:proofErr w:type="spellStart"/>
      <w:r w:rsidRPr="007055D9">
        <w:t>filler</w:t>
      </w:r>
      <w:bookmarkEnd w:id="243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lastRenderedPageBreak/>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31" w:name="WeldDefinitionOverlapWeld"/>
      <w:bookmarkStart w:id="2432" w:name="_Toc3557035"/>
      <w:bookmarkStart w:id="2433" w:name="_Toc24967532"/>
      <w:bookmarkStart w:id="2434" w:name="_Toc288200766"/>
      <w:bookmarkStart w:id="2435" w:name="_Toc338939110"/>
      <w:bookmarkEnd w:id="2431"/>
      <w:r w:rsidRPr="007055D9">
        <w:t xml:space="preserve">Element </w:t>
      </w:r>
      <w:r w:rsidR="00194316">
        <w:t>"</w:t>
      </w:r>
      <w:proofErr w:type="spellStart"/>
      <w:r>
        <w:t>sheet_parameter</w:t>
      </w:r>
      <w:bookmarkEnd w:id="2432"/>
      <w:bookmarkEnd w:id="2433"/>
      <w:proofErr w:type="spellEnd"/>
      <w:r w:rsidR="00194316">
        <w:t>"</w:t>
      </w:r>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78209DE" w:rsidR="00AB2606" w:rsidRDefault="00AB2606" w:rsidP="00F3716C">
      <w:pPr>
        <w:pStyle w:val="Beschriftung"/>
        <w:spacing w:before="120"/>
      </w:pPr>
      <w:bookmarkStart w:id="2436" w:name="_Toc3566505"/>
      <w:bookmarkStart w:id="2437" w:name="_Toc24726727"/>
      <w:r>
        <w:t xml:space="preserve">Table </w:t>
      </w:r>
      <w:r w:rsidR="00D43112">
        <w:fldChar w:fldCharType="begin"/>
      </w:r>
      <w:r w:rsidR="00D43112">
        <w:instrText xml:space="preserve"> SEQ Table \* ARABIC </w:instrText>
      </w:r>
      <w:r w:rsidR="00D43112">
        <w:fldChar w:fldCharType="separate"/>
      </w:r>
      <w:r w:rsidR="00BD29C4">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436"/>
      <w:bookmarkEnd w:id="243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2438" w:name="_Toc3557036"/>
      <w:bookmarkStart w:id="2439" w:name="_Toc24967533"/>
      <w:r w:rsidRPr="007055D9">
        <w:t>Overlap Weld</w:t>
      </w:r>
      <w:bookmarkEnd w:id="2434"/>
      <w:bookmarkEnd w:id="2435"/>
      <w:bookmarkEnd w:id="2438"/>
      <w:bookmarkEnd w:id="2439"/>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440" w:name="_Toc3557037"/>
      <w:bookmarkStart w:id="2441" w:name="_Toc24967534"/>
      <w:r w:rsidRPr="007055D9">
        <w:t>Simple Overlap Weld</w:t>
      </w:r>
      <w:bookmarkEnd w:id="2440"/>
      <w:bookmarkEnd w:id="244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442" w:name="_Toc3557135"/>
                            <w:bookmarkStart w:id="2443"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42"/>
                            <w:bookmarkEnd w:id="2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444" w:name="_Toc3557135"/>
                      <w:bookmarkStart w:id="2445"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44"/>
                      <w:bookmarkEnd w:id="2445"/>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446" w:name="_Toc3557136"/>
                            <w:bookmarkStart w:id="2447"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46"/>
                            <w:bookmarkEnd w:id="2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448" w:name="_Toc3557136"/>
                      <w:bookmarkStart w:id="2449"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48"/>
                      <w:bookmarkEnd w:id="244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58" o:title=""/>
          </v:shape>
          <o:OLEObject Type="Embed" ProgID="Equation.3" ShapeID="_x0000_i1029" DrawAspect="Content" ObjectID="_1637520133" r:id="rId159"/>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2C1655D" w:rsidR="00F3716C" w:rsidRDefault="00F3716C" w:rsidP="00F3716C">
      <w:pPr>
        <w:pStyle w:val="Beschriftung"/>
        <w:spacing w:before="120"/>
      </w:pPr>
      <w:bookmarkStart w:id="2450" w:name="_Toc3566506"/>
      <w:bookmarkStart w:id="2451" w:name="_Toc24726728"/>
      <w:r>
        <w:t xml:space="preserve">Table </w:t>
      </w:r>
      <w:r>
        <w:fldChar w:fldCharType="begin"/>
      </w:r>
      <w:r>
        <w:instrText xml:space="preserve"> SEQ Table \* ARABIC </w:instrText>
      </w:r>
      <w:r>
        <w:fldChar w:fldCharType="separate"/>
      </w:r>
      <w:r w:rsidR="00BD29C4">
        <w:rPr>
          <w:noProof/>
        </w:rPr>
        <w:t>100</w:t>
      </w:r>
      <w:r>
        <w:fldChar w:fldCharType="end"/>
      </w:r>
      <w:r>
        <w:t>:</w:t>
      </w:r>
      <w:r w:rsidR="007C7FBC">
        <w:t xml:space="preserve"> Parameters of Overlap Weld</w:t>
      </w:r>
      <w:bookmarkEnd w:id="2450"/>
      <w:bookmarkEnd w:id="245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452" w:name="_Toc338939112"/>
      <w:bookmarkStart w:id="2453" w:name="_Toc3557038"/>
      <w:bookmarkStart w:id="2454" w:name="_Toc24967535"/>
      <w:r w:rsidRPr="007055D9">
        <w:t>Single Sided Double Overlap Weld</w:t>
      </w:r>
      <w:bookmarkEnd w:id="2452"/>
      <w:bookmarkEnd w:id="2453"/>
      <w:bookmarkEnd w:id="245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455" w:name="_Toc3557137"/>
                            <w:bookmarkStart w:id="2456"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55"/>
                            <w:bookmarkEnd w:id="2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457" w:name="_Toc3557137"/>
                      <w:bookmarkStart w:id="2458"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57"/>
                      <w:bookmarkEnd w:id="245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459" w:name="_Toc3557138"/>
                            <w:bookmarkStart w:id="2460"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59"/>
                            <w:bookmarkEnd w:id="2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461" w:name="_Toc3557138"/>
                      <w:bookmarkStart w:id="2462"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61"/>
                      <w:bookmarkEnd w:id="246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47" o:title=""/>
          </v:shape>
          <o:OLEObject Type="Embed" ProgID="Equation.3" ShapeID="_x0000_i1030" DrawAspect="Content" ObjectID="_1637520134" r:id="rId16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5A60D9" w:rsidR="00F3716C" w:rsidRDefault="00F3716C" w:rsidP="00F3716C">
      <w:pPr>
        <w:pStyle w:val="Beschriftung"/>
        <w:spacing w:before="120"/>
      </w:pPr>
      <w:bookmarkStart w:id="2463" w:name="_Toc3566507"/>
      <w:bookmarkStart w:id="2464" w:name="_Toc24726729"/>
      <w:r>
        <w:t xml:space="preserve">Table </w:t>
      </w:r>
      <w:r>
        <w:fldChar w:fldCharType="begin"/>
      </w:r>
      <w:r>
        <w:instrText xml:space="preserve"> SEQ Table \* ARABIC </w:instrText>
      </w:r>
      <w:r>
        <w:fldChar w:fldCharType="separate"/>
      </w:r>
      <w:r w:rsidR="00BD29C4">
        <w:rPr>
          <w:noProof/>
        </w:rPr>
        <w:t>101</w:t>
      </w:r>
      <w:r>
        <w:fldChar w:fldCharType="end"/>
      </w:r>
      <w:r w:rsidR="00044694">
        <w:t xml:space="preserve">: Parameters of </w:t>
      </w:r>
      <w:r w:rsidR="00044694" w:rsidRPr="007055D9">
        <w:t>Single Sided Double Overlap Weld</w:t>
      </w:r>
      <w:bookmarkEnd w:id="2463"/>
      <w:bookmarkEnd w:id="246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65" w:name="_Toc338939113"/>
      <w:bookmarkStart w:id="2466" w:name="_Toc3557039"/>
      <w:bookmarkStart w:id="2467" w:name="_Toc24967536"/>
      <w:r w:rsidRPr="007055D9">
        <w:t>Double Sided Double Overlap Weld</w:t>
      </w:r>
      <w:bookmarkEnd w:id="2465"/>
      <w:bookmarkEnd w:id="2466"/>
      <w:bookmarkEnd w:id="246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468" w:name="_Toc3557139"/>
                            <w:bookmarkStart w:id="2469"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68"/>
                            <w:bookmarkEnd w:id="2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470" w:name="_Toc3557139"/>
                      <w:bookmarkStart w:id="2471"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70"/>
                      <w:bookmarkEnd w:id="2471"/>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472" w:name="_Toc3557140"/>
                            <w:bookmarkStart w:id="2473"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472"/>
                            <w:bookmarkEnd w:id="2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474" w:name="_Toc3557140"/>
                      <w:bookmarkStart w:id="2475"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474"/>
                      <w:bookmarkEnd w:id="2475"/>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47" o:title=""/>
          </v:shape>
          <o:OLEObject Type="Embed" ProgID="Equation.3" ShapeID="_x0000_i1031" DrawAspect="Content" ObjectID="_1637520135" r:id="rId16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424A4A" w:rsidR="00044694" w:rsidRDefault="00044694" w:rsidP="00044694">
      <w:pPr>
        <w:pStyle w:val="Beschriftung"/>
        <w:spacing w:before="120"/>
      </w:pPr>
      <w:bookmarkStart w:id="2476" w:name="_Toc3566508"/>
      <w:bookmarkStart w:id="2477" w:name="_Toc24726730"/>
      <w:r>
        <w:t xml:space="preserve">Table </w:t>
      </w:r>
      <w:r>
        <w:fldChar w:fldCharType="begin"/>
      </w:r>
      <w:r>
        <w:instrText xml:space="preserve"> SEQ Table \* ARABIC </w:instrText>
      </w:r>
      <w:r>
        <w:fldChar w:fldCharType="separate"/>
      </w:r>
      <w:r w:rsidR="00BD29C4">
        <w:rPr>
          <w:noProof/>
        </w:rPr>
        <w:t>102</w:t>
      </w:r>
      <w:r>
        <w:fldChar w:fldCharType="end"/>
      </w:r>
      <w:r>
        <w:t xml:space="preserve">: Parameters of </w:t>
      </w:r>
      <w:proofErr w:type="gramStart"/>
      <w:r w:rsidRPr="007055D9">
        <w:t>Double Sided</w:t>
      </w:r>
      <w:proofErr w:type="gramEnd"/>
      <w:r w:rsidRPr="007055D9">
        <w:t xml:space="preserve"> Double Overlap Weld</w:t>
      </w:r>
      <w:bookmarkEnd w:id="2476"/>
      <w:bookmarkEnd w:id="2477"/>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478" w:name="_Toc338939196"/>
      <w:bookmarkStart w:id="2479" w:name="_Toc3557040"/>
      <w:bookmarkStart w:id="2480" w:name="_Toc24967537"/>
      <w:r w:rsidRPr="007055D9">
        <w:t>Attributes</w:t>
      </w:r>
      <w:bookmarkEnd w:id="2478"/>
      <w:bookmarkEnd w:id="2479"/>
      <w:bookmarkEnd w:id="2480"/>
    </w:p>
    <w:p w14:paraId="54EB1FE0" w14:textId="38DCBA66" w:rsidR="0006113C" w:rsidRPr="007055D9" w:rsidRDefault="00157A42" w:rsidP="00AB2606">
      <w:pPr>
        <w:pStyle w:val="berschrift5"/>
        <w:keepNext/>
      </w:pPr>
      <w:bookmarkStart w:id="2481" w:name="_Toc338939198"/>
      <w:r w:rsidRPr="007055D9">
        <w:t xml:space="preserve">Attribute </w:t>
      </w:r>
      <w:r w:rsidR="00194316">
        <w:t>"</w:t>
      </w:r>
      <w:r w:rsidRPr="007055D9">
        <w:t>b</w:t>
      </w:r>
      <w:r w:rsidR="0006113C" w:rsidRPr="007055D9">
        <w:t>ase</w:t>
      </w:r>
      <w:bookmarkEnd w:id="248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482" w:name="_Toc338939199"/>
      <w:r w:rsidRPr="007055D9">
        <w:lastRenderedPageBreak/>
        <w:t xml:space="preserve">Attribute </w:t>
      </w:r>
      <w:r w:rsidR="00194316">
        <w:t>"</w:t>
      </w:r>
      <w:proofErr w:type="spellStart"/>
      <w:r w:rsidRPr="007055D9">
        <w:t>t</w:t>
      </w:r>
      <w:r w:rsidR="0006113C" w:rsidRPr="007055D9">
        <w:t>echnology</w:t>
      </w:r>
      <w:bookmarkEnd w:id="248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483" w:name="_Toc338939200"/>
      <w:bookmarkStart w:id="2484" w:name="_Toc3557041"/>
      <w:bookmarkStart w:id="2485" w:name="_Toc24967538"/>
      <w:r w:rsidRPr="007055D9">
        <w:t xml:space="preserve">Element </w:t>
      </w:r>
      <w:r w:rsidR="00194316">
        <w:t>"</w:t>
      </w:r>
      <w:proofErr w:type="spellStart"/>
      <w:r w:rsidRPr="007055D9">
        <w:t>weld_position</w:t>
      </w:r>
      <w:bookmarkEnd w:id="2483"/>
      <w:bookmarkEnd w:id="2484"/>
      <w:bookmarkEnd w:id="2485"/>
      <w:proofErr w:type="spellEnd"/>
      <w:r w:rsidR="00194316">
        <w:t>"</w:t>
      </w:r>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28C11E" w:rsidR="00184B77" w:rsidRDefault="00184B77" w:rsidP="00044694">
      <w:pPr>
        <w:pStyle w:val="Beschriftung"/>
        <w:spacing w:before="120"/>
      </w:pPr>
      <w:bookmarkStart w:id="2486" w:name="_Toc3566509"/>
      <w:bookmarkStart w:id="2487" w:name="_Toc24726731"/>
      <w:bookmarkStart w:id="2488" w:name="_Toc338939203"/>
      <w:r>
        <w:t xml:space="preserve">Table </w:t>
      </w:r>
      <w:r w:rsidR="00D43112">
        <w:fldChar w:fldCharType="begin"/>
      </w:r>
      <w:r w:rsidR="00D43112">
        <w:instrText xml:space="preserve"> SEQ Table \* ARABIC </w:instrText>
      </w:r>
      <w:r w:rsidR="00D43112">
        <w:fldChar w:fldCharType="separate"/>
      </w:r>
      <w:r w:rsidR="00BD29C4">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486"/>
      <w:bookmarkEnd w:id="2487"/>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488"/>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489" w:name="_Toc338939204"/>
      <w:r w:rsidRPr="007055D9">
        <w:t xml:space="preserve">Attribute </w:t>
      </w:r>
      <w:r w:rsidR="00194316">
        <w:t>"</w:t>
      </w:r>
      <w:proofErr w:type="spellStart"/>
      <w:r w:rsidRPr="007055D9">
        <w:t>thickness</w:t>
      </w:r>
      <w:bookmarkEnd w:id="248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490" w:name="_Toc338939205"/>
      <w:r w:rsidRPr="007055D9">
        <w:t xml:space="preserve">Attribute </w:t>
      </w:r>
      <w:r w:rsidR="00194316">
        <w:t>"</w:t>
      </w:r>
      <w:r w:rsidRPr="007055D9">
        <w:t>angle</w:t>
      </w:r>
      <w:bookmarkEnd w:id="249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491" w:name="_Toc338939206"/>
      <w:r w:rsidRPr="007055D9">
        <w:lastRenderedPageBreak/>
        <w:t xml:space="preserve">Attribute </w:t>
      </w:r>
      <w:r w:rsidR="00194316">
        <w:t>"</w:t>
      </w:r>
      <w:proofErr w:type="spellStart"/>
      <w:r w:rsidRPr="007055D9">
        <w:t>shape</w:t>
      </w:r>
      <w:bookmarkEnd w:id="249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492" w:name="_Toc338939207"/>
      <w:r w:rsidRPr="007055D9">
        <w:t xml:space="preserve">Attribute </w:t>
      </w:r>
      <w:r w:rsidR="00194316">
        <w:t>"</w:t>
      </w:r>
      <w:proofErr w:type="spellStart"/>
      <w:r w:rsidRPr="007055D9">
        <w:t>penetration</w:t>
      </w:r>
      <w:bookmarkEnd w:id="249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493" w:name="_Toc338939209"/>
      <w:r w:rsidRPr="007055D9">
        <w:t xml:space="preserve">Attribute </w:t>
      </w:r>
      <w:r w:rsidR="00194316">
        <w:t>"</w:t>
      </w:r>
      <w:proofErr w:type="spellStart"/>
      <w:r w:rsidRPr="007055D9">
        <w:t>filler</w:t>
      </w:r>
      <w:bookmarkEnd w:id="249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494" w:name="WeldDefinitionYJoint"/>
      <w:bookmarkStart w:id="2495" w:name="_Toc3557042"/>
      <w:bookmarkStart w:id="2496" w:name="_Toc24967539"/>
      <w:bookmarkStart w:id="2497" w:name="_Toc288200767"/>
      <w:bookmarkStart w:id="2498" w:name="_Toc338939114"/>
      <w:bookmarkEnd w:id="2494"/>
      <w:r w:rsidRPr="007055D9">
        <w:t xml:space="preserve">Element </w:t>
      </w:r>
      <w:r w:rsidR="00194316">
        <w:t>"</w:t>
      </w:r>
      <w:proofErr w:type="spellStart"/>
      <w:r>
        <w:t>sheet_parameter</w:t>
      </w:r>
      <w:bookmarkEnd w:id="2495"/>
      <w:bookmarkEnd w:id="2496"/>
      <w:proofErr w:type="spellEnd"/>
      <w:r w:rsidR="00194316">
        <w:t>"</w:t>
      </w:r>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E855345" w:rsidR="00286128" w:rsidRDefault="00286128" w:rsidP="00044694">
      <w:pPr>
        <w:pStyle w:val="Beschriftung"/>
        <w:spacing w:before="120"/>
      </w:pPr>
      <w:bookmarkStart w:id="2499" w:name="_Toc3566510"/>
      <w:bookmarkStart w:id="2500" w:name="_Toc24726732"/>
      <w:r>
        <w:t xml:space="preserve">Table </w:t>
      </w:r>
      <w:r w:rsidR="00D43112">
        <w:fldChar w:fldCharType="begin"/>
      </w:r>
      <w:r w:rsidR="00D43112">
        <w:instrText xml:space="preserve"> SEQ Table \* ARABIC </w:instrText>
      </w:r>
      <w:r w:rsidR="00D43112">
        <w:fldChar w:fldCharType="separate"/>
      </w:r>
      <w:r w:rsidR="00BD29C4">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499"/>
      <w:bookmarkEnd w:id="250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2501" w:name="_Toc3557043"/>
      <w:bookmarkStart w:id="2502" w:name="_Toc24967540"/>
      <w:r w:rsidRPr="007055D9">
        <w:lastRenderedPageBreak/>
        <w:t>Y-Joint</w:t>
      </w:r>
      <w:bookmarkEnd w:id="2497"/>
      <w:bookmarkEnd w:id="2498"/>
      <w:bookmarkEnd w:id="2501"/>
      <w:bookmarkEnd w:id="2502"/>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unotenzeichen"/>
        </w:rPr>
        <w:footnoteReference w:id="19"/>
      </w:r>
      <w:r w:rsidR="00DB46FE"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2503" w:name="_Toc3557044"/>
      <w:bookmarkStart w:id="2504" w:name="_Toc24967541"/>
      <w:r w:rsidRPr="007055D9">
        <w:t>Sheet Parameters</w:t>
      </w:r>
      <w:bookmarkEnd w:id="2503"/>
      <w:bookmarkEnd w:id="2504"/>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505" w:name="_Ref7931629"/>
                            <w:bookmarkStart w:id="2506" w:name="_Toc3557141"/>
                            <w:bookmarkStart w:id="2507" w:name="_Toc24721955"/>
                            <w:r>
                              <w:t xml:space="preserve">Figure </w:t>
                            </w:r>
                            <w:r>
                              <w:fldChar w:fldCharType="begin"/>
                            </w:r>
                            <w:r>
                              <w:instrText xml:space="preserve"> SEQ Figure \* ARABIC </w:instrText>
                            </w:r>
                            <w:r>
                              <w:fldChar w:fldCharType="separate"/>
                            </w:r>
                            <w:r>
                              <w:rPr>
                                <w:noProof/>
                              </w:rPr>
                              <w:t>64</w:t>
                            </w:r>
                            <w:r>
                              <w:fldChar w:fldCharType="end"/>
                            </w:r>
                            <w:bookmarkEnd w:id="2505"/>
                            <w:r>
                              <w:t>: Y-Joint Sheet Layout</w:t>
                            </w:r>
                            <w:bookmarkEnd w:id="2506"/>
                            <w:bookmarkEnd w:id="2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2A8B"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B3707" w:rsidRPr="00973973" w:rsidRDefault="009B3707" w:rsidP="00D25D3B">
                      <w:pPr>
                        <w:pStyle w:val="Beschriftung"/>
                        <w:rPr>
                          <w:noProof/>
                          <w:szCs w:val="24"/>
                        </w:rPr>
                      </w:pPr>
                      <w:bookmarkStart w:id="2508" w:name="_Ref7931629"/>
                      <w:bookmarkStart w:id="2509" w:name="_Toc3557141"/>
                      <w:bookmarkStart w:id="2510" w:name="_Toc24721955"/>
                      <w:r>
                        <w:t xml:space="preserve">Figure </w:t>
                      </w:r>
                      <w:r>
                        <w:fldChar w:fldCharType="begin"/>
                      </w:r>
                      <w:r>
                        <w:instrText xml:space="preserve"> SEQ Figure \* ARABIC </w:instrText>
                      </w:r>
                      <w:r>
                        <w:fldChar w:fldCharType="separate"/>
                      </w:r>
                      <w:r>
                        <w:rPr>
                          <w:noProof/>
                        </w:rPr>
                        <w:t>64</w:t>
                      </w:r>
                      <w:r>
                        <w:fldChar w:fldCharType="end"/>
                      </w:r>
                      <w:bookmarkEnd w:id="2508"/>
                      <w:r>
                        <w:t>: Y-Joint Sheet Layout</w:t>
                      </w:r>
                      <w:bookmarkEnd w:id="2509"/>
                      <w:bookmarkEnd w:id="2510"/>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2511" w:name="_Toc3557045"/>
      <w:bookmarkStart w:id="2512" w:name="_Toc24967542"/>
      <w:r w:rsidRPr="007055D9">
        <w:t>Weld Parameters</w:t>
      </w:r>
      <w:bookmarkEnd w:id="2511"/>
      <w:bookmarkEnd w:id="2512"/>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8">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513" w:name="_Toc3557142"/>
                            <w:bookmarkStart w:id="2514"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13"/>
                            <w:bookmarkEnd w:id="2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1A6C8"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B3707" w:rsidRPr="008E45EC" w:rsidRDefault="009B3707" w:rsidP="00D25D3B">
                      <w:pPr>
                        <w:pStyle w:val="Beschriftung"/>
                        <w:rPr>
                          <w:noProof/>
                          <w:szCs w:val="24"/>
                        </w:rPr>
                      </w:pPr>
                      <w:bookmarkStart w:id="2515" w:name="_Toc3557142"/>
                      <w:bookmarkStart w:id="2516"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15"/>
                      <w:bookmarkEnd w:id="251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47" o:title=""/>
          </v:shape>
          <o:OLEObject Type="Embed" ProgID="Equation.3" ShapeID="_x0000_i1032" DrawAspect="Content" ObjectID="_1637520136"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BD860D3" w:rsidR="00D25D3B" w:rsidRDefault="00D25D3B" w:rsidP="00D25D3B">
      <w:pPr>
        <w:pStyle w:val="Beschriftung"/>
        <w:spacing w:before="120"/>
      </w:pPr>
      <w:bookmarkStart w:id="2517" w:name="_Toc3566511"/>
      <w:bookmarkStart w:id="2518" w:name="_Toc24726733"/>
      <w:bookmarkStart w:id="2519" w:name="_Toc338939211"/>
      <w:r>
        <w:t xml:space="preserve">Table </w:t>
      </w:r>
      <w:r>
        <w:fldChar w:fldCharType="begin"/>
      </w:r>
      <w:r>
        <w:instrText xml:space="preserve"> SEQ Table \* ARABIC </w:instrText>
      </w:r>
      <w:r>
        <w:fldChar w:fldCharType="separate"/>
      </w:r>
      <w:r w:rsidR="00BD29C4">
        <w:rPr>
          <w:noProof/>
        </w:rPr>
        <w:t>105</w:t>
      </w:r>
      <w:r>
        <w:fldChar w:fldCharType="end"/>
      </w:r>
      <w:r>
        <w:t>: Parameters of Y-Joint</w:t>
      </w:r>
      <w:bookmarkEnd w:id="2517"/>
      <w:bookmarkEnd w:id="2518"/>
    </w:p>
    <w:p w14:paraId="398C8EB2" w14:textId="77777777" w:rsidR="0006113C" w:rsidRPr="007055D9" w:rsidRDefault="0006113C" w:rsidP="00F4558F">
      <w:pPr>
        <w:pStyle w:val="berschrift4"/>
        <w:tabs>
          <w:tab w:val="clear" w:pos="864"/>
          <w:tab w:val="num" w:pos="993"/>
        </w:tabs>
      </w:pPr>
      <w:bookmarkStart w:id="2520" w:name="_Toc3557046"/>
      <w:bookmarkStart w:id="2521" w:name="_Toc24967543"/>
      <w:r w:rsidRPr="007055D9">
        <w:lastRenderedPageBreak/>
        <w:t>Attributes</w:t>
      </w:r>
      <w:bookmarkEnd w:id="2519"/>
      <w:bookmarkEnd w:id="2520"/>
      <w:bookmarkEnd w:id="2521"/>
    </w:p>
    <w:p w14:paraId="604B195B" w14:textId="6B31D0AD" w:rsidR="0006113C" w:rsidRPr="007055D9" w:rsidRDefault="00D83FC9" w:rsidP="00C0357F">
      <w:pPr>
        <w:pStyle w:val="berschrift5"/>
        <w:keepNext/>
      </w:pPr>
      <w:bookmarkStart w:id="2522" w:name="_Toc338939213"/>
      <w:r w:rsidRPr="007055D9">
        <w:t xml:space="preserve">Attribute </w:t>
      </w:r>
      <w:r w:rsidR="00194316">
        <w:t>"</w:t>
      </w:r>
      <w:r w:rsidRPr="007055D9">
        <w:t>b</w:t>
      </w:r>
      <w:r w:rsidR="0006113C" w:rsidRPr="007055D9">
        <w:t>ase</w:t>
      </w:r>
      <w:bookmarkEnd w:id="252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23" w:name="_Toc338939214"/>
      <w:r w:rsidRPr="007055D9">
        <w:t xml:space="preserve">Attribute </w:t>
      </w:r>
      <w:r w:rsidR="00194316">
        <w:t>"</w:t>
      </w:r>
      <w:proofErr w:type="spellStart"/>
      <w:r w:rsidRPr="007055D9">
        <w:t>t</w:t>
      </w:r>
      <w:r w:rsidR="0006113C" w:rsidRPr="007055D9">
        <w:t>echnology</w:t>
      </w:r>
      <w:bookmarkEnd w:id="2523"/>
      <w:proofErr w:type="spellEnd"/>
      <w:r w:rsidR="00194316">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24" w:name="_Toc338939215"/>
      <w:bookmarkStart w:id="2525" w:name="_Toc3557047"/>
      <w:bookmarkStart w:id="2526" w:name="_Toc24967544"/>
      <w:r w:rsidRPr="007055D9">
        <w:t xml:space="preserve">Element </w:t>
      </w:r>
      <w:r w:rsidR="00194316">
        <w:t>"</w:t>
      </w:r>
      <w:proofErr w:type="spellStart"/>
      <w:r w:rsidRPr="007055D9">
        <w:t>weld_position</w:t>
      </w:r>
      <w:bookmarkEnd w:id="2524"/>
      <w:bookmarkEnd w:id="2525"/>
      <w:bookmarkEnd w:id="2526"/>
      <w:proofErr w:type="spellEnd"/>
      <w:r w:rsidR="00194316">
        <w:t>"</w:t>
      </w:r>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57074190" w:rsidR="00C0357F" w:rsidRDefault="00C0357F" w:rsidP="00F3716C">
      <w:pPr>
        <w:pStyle w:val="Beschriftung"/>
        <w:spacing w:before="120"/>
      </w:pPr>
      <w:bookmarkStart w:id="2527" w:name="_Toc3566512"/>
      <w:bookmarkStart w:id="2528" w:name="_Toc24726734"/>
      <w:bookmarkStart w:id="2529" w:name="_Toc338939218"/>
      <w:r>
        <w:t xml:space="preserve">Table </w:t>
      </w:r>
      <w:r w:rsidR="00D43112">
        <w:fldChar w:fldCharType="begin"/>
      </w:r>
      <w:r w:rsidR="00D43112">
        <w:instrText xml:space="preserve"> SEQ Table \* ARABIC </w:instrText>
      </w:r>
      <w:r w:rsidR="00D43112">
        <w:fldChar w:fldCharType="separate"/>
      </w:r>
      <w:r w:rsidR="00BD29C4">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527"/>
      <w:bookmarkEnd w:id="2528"/>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2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lastRenderedPageBreak/>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30" w:name="_Toc338939219"/>
      <w:r w:rsidRPr="007055D9">
        <w:t xml:space="preserve">Attribute </w:t>
      </w:r>
      <w:r w:rsidR="00194316">
        <w:t>"</w:t>
      </w:r>
      <w:proofErr w:type="spellStart"/>
      <w:r w:rsidRPr="007055D9">
        <w:t>thickness</w:t>
      </w:r>
      <w:bookmarkEnd w:id="253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C6B1305" w:rsidR="00F3716C" w:rsidRDefault="00F3716C" w:rsidP="00F3716C">
      <w:pPr>
        <w:pStyle w:val="Beschriftung"/>
        <w:spacing w:before="120"/>
      </w:pPr>
      <w:bookmarkStart w:id="2531" w:name="_Toc3566513"/>
      <w:bookmarkStart w:id="2532" w:name="_Toc24726735"/>
      <w:bookmarkStart w:id="2533" w:name="_Toc338939220"/>
      <w:r>
        <w:t xml:space="preserve">Table </w:t>
      </w:r>
      <w:r>
        <w:fldChar w:fldCharType="begin"/>
      </w:r>
      <w:r>
        <w:instrText xml:space="preserve"> SEQ Table \* ARABIC </w:instrText>
      </w:r>
      <w:r>
        <w:fldChar w:fldCharType="separate"/>
      </w:r>
      <w:r w:rsidR="00BD29C4">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31"/>
      <w:bookmarkEnd w:id="253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3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34" w:name="_Toc338939221"/>
      <w:r w:rsidRPr="007055D9">
        <w:t xml:space="preserve">Attribute </w:t>
      </w:r>
      <w:r w:rsidR="00194316">
        <w:t>"</w:t>
      </w:r>
      <w:proofErr w:type="spellStart"/>
      <w:r w:rsidRPr="007055D9">
        <w:t>penetration</w:t>
      </w:r>
      <w:bookmarkEnd w:id="2534"/>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35" w:name="_Toc338939223"/>
      <w:r w:rsidRPr="007055D9">
        <w:t xml:space="preserve">Attribute </w:t>
      </w:r>
      <w:r w:rsidR="00194316">
        <w:t>"</w:t>
      </w:r>
      <w:proofErr w:type="spellStart"/>
      <w:r w:rsidRPr="007055D9">
        <w:t>shape</w:t>
      </w:r>
      <w:bookmarkEnd w:id="2535"/>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36" w:name="_Toc338939224"/>
      <w:r w:rsidRPr="007055D9">
        <w:t xml:space="preserve">Attribute </w:t>
      </w:r>
      <w:r w:rsidR="00194316">
        <w:t>"</w:t>
      </w:r>
      <w:proofErr w:type="spellStart"/>
      <w:r w:rsidRPr="007055D9">
        <w:t>filler</w:t>
      </w:r>
      <w:bookmarkEnd w:id="2536"/>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lastRenderedPageBreak/>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537" w:name="_Toc3557048"/>
      <w:bookmarkStart w:id="2538" w:name="_Toc24967545"/>
      <w:r w:rsidRPr="007055D9">
        <w:t xml:space="preserve">Element </w:t>
      </w:r>
      <w:r w:rsidR="00194316">
        <w:t>"</w:t>
      </w:r>
      <w:proofErr w:type="spellStart"/>
      <w:r>
        <w:t>sheet_parameter</w:t>
      </w:r>
      <w:bookmarkEnd w:id="2537"/>
      <w:bookmarkEnd w:id="2538"/>
      <w:proofErr w:type="spellEnd"/>
      <w:r w:rsidR="00194316">
        <w:t>"</w:t>
      </w:r>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2C57B43" w:rsidR="00C0357F" w:rsidRDefault="00C0357F" w:rsidP="00F3716C">
      <w:pPr>
        <w:pStyle w:val="Beschriftung"/>
        <w:spacing w:before="120"/>
      </w:pPr>
      <w:bookmarkStart w:id="2539" w:name="_Toc3566514"/>
      <w:bookmarkStart w:id="2540" w:name="_Toc24726736"/>
      <w:r>
        <w:t xml:space="preserve">Table </w:t>
      </w:r>
      <w:r w:rsidR="00D43112">
        <w:fldChar w:fldCharType="begin"/>
      </w:r>
      <w:r w:rsidR="00D43112">
        <w:instrText xml:space="preserve"> SEQ Table \* ARABIC </w:instrText>
      </w:r>
      <w:r w:rsidR="00D43112">
        <w:fldChar w:fldCharType="separate"/>
      </w:r>
      <w:r w:rsidR="00BD29C4">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39"/>
      <w:bookmarkEnd w:id="254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2541" w:name="WeldDefinitionKJoint"/>
      <w:bookmarkStart w:id="2542" w:name="_Toc338939115"/>
      <w:bookmarkStart w:id="2543" w:name="_Toc3557049"/>
      <w:bookmarkStart w:id="2544" w:name="_Toc24967546"/>
      <w:bookmarkEnd w:id="2541"/>
      <w:r w:rsidRPr="007055D9">
        <w:t>K-Joint</w:t>
      </w:r>
      <w:bookmarkEnd w:id="2542"/>
      <w:bookmarkEnd w:id="2543"/>
      <w:bookmarkEnd w:id="254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545" w:name="_Toc3557050"/>
      <w:bookmarkStart w:id="2546" w:name="_Toc24967547"/>
      <w:r w:rsidRPr="007055D9">
        <w:t>Sheet Parameters</w:t>
      </w:r>
      <w:bookmarkEnd w:id="2545"/>
      <w:bookmarkEnd w:id="254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547" w:name="_Ref7932243"/>
                            <w:bookmarkStart w:id="2548" w:name="_Toc3557143"/>
                            <w:bookmarkStart w:id="2549" w:name="_Ref7932230"/>
                            <w:bookmarkStart w:id="2550" w:name="_Toc24721957"/>
                            <w:r>
                              <w:t xml:space="preserve">Figure </w:t>
                            </w:r>
                            <w:r>
                              <w:fldChar w:fldCharType="begin"/>
                            </w:r>
                            <w:r>
                              <w:instrText xml:space="preserve"> SEQ Figure \* ARABIC </w:instrText>
                            </w:r>
                            <w:r>
                              <w:fldChar w:fldCharType="separate"/>
                            </w:r>
                            <w:r>
                              <w:rPr>
                                <w:noProof/>
                              </w:rPr>
                              <w:t>66</w:t>
                            </w:r>
                            <w:r>
                              <w:fldChar w:fldCharType="end"/>
                            </w:r>
                            <w:bookmarkEnd w:id="2547"/>
                            <w:r>
                              <w:t>: K-Joint Sheet Layout</w:t>
                            </w:r>
                            <w:bookmarkEnd w:id="2548"/>
                            <w:bookmarkEnd w:id="2549"/>
                            <w:bookmarkEnd w:id="2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551" w:name="_Ref7932243"/>
                      <w:bookmarkStart w:id="2552" w:name="_Toc3557143"/>
                      <w:bookmarkStart w:id="2553" w:name="_Ref7932230"/>
                      <w:bookmarkStart w:id="2554" w:name="_Toc24721957"/>
                      <w:r>
                        <w:t xml:space="preserve">Figure </w:t>
                      </w:r>
                      <w:r>
                        <w:fldChar w:fldCharType="begin"/>
                      </w:r>
                      <w:r>
                        <w:instrText xml:space="preserve"> SEQ Figure \* ARABIC </w:instrText>
                      </w:r>
                      <w:r>
                        <w:fldChar w:fldCharType="separate"/>
                      </w:r>
                      <w:r>
                        <w:rPr>
                          <w:noProof/>
                        </w:rPr>
                        <w:t>66</w:t>
                      </w:r>
                      <w:r>
                        <w:fldChar w:fldCharType="end"/>
                      </w:r>
                      <w:bookmarkEnd w:id="2551"/>
                      <w:r>
                        <w:t>: K-Joint Sheet Layout</w:t>
                      </w:r>
                      <w:bookmarkEnd w:id="2552"/>
                      <w:bookmarkEnd w:id="2553"/>
                      <w:bookmarkEnd w:id="255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555" w:name="_Toc3557051"/>
      <w:bookmarkStart w:id="2556" w:name="_Toc24967548"/>
      <w:r w:rsidRPr="007055D9">
        <w:lastRenderedPageBreak/>
        <w:t>Weld Parameters</w:t>
      </w:r>
      <w:bookmarkEnd w:id="2555"/>
      <w:bookmarkEnd w:id="2556"/>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557" w:name="_Toc3557144"/>
                            <w:bookmarkStart w:id="2558"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57"/>
                            <w:bookmarkEnd w:id="2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559" w:name="_Toc3557144"/>
                      <w:bookmarkStart w:id="2560"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59"/>
                      <w:bookmarkEnd w:id="256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5.25pt" o:ole="">
            <v:imagedata r:id="rId147" o:title=""/>
          </v:shape>
          <o:OLEObject Type="Embed" ProgID="Equation.3" ShapeID="_x0000_i1033" DrawAspect="Content" ObjectID="_1637520137" r:id="rId17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D168804" w:rsidR="00255787" w:rsidRPr="007055D9" w:rsidRDefault="00F3716C" w:rsidP="00F3716C">
      <w:pPr>
        <w:pStyle w:val="Beschriftung"/>
        <w:spacing w:before="120"/>
      </w:pPr>
      <w:bookmarkStart w:id="2561" w:name="_Toc3566515"/>
      <w:bookmarkStart w:id="2562" w:name="_Toc24726737"/>
      <w:r>
        <w:t xml:space="preserve">Table </w:t>
      </w:r>
      <w:r>
        <w:fldChar w:fldCharType="begin"/>
      </w:r>
      <w:r>
        <w:instrText xml:space="preserve"> SEQ Table \* ARABIC </w:instrText>
      </w:r>
      <w:r>
        <w:fldChar w:fldCharType="separate"/>
      </w:r>
      <w:r w:rsidR="00BD29C4">
        <w:rPr>
          <w:noProof/>
        </w:rPr>
        <w:t>109</w:t>
      </w:r>
      <w:r>
        <w:fldChar w:fldCharType="end"/>
      </w:r>
      <w:r w:rsidR="008A1560">
        <w:t>: Parameters of K-Joint</w:t>
      </w:r>
      <w:bookmarkEnd w:id="2561"/>
      <w:bookmarkEnd w:id="256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563" w:name="_Toc338939226"/>
      <w:bookmarkStart w:id="2564" w:name="_Toc3557052"/>
      <w:bookmarkStart w:id="2565" w:name="_Toc24967549"/>
      <w:r w:rsidRPr="007055D9">
        <w:t>Attributes</w:t>
      </w:r>
      <w:bookmarkEnd w:id="2563"/>
      <w:bookmarkEnd w:id="2564"/>
      <w:bookmarkEnd w:id="2565"/>
    </w:p>
    <w:p w14:paraId="6CD2696C" w14:textId="0CB68550" w:rsidR="0006113C" w:rsidRPr="007055D9" w:rsidRDefault="008140DB" w:rsidP="003E1F0A">
      <w:pPr>
        <w:pStyle w:val="berschrift5"/>
        <w:keepNext/>
      </w:pPr>
      <w:bookmarkStart w:id="2566" w:name="_Toc338939228"/>
      <w:r w:rsidRPr="007055D9">
        <w:t xml:space="preserve">Attribute </w:t>
      </w:r>
      <w:r w:rsidR="00194316">
        <w:t>"</w:t>
      </w:r>
      <w:r w:rsidRPr="007055D9">
        <w:t>b</w:t>
      </w:r>
      <w:r w:rsidR="0006113C" w:rsidRPr="007055D9">
        <w:t>ase</w:t>
      </w:r>
      <w:bookmarkEnd w:id="256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567" w:name="_Toc338939229"/>
      <w:r w:rsidRPr="007055D9">
        <w:t xml:space="preserve">Attribute </w:t>
      </w:r>
      <w:r w:rsidR="00194316">
        <w:t>"</w:t>
      </w:r>
      <w:proofErr w:type="spellStart"/>
      <w:r w:rsidRPr="007055D9">
        <w:t>t</w:t>
      </w:r>
      <w:r w:rsidR="0006113C" w:rsidRPr="007055D9">
        <w:t>echnology</w:t>
      </w:r>
      <w:bookmarkEnd w:id="256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568" w:name="_Toc338939230"/>
      <w:bookmarkStart w:id="2569" w:name="_Toc3557053"/>
      <w:bookmarkStart w:id="2570" w:name="_Toc24967550"/>
      <w:r w:rsidRPr="007055D9">
        <w:t xml:space="preserve">Element </w:t>
      </w:r>
      <w:r w:rsidR="00194316">
        <w:t>"</w:t>
      </w:r>
      <w:proofErr w:type="spellStart"/>
      <w:r w:rsidRPr="007055D9">
        <w:t>weld_position</w:t>
      </w:r>
      <w:bookmarkEnd w:id="2568"/>
      <w:bookmarkEnd w:id="2569"/>
      <w:bookmarkEnd w:id="2570"/>
      <w:proofErr w:type="spellEnd"/>
      <w:r w:rsidR="00194316">
        <w:t>"</w:t>
      </w:r>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546CD0A7" w:rsidR="00237781" w:rsidRDefault="00237781" w:rsidP="00F3716C">
      <w:pPr>
        <w:pStyle w:val="Beschriftung"/>
        <w:spacing w:before="120"/>
      </w:pPr>
      <w:bookmarkStart w:id="2571" w:name="_Toc3566516"/>
      <w:bookmarkStart w:id="2572" w:name="_Toc24726738"/>
      <w:bookmarkStart w:id="2573" w:name="_Toc338939233"/>
      <w:r>
        <w:t xml:space="preserve">Table </w:t>
      </w:r>
      <w:r w:rsidR="00D43112">
        <w:fldChar w:fldCharType="begin"/>
      </w:r>
      <w:r w:rsidR="00D43112">
        <w:instrText xml:space="preserve"> SEQ Table \* ARABIC </w:instrText>
      </w:r>
      <w:r w:rsidR="00D43112">
        <w:fldChar w:fldCharType="separate"/>
      </w:r>
      <w:r w:rsidR="00BD29C4">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571"/>
      <w:bookmarkEnd w:id="257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328BCDC"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57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574" w:name="_Toc338939234"/>
      <w:r w:rsidRPr="007055D9">
        <w:t xml:space="preserve">Attribute </w:t>
      </w:r>
      <w:r w:rsidR="00194316">
        <w:t>"</w:t>
      </w:r>
      <w:proofErr w:type="spellStart"/>
      <w:r w:rsidRPr="007055D9">
        <w:t>thickness</w:t>
      </w:r>
      <w:bookmarkEnd w:id="2574"/>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D8D7048" w:rsidR="00F3716C" w:rsidRDefault="00F3716C" w:rsidP="00F3716C">
      <w:pPr>
        <w:pStyle w:val="Beschriftung"/>
        <w:spacing w:before="120"/>
      </w:pPr>
      <w:bookmarkStart w:id="2575" w:name="_Toc3566517"/>
      <w:bookmarkStart w:id="2576" w:name="_Toc24726739"/>
      <w:bookmarkStart w:id="2577" w:name="_Toc338939235"/>
      <w:r>
        <w:t xml:space="preserve">Table </w:t>
      </w:r>
      <w:r>
        <w:fldChar w:fldCharType="begin"/>
      </w:r>
      <w:r>
        <w:instrText xml:space="preserve"> SEQ Table \* ARABIC </w:instrText>
      </w:r>
      <w:r>
        <w:fldChar w:fldCharType="separate"/>
      </w:r>
      <w:r w:rsidR="00BD29C4">
        <w:rPr>
          <w:noProof/>
        </w:rPr>
        <w:t>111</w:t>
      </w:r>
      <w:r>
        <w:fldChar w:fldCharType="end"/>
      </w:r>
      <w:r w:rsidR="0070710C">
        <w:t xml:space="preserve">: Value Dependency of Attribute </w:t>
      </w:r>
      <w:r w:rsidR="0070710C">
        <w:rPr>
          <w:rStyle w:val="elementdeftypeChar"/>
          <w:b/>
        </w:rPr>
        <w:t>thickness</w:t>
      </w:r>
      <w:bookmarkEnd w:id="2575"/>
      <w:bookmarkEnd w:id="257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7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578" w:name="_Toc338939236"/>
      <w:r w:rsidRPr="007055D9">
        <w:t xml:space="preserve">Attribute </w:t>
      </w:r>
      <w:r w:rsidR="00194316">
        <w:t>"</w:t>
      </w:r>
      <w:proofErr w:type="spellStart"/>
      <w:r w:rsidRPr="007055D9">
        <w:t>penetration</w:t>
      </w:r>
      <w:bookmarkEnd w:id="257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79" w:name="_Toc338939238"/>
      <w:r w:rsidRPr="007055D9">
        <w:lastRenderedPageBreak/>
        <w:t xml:space="preserve">Attribute </w:t>
      </w:r>
      <w:r w:rsidR="00194316">
        <w:t>"</w:t>
      </w:r>
      <w:proofErr w:type="spellStart"/>
      <w:r w:rsidRPr="007055D9">
        <w:t>shape</w:t>
      </w:r>
      <w:bookmarkEnd w:id="257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80" w:name="_Toc338939239"/>
      <w:r w:rsidRPr="007055D9">
        <w:t xml:space="preserve">Attribute </w:t>
      </w:r>
      <w:r w:rsidR="00194316">
        <w:t>"</w:t>
      </w:r>
      <w:proofErr w:type="spellStart"/>
      <w:r w:rsidRPr="007055D9">
        <w:t>filler</w:t>
      </w:r>
      <w:bookmarkEnd w:id="258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81" w:name="WeldDefinitionCrossJoint"/>
      <w:bookmarkStart w:id="2582" w:name="_Ref397588351"/>
      <w:bookmarkStart w:id="2583" w:name="_Toc3557054"/>
      <w:bookmarkStart w:id="2584" w:name="_Toc24967551"/>
      <w:bookmarkStart w:id="2585" w:name="_Toc338939116"/>
      <w:bookmarkEnd w:id="2581"/>
      <w:r w:rsidRPr="007055D9">
        <w:lastRenderedPageBreak/>
        <w:t xml:space="preserve">Element </w:t>
      </w:r>
      <w:r w:rsidR="00194316">
        <w:t>"</w:t>
      </w:r>
      <w:proofErr w:type="spellStart"/>
      <w:r>
        <w:t>sheet_parameter</w:t>
      </w:r>
      <w:bookmarkEnd w:id="2582"/>
      <w:bookmarkEnd w:id="2583"/>
      <w:bookmarkEnd w:id="2584"/>
      <w:proofErr w:type="spellEnd"/>
      <w:r w:rsidR="00194316">
        <w:t>"</w:t>
      </w:r>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195D49" w:rsidR="00237781" w:rsidRDefault="00237781" w:rsidP="00F3716C">
      <w:pPr>
        <w:pStyle w:val="Beschriftung"/>
        <w:spacing w:before="120"/>
      </w:pPr>
      <w:bookmarkStart w:id="2586" w:name="_Toc3566518"/>
      <w:bookmarkStart w:id="2587" w:name="_Toc24726740"/>
      <w:r>
        <w:t xml:space="preserve">Table </w:t>
      </w:r>
      <w:r w:rsidR="00D43112">
        <w:fldChar w:fldCharType="begin"/>
      </w:r>
      <w:r w:rsidR="00D43112">
        <w:instrText xml:space="preserve"> SEQ Table \* ARABIC </w:instrText>
      </w:r>
      <w:r w:rsidR="00D43112">
        <w:fldChar w:fldCharType="separate"/>
      </w:r>
      <w:r w:rsidR="00BD29C4">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586"/>
      <w:bookmarkEnd w:id="258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2588" w:name="_Toc3557055"/>
      <w:bookmarkStart w:id="2589" w:name="_Toc24967552"/>
      <w:r>
        <w:t>Cruciform Joint</w:t>
      </w:r>
      <w:bookmarkEnd w:id="2585"/>
      <w:bookmarkEnd w:id="2588"/>
      <w:bookmarkEnd w:id="2589"/>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90" w:name="GenericSeamWeldWeldingTechnology"/>
      <w:bookmarkEnd w:id="259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591" w:name="_Toc3557056"/>
      <w:bookmarkStart w:id="2592"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91"/>
      <w:bookmarkEnd w:id="2592"/>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93" w:name="_Toc3557057"/>
      <w:bookmarkStart w:id="2594"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595" w:name="_Toc3557145"/>
                            <w:bookmarkStart w:id="2596"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95"/>
                            <w:bookmarkEnd w:id="2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597" w:name="_Toc3557145"/>
                      <w:bookmarkStart w:id="2598"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97"/>
                      <w:bookmarkEnd w:id="2598"/>
                    </w:p>
                  </w:txbxContent>
                </v:textbox>
              </v:shape>
            </w:pict>
          </mc:Fallback>
        </mc:AlternateContent>
      </w:r>
      <w:r w:rsidR="00255787" w:rsidRPr="007055D9">
        <w:t>Weld Parameters</w:t>
      </w:r>
      <w:bookmarkEnd w:id="2593"/>
      <w:bookmarkEnd w:id="2594"/>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599" w:name="_Toc3557146"/>
                            <w:bookmarkStart w:id="2600"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99"/>
                            <w:bookmarkEnd w:id="2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601" w:name="_Toc3557146"/>
                      <w:bookmarkStart w:id="2602"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01"/>
                      <w:bookmarkEnd w:id="2602"/>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47" o:title=""/>
          </v:shape>
          <o:OLEObject Type="Embed" ProgID="Equation.3" ShapeID="_x0000_i1034" DrawAspect="Content" ObjectID="_1637520138"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61C9F58" w:rsidR="00F3716C" w:rsidRDefault="00F3716C" w:rsidP="00F3716C">
      <w:pPr>
        <w:pStyle w:val="Beschriftung"/>
        <w:spacing w:before="120"/>
      </w:pPr>
      <w:bookmarkStart w:id="2603" w:name="_Toc3566519"/>
      <w:bookmarkStart w:id="2604" w:name="_Toc24726741"/>
      <w:bookmarkStart w:id="2605" w:name="_Toc338939241"/>
      <w:bookmarkStart w:id="2606" w:name="_Toc288196482"/>
      <w:bookmarkStart w:id="2607" w:name="_Toc288200784"/>
      <w:bookmarkStart w:id="2608" w:name="_Toc338938909"/>
      <w:bookmarkStart w:id="2609" w:name="_Toc338939128"/>
      <w:bookmarkEnd w:id="2279"/>
      <w:r>
        <w:t xml:space="preserve">Table </w:t>
      </w:r>
      <w:r>
        <w:fldChar w:fldCharType="begin"/>
      </w:r>
      <w:r>
        <w:instrText xml:space="preserve"> SEQ Table \* ARABIC </w:instrText>
      </w:r>
      <w:r>
        <w:fldChar w:fldCharType="separate"/>
      </w:r>
      <w:r w:rsidR="00BD29C4">
        <w:rPr>
          <w:noProof/>
        </w:rPr>
        <w:t>113</w:t>
      </w:r>
      <w:r>
        <w:fldChar w:fldCharType="end"/>
      </w:r>
      <w:r w:rsidR="00AA1695">
        <w:t>: Parameters of Cruciform Joint</w:t>
      </w:r>
      <w:bookmarkEnd w:id="2603"/>
      <w:bookmarkEnd w:id="2604"/>
    </w:p>
    <w:p w14:paraId="114455A9" w14:textId="77777777" w:rsidR="0006113C" w:rsidRPr="007055D9" w:rsidRDefault="0006113C" w:rsidP="005E1694">
      <w:pPr>
        <w:pStyle w:val="berschrift4"/>
        <w:tabs>
          <w:tab w:val="clear" w:pos="864"/>
          <w:tab w:val="num" w:pos="993"/>
        </w:tabs>
      </w:pPr>
      <w:bookmarkStart w:id="2610" w:name="_Toc3557058"/>
      <w:bookmarkStart w:id="2611" w:name="_Toc24967555"/>
      <w:r w:rsidRPr="007055D9">
        <w:t>Attributes</w:t>
      </w:r>
      <w:bookmarkEnd w:id="2605"/>
      <w:bookmarkEnd w:id="2610"/>
      <w:bookmarkEnd w:id="2611"/>
    </w:p>
    <w:p w14:paraId="0596FA3B" w14:textId="4F2C2B8D" w:rsidR="0006113C" w:rsidRPr="007055D9" w:rsidRDefault="007D42C3" w:rsidP="003C4247">
      <w:pPr>
        <w:pStyle w:val="berschrift5"/>
        <w:keepNext/>
      </w:pPr>
      <w:bookmarkStart w:id="2612" w:name="_Toc338939243"/>
      <w:r w:rsidRPr="007055D9">
        <w:t xml:space="preserve">Attribute </w:t>
      </w:r>
      <w:r w:rsidR="00194316">
        <w:t>"</w:t>
      </w:r>
      <w:r w:rsidRPr="007055D9">
        <w:t>b</w:t>
      </w:r>
      <w:r w:rsidR="0006113C" w:rsidRPr="007055D9">
        <w:t>ase</w:t>
      </w:r>
      <w:bookmarkEnd w:id="2612"/>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13" w:name="_Toc338939244"/>
      <w:r w:rsidRPr="007055D9">
        <w:t xml:space="preserve">Attribute </w:t>
      </w:r>
      <w:r w:rsidR="00194316">
        <w:t>"</w:t>
      </w:r>
      <w:proofErr w:type="spellStart"/>
      <w:r w:rsidRPr="007055D9">
        <w:t>t</w:t>
      </w:r>
      <w:r w:rsidR="0006113C" w:rsidRPr="007055D9">
        <w:t>echnology</w:t>
      </w:r>
      <w:bookmarkEnd w:id="2613"/>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14" w:name="_Toc338939245"/>
      <w:bookmarkStart w:id="2615" w:name="_Toc3557059"/>
      <w:bookmarkStart w:id="2616" w:name="_Toc24967556"/>
      <w:r w:rsidRPr="007055D9">
        <w:t xml:space="preserve">Element </w:t>
      </w:r>
      <w:r w:rsidR="00194316">
        <w:t>"</w:t>
      </w:r>
      <w:proofErr w:type="spellStart"/>
      <w:r w:rsidRPr="007055D9">
        <w:t>weld_position</w:t>
      </w:r>
      <w:bookmarkEnd w:id="2614"/>
      <w:bookmarkEnd w:id="2615"/>
      <w:bookmarkEnd w:id="2616"/>
      <w:proofErr w:type="spellEnd"/>
      <w:r w:rsidR="00194316">
        <w:t>"</w:t>
      </w:r>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lastRenderedPageBreak/>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319ED67" w:rsidR="003C4247" w:rsidRDefault="003C4247" w:rsidP="00F3716C">
      <w:pPr>
        <w:pStyle w:val="Beschriftung"/>
        <w:spacing w:before="120"/>
      </w:pPr>
      <w:bookmarkStart w:id="2617" w:name="_Toc3566520"/>
      <w:bookmarkStart w:id="2618" w:name="_Toc24726742"/>
      <w:bookmarkStart w:id="2619" w:name="_Toc338939248"/>
      <w:r>
        <w:t xml:space="preserve">Table </w:t>
      </w:r>
      <w:r w:rsidR="00D43112">
        <w:fldChar w:fldCharType="begin"/>
      </w:r>
      <w:r w:rsidR="00D43112">
        <w:instrText xml:space="preserve"> SEQ Table \* ARABIC </w:instrText>
      </w:r>
      <w:r w:rsidR="00D43112">
        <w:fldChar w:fldCharType="separate"/>
      </w:r>
      <w:r w:rsidR="00BD29C4">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617"/>
      <w:bookmarkEnd w:id="261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777777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1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20" w:name="_Toc338939249"/>
      <w:r w:rsidRPr="007055D9">
        <w:t xml:space="preserve">Attribute </w:t>
      </w:r>
      <w:r w:rsidR="00194316">
        <w:t>"</w:t>
      </w:r>
      <w:proofErr w:type="spellStart"/>
      <w:r w:rsidRPr="007055D9">
        <w:t>thickness</w:t>
      </w:r>
      <w:bookmarkEnd w:id="262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B55AC3" w:rsidR="00AA1695" w:rsidRDefault="00AA1695" w:rsidP="00AA1695">
      <w:pPr>
        <w:pStyle w:val="Beschriftung"/>
        <w:spacing w:before="120"/>
      </w:pPr>
      <w:bookmarkStart w:id="2621" w:name="_Toc3566521"/>
      <w:bookmarkStart w:id="2622" w:name="_Toc24726743"/>
      <w:bookmarkStart w:id="2623" w:name="_Toc338939250"/>
      <w:r>
        <w:t xml:space="preserve">Table </w:t>
      </w:r>
      <w:r>
        <w:fldChar w:fldCharType="begin"/>
      </w:r>
      <w:r>
        <w:instrText xml:space="preserve"> SEQ Table \* ARABIC </w:instrText>
      </w:r>
      <w:r>
        <w:fldChar w:fldCharType="separate"/>
      </w:r>
      <w:r w:rsidR="00BD29C4">
        <w:rPr>
          <w:noProof/>
        </w:rPr>
        <w:t>115</w:t>
      </w:r>
      <w:r>
        <w:fldChar w:fldCharType="end"/>
      </w:r>
      <w:r>
        <w:t xml:space="preserve">: Value Dependency of Attribute </w:t>
      </w:r>
      <w:r>
        <w:rPr>
          <w:rStyle w:val="elementdeftypeChar"/>
          <w:b/>
        </w:rPr>
        <w:t>thickness</w:t>
      </w:r>
      <w:bookmarkEnd w:id="2621"/>
      <w:bookmarkEnd w:id="262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2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24" w:name="_Toc338939251"/>
      <w:r w:rsidRPr="007055D9">
        <w:t xml:space="preserve">Attribute </w:t>
      </w:r>
      <w:r w:rsidR="00194316">
        <w:t>"</w:t>
      </w:r>
      <w:proofErr w:type="spellStart"/>
      <w:r w:rsidRPr="007055D9">
        <w:t>penetration</w:t>
      </w:r>
      <w:bookmarkEnd w:id="262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625" w:name="_Toc338939253"/>
      <w:r w:rsidRPr="007055D9">
        <w:t xml:space="preserve">Attribute </w:t>
      </w:r>
      <w:r w:rsidR="00194316">
        <w:t>"</w:t>
      </w:r>
      <w:proofErr w:type="spellStart"/>
      <w:r w:rsidRPr="007055D9">
        <w:t>shape</w:t>
      </w:r>
      <w:bookmarkEnd w:id="262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26" w:name="_Toc338939254"/>
      <w:r w:rsidRPr="007055D9">
        <w:lastRenderedPageBreak/>
        <w:t xml:space="preserve">Attribute </w:t>
      </w:r>
      <w:r w:rsidR="00194316">
        <w:t>"</w:t>
      </w:r>
      <w:proofErr w:type="spellStart"/>
      <w:r w:rsidRPr="007055D9">
        <w:t>filler</w:t>
      </w:r>
      <w:bookmarkEnd w:id="262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27" w:name="GenericSeamWeldWeld"/>
      <w:bookmarkStart w:id="2628" w:name="_Toc3557060"/>
      <w:bookmarkStart w:id="2629" w:name="_Toc24967557"/>
      <w:bookmarkStart w:id="2630" w:name="_Toc338938919"/>
      <w:bookmarkStart w:id="2631" w:name="_Toc338939255"/>
      <w:bookmarkStart w:id="2632" w:name="_Toc334183560"/>
      <w:bookmarkStart w:id="2633" w:name="_Toc288196537"/>
      <w:bookmarkStart w:id="2634" w:name="_Toc288200840"/>
      <w:bookmarkEnd w:id="2606"/>
      <w:bookmarkEnd w:id="2607"/>
      <w:bookmarkEnd w:id="2608"/>
      <w:bookmarkEnd w:id="2609"/>
      <w:bookmarkEnd w:id="2627"/>
      <w:r w:rsidRPr="007055D9">
        <w:lastRenderedPageBreak/>
        <w:t xml:space="preserve">Element </w:t>
      </w:r>
      <w:r w:rsidR="00194316">
        <w:t>"</w:t>
      </w:r>
      <w:proofErr w:type="spellStart"/>
      <w:r>
        <w:t>sheet_parameter</w:t>
      </w:r>
      <w:bookmarkEnd w:id="2628"/>
      <w:bookmarkEnd w:id="2629"/>
      <w:proofErr w:type="spellEnd"/>
      <w:r w:rsidR="00194316">
        <w:t>"</w:t>
      </w:r>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C67DC95" w:rsidR="008641A9" w:rsidRDefault="008641A9" w:rsidP="00AA1695">
      <w:pPr>
        <w:pStyle w:val="Beschriftung"/>
        <w:spacing w:before="120"/>
      </w:pPr>
      <w:bookmarkStart w:id="2635" w:name="_Toc3566522"/>
      <w:bookmarkStart w:id="2636" w:name="_Toc24726744"/>
      <w:r>
        <w:t xml:space="preserve">Table </w:t>
      </w:r>
      <w:r w:rsidR="00D43112">
        <w:fldChar w:fldCharType="begin"/>
      </w:r>
      <w:r w:rsidR="00D43112">
        <w:instrText xml:space="preserve"> SEQ Table \* ARABIC </w:instrText>
      </w:r>
      <w:r w:rsidR="00D43112">
        <w:fldChar w:fldCharType="separate"/>
      </w:r>
      <w:r w:rsidR="00BD29C4">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635"/>
      <w:bookmarkEnd w:id="263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2637" w:name="_Toc413861928"/>
      <w:bookmarkStart w:id="2638" w:name="_Toc3557061"/>
      <w:bookmarkStart w:id="2639" w:name="_Toc24967558"/>
      <w:bookmarkStart w:id="2640" w:name="_Toc413359615"/>
      <w:bookmarkStart w:id="2641" w:name="_Toc338938920"/>
      <w:bookmarkStart w:id="2642" w:name="_Toc338939256"/>
      <w:bookmarkStart w:id="2643" w:name="_Toc391571769"/>
      <w:bookmarkEnd w:id="2630"/>
      <w:bookmarkEnd w:id="2631"/>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644" w:name="_Toc3557147"/>
                            <w:bookmarkStart w:id="2645"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44"/>
                            <w:bookmarkEnd w:id="2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E47D"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B3707" w:rsidRPr="000E4598" w:rsidRDefault="009B3707" w:rsidP="00AA1695">
                      <w:pPr>
                        <w:pStyle w:val="Beschriftung"/>
                        <w:rPr>
                          <w:noProof/>
                          <w:sz w:val="30"/>
                          <w:szCs w:val="26"/>
                        </w:rPr>
                      </w:pPr>
                      <w:bookmarkStart w:id="2646" w:name="_Toc3557147"/>
                      <w:bookmarkStart w:id="2647"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46"/>
                      <w:bookmarkEnd w:id="2647"/>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637"/>
      <w:bookmarkEnd w:id="2638"/>
      <w:bookmarkEnd w:id="2639"/>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berschrift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648" w:name="_Toc3557148"/>
                            <w:bookmarkStart w:id="2649"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8"/>
                            <w:bookmarkEnd w:id="2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8F90"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650" w:name="_Toc3557148"/>
                      <w:bookmarkStart w:id="2651"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50"/>
                      <w:bookmarkEnd w:id="2651"/>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47860FA1" w:rsidR="00F3716C" w:rsidRDefault="00F3716C" w:rsidP="00F3716C">
      <w:pPr>
        <w:pStyle w:val="Beschriftung"/>
        <w:spacing w:before="120"/>
      </w:pPr>
      <w:bookmarkStart w:id="2652" w:name="_Toc3566523"/>
      <w:bookmarkStart w:id="2653" w:name="_Toc24726745"/>
      <w:r>
        <w:t xml:space="preserve">Table </w:t>
      </w:r>
      <w:r>
        <w:fldChar w:fldCharType="begin"/>
      </w:r>
      <w:r>
        <w:instrText xml:space="preserve"> SEQ Table \* ARABIC </w:instrText>
      </w:r>
      <w:r>
        <w:fldChar w:fldCharType="separate"/>
      </w:r>
      <w:r w:rsidR="00BD29C4">
        <w:rPr>
          <w:noProof/>
        </w:rPr>
        <w:t>117</w:t>
      </w:r>
      <w:r>
        <w:fldChar w:fldCharType="end"/>
      </w:r>
      <w:r w:rsidR="00AA1695">
        <w:t>: Parameters of Flared joint</w:t>
      </w:r>
      <w:bookmarkEnd w:id="2652"/>
      <w:bookmarkEnd w:id="265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654" w:name="_Toc3557062"/>
      <w:bookmarkStart w:id="2655" w:name="_Toc24967559"/>
      <w:r>
        <w:lastRenderedPageBreak/>
        <w:t>Attributes</w:t>
      </w:r>
      <w:bookmarkEnd w:id="2654"/>
      <w:bookmarkEnd w:id="2655"/>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656" w:name="_Toc3557063"/>
      <w:bookmarkStart w:id="2657" w:name="_Toc24967560"/>
      <w:r>
        <w:t xml:space="preserve">Element </w:t>
      </w:r>
      <w:r w:rsidR="00194316">
        <w:t>"</w:t>
      </w:r>
      <w:proofErr w:type="spellStart"/>
      <w:r>
        <w:t>weld_position</w:t>
      </w:r>
      <w:bookmarkEnd w:id="2656"/>
      <w:bookmarkEnd w:id="2657"/>
      <w:proofErr w:type="spellEnd"/>
      <w:r w:rsidR="00194316">
        <w:t>"</w:t>
      </w:r>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D12629C" w:rsidR="00060B33" w:rsidRDefault="00060B33" w:rsidP="00F3716C">
      <w:pPr>
        <w:pStyle w:val="Beschriftung"/>
        <w:spacing w:before="120"/>
      </w:pPr>
      <w:bookmarkStart w:id="2658" w:name="_Toc3566524"/>
      <w:bookmarkStart w:id="2659" w:name="_Toc24726746"/>
      <w:r>
        <w:t xml:space="preserve">Table </w:t>
      </w:r>
      <w:r w:rsidR="00D43112">
        <w:fldChar w:fldCharType="begin"/>
      </w:r>
      <w:r w:rsidR="00D43112">
        <w:instrText xml:space="preserve"> SEQ Table \* ARABIC </w:instrText>
      </w:r>
      <w:r w:rsidR="00D43112">
        <w:fldChar w:fldCharType="separate"/>
      </w:r>
      <w:r w:rsidR="00BD29C4">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658"/>
      <w:bookmarkEnd w:id="2659"/>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7777777"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660" w:name="_Toc3557064"/>
      <w:bookmarkStart w:id="2661" w:name="_Toc24967561"/>
      <w:r>
        <w:t xml:space="preserve">Element </w:t>
      </w:r>
      <w:r w:rsidR="00194316">
        <w:t>"</w:t>
      </w:r>
      <w:proofErr w:type="spellStart"/>
      <w:r>
        <w:t>sheet_parameter</w:t>
      </w:r>
      <w:bookmarkEnd w:id="2660"/>
      <w:bookmarkEnd w:id="2661"/>
      <w:proofErr w:type="spellEnd"/>
      <w:r w:rsidR="00194316">
        <w:t>"</w:t>
      </w:r>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lastRenderedPageBreak/>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55DF3AE" w:rsidR="00F62294" w:rsidRDefault="00F62294" w:rsidP="00F3716C">
      <w:pPr>
        <w:pStyle w:val="Beschriftung"/>
        <w:spacing w:before="120"/>
      </w:pPr>
      <w:bookmarkStart w:id="2662" w:name="_Toc3566525"/>
      <w:bookmarkStart w:id="2663" w:name="_Toc24726747"/>
      <w:r>
        <w:t xml:space="preserve">Table </w:t>
      </w:r>
      <w:r w:rsidR="00D43112">
        <w:fldChar w:fldCharType="begin"/>
      </w:r>
      <w:r w:rsidR="00D43112">
        <w:instrText xml:space="preserve"> SEQ Table \* ARABIC </w:instrText>
      </w:r>
      <w:r w:rsidR="00D43112">
        <w:fldChar w:fldCharType="separate"/>
      </w:r>
      <w:r w:rsidR="00BD29C4">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662"/>
      <w:bookmarkEnd w:id="266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64" w:name="_Ref414345739"/>
      <w:bookmarkStart w:id="2665" w:name="_Ref414345749"/>
      <w:bookmarkStart w:id="2666" w:name="_Ref414345786"/>
      <w:bookmarkStart w:id="2667" w:name="_Ref414345798"/>
      <w:bookmarkStart w:id="2668" w:name="_Toc3557065"/>
      <w:bookmarkStart w:id="2669" w:name="_Toc24967562"/>
      <w:r w:rsidRPr="00226A3F">
        <w:t>Adhesive Lines</w:t>
      </w:r>
      <w:bookmarkEnd w:id="2640"/>
      <w:bookmarkEnd w:id="2664"/>
      <w:bookmarkEnd w:id="2665"/>
      <w:bookmarkEnd w:id="2666"/>
      <w:bookmarkEnd w:id="2667"/>
      <w:bookmarkEnd w:id="2668"/>
      <w:bookmarkEnd w:id="266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05A418A" w:rsidR="00C107D0" w:rsidRPr="00226A3F" w:rsidRDefault="00D05249" w:rsidP="00F3716C">
      <w:pPr>
        <w:pStyle w:val="Beschriftung"/>
        <w:spacing w:before="120"/>
        <w:rPr>
          <w:rFonts w:cs="Calibri"/>
          <w:lang w:eastAsia="zh-CN"/>
        </w:rPr>
      </w:pPr>
      <w:bookmarkStart w:id="2670" w:name="_Toc3566526"/>
      <w:bookmarkStart w:id="2671" w:name="_Toc24726748"/>
      <w:r>
        <w:t xml:space="preserve">Table </w:t>
      </w:r>
      <w:r>
        <w:fldChar w:fldCharType="begin"/>
      </w:r>
      <w:r>
        <w:instrText xml:space="preserve"> SEQ Table \* ARABIC </w:instrText>
      </w:r>
      <w:r>
        <w:fldChar w:fldCharType="separate"/>
      </w:r>
      <w:r w:rsidR="00BD29C4">
        <w:rPr>
          <w:noProof/>
        </w:rPr>
        <w:t>120</w:t>
      </w:r>
      <w:r>
        <w:fldChar w:fldCharType="end"/>
      </w:r>
      <w:r w:rsidR="00AA1695">
        <w:t xml:space="preserve">: Attributes of </w:t>
      </w:r>
      <w:r w:rsidR="00AA1695" w:rsidRPr="00AA1695">
        <w:rPr>
          <w:rStyle w:val="elementdeftypeChar"/>
          <w:b/>
        </w:rPr>
        <w:t>&lt;connection_1d/&gt;</w:t>
      </w:r>
      <w:bookmarkEnd w:id="2670"/>
      <w:bookmarkEnd w:id="267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6191111D" w:rsidR="00D05249" w:rsidRDefault="00D05249" w:rsidP="00F3716C">
      <w:pPr>
        <w:pStyle w:val="Beschriftung"/>
        <w:spacing w:before="120"/>
      </w:pPr>
      <w:bookmarkStart w:id="2672" w:name="_Toc3566527"/>
      <w:bookmarkStart w:id="2673" w:name="_Toc24726749"/>
      <w:r>
        <w:t xml:space="preserve">Table </w:t>
      </w:r>
      <w:r>
        <w:fldChar w:fldCharType="begin"/>
      </w:r>
      <w:r>
        <w:instrText xml:space="preserve"> SEQ Table \* ARABIC </w:instrText>
      </w:r>
      <w:r>
        <w:fldChar w:fldCharType="separate"/>
      </w:r>
      <w:r w:rsidR="00BD29C4">
        <w:rPr>
          <w:noProof/>
        </w:rPr>
        <w:t>121</w:t>
      </w:r>
      <w:r>
        <w:fldChar w:fldCharType="end"/>
      </w:r>
      <w:r w:rsidR="00AA1695">
        <w:t xml:space="preserve">: Nested elements of </w:t>
      </w:r>
      <w:r w:rsidR="00AA1695" w:rsidRPr="00AA1695">
        <w:rPr>
          <w:rStyle w:val="elementdeftypeChar"/>
          <w:b/>
        </w:rPr>
        <w:t>&lt;connection_1d/&gt;</w:t>
      </w:r>
      <w:bookmarkEnd w:id="2672"/>
      <w:bookmarkEnd w:id="267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54A7867" w:rsidR="00C107D0" w:rsidRDefault="00C107D0" w:rsidP="00D05249">
      <w:pPr>
        <w:pStyle w:val="Beschriftung"/>
        <w:spacing w:before="120"/>
        <w:rPr>
          <w:rFonts w:ascii="Courier New" w:hAnsi="Courier New"/>
          <w:sz w:val="18"/>
          <w:szCs w:val="18"/>
        </w:rPr>
      </w:pPr>
      <w:bookmarkStart w:id="2674" w:name="_Toc3566528"/>
      <w:bookmarkStart w:id="2675" w:name="_Toc24726750"/>
      <w:r>
        <w:t xml:space="preserve">Table </w:t>
      </w:r>
      <w:r w:rsidR="00D43112">
        <w:fldChar w:fldCharType="begin"/>
      </w:r>
      <w:r w:rsidR="00D43112">
        <w:instrText xml:space="preserve"> SEQ Table \* ARABIC </w:instrText>
      </w:r>
      <w:r w:rsidR="00D43112">
        <w:fldChar w:fldCharType="separate"/>
      </w:r>
      <w:r w:rsidR="00BD29C4">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674"/>
      <w:bookmarkEnd w:id="2675"/>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C470295" w14:textId="5C7F962E"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3B0BEF" w14:textId="1C109787"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76" w:name="_Toc428279602"/>
      <w:bookmarkStart w:id="2677" w:name="_Toc428456348"/>
      <w:bookmarkStart w:id="2678" w:name="_Toc428537316"/>
      <w:bookmarkStart w:id="2679" w:name="_Toc428969638"/>
      <w:bookmarkStart w:id="2680" w:name="_Toc429053029"/>
      <w:bookmarkStart w:id="2681" w:name="_Toc413861930"/>
      <w:bookmarkStart w:id="2682" w:name="_Toc3557066"/>
      <w:bookmarkStart w:id="2683" w:name="_Toc24967563"/>
      <w:bookmarkStart w:id="2684" w:name="_Toc413359617"/>
      <w:bookmarkEnd w:id="2676"/>
      <w:bookmarkEnd w:id="2677"/>
      <w:bookmarkEnd w:id="2678"/>
      <w:bookmarkEnd w:id="2679"/>
      <w:bookmarkEnd w:id="2680"/>
      <w:r w:rsidRPr="00226A3F">
        <w:lastRenderedPageBreak/>
        <w:t>Hemming Flanges</w:t>
      </w:r>
      <w:bookmarkEnd w:id="2681"/>
      <w:bookmarkEnd w:id="2682"/>
      <w:bookmarkEnd w:id="2683"/>
    </w:p>
    <w:p w14:paraId="66448657" w14:textId="77777777" w:rsidR="000E64EA" w:rsidRDefault="000E64EA" w:rsidP="00536A58">
      <w:pPr>
        <w:pStyle w:val="berschrift3"/>
      </w:pPr>
      <w:bookmarkStart w:id="2685" w:name="_Toc413861931"/>
      <w:bookmarkStart w:id="2686" w:name="_Toc3557067"/>
      <w:bookmarkStart w:id="2687" w:name="_Toc24967564"/>
      <w:r>
        <w:t>Introduction</w:t>
      </w:r>
      <w:bookmarkEnd w:id="2685"/>
      <w:bookmarkEnd w:id="2686"/>
      <w:bookmarkEnd w:id="268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4F9CC5A" w:rsidR="000E64EA" w:rsidRDefault="000E64EA" w:rsidP="00536A58">
      <w:pPr>
        <w:pStyle w:val="Beschriftung"/>
        <w:keepNext/>
        <w:rPr>
          <w:b w:val="0"/>
          <w:u w:val="single"/>
        </w:rPr>
      </w:pPr>
      <w:bookmarkStart w:id="2688" w:name="_Ref413858805"/>
      <w:bookmarkStart w:id="2689" w:name="_Toc413861952"/>
      <w:bookmarkStart w:id="2690" w:name="_Toc3557149"/>
      <w:bookmarkStart w:id="2691" w:name="_Toc24721963"/>
      <w:r>
        <w:t xml:space="preserve">Figure </w:t>
      </w:r>
      <w:r w:rsidR="00406B64">
        <w:fldChar w:fldCharType="begin"/>
      </w:r>
      <w:r w:rsidR="00406B64">
        <w:instrText xml:space="preserve"> SEQ Figure \* ARABIC </w:instrText>
      </w:r>
      <w:r w:rsidR="00406B64">
        <w:fldChar w:fldCharType="separate"/>
      </w:r>
      <w:r w:rsidR="00824A09">
        <w:rPr>
          <w:noProof/>
        </w:rPr>
        <w:t>72</w:t>
      </w:r>
      <w:r w:rsidR="00406B64">
        <w:fldChar w:fldCharType="end"/>
      </w:r>
      <w:bookmarkEnd w:id="2688"/>
      <w:r>
        <w:t>: The Three Regions of a Hemming</w:t>
      </w:r>
      <w:bookmarkEnd w:id="2689"/>
      <w:bookmarkEnd w:id="2690"/>
      <w:bookmarkEnd w:id="269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5E2176BB" w:rsidR="000E64EA" w:rsidRPr="00EB3687" w:rsidRDefault="000E64EA" w:rsidP="000E64EA">
      <w:pPr>
        <w:pStyle w:val="Beschriftung"/>
        <w:rPr>
          <w:noProof/>
          <w:lang w:eastAsia="en-GB"/>
        </w:rPr>
      </w:pPr>
      <w:bookmarkStart w:id="2692" w:name="_Ref413850590"/>
      <w:bookmarkStart w:id="2693" w:name="_Toc413861953"/>
      <w:bookmarkStart w:id="2694" w:name="_Toc3557150"/>
      <w:bookmarkStart w:id="2695" w:name="_Toc24721964"/>
      <w:r>
        <w:t xml:space="preserve">Figure </w:t>
      </w:r>
      <w:r w:rsidR="00406B64">
        <w:fldChar w:fldCharType="begin"/>
      </w:r>
      <w:r w:rsidR="00406B64">
        <w:instrText xml:space="preserve"> SEQ Figure \* ARABIC </w:instrText>
      </w:r>
      <w:r w:rsidR="00406B64">
        <w:fldChar w:fldCharType="separate"/>
      </w:r>
      <w:r w:rsidR="00824A09">
        <w:rPr>
          <w:noProof/>
        </w:rPr>
        <w:t>73</w:t>
      </w:r>
      <w:r w:rsidR="00406B64">
        <w:fldChar w:fldCharType="end"/>
      </w:r>
      <w:bookmarkEnd w:id="269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93"/>
      <w:bookmarkEnd w:id="2694"/>
      <w:bookmarkEnd w:id="269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4D4BC33" w:rsidR="000E64EA" w:rsidRPr="00803403" w:rsidRDefault="000E64EA" w:rsidP="000E64EA">
      <w:pPr>
        <w:pStyle w:val="Beschriftung"/>
      </w:pPr>
      <w:bookmarkStart w:id="2696" w:name="_Toc413861954"/>
      <w:bookmarkStart w:id="2697" w:name="_Toc3557151"/>
      <w:bookmarkStart w:id="2698" w:name="_Toc24721965"/>
      <w:r w:rsidRPr="005231A8">
        <w:t xml:space="preserve">Figure </w:t>
      </w:r>
      <w:r w:rsidR="00406B64">
        <w:fldChar w:fldCharType="begin"/>
      </w:r>
      <w:r w:rsidR="00406B64">
        <w:instrText xml:space="preserve"> SEQ Figure \* ARABIC </w:instrText>
      </w:r>
      <w:r w:rsidR="00406B64">
        <w:fldChar w:fldCharType="separate"/>
      </w:r>
      <w:r w:rsidR="00824A09">
        <w:rPr>
          <w:noProof/>
        </w:rPr>
        <w:t>74</w:t>
      </w:r>
      <w:r w:rsidR="00406B64">
        <w:fldChar w:fldCharType="end"/>
      </w:r>
      <w:r w:rsidRPr="005231A8">
        <w:t>: Adhesive Path Differs from Root Path</w:t>
      </w:r>
      <w:bookmarkEnd w:id="2696"/>
      <w:bookmarkEnd w:id="2697"/>
      <w:bookmarkEnd w:id="269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3044C952" w:rsidR="000E64EA" w:rsidRPr="00EB3687" w:rsidRDefault="000E64EA" w:rsidP="000E64EA">
      <w:pPr>
        <w:pStyle w:val="Beschriftung"/>
        <w:rPr>
          <w:noProof/>
          <w:lang w:eastAsia="en-GB"/>
        </w:rPr>
      </w:pPr>
      <w:bookmarkStart w:id="2699" w:name="_Toc3557152"/>
      <w:bookmarkStart w:id="2700" w:name="_Toc24721966"/>
      <w:r>
        <w:t xml:space="preserve">Figure </w:t>
      </w:r>
      <w:r w:rsidR="00406B64">
        <w:fldChar w:fldCharType="begin"/>
      </w:r>
      <w:r w:rsidR="00406B64">
        <w:instrText xml:space="preserve"> SEQ Figure \* ARABIC </w:instrText>
      </w:r>
      <w:r w:rsidR="00406B64">
        <w:fldChar w:fldCharType="separate"/>
      </w:r>
      <w:r w:rsidR="00824A09">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699"/>
      <w:bookmarkEnd w:id="270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2701" w:name="_Toc413861932"/>
      <w:bookmarkStart w:id="2702" w:name="_Toc3557068"/>
      <w:bookmarkStart w:id="2703"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01"/>
      <w:bookmarkEnd w:id="2702"/>
      <w:bookmarkEnd w:id="270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5C964DFC" w14:textId="59EC0BA1" w:rsidR="000E64EA" w:rsidRPr="00226A3F" w:rsidRDefault="0079141E" w:rsidP="0079141E">
      <w:pPr>
        <w:pStyle w:val="Beschriftung"/>
        <w:spacing w:before="120"/>
        <w:rPr>
          <w:rFonts w:cs="Calibri"/>
          <w:lang w:eastAsia="zh-CN"/>
        </w:rPr>
      </w:pPr>
      <w:bookmarkStart w:id="2704" w:name="_Toc3566529"/>
      <w:bookmarkStart w:id="2705" w:name="_Toc24726751"/>
      <w:r>
        <w:t xml:space="preserve">Table </w:t>
      </w:r>
      <w:r>
        <w:fldChar w:fldCharType="begin"/>
      </w:r>
      <w:r>
        <w:instrText xml:space="preserve"> SEQ Table \* ARABIC </w:instrText>
      </w:r>
      <w:r>
        <w:fldChar w:fldCharType="separate"/>
      </w:r>
      <w:r w:rsidR="00BD29C4">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04"/>
      <w:bookmarkEnd w:id="270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4F870C35" w:rsidR="00F3716C" w:rsidRDefault="00F3716C" w:rsidP="0079141E">
      <w:pPr>
        <w:pStyle w:val="Beschriftung"/>
        <w:spacing w:before="120"/>
      </w:pPr>
      <w:bookmarkStart w:id="2706" w:name="_Toc3566530"/>
      <w:bookmarkStart w:id="2707" w:name="_Toc24726752"/>
      <w:r>
        <w:t xml:space="preserve">Table </w:t>
      </w:r>
      <w:r>
        <w:fldChar w:fldCharType="begin"/>
      </w:r>
      <w:r>
        <w:instrText xml:space="preserve"> SEQ Table \* ARABIC </w:instrText>
      </w:r>
      <w:r>
        <w:fldChar w:fldCharType="separate"/>
      </w:r>
      <w:r w:rsidR="004356D1">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06"/>
      <w:bookmarkEnd w:id="270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AEC3C9A" w:rsidR="000E64EA" w:rsidRDefault="000E64EA" w:rsidP="00F3716C">
      <w:pPr>
        <w:pStyle w:val="Beschriftung"/>
        <w:spacing w:before="120"/>
      </w:pPr>
      <w:bookmarkStart w:id="2708" w:name="_Toc413861979"/>
      <w:bookmarkStart w:id="2709" w:name="_Toc3566531"/>
      <w:bookmarkStart w:id="2710" w:name="_Toc24726753"/>
      <w:r>
        <w:t xml:space="preserve">Table </w:t>
      </w:r>
      <w:r w:rsidR="00D43112">
        <w:fldChar w:fldCharType="begin"/>
      </w:r>
      <w:r w:rsidR="00D43112">
        <w:instrText xml:space="preserve"> SEQ Table \* ARABIC </w:instrText>
      </w:r>
      <w:r w:rsidR="00D43112">
        <w:fldChar w:fldCharType="separate"/>
      </w:r>
      <w:r w:rsidR="004356D1">
        <w:rPr>
          <w:noProof/>
        </w:rPr>
        <w:t>125</w:t>
      </w:r>
      <w:r w:rsidR="00D43112">
        <w:fldChar w:fldCharType="end"/>
      </w:r>
      <w:r>
        <w:t xml:space="preserve">: Attributes of element </w:t>
      </w:r>
      <w:r w:rsidRPr="00F51947">
        <w:rPr>
          <w:rStyle w:val="elementdeftypeChar"/>
          <w:b/>
        </w:rPr>
        <w:t>&lt;hemming/&gt;</w:t>
      </w:r>
      <w:bookmarkEnd w:id="2708"/>
      <w:bookmarkEnd w:id="2709"/>
      <w:bookmarkEnd w:id="2710"/>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377DA7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3DD9047" w:rsidR="000E64EA" w:rsidRDefault="000E64EA" w:rsidP="0079141E">
      <w:pPr>
        <w:pStyle w:val="Beschriftung"/>
        <w:spacing w:before="120"/>
      </w:pPr>
      <w:bookmarkStart w:id="2711" w:name="_Toc413861980"/>
      <w:bookmarkStart w:id="2712" w:name="_Toc3566532"/>
      <w:bookmarkStart w:id="2713" w:name="_Toc24726754"/>
      <w:r>
        <w:t xml:space="preserve">Table </w:t>
      </w:r>
      <w:r w:rsidR="00D43112">
        <w:fldChar w:fldCharType="begin"/>
      </w:r>
      <w:r w:rsidR="00D43112">
        <w:instrText xml:space="preserve"> SEQ Table \* ARABIC </w:instrText>
      </w:r>
      <w:r w:rsidR="00D43112">
        <w:fldChar w:fldCharType="separate"/>
      </w:r>
      <w:r w:rsidR="004356D1">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11"/>
      <w:bookmarkEnd w:id="2712"/>
      <w:bookmarkEnd w:id="271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5F4AD57" w:rsidR="000E64EA" w:rsidRDefault="000E64EA" w:rsidP="00F3716C">
      <w:pPr>
        <w:pStyle w:val="Beschriftung"/>
        <w:spacing w:before="120"/>
      </w:pPr>
      <w:bookmarkStart w:id="2714" w:name="_Toc413861981"/>
      <w:bookmarkStart w:id="2715" w:name="_Toc3566533"/>
      <w:bookmarkStart w:id="2716" w:name="_Toc24726755"/>
      <w:r>
        <w:t xml:space="preserve">Table </w:t>
      </w:r>
      <w:r w:rsidR="00D43112">
        <w:fldChar w:fldCharType="begin"/>
      </w:r>
      <w:r w:rsidR="00D43112">
        <w:instrText xml:space="preserve"> SEQ Table \* ARABIC </w:instrText>
      </w:r>
      <w:r w:rsidR="00D43112">
        <w:fldChar w:fldCharType="separate"/>
      </w:r>
      <w:r w:rsidR="004356D1">
        <w:rPr>
          <w:noProof/>
        </w:rPr>
        <w:t>127</w:t>
      </w:r>
      <w:r w:rsidR="00D43112">
        <w:fldChar w:fldCharType="end"/>
      </w:r>
      <w:r>
        <w:t>: Attributes of element</w:t>
      </w:r>
      <w:r w:rsidRPr="00226A3F">
        <w:t xml:space="preserve"> </w:t>
      </w:r>
      <w:r w:rsidRPr="0079141E">
        <w:rPr>
          <w:rStyle w:val="elementdeftypeChar"/>
          <w:b/>
        </w:rPr>
        <w:t>&lt;region/&gt;</w:t>
      </w:r>
      <w:bookmarkEnd w:id="2714"/>
      <w:bookmarkEnd w:id="2715"/>
      <w:bookmarkEnd w:id="2716"/>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7C4A26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760A77ED"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45DB6" w:rsidRPr="0033379A">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73CD248"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6AAA944" w:rsidR="009C0E9B" w:rsidRDefault="00763630" w:rsidP="00F3716C">
      <w:pPr>
        <w:pStyle w:val="Beschriftung"/>
        <w:spacing w:before="120"/>
        <w:rPr>
          <w:rFonts w:cs="Courier New"/>
          <w:szCs w:val="22"/>
        </w:rPr>
      </w:pPr>
      <w:bookmarkStart w:id="2717" w:name="_Toc3566534"/>
      <w:bookmarkStart w:id="2718" w:name="_Toc24726756"/>
      <w:r>
        <w:t xml:space="preserve">Table </w:t>
      </w:r>
      <w:r w:rsidR="00D43112">
        <w:fldChar w:fldCharType="begin"/>
      </w:r>
      <w:r w:rsidR="00D43112">
        <w:instrText xml:space="preserve"> SEQ Table \* ARABIC </w:instrText>
      </w:r>
      <w:r w:rsidR="00D43112">
        <w:fldChar w:fldCharType="separate"/>
      </w:r>
      <w:r w:rsidR="004356D1">
        <w:rPr>
          <w:noProof/>
        </w:rPr>
        <w:t>128</w:t>
      </w:r>
      <w:r w:rsidR="00D43112">
        <w:fldChar w:fldCharType="end"/>
      </w:r>
      <w:r>
        <w:t>: Nested elements of element</w:t>
      </w:r>
      <w:r w:rsidRPr="00226A3F">
        <w:t xml:space="preserve"> </w:t>
      </w:r>
      <w:r w:rsidRPr="0079141E">
        <w:rPr>
          <w:rStyle w:val="elementdeftypeChar"/>
          <w:b/>
        </w:rPr>
        <w:t>&lt;region/&gt;</w:t>
      </w:r>
      <w:bookmarkEnd w:id="2717"/>
      <w:bookmarkEnd w:id="2718"/>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19" w:name="_Toc428537321"/>
      <w:bookmarkStart w:id="2720" w:name="_Toc428969643"/>
      <w:bookmarkStart w:id="2721" w:name="_Toc429053034"/>
      <w:bookmarkStart w:id="2722" w:name="_Toc428537324"/>
      <w:bookmarkStart w:id="2723" w:name="_Toc428969646"/>
      <w:bookmarkStart w:id="2724" w:name="_Toc429053037"/>
      <w:bookmarkStart w:id="2725" w:name="_Toc428537325"/>
      <w:bookmarkStart w:id="2726" w:name="_Toc428969647"/>
      <w:bookmarkStart w:id="2727" w:name="_Toc429053038"/>
      <w:bookmarkStart w:id="2728" w:name="_Toc428537328"/>
      <w:bookmarkStart w:id="2729" w:name="_Toc428969650"/>
      <w:bookmarkStart w:id="2730" w:name="_Toc429053041"/>
      <w:bookmarkStart w:id="2731" w:name="_Toc428537330"/>
      <w:bookmarkStart w:id="2732" w:name="_Toc428969652"/>
      <w:bookmarkStart w:id="2733" w:name="_Toc429053043"/>
      <w:bookmarkStart w:id="2734" w:name="_Toc3557069"/>
      <w:bookmarkStart w:id="2735" w:name="_Toc24967566"/>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r w:rsidRPr="00226A3F">
        <w:t>Sequence Connections</w:t>
      </w:r>
      <w:bookmarkEnd w:id="2684"/>
      <w:bookmarkEnd w:id="2734"/>
      <w:bookmarkEnd w:id="2735"/>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C2C5432" w:rsidR="00C107D0" w:rsidRPr="00226A3F" w:rsidRDefault="00C107D0" w:rsidP="00536A58">
      <w:pPr>
        <w:pStyle w:val="Beschriftung"/>
        <w:keepNext/>
      </w:pPr>
      <w:bookmarkStart w:id="2736" w:name="_Toc413359638"/>
      <w:bookmarkStart w:id="2737" w:name="_Toc3557153"/>
      <w:bookmarkStart w:id="2738" w:name="_Toc24721967"/>
      <w:r>
        <w:t xml:space="preserve">Figure </w:t>
      </w:r>
      <w:r w:rsidR="00406B64">
        <w:fldChar w:fldCharType="begin"/>
      </w:r>
      <w:r w:rsidR="00406B64">
        <w:instrText xml:space="preserve"> SEQ Figure \* ARABIC </w:instrText>
      </w:r>
      <w:r w:rsidR="00406B64">
        <w:fldChar w:fldCharType="separate"/>
      </w:r>
      <w:r w:rsidR="00824A09">
        <w:rPr>
          <w:noProof/>
        </w:rPr>
        <w:t>76</w:t>
      </w:r>
      <w:r w:rsidR="00406B64">
        <w:fldChar w:fldCharType="end"/>
      </w:r>
      <w:r>
        <w:t>: Sequence without margin</w:t>
      </w:r>
      <w:bookmarkEnd w:id="2736"/>
      <w:bookmarkEnd w:id="2737"/>
      <w:bookmarkEnd w:id="273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BA6C85F" w:rsidR="00C107D0" w:rsidRPr="000F7EEA" w:rsidRDefault="00C107D0" w:rsidP="00536A58">
      <w:pPr>
        <w:pStyle w:val="Beschriftung"/>
        <w:keepNext/>
        <w:rPr>
          <w:noProof/>
          <w:lang w:eastAsia="en-GB"/>
        </w:rPr>
      </w:pPr>
      <w:bookmarkStart w:id="2739" w:name="_Toc413359639"/>
      <w:bookmarkStart w:id="2740" w:name="_Toc3557154"/>
      <w:bookmarkStart w:id="2741" w:name="_Toc24721968"/>
      <w:r>
        <w:t xml:space="preserve">Figure </w:t>
      </w:r>
      <w:r w:rsidR="00406B64">
        <w:fldChar w:fldCharType="begin"/>
      </w:r>
      <w:r w:rsidR="00406B64">
        <w:instrText xml:space="preserve"> SEQ Figure \* ARABIC </w:instrText>
      </w:r>
      <w:r w:rsidR="00406B64">
        <w:fldChar w:fldCharType="separate"/>
      </w:r>
      <w:r w:rsidR="00824A09">
        <w:rPr>
          <w:noProof/>
        </w:rPr>
        <w:t>77</w:t>
      </w:r>
      <w:r w:rsidR="00406B64">
        <w:fldChar w:fldCharType="end"/>
      </w:r>
      <w:r>
        <w:t>: Sequence with</w:t>
      </w:r>
      <w:r w:rsidRPr="003F0822">
        <w:t xml:space="preserve"> margin</w:t>
      </w:r>
      <w:bookmarkEnd w:id="2739"/>
      <w:r w:rsidR="00307532">
        <w:t xml:space="preserve"> and spacing</w:t>
      </w:r>
      <w:bookmarkEnd w:id="2740"/>
      <w:bookmarkEnd w:id="2741"/>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861C5EC" w:rsidR="00C107D0" w:rsidRPr="000F7EEA" w:rsidRDefault="00753715" w:rsidP="00753715">
      <w:pPr>
        <w:pStyle w:val="Beschriftung"/>
        <w:rPr>
          <w:noProof/>
          <w:lang w:eastAsia="en-GB"/>
        </w:rPr>
      </w:pPr>
      <w:bookmarkStart w:id="2742" w:name="_Toc3557155"/>
      <w:bookmarkStart w:id="2743" w:name="_Toc24721969"/>
      <w:r>
        <w:t xml:space="preserve">Figure </w:t>
      </w:r>
      <w:r>
        <w:fldChar w:fldCharType="begin"/>
      </w:r>
      <w:r>
        <w:instrText xml:space="preserve"> SEQ Figure \* ARABIC </w:instrText>
      </w:r>
      <w:r>
        <w:fldChar w:fldCharType="separate"/>
      </w:r>
      <w:r w:rsidR="00824A09">
        <w:rPr>
          <w:noProof/>
        </w:rPr>
        <w:t>78</w:t>
      </w:r>
      <w:r>
        <w:fldChar w:fldCharType="end"/>
      </w:r>
      <w:r w:rsidR="00307532">
        <w:t>: Margin relaxation</w:t>
      </w:r>
      <w:bookmarkEnd w:id="2742"/>
      <w:bookmarkEnd w:id="274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9F2A74F" w:rsidR="00C107D0" w:rsidRPr="000F7EEA" w:rsidRDefault="00753715" w:rsidP="00753715">
      <w:pPr>
        <w:pStyle w:val="Beschriftung"/>
        <w:rPr>
          <w:noProof/>
          <w:lang w:eastAsia="en-GB"/>
        </w:rPr>
      </w:pPr>
      <w:bookmarkStart w:id="2744" w:name="_Toc3557156"/>
      <w:bookmarkStart w:id="2745" w:name="_Toc24721970"/>
      <w:r>
        <w:t xml:space="preserve">Figure </w:t>
      </w:r>
      <w:r>
        <w:fldChar w:fldCharType="begin"/>
      </w:r>
      <w:r>
        <w:instrText xml:space="preserve"> SEQ Figure \* ARABIC </w:instrText>
      </w:r>
      <w:r>
        <w:fldChar w:fldCharType="separate"/>
      </w:r>
      <w:r w:rsidR="00824A09">
        <w:rPr>
          <w:noProof/>
        </w:rPr>
        <w:t>79</w:t>
      </w:r>
      <w:r>
        <w:fldChar w:fldCharType="end"/>
      </w:r>
      <w:r w:rsidR="00307532">
        <w:t>: Spacing relaxation</w:t>
      </w:r>
      <w:bookmarkEnd w:id="2744"/>
      <w:bookmarkEnd w:id="2745"/>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5D093A7E" w:rsidR="00C107D0" w:rsidRPr="00226A3F" w:rsidRDefault="00683218" w:rsidP="00683218">
      <w:pPr>
        <w:pStyle w:val="Beschriftung"/>
        <w:spacing w:before="120"/>
      </w:pPr>
      <w:bookmarkStart w:id="2746" w:name="_Toc3566535"/>
      <w:bookmarkStart w:id="2747" w:name="_Toc24726757"/>
      <w:r>
        <w:t xml:space="preserve">Table </w:t>
      </w:r>
      <w:r>
        <w:fldChar w:fldCharType="begin"/>
      </w:r>
      <w:r>
        <w:instrText xml:space="preserve"> SEQ Table \* ARABIC </w:instrText>
      </w:r>
      <w:r>
        <w:fldChar w:fldCharType="separate"/>
      </w:r>
      <w:r w:rsidR="004356D1">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46"/>
      <w:bookmarkEnd w:id="274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615E7D6" w:rsidR="000E64EA" w:rsidRDefault="00683218" w:rsidP="00683218">
      <w:pPr>
        <w:pStyle w:val="Beschriftung"/>
        <w:spacing w:before="120"/>
      </w:pPr>
      <w:bookmarkStart w:id="2748" w:name="_Toc3566536"/>
      <w:bookmarkStart w:id="2749" w:name="_Toc24726758"/>
      <w:r>
        <w:t xml:space="preserve">Table </w:t>
      </w:r>
      <w:r>
        <w:fldChar w:fldCharType="begin"/>
      </w:r>
      <w:r>
        <w:instrText xml:space="preserve"> SEQ Table \* ARABIC </w:instrText>
      </w:r>
      <w:r>
        <w:fldChar w:fldCharType="separate"/>
      </w:r>
      <w:r w:rsidR="004356D1">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748"/>
      <w:bookmarkEnd w:id="274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16BE471" w:rsidR="00C107D0" w:rsidRPr="00226A3F" w:rsidRDefault="00124F20" w:rsidP="00683218">
      <w:pPr>
        <w:pStyle w:val="Beschriftung"/>
        <w:spacing w:before="120"/>
      </w:pPr>
      <w:bookmarkStart w:id="2750" w:name="_Toc3566537"/>
      <w:bookmarkStart w:id="2751" w:name="_Toc24726759"/>
      <w:r>
        <w:t xml:space="preserve">Table </w:t>
      </w:r>
      <w:r w:rsidR="00D43112">
        <w:fldChar w:fldCharType="begin"/>
      </w:r>
      <w:r w:rsidR="00D43112">
        <w:instrText xml:space="preserve"> SEQ Table \* ARABIC </w:instrText>
      </w:r>
      <w:r w:rsidR="00D43112">
        <w:fldChar w:fldCharType="separate"/>
      </w:r>
      <w:r w:rsidR="004356D1">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50"/>
      <w:bookmarkEnd w:id="275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52" w:name="_Toc413359618"/>
      <w:bookmarkStart w:id="2753" w:name="_Toc3557070"/>
      <w:bookmarkStart w:id="2754" w:name="_Toc24967567"/>
      <w:bookmarkStart w:id="2755" w:name="_Toc338938922"/>
      <w:bookmarkStart w:id="2756" w:name="_Toc338939258"/>
      <w:bookmarkEnd w:id="2641"/>
      <w:bookmarkEnd w:id="2642"/>
      <w:bookmarkEnd w:id="2643"/>
      <w:r w:rsidRPr="00226A3F">
        <w:lastRenderedPageBreak/>
        <w:t>2D connections</w:t>
      </w:r>
      <w:bookmarkEnd w:id="2752"/>
      <w:bookmarkEnd w:id="2753"/>
      <w:bookmarkEnd w:id="2754"/>
    </w:p>
    <w:p w14:paraId="20394566" w14:textId="77777777" w:rsidR="00042E3F" w:rsidRPr="00226A3F" w:rsidRDefault="00042E3F" w:rsidP="00042E3F">
      <w:pPr>
        <w:pStyle w:val="berschrift2"/>
      </w:pPr>
      <w:bookmarkStart w:id="2757" w:name="_Toc413359619"/>
      <w:bookmarkStart w:id="2758" w:name="_Toc3557071"/>
      <w:bookmarkStart w:id="2759" w:name="_Toc24967568"/>
      <w:r w:rsidRPr="00226A3F">
        <w:t>Generic Definitions</w:t>
      </w:r>
      <w:bookmarkEnd w:id="2757"/>
      <w:bookmarkEnd w:id="2758"/>
      <w:bookmarkEnd w:id="2759"/>
    </w:p>
    <w:p w14:paraId="50281300" w14:textId="77777777" w:rsidR="00042E3F" w:rsidRPr="00226A3F" w:rsidRDefault="00042E3F" w:rsidP="00042E3F">
      <w:pPr>
        <w:pStyle w:val="berschrift3"/>
      </w:pPr>
      <w:bookmarkStart w:id="2760" w:name="_Toc413359620"/>
      <w:bookmarkStart w:id="2761" w:name="_Toc3557072"/>
      <w:bookmarkStart w:id="2762" w:name="_Toc24967569"/>
      <w:r w:rsidRPr="00226A3F">
        <w:t>Identification</w:t>
      </w:r>
      <w:bookmarkEnd w:id="2760"/>
      <w:bookmarkEnd w:id="2761"/>
      <w:bookmarkEnd w:id="276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108D5DC5" w14:textId="3327ABE0" w:rsidR="004D7FAE" w:rsidRDefault="004D7FAE" w:rsidP="00F94FF6">
      <w:pPr>
        <w:pStyle w:val="Beschriftung"/>
        <w:spacing w:before="120"/>
      </w:pPr>
      <w:bookmarkStart w:id="2763" w:name="_Toc3566538"/>
      <w:bookmarkStart w:id="2764" w:name="_Toc24726760"/>
      <w:r>
        <w:t xml:space="preserve">Table </w:t>
      </w:r>
      <w:r>
        <w:fldChar w:fldCharType="begin"/>
      </w:r>
      <w:r>
        <w:instrText xml:space="preserve"> SEQ Table \* ARABIC </w:instrText>
      </w:r>
      <w:r>
        <w:fldChar w:fldCharType="separate"/>
      </w:r>
      <w:r w:rsidR="004356D1">
        <w:rPr>
          <w:noProof/>
        </w:rPr>
        <w:t>132</w:t>
      </w:r>
      <w:r>
        <w:fldChar w:fldCharType="end"/>
      </w:r>
      <w:r w:rsidR="00F94FF6">
        <w:t xml:space="preserve">: Attributes of </w:t>
      </w:r>
      <w:r w:rsidR="00F94FF6" w:rsidRPr="00F94FF6">
        <w:rPr>
          <w:rStyle w:val="elementdeftypeChar"/>
          <w:b/>
        </w:rPr>
        <w:t>&lt;connection_2d/&gt;</w:t>
      </w:r>
      <w:bookmarkEnd w:id="2763"/>
      <w:bookmarkEnd w:id="276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765" w:name="_Toc413359621"/>
      <w:bookmarkStart w:id="2766" w:name="_Toc3557073"/>
      <w:bookmarkStart w:id="2767" w:name="_Toc24967570"/>
      <w:r w:rsidRPr="00226A3F">
        <w:t>Connection Face</w:t>
      </w:r>
      <w:bookmarkEnd w:id="2765"/>
      <w:bookmarkEnd w:id="2766"/>
      <w:bookmarkEnd w:id="276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13F98EA3" w:rsidR="004D270F" w:rsidRDefault="004D270F" w:rsidP="00F94FF6">
      <w:pPr>
        <w:pStyle w:val="Beschriftung"/>
        <w:spacing w:before="120"/>
      </w:pPr>
      <w:bookmarkStart w:id="2768" w:name="_Toc3566539"/>
      <w:bookmarkStart w:id="2769" w:name="_Toc24726761"/>
      <w:r>
        <w:t xml:space="preserve">Table </w:t>
      </w:r>
      <w:r>
        <w:fldChar w:fldCharType="begin"/>
      </w:r>
      <w:r>
        <w:instrText xml:space="preserve"> SEQ Table \* ARABIC </w:instrText>
      </w:r>
      <w:r>
        <w:fldChar w:fldCharType="separate"/>
      </w:r>
      <w:r w:rsidR="004356D1">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768"/>
      <w:bookmarkEnd w:id="276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E1CA05" w:rsidR="004D270F" w:rsidRDefault="004D270F" w:rsidP="004D270F">
      <w:pPr>
        <w:pStyle w:val="Beschriftung"/>
        <w:spacing w:before="120"/>
      </w:pPr>
      <w:bookmarkStart w:id="2770" w:name="_Toc3566540"/>
      <w:bookmarkStart w:id="2771" w:name="_Toc24726762"/>
      <w:r>
        <w:t xml:space="preserve">Table </w:t>
      </w:r>
      <w:r>
        <w:fldChar w:fldCharType="begin"/>
      </w:r>
      <w:r>
        <w:instrText xml:space="preserve"> SEQ Table \* ARABIC </w:instrText>
      </w:r>
      <w:r>
        <w:fldChar w:fldCharType="separate"/>
      </w:r>
      <w:r w:rsidR="004356D1">
        <w:rPr>
          <w:noProof/>
        </w:rPr>
        <w:t>134</w:t>
      </w:r>
      <w:r>
        <w:fldChar w:fldCharType="end"/>
      </w:r>
      <w:r>
        <w:t xml:space="preserve">: Attributes of element </w:t>
      </w:r>
      <w:r w:rsidRPr="004D270F">
        <w:rPr>
          <w:rStyle w:val="elementdeftypeChar"/>
          <w:b/>
        </w:rPr>
        <w:t>&lt;loc/&gt;</w:t>
      </w:r>
      <w:bookmarkEnd w:id="2770"/>
      <w:bookmarkEnd w:id="2771"/>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C10149B" w:rsidR="004444F9" w:rsidRDefault="004444F9" w:rsidP="00A913FE">
      <w:pPr>
        <w:pStyle w:val="Beschriftung"/>
        <w:spacing w:before="120"/>
      </w:pPr>
      <w:bookmarkStart w:id="2772" w:name="_Toc3566541"/>
      <w:bookmarkStart w:id="2773" w:name="_Toc24726763"/>
      <w:r>
        <w:t xml:space="preserve">Table </w:t>
      </w:r>
      <w:r w:rsidR="00D43112">
        <w:fldChar w:fldCharType="begin"/>
      </w:r>
      <w:r w:rsidR="00D43112">
        <w:instrText xml:space="preserve"> SEQ Table \* ARABIC </w:instrText>
      </w:r>
      <w:r w:rsidR="00D43112">
        <w:fldChar w:fldCharType="separate"/>
      </w:r>
      <w:r w:rsidR="004356D1">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772"/>
      <w:bookmarkEnd w:id="277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FF362A3" w:rsidR="00042E3F" w:rsidRPr="00226A3F" w:rsidRDefault="004444F9" w:rsidP="00A913FE">
      <w:pPr>
        <w:pStyle w:val="Beschriftung"/>
        <w:spacing w:before="120"/>
      </w:pPr>
      <w:bookmarkStart w:id="2774" w:name="_Toc3566542"/>
      <w:bookmarkStart w:id="2775" w:name="_Toc24726764"/>
      <w:r>
        <w:t xml:space="preserve">Table </w:t>
      </w:r>
      <w:r w:rsidR="00D43112">
        <w:fldChar w:fldCharType="begin"/>
      </w:r>
      <w:r w:rsidR="00D43112">
        <w:instrText xml:space="preserve"> SEQ Table \* ARABIC </w:instrText>
      </w:r>
      <w:r w:rsidR="00D43112">
        <w:fldChar w:fldCharType="separate"/>
      </w:r>
      <w:r w:rsidR="004356D1">
        <w:rPr>
          <w:noProof/>
        </w:rPr>
        <w:t>136</w:t>
      </w:r>
      <w:r w:rsidR="00D43112">
        <w:fldChar w:fldCharType="end"/>
      </w:r>
      <w:r>
        <w:t>: Attributes of element</w:t>
      </w:r>
      <w:r w:rsidRPr="00226A3F">
        <w:t xml:space="preserve"> </w:t>
      </w:r>
      <w:r w:rsidRPr="00F94FF6">
        <w:rPr>
          <w:rStyle w:val="elementdeftypeChar"/>
          <w:b/>
        </w:rPr>
        <w:t>&lt;face/&gt;</w:t>
      </w:r>
      <w:bookmarkEnd w:id="2774"/>
      <w:bookmarkEnd w:id="277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7C60DC97" w14:textId="1199DAFC"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0F7EEA">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1</w:t>
      </w:r>
      <w:r w:rsidR="00194316" w:rsidRPr="0033379A">
        <w:rPr>
          <w:rFonts w:ascii="Courier New" w:hAnsi="Courier New"/>
          <w:sz w:val="16"/>
          <w:lang w:val="fr-FR"/>
        </w:rPr>
        <w:t>"</w:t>
      </w:r>
      <w:r w:rsidRPr="0033379A">
        <w:rPr>
          <w:rFonts w:ascii="Courier New" w:hAnsi="Courier New"/>
          <w:sz w:val="16"/>
          <w:lang w:val="fr-FR"/>
        </w:rPr>
        <w:t>&gt; 2001.557  14.435  1736.898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2AFB936E" w14:textId="07B41DE4"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2</w:t>
      </w:r>
      <w:r w:rsidR="00194316" w:rsidRPr="0033379A">
        <w:rPr>
          <w:rFonts w:ascii="Courier New" w:hAnsi="Courier New"/>
          <w:sz w:val="16"/>
          <w:lang w:val="fr-FR"/>
        </w:rPr>
        <w:t>"</w:t>
      </w:r>
      <w:r w:rsidRPr="0033379A">
        <w:rPr>
          <w:rFonts w:ascii="Courier New" w:hAnsi="Courier New"/>
          <w:sz w:val="16"/>
          <w:lang w:val="fr-FR"/>
        </w:rPr>
        <w:t>&gt; 1994.802  14.435  1734.247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0539F22" w14:textId="1806B719"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3</w:t>
      </w:r>
      <w:r w:rsidR="00194316" w:rsidRPr="0033379A">
        <w:rPr>
          <w:rFonts w:ascii="Courier New" w:hAnsi="Courier New"/>
          <w:sz w:val="16"/>
          <w:lang w:val="fr-FR"/>
        </w:rPr>
        <w:t>"</w:t>
      </w:r>
      <w:r w:rsidRPr="0033379A">
        <w:rPr>
          <w:rFonts w:ascii="Courier New" w:hAnsi="Courier New"/>
          <w:sz w:val="16"/>
          <w:lang w:val="fr-FR"/>
        </w:rPr>
        <w:t>&gt; 1994.790  0.0436  1734.256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730C895B" w14:textId="3E84C04F"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4</w:t>
      </w:r>
      <w:r w:rsidR="00194316" w:rsidRPr="0033379A">
        <w:rPr>
          <w:rFonts w:ascii="Courier New" w:hAnsi="Courier New"/>
          <w:sz w:val="16"/>
          <w:lang w:val="fr-FR"/>
        </w:rPr>
        <w:t>"</w:t>
      </w:r>
      <w:r w:rsidRPr="0033379A">
        <w:rPr>
          <w:rFonts w:ascii="Courier New" w:hAnsi="Courier New"/>
          <w:sz w:val="16"/>
          <w:lang w:val="fr-FR"/>
        </w:rPr>
        <w:t>&gt; 2001.547  0.0545  1736.911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42FE5621" w14:textId="74037D83"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5</w:t>
      </w:r>
      <w:r w:rsidR="00194316" w:rsidRPr="0033379A">
        <w:rPr>
          <w:rFonts w:ascii="Courier New" w:hAnsi="Courier New"/>
          <w:sz w:val="16"/>
          <w:lang w:val="fr-FR"/>
        </w:rPr>
        <w:t>"</w:t>
      </w:r>
      <w:r w:rsidRPr="0033379A">
        <w:rPr>
          <w:rFonts w:ascii="Courier New" w:hAnsi="Courier New"/>
          <w:sz w:val="16"/>
          <w:lang w:val="fr-FR"/>
        </w:rPr>
        <w:t>&gt; 2008.298  14.435  1739.550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5F1B1B4D" w14:textId="2EC96F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pt-BR"/>
        </w:rPr>
      </w:pPr>
      <w:r w:rsidRPr="000F7EEA">
        <w:rPr>
          <w:rFonts w:ascii="Courier New" w:hAnsi="Courier New"/>
          <w:sz w:val="16"/>
        </w:rPr>
        <w:t xml:space="preserve">     </w:t>
      </w:r>
      <w:r w:rsidRPr="0033379A">
        <w:rPr>
          <w:rFonts w:ascii="Courier New" w:hAnsi="Courier New"/>
          <w:b/>
          <w:color w:val="0070C0"/>
          <w:sz w:val="16"/>
          <w:lang w:val="pt-BR"/>
        </w:rPr>
        <w:t xml:space="preserve">&lt;face </w:t>
      </w:r>
      <w:r w:rsidR="005F7CF4" w:rsidRPr="0033379A">
        <w:rPr>
          <w:rFonts w:ascii="Courier New" w:hAnsi="Courier New"/>
          <w:b/>
          <w:color w:val="0070C0"/>
          <w:sz w:val="16"/>
          <w:lang w:val="pt-BR"/>
        </w:rPr>
        <w:t>v</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/&gt;   </w:t>
      </w:r>
      <w:r w:rsidRPr="0033379A">
        <w:rPr>
          <w:rFonts w:ascii="Courier New" w:hAnsi="Courier New"/>
          <w:color w:val="FF0000"/>
          <w:sz w:val="16"/>
          <w:lang w:val="pt-B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33379A">
        <w:rPr>
          <w:rFonts w:ascii="Courier New" w:hAnsi="Courier New"/>
          <w:sz w:val="16"/>
          <w:lang w:val="pt-B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776" w:name="_Toc413359622"/>
      <w:bookmarkStart w:id="2777" w:name="_Toc3557074"/>
      <w:bookmarkStart w:id="2778" w:name="_Toc24967571"/>
      <w:r w:rsidRPr="00226A3F">
        <w:t>Type Specification</w:t>
      </w:r>
      <w:bookmarkEnd w:id="2776"/>
      <w:bookmarkEnd w:id="2777"/>
      <w:bookmarkEnd w:id="277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779">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780"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781" w:author="nick" w:date="2019-11-10T14:52:00Z"/>
          <w:trPrChange w:id="2782" w:author="nick" w:date="2019-11-10T14:52:00Z">
            <w:trPr>
              <w:jc w:val="center"/>
            </w:trPr>
          </w:trPrChange>
        </w:trPr>
        <w:tc>
          <w:tcPr>
            <w:tcW w:w="2221" w:type="dxa"/>
            <w:shd w:val="clear" w:color="auto" w:fill="auto"/>
            <w:vAlign w:val="bottom"/>
            <w:tcPrChange w:id="2783" w:author="nick" w:date="2019-11-10T14:52:00Z">
              <w:tcPr>
                <w:tcW w:w="2221" w:type="dxa"/>
                <w:shd w:val="clear" w:color="auto" w:fill="auto"/>
              </w:tcPr>
            </w:tcPrChange>
          </w:tcPr>
          <w:p w14:paraId="566809C2" w14:textId="1C40A066" w:rsidR="00C5158C" w:rsidRPr="00226A3F" w:rsidRDefault="00C5158C" w:rsidP="00B20E69">
            <w:pPr>
              <w:rPr>
                <w:ins w:id="2784" w:author="nick" w:date="2019-11-10T14:52:00Z"/>
              </w:rPr>
            </w:pPr>
            <w:ins w:id="2785" w:author="nick" w:date="2019-11-10T14:52:00Z">
              <w:r>
                <w:rPr>
                  <w:sz w:val="20"/>
                  <w:szCs w:val="20"/>
                </w:rPr>
                <w:t>stacking</w:t>
              </w:r>
            </w:ins>
          </w:p>
        </w:tc>
        <w:tc>
          <w:tcPr>
            <w:tcW w:w="1842" w:type="dxa"/>
            <w:shd w:val="clear" w:color="auto" w:fill="auto"/>
            <w:vAlign w:val="bottom"/>
            <w:tcPrChange w:id="2786" w:author="nick" w:date="2019-11-10T14:52:00Z">
              <w:tcPr>
                <w:tcW w:w="1842" w:type="dxa"/>
                <w:shd w:val="clear" w:color="auto" w:fill="auto"/>
                <w:vAlign w:val="bottom"/>
              </w:tcPr>
            </w:tcPrChange>
          </w:tcPr>
          <w:p w14:paraId="704B3C7A" w14:textId="765630FC" w:rsidR="00C5158C" w:rsidRPr="00226A3F" w:rsidRDefault="00C5158C" w:rsidP="00B20E69">
            <w:pPr>
              <w:rPr>
                <w:ins w:id="2787" w:author="nick" w:date="2019-11-10T14:52:00Z"/>
                <w:sz w:val="20"/>
                <w:szCs w:val="20"/>
              </w:rPr>
            </w:pPr>
            <w:ins w:id="2788" w:author="nick" w:date="2019-11-10T14:52:00Z">
              <w:r>
                <w:rPr>
                  <w:sz w:val="20"/>
                  <w:szCs w:val="20"/>
                </w:rPr>
                <w:t>1</w:t>
              </w:r>
            </w:ins>
          </w:p>
        </w:tc>
        <w:tc>
          <w:tcPr>
            <w:tcW w:w="1701" w:type="dxa"/>
            <w:shd w:val="clear" w:color="auto" w:fill="auto"/>
            <w:vAlign w:val="bottom"/>
            <w:tcPrChange w:id="2789" w:author="nick" w:date="2019-11-10T14:52:00Z">
              <w:tcPr>
                <w:tcW w:w="1701" w:type="dxa"/>
                <w:shd w:val="clear" w:color="auto" w:fill="auto"/>
                <w:vAlign w:val="bottom"/>
              </w:tcPr>
            </w:tcPrChange>
          </w:tcPr>
          <w:p w14:paraId="115C0ED5" w14:textId="63A21BC5" w:rsidR="00C5158C" w:rsidRPr="00226A3F" w:rsidRDefault="00C5158C" w:rsidP="00B20E69">
            <w:pPr>
              <w:rPr>
                <w:ins w:id="2790" w:author="nick" w:date="2019-11-10T14:52:00Z"/>
                <w:sz w:val="20"/>
                <w:szCs w:val="20"/>
              </w:rPr>
            </w:pPr>
            <w:ins w:id="2791" w:author="nick" w:date="2019-11-10T14:52:00Z">
              <w:r>
                <w:rPr>
                  <w:sz w:val="20"/>
                  <w:szCs w:val="20"/>
                </w:rPr>
                <w:t>Optional</w:t>
              </w:r>
            </w:ins>
          </w:p>
        </w:tc>
        <w:tc>
          <w:tcPr>
            <w:tcW w:w="2708" w:type="dxa"/>
            <w:shd w:val="clear" w:color="auto" w:fill="auto"/>
            <w:vAlign w:val="bottom"/>
            <w:tcPrChange w:id="2792" w:author="nick" w:date="2019-11-10T14:52:00Z">
              <w:tcPr>
                <w:tcW w:w="2708" w:type="dxa"/>
                <w:shd w:val="clear" w:color="auto" w:fill="auto"/>
                <w:vAlign w:val="bottom"/>
              </w:tcPr>
            </w:tcPrChange>
          </w:tcPr>
          <w:p w14:paraId="13B1B442" w14:textId="5D1047E1" w:rsidR="00C5158C" w:rsidRPr="00226A3F" w:rsidRDefault="00C5158C" w:rsidP="004D7FAE">
            <w:pPr>
              <w:keepNext/>
              <w:rPr>
                <w:ins w:id="2793" w:author="nick" w:date="2019-11-10T14:52:00Z"/>
                <w:sz w:val="20"/>
                <w:szCs w:val="20"/>
              </w:rPr>
            </w:pPr>
            <w:ins w:id="2794"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795" w:author="nick" w:date="2019-11-10T14:52:00Z">
              <w:r>
                <w:rPr>
                  <w:sz w:val="20"/>
                  <w:szCs w:val="20"/>
                </w:rPr>
                <w:fldChar w:fldCharType="separate"/>
              </w:r>
              <w:r>
                <w:rPr>
                  <w:sz w:val="20"/>
                  <w:szCs w:val="20"/>
                </w:rPr>
                <w:t>5.3.1.3</w:t>
              </w:r>
              <w:r>
                <w:rPr>
                  <w:sz w:val="20"/>
                  <w:szCs w:val="20"/>
                </w:rPr>
                <w:fldChar w:fldCharType="end"/>
              </w:r>
            </w:ins>
          </w:p>
        </w:tc>
      </w:tr>
    </w:tbl>
    <w:p w14:paraId="3C445565" w14:textId="671BE95E" w:rsidR="00042E3F" w:rsidRDefault="004D7FAE" w:rsidP="00F94FF6">
      <w:pPr>
        <w:pStyle w:val="Beschriftung"/>
        <w:spacing w:before="120"/>
      </w:pPr>
      <w:bookmarkStart w:id="2796" w:name="_Toc3566543"/>
      <w:bookmarkStart w:id="2797" w:name="_Toc24726765"/>
      <w:r>
        <w:t xml:space="preserve">Table </w:t>
      </w:r>
      <w:r>
        <w:fldChar w:fldCharType="begin"/>
      </w:r>
      <w:r>
        <w:instrText xml:space="preserve"> SEQ Table \* ARABIC </w:instrText>
      </w:r>
      <w:r>
        <w:fldChar w:fldCharType="separate"/>
      </w:r>
      <w:r w:rsidR="004356D1">
        <w:rPr>
          <w:noProof/>
        </w:rPr>
        <w:t>137</w:t>
      </w:r>
      <w:r>
        <w:fldChar w:fldCharType="end"/>
      </w:r>
      <w:r w:rsidR="00F94FF6">
        <w:t xml:space="preserve">: Nested elements of </w:t>
      </w:r>
      <w:r w:rsidR="00F94FF6" w:rsidRPr="00F94FF6">
        <w:rPr>
          <w:rStyle w:val="elementdeftypeChar"/>
          <w:b/>
        </w:rPr>
        <w:t>&lt;connection_2d/&gt;</w:t>
      </w:r>
      <w:bookmarkEnd w:id="2796"/>
      <w:bookmarkEnd w:id="279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98" w:name="_Toc413359623"/>
      <w:bookmarkStart w:id="2799" w:name="_Ref414345836"/>
      <w:bookmarkStart w:id="2800" w:name="_Ref414345889"/>
      <w:bookmarkStart w:id="2801" w:name="_Ref414350043"/>
      <w:bookmarkStart w:id="2802" w:name="_Ref429051261"/>
      <w:bookmarkStart w:id="2803" w:name="_Toc3557075"/>
      <w:bookmarkStart w:id="2804" w:name="_Toc24967572"/>
      <w:r w:rsidRPr="00226A3F">
        <w:lastRenderedPageBreak/>
        <w:t xml:space="preserve">Adhesive </w:t>
      </w:r>
      <w:r>
        <w:t>F</w:t>
      </w:r>
      <w:r w:rsidRPr="00226A3F">
        <w:t>aces</w:t>
      </w:r>
      <w:bookmarkEnd w:id="2798"/>
      <w:bookmarkEnd w:id="2799"/>
      <w:bookmarkEnd w:id="2800"/>
      <w:bookmarkEnd w:id="2801"/>
      <w:bookmarkEnd w:id="2802"/>
      <w:bookmarkEnd w:id="2803"/>
      <w:bookmarkEnd w:id="280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34D4B98E" w:rsidR="00042E3F" w:rsidRPr="00226A3F" w:rsidRDefault="00042E3F" w:rsidP="00042E3F">
      <w:pPr>
        <w:pStyle w:val="Beschriftung"/>
      </w:pPr>
      <w:bookmarkStart w:id="2805" w:name="_Toc413359640"/>
      <w:bookmarkStart w:id="2806" w:name="_Toc3557157"/>
      <w:bookmarkStart w:id="2807" w:name="_Toc24721971"/>
      <w:r>
        <w:t xml:space="preserve">Figure </w:t>
      </w:r>
      <w:r w:rsidR="00406B64">
        <w:fldChar w:fldCharType="begin"/>
      </w:r>
      <w:r w:rsidR="00406B64">
        <w:instrText xml:space="preserve"> SEQ Figure \* ARABIC </w:instrText>
      </w:r>
      <w:r w:rsidR="00406B64">
        <w:fldChar w:fldCharType="separate"/>
      </w:r>
      <w:r w:rsidR="00824A09">
        <w:rPr>
          <w:noProof/>
        </w:rPr>
        <w:t>80</w:t>
      </w:r>
      <w:r w:rsidR="00406B64">
        <w:fldChar w:fldCharType="end"/>
      </w:r>
      <w:r>
        <w:t>: Picture of an adhesive face</w:t>
      </w:r>
      <w:bookmarkEnd w:id="2805"/>
      <w:bookmarkEnd w:id="2806"/>
      <w:bookmarkEnd w:id="280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5FDF4078" w:rsidR="00042E3F" w:rsidRPr="00226A3F" w:rsidRDefault="002E0AE1" w:rsidP="00A913FE">
      <w:pPr>
        <w:pStyle w:val="Beschriftung"/>
        <w:spacing w:before="120"/>
        <w:rPr>
          <w:rFonts w:cs="Calibri"/>
          <w:lang w:eastAsia="zh-CN"/>
        </w:rPr>
      </w:pPr>
      <w:bookmarkStart w:id="2808" w:name="_Toc3566544"/>
      <w:bookmarkStart w:id="2809" w:name="_Toc24726766"/>
      <w:r>
        <w:t xml:space="preserve">Table </w:t>
      </w:r>
      <w:r w:rsidR="00D43112">
        <w:fldChar w:fldCharType="begin"/>
      </w:r>
      <w:r w:rsidR="00D43112">
        <w:instrText xml:space="preserve"> SEQ Table \* ARABIC </w:instrText>
      </w:r>
      <w:r w:rsidR="00D43112">
        <w:fldChar w:fldCharType="separate"/>
      </w:r>
      <w:r w:rsidR="004356D1">
        <w:rPr>
          <w:noProof/>
        </w:rPr>
        <w:t>138</w:t>
      </w:r>
      <w:r w:rsidR="00D43112">
        <w:fldChar w:fldCharType="end"/>
      </w:r>
      <w:r>
        <w:t>: Attributes of element</w:t>
      </w:r>
      <w:r w:rsidRPr="00226A3F">
        <w:t xml:space="preserve"> </w:t>
      </w:r>
      <w:r w:rsidRPr="00F94FF6">
        <w:rPr>
          <w:rStyle w:val="elementdeftypeChar"/>
          <w:b/>
        </w:rPr>
        <w:t>&lt;connection_2d/&gt;</w:t>
      </w:r>
      <w:bookmarkEnd w:id="2808"/>
      <w:bookmarkEnd w:id="2809"/>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12B92B2A" w:rsidR="00042E3F" w:rsidRPr="00226A3F" w:rsidRDefault="002E0AE1" w:rsidP="00A913FE">
      <w:pPr>
        <w:pStyle w:val="Beschriftung"/>
        <w:spacing w:before="120"/>
      </w:pPr>
      <w:bookmarkStart w:id="2810" w:name="_Toc3566545"/>
      <w:bookmarkStart w:id="2811" w:name="_Toc24726767"/>
      <w:r>
        <w:t xml:space="preserve">Table </w:t>
      </w:r>
      <w:r w:rsidR="00D43112">
        <w:fldChar w:fldCharType="begin"/>
      </w:r>
      <w:r w:rsidR="00D43112">
        <w:instrText xml:space="preserve"> SEQ Table \* ARABIC </w:instrText>
      </w:r>
      <w:r w:rsidR="00D43112">
        <w:fldChar w:fldCharType="separate"/>
      </w:r>
      <w:r w:rsidR="004356D1">
        <w:rPr>
          <w:noProof/>
        </w:rPr>
        <w:t>139</w:t>
      </w:r>
      <w:r w:rsidR="00D43112">
        <w:fldChar w:fldCharType="end"/>
      </w:r>
      <w:r>
        <w:t>: Nested elements of element</w:t>
      </w:r>
      <w:r w:rsidRPr="00226A3F">
        <w:t xml:space="preserve"> </w:t>
      </w:r>
      <w:r w:rsidRPr="00F94FF6">
        <w:rPr>
          <w:rStyle w:val="elementdeftypeChar"/>
          <w:b/>
        </w:rPr>
        <w:t>&lt;connection_2d/&gt;</w:t>
      </w:r>
      <w:bookmarkEnd w:id="2810"/>
      <w:bookmarkEnd w:id="281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4B9AF7D" w:rsidR="00042E3F" w:rsidRPr="00226A3F" w:rsidRDefault="00042E3F" w:rsidP="00A913FE">
      <w:pPr>
        <w:pStyle w:val="Beschriftung"/>
        <w:spacing w:before="120"/>
      </w:pPr>
      <w:bookmarkStart w:id="2812" w:name="_Toc413359658"/>
      <w:bookmarkStart w:id="2813" w:name="_Toc3566546"/>
      <w:bookmarkStart w:id="2814" w:name="_Toc24726768"/>
      <w:r>
        <w:t xml:space="preserve">Table </w:t>
      </w:r>
      <w:r w:rsidR="00D43112">
        <w:fldChar w:fldCharType="begin"/>
      </w:r>
      <w:r w:rsidR="00D43112">
        <w:instrText xml:space="preserve"> SEQ Table \* ARABIC </w:instrText>
      </w:r>
      <w:r w:rsidR="00D43112">
        <w:fldChar w:fldCharType="separate"/>
      </w:r>
      <w:r w:rsidR="004356D1">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12"/>
      <w:bookmarkEnd w:id="2813"/>
      <w:bookmarkEnd w:id="2814"/>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2001.557  14.435  1736.898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C286DDE" w14:textId="22734C6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1994.802  14.435  1734.247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0BBFA7" w14:textId="1C876CC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1994.790  0.0436  1734.256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BC459FC" w14:textId="57FE8DA2"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4</w:t>
      </w:r>
      <w:r w:rsidR="00194316" w:rsidRPr="0033379A">
        <w:rPr>
          <w:rFonts w:ascii="Courier New" w:hAnsi="Courier New" w:cs="Courier New"/>
          <w:sz w:val="16"/>
          <w:lang w:val="fr-FR"/>
        </w:rPr>
        <w:t>"</w:t>
      </w:r>
      <w:r w:rsidRPr="0033379A">
        <w:rPr>
          <w:rFonts w:ascii="Courier New" w:hAnsi="Courier New" w:cs="Courier New"/>
          <w:sz w:val="16"/>
          <w:lang w:val="fr-FR"/>
        </w:rPr>
        <w:t>&gt; 2001.547  0.0545  1736.911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BCFD2C" w14:textId="33F79A5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5</w:t>
      </w:r>
      <w:r w:rsidR="00194316" w:rsidRPr="0033379A">
        <w:rPr>
          <w:rFonts w:ascii="Courier New" w:hAnsi="Courier New" w:cs="Courier New"/>
          <w:sz w:val="16"/>
          <w:lang w:val="fr-FR"/>
        </w:rPr>
        <w:t>"</w:t>
      </w:r>
      <w:r w:rsidRPr="0033379A">
        <w:rPr>
          <w:rFonts w:ascii="Courier New" w:hAnsi="Courier New" w:cs="Courier New"/>
          <w:sz w:val="16"/>
          <w:lang w:val="fr-FR"/>
        </w:rPr>
        <w:t>&gt; 2008.298  14.435  1739.550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7301FF70" w14:textId="7F849AB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pt-BR"/>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33379A">
        <w:rPr>
          <w:rFonts w:ascii="Courier New" w:hAnsi="Courier New" w:cs="Courier New"/>
          <w:b/>
          <w:sz w:val="16"/>
          <w:lang w:val="pt-BR"/>
        </w:rPr>
        <w:t xml:space="preserve">&lt;face </w:t>
      </w:r>
      <w:r w:rsidR="002153E7" w:rsidRPr="0033379A">
        <w:rPr>
          <w:rFonts w:ascii="Courier New" w:hAnsi="Courier New" w:cs="Courier New"/>
          <w:b/>
          <w:sz w:val="16"/>
          <w:lang w:val="pt-BR"/>
        </w:rPr>
        <w:t>v</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/&gt;   </w:t>
      </w:r>
      <w:r w:rsidRPr="0033379A">
        <w:rPr>
          <w:rFonts w:ascii="Courier New" w:hAnsi="Courier New" w:cs="Courier New"/>
          <w:color w:val="FF0000"/>
          <w:sz w:val="16"/>
          <w:lang w:val="pt-B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pt-B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15" w:name="_Toc3557076"/>
      <w:bookmarkStart w:id="2816" w:name="_Toc24967573"/>
      <w:r w:rsidRPr="007055D9">
        <w:lastRenderedPageBreak/>
        <w:t>Future extensions</w:t>
      </w:r>
      <w:bookmarkEnd w:id="2632"/>
      <w:bookmarkEnd w:id="2755"/>
      <w:bookmarkEnd w:id="2756"/>
      <w:bookmarkEnd w:id="2815"/>
      <w:bookmarkEnd w:id="2816"/>
    </w:p>
    <w:p w14:paraId="73353AE4" w14:textId="77777777" w:rsidR="00C107D0" w:rsidRPr="00226A3F" w:rsidRDefault="00C107D0" w:rsidP="00235336">
      <w:pPr>
        <w:jc w:val="both"/>
      </w:pPr>
      <w:bookmarkStart w:id="2817" w:name="_Toc338938925"/>
      <w:bookmarkStart w:id="281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19" w:name="_Toc338938923"/>
      <w:bookmarkStart w:id="2820" w:name="_Toc338939259"/>
      <w:bookmarkStart w:id="2821" w:name="_Toc413359625"/>
      <w:bookmarkStart w:id="2822" w:name="_Toc3557077"/>
      <w:bookmarkStart w:id="2823" w:name="_Toc24967574"/>
      <w:r w:rsidRPr="00226A3F">
        <w:t>Additional parameters for spot and seam welds</w:t>
      </w:r>
      <w:bookmarkEnd w:id="2819"/>
      <w:bookmarkEnd w:id="2820"/>
      <w:bookmarkEnd w:id="2821"/>
      <w:bookmarkEnd w:id="2822"/>
      <w:bookmarkEnd w:id="282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24" w:name="_Ref338846673"/>
      <w:bookmarkStart w:id="2825" w:name="_Toc338938924"/>
      <w:bookmarkStart w:id="2826" w:name="_Toc338939260"/>
      <w:bookmarkStart w:id="2827" w:name="_Toc413359626"/>
      <w:bookmarkStart w:id="2828" w:name="_Toc3557078"/>
      <w:bookmarkStart w:id="2829" w:name="_Toc24967575"/>
      <w:r w:rsidRPr="00226A3F">
        <w:t>Other relevant and new joint types</w:t>
      </w:r>
      <w:bookmarkEnd w:id="2824"/>
      <w:bookmarkEnd w:id="2825"/>
      <w:bookmarkEnd w:id="2826"/>
      <w:bookmarkEnd w:id="2827"/>
      <w:bookmarkEnd w:id="2828"/>
      <w:bookmarkEnd w:id="282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30" w:name="_Toc3557079"/>
      <w:bookmarkStart w:id="2831" w:name="_Toc24967576"/>
      <w:r w:rsidRPr="009F23CF">
        <w:lastRenderedPageBreak/>
        <w:t>Disclaimer</w:t>
      </w:r>
      <w:bookmarkEnd w:id="2830"/>
      <w:bookmarkEnd w:id="2831"/>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32" w:name="_Toc3557080"/>
      <w:bookmarkStart w:id="2833" w:name="_Toc24967577"/>
      <w:r w:rsidRPr="007055D9">
        <w:lastRenderedPageBreak/>
        <w:t>References</w:t>
      </w:r>
      <w:bookmarkEnd w:id="2633"/>
      <w:bookmarkEnd w:id="2634"/>
      <w:bookmarkEnd w:id="2817"/>
      <w:bookmarkEnd w:id="2818"/>
      <w:bookmarkEnd w:id="2832"/>
      <w:bookmarkEnd w:id="2833"/>
    </w:p>
    <w:p w14:paraId="70EC254B" w14:textId="77777777" w:rsidR="00C107D0" w:rsidRPr="00226A3F" w:rsidRDefault="00255787" w:rsidP="00C107D0">
      <w:pPr>
        <w:pStyle w:val="Literaturverzeichnis"/>
        <w:rPr>
          <w:kern w:val="22"/>
        </w:rPr>
      </w:pPr>
      <w:bookmarkStart w:id="2834" w:name="ReferenceHuf2001"/>
      <w:r w:rsidRPr="007055D9">
        <w:t>[</w:t>
      </w:r>
      <w:r w:rsidR="007A7FDF" w:rsidRPr="007055D9">
        <w:t>1</w:t>
      </w:r>
      <w:r w:rsidRPr="007055D9">
        <w:t>]</w:t>
      </w:r>
      <w:bookmarkEnd w:id="283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35" w:name="ReferenceZha2005"/>
      <w:r w:rsidRPr="00226A3F">
        <w:rPr>
          <w:kern w:val="22"/>
        </w:rPr>
        <w:t>[2]</w:t>
      </w:r>
      <w:bookmarkEnd w:id="2835"/>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36" w:name="ReferenceGai2006"/>
      <w:r w:rsidRPr="00226A3F">
        <w:rPr>
          <w:kern w:val="22"/>
        </w:rPr>
        <w:t>[3]</w:t>
      </w:r>
      <w:bookmarkEnd w:id="283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37" w:name="ReferenceBet2008"/>
      <w:r w:rsidRPr="00226A3F">
        <w:rPr>
          <w:kern w:val="22"/>
        </w:rPr>
        <w:t>[4]</w:t>
      </w:r>
      <w:bookmarkEnd w:id="2837"/>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38" w:name="ReferenceMik20061"/>
      <w:r w:rsidRPr="00226A3F">
        <w:rPr>
          <w:kern w:val="22"/>
        </w:rPr>
        <w:t>[5]</w:t>
      </w:r>
      <w:bookmarkEnd w:id="283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7" w:history="1">
        <w:r w:rsidR="00120600">
          <w:rPr>
            <w:rStyle w:val="Hyperlink"/>
            <w:rFonts w:ascii="Arial" w:hAnsi="Arial" w:cs="Arial"/>
            <w:sz w:val="20"/>
            <w:szCs w:val="20"/>
            <w:lang w:val="de-DE"/>
          </w:rPr>
          <w:t>http://www.vda.de/de/publikationen/publikationen_downloads/index.html</w:t>
        </w:r>
      </w:hyperlink>
    </w:p>
    <w:p w14:paraId="6C6B7FC7" w14:textId="1E9DA52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8" w:history="1">
        <w:r w:rsidRPr="00226A3F">
          <w:rPr>
            <w:rStyle w:val="Hyperlink"/>
            <w:kern w:val="22"/>
          </w:rPr>
          <w:t>http://www.vda.de/de/publikationen/publikationen_downloads/index.html</w:t>
        </w:r>
      </w:hyperlink>
    </w:p>
    <w:sectPr w:rsidR="001F4F5F" w:rsidRPr="00011C24" w:rsidSect="00E42BAD">
      <w:headerReference w:type="default" r:id="rId189"/>
      <w:footerReference w:type="default" r:id="rId19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7" w:author="nick" w:date="2019-10-29T19:20:00Z" w:initials="n">
    <w:p w14:paraId="4049B412" w14:textId="592385B4" w:rsidR="009B3707" w:rsidRDefault="009B3707">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085" w:author="m.kalaitzaki" w:date="2019-10-29T19:20:00Z" w:initials="m">
    <w:p w14:paraId="4C00160C" w14:textId="7BC23355" w:rsidR="009B3707" w:rsidRPr="00B14B2C" w:rsidRDefault="009B3707">
      <w:pPr>
        <w:pStyle w:val="Kommentartext"/>
      </w:pPr>
      <w:r>
        <w:rPr>
          <w:rStyle w:val="Kommentarzeichen"/>
        </w:rPr>
        <w:annotationRef/>
      </w:r>
      <w:r>
        <w:t xml:space="preserve">Perhaps a check </w:t>
      </w:r>
      <w:proofErr w:type="spellStart"/>
      <w:r>
        <w:t>sh</w:t>
      </w:r>
      <w:proofErr w:type="spellEnd"/>
      <w:r w:rsidRPr="0033379A">
        <w:t>ο</w:t>
      </w:r>
      <w:proofErr w:type="spellStart"/>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084" w:author="Dr. Carsten Franke" w:date="2019-11-24T12:20:00Z" w:initials="CF">
    <w:p w14:paraId="12973899" w14:textId="1B336903" w:rsidR="009B3707" w:rsidRDefault="009B3707">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9B3707" w:rsidRDefault="009B3707">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152"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167" w:author="nick" w:date="2019-10-29T19:20:00Z" w:initials="n">
    <w:p w14:paraId="46B54B1E" w14:textId="340FA0BB" w:rsidR="009B3707" w:rsidRDefault="009B3707">
      <w:pPr>
        <w:pStyle w:val="Kommentartext"/>
      </w:pPr>
      <w:r>
        <w:rPr>
          <w:rStyle w:val="Kommentarzeichen"/>
        </w:rPr>
        <w:annotationRef/>
      </w:r>
    </w:p>
  </w:comment>
  <w:comment w:id="1168"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253"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338"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09"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254"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 xml:space="preserve">Should we erase this </w:t>
      </w:r>
      <w:proofErr w:type="gramStart"/>
      <w:r>
        <w:t>altogether ?</w:t>
      </w:r>
      <w:proofErr w:type="gramEnd"/>
    </w:p>
  </w:comment>
  <w:comment w:id="2255"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867F1" w14:textId="77777777" w:rsidR="00F6527D" w:rsidRDefault="00F6527D">
      <w:r>
        <w:separator/>
      </w:r>
    </w:p>
  </w:endnote>
  <w:endnote w:type="continuationSeparator" w:id="0">
    <w:p w14:paraId="461948D9" w14:textId="77777777" w:rsidR="00F6527D" w:rsidRDefault="00F6527D">
      <w:r>
        <w:continuationSeparator/>
      </w:r>
    </w:p>
  </w:endnote>
  <w:endnote w:type="continuationNotice" w:id="1">
    <w:p w14:paraId="2429B40D" w14:textId="77777777" w:rsidR="00F6527D" w:rsidRDefault="00F6527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9" w:author="Dr. Carsten Franke" w:date="2019-12-10T20:52:00Z">
            <w:r w:rsidR="0033379A">
              <w:rPr>
                <w:noProof/>
                <w:sz w:val="16"/>
                <w:szCs w:val="16"/>
              </w:rPr>
              <w:t>December 10, 2019</w:t>
            </w:r>
          </w:ins>
          <w:del w:id="2840"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13B69" w14:textId="77777777" w:rsidR="00F6527D" w:rsidRDefault="00F6527D">
      <w:r>
        <w:separator/>
      </w:r>
    </w:p>
  </w:footnote>
  <w:footnote w:type="continuationSeparator" w:id="0">
    <w:p w14:paraId="4B4C806D" w14:textId="77777777" w:rsidR="00F6527D" w:rsidRDefault="00F6527D">
      <w:r>
        <w:continuationSeparator/>
      </w:r>
    </w:p>
  </w:footnote>
  <w:footnote w:type="continuationNotice" w:id="1">
    <w:p w14:paraId="6170824F" w14:textId="77777777" w:rsidR="00F6527D" w:rsidRDefault="00F6527D">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823" w:author="nick" w:date="2019-10-29T16:41:00Z"/>
        </w:rPr>
      </w:pPr>
      <w:del w:id="824"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27D"/>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ocuments\GitHub\createXSDforxMCF\V3.0r1\Documentation_xMCF_File_v3.0r1.docx" TargetMode="External"/><Relationship Id="rId42" Type="http://schemas.openxmlformats.org/officeDocument/2006/relationships/hyperlink" Target="http://en.wikipedia.org/wiki/ISO_8601"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commons.wikimedia.org/wiki/File:Screw_head_types.svg" TargetMode="External"/><Relationship Id="rId89" Type="http://schemas.openxmlformats.org/officeDocument/2006/relationships/hyperlink" Target="http://upload.wikimedia.org/wikipedia/commons/0/00/Lead_and_pitch.png"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70.jpe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oleObject" Target="embeddings/oleObject5.bin"/><Relationship Id="rId175" Type="http://schemas.openxmlformats.org/officeDocument/2006/relationships/oleObject" Target="embeddings/oleObject10.bin"/><Relationship Id="rId170" Type="http://schemas.openxmlformats.org/officeDocument/2006/relationships/image" Target="media/image101.png"/><Relationship Id="rId191" Type="http://schemas.openxmlformats.org/officeDocument/2006/relationships/fontTable" Target="fontTable.xml"/><Relationship Id="rId16" Type="http://schemas.openxmlformats.org/officeDocument/2006/relationships/hyperlink" Target="file:///C:\Users\m.kalaitzaki\Documents\GitHub\createXSDforxMCF\V3.0r1\Documentation_xMCF_File_v3.0r1.docx" TargetMode="External"/><Relationship Id="rId107" Type="http://schemas.openxmlformats.org/officeDocument/2006/relationships/hyperlink" Target="http://www.tox-uk.com/uk/products/joining-systems/tox-clinch-procedure.html" TargetMode="External"/><Relationship Id="rId11" Type="http://schemas.openxmlformats.org/officeDocument/2006/relationships/hyperlink" Target="file:///C:\Users\m.kalaitzaki\Documents\GitHub\createXSDforxMCF\V3.0r1\Documentation_xMCF_File_v3.0r1.docx" TargetMode="External"/><Relationship Id="rId32" Type="http://schemas.openxmlformats.org/officeDocument/2006/relationships/hyperlink" Target="file:///C:\Users\m.kalaitzaki\Documents\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48.png"/><Relationship Id="rId123" Type="http://schemas.openxmlformats.org/officeDocument/2006/relationships/image" Target="media/image62.png"/><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image" Target="media/image110.png"/><Relationship Id="rId186" Type="http://schemas.openxmlformats.org/officeDocument/2006/relationships/image" Target="media/image115.png"/><Relationship Id="rId22" Type="http://schemas.openxmlformats.org/officeDocument/2006/relationships/hyperlink" Target="file:///C:\Users\m.kalaitzaki\Documents\GitHub\createXSDforxMCF\V3.0r1\Documentation_xMCF_File_v3.0r1.docx" TargetMode="External"/><Relationship Id="rId27" Type="http://schemas.openxmlformats.org/officeDocument/2006/relationships/hyperlink" Target="file:///C:\Users\m.kalaitzaki\Documents\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image" Target="media/image71.JP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2.png"/><Relationship Id="rId176" Type="http://schemas.openxmlformats.org/officeDocument/2006/relationships/image" Target="media/image105.png"/><Relationship Id="rId192" Type="http://schemas.microsoft.com/office/2011/relationships/people" Target="people.xml"/><Relationship Id="rId12" Type="http://schemas.openxmlformats.org/officeDocument/2006/relationships/hyperlink" Target="file:///C:\Users\m.kalaitzaki\Documents\GitHub\createXSDforxMCF\V3.0r1\Documentation_xMCF_File_v3.0r1.docx" TargetMode="External"/><Relationship Id="rId17" Type="http://schemas.openxmlformats.org/officeDocument/2006/relationships/hyperlink" Target="file:///C:\Users\m.kalaitzaki\Documents\GitHub\createXSDforxMCF\V3.0r1\Documentation_xMCF_File_v3.0r1.docx" TargetMode="External"/><Relationship Id="rId33" Type="http://schemas.openxmlformats.org/officeDocument/2006/relationships/hyperlink" Target="file:///C:\Users\m.kalaitzaki\Documents\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png"/><Relationship Id="rId108" Type="http://schemas.openxmlformats.org/officeDocument/2006/relationships/image" Target="media/image53.png"/><Relationship Id="rId124" Type="http://schemas.microsoft.com/office/2007/relationships/hdphoto" Target="media/hdphoto1.wdp"/><Relationship Id="rId129" Type="http://schemas.openxmlformats.org/officeDocument/2006/relationships/image" Target="media/image66.jpe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en.wikipedia.org/wiki/Friction_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5.png"/><Relationship Id="rId166" Type="http://schemas.openxmlformats.org/officeDocument/2006/relationships/oleObject" Target="embeddings/oleObject7.bin"/><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kalaitzaki\Documents\GitHub\createXSDforxMCF\V3.0r1\Documentation_xMCF_File_v3.0r1.docx" TargetMode="External"/><Relationship Id="rId28" Type="http://schemas.openxmlformats.org/officeDocument/2006/relationships/hyperlink" Target="file:///C:\Users\m.kalaitzaki\Documents\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en.wikipedia.org/wiki/File:Hairpin_clip.png" TargetMode="External"/><Relationship Id="rId119" Type="http://schemas.openxmlformats.org/officeDocument/2006/relationships/image" Target="media/image59.png"/><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oleObject" Target="embeddings/oleObject4.bin"/><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oleObject" Target="embeddings/oleObject9.bin"/><Relationship Id="rId193" Type="http://schemas.openxmlformats.org/officeDocument/2006/relationships/theme" Target="theme/theme1.xml"/><Relationship Id="rId13" Type="http://schemas.openxmlformats.org/officeDocument/2006/relationships/hyperlink" Target="file:///C:\Users\m.kalaitzaki\Documents\GitHub\createXSDforxMCF\V3.0r1\Documentation_xMCF_File_v3.0r1.docx" TargetMode="External"/><Relationship Id="rId18" Type="http://schemas.openxmlformats.org/officeDocument/2006/relationships/hyperlink" Target="file:///C:\Users\m.kalaitzaki\Documents\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www.bartec-dt.com/images/heat2.png" TargetMode="External"/><Relationship Id="rId34" Type="http://schemas.openxmlformats.org/officeDocument/2006/relationships/hyperlink" Target="file:///C:\Users\m.kalaitzaki\Documents\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hyperlink" Target="http://www.unique-design.co.uk/flow-drilling/" TargetMode="External"/><Relationship Id="rId104" Type="http://schemas.openxmlformats.org/officeDocument/2006/relationships/image" Target="media/image50.gif"/><Relationship Id="rId120" Type="http://schemas.openxmlformats.org/officeDocument/2006/relationships/image" Target="media/image60.png"/><Relationship Id="rId125" Type="http://schemas.openxmlformats.org/officeDocument/2006/relationships/hyperlink" Target="http://www.boellhoff.de"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hyperlink" Target="http://www.vda.de/de/publikationen/publikationen_downloads/index.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oleObject" Target="embeddings/oleObject6.bin"/><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ocuments\GitHub\createXSDforxMCF\V3.0r1\Documentation_xMCF_File_v3.0r1.docx" TargetMode="External"/><Relationship Id="rId24" Type="http://schemas.openxmlformats.org/officeDocument/2006/relationships/hyperlink" Target="file:///C:\Users\m.kalaitzaki\Documents\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07.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ocuments\GitHub\createXSDforxMCF\V3.0r1\Documentation_xMCF_File_v3.0r1.docx" TargetMode="External"/><Relationship Id="rId14" Type="http://schemas.openxmlformats.org/officeDocument/2006/relationships/hyperlink" Target="file:///C:\Users\m.kalaitzaki\Documents\GitHub\createXSDforxMCF\V3.0r1\Documentation_xMCF_File_v3.0r1.docx" TargetMode="External"/><Relationship Id="rId30" Type="http://schemas.openxmlformats.org/officeDocument/2006/relationships/hyperlink" Target="file:///C:\Users\m.kalaitzaki\Documents\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www.ejot-avdel.se/sites/default/files/product/files/Brochure_EJOT_FDS_en.pdf"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84.wmf"/><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jpeg"/><Relationship Id="rId121" Type="http://schemas.openxmlformats.org/officeDocument/2006/relationships/image" Target="media/image61.jpeg"/><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m.kalaitzaki\Documents\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commons.wikimedia.org/wiki/File:Circlips_interieur.png" TargetMode="External"/><Relationship Id="rId137" Type="http://schemas.openxmlformats.org/officeDocument/2006/relationships/image" Target="media/image74.emf"/><Relationship Id="rId158" Type="http://schemas.openxmlformats.org/officeDocument/2006/relationships/image" Target="media/image93.wmf"/><Relationship Id="rId20" Type="http://schemas.openxmlformats.org/officeDocument/2006/relationships/hyperlink" Target="file:///C:\Users\m.kalaitzaki\Documents\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hyperlink" Target="http://www.emersonindustrial.com/en-US/documentcenter/BransonUltrasonics/Plastic%20Joining/Non-Ultrasonics/Thermal%20Staking%20Design%20Guide%20pgs.pdf"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image" Target="media/image104.png"/><Relationship Id="rId179" Type="http://schemas.openxmlformats.org/officeDocument/2006/relationships/image" Target="media/image108.png"/><Relationship Id="rId190" Type="http://schemas.openxmlformats.org/officeDocument/2006/relationships/footer" Target="footer1.xml"/><Relationship Id="rId15" Type="http://schemas.openxmlformats.org/officeDocument/2006/relationships/hyperlink" Target="file:///C:\Users\m.kalaitzaki\Documents\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52.png"/><Relationship Id="rId127" Type="http://schemas.openxmlformats.org/officeDocument/2006/relationships/image" Target="media/image64.jpeg"/><Relationship Id="rId10" Type="http://schemas.openxmlformats.org/officeDocument/2006/relationships/hyperlink" Target="file:///C:\Users\m.kalaitzaki\Documents\GitHub\createXSDforxMCF\V3.0r1\Documentation_xMCF_File_v3.0r1.docx" TargetMode="External"/><Relationship Id="rId31" Type="http://schemas.openxmlformats.org/officeDocument/2006/relationships/hyperlink" Target="file:///C:\Users\m.kalaitzaki\Documents\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hyperlink" Target="https://www.youtube.com/watch?v=bnPBpN2y2FA" TargetMode="External"/><Relationship Id="rId122" Type="http://schemas.openxmlformats.org/officeDocument/2006/relationships/hyperlink" Target="http://www.boellhoff.de/files/jpg2/RIVTAC-Alu-Hybrid-low.jpg" TargetMode="External"/><Relationship Id="rId143" Type="http://schemas.openxmlformats.org/officeDocument/2006/relationships/image" Target="media/image80.png"/><Relationship Id="rId148" Type="http://schemas.openxmlformats.org/officeDocument/2006/relationships/oleObject" Target="embeddings/oleObject3.bin"/><Relationship Id="rId164" Type="http://schemas.openxmlformats.org/officeDocument/2006/relationships/image" Target="media/image97.png"/><Relationship Id="rId169" Type="http://schemas.openxmlformats.org/officeDocument/2006/relationships/oleObject" Target="embeddings/oleObject8.bin"/><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09.png"/><Relationship Id="rId26" Type="http://schemas.openxmlformats.org/officeDocument/2006/relationships/hyperlink" Target="file:///C:\Users\m.kalaitzaki\Documents\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588D4-35F2-4CC3-859E-3BD929392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41203</Words>
  <Characters>259584</Characters>
  <Application>Microsoft Office Word</Application>
  <DocSecurity>0</DocSecurity>
  <Lines>2163</Lines>
  <Paragraphs>600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300187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55</cp:revision>
  <cp:lastPrinted>2015-03-23T01:59:00Z</cp:lastPrinted>
  <dcterms:created xsi:type="dcterms:W3CDTF">2019-05-16T08:07:00Z</dcterms:created>
  <dcterms:modified xsi:type="dcterms:W3CDTF">2019-12-10T20:55:00Z</dcterms:modified>
</cp:coreProperties>
</file>