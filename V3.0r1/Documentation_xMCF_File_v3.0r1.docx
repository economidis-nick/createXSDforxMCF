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7532E"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8844630"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3E9F03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E7532E">
        <w:rPr>
          <w:noProof/>
        </w:rPr>
        <w:t>April 19,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00B62C0E" w:rsidRPr="00E45F23">
          <w:rPr>
            <w:rStyle w:val="Hyperlink"/>
            <w:noProof/>
          </w:rPr>
          <w:t>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Motivation</w:t>
        </w:r>
        <w:r w:rsidR="00B62C0E">
          <w:rPr>
            <w:noProof/>
            <w:webHidden/>
          </w:rPr>
          <w:tab/>
        </w:r>
        <w:r w:rsidR="00B62C0E">
          <w:rPr>
            <w:noProof/>
            <w:webHidden/>
          </w:rPr>
          <w:fldChar w:fldCharType="begin"/>
        </w:r>
        <w:r w:rsidR="00B62C0E">
          <w:rPr>
            <w:noProof/>
            <w:webHidden/>
          </w:rPr>
          <w:instrText xml:space="preserve"> PAGEREF _Toc34735940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22643FB5" w14:textId="6C243429"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00B62C0E" w:rsidRPr="00E45F23">
          <w:rPr>
            <w:rStyle w:val="Hyperlink"/>
            <w:noProof/>
          </w:rPr>
          <w:t>1.2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MCF at Ford</w:t>
        </w:r>
        <w:r w:rsidR="00B62C0E">
          <w:rPr>
            <w:noProof/>
            <w:webHidden/>
          </w:rPr>
          <w:tab/>
        </w:r>
        <w:r w:rsidR="00B62C0E">
          <w:rPr>
            <w:noProof/>
            <w:webHidden/>
          </w:rPr>
          <w:fldChar w:fldCharType="begin"/>
        </w:r>
        <w:r w:rsidR="00B62C0E">
          <w:rPr>
            <w:noProof/>
            <w:webHidden/>
          </w:rPr>
          <w:instrText xml:space="preserve"> PAGEREF _Toc34735941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7AECBE78" w14:textId="34B8F3D5"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00B62C0E" w:rsidRPr="00E45F23">
          <w:rPr>
            <w:rStyle w:val="Hyperlink"/>
            <w:noProof/>
          </w:rPr>
          <w:t>1.3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From MCF to χMCF - The Scope of the Document</w:t>
        </w:r>
        <w:r w:rsidR="00B62C0E">
          <w:rPr>
            <w:noProof/>
            <w:webHidden/>
          </w:rPr>
          <w:tab/>
        </w:r>
        <w:r w:rsidR="00B62C0E">
          <w:rPr>
            <w:noProof/>
            <w:webHidden/>
          </w:rPr>
          <w:fldChar w:fldCharType="begin"/>
        </w:r>
        <w:r w:rsidR="00B62C0E">
          <w:rPr>
            <w:noProof/>
            <w:webHidden/>
          </w:rPr>
          <w:instrText xml:space="preserve"> PAGEREF _Toc34735942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6753F8E1" w14:textId="5DBBABF0"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00B62C0E" w:rsidRPr="00E45F23">
          <w:rPr>
            <w:rStyle w:val="Hyperlink"/>
            <w:noProof/>
            <w14:scene3d>
              <w14:camera w14:prst="orthographicFront"/>
              <w14:lightRig w14:rig="threePt" w14:dir="t">
                <w14:rot w14:lat="0" w14:lon="0" w14:rev="0"/>
              </w14:lightRig>
            </w14:scene3d>
          </w:rPr>
          <w:t>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Design Principles and Basic Features of χMCF</w:t>
        </w:r>
        <w:r w:rsidR="00B62C0E">
          <w:rPr>
            <w:noProof/>
            <w:webHidden/>
          </w:rPr>
          <w:tab/>
        </w:r>
        <w:r w:rsidR="00B62C0E">
          <w:rPr>
            <w:noProof/>
            <w:webHidden/>
          </w:rPr>
          <w:fldChar w:fldCharType="begin"/>
        </w:r>
        <w:r w:rsidR="00B62C0E">
          <w:rPr>
            <w:noProof/>
            <w:webHidden/>
          </w:rPr>
          <w:instrText xml:space="preserve"> PAGEREF _Toc34735943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1B7FB02C" w14:textId="750EF239"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00B62C0E" w:rsidRPr="00E45F23">
          <w:rPr>
            <w:rStyle w:val="Hyperlink"/>
            <w:noProof/>
          </w:rPr>
          <w:t>2.1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Design Principles</w:t>
        </w:r>
        <w:r w:rsidR="00B62C0E">
          <w:rPr>
            <w:noProof/>
            <w:webHidden/>
          </w:rPr>
          <w:tab/>
        </w:r>
        <w:r w:rsidR="00B62C0E">
          <w:rPr>
            <w:noProof/>
            <w:webHidden/>
          </w:rPr>
          <w:fldChar w:fldCharType="begin"/>
        </w:r>
        <w:r w:rsidR="00B62C0E">
          <w:rPr>
            <w:noProof/>
            <w:webHidden/>
          </w:rPr>
          <w:instrText xml:space="preserve"> PAGEREF _Toc34735944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0C96590F" w14:textId="1FF9AD9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00B62C0E" w:rsidRPr="00E45F23">
          <w:rPr>
            <w:rStyle w:val="Hyperlink"/>
            <w:noProof/>
          </w:rPr>
          <w:t>2.2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Idealization of Joints</w:t>
        </w:r>
        <w:r w:rsidR="00B62C0E">
          <w:rPr>
            <w:noProof/>
            <w:webHidden/>
          </w:rPr>
          <w:tab/>
        </w:r>
        <w:r w:rsidR="00B62C0E">
          <w:rPr>
            <w:noProof/>
            <w:webHidden/>
          </w:rPr>
          <w:fldChar w:fldCharType="begin"/>
        </w:r>
        <w:r w:rsidR="00B62C0E">
          <w:rPr>
            <w:noProof/>
            <w:webHidden/>
          </w:rPr>
          <w:instrText xml:space="preserve"> PAGEREF _Toc34735945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EE35C74" w14:textId="4E3F092B"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00B62C0E" w:rsidRPr="00E45F23">
          <w:rPr>
            <w:rStyle w:val="Hyperlink"/>
            <w:noProof/>
          </w:rPr>
          <w:t>2.3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Reconstruction of Joints from χMCF</w:t>
        </w:r>
        <w:r w:rsidR="00B62C0E">
          <w:rPr>
            <w:noProof/>
            <w:webHidden/>
          </w:rPr>
          <w:tab/>
        </w:r>
        <w:r w:rsidR="00B62C0E">
          <w:rPr>
            <w:noProof/>
            <w:webHidden/>
          </w:rPr>
          <w:fldChar w:fldCharType="begin"/>
        </w:r>
        <w:r w:rsidR="00B62C0E">
          <w:rPr>
            <w:noProof/>
            <w:webHidden/>
          </w:rPr>
          <w:instrText xml:space="preserve"> PAGEREF _Toc34735946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35EBD55" w14:textId="7C9CC519"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00B62C0E" w:rsidRPr="00E45F23">
          <w:rPr>
            <w:rStyle w:val="Hyperlink"/>
            <w:noProof/>
          </w:rPr>
          <w:t>2.4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Description of Topology</w:t>
        </w:r>
        <w:r w:rsidR="00B62C0E">
          <w:rPr>
            <w:noProof/>
            <w:webHidden/>
          </w:rPr>
          <w:tab/>
        </w:r>
        <w:r w:rsidR="00B62C0E">
          <w:rPr>
            <w:noProof/>
            <w:webHidden/>
          </w:rPr>
          <w:fldChar w:fldCharType="begin"/>
        </w:r>
        <w:r w:rsidR="00B62C0E">
          <w:rPr>
            <w:noProof/>
            <w:webHidden/>
          </w:rPr>
          <w:instrText xml:space="preserve"> PAGEREF _Toc34735947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14925500" w14:textId="7C736DD0"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00B62C0E" w:rsidRPr="00E45F23">
          <w:rPr>
            <w:rStyle w:val="Hyperlink"/>
            <w:noProof/>
          </w:rPr>
          <w:t>2.5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χMCF in the Development Processes</w:t>
        </w:r>
        <w:r w:rsidR="00B62C0E">
          <w:rPr>
            <w:noProof/>
            <w:webHidden/>
          </w:rPr>
          <w:tab/>
        </w:r>
        <w:r w:rsidR="00B62C0E">
          <w:rPr>
            <w:noProof/>
            <w:webHidden/>
          </w:rPr>
          <w:fldChar w:fldCharType="begin"/>
        </w:r>
        <w:r w:rsidR="00B62C0E">
          <w:rPr>
            <w:noProof/>
            <w:webHidden/>
          </w:rPr>
          <w:instrText xml:space="preserve"> PAGEREF _Toc34735948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4CD3A2DD" w14:textId="4758A00E"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00B62C0E" w:rsidRPr="00E45F23">
          <w:rPr>
            <w:rStyle w:val="Hyperlink"/>
            <w:noProof/>
            <w14:scene3d>
              <w14:camera w14:prst="orthographicFront"/>
              <w14:lightRig w14:rig="threePt" w14:dir="t">
                <w14:rot w14:lat="0" w14:lon="0" w14:rev="0"/>
              </w14:lightRig>
            </w14:scene3d>
          </w:rPr>
          <w:t>3</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Keywords of XML specification</w:t>
        </w:r>
        <w:r w:rsidR="00B62C0E">
          <w:rPr>
            <w:noProof/>
            <w:webHidden/>
          </w:rPr>
          <w:tab/>
        </w:r>
        <w:r w:rsidR="00B62C0E">
          <w:rPr>
            <w:noProof/>
            <w:webHidden/>
          </w:rPr>
          <w:fldChar w:fldCharType="begin"/>
        </w:r>
        <w:r w:rsidR="00B62C0E">
          <w:rPr>
            <w:noProof/>
            <w:webHidden/>
          </w:rPr>
          <w:instrText xml:space="preserve"> PAGEREF _Toc34735949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6E1BC529" w14:textId="79206CB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00B62C0E" w:rsidRPr="00E45F23">
          <w:rPr>
            <w:rStyle w:val="Hyperlink"/>
            <w:noProof/>
          </w:rPr>
          <w:t>3.1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Keywords</w:t>
        </w:r>
        <w:r w:rsidR="00B62C0E">
          <w:rPr>
            <w:noProof/>
            <w:webHidden/>
          </w:rPr>
          <w:tab/>
        </w:r>
        <w:r w:rsidR="00B62C0E">
          <w:rPr>
            <w:noProof/>
            <w:webHidden/>
          </w:rPr>
          <w:fldChar w:fldCharType="begin"/>
        </w:r>
        <w:r w:rsidR="00B62C0E">
          <w:rPr>
            <w:noProof/>
            <w:webHidden/>
          </w:rPr>
          <w:instrText xml:space="preserve"> PAGEREF _Toc34735950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3A679DAC" w14:textId="7E836E06"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00B62C0E" w:rsidRPr="00E45F23">
          <w:rPr>
            <w:rStyle w:val="Hyperlink"/>
            <w:noProof/>
            <w14:scene3d>
              <w14:camera w14:prst="orthographicFront"/>
              <w14:lightRig w14:rig="threePt" w14:dir="t">
                <w14:rot w14:lat="0" w14:lon="0" w14:rev="0"/>
              </w14:lightRig>
            </w14:scene3d>
          </w:rPr>
          <w:t>4</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Parts, Properties and Assemblies</w:t>
        </w:r>
        <w:r w:rsidR="00B62C0E">
          <w:rPr>
            <w:noProof/>
            <w:webHidden/>
          </w:rPr>
          <w:tab/>
        </w:r>
        <w:r w:rsidR="00B62C0E">
          <w:rPr>
            <w:noProof/>
            <w:webHidden/>
          </w:rPr>
          <w:fldChar w:fldCharType="begin"/>
        </w:r>
        <w:r w:rsidR="00B62C0E">
          <w:rPr>
            <w:noProof/>
            <w:webHidden/>
          </w:rPr>
          <w:instrText xml:space="preserve"> PAGEREF _Toc34735951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341898FD" w14:textId="6EADAD9B"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00B62C0E" w:rsidRPr="00E45F23">
          <w:rPr>
            <w:rStyle w:val="Hyperlink"/>
            <w:noProof/>
          </w:rPr>
          <w:t>4.1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Parts</w:t>
        </w:r>
        <w:r w:rsidR="00B62C0E">
          <w:rPr>
            <w:noProof/>
            <w:webHidden/>
          </w:rPr>
          <w:tab/>
        </w:r>
        <w:r w:rsidR="00B62C0E">
          <w:rPr>
            <w:noProof/>
            <w:webHidden/>
          </w:rPr>
          <w:fldChar w:fldCharType="begin"/>
        </w:r>
        <w:r w:rsidR="00B62C0E">
          <w:rPr>
            <w:noProof/>
            <w:webHidden/>
          </w:rPr>
          <w:instrText xml:space="preserve"> PAGEREF _Toc34735952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2EB20305" w14:textId="0671E301" w:rsidR="00B62C0E" w:rsidRDefault="00E7532E">
      <w:pPr>
        <w:pStyle w:val="TOC3"/>
        <w:rPr>
          <w:rFonts w:asciiTheme="minorHAnsi" w:eastAsiaTheme="minorEastAsia" w:hAnsiTheme="minorHAnsi" w:cstheme="minorBidi"/>
          <w:noProof/>
          <w:sz w:val="22"/>
          <w:szCs w:val="22"/>
          <w:lang w:val="de-DE"/>
        </w:rPr>
      </w:pPr>
      <w:hyperlink w:anchor="_Toc34735953" w:history="1">
        <w:r w:rsidR="00B62C0E" w:rsidRPr="00E45F23">
          <w:rPr>
            <w:rStyle w:val="Hyperlink"/>
            <w:noProof/>
          </w:rPr>
          <w:t>4.1.1</w:t>
        </w:r>
        <w:r w:rsidR="00B62C0E">
          <w:rPr>
            <w:rFonts w:asciiTheme="minorHAnsi" w:eastAsiaTheme="minorEastAsia" w:hAnsiTheme="minorHAnsi" w:cstheme="minorBidi"/>
            <w:noProof/>
            <w:sz w:val="22"/>
            <w:szCs w:val="22"/>
            <w:lang w:val="de-DE"/>
          </w:rPr>
          <w:tab/>
        </w:r>
        <w:r w:rsidR="00B62C0E" w:rsidRPr="00E45F23">
          <w:rPr>
            <w:rStyle w:val="Hyperlink"/>
            <w:noProof/>
          </w:rPr>
          <w:t>Part Labels</w:t>
        </w:r>
        <w:r w:rsidR="00B62C0E">
          <w:rPr>
            <w:noProof/>
            <w:webHidden/>
          </w:rPr>
          <w:tab/>
        </w:r>
        <w:r w:rsidR="00B62C0E">
          <w:rPr>
            <w:noProof/>
            <w:webHidden/>
          </w:rPr>
          <w:fldChar w:fldCharType="begin"/>
        </w:r>
        <w:r w:rsidR="00B62C0E">
          <w:rPr>
            <w:noProof/>
            <w:webHidden/>
          </w:rPr>
          <w:instrText xml:space="preserve"> PAGEREF _Toc34735953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7E2A99E0" w14:textId="57104549"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00B62C0E" w:rsidRPr="00E45F23">
          <w:rPr>
            <w:rStyle w:val="Hyperlink"/>
            <w:noProof/>
          </w:rPr>
          <w:t>4.2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Properties</w:t>
        </w:r>
        <w:r w:rsidR="00B62C0E">
          <w:rPr>
            <w:noProof/>
            <w:webHidden/>
          </w:rPr>
          <w:tab/>
        </w:r>
        <w:r w:rsidR="00B62C0E">
          <w:rPr>
            <w:noProof/>
            <w:webHidden/>
          </w:rPr>
          <w:fldChar w:fldCharType="begin"/>
        </w:r>
        <w:r w:rsidR="00B62C0E">
          <w:rPr>
            <w:noProof/>
            <w:webHidden/>
          </w:rPr>
          <w:instrText xml:space="preserve"> PAGEREF _Toc34735954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435E1605" w14:textId="5799E5C1"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00B62C0E" w:rsidRPr="00E45F23">
          <w:rPr>
            <w:rStyle w:val="Hyperlink"/>
            <w:noProof/>
          </w:rPr>
          <w:t>4.3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Assemblies</w:t>
        </w:r>
        <w:r w:rsidR="00B62C0E">
          <w:rPr>
            <w:noProof/>
            <w:webHidden/>
          </w:rPr>
          <w:tab/>
        </w:r>
        <w:r w:rsidR="00B62C0E">
          <w:rPr>
            <w:noProof/>
            <w:webHidden/>
          </w:rPr>
          <w:fldChar w:fldCharType="begin"/>
        </w:r>
        <w:r w:rsidR="00B62C0E">
          <w:rPr>
            <w:noProof/>
            <w:webHidden/>
          </w:rPr>
          <w:instrText xml:space="preserve"> PAGEREF _Toc34735955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B7F8A2C" w14:textId="6C5F6D5F"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00B62C0E" w:rsidRPr="00E45F23">
          <w:rPr>
            <w:rStyle w:val="Hyperlink"/>
            <w:noProof/>
            <w14:scene3d>
              <w14:camera w14:prst="orthographicFront"/>
              <w14:lightRig w14:rig="threePt" w14:dir="t">
                <w14:rot w14:lat="0" w14:lon="0" w14:rev="0"/>
              </w14:lightRig>
            </w14:scene3d>
          </w:rPr>
          <w:t>5</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File Structure of χMCF</w:t>
        </w:r>
        <w:r w:rsidR="00B62C0E">
          <w:rPr>
            <w:noProof/>
            <w:webHidden/>
          </w:rPr>
          <w:tab/>
        </w:r>
        <w:r w:rsidR="00B62C0E">
          <w:rPr>
            <w:noProof/>
            <w:webHidden/>
          </w:rPr>
          <w:fldChar w:fldCharType="begin"/>
        </w:r>
        <w:r w:rsidR="00B62C0E">
          <w:rPr>
            <w:noProof/>
            <w:webHidden/>
          </w:rPr>
          <w:instrText xml:space="preserve"> PAGEREF _Toc34735956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36E470FC" w14:textId="5B6C09E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00B62C0E" w:rsidRPr="00E45F23">
          <w:rPr>
            <w:rStyle w:val="Hyperlink"/>
            <w:noProof/>
          </w:rPr>
          <w:t>5.1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Elements containing general information</w:t>
        </w:r>
        <w:r w:rsidR="00B62C0E">
          <w:rPr>
            <w:noProof/>
            <w:webHidden/>
          </w:rPr>
          <w:tab/>
        </w:r>
        <w:r w:rsidR="00B62C0E">
          <w:rPr>
            <w:noProof/>
            <w:webHidden/>
          </w:rPr>
          <w:fldChar w:fldCharType="begin"/>
        </w:r>
        <w:r w:rsidR="00B62C0E">
          <w:rPr>
            <w:noProof/>
            <w:webHidden/>
          </w:rPr>
          <w:instrText xml:space="preserve"> PAGEREF _Toc34735957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74CF3375" w14:textId="30FE5F59" w:rsidR="00B62C0E" w:rsidRDefault="00E7532E">
      <w:pPr>
        <w:pStyle w:val="TOC3"/>
        <w:rPr>
          <w:rFonts w:asciiTheme="minorHAnsi" w:eastAsiaTheme="minorEastAsia" w:hAnsiTheme="minorHAnsi" w:cstheme="minorBidi"/>
          <w:noProof/>
          <w:sz w:val="22"/>
          <w:szCs w:val="22"/>
          <w:lang w:val="de-DE"/>
        </w:rPr>
      </w:pPr>
      <w:hyperlink w:anchor="_Toc34735958" w:history="1">
        <w:r w:rsidR="00B62C0E" w:rsidRPr="00E45F23">
          <w:rPr>
            <w:rStyle w:val="Hyperlink"/>
            <w:noProof/>
          </w:rPr>
          <w:t>5.1.1</w:t>
        </w:r>
        <w:r w:rsidR="00B62C0E">
          <w:rPr>
            <w:rFonts w:asciiTheme="minorHAnsi" w:eastAsiaTheme="minorEastAsia" w:hAnsiTheme="minorHAnsi" w:cstheme="minorBidi"/>
            <w:noProof/>
            <w:sz w:val="22"/>
            <w:szCs w:val="22"/>
            <w:lang w:val="de-DE"/>
          </w:rPr>
          <w:tab/>
        </w:r>
        <w:r w:rsidR="00B62C0E" w:rsidRPr="00E45F23">
          <w:rPr>
            <w:rStyle w:val="Hyperlink"/>
            <w:noProof/>
          </w:rPr>
          <w:t>Date</w:t>
        </w:r>
        <w:r w:rsidR="00B62C0E">
          <w:rPr>
            <w:noProof/>
            <w:webHidden/>
          </w:rPr>
          <w:tab/>
        </w:r>
        <w:r w:rsidR="00B62C0E">
          <w:rPr>
            <w:noProof/>
            <w:webHidden/>
          </w:rPr>
          <w:fldChar w:fldCharType="begin"/>
        </w:r>
        <w:r w:rsidR="00B62C0E">
          <w:rPr>
            <w:noProof/>
            <w:webHidden/>
          </w:rPr>
          <w:instrText xml:space="preserve"> PAGEREF _Toc34735958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4BF60D62" w14:textId="7745822F" w:rsidR="00B62C0E" w:rsidRDefault="00E7532E">
      <w:pPr>
        <w:pStyle w:val="TOC3"/>
        <w:rPr>
          <w:rFonts w:asciiTheme="minorHAnsi" w:eastAsiaTheme="minorEastAsia" w:hAnsiTheme="minorHAnsi" w:cstheme="minorBidi"/>
          <w:noProof/>
          <w:sz w:val="22"/>
          <w:szCs w:val="22"/>
          <w:lang w:val="de-DE"/>
        </w:rPr>
      </w:pPr>
      <w:hyperlink w:anchor="_Toc34735959" w:history="1">
        <w:r w:rsidR="00B62C0E" w:rsidRPr="00E45F23">
          <w:rPr>
            <w:rStyle w:val="Hyperlink"/>
            <w:noProof/>
          </w:rPr>
          <w:t>5.1.2</w:t>
        </w:r>
        <w:r w:rsidR="00B62C0E">
          <w:rPr>
            <w:rFonts w:asciiTheme="minorHAnsi" w:eastAsiaTheme="minorEastAsia" w:hAnsiTheme="minorHAnsi" w:cstheme="minorBidi"/>
            <w:noProof/>
            <w:sz w:val="22"/>
            <w:szCs w:val="22"/>
            <w:lang w:val="de-DE"/>
          </w:rPr>
          <w:tab/>
        </w:r>
        <w:r w:rsidR="00B62C0E" w:rsidRPr="00E45F23">
          <w:rPr>
            <w:rStyle w:val="Hyperlink"/>
            <w:noProof/>
          </w:rPr>
          <w:t>Version</w:t>
        </w:r>
        <w:r w:rsidR="00B62C0E">
          <w:rPr>
            <w:noProof/>
            <w:webHidden/>
          </w:rPr>
          <w:tab/>
        </w:r>
        <w:r w:rsidR="00B62C0E">
          <w:rPr>
            <w:noProof/>
            <w:webHidden/>
          </w:rPr>
          <w:fldChar w:fldCharType="begin"/>
        </w:r>
        <w:r w:rsidR="00B62C0E">
          <w:rPr>
            <w:noProof/>
            <w:webHidden/>
          </w:rPr>
          <w:instrText xml:space="preserve"> PAGEREF _Toc34735959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96C4870" w14:textId="604F1DF3" w:rsidR="00B62C0E" w:rsidRDefault="00E7532E">
      <w:pPr>
        <w:pStyle w:val="TOC3"/>
        <w:rPr>
          <w:rFonts w:asciiTheme="minorHAnsi" w:eastAsiaTheme="minorEastAsia" w:hAnsiTheme="minorHAnsi" w:cstheme="minorBidi"/>
          <w:noProof/>
          <w:sz w:val="22"/>
          <w:szCs w:val="22"/>
          <w:lang w:val="de-DE"/>
        </w:rPr>
      </w:pPr>
      <w:hyperlink w:anchor="_Toc34735960" w:history="1">
        <w:r w:rsidR="00B62C0E" w:rsidRPr="00E45F23">
          <w:rPr>
            <w:rStyle w:val="Hyperlink"/>
            <w:noProof/>
          </w:rPr>
          <w:t>5.1.3</w:t>
        </w:r>
        <w:r w:rsidR="00B62C0E">
          <w:rPr>
            <w:rFonts w:asciiTheme="minorHAnsi" w:eastAsiaTheme="minorEastAsia" w:hAnsiTheme="minorHAnsi" w:cstheme="minorBidi"/>
            <w:noProof/>
            <w:sz w:val="22"/>
            <w:szCs w:val="22"/>
            <w:lang w:val="de-DE"/>
          </w:rPr>
          <w:tab/>
        </w:r>
        <w:r w:rsidR="00B62C0E" w:rsidRPr="00E45F23">
          <w:rPr>
            <w:rStyle w:val="Hyperlink"/>
            <w:noProof/>
          </w:rPr>
          <w:t>Unit System</w:t>
        </w:r>
        <w:r w:rsidR="00B62C0E">
          <w:rPr>
            <w:noProof/>
            <w:webHidden/>
          </w:rPr>
          <w:tab/>
        </w:r>
        <w:r w:rsidR="00B62C0E">
          <w:rPr>
            <w:noProof/>
            <w:webHidden/>
          </w:rPr>
          <w:fldChar w:fldCharType="begin"/>
        </w:r>
        <w:r w:rsidR="00B62C0E">
          <w:rPr>
            <w:noProof/>
            <w:webHidden/>
          </w:rPr>
          <w:instrText xml:space="preserve"> PAGEREF _Toc34735960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0A23B061" w14:textId="7678DF5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00B62C0E" w:rsidRPr="00E45F23">
          <w:rPr>
            <w:rStyle w:val="Hyperlink"/>
            <w:noProof/>
          </w:rPr>
          <w:t>5.2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Application, User and Process Specific Data</w:t>
        </w:r>
        <w:r w:rsidR="00B62C0E">
          <w:rPr>
            <w:noProof/>
            <w:webHidden/>
          </w:rPr>
          <w:tab/>
        </w:r>
        <w:r w:rsidR="00B62C0E">
          <w:rPr>
            <w:noProof/>
            <w:webHidden/>
          </w:rPr>
          <w:fldChar w:fldCharType="begin"/>
        </w:r>
        <w:r w:rsidR="00B62C0E">
          <w:rPr>
            <w:noProof/>
            <w:webHidden/>
          </w:rPr>
          <w:instrText xml:space="preserve"> PAGEREF _Toc34735961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16323BDA" w14:textId="01E36D35" w:rsidR="00B62C0E" w:rsidRDefault="00E7532E">
      <w:pPr>
        <w:pStyle w:val="TOC3"/>
        <w:rPr>
          <w:rFonts w:asciiTheme="minorHAnsi" w:eastAsiaTheme="minorEastAsia" w:hAnsiTheme="minorHAnsi" w:cstheme="minorBidi"/>
          <w:noProof/>
          <w:sz w:val="22"/>
          <w:szCs w:val="22"/>
          <w:lang w:val="de-DE"/>
        </w:rPr>
      </w:pPr>
      <w:hyperlink w:anchor="_Toc34735962" w:history="1">
        <w:r w:rsidR="00B62C0E" w:rsidRPr="00E45F23">
          <w:rPr>
            <w:rStyle w:val="Hyperlink"/>
            <w:noProof/>
          </w:rPr>
          <w:t>5.2.1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User Specific Data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_Toc34735962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202EE008" w14:textId="3A3A8764"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00B62C0E" w:rsidRPr="00E45F23">
          <w:rPr>
            <w:rStyle w:val="Hyperlink"/>
            <w:noProof/>
          </w:rPr>
          <w:t>5.2.1.1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Finite Element Specific Data </w:t>
        </w:r>
        <w:r w:rsidR="00B62C0E" w:rsidRPr="00E45F23">
          <w:rPr>
            <w:rStyle w:val="Hyperlink"/>
            <w:rFonts w:ascii="Courier New" w:hAnsi="Courier New" w:cs="Courier New"/>
            <w:noProof/>
          </w:rPr>
          <w:t>&lt;femdata/&gt;</w:t>
        </w:r>
        <w:r w:rsidR="00B62C0E">
          <w:rPr>
            <w:noProof/>
            <w:webHidden/>
          </w:rPr>
          <w:tab/>
        </w:r>
        <w:r w:rsidR="00B62C0E">
          <w:rPr>
            <w:noProof/>
            <w:webHidden/>
          </w:rPr>
          <w:fldChar w:fldCharType="begin"/>
        </w:r>
        <w:r w:rsidR="00B62C0E">
          <w:rPr>
            <w:noProof/>
            <w:webHidden/>
          </w:rPr>
          <w:instrText xml:space="preserve"> PAGEREF _Toc34735963 \h </w:instrText>
        </w:r>
        <w:r w:rsidR="00B62C0E">
          <w:rPr>
            <w:noProof/>
            <w:webHidden/>
          </w:rPr>
        </w:r>
        <w:r w:rsidR="00B62C0E">
          <w:rPr>
            <w:noProof/>
            <w:webHidden/>
          </w:rPr>
          <w:fldChar w:fldCharType="separate"/>
        </w:r>
        <w:r w:rsidR="00576EAE">
          <w:rPr>
            <w:noProof/>
            <w:webHidden/>
          </w:rPr>
          <w:t>33</w:t>
        </w:r>
        <w:r w:rsidR="00B62C0E">
          <w:rPr>
            <w:noProof/>
            <w:webHidden/>
          </w:rPr>
          <w:fldChar w:fldCharType="end"/>
        </w:r>
      </w:hyperlink>
    </w:p>
    <w:p w14:paraId="41555179" w14:textId="3A81BC14"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00B62C0E" w:rsidRPr="00E45F23">
          <w:rPr>
            <w:rStyle w:val="Hyperlink"/>
            <w:noProof/>
          </w:rPr>
          <w:t>5.3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Connection Data </w:t>
        </w:r>
        <w:r w:rsidR="00B62C0E" w:rsidRPr="00E45F23">
          <w:rPr>
            <w:rStyle w:val="Hyperlink"/>
            <w:rFonts w:ascii="Courier New" w:hAnsi="Courier New" w:cs="Courier New"/>
            <w:noProof/>
          </w:rPr>
          <w:t>&lt;connection_group/&gt;</w:t>
        </w:r>
        <w:r w:rsidR="00B62C0E">
          <w:rPr>
            <w:noProof/>
            <w:webHidden/>
          </w:rPr>
          <w:tab/>
        </w:r>
        <w:r w:rsidR="00B62C0E">
          <w:rPr>
            <w:noProof/>
            <w:webHidden/>
          </w:rPr>
          <w:fldChar w:fldCharType="begin"/>
        </w:r>
        <w:r w:rsidR="00B62C0E">
          <w:rPr>
            <w:noProof/>
            <w:webHidden/>
          </w:rPr>
          <w:instrText xml:space="preserve"> PAGEREF _Toc34735964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01235C23" w14:textId="43FC6223" w:rsidR="00B62C0E" w:rsidRDefault="00E7532E">
      <w:pPr>
        <w:pStyle w:val="TOC3"/>
        <w:rPr>
          <w:rFonts w:asciiTheme="minorHAnsi" w:eastAsiaTheme="minorEastAsia" w:hAnsiTheme="minorHAnsi" w:cstheme="minorBidi"/>
          <w:noProof/>
          <w:sz w:val="22"/>
          <w:szCs w:val="22"/>
          <w:lang w:val="de-DE"/>
        </w:rPr>
      </w:pPr>
      <w:hyperlink w:anchor="_Toc34735965" w:history="1">
        <w:r w:rsidR="00B62C0E" w:rsidRPr="00E45F23">
          <w:rPr>
            <w:rStyle w:val="Hyperlink"/>
            <w:noProof/>
          </w:rPr>
          <w:t>5.3.1</w:t>
        </w:r>
        <w:r w:rsidR="00B62C0E">
          <w:rPr>
            <w:rFonts w:asciiTheme="minorHAnsi" w:eastAsiaTheme="minorEastAsia" w:hAnsiTheme="minorHAnsi" w:cstheme="minorBidi"/>
            <w:noProof/>
            <w:sz w:val="22"/>
            <w:szCs w:val="22"/>
            <w:lang w:val="de-DE"/>
          </w:rPr>
          <w:tab/>
        </w:r>
        <w:r w:rsidR="00B62C0E" w:rsidRPr="00E45F23">
          <w:rPr>
            <w:rStyle w:val="Hyperlink"/>
            <w:noProof/>
          </w:rPr>
          <w:t>Connected Objects</w:t>
        </w:r>
        <w:r w:rsidR="00B62C0E">
          <w:rPr>
            <w:noProof/>
            <w:webHidden/>
          </w:rPr>
          <w:tab/>
        </w:r>
        <w:r w:rsidR="00B62C0E">
          <w:rPr>
            <w:noProof/>
            <w:webHidden/>
          </w:rPr>
          <w:fldChar w:fldCharType="begin"/>
        </w:r>
        <w:r w:rsidR="00B62C0E">
          <w:rPr>
            <w:noProof/>
            <w:webHidden/>
          </w:rPr>
          <w:instrText xml:space="preserve"> PAGEREF _Toc34735965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449261A3" w14:textId="75996E4E"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00B62C0E" w:rsidRPr="00E45F23">
          <w:rPr>
            <w:rStyle w:val="Hyperlink"/>
            <w:noProof/>
          </w:rPr>
          <w:t>5.3.1.1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&lt;part/&gt;</w:t>
        </w:r>
        <w:r w:rsidR="00B62C0E">
          <w:rPr>
            <w:noProof/>
            <w:webHidden/>
          </w:rPr>
          <w:tab/>
        </w:r>
        <w:r w:rsidR="00B62C0E">
          <w:rPr>
            <w:noProof/>
            <w:webHidden/>
          </w:rPr>
          <w:fldChar w:fldCharType="begin"/>
        </w:r>
        <w:r w:rsidR="00B62C0E">
          <w:rPr>
            <w:noProof/>
            <w:webHidden/>
          </w:rPr>
          <w:instrText xml:space="preserve"> PAGEREF _Toc34735966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EB88986" w14:textId="4885694C"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00B62C0E" w:rsidRPr="00E45F23">
          <w:rPr>
            <w:rStyle w:val="Hyperlink"/>
            <w:noProof/>
          </w:rPr>
          <w:t>5.3.1.2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&lt;assy/&gt;</w:t>
        </w:r>
        <w:r w:rsidR="00B62C0E">
          <w:rPr>
            <w:noProof/>
            <w:webHidden/>
          </w:rPr>
          <w:tab/>
        </w:r>
        <w:r w:rsidR="00B62C0E">
          <w:rPr>
            <w:noProof/>
            <w:webHidden/>
          </w:rPr>
          <w:fldChar w:fldCharType="begin"/>
        </w:r>
        <w:r w:rsidR="00B62C0E">
          <w:rPr>
            <w:noProof/>
            <w:webHidden/>
          </w:rPr>
          <w:instrText xml:space="preserve"> PAGEREF _Toc34735967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4880C0C8" w14:textId="51EB4B33"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00B62C0E" w:rsidRPr="00E45F23">
          <w:rPr>
            <w:rStyle w:val="Hyperlink"/>
            <w:noProof/>
          </w:rPr>
          <w:t>5.3.1.3</w:t>
        </w:r>
        <w:r w:rsidR="00B62C0E">
          <w:rPr>
            <w:rFonts w:asciiTheme="minorHAnsi" w:eastAsiaTheme="minorEastAsia" w:hAnsiTheme="minorHAnsi" w:cstheme="minorBidi"/>
            <w:noProof/>
            <w:sz w:val="22"/>
            <w:szCs w:val="22"/>
            <w:lang w:val="de-DE"/>
          </w:rPr>
          <w:tab/>
        </w:r>
        <w:r w:rsidR="00B62C0E" w:rsidRPr="00E45F23">
          <w:rPr>
            <w:rStyle w:val="Hyperlink"/>
            <w:noProof/>
          </w:rPr>
          <w:t>Special Topological situations</w:t>
        </w:r>
        <w:r w:rsidR="00B62C0E">
          <w:rPr>
            <w:noProof/>
            <w:webHidden/>
          </w:rPr>
          <w:tab/>
        </w:r>
        <w:r w:rsidR="00B62C0E">
          <w:rPr>
            <w:noProof/>
            <w:webHidden/>
          </w:rPr>
          <w:fldChar w:fldCharType="begin"/>
        </w:r>
        <w:r w:rsidR="00B62C0E">
          <w:rPr>
            <w:noProof/>
            <w:webHidden/>
          </w:rPr>
          <w:instrText xml:space="preserve"> PAGEREF _Toc34735968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0E70901A" w14:textId="79F5E9F6" w:rsidR="00B62C0E" w:rsidRDefault="00E7532E">
      <w:pPr>
        <w:pStyle w:val="TOC3"/>
        <w:rPr>
          <w:rFonts w:asciiTheme="minorHAnsi" w:eastAsiaTheme="minorEastAsia" w:hAnsiTheme="minorHAnsi" w:cstheme="minorBidi"/>
          <w:noProof/>
          <w:sz w:val="22"/>
          <w:szCs w:val="22"/>
          <w:lang w:val="de-DE"/>
        </w:rPr>
      </w:pPr>
      <w:hyperlink w:anchor="_Toc34735969" w:history="1">
        <w:r w:rsidR="00B62C0E" w:rsidRPr="00E45F23">
          <w:rPr>
            <w:rStyle w:val="Hyperlink"/>
            <w:noProof/>
          </w:rPr>
          <w:t>5.3.2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_Toc34735969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0F54E7F3" w14:textId="0AD8F956"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00B62C0E" w:rsidRPr="00E45F23">
          <w:rPr>
            <w:rStyle w:val="Hyperlink"/>
            <w:noProof/>
          </w:rPr>
          <w:t>5.3.2.1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_Toc34735970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47531916" w14:textId="3BA8FADA"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00B62C0E" w:rsidRPr="00E45F23">
          <w:rPr>
            <w:rStyle w:val="Hyperlink"/>
            <w:noProof/>
          </w:rPr>
          <w:t>5.3.2.2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_Toc34735971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9F64997" w14:textId="596033C7"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00B62C0E" w:rsidRPr="00E45F23">
          <w:rPr>
            <w:rStyle w:val="Hyperlink"/>
            <w:i/>
            <w:noProof/>
          </w:rPr>
          <w:t>5.3.2.3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_Toc34735972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8721593" w14:textId="110F7115"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00B62C0E" w:rsidRPr="00E45F23">
          <w:rPr>
            <w:rStyle w:val="Hyperlink"/>
            <w:i/>
            <w:noProof/>
          </w:rPr>
          <w:t>5.3.2.4</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_Toc34735973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2BB27B93" w14:textId="67332D5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00B62C0E" w:rsidRPr="00E45F23">
          <w:rPr>
            <w:rStyle w:val="Hyperlink"/>
            <w:noProof/>
          </w:rPr>
          <w:t>5.3.2.5</w:t>
        </w:r>
        <w:r w:rsidR="00B62C0E">
          <w:rPr>
            <w:rFonts w:asciiTheme="minorHAnsi" w:eastAsiaTheme="minorEastAsia" w:hAnsiTheme="minorHAnsi" w:cstheme="minorBidi"/>
            <w:noProof/>
            <w:sz w:val="22"/>
            <w:szCs w:val="22"/>
            <w:lang w:val="de-DE"/>
          </w:rPr>
          <w:tab/>
        </w:r>
        <w:r w:rsidR="00B62C0E" w:rsidRPr="00E45F23">
          <w:rPr>
            <w:rStyle w:val="Hyperlink"/>
            <w:noProof/>
          </w:rPr>
          <w:t>Local Contact Properties</w:t>
        </w:r>
        <w:r w:rsidR="00B62C0E">
          <w:rPr>
            <w:noProof/>
            <w:webHidden/>
          </w:rPr>
          <w:tab/>
        </w:r>
        <w:r w:rsidR="00B62C0E">
          <w:rPr>
            <w:noProof/>
            <w:webHidden/>
          </w:rPr>
          <w:fldChar w:fldCharType="begin"/>
        </w:r>
        <w:r w:rsidR="00B62C0E">
          <w:rPr>
            <w:noProof/>
            <w:webHidden/>
          </w:rPr>
          <w:instrText xml:space="preserve"> PAGEREF _Toc34735974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793B81B4" w14:textId="38E1D15F" w:rsidR="00B62C0E" w:rsidRDefault="00E7532E">
      <w:pPr>
        <w:pStyle w:val="TOC3"/>
        <w:rPr>
          <w:rFonts w:asciiTheme="minorHAnsi" w:eastAsiaTheme="minorEastAsia" w:hAnsiTheme="minorHAnsi" w:cstheme="minorBidi"/>
          <w:noProof/>
          <w:sz w:val="22"/>
          <w:szCs w:val="22"/>
          <w:lang w:val="de-DE"/>
        </w:rPr>
      </w:pPr>
      <w:hyperlink w:anchor="_Toc34735975" w:history="1">
        <w:r w:rsidR="00B62C0E" w:rsidRPr="00E45F23">
          <w:rPr>
            <w:rStyle w:val="Hyperlink"/>
            <w:noProof/>
          </w:rPr>
          <w:t>5.3.3</w:t>
        </w:r>
        <w:r w:rsidR="00B62C0E">
          <w:rPr>
            <w:rFonts w:asciiTheme="minorHAnsi" w:eastAsiaTheme="minorEastAsia" w:hAnsiTheme="minorHAnsi" w:cstheme="minorBidi"/>
            <w:noProof/>
            <w:sz w:val="22"/>
            <w:szCs w:val="22"/>
            <w:lang w:val="de-DE"/>
          </w:rPr>
          <w:tab/>
        </w:r>
        <w:r w:rsidR="00B62C0E" w:rsidRPr="00E45F23">
          <w:rPr>
            <w:rStyle w:val="Hyperlink"/>
            <w:noProof/>
          </w:rPr>
          <w:t>Joints</w:t>
        </w:r>
        <w:r w:rsidR="00B62C0E">
          <w:rPr>
            <w:noProof/>
            <w:webHidden/>
          </w:rPr>
          <w:tab/>
        </w:r>
        <w:r w:rsidR="00B62C0E">
          <w:rPr>
            <w:noProof/>
            <w:webHidden/>
          </w:rPr>
          <w:fldChar w:fldCharType="begin"/>
        </w:r>
        <w:r w:rsidR="00B62C0E">
          <w:rPr>
            <w:noProof/>
            <w:webHidden/>
          </w:rPr>
          <w:instrText xml:space="preserve"> PAGEREF _Toc34735975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7AEBC548" w14:textId="4A36B53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00B62C0E" w:rsidRPr="00E45F23">
          <w:rPr>
            <w:rStyle w:val="Hyperlink"/>
            <w:noProof/>
          </w:rPr>
          <w:t>5.4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 Minimalistic Example of a χMCF file</w:t>
        </w:r>
        <w:r w:rsidR="00B62C0E">
          <w:rPr>
            <w:noProof/>
            <w:webHidden/>
          </w:rPr>
          <w:tab/>
        </w:r>
        <w:r w:rsidR="00B62C0E">
          <w:rPr>
            <w:noProof/>
            <w:webHidden/>
          </w:rPr>
          <w:fldChar w:fldCharType="begin"/>
        </w:r>
        <w:r w:rsidR="00B62C0E">
          <w:rPr>
            <w:noProof/>
            <w:webHidden/>
          </w:rPr>
          <w:instrText xml:space="preserve"> PAGEREF _Toc34735976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41FC54C4" w14:textId="330EC5B4"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00B62C0E" w:rsidRPr="00E45F23">
          <w:rPr>
            <w:rStyle w:val="Hyperlink"/>
            <w:noProof/>
          </w:rPr>
          <w:t>5.5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XML Schema Definition</w:t>
        </w:r>
        <w:r w:rsidR="00B62C0E">
          <w:rPr>
            <w:noProof/>
            <w:webHidden/>
          </w:rPr>
          <w:tab/>
        </w:r>
        <w:r w:rsidR="00B62C0E">
          <w:rPr>
            <w:noProof/>
            <w:webHidden/>
          </w:rPr>
          <w:fldChar w:fldCharType="begin"/>
        </w:r>
        <w:r w:rsidR="00B62C0E">
          <w:rPr>
            <w:noProof/>
            <w:webHidden/>
          </w:rPr>
          <w:instrText xml:space="preserve"> PAGEREF _Toc34735977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084CB58E" w14:textId="5BD1D2A1"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00B62C0E" w:rsidRPr="00E45F23">
          <w:rPr>
            <w:rStyle w:val="Hyperlink"/>
            <w:noProof/>
            <w14:scene3d>
              <w14:camera w14:prst="orthographicFront"/>
              <w14:lightRig w14:rig="threePt" w14:dir="t">
                <w14:rot w14:lat="0" w14:lon="0" w14:rev="0"/>
              </w14:lightRig>
            </w14:scene3d>
          </w:rPr>
          <w:t>6</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Data Common to any Connection</w:t>
        </w:r>
        <w:r w:rsidR="00B62C0E">
          <w:rPr>
            <w:noProof/>
            <w:webHidden/>
          </w:rPr>
          <w:tab/>
        </w:r>
        <w:r w:rsidR="00B62C0E">
          <w:rPr>
            <w:noProof/>
            <w:webHidden/>
          </w:rPr>
          <w:fldChar w:fldCharType="begin"/>
        </w:r>
        <w:r w:rsidR="00B62C0E">
          <w:rPr>
            <w:noProof/>
            <w:webHidden/>
          </w:rPr>
          <w:instrText xml:space="preserve"> PAGEREF _Toc34735978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01DDAD9B" w14:textId="2412A92E"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00B62C0E" w:rsidRPr="00E45F23">
          <w:rPr>
            <w:rStyle w:val="Hyperlink"/>
            <w:noProof/>
          </w:rPr>
          <w:t>6.1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Indices and their properties</w:t>
        </w:r>
        <w:r w:rsidR="00B62C0E">
          <w:rPr>
            <w:noProof/>
            <w:webHidden/>
          </w:rPr>
          <w:tab/>
        </w:r>
        <w:r w:rsidR="00B62C0E">
          <w:rPr>
            <w:noProof/>
            <w:webHidden/>
          </w:rPr>
          <w:fldChar w:fldCharType="begin"/>
        </w:r>
        <w:r w:rsidR="00B62C0E">
          <w:rPr>
            <w:noProof/>
            <w:webHidden/>
          </w:rPr>
          <w:instrText xml:space="preserve"> PAGEREF _Toc34735979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3059BC72" w14:textId="0B503F0D"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00B62C0E" w:rsidRPr="00E45F23">
          <w:rPr>
            <w:rStyle w:val="Hyperlink"/>
            <w:noProof/>
          </w:rPr>
          <w:t>6.2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label</w:t>
        </w:r>
        <w:r w:rsidR="00B62C0E">
          <w:rPr>
            <w:noProof/>
            <w:webHidden/>
          </w:rPr>
          <w:tab/>
        </w:r>
        <w:r w:rsidR="00B62C0E">
          <w:rPr>
            <w:noProof/>
            <w:webHidden/>
          </w:rPr>
          <w:fldChar w:fldCharType="begin"/>
        </w:r>
        <w:r w:rsidR="00B62C0E">
          <w:rPr>
            <w:noProof/>
            <w:webHidden/>
          </w:rPr>
          <w:instrText xml:space="preserve"> PAGEREF _Toc34735980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7D9F308A" w14:textId="3E5E31E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00B62C0E" w:rsidRPr="00E45F23">
          <w:rPr>
            <w:rStyle w:val="Hyperlink"/>
            <w:noProof/>
          </w:rPr>
          <w:t>6.3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Dimensions and Coordinates</w:t>
        </w:r>
        <w:r w:rsidR="00B62C0E">
          <w:rPr>
            <w:noProof/>
            <w:webHidden/>
          </w:rPr>
          <w:tab/>
        </w:r>
        <w:r w:rsidR="00B62C0E">
          <w:rPr>
            <w:noProof/>
            <w:webHidden/>
          </w:rPr>
          <w:fldChar w:fldCharType="begin"/>
        </w:r>
        <w:r w:rsidR="00B62C0E">
          <w:rPr>
            <w:noProof/>
            <w:webHidden/>
          </w:rPr>
          <w:instrText xml:space="preserve"> PAGEREF _Toc34735981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5F1607C8" w14:textId="02AA503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00B62C0E" w:rsidRPr="00E45F23">
          <w:rPr>
            <w:rStyle w:val="Hyperlink"/>
            <w:noProof/>
          </w:rPr>
          <w:t>6.4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quality_control</w:t>
        </w:r>
        <w:r w:rsidR="00B62C0E">
          <w:rPr>
            <w:noProof/>
            <w:webHidden/>
          </w:rPr>
          <w:tab/>
        </w:r>
        <w:r w:rsidR="00B62C0E">
          <w:rPr>
            <w:noProof/>
            <w:webHidden/>
          </w:rPr>
          <w:fldChar w:fldCharType="begin"/>
        </w:r>
        <w:r w:rsidR="00B62C0E">
          <w:rPr>
            <w:noProof/>
            <w:webHidden/>
          </w:rPr>
          <w:instrText xml:space="preserve"> PAGEREF _Toc34735982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6B3561FD" w14:textId="7B6C3E7B"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00B62C0E" w:rsidRPr="00E45F23">
          <w:rPr>
            <w:rStyle w:val="Hyperlink"/>
            <w:noProof/>
          </w:rPr>
          <w:t>6.5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Custom Attributes list</w:t>
        </w:r>
        <w:r w:rsidR="00B62C0E">
          <w:rPr>
            <w:noProof/>
            <w:webHidden/>
          </w:rPr>
          <w:tab/>
        </w:r>
        <w:r w:rsidR="00B62C0E">
          <w:rPr>
            <w:noProof/>
            <w:webHidden/>
          </w:rPr>
          <w:fldChar w:fldCharType="begin"/>
        </w:r>
        <w:r w:rsidR="00B62C0E">
          <w:rPr>
            <w:noProof/>
            <w:webHidden/>
          </w:rPr>
          <w:instrText xml:space="preserve"> PAGEREF _Toc34735983 \h </w:instrText>
        </w:r>
        <w:r w:rsidR="00B62C0E">
          <w:rPr>
            <w:noProof/>
            <w:webHidden/>
          </w:rPr>
        </w:r>
        <w:r w:rsidR="00B62C0E">
          <w:rPr>
            <w:noProof/>
            <w:webHidden/>
          </w:rPr>
          <w:fldChar w:fldCharType="separate"/>
        </w:r>
        <w:r w:rsidR="00576EAE">
          <w:rPr>
            <w:noProof/>
            <w:webHidden/>
          </w:rPr>
          <w:t>46</w:t>
        </w:r>
        <w:r w:rsidR="00B62C0E">
          <w:rPr>
            <w:noProof/>
            <w:webHidden/>
          </w:rPr>
          <w:fldChar w:fldCharType="end"/>
        </w:r>
      </w:hyperlink>
    </w:p>
    <w:p w14:paraId="79FD1B0C" w14:textId="3568465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00B62C0E" w:rsidRPr="00E45F23">
          <w:rPr>
            <w:rStyle w:val="Hyperlink"/>
            <w:noProof/>
          </w:rPr>
          <w:t>6.6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Distinction between </w:t>
        </w:r>
        <w:r w:rsidR="00B62C0E" w:rsidRPr="00E45F23">
          <w:rPr>
            <w:rStyle w:val="Hyperlink"/>
            <w:rFonts w:ascii="Courier New" w:hAnsi="Courier New" w:cs="Courier New"/>
            <w:noProof/>
          </w:rPr>
          <w:t>&lt;custom_attributes/&gt;</w:t>
        </w:r>
        <w:r w:rsidR="00B62C0E" w:rsidRPr="00E45F23">
          <w:rPr>
            <w:rStyle w:val="Hyperlink"/>
            <w:noProof/>
          </w:rPr>
          <w:t xml:space="preserve"> and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_Toc34735984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7E038A2D" w14:textId="7E71620E" w:rsidR="00B62C0E" w:rsidRDefault="00E7532E">
      <w:pPr>
        <w:pStyle w:val="TOC3"/>
        <w:rPr>
          <w:rFonts w:asciiTheme="minorHAnsi" w:eastAsiaTheme="minorEastAsia" w:hAnsiTheme="minorHAnsi" w:cstheme="minorBidi"/>
          <w:noProof/>
          <w:sz w:val="22"/>
          <w:szCs w:val="22"/>
          <w:lang w:val="de-DE"/>
        </w:rPr>
      </w:pPr>
      <w:hyperlink w:anchor="_Toc34735985" w:history="1">
        <w:r w:rsidR="00B62C0E" w:rsidRPr="00E45F23">
          <w:rPr>
            <w:rStyle w:val="Hyperlink"/>
            <w:noProof/>
          </w:rPr>
          <w:t>6.6.1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process roles,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_Toc34735985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8D8D310" w14:textId="49AF585A" w:rsidR="00B62C0E" w:rsidRDefault="00E7532E">
      <w:pPr>
        <w:pStyle w:val="TOC3"/>
        <w:rPr>
          <w:rFonts w:asciiTheme="minorHAnsi" w:eastAsiaTheme="minorEastAsia" w:hAnsiTheme="minorHAnsi" w:cstheme="minorBidi"/>
          <w:noProof/>
          <w:sz w:val="22"/>
          <w:szCs w:val="22"/>
          <w:lang w:val="de-DE"/>
        </w:rPr>
      </w:pPr>
      <w:hyperlink w:anchor="_Toc34735986" w:history="1">
        <w:r w:rsidR="00B62C0E" w:rsidRPr="00E45F23">
          <w:rPr>
            <w:rStyle w:val="Hyperlink"/>
            <w:noProof/>
          </w:rPr>
          <w:t>6.6.2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applications,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_Toc34735986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125EA3F" w14:textId="52265A6F" w:rsidR="00B62C0E" w:rsidRDefault="00E7532E">
      <w:pPr>
        <w:pStyle w:val="TOC3"/>
        <w:rPr>
          <w:rFonts w:asciiTheme="minorHAnsi" w:eastAsiaTheme="minorEastAsia" w:hAnsiTheme="minorHAnsi" w:cstheme="minorBidi"/>
          <w:noProof/>
          <w:sz w:val="22"/>
          <w:szCs w:val="22"/>
          <w:lang w:val="de-DE"/>
        </w:rPr>
      </w:pPr>
      <w:hyperlink w:anchor="_Toc34735987" w:history="1">
        <w:r w:rsidR="00B62C0E" w:rsidRPr="00E45F23">
          <w:rPr>
            <w:rStyle w:val="Hyperlink"/>
            <w:noProof/>
          </w:rPr>
          <w:t>6.6.3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Different levels of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sidRPr="00E45F23">
          <w:rPr>
            <w:rStyle w:val="Hyperlink"/>
            <w:noProof/>
          </w:rPr>
          <w:t xml:space="preserve"> within χMCF data model</w:t>
        </w:r>
        <w:r w:rsidR="00B62C0E">
          <w:rPr>
            <w:noProof/>
            <w:webHidden/>
          </w:rPr>
          <w:tab/>
        </w:r>
        <w:r w:rsidR="00B62C0E">
          <w:rPr>
            <w:noProof/>
            <w:webHidden/>
          </w:rPr>
          <w:fldChar w:fldCharType="begin"/>
        </w:r>
        <w:r w:rsidR="00B62C0E">
          <w:rPr>
            <w:noProof/>
            <w:webHidden/>
          </w:rPr>
          <w:instrText xml:space="preserve"> PAGEREF _Toc34735987 \h </w:instrText>
        </w:r>
        <w:r w:rsidR="00B62C0E">
          <w:rPr>
            <w:noProof/>
            <w:webHidden/>
          </w:rPr>
        </w:r>
        <w:r w:rsidR="00B62C0E">
          <w:rPr>
            <w:noProof/>
            <w:webHidden/>
          </w:rPr>
          <w:fldChar w:fldCharType="separate"/>
        </w:r>
        <w:r w:rsidR="00576EAE">
          <w:rPr>
            <w:noProof/>
            <w:webHidden/>
          </w:rPr>
          <w:t>52</w:t>
        </w:r>
        <w:r w:rsidR="00B62C0E">
          <w:rPr>
            <w:noProof/>
            <w:webHidden/>
          </w:rPr>
          <w:fldChar w:fldCharType="end"/>
        </w:r>
      </w:hyperlink>
    </w:p>
    <w:p w14:paraId="06986023" w14:textId="4C6F2B0A"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00B62C0E" w:rsidRPr="00E45F23">
          <w:rPr>
            <w:rStyle w:val="Hyperlink"/>
            <w:noProof/>
            <w14:scene3d>
              <w14:camera w14:prst="orthographicFront"/>
              <w14:lightRig w14:rig="threePt" w14:dir="t">
                <w14:rot w14:lat="0" w14:lon="0" w14:rev="0"/>
              </w14:lightRig>
            </w14:scene3d>
          </w:rPr>
          <w:t>7</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0D connections</w:t>
        </w:r>
        <w:r w:rsidR="00B62C0E">
          <w:rPr>
            <w:noProof/>
            <w:webHidden/>
          </w:rPr>
          <w:tab/>
        </w:r>
        <w:r w:rsidR="00B62C0E">
          <w:rPr>
            <w:noProof/>
            <w:webHidden/>
          </w:rPr>
          <w:fldChar w:fldCharType="begin"/>
        </w:r>
        <w:r w:rsidR="00B62C0E">
          <w:rPr>
            <w:noProof/>
            <w:webHidden/>
          </w:rPr>
          <w:instrText xml:space="preserve"> PAGEREF _Toc34735988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1EACCBC0" w14:textId="3E140EC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00B62C0E" w:rsidRPr="00E45F23">
          <w:rPr>
            <w:rStyle w:val="Hyperlink"/>
            <w:noProof/>
          </w:rPr>
          <w:t>7.1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_Toc34735989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6113E98" w14:textId="5E9F7B2E" w:rsidR="00B62C0E" w:rsidRDefault="00E7532E">
      <w:pPr>
        <w:pStyle w:val="TOC3"/>
        <w:rPr>
          <w:rFonts w:asciiTheme="minorHAnsi" w:eastAsiaTheme="minorEastAsia" w:hAnsiTheme="minorHAnsi" w:cstheme="minorBidi"/>
          <w:noProof/>
          <w:sz w:val="22"/>
          <w:szCs w:val="22"/>
          <w:lang w:val="de-DE"/>
        </w:rPr>
      </w:pPr>
      <w:hyperlink w:anchor="_Toc34735990" w:history="1">
        <w:r w:rsidR="00B62C0E" w:rsidRPr="00E45F23">
          <w:rPr>
            <w:rStyle w:val="Hyperlink"/>
            <w:noProof/>
          </w:rPr>
          <w:t>7.1.1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_Toc34735990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E9B2FC0" w14:textId="2E772129" w:rsidR="00B62C0E" w:rsidRDefault="00E7532E">
      <w:pPr>
        <w:pStyle w:val="TOC3"/>
        <w:rPr>
          <w:rFonts w:asciiTheme="minorHAnsi" w:eastAsiaTheme="minorEastAsia" w:hAnsiTheme="minorHAnsi" w:cstheme="minorBidi"/>
          <w:noProof/>
          <w:sz w:val="22"/>
          <w:szCs w:val="22"/>
          <w:lang w:val="de-DE"/>
        </w:rPr>
      </w:pPr>
      <w:hyperlink w:anchor="_Toc34735991" w:history="1">
        <w:r w:rsidR="00B62C0E" w:rsidRPr="00E45F23">
          <w:rPr>
            <w:rStyle w:val="Hyperlink"/>
            <w:noProof/>
          </w:rPr>
          <w:t>7.1.2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_Toc34735991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283AD1E" w14:textId="5113882F" w:rsidR="00B62C0E" w:rsidRDefault="00E7532E">
      <w:pPr>
        <w:pStyle w:val="TOC3"/>
        <w:rPr>
          <w:rFonts w:asciiTheme="minorHAnsi" w:eastAsiaTheme="minorEastAsia" w:hAnsiTheme="minorHAnsi" w:cstheme="minorBidi"/>
          <w:noProof/>
          <w:sz w:val="22"/>
          <w:szCs w:val="22"/>
          <w:lang w:val="de-DE"/>
        </w:rPr>
      </w:pPr>
      <w:hyperlink w:anchor="_Toc34735992" w:history="1">
        <w:r w:rsidR="00B62C0E" w:rsidRPr="00E45F23">
          <w:rPr>
            <w:rStyle w:val="Hyperlink"/>
            <w:noProof/>
          </w:rPr>
          <w:t>7.1.3</w:t>
        </w:r>
        <w:r w:rsidR="00B62C0E">
          <w:rPr>
            <w:rFonts w:asciiTheme="minorHAnsi" w:eastAsiaTheme="minorEastAsia" w:hAnsiTheme="minorHAnsi" w:cstheme="minorBidi"/>
            <w:noProof/>
            <w:sz w:val="22"/>
            <w:szCs w:val="22"/>
            <w:lang w:val="de-DE"/>
          </w:rPr>
          <w:tab/>
        </w:r>
        <w:r w:rsidR="00B62C0E" w:rsidRPr="00E45F23">
          <w:rPr>
            <w:rStyle w:val="Hyperlink"/>
            <w:noProof/>
          </w:rPr>
          <w:t>Direction</w:t>
        </w:r>
        <w:r w:rsidR="00B62C0E">
          <w:rPr>
            <w:noProof/>
            <w:webHidden/>
          </w:rPr>
          <w:tab/>
        </w:r>
        <w:r w:rsidR="00B62C0E">
          <w:rPr>
            <w:noProof/>
            <w:webHidden/>
          </w:rPr>
          <w:fldChar w:fldCharType="begin"/>
        </w:r>
        <w:r w:rsidR="00B62C0E">
          <w:rPr>
            <w:noProof/>
            <w:webHidden/>
          </w:rPr>
          <w:instrText xml:space="preserve"> PAGEREF _Toc34735992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709545F7" w14:textId="71139DC6" w:rsidR="00B62C0E" w:rsidRDefault="00E7532E">
      <w:pPr>
        <w:pStyle w:val="TOC3"/>
        <w:rPr>
          <w:rFonts w:asciiTheme="minorHAnsi" w:eastAsiaTheme="minorEastAsia" w:hAnsiTheme="minorHAnsi" w:cstheme="minorBidi"/>
          <w:noProof/>
          <w:sz w:val="22"/>
          <w:szCs w:val="22"/>
          <w:lang w:val="de-DE"/>
        </w:rPr>
      </w:pPr>
      <w:hyperlink w:anchor="_Toc34735993" w:history="1">
        <w:r w:rsidR="00B62C0E" w:rsidRPr="00E45F23">
          <w:rPr>
            <w:rStyle w:val="Hyperlink"/>
            <w:noProof/>
          </w:rPr>
          <w:t>7.1.4</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_Toc34735993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29AA0E6A" w14:textId="31089D89"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00B62C0E" w:rsidRPr="00E45F23">
          <w:rPr>
            <w:rStyle w:val="Hyperlink"/>
            <w:noProof/>
          </w:rPr>
          <w:t>7.2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Spot Welds</w:t>
        </w:r>
        <w:r w:rsidR="00B62C0E">
          <w:rPr>
            <w:noProof/>
            <w:webHidden/>
          </w:rPr>
          <w:tab/>
        </w:r>
        <w:r w:rsidR="00B62C0E">
          <w:rPr>
            <w:noProof/>
            <w:webHidden/>
          </w:rPr>
          <w:fldChar w:fldCharType="begin"/>
        </w:r>
        <w:r w:rsidR="00B62C0E">
          <w:rPr>
            <w:noProof/>
            <w:webHidden/>
          </w:rPr>
          <w:instrText xml:space="preserve"> PAGEREF _Toc34735994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BF7D1BE" w14:textId="69B59013"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00B62C0E" w:rsidRPr="00E45F23">
          <w:rPr>
            <w:rStyle w:val="Hyperlink"/>
            <w:noProof/>
          </w:rPr>
          <w:t>7.3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Robscans</w:t>
        </w:r>
        <w:r w:rsidR="00B62C0E">
          <w:rPr>
            <w:noProof/>
            <w:webHidden/>
          </w:rPr>
          <w:tab/>
        </w:r>
        <w:r w:rsidR="00B62C0E">
          <w:rPr>
            <w:noProof/>
            <w:webHidden/>
          </w:rPr>
          <w:fldChar w:fldCharType="begin"/>
        </w:r>
        <w:r w:rsidR="00B62C0E">
          <w:rPr>
            <w:noProof/>
            <w:webHidden/>
          </w:rPr>
          <w:instrText xml:space="preserve"> PAGEREF _Toc34735995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6D367309" w14:textId="41B38757"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00B62C0E" w:rsidRPr="00E45F23">
          <w:rPr>
            <w:rStyle w:val="Hyperlink"/>
            <w:noProof/>
          </w:rPr>
          <w:t>7.4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Rivets</w:t>
        </w:r>
        <w:r w:rsidR="00B62C0E">
          <w:rPr>
            <w:noProof/>
            <w:webHidden/>
          </w:rPr>
          <w:tab/>
        </w:r>
        <w:r w:rsidR="00B62C0E">
          <w:rPr>
            <w:noProof/>
            <w:webHidden/>
          </w:rPr>
          <w:fldChar w:fldCharType="begin"/>
        </w:r>
        <w:r w:rsidR="00B62C0E">
          <w:rPr>
            <w:noProof/>
            <w:webHidden/>
          </w:rPr>
          <w:instrText xml:space="preserve"> PAGEREF _Toc34735996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5CE81AC7" w14:textId="2292B736" w:rsidR="00B62C0E" w:rsidRDefault="00E7532E">
      <w:pPr>
        <w:pStyle w:val="TOC3"/>
        <w:rPr>
          <w:rFonts w:asciiTheme="minorHAnsi" w:eastAsiaTheme="minorEastAsia" w:hAnsiTheme="minorHAnsi" w:cstheme="minorBidi"/>
          <w:noProof/>
          <w:sz w:val="22"/>
          <w:szCs w:val="22"/>
          <w:lang w:val="de-DE"/>
        </w:rPr>
      </w:pPr>
      <w:hyperlink w:anchor="_Toc34735997" w:history="1">
        <w:r w:rsidR="00B62C0E" w:rsidRPr="00E45F23">
          <w:rPr>
            <w:rStyle w:val="Hyperlink"/>
            <w:noProof/>
          </w:rPr>
          <w:t>7.4.1</w:t>
        </w:r>
        <w:r w:rsidR="00B62C0E">
          <w:rPr>
            <w:rFonts w:asciiTheme="minorHAnsi" w:eastAsiaTheme="minorEastAsia" w:hAnsiTheme="minorHAnsi" w:cstheme="minorBidi"/>
            <w:noProof/>
            <w:sz w:val="22"/>
            <w:szCs w:val="22"/>
            <w:lang w:val="de-DE"/>
          </w:rPr>
          <w:tab/>
        </w:r>
        <w:r w:rsidR="00B62C0E" w:rsidRPr="00E45F23">
          <w:rPr>
            <w:rStyle w:val="Hyperlink"/>
            <w:noProof/>
          </w:rPr>
          <w:t>Blind Rivets</w:t>
        </w:r>
        <w:r w:rsidR="00B62C0E">
          <w:rPr>
            <w:noProof/>
            <w:webHidden/>
          </w:rPr>
          <w:tab/>
        </w:r>
        <w:r w:rsidR="00B62C0E">
          <w:rPr>
            <w:noProof/>
            <w:webHidden/>
          </w:rPr>
          <w:fldChar w:fldCharType="begin"/>
        </w:r>
        <w:r w:rsidR="00B62C0E">
          <w:rPr>
            <w:noProof/>
            <w:webHidden/>
          </w:rPr>
          <w:instrText xml:space="preserve"> PAGEREF _Toc34735997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4F581D88" w14:textId="0B00AADF" w:rsidR="00B62C0E" w:rsidRDefault="00E7532E">
      <w:pPr>
        <w:pStyle w:val="TOC3"/>
        <w:rPr>
          <w:rFonts w:asciiTheme="minorHAnsi" w:eastAsiaTheme="minorEastAsia" w:hAnsiTheme="minorHAnsi" w:cstheme="minorBidi"/>
          <w:noProof/>
          <w:sz w:val="22"/>
          <w:szCs w:val="22"/>
          <w:lang w:val="de-DE"/>
        </w:rPr>
      </w:pPr>
      <w:hyperlink w:anchor="_Toc34735998" w:history="1">
        <w:r w:rsidR="00B62C0E" w:rsidRPr="00E45F23">
          <w:rPr>
            <w:rStyle w:val="Hyperlink"/>
            <w:noProof/>
          </w:rPr>
          <w:t>7.4.2</w:t>
        </w:r>
        <w:r w:rsidR="00B62C0E">
          <w:rPr>
            <w:rFonts w:asciiTheme="minorHAnsi" w:eastAsiaTheme="minorEastAsia" w:hAnsiTheme="minorHAnsi" w:cstheme="minorBidi"/>
            <w:noProof/>
            <w:sz w:val="22"/>
            <w:szCs w:val="22"/>
            <w:lang w:val="de-DE"/>
          </w:rPr>
          <w:tab/>
        </w:r>
        <w:r w:rsidR="00B62C0E" w:rsidRPr="00E45F23">
          <w:rPr>
            <w:rStyle w:val="Hyperlink"/>
            <w:noProof/>
          </w:rPr>
          <w:t>Self-Piercing Rivets</w:t>
        </w:r>
        <w:r w:rsidR="00B62C0E">
          <w:rPr>
            <w:noProof/>
            <w:webHidden/>
          </w:rPr>
          <w:tab/>
        </w:r>
        <w:r w:rsidR="00B62C0E">
          <w:rPr>
            <w:noProof/>
            <w:webHidden/>
          </w:rPr>
          <w:fldChar w:fldCharType="begin"/>
        </w:r>
        <w:r w:rsidR="00B62C0E">
          <w:rPr>
            <w:noProof/>
            <w:webHidden/>
          </w:rPr>
          <w:instrText xml:space="preserve"> PAGEREF _Toc34735998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0271D110" w14:textId="4B64612F" w:rsidR="00B62C0E" w:rsidRDefault="00E7532E">
      <w:pPr>
        <w:pStyle w:val="TOC3"/>
        <w:rPr>
          <w:rFonts w:asciiTheme="minorHAnsi" w:eastAsiaTheme="minorEastAsia" w:hAnsiTheme="minorHAnsi" w:cstheme="minorBidi"/>
          <w:noProof/>
          <w:sz w:val="22"/>
          <w:szCs w:val="22"/>
          <w:lang w:val="de-DE"/>
        </w:rPr>
      </w:pPr>
      <w:hyperlink w:anchor="_Toc34735999" w:history="1">
        <w:r w:rsidR="00B62C0E" w:rsidRPr="00E45F23">
          <w:rPr>
            <w:rStyle w:val="Hyperlink"/>
            <w:noProof/>
          </w:rPr>
          <w:t>7.4.3</w:t>
        </w:r>
        <w:r w:rsidR="00B62C0E">
          <w:rPr>
            <w:rFonts w:asciiTheme="minorHAnsi" w:eastAsiaTheme="minorEastAsia" w:hAnsiTheme="minorHAnsi" w:cstheme="minorBidi"/>
            <w:noProof/>
            <w:sz w:val="22"/>
            <w:szCs w:val="22"/>
            <w:lang w:val="de-DE"/>
          </w:rPr>
          <w:tab/>
        </w:r>
        <w:r w:rsidR="00B62C0E" w:rsidRPr="00E45F23">
          <w:rPr>
            <w:rStyle w:val="Hyperlink"/>
            <w:noProof/>
          </w:rPr>
          <w:t>Solid Rivets</w:t>
        </w:r>
        <w:r w:rsidR="00B62C0E">
          <w:rPr>
            <w:noProof/>
            <w:webHidden/>
          </w:rPr>
          <w:tab/>
        </w:r>
        <w:r w:rsidR="00B62C0E">
          <w:rPr>
            <w:noProof/>
            <w:webHidden/>
          </w:rPr>
          <w:fldChar w:fldCharType="begin"/>
        </w:r>
        <w:r w:rsidR="00B62C0E">
          <w:rPr>
            <w:noProof/>
            <w:webHidden/>
          </w:rPr>
          <w:instrText xml:space="preserve"> PAGEREF _Toc34735999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636E0071" w14:textId="124A18B3" w:rsidR="00B62C0E" w:rsidRDefault="00E7532E">
      <w:pPr>
        <w:pStyle w:val="TOC3"/>
        <w:rPr>
          <w:rFonts w:asciiTheme="minorHAnsi" w:eastAsiaTheme="minorEastAsia" w:hAnsiTheme="minorHAnsi" w:cstheme="minorBidi"/>
          <w:noProof/>
          <w:sz w:val="22"/>
          <w:szCs w:val="22"/>
          <w:lang w:val="de-DE"/>
        </w:rPr>
      </w:pPr>
      <w:hyperlink w:anchor="_Toc34736000" w:history="1">
        <w:r w:rsidR="00B62C0E" w:rsidRPr="00E45F23">
          <w:rPr>
            <w:rStyle w:val="Hyperlink"/>
            <w:noProof/>
          </w:rPr>
          <w:t>7.4.4</w:t>
        </w:r>
        <w:r w:rsidR="00B62C0E">
          <w:rPr>
            <w:rFonts w:asciiTheme="minorHAnsi" w:eastAsiaTheme="minorEastAsia" w:hAnsiTheme="minorHAnsi" w:cstheme="minorBidi"/>
            <w:noProof/>
            <w:sz w:val="22"/>
            <w:szCs w:val="22"/>
            <w:lang w:val="de-DE"/>
          </w:rPr>
          <w:tab/>
        </w:r>
        <w:r w:rsidR="00B62C0E" w:rsidRPr="00E45F23">
          <w:rPr>
            <w:rStyle w:val="Hyperlink"/>
            <w:noProof/>
          </w:rPr>
          <w:t>Swop Rivets</w:t>
        </w:r>
        <w:r w:rsidR="00B62C0E">
          <w:rPr>
            <w:noProof/>
            <w:webHidden/>
          </w:rPr>
          <w:tab/>
        </w:r>
        <w:r w:rsidR="00B62C0E">
          <w:rPr>
            <w:noProof/>
            <w:webHidden/>
          </w:rPr>
          <w:fldChar w:fldCharType="begin"/>
        </w:r>
        <w:r w:rsidR="00B62C0E">
          <w:rPr>
            <w:noProof/>
            <w:webHidden/>
          </w:rPr>
          <w:instrText xml:space="preserve"> PAGEREF _Toc34736000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0E13E0A6" w14:textId="4F58A01F" w:rsidR="00B62C0E" w:rsidRDefault="00E7532E">
      <w:pPr>
        <w:pStyle w:val="TOC3"/>
        <w:rPr>
          <w:rFonts w:asciiTheme="minorHAnsi" w:eastAsiaTheme="minorEastAsia" w:hAnsiTheme="minorHAnsi" w:cstheme="minorBidi"/>
          <w:noProof/>
          <w:sz w:val="22"/>
          <w:szCs w:val="22"/>
          <w:lang w:val="de-DE"/>
        </w:rPr>
      </w:pPr>
      <w:hyperlink w:anchor="_Toc34736001" w:history="1">
        <w:r w:rsidR="00B62C0E" w:rsidRPr="00E45F23">
          <w:rPr>
            <w:rStyle w:val="Hyperlink"/>
            <w:noProof/>
          </w:rPr>
          <w:t>7.4.5</w:t>
        </w:r>
        <w:r w:rsidR="00B62C0E">
          <w:rPr>
            <w:rFonts w:asciiTheme="minorHAnsi" w:eastAsiaTheme="minorEastAsia" w:hAnsiTheme="minorHAnsi" w:cstheme="minorBidi"/>
            <w:noProof/>
            <w:sz w:val="22"/>
            <w:szCs w:val="22"/>
            <w:lang w:val="de-DE"/>
          </w:rPr>
          <w:tab/>
        </w:r>
        <w:r w:rsidR="00B62C0E" w:rsidRPr="00E45F23">
          <w:rPr>
            <w:rStyle w:val="Hyperlink"/>
            <w:noProof/>
          </w:rPr>
          <w:t>Clinch Rivet Studs</w:t>
        </w:r>
        <w:r w:rsidR="00B62C0E">
          <w:rPr>
            <w:noProof/>
            <w:webHidden/>
          </w:rPr>
          <w:tab/>
        </w:r>
        <w:r w:rsidR="00B62C0E">
          <w:rPr>
            <w:noProof/>
            <w:webHidden/>
          </w:rPr>
          <w:fldChar w:fldCharType="begin"/>
        </w:r>
        <w:r w:rsidR="00B62C0E">
          <w:rPr>
            <w:noProof/>
            <w:webHidden/>
          </w:rPr>
          <w:instrText xml:space="preserve"> PAGEREF _Toc34736001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B9DF282" w14:textId="221E4F96"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00B62C0E" w:rsidRPr="00E45F23">
          <w:rPr>
            <w:rStyle w:val="Hyperlink"/>
            <w:noProof/>
          </w:rPr>
          <w:t>7.5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Threaded Connections: Bolts and Screws</w:t>
        </w:r>
        <w:r w:rsidR="00B62C0E">
          <w:rPr>
            <w:noProof/>
            <w:webHidden/>
          </w:rPr>
          <w:tab/>
        </w:r>
        <w:r w:rsidR="00B62C0E">
          <w:rPr>
            <w:noProof/>
            <w:webHidden/>
          </w:rPr>
          <w:fldChar w:fldCharType="begin"/>
        </w:r>
        <w:r w:rsidR="00B62C0E">
          <w:rPr>
            <w:noProof/>
            <w:webHidden/>
          </w:rPr>
          <w:instrText xml:space="preserve"> PAGEREF _Toc34736002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656D3386" w14:textId="4F7DA573" w:rsidR="00B62C0E" w:rsidRDefault="00E7532E">
      <w:pPr>
        <w:pStyle w:val="TOC3"/>
        <w:rPr>
          <w:rFonts w:asciiTheme="minorHAnsi" w:eastAsiaTheme="minorEastAsia" w:hAnsiTheme="minorHAnsi" w:cstheme="minorBidi"/>
          <w:noProof/>
          <w:sz w:val="22"/>
          <w:szCs w:val="22"/>
          <w:lang w:val="de-DE"/>
        </w:rPr>
      </w:pPr>
      <w:hyperlink w:anchor="_Toc34736003" w:history="1">
        <w:r w:rsidR="00B62C0E" w:rsidRPr="00E45F23">
          <w:rPr>
            <w:rStyle w:val="Hyperlink"/>
            <w:noProof/>
          </w:rPr>
          <w:t>7.5.1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_Toc34736003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295E94C4" w14:textId="32EFB559" w:rsidR="00B62C0E" w:rsidRDefault="00E7532E">
      <w:pPr>
        <w:pStyle w:val="TOC3"/>
        <w:rPr>
          <w:rFonts w:asciiTheme="minorHAnsi" w:eastAsiaTheme="minorEastAsia" w:hAnsiTheme="minorHAnsi" w:cstheme="minorBidi"/>
          <w:noProof/>
          <w:sz w:val="22"/>
          <w:szCs w:val="22"/>
          <w:lang w:val="de-DE"/>
        </w:rPr>
      </w:pPr>
      <w:hyperlink w:anchor="_Toc34736004" w:history="1">
        <w:r w:rsidR="00B62C0E" w:rsidRPr="00E45F23">
          <w:rPr>
            <w:rStyle w:val="Hyperlink"/>
            <w:noProof/>
          </w:rPr>
          <w:t>7.5.2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_Toc34736004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2C7DEB10" w14:textId="57C3BFB5" w:rsidR="00B62C0E" w:rsidRDefault="00E7532E">
      <w:pPr>
        <w:pStyle w:val="TOC3"/>
        <w:rPr>
          <w:rFonts w:asciiTheme="minorHAnsi" w:eastAsiaTheme="minorEastAsia" w:hAnsiTheme="minorHAnsi" w:cstheme="minorBidi"/>
          <w:noProof/>
          <w:sz w:val="22"/>
          <w:szCs w:val="22"/>
          <w:lang w:val="de-DE"/>
        </w:rPr>
      </w:pPr>
      <w:hyperlink w:anchor="_Toc34736005" w:history="1">
        <w:r w:rsidR="00B62C0E" w:rsidRPr="00E45F23">
          <w:rPr>
            <w:rStyle w:val="Hyperlink"/>
            <w:noProof/>
          </w:rPr>
          <w:t>7.5.3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_Toc34736005 \h </w:instrText>
        </w:r>
        <w:r w:rsidR="00B62C0E">
          <w:rPr>
            <w:noProof/>
            <w:webHidden/>
          </w:rPr>
        </w:r>
        <w:r w:rsidR="00B62C0E">
          <w:rPr>
            <w:noProof/>
            <w:webHidden/>
          </w:rPr>
          <w:fldChar w:fldCharType="separate"/>
        </w:r>
        <w:r w:rsidR="00576EAE">
          <w:rPr>
            <w:noProof/>
            <w:webHidden/>
          </w:rPr>
          <w:t>76</w:t>
        </w:r>
        <w:r w:rsidR="00B62C0E">
          <w:rPr>
            <w:noProof/>
            <w:webHidden/>
          </w:rPr>
          <w:fldChar w:fldCharType="end"/>
        </w:r>
      </w:hyperlink>
    </w:p>
    <w:p w14:paraId="75AF7FB4" w14:textId="583E6344" w:rsidR="00B62C0E" w:rsidRDefault="00E7532E">
      <w:pPr>
        <w:pStyle w:val="TOC3"/>
        <w:rPr>
          <w:rFonts w:asciiTheme="minorHAnsi" w:eastAsiaTheme="minorEastAsia" w:hAnsiTheme="minorHAnsi" w:cstheme="minorBidi"/>
          <w:noProof/>
          <w:sz w:val="22"/>
          <w:szCs w:val="22"/>
          <w:lang w:val="de-DE"/>
        </w:rPr>
      </w:pPr>
      <w:hyperlink w:anchor="_Toc34736006" w:history="1">
        <w:r w:rsidR="00B62C0E" w:rsidRPr="00E45F23">
          <w:rPr>
            <w:rStyle w:val="Hyperlink"/>
            <w:noProof/>
          </w:rPr>
          <w:t>7.5.4</w:t>
        </w:r>
        <w:r w:rsidR="00B62C0E">
          <w:rPr>
            <w:rFonts w:asciiTheme="minorHAnsi" w:eastAsiaTheme="minorEastAsia" w:hAnsiTheme="minorHAnsi" w:cstheme="minorBidi"/>
            <w:noProof/>
            <w:sz w:val="22"/>
            <w:szCs w:val="22"/>
            <w:lang w:val="de-DE"/>
          </w:rPr>
          <w:tab/>
        </w:r>
        <w:r w:rsidR="00B62C0E" w:rsidRPr="00E45F23">
          <w:rPr>
            <w:rStyle w:val="Hyperlink"/>
            <w:noProof/>
          </w:rPr>
          <w:t>Washer</w:t>
        </w:r>
        <w:r w:rsidR="00B62C0E">
          <w:rPr>
            <w:noProof/>
            <w:webHidden/>
          </w:rPr>
          <w:tab/>
        </w:r>
        <w:r w:rsidR="00B62C0E">
          <w:rPr>
            <w:noProof/>
            <w:webHidden/>
          </w:rPr>
          <w:fldChar w:fldCharType="begin"/>
        </w:r>
        <w:r w:rsidR="00B62C0E">
          <w:rPr>
            <w:noProof/>
            <w:webHidden/>
          </w:rPr>
          <w:instrText xml:space="preserve"> PAGEREF _Toc34736006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68C313C0" w14:textId="13653F4B" w:rsidR="00B62C0E" w:rsidRDefault="00E7532E">
      <w:pPr>
        <w:pStyle w:val="TOC3"/>
        <w:rPr>
          <w:rFonts w:asciiTheme="minorHAnsi" w:eastAsiaTheme="minorEastAsia" w:hAnsiTheme="minorHAnsi" w:cstheme="minorBidi"/>
          <w:noProof/>
          <w:sz w:val="22"/>
          <w:szCs w:val="22"/>
          <w:lang w:val="de-DE"/>
        </w:rPr>
      </w:pPr>
      <w:hyperlink w:anchor="_Toc34736007" w:history="1">
        <w:r w:rsidR="00B62C0E" w:rsidRPr="00E45F23">
          <w:rPr>
            <w:rStyle w:val="Hyperlink"/>
            <w:noProof/>
          </w:rPr>
          <w:t>7.5.5</w:t>
        </w:r>
        <w:r w:rsidR="00B62C0E">
          <w:rPr>
            <w:rFonts w:asciiTheme="minorHAnsi" w:eastAsiaTheme="minorEastAsia" w:hAnsiTheme="minorHAnsi" w:cstheme="minorBidi"/>
            <w:noProof/>
            <w:sz w:val="22"/>
            <w:szCs w:val="22"/>
            <w:lang w:val="de-DE"/>
          </w:rPr>
          <w:tab/>
        </w:r>
        <w:r w:rsidR="00B62C0E" w:rsidRPr="00E45F23">
          <w:rPr>
            <w:rStyle w:val="Hyperlink"/>
            <w:noProof/>
          </w:rPr>
          <w:t>Nut</w:t>
        </w:r>
        <w:r w:rsidR="00B62C0E">
          <w:rPr>
            <w:noProof/>
            <w:webHidden/>
          </w:rPr>
          <w:tab/>
        </w:r>
        <w:r w:rsidR="00B62C0E">
          <w:rPr>
            <w:noProof/>
            <w:webHidden/>
          </w:rPr>
          <w:fldChar w:fldCharType="begin"/>
        </w:r>
        <w:r w:rsidR="00B62C0E">
          <w:rPr>
            <w:noProof/>
            <w:webHidden/>
          </w:rPr>
          <w:instrText xml:space="preserve"> PAGEREF _Toc34736007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1ED9943A" w14:textId="7A234165" w:rsidR="00B62C0E" w:rsidRDefault="00E7532E">
      <w:pPr>
        <w:pStyle w:val="TOC3"/>
        <w:rPr>
          <w:rFonts w:asciiTheme="minorHAnsi" w:eastAsiaTheme="minorEastAsia" w:hAnsiTheme="minorHAnsi" w:cstheme="minorBidi"/>
          <w:noProof/>
          <w:sz w:val="22"/>
          <w:szCs w:val="22"/>
          <w:lang w:val="de-DE"/>
        </w:rPr>
      </w:pPr>
      <w:hyperlink w:anchor="_Toc34736008" w:history="1">
        <w:r w:rsidR="00B62C0E" w:rsidRPr="00E45F23">
          <w:rPr>
            <w:rStyle w:val="Hyperlink"/>
            <w:noProof/>
          </w:rPr>
          <w:t>7.5.6</w:t>
        </w:r>
        <w:r w:rsidR="00B62C0E">
          <w:rPr>
            <w:rFonts w:asciiTheme="minorHAnsi" w:eastAsiaTheme="minorEastAsia" w:hAnsiTheme="minorHAnsi" w:cstheme="minorBidi"/>
            <w:noProof/>
            <w:sz w:val="22"/>
            <w:szCs w:val="22"/>
            <w:lang w:val="de-DE"/>
          </w:rPr>
          <w:tab/>
        </w:r>
        <w:r w:rsidR="00B62C0E" w:rsidRPr="00E45F23">
          <w:rPr>
            <w:rStyle w:val="Hyperlink"/>
            <w:noProof/>
          </w:rPr>
          <w:t>Bolt</w:t>
        </w:r>
        <w:r w:rsidR="00B62C0E">
          <w:rPr>
            <w:noProof/>
            <w:webHidden/>
          </w:rPr>
          <w:tab/>
        </w:r>
        <w:r w:rsidR="00B62C0E">
          <w:rPr>
            <w:noProof/>
            <w:webHidden/>
          </w:rPr>
          <w:fldChar w:fldCharType="begin"/>
        </w:r>
        <w:r w:rsidR="00B62C0E">
          <w:rPr>
            <w:noProof/>
            <w:webHidden/>
          </w:rPr>
          <w:instrText xml:space="preserve"> PAGEREF _Toc34736008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1C1848FE" w14:textId="0C6C4DF6"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00B62C0E" w:rsidRPr="00E45F23">
          <w:rPr>
            <w:rStyle w:val="Hyperlink"/>
            <w:noProof/>
          </w:rPr>
          <w:t>7.5.6.1</w:t>
        </w:r>
        <w:r w:rsidR="00B62C0E">
          <w:rPr>
            <w:rFonts w:asciiTheme="minorHAnsi" w:eastAsiaTheme="minorEastAsia" w:hAnsiTheme="minorHAnsi" w:cstheme="minorBidi"/>
            <w:noProof/>
            <w:sz w:val="22"/>
            <w:szCs w:val="22"/>
            <w:lang w:val="de-DE"/>
          </w:rPr>
          <w:tab/>
        </w:r>
        <w:r w:rsidR="00B62C0E" w:rsidRPr="00E45F23">
          <w:rPr>
            <w:rStyle w:val="Hyperlink"/>
            <w:noProof/>
          </w:rPr>
          <w:t>Possible Bolt and Screw Assemblies</w:t>
        </w:r>
        <w:r w:rsidR="00B62C0E">
          <w:rPr>
            <w:noProof/>
            <w:webHidden/>
          </w:rPr>
          <w:tab/>
        </w:r>
        <w:r w:rsidR="00B62C0E">
          <w:rPr>
            <w:noProof/>
            <w:webHidden/>
          </w:rPr>
          <w:fldChar w:fldCharType="begin"/>
        </w:r>
        <w:r w:rsidR="00B62C0E">
          <w:rPr>
            <w:noProof/>
            <w:webHidden/>
          </w:rPr>
          <w:instrText xml:space="preserve"> PAGEREF _Toc34736009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AB4FC88" w14:textId="7F75E063" w:rsidR="00B62C0E" w:rsidRDefault="00E7532E">
      <w:pPr>
        <w:pStyle w:val="TOC3"/>
        <w:rPr>
          <w:rFonts w:asciiTheme="minorHAnsi" w:eastAsiaTheme="minorEastAsia" w:hAnsiTheme="minorHAnsi" w:cstheme="minorBidi"/>
          <w:noProof/>
          <w:sz w:val="22"/>
          <w:szCs w:val="22"/>
          <w:lang w:val="de-DE"/>
        </w:rPr>
      </w:pPr>
      <w:hyperlink w:anchor="_Toc34736010" w:history="1">
        <w:r w:rsidR="00B62C0E" w:rsidRPr="00E45F23">
          <w:rPr>
            <w:rStyle w:val="Hyperlink"/>
            <w:noProof/>
          </w:rPr>
          <w:t>7.5.7</w:t>
        </w:r>
        <w:r w:rsidR="00B62C0E">
          <w:rPr>
            <w:rFonts w:asciiTheme="minorHAnsi" w:eastAsiaTheme="minorEastAsia" w:hAnsiTheme="minorHAnsi" w:cstheme="minorBidi"/>
            <w:noProof/>
            <w:sz w:val="22"/>
            <w:szCs w:val="22"/>
            <w:lang w:val="de-DE"/>
          </w:rPr>
          <w:tab/>
        </w:r>
        <w:r w:rsidR="00B62C0E" w:rsidRPr="00E45F23">
          <w:rPr>
            <w:rStyle w:val="Hyperlink"/>
            <w:noProof/>
          </w:rPr>
          <w:t>Screw</w:t>
        </w:r>
        <w:r w:rsidR="00B62C0E">
          <w:rPr>
            <w:noProof/>
            <w:webHidden/>
          </w:rPr>
          <w:tab/>
        </w:r>
        <w:r w:rsidR="00B62C0E">
          <w:rPr>
            <w:noProof/>
            <w:webHidden/>
          </w:rPr>
          <w:fldChar w:fldCharType="begin"/>
        </w:r>
        <w:r w:rsidR="00B62C0E">
          <w:rPr>
            <w:noProof/>
            <w:webHidden/>
          </w:rPr>
          <w:instrText xml:space="preserve"> PAGEREF _Toc34736010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3C48D974" w14:textId="51CC6B54" w:rsidR="00B62C0E" w:rsidRDefault="00E7532E">
      <w:pPr>
        <w:pStyle w:val="TOC4"/>
        <w:tabs>
          <w:tab w:val="right" w:leader="dot" w:pos="9060"/>
        </w:tabs>
        <w:rPr>
          <w:rFonts w:asciiTheme="minorHAnsi" w:eastAsiaTheme="minorEastAsia" w:hAnsiTheme="minorHAnsi" w:cstheme="minorBidi"/>
          <w:noProof/>
          <w:sz w:val="22"/>
          <w:szCs w:val="22"/>
          <w:lang w:val="de-DE"/>
        </w:rPr>
      </w:pPr>
      <w:hyperlink w:anchor="_Toc34736011" w:history="1">
        <w:r w:rsidR="00B62C0E" w:rsidRPr="00E45F23">
          <w:rPr>
            <w:rStyle w:val="Hyperlink"/>
            <w:noProof/>
          </w:rPr>
          <w:t>7.5.7.1 Flow Drilled Screws (FDS)</w:t>
        </w:r>
        <w:r w:rsidR="00B62C0E">
          <w:rPr>
            <w:noProof/>
            <w:webHidden/>
          </w:rPr>
          <w:tab/>
        </w:r>
        <w:r w:rsidR="00B62C0E">
          <w:rPr>
            <w:noProof/>
            <w:webHidden/>
          </w:rPr>
          <w:fldChar w:fldCharType="begin"/>
        </w:r>
        <w:r w:rsidR="00B62C0E">
          <w:rPr>
            <w:noProof/>
            <w:webHidden/>
          </w:rPr>
          <w:instrText xml:space="preserve"> PAGEREF _Toc34736011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51CB0E22" w14:textId="335D48E5"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00B62C0E" w:rsidRPr="00E45F23">
          <w:rPr>
            <w:rStyle w:val="Hyperlink"/>
            <w:noProof/>
          </w:rPr>
          <w:t>7.6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Gum Drops</w:t>
        </w:r>
        <w:r w:rsidR="00B62C0E">
          <w:rPr>
            <w:noProof/>
            <w:webHidden/>
          </w:rPr>
          <w:tab/>
        </w:r>
        <w:r w:rsidR="00B62C0E">
          <w:rPr>
            <w:noProof/>
            <w:webHidden/>
          </w:rPr>
          <w:fldChar w:fldCharType="begin"/>
        </w:r>
        <w:r w:rsidR="00B62C0E">
          <w:rPr>
            <w:noProof/>
            <w:webHidden/>
          </w:rPr>
          <w:instrText xml:space="preserve"> PAGEREF _Toc34736012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5EA03C4" w14:textId="65B60E8D"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00B62C0E" w:rsidRPr="00E45F23">
          <w:rPr>
            <w:rStyle w:val="Hyperlink"/>
            <w:noProof/>
          </w:rPr>
          <w:t>7.7</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Clinches</w:t>
        </w:r>
        <w:r w:rsidR="00B62C0E">
          <w:rPr>
            <w:noProof/>
            <w:webHidden/>
          </w:rPr>
          <w:tab/>
        </w:r>
        <w:r w:rsidR="00B62C0E">
          <w:rPr>
            <w:noProof/>
            <w:webHidden/>
          </w:rPr>
          <w:fldChar w:fldCharType="begin"/>
        </w:r>
        <w:r w:rsidR="00B62C0E">
          <w:rPr>
            <w:noProof/>
            <w:webHidden/>
          </w:rPr>
          <w:instrText xml:space="preserve"> PAGEREF _Toc34736013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2D9F791B" w14:textId="3A93E618"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00B62C0E" w:rsidRPr="00E45F23">
          <w:rPr>
            <w:rStyle w:val="Hyperlink"/>
            <w:noProof/>
          </w:rPr>
          <w:t>7.8</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Heat Stakes / Thermal Stakes</w:t>
        </w:r>
        <w:r w:rsidR="00B62C0E">
          <w:rPr>
            <w:noProof/>
            <w:webHidden/>
          </w:rPr>
          <w:tab/>
        </w:r>
        <w:r w:rsidR="00B62C0E">
          <w:rPr>
            <w:noProof/>
            <w:webHidden/>
          </w:rPr>
          <w:fldChar w:fldCharType="begin"/>
        </w:r>
        <w:r w:rsidR="00B62C0E">
          <w:rPr>
            <w:noProof/>
            <w:webHidden/>
          </w:rPr>
          <w:instrText xml:space="preserve"> PAGEREF _Toc34736014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59F5C0DF" w14:textId="287CB091"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00B62C0E" w:rsidRPr="00E45F23">
          <w:rPr>
            <w:rStyle w:val="Hyperlink"/>
            <w:noProof/>
          </w:rPr>
          <w:t>7.9</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Clips/Snap Joints</w:t>
        </w:r>
        <w:r w:rsidR="00B62C0E">
          <w:rPr>
            <w:noProof/>
            <w:webHidden/>
          </w:rPr>
          <w:tab/>
        </w:r>
        <w:r w:rsidR="00B62C0E">
          <w:rPr>
            <w:noProof/>
            <w:webHidden/>
          </w:rPr>
          <w:fldChar w:fldCharType="begin"/>
        </w:r>
        <w:r w:rsidR="00B62C0E">
          <w:rPr>
            <w:noProof/>
            <w:webHidden/>
          </w:rPr>
          <w:instrText xml:space="preserve"> PAGEREF _Toc34736015 \h </w:instrText>
        </w:r>
        <w:r w:rsidR="00B62C0E">
          <w:rPr>
            <w:noProof/>
            <w:webHidden/>
          </w:rPr>
        </w:r>
        <w:r w:rsidR="00B62C0E">
          <w:rPr>
            <w:noProof/>
            <w:webHidden/>
          </w:rPr>
          <w:fldChar w:fldCharType="separate"/>
        </w:r>
        <w:r w:rsidR="00576EAE">
          <w:rPr>
            <w:noProof/>
            <w:webHidden/>
          </w:rPr>
          <w:t>95</w:t>
        </w:r>
        <w:r w:rsidR="00B62C0E">
          <w:rPr>
            <w:noProof/>
            <w:webHidden/>
          </w:rPr>
          <w:fldChar w:fldCharType="end"/>
        </w:r>
      </w:hyperlink>
    </w:p>
    <w:p w14:paraId="43F51077" w14:textId="3B17EBD5"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00B62C0E" w:rsidRPr="00E45F23">
          <w:rPr>
            <w:rStyle w:val="Hyperlink"/>
            <w:noProof/>
          </w:rPr>
          <w:t>7.10</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Nails</w:t>
        </w:r>
        <w:r w:rsidR="00B62C0E">
          <w:rPr>
            <w:noProof/>
            <w:webHidden/>
          </w:rPr>
          <w:tab/>
        </w:r>
        <w:r w:rsidR="00B62C0E">
          <w:rPr>
            <w:noProof/>
            <w:webHidden/>
          </w:rPr>
          <w:fldChar w:fldCharType="begin"/>
        </w:r>
        <w:r w:rsidR="00B62C0E">
          <w:rPr>
            <w:noProof/>
            <w:webHidden/>
          </w:rPr>
          <w:instrText xml:space="preserve"> PAGEREF _Toc34736016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857CD3" w14:textId="00E640A7"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00B62C0E" w:rsidRPr="00E45F23">
          <w:rPr>
            <w:rStyle w:val="Hyperlink"/>
            <w:noProof/>
          </w:rPr>
          <w:t>7.11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Rotation Joints</w:t>
        </w:r>
        <w:r w:rsidR="00B62C0E">
          <w:rPr>
            <w:noProof/>
            <w:webHidden/>
          </w:rPr>
          <w:tab/>
        </w:r>
        <w:r w:rsidR="00B62C0E">
          <w:rPr>
            <w:noProof/>
            <w:webHidden/>
          </w:rPr>
          <w:fldChar w:fldCharType="begin"/>
        </w:r>
        <w:r w:rsidR="00B62C0E">
          <w:rPr>
            <w:noProof/>
            <w:webHidden/>
          </w:rPr>
          <w:instrText xml:space="preserve"> PAGEREF _Toc34736017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3B126B17" w14:textId="0231DD37" w:rsidR="00B62C0E" w:rsidRDefault="00E7532E">
      <w:pPr>
        <w:pStyle w:val="TOC3"/>
        <w:rPr>
          <w:rFonts w:asciiTheme="minorHAnsi" w:eastAsiaTheme="minorEastAsia" w:hAnsiTheme="minorHAnsi" w:cstheme="minorBidi"/>
          <w:noProof/>
          <w:sz w:val="22"/>
          <w:szCs w:val="22"/>
          <w:lang w:val="de-DE"/>
        </w:rPr>
      </w:pPr>
      <w:hyperlink w:anchor="_Toc34736018" w:history="1">
        <w:r w:rsidR="00B62C0E" w:rsidRPr="00E45F23">
          <w:rPr>
            <w:rStyle w:val="Hyperlink"/>
            <w:noProof/>
          </w:rPr>
          <w:t>7.11.1</w:t>
        </w:r>
        <w:r w:rsidR="00B62C0E">
          <w:rPr>
            <w:rFonts w:asciiTheme="minorHAnsi" w:eastAsiaTheme="minorEastAsia" w:hAnsiTheme="minorHAnsi" w:cstheme="minorBidi"/>
            <w:noProof/>
            <w:sz w:val="22"/>
            <w:szCs w:val="22"/>
            <w:lang w:val="de-DE"/>
          </w:rPr>
          <w:tab/>
        </w:r>
        <w:r w:rsidR="00B62C0E" w:rsidRPr="00E45F23">
          <w:rPr>
            <w:rStyle w:val="Hyperlink"/>
            <w:noProof/>
          </w:rPr>
          <w:t>ROTAV</w:t>
        </w:r>
        <w:r w:rsidR="00B62C0E">
          <w:rPr>
            <w:noProof/>
            <w:webHidden/>
          </w:rPr>
          <w:tab/>
        </w:r>
        <w:r w:rsidR="00B62C0E">
          <w:rPr>
            <w:noProof/>
            <w:webHidden/>
          </w:rPr>
          <w:fldChar w:fldCharType="begin"/>
        </w:r>
        <w:r w:rsidR="00B62C0E">
          <w:rPr>
            <w:noProof/>
            <w:webHidden/>
          </w:rPr>
          <w:instrText xml:space="preserve"> PAGEREF _Toc34736018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4CA33349" w14:textId="79CB1C5E"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00B62C0E" w:rsidRPr="00E45F23">
          <w:rPr>
            <w:rStyle w:val="Hyperlink"/>
            <w:noProof/>
            <w14:scene3d>
              <w14:camera w14:prst="orthographicFront"/>
              <w14:lightRig w14:rig="threePt" w14:dir="t">
                <w14:rot w14:lat="0" w14:lon="0" w14:rev="0"/>
              </w14:lightRig>
            </w14:scene3d>
          </w:rPr>
          <w:t>8</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1D connections</w:t>
        </w:r>
        <w:r w:rsidR="00B62C0E">
          <w:rPr>
            <w:noProof/>
            <w:webHidden/>
          </w:rPr>
          <w:tab/>
        </w:r>
        <w:r w:rsidR="00B62C0E">
          <w:rPr>
            <w:noProof/>
            <w:webHidden/>
          </w:rPr>
          <w:fldChar w:fldCharType="begin"/>
        </w:r>
        <w:r w:rsidR="00B62C0E">
          <w:rPr>
            <w:noProof/>
            <w:webHidden/>
          </w:rPr>
          <w:instrText xml:space="preserve"> PAGEREF _Toc34736019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BF360DF" w14:textId="72C75817"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00B62C0E" w:rsidRPr="00E45F23">
          <w:rPr>
            <w:rStyle w:val="Hyperlink"/>
            <w:noProof/>
          </w:rPr>
          <w:t>8.1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_Toc34736020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32D80D53" w14:textId="51D782AD" w:rsidR="00B62C0E" w:rsidRDefault="00E7532E">
      <w:pPr>
        <w:pStyle w:val="TOC3"/>
        <w:rPr>
          <w:rFonts w:asciiTheme="minorHAnsi" w:eastAsiaTheme="minorEastAsia" w:hAnsiTheme="minorHAnsi" w:cstheme="minorBidi"/>
          <w:noProof/>
          <w:sz w:val="22"/>
          <w:szCs w:val="22"/>
          <w:lang w:val="de-DE"/>
        </w:rPr>
      </w:pPr>
      <w:hyperlink w:anchor="_Toc34736021" w:history="1">
        <w:r w:rsidR="00B62C0E" w:rsidRPr="00E45F23">
          <w:rPr>
            <w:rStyle w:val="Hyperlink"/>
            <w:noProof/>
          </w:rPr>
          <w:t>8.1.1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_Toc34736021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583F97A" w14:textId="17347611" w:rsidR="00B62C0E" w:rsidRDefault="00E7532E">
      <w:pPr>
        <w:pStyle w:val="TOC3"/>
        <w:rPr>
          <w:rFonts w:asciiTheme="minorHAnsi" w:eastAsiaTheme="minorEastAsia" w:hAnsiTheme="minorHAnsi" w:cstheme="minorBidi"/>
          <w:noProof/>
          <w:sz w:val="22"/>
          <w:szCs w:val="22"/>
          <w:lang w:val="de-DE"/>
        </w:rPr>
      </w:pPr>
      <w:hyperlink w:anchor="_Toc34736022" w:history="1">
        <w:r w:rsidR="00B62C0E" w:rsidRPr="00E45F23">
          <w:rPr>
            <w:rStyle w:val="Hyperlink"/>
            <w:noProof/>
          </w:rPr>
          <w:t>8.1.2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_Toc34736022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53068C5E" w14:textId="30F67A3A" w:rsidR="00B62C0E" w:rsidRDefault="00E7532E">
      <w:pPr>
        <w:pStyle w:val="TOC3"/>
        <w:rPr>
          <w:rFonts w:asciiTheme="minorHAnsi" w:eastAsiaTheme="minorEastAsia" w:hAnsiTheme="minorHAnsi" w:cstheme="minorBidi"/>
          <w:noProof/>
          <w:sz w:val="22"/>
          <w:szCs w:val="22"/>
          <w:lang w:val="de-DE"/>
        </w:rPr>
      </w:pPr>
      <w:hyperlink w:anchor="_Toc34736023" w:history="1">
        <w:r w:rsidR="00B62C0E" w:rsidRPr="00E45F23">
          <w:rPr>
            <w:rStyle w:val="Hyperlink"/>
            <w:noProof/>
          </w:rPr>
          <w:t>8.1.3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_Toc34736023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3D43E431" w14:textId="148C8304"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00B62C0E" w:rsidRPr="00E45F23">
          <w:rPr>
            <w:rStyle w:val="Hyperlink"/>
            <w:noProof/>
          </w:rPr>
          <w:t>8.2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Seam Welds</w:t>
        </w:r>
        <w:r w:rsidR="00B62C0E">
          <w:rPr>
            <w:noProof/>
            <w:webHidden/>
          </w:rPr>
          <w:tab/>
        </w:r>
        <w:r w:rsidR="00B62C0E">
          <w:rPr>
            <w:noProof/>
            <w:webHidden/>
          </w:rPr>
          <w:fldChar w:fldCharType="begin"/>
        </w:r>
        <w:r w:rsidR="00B62C0E">
          <w:rPr>
            <w:noProof/>
            <w:webHidden/>
          </w:rPr>
          <w:instrText xml:space="preserve"> PAGEREF _Toc34736024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7095F0CF" w14:textId="07B54C57" w:rsidR="00B62C0E" w:rsidRDefault="00E7532E">
      <w:pPr>
        <w:pStyle w:val="TOC3"/>
        <w:rPr>
          <w:rFonts w:asciiTheme="minorHAnsi" w:eastAsiaTheme="minorEastAsia" w:hAnsiTheme="minorHAnsi" w:cstheme="minorBidi"/>
          <w:noProof/>
          <w:sz w:val="22"/>
          <w:szCs w:val="22"/>
          <w:lang w:val="de-DE"/>
        </w:rPr>
      </w:pPr>
      <w:hyperlink w:anchor="_Toc34736025" w:history="1">
        <w:r w:rsidR="00B62C0E" w:rsidRPr="00E45F23">
          <w:rPr>
            <w:rStyle w:val="Hyperlink"/>
            <w:noProof/>
          </w:rPr>
          <w:t>8.2.1</w:t>
        </w:r>
        <w:r w:rsidR="00B62C0E">
          <w:rPr>
            <w:rFonts w:asciiTheme="minorHAnsi" w:eastAsiaTheme="minorEastAsia" w:hAnsiTheme="minorHAnsi" w:cstheme="minorBidi"/>
            <w:noProof/>
            <w:sz w:val="22"/>
            <w:szCs w:val="22"/>
            <w:lang w:val="de-DE"/>
          </w:rPr>
          <w:tab/>
        </w:r>
        <w:r w:rsidR="00B62C0E" w:rsidRPr="00E45F23">
          <w:rPr>
            <w:rStyle w:val="Hyperlink"/>
            <w:noProof/>
          </w:rPr>
          <w:t>Description and Modeling Parameters</w:t>
        </w:r>
        <w:r w:rsidR="00B62C0E">
          <w:rPr>
            <w:noProof/>
            <w:webHidden/>
          </w:rPr>
          <w:tab/>
        </w:r>
        <w:r w:rsidR="00B62C0E">
          <w:rPr>
            <w:noProof/>
            <w:webHidden/>
          </w:rPr>
          <w:fldChar w:fldCharType="begin"/>
        </w:r>
        <w:r w:rsidR="00B62C0E">
          <w:rPr>
            <w:noProof/>
            <w:webHidden/>
          </w:rPr>
          <w:instrText xml:space="preserve"> PAGEREF _Toc34736025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43441A34" w14:textId="5E935BD1" w:rsidR="00B62C0E" w:rsidRDefault="00E7532E">
      <w:pPr>
        <w:pStyle w:val="TOC3"/>
        <w:rPr>
          <w:rFonts w:asciiTheme="minorHAnsi" w:eastAsiaTheme="minorEastAsia" w:hAnsiTheme="minorHAnsi" w:cstheme="minorBidi"/>
          <w:noProof/>
          <w:sz w:val="22"/>
          <w:szCs w:val="22"/>
          <w:lang w:val="de-DE"/>
        </w:rPr>
      </w:pPr>
      <w:hyperlink w:anchor="_Toc34736026" w:history="1">
        <w:r w:rsidR="00B62C0E" w:rsidRPr="00E45F23">
          <w:rPr>
            <w:rStyle w:val="Hyperlink"/>
            <w:noProof/>
          </w:rPr>
          <w:t>8.2.2</w:t>
        </w:r>
        <w:r w:rsidR="00B62C0E">
          <w:rPr>
            <w:rFonts w:asciiTheme="minorHAnsi" w:eastAsiaTheme="minorEastAsia" w:hAnsiTheme="minorHAnsi" w:cstheme="minorBidi"/>
            <w:noProof/>
            <w:sz w:val="22"/>
            <w:szCs w:val="22"/>
            <w:lang w:val="de-DE"/>
          </w:rPr>
          <w:tab/>
        </w:r>
        <w:r w:rsidR="00B62C0E" w:rsidRPr="00E45F23">
          <w:rPr>
            <w:rStyle w:val="Hyperlink"/>
            <w:noProof/>
          </w:rPr>
          <w:t>Seam Weld Definition Overview</w:t>
        </w:r>
        <w:r w:rsidR="00B62C0E">
          <w:rPr>
            <w:noProof/>
            <w:webHidden/>
          </w:rPr>
          <w:tab/>
        </w:r>
        <w:r w:rsidR="00B62C0E">
          <w:rPr>
            <w:noProof/>
            <w:webHidden/>
          </w:rPr>
          <w:fldChar w:fldCharType="begin"/>
        </w:r>
        <w:r w:rsidR="00B62C0E">
          <w:rPr>
            <w:noProof/>
            <w:webHidden/>
          </w:rPr>
          <w:instrText xml:space="preserve"> PAGEREF _Toc34736026 \h </w:instrText>
        </w:r>
        <w:r w:rsidR="00B62C0E">
          <w:rPr>
            <w:noProof/>
            <w:webHidden/>
          </w:rPr>
        </w:r>
        <w:r w:rsidR="00B62C0E">
          <w:rPr>
            <w:noProof/>
            <w:webHidden/>
          </w:rPr>
          <w:fldChar w:fldCharType="separate"/>
        </w:r>
        <w:r w:rsidR="00576EAE">
          <w:rPr>
            <w:noProof/>
            <w:webHidden/>
          </w:rPr>
          <w:t>108</w:t>
        </w:r>
        <w:r w:rsidR="00B62C0E">
          <w:rPr>
            <w:noProof/>
            <w:webHidden/>
          </w:rPr>
          <w:fldChar w:fldCharType="end"/>
        </w:r>
      </w:hyperlink>
    </w:p>
    <w:p w14:paraId="26AE1109" w14:textId="7E86C8AD" w:rsidR="00B62C0E" w:rsidRDefault="00E7532E">
      <w:pPr>
        <w:pStyle w:val="TOC3"/>
        <w:rPr>
          <w:rFonts w:asciiTheme="minorHAnsi" w:eastAsiaTheme="minorEastAsia" w:hAnsiTheme="minorHAnsi" w:cstheme="minorBidi"/>
          <w:noProof/>
          <w:sz w:val="22"/>
          <w:szCs w:val="22"/>
          <w:lang w:val="de-DE"/>
        </w:rPr>
      </w:pPr>
      <w:hyperlink w:anchor="_Toc34736027" w:history="1">
        <w:r w:rsidR="00B62C0E" w:rsidRPr="00E45F23">
          <w:rPr>
            <w:rStyle w:val="Hyperlink"/>
            <w:noProof/>
          </w:rPr>
          <w:t>8.2.3</w:t>
        </w:r>
        <w:r w:rsidR="00B62C0E">
          <w:rPr>
            <w:rFonts w:asciiTheme="minorHAnsi" w:eastAsiaTheme="minorEastAsia" w:hAnsiTheme="minorHAnsi" w:cstheme="minorBidi"/>
            <w:noProof/>
            <w:sz w:val="22"/>
            <w:szCs w:val="22"/>
            <w:lang w:val="de-DE"/>
          </w:rPr>
          <w:tab/>
        </w:r>
        <w:r w:rsidR="00B62C0E" w:rsidRPr="00E45F23">
          <w:rPr>
            <w:rStyle w:val="Hyperlink"/>
            <w:noProof/>
          </w:rPr>
          <w:t>Specific XML Realization</w:t>
        </w:r>
        <w:r w:rsidR="00B62C0E">
          <w:rPr>
            <w:noProof/>
            <w:webHidden/>
          </w:rPr>
          <w:tab/>
        </w:r>
        <w:r w:rsidR="00B62C0E">
          <w:rPr>
            <w:noProof/>
            <w:webHidden/>
          </w:rPr>
          <w:fldChar w:fldCharType="begin"/>
        </w:r>
        <w:r w:rsidR="00B62C0E">
          <w:rPr>
            <w:noProof/>
            <w:webHidden/>
          </w:rPr>
          <w:instrText xml:space="preserve"> PAGEREF _Toc34736027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7ED05F6E" w14:textId="4ED67CBF" w:rsidR="00B62C0E" w:rsidRDefault="00E7532E">
      <w:pPr>
        <w:pStyle w:val="TOC3"/>
        <w:rPr>
          <w:rFonts w:asciiTheme="minorHAnsi" w:eastAsiaTheme="minorEastAsia" w:hAnsiTheme="minorHAnsi" w:cstheme="minorBidi"/>
          <w:noProof/>
          <w:sz w:val="22"/>
          <w:szCs w:val="22"/>
          <w:lang w:val="de-DE"/>
        </w:rPr>
      </w:pPr>
      <w:hyperlink w:anchor="_Toc34736028" w:history="1">
        <w:r w:rsidR="00B62C0E" w:rsidRPr="00E45F23">
          <w:rPr>
            <w:rStyle w:val="Hyperlink"/>
            <w:noProof/>
          </w:rPr>
          <w:t>8.2.4</w:t>
        </w:r>
        <w:r w:rsidR="00B62C0E">
          <w:rPr>
            <w:rFonts w:asciiTheme="minorHAnsi" w:eastAsiaTheme="minorEastAsia" w:hAnsiTheme="minorHAnsi" w:cstheme="minorBidi"/>
            <w:noProof/>
            <w:sz w:val="22"/>
            <w:szCs w:val="22"/>
            <w:lang w:val="de-DE"/>
          </w:rPr>
          <w:tab/>
        </w:r>
        <w:r w:rsidR="00B62C0E" w:rsidRPr="00E45F23">
          <w:rPr>
            <w:rStyle w:val="Hyperlink"/>
            <w:noProof/>
          </w:rPr>
          <w:t>Generic Seam Weld Definition</w:t>
        </w:r>
        <w:r w:rsidR="00B62C0E">
          <w:rPr>
            <w:noProof/>
            <w:webHidden/>
          </w:rPr>
          <w:tab/>
        </w:r>
        <w:r w:rsidR="00B62C0E">
          <w:rPr>
            <w:noProof/>
            <w:webHidden/>
          </w:rPr>
          <w:fldChar w:fldCharType="begin"/>
        </w:r>
        <w:r w:rsidR="00B62C0E">
          <w:rPr>
            <w:noProof/>
            <w:webHidden/>
          </w:rPr>
          <w:instrText xml:space="preserve"> PAGEREF _Toc34736028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AEA0503" w14:textId="67F8523F"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00B62C0E" w:rsidRPr="00E45F23">
          <w:rPr>
            <w:rStyle w:val="Hyperlink"/>
            <w:noProof/>
          </w:rPr>
          <w:t>8.2.4.1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_Toc34736029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ECEF5EB" w14:textId="66B44A3F"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00B62C0E" w:rsidRPr="00E45F23">
          <w:rPr>
            <w:rStyle w:val="Hyperlink"/>
            <w:noProof/>
          </w:rPr>
          <w:t>8.2.4.2</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_Toc34736030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04BD0A32" w14:textId="3A5B947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00B62C0E" w:rsidRPr="00E45F23">
          <w:rPr>
            <w:rStyle w:val="Hyperlink"/>
            <w:noProof/>
          </w:rPr>
          <w:t>8.2.4.3</w:t>
        </w:r>
        <w:r w:rsidR="00B62C0E">
          <w:rPr>
            <w:rFonts w:asciiTheme="minorHAnsi" w:eastAsiaTheme="minorEastAsia" w:hAnsiTheme="minorHAnsi" w:cstheme="minorBidi"/>
            <w:noProof/>
            <w:sz w:val="22"/>
            <w:szCs w:val="22"/>
            <w:lang w:val="de-DE"/>
          </w:rPr>
          <w:tab/>
        </w:r>
        <w:r w:rsidR="00B62C0E" w:rsidRPr="00E45F23">
          <w:rPr>
            <w:rStyle w:val="Hyperlink"/>
            <w:noProof/>
          </w:rPr>
          <w:t>Weld Position and Sheet Metal Parameters</w:t>
        </w:r>
        <w:r w:rsidR="00B62C0E">
          <w:rPr>
            <w:noProof/>
            <w:webHidden/>
          </w:rPr>
          <w:tab/>
        </w:r>
        <w:r w:rsidR="00B62C0E">
          <w:rPr>
            <w:noProof/>
            <w:webHidden/>
          </w:rPr>
          <w:fldChar w:fldCharType="begin"/>
        </w:r>
        <w:r w:rsidR="00B62C0E">
          <w:rPr>
            <w:noProof/>
            <w:webHidden/>
          </w:rPr>
          <w:instrText xml:space="preserve"> PAGEREF _Toc34736031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633CE120" w14:textId="621FF43F" w:rsidR="00B62C0E" w:rsidRDefault="00E7532E">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00B62C0E" w:rsidRPr="00E45F23">
          <w:rPr>
            <w:rStyle w:val="Hyperlink"/>
            <w:noProof/>
          </w:rPr>
          <w:t>8.2.4.3.1</w:t>
        </w:r>
        <w:r w:rsidR="00B62C0E">
          <w:rPr>
            <w:rFonts w:asciiTheme="minorHAnsi" w:eastAsiaTheme="minorEastAsia" w:hAnsiTheme="minorHAnsi" w:cstheme="minorBidi"/>
            <w:noProof/>
            <w:sz w:val="22"/>
            <w:szCs w:val="22"/>
            <w:lang w:val="de-DE"/>
          </w:rPr>
          <w:tab/>
        </w:r>
        <w:r w:rsidR="00B62C0E" w:rsidRPr="00E45F23">
          <w:rPr>
            <w:rStyle w:val="Hyperlink"/>
            <w:noProof/>
          </w:rPr>
          <w:t>Parameters Assigned to a Specific Sheet of the Flange</w:t>
        </w:r>
        <w:r w:rsidR="00B62C0E">
          <w:rPr>
            <w:noProof/>
            <w:webHidden/>
          </w:rPr>
          <w:tab/>
        </w:r>
        <w:r w:rsidR="00B62C0E">
          <w:rPr>
            <w:noProof/>
            <w:webHidden/>
          </w:rPr>
          <w:fldChar w:fldCharType="begin"/>
        </w:r>
        <w:r w:rsidR="00B62C0E">
          <w:rPr>
            <w:noProof/>
            <w:webHidden/>
          </w:rPr>
          <w:instrText xml:space="preserve"> PAGEREF _Toc34736032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319574F9" w14:textId="7163B120" w:rsidR="00B62C0E" w:rsidRDefault="00E7532E">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00B62C0E" w:rsidRPr="00E45F23">
          <w:rPr>
            <w:rStyle w:val="Hyperlink"/>
            <w:noProof/>
          </w:rPr>
          <w:t>8.2.4.3.2</w:t>
        </w:r>
        <w:r w:rsidR="00B62C0E">
          <w:rPr>
            <w:rFonts w:asciiTheme="minorHAnsi" w:eastAsiaTheme="minorEastAsia" w:hAnsiTheme="minorHAnsi" w:cstheme="minorBidi"/>
            <w:noProof/>
            <w:sz w:val="22"/>
            <w:szCs w:val="22"/>
            <w:lang w:val="de-DE"/>
          </w:rPr>
          <w:tab/>
        </w:r>
        <w:r w:rsidR="00B62C0E" w:rsidRPr="00E45F23">
          <w:rPr>
            <w:rStyle w:val="Hyperlink"/>
            <w:noProof/>
          </w:rPr>
          <w:t>Welding Position</w:t>
        </w:r>
        <w:r w:rsidR="00B62C0E">
          <w:rPr>
            <w:noProof/>
            <w:webHidden/>
          </w:rPr>
          <w:tab/>
        </w:r>
        <w:r w:rsidR="00B62C0E">
          <w:rPr>
            <w:noProof/>
            <w:webHidden/>
          </w:rPr>
          <w:fldChar w:fldCharType="begin"/>
        </w:r>
        <w:r w:rsidR="00B62C0E">
          <w:rPr>
            <w:noProof/>
            <w:webHidden/>
          </w:rPr>
          <w:instrText xml:space="preserve"> PAGEREF _Toc34736033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DB540F5" w14:textId="428AA7DA" w:rsidR="00B62C0E" w:rsidRDefault="00E7532E">
      <w:pPr>
        <w:pStyle w:val="TOC3"/>
        <w:rPr>
          <w:rFonts w:asciiTheme="minorHAnsi" w:eastAsiaTheme="minorEastAsia" w:hAnsiTheme="minorHAnsi" w:cstheme="minorBidi"/>
          <w:noProof/>
          <w:sz w:val="22"/>
          <w:szCs w:val="22"/>
          <w:lang w:val="de-DE"/>
        </w:rPr>
      </w:pPr>
      <w:hyperlink w:anchor="_Toc34736034" w:history="1">
        <w:r w:rsidR="00B62C0E" w:rsidRPr="00E45F23">
          <w:rPr>
            <w:rStyle w:val="Hyperlink"/>
            <w:noProof/>
          </w:rPr>
          <w:t>8.2.5</w:t>
        </w:r>
        <w:r w:rsidR="00B62C0E">
          <w:rPr>
            <w:rFonts w:asciiTheme="minorHAnsi" w:eastAsiaTheme="minorEastAsia" w:hAnsiTheme="minorHAnsi" w:cstheme="minorBidi"/>
            <w:noProof/>
            <w:sz w:val="22"/>
            <w:szCs w:val="22"/>
            <w:lang w:val="de-DE"/>
          </w:rPr>
          <w:tab/>
        </w:r>
        <w:r w:rsidR="00B62C0E" w:rsidRPr="00E45F23">
          <w:rPr>
            <w:rStyle w:val="Hyperlink"/>
            <w:noProof/>
          </w:rPr>
          <w:t>Butt Joint</w:t>
        </w:r>
        <w:r w:rsidR="00B62C0E">
          <w:rPr>
            <w:noProof/>
            <w:webHidden/>
          </w:rPr>
          <w:tab/>
        </w:r>
        <w:r w:rsidR="00B62C0E">
          <w:rPr>
            <w:noProof/>
            <w:webHidden/>
          </w:rPr>
          <w:fldChar w:fldCharType="begin"/>
        </w:r>
        <w:r w:rsidR="00B62C0E">
          <w:rPr>
            <w:noProof/>
            <w:webHidden/>
          </w:rPr>
          <w:instrText xml:space="preserve"> PAGEREF _Toc34736034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D89E24D" w14:textId="718BFA4B"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00B62C0E" w:rsidRPr="00E45F23">
          <w:rPr>
            <w:rStyle w:val="Hyperlink"/>
            <w:noProof/>
          </w:rPr>
          <w:t>8.2.5.1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_Toc34736035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6DBB8201" w14:textId="0D4BC4F1"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00B62C0E" w:rsidRPr="00E45F23">
          <w:rPr>
            <w:rStyle w:val="Hyperlink"/>
            <w:noProof/>
          </w:rPr>
          <w:t>8.2.5.2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_Toc34736036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4D775EFE" w14:textId="5A172BA6"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00B62C0E" w:rsidRPr="00E45F23">
          <w:rPr>
            <w:rStyle w:val="Hyperlink"/>
            <w:noProof/>
          </w:rPr>
          <w:t>8.2.5.3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_Toc34736037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7840F36" w14:textId="7FE4F47E"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00B62C0E" w:rsidRPr="00E45F23">
          <w:rPr>
            <w:rStyle w:val="Hyperlink"/>
            <w:noProof/>
          </w:rPr>
          <w:t>8.2.5.4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_Toc34736038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20487BC3" w14:textId="32509FE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00B62C0E" w:rsidRPr="00E45F23">
          <w:rPr>
            <w:rStyle w:val="Hyperlink"/>
            <w:noProof/>
          </w:rPr>
          <w:t>8.2.5.5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_Toc34736039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17C0A61C" w14:textId="345C559E" w:rsidR="00B62C0E" w:rsidRDefault="00E7532E">
      <w:pPr>
        <w:pStyle w:val="TOC3"/>
        <w:rPr>
          <w:rFonts w:asciiTheme="minorHAnsi" w:eastAsiaTheme="minorEastAsia" w:hAnsiTheme="minorHAnsi" w:cstheme="minorBidi"/>
          <w:noProof/>
          <w:sz w:val="22"/>
          <w:szCs w:val="22"/>
          <w:lang w:val="de-DE"/>
        </w:rPr>
      </w:pPr>
      <w:hyperlink w:anchor="_Toc34736040" w:history="1">
        <w:r w:rsidR="00B62C0E" w:rsidRPr="00E45F23">
          <w:rPr>
            <w:rStyle w:val="Hyperlink"/>
            <w:noProof/>
          </w:rPr>
          <w:t>8.2.6</w:t>
        </w:r>
        <w:r w:rsidR="00B62C0E">
          <w:rPr>
            <w:rFonts w:asciiTheme="minorHAnsi" w:eastAsiaTheme="minorEastAsia" w:hAnsiTheme="minorHAnsi" w:cstheme="minorBidi"/>
            <w:noProof/>
            <w:sz w:val="22"/>
            <w:szCs w:val="22"/>
            <w:lang w:val="de-DE"/>
          </w:rPr>
          <w:tab/>
        </w:r>
        <w:r w:rsidR="00B62C0E" w:rsidRPr="00E45F23">
          <w:rPr>
            <w:rStyle w:val="Hyperlink"/>
            <w:noProof/>
          </w:rPr>
          <w:t>Corner Weld</w:t>
        </w:r>
        <w:r w:rsidR="00B62C0E">
          <w:rPr>
            <w:noProof/>
            <w:webHidden/>
          </w:rPr>
          <w:tab/>
        </w:r>
        <w:r w:rsidR="00B62C0E">
          <w:rPr>
            <w:noProof/>
            <w:webHidden/>
          </w:rPr>
          <w:fldChar w:fldCharType="begin"/>
        </w:r>
        <w:r w:rsidR="00B62C0E">
          <w:rPr>
            <w:noProof/>
            <w:webHidden/>
          </w:rPr>
          <w:instrText xml:space="preserve"> PAGEREF _Toc34736040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54B13179" w14:textId="121B4693"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00B62C0E" w:rsidRPr="00E45F23">
          <w:rPr>
            <w:rStyle w:val="Hyperlink"/>
            <w:noProof/>
          </w:rPr>
          <w:t>8.2.6.1</w:t>
        </w:r>
        <w:r w:rsidR="00B62C0E">
          <w:rPr>
            <w:rFonts w:asciiTheme="minorHAnsi" w:eastAsiaTheme="minorEastAsia" w:hAnsiTheme="minorHAnsi" w:cstheme="minorBidi"/>
            <w:noProof/>
            <w:sz w:val="22"/>
            <w:szCs w:val="22"/>
            <w:lang w:val="de-DE"/>
          </w:rPr>
          <w:tab/>
        </w:r>
        <w:r w:rsidR="00B62C0E" w:rsidRPr="00E45F23">
          <w:rPr>
            <w:rStyle w:val="Hyperlink"/>
            <w:noProof/>
          </w:rPr>
          <w:t>Simple Corner Weld</w:t>
        </w:r>
        <w:r w:rsidR="00B62C0E">
          <w:rPr>
            <w:noProof/>
            <w:webHidden/>
          </w:rPr>
          <w:tab/>
        </w:r>
        <w:r w:rsidR="00B62C0E">
          <w:rPr>
            <w:noProof/>
            <w:webHidden/>
          </w:rPr>
          <w:fldChar w:fldCharType="begin"/>
        </w:r>
        <w:r w:rsidR="00B62C0E">
          <w:rPr>
            <w:noProof/>
            <w:webHidden/>
          </w:rPr>
          <w:instrText xml:space="preserve"> PAGEREF _Toc34736041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CC3DCBA" w14:textId="31803CEC"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00B62C0E" w:rsidRPr="00E45F23">
          <w:rPr>
            <w:rStyle w:val="Hyperlink"/>
            <w:noProof/>
          </w:rPr>
          <w:t>8.2.6.2</w:t>
        </w:r>
        <w:r w:rsidR="00B62C0E">
          <w:rPr>
            <w:rFonts w:asciiTheme="minorHAnsi" w:eastAsiaTheme="minorEastAsia" w:hAnsiTheme="minorHAnsi" w:cstheme="minorBidi"/>
            <w:noProof/>
            <w:sz w:val="22"/>
            <w:szCs w:val="22"/>
            <w:lang w:val="de-DE"/>
          </w:rPr>
          <w:tab/>
        </w:r>
        <w:r w:rsidR="00B62C0E" w:rsidRPr="00E45F23">
          <w:rPr>
            <w:rStyle w:val="Hyperlink"/>
            <w:noProof/>
          </w:rPr>
          <w:t>Double Corner Weld</w:t>
        </w:r>
        <w:r w:rsidR="00B62C0E">
          <w:rPr>
            <w:noProof/>
            <w:webHidden/>
          </w:rPr>
          <w:tab/>
        </w:r>
        <w:r w:rsidR="00B62C0E">
          <w:rPr>
            <w:noProof/>
            <w:webHidden/>
          </w:rPr>
          <w:fldChar w:fldCharType="begin"/>
        </w:r>
        <w:r w:rsidR="00B62C0E">
          <w:rPr>
            <w:noProof/>
            <w:webHidden/>
          </w:rPr>
          <w:instrText xml:space="preserve"> PAGEREF _Toc34736042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70F7A961" w14:textId="6F33EDF2"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00B62C0E" w:rsidRPr="00E45F23">
          <w:rPr>
            <w:rStyle w:val="Hyperlink"/>
            <w:noProof/>
          </w:rPr>
          <w:t>8.2.6.3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_Toc34736043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6829D7F6" w14:textId="43AAC6C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00B62C0E" w:rsidRPr="00E45F23">
          <w:rPr>
            <w:rStyle w:val="Hyperlink"/>
            <w:noProof/>
          </w:rPr>
          <w:t>8.2.6.4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_Toc34736044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284EDD99" w14:textId="4545AC7D"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00B62C0E" w:rsidRPr="00E45F23">
          <w:rPr>
            <w:rStyle w:val="Hyperlink"/>
            <w:noProof/>
          </w:rPr>
          <w:t>8.2.6.5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_Toc34736045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7497F944" w14:textId="4CED7AF7" w:rsidR="00B62C0E" w:rsidRDefault="00E7532E">
      <w:pPr>
        <w:pStyle w:val="TOC3"/>
        <w:rPr>
          <w:rFonts w:asciiTheme="minorHAnsi" w:eastAsiaTheme="minorEastAsia" w:hAnsiTheme="minorHAnsi" w:cstheme="minorBidi"/>
          <w:noProof/>
          <w:sz w:val="22"/>
          <w:szCs w:val="22"/>
          <w:lang w:val="de-DE"/>
        </w:rPr>
      </w:pPr>
      <w:hyperlink w:anchor="_Toc34736046" w:history="1">
        <w:r w:rsidR="00B62C0E" w:rsidRPr="00E45F23">
          <w:rPr>
            <w:rStyle w:val="Hyperlink"/>
            <w:noProof/>
          </w:rPr>
          <w:t>8.2.7</w:t>
        </w:r>
        <w:r w:rsidR="00B62C0E">
          <w:rPr>
            <w:rFonts w:asciiTheme="minorHAnsi" w:eastAsiaTheme="minorEastAsia" w:hAnsiTheme="minorHAnsi" w:cstheme="minorBidi"/>
            <w:noProof/>
            <w:sz w:val="22"/>
            <w:szCs w:val="22"/>
            <w:lang w:val="de-DE"/>
          </w:rPr>
          <w:tab/>
        </w:r>
        <w:r w:rsidR="00B62C0E" w:rsidRPr="00E45F23">
          <w:rPr>
            <w:rStyle w:val="Hyperlink"/>
            <w:noProof/>
          </w:rPr>
          <w:t>Edge Weld</w:t>
        </w:r>
        <w:r w:rsidR="00B62C0E">
          <w:rPr>
            <w:noProof/>
            <w:webHidden/>
          </w:rPr>
          <w:tab/>
        </w:r>
        <w:r w:rsidR="00B62C0E">
          <w:rPr>
            <w:noProof/>
            <w:webHidden/>
          </w:rPr>
          <w:fldChar w:fldCharType="begin"/>
        </w:r>
        <w:r w:rsidR="00B62C0E">
          <w:rPr>
            <w:noProof/>
            <w:webHidden/>
          </w:rPr>
          <w:instrText xml:space="preserve"> PAGEREF _Toc34736046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54298DF" w14:textId="239A59F2"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00B62C0E" w:rsidRPr="00E45F23">
          <w:rPr>
            <w:rStyle w:val="Hyperlink"/>
            <w:noProof/>
          </w:rPr>
          <w:t>8.2.7.1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_Toc34736047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EF5D87" w14:textId="10ADBBE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00B62C0E" w:rsidRPr="00E45F23">
          <w:rPr>
            <w:rStyle w:val="Hyperlink"/>
            <w:noProof/>
          </w:rPr>
          <w:t>8.2.7.2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_Toc34736048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7E3FEEE" w14:textId="6926DF86"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00B62C0E" w:rsidRPr="00E45F23">
          <w:rPr>
            <w:rStyle w:val="Hyperlink"/>
            <w:noProof/>
          </w:rPr>
          <w:t>8.2.7.3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_Toc34736049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50B79FBD" w14:textId="7F95AA53"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00B62C0E" w:rsidRPr="00E45F23">
          <w:rPr>
            <w:rStyle w:val="Hyperlink"/>
            <w:noProof/>
          </w:rPr>
          <w:t>8.2.7.4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_Toc34736050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2F78071A" w14:textId="3C21D19D"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00B62C0E" w:rsidRPr="00E45F23">
          <w:rPr>
            <w:rStyle w:val="Hyperlink"/>
            <w:noProof/>
          </w:rPr>
          <w:t>8.2.7.5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_Toc34736051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2AB54A70" w14:textId="7BB8ADF2" w:rsidR="00B62C0E" w:rsidRDefault="00E7532E">
      <w:pPr>
        <w:pStyle w:val="TOC3"/>
        <w:rPr>
          <w:rFonts w:asciiTheme="minorHAnsi" w:eastAsiaTheme="minorEastAsia" w:hAnsiTheme="minorHAnsi" w:cstheme="minorBidi"/>
          <w:noProof/>
          <w:sz w:val="22"/>
          <w:szCs w:val="22"/>
          <w:lang w:val="de-DE"/>
        </w:rPr>
      </w:pPr>
      <w:hyperlink w:anchor="_Toc34736052" w:history="1">
        <w:r w:rsidR="00B62C0E" w:rsidRPr="00E45F23">
          <w:rPr>
            <w:rStyle w:val="Hyperlink"/>
            <w:noProof/>
          </w:rPr>
          <w:t>8.2.8</w:t>
        </w:r>
        <w:r w:rsidR="00B62C0E">
          <w:rPr>
            <w:rFonts w:asciiTheme="minorHAnsi" w:eastAsiaTheme="minorEastAsia" w:hAnsiTheme="minorHAnsi" w:cstheme="minorBidi"/>
            <w:noProof/>
            <w:sz w:val="22"/>
            <w:szCs w:val="22"/>
            <w:lang w:val="de-DE"/>
          </w:rPr>
          <w:tab/>
        </w:r>
        <w:r w:rsidR="00B62C0E" w:rsidRPr="00E45F23">
          <w:rPr>
            <w:rStyle w:val="Hyperlink"/>
            <w:noProof/>
          </w:rPr>
          <w:t>I-Weld</w:t>
        </w:r>
        <w:r w:rsidR="00B62C0E">
          <w:rPr>
            <w:noProof/>
            <w:webHidden/>
          </w:rPr>
          <w:tab/>
        </w:r>
        <w:r w:rsidR="00B62C0E">
          <w:rPr>
            <w:noProof/>
            <w:webHidden/>
          </w:rPr>
          <w:fldChar w:fldCharType="begin"/>
        </w:r>
        <w:r w:rsidR="00B62C0E">
          <w:rPr>
            <w:noProof/>
            <w:webHidden/>
          </w:rPr>
          <w:instrText xml:space="preserve"> PAGEREF _Toc34736052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07F563F0" w14:textId="5C65C705"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00B62C0E" w:rsidRPr="00E45F23">
          <w:rPr>
            <w:rStyle w:val="Hyperlink"/>
            <w:noProof/>
          </w:rPr>
          <w:t>8.2.8.1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_Toc34736053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6C0798F8" w14:textId="20ABA426"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00B62C0E" w:rsidRPr="00E45F23">
          <w:rPr>
            <w:rStyle w:val="Hyperlink"/>
            <w:noProof/>
          </w:rPr>
          <w:t>8.2.8.2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_Toc34736054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7A84576E" w14:textId="686DBBE0"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00B62C0E" w:rsidRPr="00E45F23">
          <w:rPr>
            <w:rStyle w:val="Hyperlink"/>
            <w:noProof/>
          </w:rPr>
          <w:t>8.2.8.3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_Toc34736055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421B022F" w14:textId="68691ADA"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00B62C0E" w:rsidRPr="00E45F23">
          <w:rPr>
            <w:rStyle w:val="Hyperlink"/>
            <w:noProof/>
          </w:rPr>
          <w:t>8.2.8.4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12F9C38" w14:textId="396DF381"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00B62C0E" w:rsidRPr="00E45F23">
          <w:rPr>
            <w:rStyle w:val="Hyperlink"/>
            <w:noProof/>
          </w:rPr>
          <w:t>8.2.8.5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_Toc34736057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3A88CD56" w14:textId="4DF145DB" w:rsidR="00B62C0E" w:rsidRDefault="00E7532E">
      <w:pPr>
        <w:pStyle w:val="TOC3"/>
        <w:rPr>
          <w:rFonts w:asciiTheme="minorHAnsi" w:eastAsiaTheme="minorEastAsia" w:hAnsiTheme="minorHAnsi" w:cstheme="minorBidi"/>
          <w:noProof/>
          <w:sz w:val="22"/>
          <w:szCs w:val="22"/>
          <w:lang w:val="de-DE"/>
        </w:rPr>
      </w:pPr>
      <w:hyperlink w:anchor="_Toc34736058" w:history="1">
        <w:r w:rsidR="00B62C0E" w:rsidRPr="00E45F23">
          <w:rPr>
            <w:rStyle w:val="Hyperlink"/>
            <w:noProof/>
          </w:rPr>
          <w:t>8.2.9</w:t>
        </w:r>
        <w:r w:rsidR="00B62C0E">
          <w:rPr>
            <w:rFonts w:asciiTheme="minorHAnsi" w:eastAsiaTheme="minorEastAsia" w:hAnsiTheme="minorHAnsi" w:cstheme="minorBidi"/>
            <w:noProof/>
            <w:sz w:val="22"/>
            <w:szCs w:val="22"/>
            <w:lang w:val="de-DE"/>
          </w:rPr>
          <w:tab/>
        </w:r>
        <w:r w:rsidR="00B62C0E" w:rsidRPr="00E45F23">
          <w:rPr>
            <w:rStyle w:val="Hyperlink"/>
            <w:noProof/>
          </w:rPr>
          <w:t>Overlap Weld</w:t>
        </w:r>
        <w:r w:rsidR="00B62C0E">
          <w:rPr>
            <w:noProof/>
            <w:webHidden/>
          </w:rPr>
          <w:tab/>
        </w:r>
        <w:r w:rsidR="00B62C0E">
          <w:rPr>
            <w:noProof/>
            <w:webHidden/>
          </w:rPr>
          <w:fldChar w:fldCharType="begin"/>
        </w:r>
        <w:r w:rsidR="00B62C0E">
          <w:rPr>
            <w:noProof/>
            <w:webHidden/>
          </w:rPr>
          <w:instrText xml:space="preserve"> PAGEREF _Toc34736058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D3A308A" w14:textId="0E7E31DA"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00B62C0E" w:rsidRPr="00E45F23">
          <w:rPr>
            <w:rStyle w:val="Hyperlink"/>
            <w:noProof/>
          </w:rPr>
          <w:t>8.2.9.1</w:t>
        </w:r>
        <w:r w:rsidR="00B62C0E">
          <w:rPr>
            <w:rFonts w:asciiTheme="minorHAnsi" w:eastAsiaTheme="minorEastAsia" w:hAnsiTheme="minorHAnsi" w:cstheme="minorBidi"/>
            <w:noProof/>
            <w:sz w:val="22"/>
            <w:szCs w:val="22"/>
            <w:lang w:val="de-DE"/>
          </w:rPr>
          <w:tab/>
        </w:r>
        <w:r w:rsidR="00B62C0E" w:rsidRPr="00E45F23">
          <w:rPr>
            <w:rStyle w:val="Hyperlink"/>
            <w:noProof/>
          </w:rPr>
          <w:t>Simple Overlap Weld</w:t>
        </w:r>
        <w:r w:rsidR="00B62C0E">
          <w:rPr>
            <w:noProof/>
            <w:webHidden/>
          </w:rPr>
          <w:tab/>
        </w:r>
        <w:r w:rsidR="00B62C0E">
          <w:rPr>
            <w:noProof/>
            <w:webHidden/>
          </w:rPr>
          <w:fldChar w:fldCharType="begin"/>
        </w:r>
        <w:r w:rsidR="00B62C0E">
          <w:rPr>
            <w:noProof/>
            <w:webHidden/>
          </w:rPr>
          <w:instrText xml:space="preserve"> PAGEREF _Toc34736059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C64DEDF" w14:textId="5224A827"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00B62C0E" w:rsidRPr="00E45F23">
          <w:rPr>
            <w:rStyle w:val="Hyperlink"/>
            <w:noProof/>
          </w:rPr>
          <w:t>8.2.9.2</w:t>
        </w:r>
        <w:r w:rsidR="00B62C0E">
          <w:rPr>
            <w:rFonts w:asciiTheme="minorHAnsi" w:eastAsiaTheme="minorEastAsia" w:hAnsiTheme="minorHAnsi" w:cstheme="minorBidi"/>
            <w:noProof/>
            <w:sz w:val="22"/>
            <w:szCs w:val="22"/>
            <w:lang w:val="de-DE"/>
          </w:rPr>
          <w:tab/>
        </w:r>
        <w:r w:rsidR="00B62C0E" w:rsidRPr="00E45F23">
          <w:rPr>
            <w:rStyle w:val="Hyperlink"/>
            <w:noProof/>
          </w:rPr>
          <w:t>Single Sided Double Overlap Weld</w:t>
        </w:r>
        <w:r w:rsidR="00B62C0E">
          <w:rPr>
            <w:noProof/>
            <w:webHidden/>
          </w:rPr>
          <w:tab/>
        </w:r>
        <w:r w:rsidR="00B62C0E">
          <w:rPr>
            <w:noProof/>
            <w:webHidden/>
          </w:rPr>
          <w:fldChar w:fldCharType="begin"/>
        </w:r>
        <w:r w:rsidR="00B62C0E">
          <w:rPr>
            <w:noProof/>
            <w:webHidden/>
          </w:rPr>
          <w:instrText xml:space="preserve"> PAGEREF _Toc34736060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34C6E874" w14:textId="211BCD7C"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00B62C0E" w:rsidRPr="00E45F23">
          <w:rPr>
            <w:rStyle w:val="Hyperlink"/>
            <w:noProof/>
          </w:rPr>
          <w:t>8.2.9.3</w:t>
        </w:r>
        <w:r w:rsidR="00B62C0E">
          <w:rPr>
            <w:rFonts w:asciiTheme="minorHAnsi" w:eastAsiaTheme="minorEastAsia" w:hAnsiTheme="minorHAnsi" w:cstheme="minorBidi"/>
            <w:noProof/>
            <w:sz w:val="22"/>
            <w:szCs w:val="22"/>
            <w:lang w:val="de-DE"/>
          </w:rPr>
          <w:tab/>
        </w:r>
        <w:r w:rsidR="00B62C0E" w:rsidRPr="00E45F23">
          <w:rPr>
            <w:rStyle w:val="Hyperlink"/>
            <w:noProof/>
          </w:rPr>
          <w:t>Double Sided Double Overlap Weld</w:t>
        </w:r>
        <w:r w:rsidR="00B62C0E">
          <w:rPr>
            <w:noProof/>
            <w:webHidden/>
          </w:rPr>
          <w:tab/>
        </w:r>
        <w:r w:rsidR="00B62C0E">
          <w:rPr>
            <w:noProof/>
            <w:webHidden/>
          </w:rPr>
          <w:fldChar w:fldCharType="begin"/>
        </w:r>
        <w:r w:rsidR="00B62C0E">
          <w:rPr>
            <w:noProof/>
            <w:webHidden/>
          </w:rPr>
          <w:instrText xml:space="preserve"> PAGEREF _Toc34736061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DD08301" w14:textId="12440464"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00B62C0E" w:rsidRPr="00E45F23">
          <w:rPr>
            <w:rStyle w:val="Hyperlink"/>
            <w:noProof/>
          </w:rPr>
          <w:t>8.2.9.4</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_Toc34736062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533EA789" w14:textId="19AF3199"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00B62C0E" w:rsidRPr="00E45F23">
          <w:rPr>
            <w:rStyle w:val="Hyperlink"/>
            <w:noProof/>
          </w:rPr>
          <w:t>8.2.9.5</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_Toc34736063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25AE1B5F" w14:textId="53BD6ECF"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00B62C0E" w:rsidRPr="00E45F23">
          <w:rPr>
            <w:rStyle w:val="Hyperlink"/>
            <w:noProof/>
          </w:rPr>
          <w:t>8.2.9.6</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_Toc34736064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235CD4DE" w14:textId="27DEBFC2" w:rsidR="00B62C0E" w:rsidRDefault="00E7532E">
      <w:pPr>
        <w:pStyle w:val="TOC3"/>
        <w:rPr>
          <w:rFonts w:asciiTheme="minorHAnsi" w:eastAsiaTheme="minorEastAsia" w:hAnsiTheme="minorHAnsi" w:cstheme="minorBidi"/>
          <w:noProof/>
          <w:sz w:val="22"/>
          <w:szCs w:val="22"/>
          <w:lang w:val="de-DE"/>
        </w:rPr>
      </w:pPr>
      <w:hyperlink w:anchor="_Toc34736065" w:history="1">
        <w:r w:rsidR="00B62C0E" w:rsidRPr="00E45F23">
          <w:rPr>
            <w:rStyle w:val="Hyperlink"/>
            <w:noProof/>
          </w:rPr>
          <w:t>8.2.10</w:t>
        </w:r>
        <w:r w:rsidR="00B62C0E">
          <w:rPr>
            <w:rFonts w:asciiTheme="minorHAnsi" w:eastAsiaTheme="minorEastAsia" w:hAnsiTheme="minorHAnsi" w:cstheme="minorBidi"/>
            <w:noProof/>
            <w:sz w:val="22"/>
            <w:szCs w:val="22"/>
            <w:lang w:val="de-DE"/>
          </w:rPr>
          <w:tab/>
        </w:r>
        <w:r w:rsidR="00B62C0E" w:rsidRPr="00E45F23">
          <w:rPr>
            <w:rStyle w:val="Hyperlink"/>
            <w:noProof/>
          </w:rPr>
          <w:t>Y-Joint</w:t>
        </w:r>
        <w:r w:rsidR="00B62C0E">
          <w:rPr>
            <w:noProof/>
            <w:webHidden/>
          </w:rPr>
          <w:tab/>
        </w:r>
        <w:r w:rsidR="00B62C0E">
          <w:rPr>
            <w:noProof/>
            <w:webHidden/>
          </w:rPr>
          <w:fldChar w:fldCharType="begin"/>
        </w:r>
        <w:r w:rsidR="00B62C0E">
          <w:rPr>
            <w:noProof/>
            <w:webHidden/>
          </w:rPr>
          <w:instrText xml:space="preserve"> PAGEREF _Toc34736065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3B5F1BD2" w14:textId="6F6E9FB5"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00B62C0E" w:rsidRPr="00E45F23">
          <w:rPr>
            <w:rStyle w:val="Hyperlink"/>
            <w:noProof/>
          </w:rPr>
          <w:t>8.2.10.1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_Toc34736066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4ABB1297" w14:textId="32E55912"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00B62C0E" w:rsidRPr="00E45F23">
          <w:rPr>
            <w:rStyle w:val="Hyperlink"/>
            <w:noProof/>
          </w:rPr>
          <w:t>8.2.10.2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_Toc34736067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05C519C1" w14:textId="6A37FE1D"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00B62C0E" w:rsidRPr="00E45F23">
          <w:rPr>
            <w:rStyle w:val="Hyperlink"/>
            <w:noProof/>
          </w:rPr>
          <w:t>8.2.10.3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_Toc34736068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579ADFE" w14:textId="41C90CEB"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00B62C0E" w:rsidRPr="00E45F23">
          <w:rPr>
            <w:rStyle w:val="Hyperlink"/>
            <w:noProof/>
          </w:rPr>
          <w:t>8.2.10.4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_Toc34736069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814E1E8" w14:textId="2790C4B4"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00B62C0E" w:rsidRPr="00E45F23">
          <w:rPr>
            <w:rStyle w:val="Hyperlink"/>
            <w:noProof/>
          </w:rPr>
          <w:t>8.2.10.5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_Toc34736070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342B6C34" w14:textId="0AFBC520" w:rsidR="00B62C0E" w:rsidRDefault="00E7532E">
      <w:pPr>
        <w:pStyle w:val="TOC3"/>
        <w:rPr>
          <w:rFonts w:asciiTheme="minorHAnsi" w:eastAsiaTheme="minorEastAsia" w:hAnsiTheme="minorHAnsi" w:cstheme="minorBidi"/>
          <w:noProof/>
          <w:sz w:val="22"/>
          <w:szCs w:val="22"/>
          <w:lang w:val="de-DE"/>
        </w:rPr>
      </w:pPr>
      <w:hyperlink w:anchor="_Toc34736071" w:history="1">
        <w:r w:rsidR="00B62C0E" w:rsidRPr="00E45F23">
          <w:rPr>
            <w:rStyle w:val="Hyperlink"/>
            <w:noProof/>
          </w:rPr>
          <w:t>8.2.11</w:t>
        </w:r>
        <w:r w:rsidR="00B62C0E">
          <w:rPr>
            <w:rFonts w:asciiTheme="minorHAnsi" w:eastAsiaTheme="minorEastAsia" w:hAnsiTheme="minorHAnsi" w:cstheme="minorBidi"/>
            <w:noProof/>
            <w:sz w:val="22"/>
            <w:szCs w:val="22"/>
            <w:lang w:val="de-DE"/>
          </w:rPr>
          <w:tab/>
        </w:r>
        <w:r w:rsidR="00B62C0E" w:rsidRPr="00E45F23">
          <w:rPr>
            <w:rStyle w:val="Hyperlink"/>
            <w:noProof/>
          </w:rPr>
          <w:t>K-Joint</w:t>
        </w:r>
        <w:r w:rsidR="00B62C0E">
          <w:rPr>
            <w:noProof/>
            <w:webHidden/>
          </w:rPr>
          <w:tab/>
        </w:r>
        <w:r w:rsidR="00B62C0E">
          <w:rPr>
            <w:noProof/>
            <w:webHidden/>
          </w:rPr>
          <w:fldChar w:fldCharType="begin"/>
        </w:r>
        <w:r w:rsidR="00B62C0E">
          <w:rPr>
            <w:noProof/>
            <w:webHidden/>
          </w:rPr>
          <w:instrText xml:space="preserve"> PAGEREF _Toc34736071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0E2E874" w14:textId="02AF9AC7"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00B62C0E" w:rsidRPr="00E45F23">
          <w:rPr>
            <w:rStyle w:val="Hyperlink"/>
            <w:noProof/>
          </w:rPr>
          <w:t>8.2.11.1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1BFC4A4A" w14:textId="71C3FD07"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00B62C0E" w:rsidRPr="00E45F23">
          <w:rPr>
            <w:rStyle w:val="Hyperlink"/>
            <w:noProof/>
          </w:rPr>
          <w:t>8.2.11.2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38BAA970" w14:textId="4C8B53FF"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00B62C0E" w:rsidRPr="00E45F23">
          <w:rPr>
            <w:rStyle w:val="Hyperlink"/>
            <w:noProof/>
          </w:rPr>
          <w:t>8.2.11.3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_Toc34736074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6C0307A3" w14:textId="77298D49"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00B62C0E" w:rsidRPr="00E45F23">
          <w:rPr>
            <w:rStyle w:val="Hyperlink"/>
            <w:noProof/>
          </w:rPr>
          <w:t>8.2.11.4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_Toc34736075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4B48E78F" w14:textId="7041CF3B"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00B62C0E" w:rsidRPr="00E45F23">
          <w:rPr>
            <w:rStyle w:val="Hyperlink"/>
            <w:noProof/>
          </w:rPr>
          <w:t>8.2.11.5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_Toc34736076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46E82FCA" w14:textId="57552560" w:rsidR="00B62C0E" w:rsidRDefault="00E7532E">
      <w:pPr>
        <w:pStyle w:val="TOC3"/>
        <w:rPr>
          <w:rFonts w:asciiTheme="minorHAnsi" w:eastAsiaTheme="minorEastAsia" w:hAnsiTheme="minorHAnsi" w:cstheme="minorBidi"/>
          <w:noProof/>
          <w:sz w:val="22"/>
          <w:szCs w:val="22"/>
          <w:lang w:val="de-DE"/>
        </w:rPr>
      </w:pPr>
      <w:hyperlink w:anchor="_Toc34736077" w:history="1">
        <w:r w:rsidR="00B62C0E" w:rsidRPr="00E45F23">
          <w:rPr>
            <w:rStyle w:val="Hyperlink"/>
            <w:noProof/>
          </w:rPr>
          <w:t>8.2.12</w:t>
        </w:r>
        <w:r w:rsidR="00B62C0E">
          <w:rPr>
            <w:rFonts w:asciiTheme="minorHAnsi" w:eastAsiaTheme="minorEastAsia" w:hAnsiTheme="minorHAnsi" w:cstheme="minorBidi"/>
            <w:noProof/>
            <w:sz w:val="22"/>
            <w:szCs w:val="22"/>
            <w:lang w:val="de-DE"/>
          </w:rPr>
          <w:tab/>
        </w:r>
        <w:r w:rsidR="00B62C0E" w:rsidRPr="00E45F23">
          <w:rPr>
            <w:rStyle w:val="Hyperlink"/>
            <w:noProof/>
          </w:rPr>
          <w:t>Cruciform Joint</w:t>
        </w:r>
        <w:r w:rsidR="00B62C0E">
          <w:rPr>
            <w:noProof/>
            <w:webHidden/>
          </w:rPr>
          <w:tab/>
        </w:r>
        <w:r w:rsidR="00B62C0E">
          <w:rPr>
            <w:noProof/>
            <w:webHidden/>
          </w:rPr>
          <w:fldChar w:fldCharType="begin"/>
        </w:r>
        <w:r w:rsidR="00B62C0E">
          <w:rPr>
            <w:noProof/>
            <w:webHidden/>
          </w:rPr>
          <w:instrText xml:space="preserve"> PAGEREF _Toc34736077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547E463A" w14:textId="0B369397"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00B62C0E" w:rsidRPr="00E45F23">
          <w:rPr>
            <w:rStyle w:val="Hyperlink"/>
            <w:noProof/>
          </w:rPr>
          <w:t>8.2.12.1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_Toc34736078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B5903DA" w14:textId="7D5C9FCD"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00B62C0E" w:rsidRPr="00E45F23">
          <w:rPr>
            <w:rStyle w:val="Hyperlink"/>
            <w:noProof/>
          </w:rPr>
          <w:t>8.2.12.2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_Toc34736079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70F5816F" w14:textId="69125AF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00B62C0E" w:rsidRPr="00E45F23">
          <w:rPr>
            <w:rStyle w:val="Hyperlink"/>
            <w:noProof/>
          </w:rPr>
          <w:t>8.2.12.3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_Toc34736080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157364DB" w14:textId="1EB05512"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00B62C0E" w:rsidRPr="00E45F23">
          <w:rPr>
            <w:rStyle w:val="Hyperlink"/>
            <w:noProof/>
          </w:rPr>
          <w:t>8.2.12.4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_Toc34736081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6F0DDD5" w14:textId="6D6D0872"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00B62C0E" w:rsidRPr="00E45F23">
          <w:rPr>
            <w:rStyle w:val="Hyperlink"/>
            <w:noProof/>
          </w:rPr>
          <w:t>8.2.12.5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_Toc34736082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617AF7AA" w14:textId="4B2405A2" w:rsidR="00B62C0E" w:rsidRDefault="00E7532E">
      <w:pPr>
        <w:pStyle w:val="TOC3"/>
        <w:rPr>
          <w:rFonts w:asciiTheme="minorHAnsi" w:eastAsiaTheme="minorEastAsia" w:hAnsiTheme="minorHAnsi" w:cstheme="minorBidi"/>
          <w:noProof/>
          <w:sz w:val="22"/>
          <w:szCs w:val="22"/>
          <w:lang w:val="de-DE"/>
        </w:rPr>
      </w:pPr>
      <w:hyperlink w:anchor="_Toc34736083" w:history="1">
        <w:r w:rsidR="00B62C0E" w:rsidRPr="00E45F23">
          <w:rPr>
            <w:rStyle w:val="Hyperlink"/>
            <w:noProof/>
          </w:rPr>
          <w:t>8.2.13</w:t>
        </w:r>
        <w:r w:rsidR="00B62C0E">
          <w:rPr>
            <w:rFonts w:asciiTheme="minorHAnsi" w:eastAsiaTheme="minorEastAsia" w:hAnsiTheme="minorHAnsi" w:cstheme="minorBidi"/>
            <w:noProof/>
            <w:sz w:val="22"/>
            <w:szCs w:val="22"/>
            <w:lang w:val="de-DE"/>
          </w:rPr>
          <w:tab/>
        </w:r>
        <w:r w:rsidR="00B62C0E" w:rsidRPr="00E45F23">
          <w:rPr>
            <w:rStyle w:val="Hyperlink"/>
            <w:noProof/>
          </w:rPr>
          <w:t>Flared Joint</w:t>
        </w:r>
        <w:r w:rsidR="00B62C0E">
          <w:rPr>
            <w:noProof/>
            <w:webHidden/>
          </w:rPr>
          <w:tab/>
        </w:r>
        <w:r w:rsidR="00B62C0E">
          <w:rPr>
            <w:noProof/>
            <w:webHidden/>
          </w:rPr>
          <w:fldChar w:fldCharType="begin"/>
        </w:r>
        <w:r w:rsidR="00B62C0E">
          <w:rPr>
            <w:noProof/>
            <w:webHidden/>
          </w:rPr>
          <w:instrText xml:space="preserve"> PAGEREF _Toc34736083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457C12F1" w14:textId="4A6B9B58"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00B62C0E" w:rsidRPr="00E45F23">
          <w:rPr>
            <w:rStyle w:val="Hyperlink"/>
            <w:noProof/>
          </w:rPr>
          <w:t>8.2.13.1</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_Toc34736084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43EF8DC1" w14:textId="592D08FA"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00B62C0E" w:rsidRPr="00E45F23">
          <w:rPr>
            <w:rStyle w:val="Hyperlink"/>
            <w:noProof/>
          </w:rPr>
          <w:t>8.2.13.2</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_Toc34736085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81DF5A9" w14:textId="32847B0E" w:rsidR="00B62C0E" w:rsidRDefault="00E7532E">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00B62C0E" w:rsidRPr="00E45F23">
          <w:rPr>
            <w:rStyle w:val="Hyperlink"/>
            <w:noProof/>
          </w:rPr>
          <w:t>8.2.13.3</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_Toc34736086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1066385A" w14:textId="63D9C43A"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00B62C0E" w:rsidRPr="00E45F23">
          <w:rPr>
            <w:rStyle w:val="Hyperlink"/>
            <w:noProof/>
          </w:rPr>
          <w:t>8.3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Lines</w:t>
        </w:r>
        <w:r w:rsidR="00B62C0E">
          <w:rPr>
            <w:noProof/>
            <w:webHidden/>
          </w:rPr>
          <w:tab/>
        </w:r>
        <w:r w:rsidR="00B62C0E">
          <w:rPr>
            <w:noProof/>
            <w:webHidden/>
          </w:rPr>
          <w:fldChar w:fldCharType="begin"/>
        </w:r>
        <w:r w:rsidR="00B62C0E">
          <w:rPr>
            <w:noProof/>
            <w:webHidden/>
          </w:rPr>
          <w:instrText xml:space="preserve"> PAGEREF _Toc34736087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C8C9403" w14:textId="0EFF41DC"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00B62C0E" w:rsidRPr="00E45F23">
          <w:rPr>
            <w:rStyle w:val="Hyperlink"/>
            <w:noProof/>
          </w:rPr>
          <w:t>8.4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Hemming Flanges</w:t>
        </w:r>
        <w:r w:rsidR="00B62C0E">
          <w:rPr>
            <w:noProof/>
            <w:webHidden/>
          </w:rPr>
          <w:tab/>
        </w:r>
        <w:r w:rsidR="00B62C0E">
          <w:rPr>
            <w:noProof/>
            <w:webHidden/>
          </w:rPr>
          <w:fldChar w:fldCharType="begin"/>
        </w:r>
        <w:r w:rsidR="00B62C0E">
          <w:rPr>
            <w:noProof/>
            <w:webHidden/>
          </w:rPr>
          <w:instrText xml:space="preserve"> PAGEREF _Toc34736088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7816FD38" w14:textId="7AA1A10B" w:rsidR="00B62C0E" w:rsidRDefault="00E7532E">
      <w:pPr>
        <w:pStyle w:val="TOC3"/>
        <w:rPr>
          <w:rFonts w:asciiTheme="minorHAnsi" w:eastAsiaTheme="minorEastAsia" w:hAnsiTheme="minorHAnsi" w:cstheme="minorBidi"/>
          <w:noProof/>
          <w:sz w:val="22"/>
          <w:szCs w:val="22"/>
          <w:lang w:val="de-DE"/>
        </w:rPr>
      </w:pPr>
      <w:hyperlink w:anchor="_Toc34736089" w:history="1">
        <w:r w:rsidR="00B62C0E" w:rsidRPr="00E45F23">
          <w:rPr>
            <w:rStyle w:val="Hyperlink"/>
            <w:noProof/>
          </w:rPr>
          <w:t>8.4.1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_Toc34736089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24FD4E26" w14:textId="5579482C" w:rsidR="00B62C0E" w:rsidRDefault="00E7532E">
      <w:pPr>
        <w:pStyle w:val="TOC3"/>
        <w:rPr>
          <w:rFonts w:asciiTheme="minorHAnsi" w:eastAsiaTheme="minorEastAsia" w:hAnsiTheme="minorHAnsi" w:cstheme="minorBidi"/>
          <w:noProof/>
          <w:sz w:val="22"/>
          <w:szCs w:val="22"/>
          <w:lang w:val="de-DE"/>
        </w:rPr>
      </w:pPr>
      <w:hyperlink w:anchor="_Toc34736090" w:history="1">
        <w:r w:rsidR="00B62C0E" w:rsidRPr="00E45F23">
          <w:rPr>
            <w:rStyle w:val="Hyperlink"/>
            <w:noProof/>
          </w:rPr>
          <w:t>8.4.2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noProof/>
          </w:rPr>
          <w:t>&lt;hemming/&gt;</w:t>
        </w:r>
        <w:r w:rsidR="00B62C0E">
          <w:rPr>
            <w:noProof/>
            <w:webHidden/>
          </w:rPr>
          <w:tab/>
        </w:r>
        <w:r w:rsidR="00B62C0E">
          <w:rPr>
            <w:noProof/>
            <w:webHidden/>
          </w:rPr>
          <w:fldChar w:fldCharType="begin"/>
        </w:r>
        <w:r w:rsidR="00B62C0E">
          <w:rPr>
            <w:noProof/>
            <w:webHidden/>
          </w:rPr>
          <w:instrText xml:space="preserve"> PAGEREF _Toc34736090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24ABC493" w14:textId="35580350"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00B62C0E" w:rsidRPr="00E45F23">
          <w:rPr>
            <w:rStyle w:val="Hyperlink"/>
            <w:noProof/>
          </w:rPr>
          <w:t>8.5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Sequence Connections</w:t>
        </w:r>
        <w:r w:rsidR="00B62C0E">
          <w:rPr>
            <w:noProof/>
            <w:webHidden/>
          </w:rPr>
          <w:tab/>
        </w:r>
        <w:r w:rsidR="00B62C0E">
          <w:rPr>
            <w:noProof/>
            <w:webHidden/>
          </w:rPr>
          <w:fldChar w:fldCharType="begin"/>
        </w:r>
        <w:r w:rsidR="00B62C0E">
          <w:rPr>
            <w:noProof/>
            <w:webHidden/>
          </w:rPr>
          <w:instrText xml:space="preserve"> PAGEREF _Toc34736091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6CA0FACA" w14:textId="3AC67A0D" w:rsidR="00B62C0E" w:rsidRDefault="00E7532E">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00B62C0E" w:rsidRPr="00E45F23">
          <w:rPr>
            <w:rStyle w:val="Hyperlink"/>
            <w:noProof/>
            <w14:scene3d>
              <w14:camera w14:prst="orthographicFront"/>
              <w14:lightRig w14:rig="threePt" w14:dir="t">
                <w14:rot w14:lat="0" w14:lon="0" w14:rev="0"/>
              </w14:lightRig>
            </w14:scene3d>
          </w:rPr>
          <w:t>9</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2D connections</w:t>
        </w:r>
        <w:r w:rsidR="00B62C0E">
          <w:rPr>
            <w:noProof/>
            <w:webHidden/>
          </w:rPr>
          <w:tab/>
        </w:r>
        <w:r w:rsidR="00B62C0E">
          <w:rPr>
            <w:noProof/>
            <w:webHidden/>
          </w:rPr>
          <w:fldChar w:fldCharType="begin"/>
        </w:r>
        <w:r w:rsidR="00B62C0E">
          <w:rPr>
            <w:noProof/>
            <w:webHidden/>
          </w:rPr>
          <w:instrText xml:space="preserve"> PAGEREF _Toc34736092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6C20AD8" w14:textId="52C40DBD"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00B62C0E" w:rsidRPr="00E45F23">
          <w:rPr>
            <w:rStyle w:val="Hyperlink"/>
            <w:noProof/>
          </w:rPr>
          <w:t>9.1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_Toc34736093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D26FD3A" w14:textId="024C6F5E" w:rsidR="00B62C0E" w:rsidRDefault="00E7532E">
      <w:pPr>
        <w:pStyle w:val="TOC3"/>
        <w:rPr>
          <w:rFonts w:asciiTheme="minorHAnsi" w:eastAsiaTheme="minorEastAsia" w:hAnsiTheme="minorHAnsi" w:cstheme="minorBidi"/>
          <w:noProof/>
          <w:sz w:val="22"/>
          <w:szCs w:val="22"/>
          <w:lang w:val="de-DE"/>
        </w:rPr>
      </w:pPr>
      <w:hyperlink w:anchor="_Toc34736094" w:history="1">
        <w:r w:rsidR="00B62C0E" w:rsidRPr="00E45F23">
          <w:rPr>
            <w:rStyle w:val="Hyperlink"/>
            <w:noProof/>
          </w:rPr>
          <w:t>9.1.1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_Toc34736094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2BCD5E2F" w14:textId="77B519F0" w:rsidR="00B62C0E" w:rsidRDefault="00E7532E">
      <w:pPr>
        <w:pStyle w:val="TOC3"/>
        <w:rPr>
          <w:rFonts w:asciiTheme="minorHAnsi" w:eastAsiaTheme="minorEastAsia" w:hAnsiTheme="minorHAnsi" w:cstheme="minorBidi"/>
          <w:noProof/>
          <w:sz w:val="22"/>
          <w:szCs w:val="22"/>
          <w:lang w:val="de-DE"/>
        </w:rPr>
      </w:pPr>
      <w:hyperlink w:anchor="_Toc34736095" w:history="1">
        <w:r w:rsidR="00B62C0E" w:rsidRPr="00E45F23">
          <w:rPr>
            <w:rStyle w:val="Hyperlink"/>
            <w:noProof/>
          </w:rPr>
          <w:t>9.1.2</w:t>
        </w:r>
        <w:r w:rsidR="00B62C0E">
          <w:rPr>
            <w:rFonts w:asciiTheme="minorHAnsi" w:eastAsiaTheme="minorEastAsia" w:hAnsiTheme="minorHAnsi" w:cstheme="minorBidi"/>
            <w:noProof/>
            <w:sz w:val="22"/>
            <w:szCs w:val="22"/>
            <w:lang w:val="de-DE"/>
          </w:rPr>
          <w:tab/>
        </w:r>
        <w:r w:rsidR="00B62C0E" w:rsidRPr="00E45F23">
          <w:rPr>
            <w:rStyle w:val="Hyperlink"/>
            <w:noProof/>
          </w:rPr>
          <w:t>Connection Face</w:t>
        </w:r>
        <w:r w:rsidR="00B62C0E">
          <w:rPr>
            <w:noProof/>
            <w:webHidden/>
          </w:rPr>
          <w:tab/>
        </w:r>
        <w:r w:rsidR="00B62C0E">
          <w:rPr>
            <w:noProof/>
            <w:webHidden/>
          </w:rPr>
          <w:fldChar w:fldCharType="begin"/>
        </w:r>
        <w:r w:rsidR="00B62C0E">
          <w:rPr>
            <w:noProof/>
            <w:webHidden/>
          </w:rPr>
          <w:instrText xml:space="preserve"> PAGEREF _Toc34736095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0A2E8D3" w14:textId="17E78D7F" w:rsidR="00B62C0E" w:rsidRDefault="00E7532E">
      <w:pPr>
        <w:pStyle w:val="TOC3"/>
        <w:rPr>
          <w:rFonts w:asciiTheme="minorHAnsi" w:eastAsiaTheme="minorEastAsia" w:hAnsiTheme="minorHAnsi" w:cstheme="minorBidi"/>
          <w:noProof/>
          <w:sz w:val="22"/>
          <w:szCs w:val="22"/>
          <w:lang w:val="de-DE"/>
        </w:rPr>
      </w:pPr>
      <w:hyperlink w:anchor="_Toc34736096" w:history="1">
        <w:r w:rsidR="00B62C0E" w:rsidRPr="00E45F23">
          <w:rPr>
            <w:rStyle w:val="Hyperlink"/>
            <w:noProof/>
          </w:rPr>
          <w:t>9.1.3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_Toc34736096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4CA9F87" w14:textId="15B303F4"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00B62C0E" w:rsidRPr="00E45F23">
          <w:rPr>
            <w:rStyle w:val="Hyperlink"/>
            <w:noProof/>
          </w:rPr>
          <w:t>9.2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Faces</w:t>
        </w:r>
        <w:r w:rsidR="00B62C0E">
          <w:rPr>
            <w:noProof/>
            <w:webHidden/>
          </w:rPr>
          <w:tab/>
        </w:r>
        <w:r w:rsidR="00B62C0E">
          <w:rPr>
            <w:noProof/>
            <w:webHidden/>
          </w:rPr>
          <w:fldChar w:fldCharType="begin"/>
        </w:r>
        <w:r w:rsidR="00B62C0E">
          <w:rPr>
            <w:noProof/>
            <w:webHidden/>
          </w:rPr>
          <w:instrText xml:space="preserve"> PAGEREF _Toc34736097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C56AC59" w14:textId="3BD91F50" w:rsidR="00B62C0E" w:rsidRDefault="00E7532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00B62C0E" w:rsidRPr="00E45F23">
          <w:rPr>
            <w:rStyle w:val="Hyperlink"/>
            <w:noProof/>
            <w14:scene3d>
              <w14:camera w14:prst="orthographicFront"/>
              <w14:lightRig w14:rig="threePt" w14:dir="t">
                <w14:rot w14:lat="0" w14:lon="0" w14:rev="0"/>
              </w14:lightRig>
            </w14:scene3d>
          </w:rPr>
          <w:t>10</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Future extensions</w:t>
        </w:r>
        <w:r w:rsidR="00B62C0E">
          <w:rPr>
            <w:noProof/>
            <w:webHidden/>
          </w:rPr>
          <w:tab/>
        </w:r>
        <w:r w:rsidR="00B62C0E">
          <w:rPr>
            <w:noProof/>
            <w:webHidden/>
          </w:rPr>
          <w:fldChar w:fldCharType="begin"/>
        </w:r>
        <w:r w:rsidR="00B62C0E">
          <w:rPr>
            <w:noProof/>
            <w:webHidden/>
          </w:rPr>
          <w:instrText xml:space="preserve"> PAGEREF _Toc34736098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541EC168" w14:textId="0C081398"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00B62C0E" w:rsidRPr="00E45F23">
          <w:rPr>
            <w:rStyle w:val="Hyperlink"/>
            <w:noProof/>
          </w:rPr>
          <w:t>10.1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Additional parameters for spot and seam welds</w:t>
        </w:r>
        <w:r w:rsidR="00B62C0E">
          <w:rPr>
            <w:noProof/>
            <w:webHidden/>
          </w:rPr>
          <w:tab/>
        </w:r>
        <w:r w:rsidR="00B62C0E">
          <w:rPr>
            <w:noProof/>
            <w:webHidden/>
          </w:rPr>
          <w:fldChar w:fldCharType="begin"/>
        </w:r>
        <w:r w:rsidR="00B62C0E">
          <w:rPr>
            <w:noProof/>
            <w:webHidden/>
          </w:rPr>
          <w:instrText xml:space="preserve"> PAGEREF _Toc34736099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3AEEA319" w14:textId="5319DD97" w:rsidR="00B62C0E" w:rsidRDefault="00E7532E">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00B62C0E" w:rsidRPr="00E45F23">
          <w:rPr>
            <w:rStyle w:val="Hyperlink"/>
            <w:noProof/>
          </w:rPr>
          <w:t>10.2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Other relevant and new joint types</w:t>
        </w:r>
        <w:r w:rsidR="00B62C0E">
          <w:rPr>
            <w:noProof/>
            <w:webHidden/>
          </w:rPr>
          <w:tab/>
        </w:r>
        <w:r w:rsidR="00B62C0E">
          <w:rPr>
            <w:noProof/>
            <w:webHidden/>
          </w:rPr>
          <w:fldChar w:fldCharType="begin"/>
        </w:r>
        <w:r w:rsidR="00B62C0E">
          <w:rPr>
            <w:noProof/>
            <w:webHidden/>
          </w:rPr>
          <w:instrText xml:space="preserve"> PAGEREF _Toc34736100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6FF3DAA2" w14:textId="773C42B6" w:rsidR="00B62C0E" w:rsidRDefault="00E7532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00B62C0E" w:rsidRPr="00E45F23">
          <w:rPr>
            <w:rStyle w:val="Hyperlink"/>
            <w:noProof/>
            <w14:scene3d>
              <w14:camera w14:prst="orthographicFront"/>
              <w14:lightRig w14:rig="threePt" w14:dir="t">
                <w14:rot w14:lat="0" w14:lon="0" w14:rev="0"/>
              </w14:lightRig>
            </w14:scene3d>
          </w:rPr>
          <w:t>11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Disclaimer</w:t>
        </w:r>
        <w:r w:rsidR="00B62C0E">
          <w:rPr>
            <w:noProof/>
            <w:webHidden/>
          </w:rPr>
          <w:tab/>
        </w:r>
        <w:r w:rsidR="00B62C0E">
          <w:rPr>
            <w:noProof/>
            <w:webHidden/>
          </w:rPr>
          <w:fldChar w:fldCharType="begin"/>
        </w:r>
        <w:r w:rsidR="00B62C0E">
          <w:rPr>
            <w:noProof/>
            <w:webHidden/>
          </w:rPr>
          <w:instrText xml:space="preserve"> PAGEREF _Toc34736101 \h </w:instrText>
        </w:r>
        <w:r w:rsidR="00B62C0E">
          <w:rPr>
            <w:noProof/>
            <w:webHidden/>
          </w:rPr>
        </w:r>
        <w:r w:rsidR="00B62C0E">
          <w:rPr>
            <w:noProof/>
            <w:webHidden/>
          </w:rPr>
          <w:fldChar w:fldCharType="separate"/>
        </w:r>
        <w:r w:rsidR="00576EAE">
          <w:rPr>
            <w:noProof/>
            <w:webHidden/>
          </w:rPr>
          <w:t>163</w:t>
        </w:r>
        <w:r w:rsidR="00B62C0E">
          <w:rPr>
            <w:noProof/>
            <w:webHidden/>
          </w:rPr>
          <w:fldChar w:fldCharType="end"/>
        </w:r>
      </w:hyperlink>
    </w:p>
    <w:p w14:paraId="79176FE9" w14:textId="49653B5A" w:rsidR="00B62C0E" w:rsidRDefault="00E7532E">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00B62C0E" w:rsidRPr="00E45F23">
          <w:rPr>
            <w:rStyle w:val="Hyperlink"/>
            <w:noProof/>
            <w14:scene3d>
              <w14:camera w14:prst="orthographicFront"/>
              <w14:lightRig w14:rig="threePt" w14:dir="t">
                <w14:rot w14:lat="0" w14:lon="0" w14:rev="0"/>
              </w14:lightRig>
            </w14:scene3d>
          </w:rPr>
          <w:t>12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References</w:t>
        </w:r>
        <w:r w:rsidR="00B62C0E">
          <w:rPr>
            <w:noProof/>
            <w:webHidden/>
          </w:rPr>
          <w:tab/>
        </w:r>
        <w:r w:rsidR="00B62C0E">
          <w:rPr>
            <w:noProof/>
            <w:webHidden/>
          </w:rPr>
          <w:fldChar w:fldCharType="begin"/>
        </w:r>
        <w:r w:rsidR="00B62C0E">
          <w:rPr>
            <w:noProof/>
            <w:webHidden/>
          </w:rPr>
          <w:instrText xml:space="preserve"> PAGEREF _Toc34736102 \h </w:instrText>
        </w:r>
        <w:r w:rsidR="00B62C0E">
          <w:rPr>
            <w:noProof/>
            <w:webHidden/>
          </w:rPr>
        </w:r>
        <w:r w:rsidR="00B62C0E">
          <w:rPr>
            <w:noProof/>
            <w:webHidden/>
          </w:rPr>
          <w:fldChar w:fldCharType="separate"/>
        </w:r>
        <w:r w:rsidR="00576EAE">
          <w:rPr>
            <w:noProof/>
            <w:webHidden/>
          </w:rPr>
          <w:t>164</w:t>
        </w:r>
        <w:r w:rsidR="00B62C0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04" w:history="1">
        <w:r w:rsidR="00B62C0E" w:rsidRPr="006917E1">
          <w:rPr>
            <w:rStyle w:val="Hyperlink"/>
            <w:noProof/>
          </w:rPr>
          <w:t>Figure 2: Topological Relations between Parts and Assemblies</w:t>
        </w:r>
        <w:r w:rsidR="00B62C0E">
          <w:rPr>
            <w:noProof/>
            <w:webHidden/>
          </w:rPr>
          <w:tab/>
        </w:r>
        <w:r w:rsidR="00B62C0E">
          <w:rPr>
            <w:noProof/>
            <w:webHidden/>
          </w:rPr>
          <w:fldChar w:fldCharType="begin"/>
        </w:r>
        <w:r w:rsidR="00B62C0E">
          <w:rPr>
            <w:noProof/>
            <w:webHidden/>
          </w:rPr>
          <w:instrText xml:space="preserve"> PAGEREF _Toc34736104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4715F7C8" w14:textId="6D8B573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05" w:history="1">
        <w:r w:rsidR="00B62C0E" w:rsidRPr="006917E1">
          <w:rPr>
            <w:rStyle w:val="Hyperlink"/>
            <w:noProof/>
          </w:rPr>
          <w:t>Figure 3: Product Structures Fitting to Previous Figure.</w:t>
        </w:r>
        <w:r w:rsidR="00B62C0E">
          <w:rPr>
            <w:noProof/>
            <w:webHidden/>
          </w:rPr>
          <w:tab/>
        </w:r>
        <w:r w:rsidR="00B62C0E">
          <w:rPr>
            <w:noProof/>
            <w:webHidden/>
          </w:rPr>
          <w:fldChar w:fldCharType="begin"/>
        </w:r>
        <w:r w:rsidR="00B62C0E">
          <w:rPr>
            <w:noProof/>
            <w:webHidden/>
          </w:rPr>
          <w:instrText xml:space="preserve"> PAGEREF _Toc34736105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30CF87A7" w14:textId="4D12D5B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06" w:history="1">
        <w:r w:rsidR="00B62C0E" w:rsidRPr="006917E1">
          <w:rPr>
            <w:rStyle w:val="Hyperlink"/>
            <w:noProof/>
          </w:rPr>
          <w:t>Figure 4: The Development Process</w:t>
        </w:r>
        <w:r w:rsidR="00B62C0E">
          <w:rPr>
            <w:noProof/>
            <w:webHidden/>
          </w:rPr>
          <w:tab/>
        </w:r>
        <w:r w:rsidR="00B62C0E">
          <w:rPr>
            <w:noProof/>
            <w:webHidden/>
          </w:rPr>
          <w:fldChar w:fldCharType="begin"/>
        </w:r>
        <w:r w:rsidR="00B62C0E">
          <w:rPr>
            <w:noProof/>
            <w:webHidden/>
          </w:rPr>
          <w:instrText xml:space="preserve"> PAGEREF _Toc34736106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2493DCE6" w14:textId="44579DF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07" w:history="1">
        <w:r w:rsidR="00B62C0E" w:rsidRPr="006917E1">
          <w:rPr>
            <w:rStyle w:val="Hyperlink"/>
            <w:noProof/>
          </w:rPr>
          <w:t>Figure 5: χMCF as a Platform for Connection Information in the Complete Development Process</w:t>
        </w:r>
        <w:r w:rsidR="00B62C0E">
          <w:rPr>
            <w:noProof/>
            <w:webHidden/>
          </w:rPr>
          <w:tab/>
        </w:r>
        <w:r w:rsidR="00B62C0E">
          <w:rPr>
            <w:noProof/>
            <w:webHidden/>
          </w:rPr>
          <w:fldChar w:fldCharType="begin"/>
        </w:r>
        <w:r w:rsidR="00B62C0E">
          <w:rPr>
            <w:noProof/>
            <w:webHidden/>
          </w:rPr>
          <w:instrText xml:space="preserve"> PAGEREF _Toc34736107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578E251E" w14:textId="3BAD293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08" w:history="1">
        <w:r w:rsidR="00B62C0E" w:rsidRPr="006917E1">
          <w:rPr>
            <w:rStyle w:val="Hyperlink"/>
            <w:noProof/>
          </w:rPr>
          <w:t>Figure 6: Weld line crossing tailored blank vs. weld line crossing physical gap</w:t>
        </w:r>
        <w:r w:rsidR="00B62C0E">
          <w:rPr>
            <w:noProof/>
            <w:webHidden/>
          </w:rPr>
          <w:tab/>
        </w:r>
        <w:r w:rsidR="00B62C0E">
          <w:rPr>
            <w:noProof/>
            <w:webHidden/>
          </w:rPr>
          <w:fldChar w:fldCharType="begin"/>
        </w:r>
        <w:r w:rsidR="00B62C0E">
          <w:rPr>
            <w:noProof/>
            <w:webHidden/>
          </w:rPr>
          <w:instrText xml:space="preserve"> PAGEREF _Toc34736108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332C745" w14:textId="5C90D4ED"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1" w:anchor="_Toc34736109" w:history="1">
        <w:r w:rsidR="00B62C0E" w:rsidRPr="006917E1">
          <w:rPr>
            <w:rStyle w:val="Hyperlink"/>
            <w:noProof/>
          </w:rPr>
          <w:t>Figure 7: special topologies</w:t>
        </w:r>
        <w:r w:rsidR="00B62C0E">
          <w:rPr>
            <w:noProof/>
            <w:webHidden/>
          </w:rPr>
          <w:tab/>
        </w:r>
        <w:r w:rsidR="00B62C0E">
          <w:rPr>
            <w:noProof/>
            <w:webHidden/>
          </w:rPr>
          <w:fldChar w:fldCharType="begin"/>
        </w:r>
        <w:r w:rsidR="00B62C0E">
          <w:rPr>
            <w:noProof/>
            <w:webHidden/>
          </w:rPr>
          <w:instrText xml:space="preserve"> PAGEREF _Toc34736109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4E134D99" w14:textId="708E7D1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0" w:history="1">
        <w:r w:rsidR="00B62C0E" w:rsidRPr="006917E1">
          <w:rPr>
            <w:rStyle w:val="Hyperlink"/>
            <w:noProof/>
          </w:rPr>
          <w:t>Figure 8: Robscans with Different Rotation Angles; Two of them Mirrored</w:t>
        </w:r>
        <w:r w:rsidR="00B62C0E">
          <w:rPr>
            <w:noProof/>
            <w:webHidden/>
          </w:rPr>
          <w:tab/>
        </w:r>
        <w:r w:rsidR="00B62C0E">
          <w:rPr>
            <w:noProof/>
            <w:webHidden/>
          </w:rPr>
          <w:fldChar w:fldCharType="begin"/>
        </w:r>
        <w:r w:rsidR="00B62C0E">
          <w:rPr>
            <w:noProof/>
            <w:webHidden/>
          </w:rPr>
          <w:instrText xml:space="preserve"> PAGEREF _Toc34736110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5594D4E1" w14:textId="0C20F32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1" w:history="1">
        <w:r w:rsidR="00B62C0E" w:rsidRPr="006917E1">
          <w:rPr>
            <w:rStyle w:val="Hyperlink"/>
            <w:noProof/>
          </w:rPr>
          <w:t>Figure 9: Rivet head types</w:t>
        </w:r>
        <w:r w:rsidR="00B62C0E">
          <w:rPr>
            <w:noProof/>
            <w:webHidden/>
          </w:rPr>
          <w:tab/>
        </w:r>
        <w:r w:rsidR="00B62C0E">
          <w:rPr>
            <w:noProof/>
            <w:webHidden/>
          </w:rPr>
          <w:fldChar w:fldCharType="begin"/>
        </w:r>
        <w:r w:rsidR="00B62C0E">
          <w:rPr>
            <w:noProof/>
            <w:webHidden/>
          </w:rPr>
          <w:instrText xml:space="preserve"> PAGEREF _Toc34736111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49B7949A" w14:textId="5B140FB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2" w:history="1">
        <w:r w:rsidR="00B62C0E" w:rsidRPr="006917E1">
          <w:rPr>
            <w:rStyle w:val="Hyperlink"/>
            <w:noProof/>
          </w:rPr>
          <w:t>Figure 10: Cross Section of a blind rivet</w:t>
        </w:r>
        <w:r w:rsidR="00B62C0E">
          <w:rPr>
            <w:noProof/>
            <w:webHidden/>
          </w:rPr>
          <w:tab/>
        </w:r>
        <w:r w:rsidR="00B62C0E">
          <w:rPr>
            <w:noProof/>
            <w:webHidden/>
          </w:rPr>
          <w:fldChar w:fldCharType="begin"/>
        </w:r>
        <w:r w:rsidR="00B62C0E">
          <w:rPr>
            <w:noProof/>
            <w:webHidden/>
          </w:rPr>
          <w:instrText xml:space="preserve"> PAGEREF _Toc34736112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2CCC21F" w14:textId="7EA50C3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3" w:history="1">
        <w:r w:rsidR="00B62C0E" w:rsidRPr="006917E1">
          <w:rPr>
            <w:rStyle w:val="Hyperlink"/>
            <w:noProof/>
          </w:rPr>
          <w:t>Figure 11: Thick and Thin Assembling</w:t>
        </w:r>
        <w:r w:rsidR="00B62C0E">
          <w:rPr>
            <w:noProof/>
            <w:webHidden/>
          </w:rPr>
          <w:tab/>
        </w:r>
        <w:r w:rsidR="00B62C0E">
          <w:rPr>
            <w:noProof/>
            <w:webHidden/>
          </w:rPr>
          <w:fldChar w:fldCharType="begin"/>
        </w:r>
        <w:r w:rsidR="00B62C0E">
          <w:rPr>
            <w:noProof/>
            <w:webHidden/>
          </w:rPr>
          <w:instrText xml:space="preserve"> PAGEREF _Toc34736113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43FE180" w14:textId="6BECB75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4" w:history="1">
        <w:r w:rsidR="00B62C0E" w:rsidRPr="006917E1">
          <w:rPr>
            <w:rStyle w:val="Hyperlink"/>
            <w:noProof/>
          </w:rPr>
          <w:t>Figure 12: Fastening Soft and Hard</w:t>
        </w:r>
        <w:r w:rsidR="00B62C0E">
          <w:rPr>
            <w:noProof/>
            <w:webHidden/>
          </w:rPr>
          <w:tab/>
        </w:r>
        <w:r w:rsidR="00B62C0E">
          <w:rPr>
            <w:noProof/>
            <w:webHidden/>
          </w:rPr>
          <w:fldChar w:fldCharType="begin"/>
        </w:r>
        <w:r w:rsidR="00B62C0E">
          <w:rPr>
            <w:noProof/>
            <w:webHidden/>
          </w:rPr>
          <w:instrText xml:space="preserve"> PAGEREF _Toc34736114 \h </w:instrText>
        </w:r>
        <w:r w:rsidR="00B62C0E">
          <w:rPr>
            <w:noProof/>
            <w:webHidden/>
          </w:rPr>
        </w:r>
        <w:r w:rsidR="00B62C0E">
          <w:rPr>
            <w:noProof/>
            <w:webHidden/>
          </w:rPr>
          <w:fldChar w:fldCharType="separate"/>
        </w:r>
        <w:r w:rsidR="00576EAE">
          <w:rPr>
            <w:noProof/>
            <w:webHidden/>
          </w:rPr>
          <w:t>63</w:t>
        </w:r>
        <w:r w:rsidR="00B62C0E">
          <w:rPr>
            <w:noProof/>
            <w:webHidden/>
          </w:rPr>
          <w:fldChar w:fldCharType="end"/>
        </w:r>
      </w:hyperlink>
    </w:p>
    <w:p w14:paraId="41BAB4DB" w14:textId="5CBF4A8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5" w:history="1">
        <w:r w:rsidR="00B62C0E" w:rsidRPr="006917E1">
          <w:rPr>
            <w:rStyle w:val="Hyperlink"/>
            <w:noProof/>
          </w:rPr>
          <w:t>Figure 13: Cross Section of a Self-Piercing Rivet</w:t>
        </w:r>
        <w:r w:rsidR="00B62C0E">
          <w:rPr>
            <w:noProof/>
            <w:webHidden/>
          </w:rPr>
          <w:tab/>
        </w:r>
        <w:r w:rsidR="00B62C0E">
          <w:rPr>
            <w:noProof/>
            <w:webHidden/>
          </w:rPr>
          <w:fldChar w:fldCharType="begin"/>
        </w:r>
        <w:r w:rsidR="00B62C0E">
          <w:rPr>
            <w:noProof/>
            <w:webHidden/>
          </w:rPr>
          <w:instrText xml:space="preserve"> PAGEREF _Toc34736115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32B908BB" w14:textId="513AE23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6" w:history="1">
        <w:r w:rsidR="00B62C0E" w:rsidRPr="006917E1">
          <w:rPr>
            <w:rStyle w:val="Hyperlink"/>
            <w:noProof/>
          </w:rPr>
          <w:t>Figure 14: S</w:t>
        </w:r>
        <w:r w:rsidR="00B62C0E" w:rsidRPr="006917E1">
          <w:rPr>
            <w:rStyle w:val="Hyperlink"/>
            <w:rFonts w:ascii="Arial" w:hAnsi="Arial" w:cs="Arial"/>
            <w:noProof/>
            <w:shd w:val="clear" w:color="auto" w:fill="FFFFFF"/>
          </w:rPr>
          <w:t>elf-piercing rivet setting apparatus</w:t>
        </w:r>
        <w:r w:rsidR="00B62C0E">
          <w:rPr>
            <w:noProof/>
            <w:webHidden/>
          </w:rPr>
          <w:tab/>
        </w:r>
        <w:r w:rsidR="00B62C0E">
          <w:rPr>
            <w:noProof/>
            <w:webHidden/>
          </w:rPr>
          <w:fldChar w:fldCharType="begin"/>
        </w:r>
        <w:r w:rsidR="00B62C0E">
          <w:rPr>
            <w:noProof/>
            <w:webHidden/>
          </w:rPr>
          <w:instrText xml:space="preserve"> PAGEREF _Toc34736116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7F90B93C" w14:textId="4BFC851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7" w:history="1">
        <w:r w:rsidR="00B62C0E" w:rsidRPr="006917E1">
          <w:rPr>
            <w:rStyle w:val="Hyperlink"/>
            <w:noProof/>
          </w:rPr>
          <w:t>Figure 15: Dimensions of Solid Rivets</w:t>
        </w:r>
        <w:r w:rsidR="00B62C0E">
          <w:rPr>
            <w:noProof/>
            <w:webHidden/>
          </w:rPr>
          <w:tab/>
        </w:r>
        <w:r w:rsidR="00B62C0E">
          <w:rPr>
            <w:noProof/>
            <w:webHidden/>
          </w:rPr>
          <w:fldChar w:fldCharType="begin"/>
        </w:r>
        <w:r w:rsidR="00B62C0E">
          <w:rPr>
            <w:noProof/>
            <w:webHidden/>
          </w:rPr>
          <w:instrText xml:space="preserve"> PAGEREF _Toc34736117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6E1F21B0" w14:textId="3ACF424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8" w:history="1">
        <w:r w:rsidR="00B62C0E" w:rsidRPr="006917E1">
          <w:rPr>
            <w:rStyle w:val="Hyperlink"/>
            <w:noProof/>
          </w:rPr>
          <w:t>Figure 16: Clinch allowance of solid rivet</w:t>
        </w:r>
        <w:r w:rsidR="00B62C0E">
          <w:rPr>
            <w:noProof/>
            <w:webHidden/>
          </w:rPr>
          <w:tab/>
        </w:r>
        <w:r w:rsidR="00B62C0E">
          <w:rPr>
            <w:noProof/>
            <w:webHidden/>
          </w:rPr>
          <w:fldChar w:fldCharType="begin"/>
        </w:r>
        <w:r w:rsidR="00B62C0E">
          <w:rPr>
            <w:noProof/>
            <w:webHidden/>
          </w:rPr>
          <w:instrText xml:space="preserve"> PAGEREF _Toc34736118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3B5C568C" w14:textId="7FE4099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19" w:history="1">
        <w:r w:rsidR="00B62C0E" w:rsidRPr="006917E1">
          <w:rPr>
            <w:rStyle w:val="Hyperlink"/>
            <w:noProof/>
          </w:rPr>
          <w:t>Figure 17: Cross section of a SWOP Rivet</w:t>
        </w:r>
        <w:r w:rsidR="00B62C0E">
          <w:rPr>
            <w:noProof/>
            <w:webHidden/>
          </w:rPr>
          <w:tab/>
        </w:r>
        <w:r w:rsidR="00B62C0E">
          <w:rPr>
            <w:noProof/>
            <w:webHidden/>
          </w:rPr>
          <w:fldChar w:fldCharType="begin"/>
        </w:r>
        <w:r w:rsidR="00B62C0E">
          <w:rPr>
            <w:noProof/>
            <w:webHidden/>
          </w:rPr>
          <w:instrText xml:space="preserve"> PAGEREF _Toc34736119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60710B34" w14:textId="41146B7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0" w:history="1">
        <w:r w:rsidR="00B62C0E" w:rsidRPr="006917E1">
          <w:rPr>
            <w:rStyle w:val="Hyperlink"/>
            <w:noProof/>
          </w:rPr>
          <w:t>Figure 18 Clinchnietbolzen types</w:t>
        </w:r>
        <w:r w:rsidR="00B62C0E">
          <w:rPr>
            <w:noProof/>
            <w:webHidden/>
          </w:rPr>
          <w:tab/>
        </w:r>
        <w:r w:rsidR="00B62C0E">
          <w:rPr>
            <w:noProof/>
            <w:webHidden/>
          </w:rPr>
          <w:fldChar w:fldCharType="begin"/>
        </w:r>
        <w:r w:rsidR="00B62C0E">
          <w:rPr>
            <w:noProof/>
            <w:webHidden/>
          </w:rPr>
          <w:instrText xml:space="preserve"> PAGEREF _Toc34736120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BC7BBA1" w14:textId="055E2CE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1" w:history="1">
        <w:r w:rsidR="00B62C0E" w:rsidRPr="006917E1">
          <w:rPr>
            <w:rStyle w:val="Hyperlink"/>
            <w:noProof/>
          </w:rPr>
          <w:t>Figure 19 Clinch Rivet Stud: Ball stud</w:t>
        </w:r>
        <w:r w:rsidR="00B62C0E">
          <w:rPr>
            <w:noProof/>
            <w:webHidden/>
          </w:rPr>
          <w:tab/>
        </w:r>
        <w:r w:rsidR="00B62C0E">
          <w:rPr>
            <w:noProof/>
            <w:webHidden/>
          </w:rPr>
          <w:fldChar w:fldCharType="begin"/>
        </w:r>
        <w:r w:rsidR="00B62C0E">
          <w:rPr>
            <w:noProof/>
            <w:webHidden/>
          </w:rPr>
          <w:instrText xml:space="preserve"> PAGEREF _Toc34736121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8760559" w14:textId="06CF56D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2" w:history="1">
        <w:r w:rsidR="00B62C0E" w:rsidRPr="006917E1">
          <w:rPr>
            <w:rStyle w:val="Hyperlink"/>
            <w:noProof/>
          </w:rPr>
          <w:t>Figure 18: Bolts and Screws</w:t>
        </w:r>
        <w:r w:rsidR="00B62C0E">
          <w:rPr>
            <w:noProof/>
            <w:webHidden/>
          </w:rPr>
          <w:tab/>
        </w:r>
        <w:r w:rsidR="00B62C0E">
          <w:rPr>
            <w:noProof/>
            <w:webHidden/>
          </w:rPr>
          <w:fldChar w:fldCharType="begin"/>
        </w:r>
        <w:r w:rsidR="00B62C0E">
          <w:rPr>
            <w:noProof/>
            <w:webHidden/>
          </w:rPr>
          <w:instrText xml:space="preserve"> PAGEREF _Toc34736122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12B81CE6" w14:textId="3BA49F0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3" w:history="1">
        <w:r w:rsidR="00B62C0E" w:rsidRPr="006917E1">
          <w:rPr>
            <w:rStyle w:val="Hyperlink"/>
            <w:noProof/>
          </w:rPr>
          <w:t>Figure 19: Different Screw Forms</w:t>
        </w:r>
        <w:r w:rsidR="00B62C0E">
          <w:rPr>
            <w:noProof/>
            <w:webHidden/>
          </w:rPr>
          <w:tab/>
        </w:r>
        <w:r w:rsidR="00B62C0E">
          <w:rPr>
            <w:noProof/>
            <w:webHidden/>
          </w:rPr>
          <w:fldChar w:fldCharType="begin"/>
        </w:r>
        <w:r w:rsidR="00B62C0E">
          <w:rPr>
            <w:noProof/>
            <w:webHidden/>
          </w:rPr>
          <w:instrText xml:space="preserve"> PAGEREF _Toc34736123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3C3956CE" w14:textId="04E8F5F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4" w:history="1">
        <w:r w:rsidR="00B62C0E" w:rsidRPr="006917E1">
          <w:rPr>
            <w:rStyle w:val="Hyperlink"/>
            <w:noProof/>
          </w:rPr>
          <w:t>Figure 20: Definition of Length and Head Sizes</w:t>
        </w:r>
        <w:r w:rsidR="00B62C0E">
          <w:rPr>
            <w:noProof/>
            <w:webHidden/>
          </w:rPr>
          <w:tab/>
        </w:r>
        <w:r w:rsidR="00B62C0E">
          <w:rPr>
            <w:noProof/>
            <w:webHidden/>
          </w:rPr>
          <w:fldChar w:fldCharType="begin"/>
        </w:r>
        <w:r w:rsidR="00B62C0E">
          <w:rPr>
            <w:noProof/>
            <w:webHidden/>
          </w:rPr>
          <w:instrText xml:space="preserve"> PAGEREF _Toc34736124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7EC3FFF6" w14:textId="01B2A87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5" w:history="1">
        <w:r w:rsidR="00B62C0E" w:rsidRPr="006917E1">
          <w:rPr>
            <w:rStyle w:val="Hyperlink"/>
            <w:noProof/>
          </w:rPr>
          <w:t>Figure 21: Definition of lead, pitch and starts of a thread.</w:t>
        </w:r>
        <w:r w:rsidR="00B62C0E">
          <w:rPr>
            <w:noProof/>
            <w:webHidden/>
          </w:rPr>
          <w:tab/>
        </w:r>
        <w:r w:rsidR="00B62C0E">
          <w:rPr>
            <w:noProof/>
            <w:webHidden/>
          </w:rPr>
          <w:fldChar w:fldCharType="begin"/>
        </w:r>
        <w:r w:rsidR="00B62C0E">
          <w:rPr>
            <w:noProof/>
            <w:webHidden/>
          </w:rPr>
          <w:instrText xml:space="preserve"> PAGEREF _Toc34736125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403F8C7C" w14:textId="665CE98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6" w:history="1">
        <w:r w:rsidR="00B62C0E" w:rsidRPr="006917E1">
          <w:rPr>
            <w:rStyle w:val="Hyperlink"/>
            <w:noProof/>
          </w:rPr>
          <w:t>Figure 22: Bolt with welded nut</w:t>
        </w:r>
        <w:r w:rsidR="00B62C0E">
          <w:rPr>
            <w:noProof/>
            <w:webHidden/>
          </w:rPr>
          <w:tab/>
        </w:r>
        <w:r w:rsidR="00B62C0E">
          <w:rPr>
            <w:noProof/>
            <w:webHidden/>
          </w:rPr>
          <w:fldChar w:fldCharType="begin"/>
        </w:r>
        <w:r w:rsidR="00B62C0E">
          <w:rPr>
            <w:noProof/>
            <w:webHidden/>
          </w:rPr>
          <w:instrText xml:space="preserve"> PAGEREF _Toc34736126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0FD3E4C" w14:textId="0AA1923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7" w:history="1">
        <w:r w:rsidR="00B62C0E" w:rsidRPr="006917E1">
          <w:rPr>
            <w:rStyle w:val="Hyperlink"/>
            <w:noProof/>
          </w:rPr>
          <w:t>Figure 23: Bolt with free nut</w:t>
        </w:r>
        <w:r w:rsidR="00B62C0E">
          <w:rPr>
            <w:noProof/>
            <w:webHidden/>
          </w:rPr>
          <w:tab/>
        </w:r>
        <w:r w:rsidR="00B62C0E">
          <w:rPr>
            <w:noProof/>
            <w:webHidden/>
          </w:rPr>
          <w:fldChar w:fldCharType="begin"/>
        </w:r>
        <w:r w:rsidR="00B62C0E">
          <w:rPr>
            <w:noProof/>
            <w:webHidden/>
          </w:rPr>
          <w:instrText xml:space="preserve"> PAGEREF _Toc34736127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E4BCDDC" w14:textId="00F3ADE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8" w:history="1">
        <w:r w:rsidR="00B62C0E" w:rsidRPr="006917E1">
          <w:rPr>
            <w:rStyle w:val="Hyperlink"/>
            <w:noProof/>
          </w:rPr>
          <w:t>Figure 24: Screw</w:t>
        </w:r>
        <w:r w:rsidR="00B62C0E">
          <w:rPr>
            <w:noProof/>
            <w:webHidden/>
          </w:rPr>
          <w:tab/>
        </w:r>
        <w:r w:rsidR="00B62C0E">
          <w:rPr>
            <w:noProof/>
            <w:webHidden/>
          </w:rPr>
          <w:fldChar w:fldCharType="begin"/>
        </w:r>
        <w:r w:rsidR="00B62C0E">
          <w:rPr>
            <w:noProof/>
            <w:webHidden/>
          </w:rPr>
          <w:instrText xml:space="preserve"> PAGEREF _Toc34736128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6D257278" w14:textId="4FCABF9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29" w:history="1">
        <w:r w:rsidR="00B62C0E" w:rsidRPr="006917E1">
          <w:rPr>
            <w:rStyle w:val="Hyperlink"/>
            <w:noProof/>
          </w:rPr>
          <w:t>Figure 25: Welded stud with free nut</w:t>
        </w:r>
        <w:r w:rsidR="00B62C0E">
          <w:rPr>
            <w:noProof/>
            <w:webHidden/>
          </w:rPr>
          <w:tab/>
        </w:r>
        <w:r w:rsidR="00B62C0E">
          <w:rPr>
            <w:noProof/>
            <w:webHidden/>
          </w:rPr>
          <w:fldChar w:fldCharType="begin"/>
        </w:r>
        <w:r w:rsidR="00B62C0E">
          <w:rPr>
            <w:noProof/>
            <w:webHidden/>
          </w:rPr>
          <w:instrText xml:space="preserve"> PAGEREF _Toc34736129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50A5680B" w14:textId="2FF9F6A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0" w:history="1">
        <w:r w:rsidR="00B62C0E" w:rsidRPr="006917E1">
          <w:rPr>
            <w:rStyle w:val="Hyperlink"/>
            <w:noProof/>
          </w:rPr>
          <w:t>Figure 26: Plain stud</w:t>
        </w:r>
        <w:r w:rsidR="00B62C0E">
          <w:rPr>
            <w:noProof/>
            <w:webHidden/>
          </w:rPr>
          <w:tab/>
        </w:r>
        <w:r w:rsidR="00B62C0E">
          <w:rPr>
            <w:noProof/>
            <w:webHidden/>
          </w:rPr>
          <w:fldChar w:fldCharType="begin"/>
        </w:r>
        <w:r w:rsidR="00B62C0E">
          <w:rPr>
            <w:noProof/>
            <w:webHidden/>
          </w:rPr>
          <w:instrText xml:space="preserve"> PAGEREF _Toc34736130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49550F9" w14:textId="4082561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1" w:history="1">
        <w:r w:rsidR="00B62C0E" w:rsidRPr="006917E1">
          <w:rPr>
            <w:rStyle w:val="Hyperlink"/>
            <w:noProof/>
          </w:rPr>
          <w:t>Figure 27: Process of Flow Drill Screwing</w:t>
        </w:r>
        <w:r w:rsidR="00B62C0E">
          <w:rPr>
            <w:noProof/>
            <w:webHidden/>
          </w:rPr>
          <w:tab/>
        </w:r>
        <w:r w:rsidR="00B62C0E">
          <w:rPr>
            <w:noProof/>
            <w:webHidden/>
          </w:rPr>
          <w:fldChar w:fldCharType="begin"/>
        </w:r>
        <w:r w:rsidR="00B62C0E">
          <w:rPr>
            <w:noProof/>
            <w:webHidden/>
          </w:rPr>
          <w:instrText xml:space="preserve"> PAGEREF _Toc34736131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1F505EA3" w14:textId="441E2DC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2" w:history="1">
        <w:r w:rsidR="00B62C0E" w:rsidRPr="006917E1">
          <w:rPr>
            <w:rStyle w:val="Hyperlink"/>
            <w:noProof/>
          </w:rPr>
          <w:t>Figure 28: Measures of applied FDS</w:t>
        </w:r>
        <w:r w:rsidR="00B62C0E">
          <w:rPr>
            <w:noProof/>
            <w:webHidden/>
          </w:rPr>
          <w:tab/>
        </w:r>
        <w:r w:rsidR="00B62C0E">
          <w:rPr>
            <w:noProof/>
            <w:webHidden/>
          </w:rPr>
          <w:fldChar w:fldCharType="begin"/>
        </w:r>
        <w:r w:rsidR="00B62C0E">
          <w:rPr>
            <w:noProof/>
            <w:webHidden/>
          </w:rPr>
          <w:instrText xml:space="preserve"> PAGEREF _Toc34736132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694B688E" w14:textId="3F6D8AD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3" w:history="1">
        <w:r w:rsidR="00B62C0E" w:rsidRPr="006917E1">
          <w:rPr>
            <w:rStyle w:val="Hyperlink"/>
            <w:noProof/>
          </w:rPr>
          <w:t>Figure 29: Pre-machined or clearance hole in FDS connection</w:t>
        </w:r>
        <w:r w:rsidR="00B62C0E">
          <w:rPr>
            <w:noProof/>
            <w:webHidden/>
          </w:rPr>
          <w:tab/>
        </w:r>
        <w:r w:rsidR="00B62C0E">
          <w:rPr>
            <w:noProof/>
            <w:webHidden/>
          </w:rPr>
          <w:fldChar w:fldCharType="begin"/>
        </w:r>
        <w:r w:rsidR="00B62C0E">
          <w:rPr>
            <w:noProof/>
            <w:webHidden/>
          </w:rPr>
          <w:instrText xml:space="preserve"> PAGEREF _Toc34736133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CF70B85" w14:textId="5A61C22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4" w:history="1">
        <w:r w:rsidR="00B62C0E" w:rsidRPr="006917E1">
          <w:rPr>
            <w:rStyle w:val="Hyperlink"/>
            <w:noProof/>
          </w:rPr>
          <w:t>Figure 30: Pilot hole on sheet metal</w:t>
        </w:r>
        <w:r w:rsidR="00B62C0E">
          <w:rPr>
            <w:noProof/>
            <w:webHidden/>
          </w:rPr>
          <w:tab/>
        </w:r>
        <w:r w:rsidR="00B62C0E">
          <w:rPr>
            <w:noProof/>
            <w:webHidden/>
          </w:rPr>
          <w:fldChar w:fldCharType="begin"/>
        </w:r>
        <w:r w:rsidR="00B62C0E">
          <w:rPr>
            <w:noProof/>
            <w:webHidden/>
          </w:rPr>
          <w:instrText xml:space="preserve"> PAGEREF _Toc34736134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C81B16C" w14:textId="336B616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5" w:history="1">
        <w:r w:rsidR="00B62C0E" w:rsidRPr="006917E1">
          <w:rPr>
            <w:rStyle w:val="Hyperlink"/>
            <w:noProof/>
          </w:rPr>
          <w:t>Figure 31: Schematic representation of the clinching operation</w:t>
        </w:r>
        <w:r w:rsidR="00B62C0E">
          <w:rPr>
            <w:noProof/>
            <w:webHidden/>
          </w:rPr>
          <w:tab/>
        </w:r>
        <w:r w:rsidR="00B62C0E">
          <w:rPr>
            <w:noProof/>
            <w:webHidden/>
          </w:rPr>
          <w:fldChar w:fldCharType="begin"/>
        </w:r>
        <w:r w:rsidR="00B62C0E">
          <w:rPr>
            <w:noProof/>
            <w:webHidden/>
          </w:rPr>
          <w:instrText xml:space="preserve"> PAGEREF _Toc34736135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168080B6" w14:textId="548B921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6" w:history="1">
        <w:r w:rsidR="00B62C0E" w:rsidRPr="006917E1">
          <w:rPr>
            <w:rStyle w:val="Hyperlink"/>
            <w:noProof/>
          </w:rPr>
          <w:t>Figure 32: Clinch Joint Dimensions</w:t>
        </w:r>
        <w:r w:rsidR="00B62C0E">
          <w:rPr>
            <w:noProof/>
            <w:webHidden/>
          </w:rPr>
          <w:tab/>
        </w:r>
        <w:r w:rsidR="00B62C0E">
          <w:rPr>
            <w:noProof/>
            <w:webHidden/>
          </w:rPr>
          <w:fldChar w:fldCharType="begin"/>
        </w:r>
        <w:r w:rsidR="00B62C0E">
          <w:rPr>
            <w:noProof/>
            <w:webHidden/>
          </w:rPr>
          <w:instrText xml:space="preserve"> PAGEREF _Toc34736136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5AD67EFD" w14:textId="203544D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7" w:history="1">
        <w:r w:rsidR="00B62C0E" w:rsidRPr="006917E1">
          <w:rPr>
            <w:rStyle w:val="Hyperlink"/>
            <w:noProof/>
          </w:rPr>
          <w:t>Figure 33: TOX (left) and BTM’s Tog-L-Loc system</w:t>
        </w:r>
        <w:r w:rsidR="00B62C0E">
          <w:rPr>
            <w:noProof/>
            <w:webHidden/>
          </w:rPr>
          <w:tab/>
        </w:r>
        <w:r w:rsidR="00B62C0E">
          <w:rPr>
            <w:noProof/>
            <w:webHidden/>
          </w:rPr>
          <w:fldChar w:fldCharType="begin"/>
        </w:r>
        <w:r w:rsidR="00B62C0E">
          <w:rPr>
            <w:noProof/>
            <w:webHidden/>
          </w:rPr>
          <w:instrText xml:space="preserve"> PAGEREF _Toc34736137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71D28494" w14:textId="108D974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8" w:history="1">
        <w:r w:rsidR="00B62C0E" w:rsidRPr="006917E1">
          <w:rPr>
            <w:rStyle w:val="Hyperlink"/>
            <w:noProof/>
          </w:rPr>
          <w:t>Figure 34: Cross Section of a Heat Stake</w:t>
        </w:r>
        <w:r w:rsidR="00B62C0E">
          <w:rPr>
            <w:noProof/>
            <w:webHidden/>
          </w:rPr>
          <w:tab/>
        </w:r>
        <w:r w:rsidR="00B62C0E">
          <w:rPr>
            <w:noProof/>
            <w:webHidden/>
          </w:rPr>
          <w:fldChar w:fldCharType="begin"/>
        </w:r>
        <w:r w:rsidR="00B62C0E">
          <w:rPr>
            <w:noProof/>
            <w:webHidden/>
          </w:rPr>
          <w:instrText xml:space="preserve"> PAGEREF _Toc34736138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34350559" w14:textId="36AD49F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39" w:history="1">
        <w:r w:rsidR="00B62C0E" w:rsidRPr="006917E1">
          <w:rPr>
            <w:rStyle w:val="Hyperlink"/>
            <w:noProof/>
          </w:rPr>
          <w:t>Figure 35: A "Hairpin Clip"</w:t>
        </w:r>
        <w:r w:rsidR="00B62C0E">
          <w:rPr>
            <w:noProof/>
            <w:webHidden/>
          </w:rPr>
          <w:tab/>
        </w:r>
        <w:r w:rsidR="00B62C0E">
          <w:rPr>
            <w:noProof/>
            <w:webHidden/>
          </w:rPr>
          <w:fldChar w:fldCharType="begin"/>
        </w:r>
        <w:r w:rsidR="00B62C0E">
          <w:rPr>
            <w:noProof/>
            <w:webHidden/>
          </w:rPr>
          <w:instrText xml:space="preserve"> PAGEREF _Toc34736139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11AEA3E" w14:textId="5ECC826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0" w:history="1">
        <w:r w:rsidR="00B62C0E" w:rsidRPr="006917E1">
          <w:rPr>
            <w:rStyle w:val="Hyperlink"/>
            <w:noProof/>
          </w:rPr>
          <w:t>Figure 36: Internal and External Circlips</w:t>
        </w:r>
        <w:r w:rsidR="00B62C0E">
          <w:rPr>
            <w:noProof/>
            <w:webHidden/>
          </w:rPr>
          <w:tab/>
        </w:r>
        <w:r w:rsidR="00B62C0E">
          <w:rPr>
            <w:noProof/>
            <w:webHidden/>
          </w:rPr>
          <w:fldChar w:fldCharType="begin"/>
        </w:r>
        <w:r w:rsidR="00B62C0E">
          <w:rPr>
            <w:noProof/>
            <w:webHidden/>
          </w:rPr>
          <w:instrText xml:space="preserve"> PAGEREF _Toc34736140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0992E3B" w14:textId="6EE4870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1" w:history="1">
        <w:r w:rsidR="00B62C0E" w:rsidRPr="006917E1">
          <w:rPr>
            <w:rStyle w:val="Hyperlink"/>
            <w:noProof/>
          </w:rPr>
          <w:t>Figure 37: Clips Pushed into a Hole</w:t>
        </w:r>
        <w:r w:rsidR="00B62C0E">
          <w:rPr>
            <w:noProof/>
            <w:webHidden/>
          </w:rPr>
          <w:tab/>
        </w:r>
        <w:r w:rsidR="00B62C0E">
          <w:rPr>
            <w:noProof/>
            <w:webHidden/>
          </w:rPr>
          <w:fldChar w:fldCharType="begin"/>
        </w:r>
        <w:r w:rsidR="00B62C0E">
          <w:rPr>
            <w:noProof/>
            <w:webHidden/>
          </w:rPr>
          <w:instrText xml:space="preserve"> PAGEREF _Toc34736141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F8F61E0" w14:textId="2B63AAA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2" w:history="1">
        <w:r w:rsidR="00B62C0E" w:rsidRPr="006917E1">
          <w:rPr>
            <w:rStyle w:val="Hyperlink"/>
            <w:noProof/>
          </w:rPr>
          <w:t>Figure 38: Clips Sliding onto a Flat Surface</w:t>
        </w:r>
        <w:r w:rsidR="00B62C0E">
          <w:rPr>
            <w:noProof/>
            <w:webHidden/>
          </w:rPr>
          <w:tab/>
        </w:r>
        <w:r w:rsidR="00B62C0E">
          <w:rPr>
            <w:noProof/>
            <w:webHidden/>
          </w:rPr>
          <w:fldChar w:fldCharType="begin"/>
        </w:r>
        <w:r w:rsidR="00B62C0E">
          <w:rPr>
            <w:noProof/>
            <w:webHidden/>
          </w:rPr>
          <w:instrText xml:space="preserve"> PAGEREF _Toc34736142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AAAC36A" w14:textId="2C42A2C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3" w:history="1">
        <w:r w:rsidR="00B62C0E" w:rsidRPr="006917E1">
          <w:rPr>
            <w:rStyle w:val="Hyperlink"/>
            <w:noProof/>
          </w:rPr>
          <w:t>Figure 39: RIVTAC</w:t>
        </w:r>
        <w:r w:rsidR="00B62C0E" w:rsidRPr="006917E1">
          <w:rPr>
            <w:rStyle w:val="Hyperlink"/>
            <w:rFonts w:cs="Calibri"/>
            <w:noProof/>
          </w:rPr>
          <w:t>®</w:t>
        </w:r>
        <w:r w:rsidR="00B62C0E" w:rsidRPr="006917E1">
          <w:rPr>
            <w:rStyle w:val="Hyperlink"/>
            <w:noProof/>
          </w:rPr>
          <w:t xml:space="preserve"> Nail</w:t>
        </w:r>
        <w:r w:rsidR="00B62C0E">
          <w:rPr>
            <w:noProof/>
            <w:webHidden/>
          </w:rPr>
          <w:tab/>
        </w:r>
        <w:r w:rsidR="00B62C0E">
          <w:rPr>
            <w:noProof/>
            <w:webHidden/>
          </w:rPr>
          <w:fldChar w:fldCharType="begin"/>
        </w:r>
        <w:r w:rsidR="00B62C0E">
          <w:rPr>
            <w:noProof/>
            <w:webHidden/>
          </w:rPr>
          <w:instrText xml:space="preserve"> PAGEREF _Toc34736143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441788DB" w14:textId="78A1B22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4" w:history="1">
        <w:r w:rsidR="00B62C0E" w:rsidRPr="006917E1">
          <w:rPr>
            <w:rStyle w:val="Hyperlink"/>
            <w:noProof/>
          </w:rPr>
          <w:t>Figure 40: Cross Section of a Nail, Connecting Two Sheets</w:t>
        </w:r>
        <w:r w:rsidR="00B62C0E">
          <w:rPr>
            <w:noProof/>
            <w:webHidden/>
          </w:rPr>
          <w:tab/>
        </w:r>
        <w:r w:rsidR="00B62C0E">
          <w:rPr>
            <w:noProof/>
            <w:webHidden/>
          </w:rPr>
          <w:fldChar w:fldCharType="begin"/>
        </w:r>
        <w:r w:rsidR="00B62C0E">
          <w:rPr>
            <w:noProof/>
            <w:webHidden/>
          </w:rPr>
          <w:instrText xml:space="preserve"> PAGEREF _Toc34736144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55EA211C" w14:textId="51E4452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5" w:history="1">
        <w:r w:rsidR="00B62C0E" w:rsidRPr="006917E1">
          <w:rPr>
            <w:rStyle w:val="Hyperlink"/>
            <w:noProof/>
          </w:rPr>
          <w:t>Figure 43: Process of Rotation Joining (ROTAV)</w:t>
        </w:r>
        <w:r w:rsidR="00B62C0E">
          <w:rPr>
            <w:noProof/>
            <w:webHidden/>
          </w:rPr>
          <w:tab/>
        </w:r>
        <w:r w:rsidR="00B62C0E">
          <w:rPr>
            <w:noProof/>
            <w:webHidden/>
          </w:rPr>
          <w:fldChar w:fldCharType="begin"/>
        </w:r>
        <w:r w:rsidR="00B62C0E">
          <w:rPr>
            <w:noProof/>
            <w:webHidden/>
          </w:rPr>
          <w:instrText xml:space="preserve"> PAGEREF _Toc34736145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12050A10" w14:textId="0A543D04"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6" w:history="1">
        <w:r w:rsidR="00B62C0E" w:rsidRPr="006917E1">
          <w:rPr>
            <w:rStyle w:val="Hyperlink"/>
            <w:noProof/>
          </w:rPr>
          <w:t>Figure 44: ROTAV connecting aluminum and steel sheets</w:t>
        </w:r>
        <w:r w:rsidR="00B62C0E">
          <w:rPr>
            <w:noProof/>
            <w:webHidden/>
          </w:rPr>
          <w:tab/>
        </w:r>
        <w:r w:rsidR="00B62C0E">
          <w:rPr>
            <w:noProof/>
            <w:webHidden/>
          </w:rPr>
          <w:fldChar w:fldCharType="begin"/>
        </w:r>
        <w:r w:rsidR="00B62C0E">
          <w:rPr>
            <w:noProof/>
            <w:webHidden/>
          </w:rPr>
          <w:instrText xml:space="preserve"> PAGEREF _Toc34736146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665FC7F3" w14:textId="395A330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7" w:history="1">
        <w:r w:rsidR="00B62C0E" w:rsidRPr="006917E1">
          <w:rPr>
            <w:rStyle w:val="Hyperlink"/>
            <w:noProof/>
          </w:rPr>
          <w:t>Figure 41: Weld Line Changing from Y-Joint to Overlap-Joint</w:t>
        </w:r>
        <w:r w:rsidR="00B62C0E">
          <w:rPr>
            <w:noProof/>
            <w:webHidden/>
          </w:rPr>
          <w:tab/>
        </w:r>
        <w:r w:rsidR="00B62C0E">
          <w:rPr>
            <w:noProof/>
            <w:webHidden/>
          </w:rPr>
          <w:fldChar w:fldCharType="begin"/>
        </w:r>
        <w:r w:rsidR="00B62C0E">
          <w:rPr>
            <w:noProof/>
            <w:webHidden/>
          </w:rPr>
          <w:instrText xml:space="preserve"> PAGEREF _Toc34736147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0386A1B4" w14:textId="4644E91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8" w:history="1">
        <w:r w:rsidR="00B62C0E" w:rsidRPr="006917E1">
          <w:rPr>
            <w:rStyle w:val="Hyperlink"/>
            <w:noProof/>
          </w:rPr>
          <w:t>Figure 42: Longitudinal stiffener, top view</w:t>
        </w:r>
        <w:r w:rsidR="00B62C0E">
          <w:rPr>
            <w:noProof/>
            <w:webHidden/>
          </w:rPr>
          <w:tab/>
        </w:r>
        <w:r w:rsidR="00B62C0E">
          <w:rPr>
            <w:noProof/>
            <w:webHidden/>
          </w:rPr>
          <w:fldChar w:fldCharType="begin"/>
        </w:r>
        <w:r w:rsidR="00B62C0E">
          <w:rPr>
            <w:noProof/>
            <w:webHidden/>
          </w:rPr>
          <w:instrText xml:space="preserve"> PAGEREF _Toc34736148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5EF6237F" w14:textId="18E14D0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49" w:history="1">
        <w:r w:rsidR="00B62C0E" w:rsidRPr="006917E1">
          <w:rPr>
            <w:rStyle w:val="Hyperlink"/>
            <w:noProof/>
          </w:rPr>
          <w:t>Figure 43: Seam weld types and attributes</w:t>
        </w:r>
        <w:r w:rsidR="00B62C0E">
          <w:rPr>
            <w:noProof/>
            <w:webHidden/>
          </w:rPr>
          <w:tab/>
        </w:r>
        <w:r w:rsidR="00B62C0E">
          <w:rPr>
            <w:noProof/>
            <w:webHidden/>
          </w:rPr>
          <w:fldChar w:fldCharType="begin"/>
        </w:r>
        <w:r w:rsidR="00B62C0E">
          <w:rPr>
            <w:noProof/>
            <w:webHidden/>
          </w:rPr>
          <w:instrText xml:space="preserve"> PAGEREF _Toc34736149 \h </w:instrText>
        </w:r>
        <w:r w:rsidR="00B62C0E">
          <w:rPr>
            <w:noProof/>
            <w:webHidden/>
          </w:rPr>
        </w:r>
        <w:r w:rsidR="00B62C0E">
          <w:rPr>
            <w:noProof/>
            <w:webHidden/>
          </w:rPr>
          <w:fldChar w:fldCharType="separate"/>
        </w:r>
        <w:r w:rsidR="00576EAE">
          <w:rPr>
            <w:noProof/>
            <w:webHidden/>
          </w:rPr>
          <w:t>109</w:t>
        </w:r>
        <w:r w:rsidR="00B62C0E">
          <w:rPr>
            <w:noProof/>
            <w:webHidden/>
          </w:rPr>
          <w:fldChar w:fldCharType="end"/>
        </w:r>
      </w:hyperlink>
    </w:p>
    <w:p w14:paraId="23BCA651" w14:textId="67FDFBE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50" w:history="1">
        <w:r w:rsidR="00B62C0E" w:rsidRPr="006917E1">
          <w:rPr>
            <w:rStyle w:val="Hyperlink"/>
            <w:noProof/>
          </w:rPr>
          <w:t>Figure 44: χMCF Structure of a Seam Weld (</w:t>
        </w:r>
        <w:r w:rsidR="00B62C0E" w:rsidRPr="006917E1">
          <w:rPr>
            <w:rStyle w:val="Hyperlink"/>
            <w:i/>
            <w:noProof/>
          </w:rPr>
          <w:t>connection_1d</w:t>
        </w:r>
        <w:r w:rsidR="00B62C0E" w:rsidRPr="006917E1">
          <w:rPr>
            <w:rStyle w:val="Hyperlink"/>
            <w:noProof/>
          </w:rPr>
          <w:t>)</w:t>
        </w:r>
        <w:r w:rsidR="00B62C0E">
          <w:rPr>
            <w:noProof/>
            <w:webHidden/>
          </w:rPr>
          <w:tab/>
        </w:r>
        <w:r w:rsidR="00B62C0E">
          <w:rPr>
            <w:noProof/>
            <w:webHidden/>
          </w:rPr>
          <w:fldChar w:fldCharType="begin"/>
        </w:r>
        <w:r w:rsidR="00B62C0E">
          <w:rPr>
            <w:noProof/>
            <w:webHidden/>
          </w:rPr>
          <w:instrText xml:space="preserve"> PAGEREF _Toc34736150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745297A" w14:textId="1F7086F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51" w:history="1">
        <w:r w:rsidR="00B62C0E" w:rsidRPr="006917E1">
          <w:rPr>
            <w:rStyle w:val="Hyperlink"/>
            <w:noProof/>
          </w:rPr>
          <w:t>Figure 45: Sheet Parameters vs.  Weld Position Parameters</w:t>
        </w:r>
        <w:r w:rsidR="00B62C0E">
          <w:rPr>
            <w:noProof/>
            <w:webHidden/>
          </w:rPr>
          <w:tab/>
        </w:r>
        <w:r w:rsidR="00B62C0E">
          <w:rPr>
            <w:noProof/>
            <w:webHidden/>
          </w:rPr>
          <w:fldChar w:fldCharType="begin"/>
        </w:r>
        <w:r w:rsidR="00B62C0E">
          <w:rPr>
            <w:noProof/>
            <w:webHidden/>
          </w:rPr>
          <w:instrText xml:space="preserve"> PAGEREF _Toc34736151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5354DBB3" w14:textId="2514EF7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52" w:history="1">
        <w:r w:rsidR="00B62C0E" w:rsidRPr="006917E1">
          <w:rPr>
            <w:rStyle w:val="Hyperlink"/>
            <w:noProof/>
          </w:rPr>
          <w:t>Figure 46: Welding Position of a Y-Joint</w:t>
        </w:r>
        <w:r w:rsidR="00B62C0E">
          <w:rPr>
            <w:noProof/>
            <w:webHidden/>
          </w:rPr>
          <w:tab/>
        </w:r>
        <w:r w:rsidR="00B62C0E">
          <w:rPr>
            <w:noProof/>
            <w:webHidden/>
          </w:rPr>
          <w:fldChar w:fldCharType="begin"/>
        </w:r>
        <w:r w:rsidR="00B62C0E">
          <w:rPr>
            <w:noProof/>
            <w:webHidden/>
          </w:rPr>
          <w:instrText xml:space="preserve"> PAGEREF _Toc34736152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797D4C92" w14:textId="13FE6D4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53" w:history="1">
        <w:r w:rsidR="00B62C0E" w:rsidRPr="006917E1">
          <w:rPr>
            <w:rStyle w:val="Hyperlink"/>
            <w:noProof/>
          </w:rPr>
          <w:t>Figure 47: Welding Position vector direction and length</w:t>
        </w:r>
        <w:r w:rsidR="00B62C0E">
          <w:rPr>
            <w:noProof/>
            <w:webHidden/>
          </w:rPr>
          <w:tab/>
        </w:r>
        <w:r w:rsidR="00B62C0E">
          <w:rPr>
            <w:noProof/>
            <w:webHidden/>
          </w:rPr>
          <w:fldChar w:fldCharType="begin"/>
        </w:r>
        <w:r w:rsidR="00B62C0E">
          <w:rPr>
            <w:noProof/>
            <w:webHidden/>
          </w:rPr>
          <w:instrText xml:space="preserve"> PAGEREF _Toc34736153 \h </w:instrText>
        </w:r>
        <w:r w:rsidR="00B62C0E">
          <w:rPr>
            <w:noProof/>
            <w:webHidden/>
          </w:rPr>
        </w:r>
        <w:r w:rsidR="00B62C0E">
          <w:rPr>
            <w:noProof/>
            <w:webHidden/>
          </w:rPr>
          <w:fldChar w:fldCharType="separate"/>
        </w:r>
        <w:r w:rsidR="00576EAE">
          <w:rPr>
            <w:noProof/>
            <w:webHidden/>
          </w:rPr>
          <w:t>116</w:t>
        </w:r>
        <w:r w:rsidR="00B62C0E">
          <w:rPr>
            <w:noProof/>
            <w:webHidden/>
          </w:rPr>
          <w:fldChar w:fldCharType="end"/>
        </w:r>
      </w:hyperlink>
    </w:p>
    <w:p w14:paraId="56EF887B" w14:textId="3DDC3344"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2" w:anchor="_Toc34736154" w:history="1">
        <w:r w:rsidR="00B62C0E" w:rsidRPr="006917E1">
          <w:rPr>
            <w:rStyle w:val="Hyperlink"/>
            <w:noProof/>
          </w:rPr>
          <w:t>Figure 48: Butt Joint Sheet Layout</w:t>
        </w:r>
        <w:r w:rsidR="00B62C0E">
          <w:rPr>
            <w:noProof/>
            <w:webHidden/>
          </w:rPr>
          <w:tab/>
        </w:r>
        <w:r w:rsidR="00B62C0E">
          <w:rPr>
            <w:noProof/>
            <w:webHidden/>
          </w:rPr>
          <w:fldChar w:fldCharType="begin"/>
        </w:r>
        <w:r w:rsidR="00B62C0E">
          <w:rPr>
            <w:noProof/>
            <w:webHidden/>
          </w:rPr>
          <w:instrText xml:space="preserve"> PAGEREF _Toc34736154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E53B1DF" w14:textId="0F958704"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3" w:anchor="_Toc34736155" w:history="1">
        <w:r w:rsidR="00B62C0E" w:rsidRPr="006917E1">
          <w:rPr>
            <w:rStyle w:val="Hyperlink"/>
            <w:noProof/>
          </w:rPr>
          <w:t>Figure 49: Butt Joint Weld parameters</w:t>
        </w:r>
        <w:r w:rsidR="00B62C0E">
          <w:rPr>
            <w:noProof/>
            <w:webHidden/>
          </w:rPr>
          <w:tab/>
        </w:r>
        <w:r w:rsidR="00B62C0E">
          <w:rPr>
            <w:noProof/>
            <w:webHidden/>
          </w:rPr>
          <w:fldChar w:fldCharType="begin"/>
        </w:r>
        <w:r w:rsidR="00B62C0E">
          <w:rPr>
            <w:noProof/>
            <w:webHidden/>
          </w:rPr>
          <w:instrText xml:space="preserve"> PAGEREF _Toc34736155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2BDB9406" w14:textId="41BE1E60"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4" w:anchor="_Toc34736156" w:history="1">
        <w:r w:rsidR="00B62C0E" w:rsidRPr="006917E1">
          <w:rPr>
            <w:rStyle w:val="Hyperlink"/>
            <w:noProof/>
          </w:rPr>
          <w:t>Figure 50: Corner Weld Sheet Layout</w:t>
        </w:r>
        <w:r w:rsidR="00B62C0E">
          <w:rPr>
            <w:noProof/>
            <w:webHidden/>
          </w:rPr>
          <w:tab/>
        </w:r>
        <w:r w:rsidR="00B62C0E">
          <w:rPr>
            <w:noProof/>
            <w:webHidden/>
          </w:rPr>
          <w:fldChar w:fldCharType="begin"/>
        </w:r>
        <w:r w:rsidR="00B62C0E">
          <w:rPr>
            <w:noProof/>
            <w:webHidden/>
          </w:rPr>
          <w:instrText xml:space="preserve"> PAGEREF _Toc34736156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1CA861E" w14:textId="5B6C17A2"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5" w:anchor="_Toc34736157" w:history="1">
        <w:r w:rsidR="00B62C0E" w:rsidRPr="006917E1">
          <w:rPr>
            <w:rStyle w:val="Hyperlink"/>
            <w:noProof/>
          </w:rPr>
          <w:t>Figure 51: Corner Weld Parameters</w:t>
        </w:r>
        <w:r w:rsidR="00B62C0E">
          <w:rPr>
            <w:noProof/>
            <w:webHidden/>
          </w:rPr>
          <w:tab/>
        </w:r>
        <w:r w:rsidR="00B62C0E">
          <w:rPr>
            <w:noProof/>
            <w:webHidden/>
          </w:rPr>
          <w:fldChar w:fldCharType="begin"/>
        </w:r>
        <w:r w:rsidR="00B62C0E">
          <w:rPr>
            <w:noProof/>
            <w:webHidden/>
          </w:rPr>
          <w:instrText xml:space="preserve"> PAGEREF _Toc34736157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718801DD" w14:textId="3B7321FC"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6" w:anchor="_Toc34736158" w:history="1">
        <w:r w:rsidR="00B62C0E" w:rsidRPr="006917E1">
          <w:rPr>
            <w:rStyle w:val="Hyperlink"/>
            <w:noProof/>
          </w:rPr>
          <w:t>Figure 53: Double Corner Weld Parameters</w:t>
        </w:r>
        <w:r w:rsidR="00B62C0E">
          <w:rPr>
            <w:noProof/>
            <w:webHidden/>
          </w:rPr>
          <w:tab/>
        </w:r>
        <w:r w:rsidR="00B62C0E">
          <w:rPr>
            <w:noProof/>
            <w:webHidden/>
          </w:rPr>
          <w:fldChar w:fldCharType="begin"/>
        </w:r>
        <w:r w:rsidR="00B62C0E">
          <w:rPr>
            <w:noProof/>
            <w:webHidden/>
          </w:rPr>
          <w:instrText xml:space="preserve"> PAGEREF _Toc34736158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09BC7ABE" w14:textId="4D15880C"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7" w:anchor="_Toc34736159" w:history="1">
        <w:r w:rsidR="00B62C0E" w:rsidRPr="006917E1">
          <w:rPr>
            <w:rStyle w:val="Hyperlink"/>
            <w:noProof/>
          </w:rPr>
          <w:t>Figure 52: Corner Weld Sheet Layout</w:t>
        </w:r>
        <w:r w:rsidR="00B62C0E">
          <w:rPr>
            <w:noProof/>
            <w:webHidden/>
          </w:rPr>
          <w:tab/>
        </w:r>
        <w:r w:rsidR="00B62C0E">
          <w:rPr>
            <w:noProof/>
            <w:webHidden/>
          </w:rPr>
          <w:fldChar w:fldCharType="begin"/>
        </w:r>
        <w:r w:rsidR="00B62C0E">
          <w:rPr>
            <w:noProof/>
            <w:webHidden/>
          </w:rPr>
          <w:instrText xml:space="preserve"> PAGEREF _Toc34736159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EBD7D74" w14:textId="0188331D"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8" w:anchor="_Toc34736160" w:history="1">
        <w:r w:rsidR="00B62C0E" w:rsidRPr="006917E1">
          <w:rPr>
            <w:rStyle w:val="Hyperlink"/>
            <w:noProof/>
          </w:rPr>
          <w:t>Figure 54: Edge Weld Sheet Layout</w:t>
        </w:r>
        <w:r w:rsidR="00B62C0E">
          <w:rPr>
            <w:noProof/>
            <w:webHidden/>
          </w:rPr>
          <w:tab/>
        </w:r>
        <w:r w:rsidR="00B62C0E">
          <w:rPr>
            <w:noProof/>
            <w:webHidden/>
          </w:rPr>
          <w:fldChar w:fldCharType="begin"/>
        </w:r>
        <w:r w:rsidR="00B62C0E">
          <w:rPr>
            <w:noProof/>
            <w:webHidden/>
          </w:rPr>
          <w:instrText xml:space="preserve"> PAGEREF _Toc34736160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8287FB" w14:textId="477821EF"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19" w:anchor="_Toc34736161" w:history="1">
        <w:r w:rsidR="00B62C0E" w:rsidRPr="006917E1">
          <w:rPr>
            <w:rStyle w:val="Hyperlink"/>
            <w:noProof/>
          </w:rPr>
          <w:t>Figure 55: Edge Weld parameters</w:t>
        </w:r>
        <w:r w:rsidR="00B62C0E">
          <w:rPr>
            <w:noProof/>
            <w:webHidden/>
          </w:rPr>
          <w:tab/>
        </w:r>
        <w:r w:rsidR="00B62C0E">
          <w:rPr>
            <w:noProof/>
            <w:webHidden/>
          </w:rPr>
          <w:fldChar w:fldCharType="begin"/>
        </w:r>
        <w:r w:rsidR="00B62C0E">
          <w:rPr>
            <w:noProof/>
            <w:webHidden/>
          </w:rPr>
          <w:instrText xml:space="preserve"> PAGEREF _Toc34736161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38A794E8" w14:textId="22740E49"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0" w:anchor="_Toc34736162" w:history="1">
        <w:r w:rsidR="00B62C0E" w:rsidRPr="006917E1">
          <w:rPr>
            <w:rStyle w:val="Hyperlink"/>
            <w:noProof/>
          </w:rPr>
          <w:t>Figure 56: I-Weld Sheet Layout</w:t>
        </w:r>
        <w:r w:rsidR="00B62C0E">
          <w:rPr>
            <w:noProof/>
            <w:webHidden/>
          </w:rPr>
          <w:tab/>
        </w:r>
        <w:r w:rsidR="00B62C0E">
          <w:rPr>
            <w:noProof/>
            <w:webHidden/>
          </w:rPr>
          <w:fldChar w:fldCharType="begin"/>
        </w:r>
        <w:r w:rsidR="00B62C0E">
          <w:rPr>
            <w:noProof/>
            <w:webHidden/>
          </w:rPr>
          <w:instrText xml:space="preserve"> PAGEREF _Toc34736162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10085144" w14:textId="23B50EB2"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1" w:anchor="_Toc34736163" w:history="1">
        <w:r w:rsidR="00B62C0E" w:rsidRPr="006917E1">
          <w:rPr>
            <w:rStyle w:val="Hyperlink"/>
            <w:noProof/>
          </w:rPr>
          <w:t>Figure 57: I-Weld Parameters</w:t>
        </w:r>
        <w:r w:rsidR="00B62C0E">
          <w:rPr>
            <w:noProof/>
            <w:webHidden/>
          </w:rPr>
          <w:tab/>
        </w:r>
        <w:r w:rsidR="00B62C0E">
          <w:rPr>
            <w:noProof/>
            <w:webHidden/>
          </w:rPr>
          <w:fldChar w:fldCharType="begin"/>
        </w:r>
        <w:r w:rsidR="00B62C0E">
          <w:rPr>
            <w:noProof/>
            <w:webHidden/>
          </w:rPr>
          <w:instrText xml:space="preserve"> PAGEREF _Toc34736163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A224E09" w14:textId="7C007C7D"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2" w:anchor="_Toc34736164" w:history="1">
        <w:r w:rsidR="00B62C0E" w:rsidRPr="006917E1">
          <w:rPr>
            <w:rStyle w:val="Hyperlink"/>
            <w:noProof/>
          </w:rPr>
          <w:t>Figure 58: Overlap Weld Sheet Layout</w:t>
        </w:r>
        <w:r w:rsidR="00B62C0E">
          <w:rPr>
            <w:noProof/>
            <w:webHidden/>
          </w:rPr>
          <w:tab/>
        </w:r>
        <w:r w:rsidR="00B62C0E">
          <w:rPr>
            <w:noProof/>
            <w:webHidden/>
          </w:rPr>
          <w:fldChar w:fldCharType="begin"/>
        </w:r>
        <w:r w:rsidR="00B62C0E">
          <w:rPr>
            <w:noProof/>
            <w:webHidden/>
          </w:rPr>
          <w:instrText xml:space="preserve"> PAGEREF _Toc34736164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11868D2" w14:textId="68DBD273"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3" w:anchor="_Toc34736165" w:history="1">
        <w:r w:rsidR="00B62C0E" w:rsidRPr="006917E1">
          <w:rPr>
            <w:rStyle w:val="Hyperlink"/>
            <w:noProof/>
          </w:rPr>
          <w:t>Figure 59: Overlap Weld Parameters</w:t>
        </w:r>
        <w:r w:rsidR="00B62C0E">
          <w:rPr>
            <w:noProof/>
            <w:webHidden/>
          </w:rPr>
          <w:tab/>
        </w:r>
        <w:r w:rsidR="00B62C0E">
          <w:rPr>
            <w:noProof/>
            <w:webHidden/>
          </w:rPr>
          <w:fldChar w:fldCharType="begin"/>
        </w:r>
        <w:r w:rsidR="00B62C0E">
          <w:rPr>
            <w:noProof/>
            <w:webHidden/>
          </w:rPr>
          <w:instrText xml:space="preserve"> PAGEREF _Toc34736165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079E096" w14:textId="3D472EBA"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4" w:anchor="_Toc34736166" w:history="1">
        <w:r w:rsidR="00B62C0E" w:rsidRPr="006917E1">
          <w:rPr>
            <w:rStyle w:val="Hyperlink"/>
            <w:noProof/>
          </w:rPr>
          <w:t>Figure 60: Single Sided Double Overlap Weld</w:t>
        </w:r>
        <w:r w:rsidR="00B62C0E">
          <w:rPr>
            <w:noProof/>
            <w:webHidden/>
          </w:rPr>
          <w:tab/>
        </w:r>
        <w:r w:rsidR="00B62C0E">
          <w:rPr>
            <w:noProof/>
            <w:webHidden/>
          </w:rPr>
          <w:fldChar w:fldCharType="begin"/>
        </w:r>
        <w:r w:rsidR="00B62C0E">
          <w:rPr>
            <w:noProof/>
            <w:webHidden/>
          </w:rPr>
          <w:instrText xml:space="preserve"> PAGEREF _Toc34736166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7EA998FB" w14:textId="022DEA30"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5" w:anchor="_Toc34736167" w:history="1">
        <w:r w:rsidR="00B62C0E" w:rsidRPr="006917E1">
          <w:rPr>
            <w:rStyle w:val="Hyperlink"/>
            <w:noProof/>
          </w:rPr>
          <w:t>Figure 61: Overlap Weld Parameters</w:t>
        </w:r>
        <w:r w:rsidR="00B62C0E">
          <w:rPr>
            <w:noProof/>
            <w:webHidden/>
          </w:rPr>
          <w:tab/>
        </w:r>
        <w:r w:rsidR="00B62C0E">
          <w:rPr>
            <w:noProof/>
            <w:webHidden/>
          </w:rPr>
          <w:fldChar w:fldCharType="begin"/>
        </w:r>
        <w:r w:rsidR="00B62C0E">
          <w:rPr>
            <w:noProof/>
            <w:webHidden/>
          </w:rPr>
          <w:instrText xml:space="preserve"> PAGEREF _Toc34736167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B5ECD41" w14:textId="182A2403"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6" w:anchor="_Toc34736168" w:history="1">
        <w:r w:rsidR="00B62C0E" w:rsidRPr="006917E1">
          <w:rPr>
            <w:rStyle w:val="Hyperlink"/>
            <w:noProof/>
          </w:rPr>
          <w:t>Figure 62: Double Sided Double Overlap Weld</w:t>
        </w:r>
        <w:r w:rsidR="00B62C0E">
          <w:rPr>
            <w:noProof/>
            <w:webHidden/>
          </w:rPr>
          <w:tab/>
        </w:r>
        <w:r w:rsidR="00B62C0E">
          <w:rPr>
            <w:noProof/>
            <w:webHidden/>
          </w:rPr>
          <w:fldChar w:fldCharType="begin"/>
        </w:r>
        <w:r w:rsidR="00B62C0E">
          <w:rPr>
            <w:noProof/>
            <w:webHidden/>
          </w:rPr>
          <w:instrText xml:space="preserve"> PAGEREF _Toc34736168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0EF526C9" w14:textId="5490BA56"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7" w:anchor="_Toc34736169" w:history="1">
        <w:r w:rsidR="00B62C0E" w:rsidRPr="006917E1">
          <w:rPr>
            <w:rStyle w:val="Hyperlink"/>
            <w:noProof/>
          </w:rPr>
          <w:t>Figure 63: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_Toc34736169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6DDD9D45" w14:textId="4E345EB8"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8" w:anchor="_Toc34736170" w:history="1">
        <w:r w:rsidR="00B62C0E" w:rsidRPr="006917E1">
          <w:rPr>
            <w:rStyle w:val="Hyperlink"/>
            <w:noProof/>
          </w:rPr>
          <w:t>Figure 64: Y-Joint Sheet Layout</w:t>
        </w:r>
        <w:r w:rsidR="00B62C0E">
          <w:rPr>
            <w:noProof/>
            <w:webHidden/>
          </w:rPr>
          <w:tab/>
        </w:r>
        <w:r w:rsidR="00B62C0E">
          <w:rPr>
            <w:noProof/>
            <w:webHidden/>
          </w:rPr>
          <w:fldChar w:fldCharType="begin"/>
        </w:r>
        <w:r w:rsidR="00B62C0E">
          <w:rPr>
            <w:noProof/>
            <w:webHidden/>
          </w:rPr>
          <w:instrText xml:space="preserve"> PAGEREF _Toc34736170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9E75F5E" w14:textId="2A28C358"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29" w:anchor="_Toc34736171" w:history="1">
        <w:r w:rsidR="00B62C0E" w:rsidRPr="006917E1">
          <w:rPr>
            <w:rStyle w:val="Hyperlink"/>
            <w:noProof/>
          </w:rPr>
          <w:t>Figure 65: Parameters of Y-Joint Weld</w:t>
        </w:r>
        <w:r w:rsidR="00B62C0E">
          <w:rPr>
            <w:noProof/>
            <w:webHidden/>
          </w:rPr>
          <w:tab/>
        </w:r>
        <w:r w:rsidR="00B62C0E">
          <w:rPr>
            <w:noProof/>
            <w:webHidden/>
          </w:rPr>
          <w:fldChar w:fldCharType="begin"/>
        </w:r>
        <w:r w:rsidR="00B62C0E">
          <w:rPr>
            <w:noProof/>
            <w:webHidden/>
          </w:rPr>
          <w:instrText xml:space="preserve"> PAGEREF _Toc34736171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C428A5D" w14:textId="7E31AAEA"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0" w:anchor="_Toc34736172" w:history="1">
        <w:r w:rsidR="00B62C0E" w:rsidRPr="006917E1">
          <w:rPr>
            <w:rStyle w:val="Hyperlink"/>
            <w:noProof/>
          </w:rPr>
          <w:t>Figure 66: K-Joint Sheet Layout</w:t>
        </w:r>
        <w:r w:rsidR="00B62C0E">
          <w:rPr>
            <w:noProof/>
            <w:webHidden/>
          </w:rPr>
          <w:tab/>
        </w:r>
        <w:r w:rsidR="00B62C0E">
          <w:rPr>
            <w:noProof/>
            <w:webHidden/>
          </w:rPr>
          <w:fldChar w:fldCharType="begin"/>
        </w:r>
        <w:r w:rsidR="00B62C0E">
          <w:rPr>
            <w:noProof/>
            <w:webHidden/>
          </w:rPr>
          <w:instrText xml:space="preserve"> PAGEREF _Toc34736172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4FC2FD3B" w14:textId="3180A829"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1" w:anchor="_Toc34736173" w:history="1">
        <w:r w:rsidR="00B62C0E" w:rsidRPr="006917E1">
          <w:rPr>
            <w:rStyle w:val="Hyperlink"/>
            <w:noProof/>
          </w:rPr>
          <w:t>Figure 67: Parameters of K-Joint Weld</w:t>
        </w:r>
        <w:r w:rsidR="00B62C0E">
          <w:rPr>
            <w:noProof/>
            <w:webHidden/>
          </w:rPr>
          <w:tab/>
        </w:r>
        <w:r w:rsidR="00B62C0E">
          <w:rPr>
            <w:noProof/>
            <w:webHidden/>
          </w:rPr>
          <w:fldChar w:fldCharType="begin"/>
        </w:r>
        <w:r w:rsidR="00B62C0E">
          <w:rPr>
            <w:noProof/>
            <w:webHidden/>
          </w:rPr>
          <w:instrText xml:space="preserve"> PAGEREF _Toc34736173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679AC8F" w14:textId="7470503C"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2" w:anchor="_Toc34736174" w:history="1">
        <w:r w:rsidR="00B62C0E" w:rsidRPr="006917E1">
          <w:rPr>
            <w:rStyle w:val="Hyperlink"/>
            <w:noProof/>
          </w:rPr>
          <w:t>Figure 68: Cruciform Joint Sheet Layout</w:t>
        </w:r>
        <w:r w:rsidR="00B62C0E">
          <w:rPr>
            <w:noProof/>
            <w:webHidden/>
          </w:rPr>
          <w:tab/>
        </w:r>
        <w:r w:rsidR="00B62C0E">
          <w:rPr>
            <w:noProof/>
            <w:webHidden/>
          </w:rPr>
          <w:fldChar w:fldCharType="begin"/>
        </w:r>
        <w:r w:rsidR="00B62C0E">
          <w:rPr>
            <w:noProof/>
            <w:webHidden/>
          </w:rPr>
          <w:instrText xml:space="preserve"> PAGEREF _Toc34736174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4DDA18D" w14:textId="3A4DE695"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3" w:anchor="_Toc34736175" w:history="1">
        <w:r w:rsidR="00B62C0E" w:rsidRPr="006917E1">
          <w:rPr>
            <w:rStyle w:val="Hyperlink"/>
            <w:noProof/>
          </w:rPr>
          <w:t>Figure 69: Parameters of Cruciform Joint</w:t>
        </w:r>
        <w:r w:rsidR="00B62C0E">
          <w:rPr>
            <w:noProof/>
            <w:webHidden/>
          </w:rPr>
          <w:tab/>
        </w:r>
        <w:r w:rsidR="00B62C0E">
          <w:rPr>
            <w:noProof/>
            <w:webHidden/>
          </w:rPr>
          <w:fldChar w:fldCharType="begin"/>
        </w:r>
        <w:r w:rsidR="00B62C0E">
          <w:rPr>
            <w:noProof/>
            <w:webHidden/>
          </w:rPr>
          <w:instrText xml:space="preserve"> PAGEREF _Toc34736175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458B4928" w14:textId="11ADA124"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4" w:anchor="_Toc34736176" w:history="1">
        <w:r w:rsidR="00B62C0E" w:rsidRPr="006917E1">
          <w:rPr>
            <w:rStyle w:val="Hyperlink"/>
            <w:noProof/>
          </w:rPr>
          <w:t>Figure 70: Flared Joint Sheet Layout</w:t>
        </w:r>
        <w:r w:rsidR="00B62C0E">
          <w:rPr>
            <w:noProof/>
            <w:webHidden/>
          </w:rPr>
          <w:tab/>
        </w:r>
        <w:r w:rsidR="00B62C0E">
          <w:rPr>
            <w:noProof/>
            <w:webHidden/>
          </w:rPr>
          <w:fldChar w:fldCharType="begin"/>
        </w:r>
        <w:r w:rsidR="00B62C0E">
          <w:rPr>
            <w:noProof/>
            <w:webHidden/>
          </w:rPr>
          <w:instrText xml:space="preserve"> PAGEREF _Toc34736176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0B826072" w14:textId="53BF745D" w:rsidR="00B62C0E" w:rsidRDefault="00E7532E">
      <w:pPr>
        <w:pStyle w:val="TableofFigures"/>
        <w:tabs>
          <w:tab w:val="right" w:leader="dot" w:pos="9060"/>
        </w:tabs>
        <w:rPr>
          <w:rFonts w:asciiTheme="minorHAnsi" w:eastAsiaTheme="minorEastAsia" w:hAnsiTheme="minorHAnsi" w:cstheme="minorBidi"/>
          <w:noProof/>
          <w:szCs w:val="22"/>
          <w:lang w:val="de-DE"/>
        </w:rPr>
      </w:pPr>
      <w:hyperlink r:id="rId35" w:anchor="_Toc34736177" w:history="1">
        <w:r w:rsidR="00B62C0E" w:rsidRPr="006917E1">
          <w:rPr>
            <w:rStyle w:val="Hyperlink"/>
            <w:noProof/>
          </w:rPr>
          <w:t>Figure 71: Parameters of Flared Joint Weld</w:t>
        </w:r>
        <w:r w:rsidR="00B62C0E">
          <w:rPr>
            <w:noProof/>
            <w:webHidden/>
          </w:rPr>
          <w:tab/>
        </w:r>
        <w:r w:rsidR="00B62C0E">
          <w:rPr>
            <w:noProof/>
            <w:webHidden/>
          </w:rPr>
          <w:fldChar w:fldCharType="begin"/>
        </w:r>
        <w:r w:rsidR="00B62C0E">
          <w:rPr>
            <w:noProof/>
            <w:webHidden/>
          </w:rPr>
          <w:instrText xml:space="preserve"> PAGEREF _Toc34736177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23BAB1E2" w14:textId="169FE2C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78" w:history="1">
        <w:r w:rsidR="00B62C0E" w:rsidRPr="006917E1">
          <w:rPr>
            <w:rStyle w:val="Hyperlink"/>
            <w:noProof/>
          </w:rPr>
          <w:t>Figure 72: The Three Regions of a Hemming</w:t>
        </w:r>
        <w:r w:rsidR="00B62C0E">
          <w:rPr>
            <w:noProof/>
            <w:webHidden/>
          </w:rPr>
          <w:tab/>
        </w:r>
        <w:r w:rsidR="00B62C0E">
          <w:rPr>
            <w:noProof/>
            <w:webHidden/>
          </w:rPr>
          <w:fldChar w:fldCharType="begin"/>
        </w:r>
        <w:r w:rsidR="00B62C0E">
          <w:rPr>
            <w:noProof/>
            <w:webHidden/>
          </w:rPr>
          <w:instrText xml:space="preserve"> PAGEREF _Toc34736178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4C46F4FB" w14:textId="447B24E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79" w:history="1">
        <w:r w:rsidR="00B62C0E" w:rsidRPr="006917E1">
          <w:rPr>
            <w:rStyle w:val="Hyperlink"/>
            <w:noProof/>
          </w:rPr>
          <w:t>Figure 73: Path Changes and Width Changes in Hemming Flanges</w:t>
        </w:r>
        <w:r w:rsidR="00B62C0E">
          <w:rPr>
            <w:noProof/>
            <w:webHidden/>
          </w:rPr>
          <w:tab/>
        </w:r>
        <w:r w:rsidR="00B62C0E">
          <w:rPr>
            <w:noProof/>
            <w:webHidden/>
          </w:rPr>
          <w:fldChar w:fldCharType="begin"/>
        </w:r>
        <w:r w:rsidR="00B62C0E">
          <w:rPr>
            <w:noProof/>
            <w:webHidden/>
          </w:rPr>
          <w:instrText xml:space="preserve"> PAGEREF _Toc34736179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59311EC5" w14:textId="30477EB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0" w:history="1">
        <w:r w:rsidR="00B62C0E" w:rsidRPr="006917E1">
          <w:rPr>
            <w:rStyle w:val="Hyperlink"/>
            <w:noProof/>
          </w:rPr>
          <w:t>Figure 74: Adhesive Path Differs from Root Path</w:t>
        </w:r>
        <w:r w:rsidR="00B62C0E">
          <w:rPr>
            <w:noProof/>
            <w:webHidden/>
          </w:rPr>
          <w:tab/>
        </w:r>
        <w:r w:rsidR="00B62C0E">
          <w:rPr>
            <w:noProof/>
            <w:webHidden/>
          </w:rPr>
          <w:fldChar w:fldCharType="begin"/>
        </w:r>
        <w:r w:rsidR="00B62C0E">
          <w:rPr>
            <w:noProof/>
            <w:webHidden/>
          </w:rPr>
          <w:instrText xml:space="preserve"> PAGEREF _Toc34736180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4C764063" w14:textId="3623F53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1" w:history="1">
        <w:r w:rsidR="00B62C0E" w:rsidRPr="006917E1">
          <w:rPr>
            <w:rStyle w:val="Hyperlink"/>
            <w:noProof/>
          </w:rPr>
          <w:t>Figure 75: Reinforcements need to be considered as Part of the Inner Panel</w:t>
        </w:r>
        <w:r w:rsidR="00B62C0E">
          <w:rPr>
            <w:noProof/>
            <w:webHidden/>
          </w:rPr>
          <w:tab/>
        </w:r>
        <w:r w:rsidR="00B62C0E">
          <w:rPr>
            <w:noProof/>
            <w:webHidden/>
          </w:rPr>
          <w:fldChar w:fldCharType="begin"/>
        </w:r>
        <w:r w:rsidR="00B62C0E">
          <w:rPr>
            <w:noProof/>
            <w:webHidden/>
          </w:rPr>
          <w:instrText xml:space="preserve"> PAGEREF _Toc34736181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6F90E11E" w14:textId="6A4B19C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2" w:history="1">
        <w:r w:rsidR="00B62C0E" w:rsidRPr="006917E1">
          <w:rPr>
            <w:rStyle w:val="Hyperlink"/>
            <w:noProof/>
          </w:rPr>
          <w:t>Figure 76: Sequence without margin</w:t>
        </w:r>
        <w:r w:rsidR="00B62C0E">
          <w:rPr>
            <w:noProof/>
            <w:webHidden/>
          </w:rPr>
          <w:tab/>
        </w:r>
        <w:r w:rsidR="00B62C0E">
          <w:rPr>
            <w:noProof/>
            <w:webHidden/>
          </w:rPr>
          <w:fldChar w:fldCharType="begin"/>
        </w:r>
        <w:r w:rsidR="00B62C0E">
          <w:rPr>
            <w:noProof/>
            <w:webHidden/>
          </w:rPr>
          <w:instrText xml:space="preserve"> PAGEREF _Toc34736182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24191CDC" w14:textId="3E5D226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3" w:history="1">
        <w:r w:rsidR="00B62C0E" w:rsidRPr="006917E1">
          <w:rPr>
            <w:rStyle w:val="Hyperlink"/>
            <w:noProof/>
          </w:rPr>
          <w:t>Figure 77: Sequence with margin and spacing</w:t>
        </w:r>
        <w:r w:rsidR="00B62C0E">
          <w:rPr>
            <w:noProof/>
            <w:webHidden/>
          </w:rPr>
          <w:tab/>
        </w:r>
        <w:r w:rsidR="00B62C0E">
          <w:rPr>
            <w:noProof/>
            <w:webHidden/>
          </w:rPr>
          <w:fldChar w:fldCharType="begin"/>
        </w:r>
        <w:r w:rsidR="00B62C0E">
          <w:rPr>
            <w:noProof/>
            <w:webHidden/>
          </w:rPr>
          <w:instrText xml:space="preserve"> PAGEREF _Toc34736183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7274D931" w14:textId="303010A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4" w:history="1">
        <w:r w:rsidR="00B62C0E" w:rsidRPr="006917E1">
          <w:rPr>
            <w:rStyle w:val="Hyperlink"/>
            <w:noProof/>
          </w:rPr>
          <w:t>Figure 78: Margin relaxation</w:t>
        </w:r>
        <w:r w:rsidR="00B62C0E">
          <w:rPr>
            <w:noProof/>
            <w:webHidden/>
          </w:rPr>
          <w:tab/>
        </w:r>
        <w:r w:rsidR="00B62C0E">
          <w:rPr>
            <w:noProof/>
            <w:webHidden/>
          </w:rPr>
          <w:fldChar w:fldCharType="begin"/>
        </w:r>
        <w:r w:rsidR="00B62C0E">
          <w:rPr>
            <w:noProof/>
            <w:webHidden/>
          </w:rPr>
          <w:instrText xml:space="preserve"> PAGEREF _Toc34736184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7BD32A0" w14:textId="3D15BAC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5" w:history="1">
        <w:r w:rsidR="00B62C0E" w:rsidRPr="006917E1">
          <w:rPr>
            <w:rStyle w:val="Hyperlink"/>
            <w:noProof/>
          </w:rPr>
          <w:t>Figure 79: Spacing relaxation</w:t>
        </w:r>
        <w:r w:rsidR="00B62C0E">
          <w:rPr>
            <w:noProof/>
            <w:webHidden/>
          </w:rPr>
          <w:tab/>
        </w:r>
        <w:r w:rsidR="00B62C0E">
          <w:rPr>
            <w:noProof/>
            <w:webHidden/>
          </w:rPr>
          <w:fldChar w:fldCharType="begin"/>
        </w:r>
        <w:r w:rsidR="00B62C0E">
          <w:rPr>
            <w:noProof/>
            <w:webHidden/>
          </w:rPr>
          <w:instrText xml:space="preserve"> PAGEREF _Toc34736185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04BE77D" w14:textId="1B692BB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6" w:history="1">
        <w:r w:rsidR="00B62C0E" w:rsidRPr="006917E1">
          <w:rPr>
            <w:rStyle w:val="Hyperlink"/>
            <w:noProof/>
          </w:rPr>
          <w:t>Figure 80: Picture of an adhesive face</w:t>
        </w:r>
        <w:r w:rsidR="00B62C0E">
          <w:rPr>
            <w:noProof/>
            <w:webHidden/>
          </w:rPr>
          <w:tab/>
        </w:r>
        <w:r w:rsidR="00B62C0E">
          <w:rPr>
            <w:noProof/>
            <w:webHidden/>
          </w:rPr>
          <w:fldChar w:fldCharType="begin"/>
        </w:r>
        <w:r w:rsidR="00B62C0E">
          <w:rPr>
            <w:noProof/>
            <w:webHidden/>
          </w:rPr>
          <w:instrText xml:space="preserve"> PAGEREF _Toc34736186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8" w:history="1">
        <w:r w:rsidR="00B62C0E" w:rsidRPr="00D9164A">
          <w:rPr>
            <w:rStyle w:val="Hyperlink"/>
            <w:noProof/>
          </w:rPr>
          <w:t>Table 2: XML-specification of</w:t>
        </w:r>
        <w:r w:rsidR="00B62C0E" w:rsidRPr="00D9164A">
          <w:rPr>
            <w:rStyle w:val="Hyperlink"/>
            <w:i/>
            <w:noProof/>
          </w:rPr>
          <w:t xml:space="preserve"> </w:t>
        </w:r>
        <w:r w:rsidR="00B62C0E" w:rsidRPr="00D9164A">
          <w:rPr>
            <w:rStyle w:val="Hyperlink"/>
            <w:rFonts w:ascii="Courier New" w:hAnsi="Courier New" w:cs="Courier New"/>
            <w:i/>
            <w:noProof/>
          </w:rPr>
          <w:t>&lt;units/&gt;</w:t>
        </w:r>
        <w:r w:rsidR="00B62C0E">
          <w:rPr>
            <w:noProof/>
            <w:webHidden/>
          </w:rPr>
          <w:tab/>
        </w:r>
        <w:r w:rsidR="00B62C0E">
          <w:rPr>
            <w:noProof/>
            <w:webHidden/>
          </w:rPr>
          <w:fldChar w:fldCharType="begin"/>
        </w:r>
        <w:r w:rsidR="00B62C0E">
          <w:rPr>
            <w:noProof/>
            <w:webHidden/>
          </w:rPr>
          <w:instrText xml:space="preserve"> PAGEREF _Toc34736188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7F63DB5" w14:textId="7C7D6B9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89" w:history="1">
        <w:r w:rsidR="00B62C0E" w:rsidRPr="00D9164A">
          <w:rPr>
            <w:rStyle w:val="Hyperlink"/>
            <w:noProof/>
          </w:rPr>
          <w:t xml:space="preserve">Table 3: XML-specification of </w:t>
        </w:r>
        <w:r w:rsidR="00B62C0E" w:rsidRPr="00D9164A">
          <w:rPr>
            <w:rStyle w:val="Hyperlink"/>
            <w:rFonts w:ascii="Courier New" w:hAnsi="Courier New" w:cs="Courier New"/>
            <w:i/>
            <w:noProof/>
          </w:rPr>
          <w:t>&lt;appdata&gt;</w:t>
        </w:r>
        <w:r w:rsidR="00B62C0E">
          <w:rPr>
            <w:noProof/>
            <w:webHidden/>
          </w:rPr>
          <w:tab/>
        </w:r>
        <w:r w:rsidR="00B62C0E">
          <w:rPr>
            <w:noProof/>
            <w:webHidden/>
          </w:rPr>
          <w:fldChar w:fldCharType="begin"/>
        </w:r>
        <w:r w:rsidR="00B62C0E">
          <w:rPr>
            <w:noProof/>
            <w:webHidden/>
          </w:rPr>
          <w:instrText xml:space="preserve"> PAGEREF _Toc34736189 \h </w:instrText>
        </w:r>
        <w:r w:rsidR="00B62C0E">
          <w:rPr>
            <w:noProof/>
            <w:webHidden/>
          </w:rPr>
        </w:r>
        <w:r w:rsidR="00B62C0E">
          <w:rPr>
            <w:noProof/>
            <w:webHidden/>
          </w:rPr>
          <w:fldChar w:fldCharType="separate"/>
        </w:r>
        <w:r w:rsidR="00576EAE">
          <w:rPr>
            <w:noProof/>
            <w:webHidden/>
          </w:rPr>
          <w:t>32</w:t>
        </w:r>
        <w:r w:rsidR="00B62C0E">
          <w:rPr>
            <w:noProof/>
            <w:webHidden/>
          </w:rPr>
          <w:fldChar w:fldCharType="end"/>
        </w:r>
      </w:hyperlink>
    </w:p>
    <w:p w14:paraId="7CAA0F09" w14:textId="6BEB965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0" w:history="1">
        <w:r w:rsidR="00B62C0E" w:rsidRPr="00D9164A">
          <w:rPr>
            <w:rStyle w:val="Hyperlink"/>
            <w:noProof/>
          </w:rPr>
          <w:t xml:space="preserve">Table 4: XML-specification of element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_Toc34736190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30FB4A6" w14:textId="09DE359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1" w:history="1">
        <w:r w:rsidR="00B62C0E" w:rsidRPr="00D9164A">
          <w:rPr>
            <w:rStyle w:val="Hyperlink"/>
            <w:noProof/>
          </w:rPr>
          <w:t xml:space="preserve">Table 5: Nested elements of the child element of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_Toc34736191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C91F8D5" w14:textId="3D39A41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2" w:history="1">
        <w:r w:rsidR="00B62C0E" w:rsidRPr="00D9164A">
          <w:rPr>
            <w:rStyle w:val="Hyperlink"/>
            <w:noProof/>
          </w:rPr>
          <w:t xml:space="preserve">Table 6: Attributes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_Toc34736192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7703C384" w14:textId="60E12524"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3" w:history="1">
        <w:r w:rsidR="00B62C0E" w:rsidRPr="00D9164A">
          <w:rPr>
            <w:rStyle w:val="Hyperlink"/>
            <w:noProof/>
          </w:rPr>
          <w:t xml:space="preserve">Table 7: Nested elements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_Toc34736193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66708B5F" w14:textId="0C3523D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4" w:history="1">
        <w:r w:rsidR="00B62C0E" w:rsidRPr="00D9164A">
          <w:rPr>
            <w:rStyle w:val="Hyperlink"/>
            <w:noProof/>
          </w:rPr>
          <w:t xml:space="preserve">Table 8: Nested elements of </w:t>
        </w:r>
        <w:r w:rsidR="00B62C0E" w:rsidRPr="00D9164A">
          <w:rPr>
            <w:rStyle w:val="Hyperlink"/>
            <w:rFonts w:ascii="Courier New" w:hAnsi="Courier New" w:cs="Courier New"/>
            <w:i/>
            <w:noProof/>
          </w:rPr>
          <w:t>&lt;connected_to&gt;</w:t>
        </w:r>
        <w:r w:rsidR="00B62C0E">
          <w:rPr>
            <w:noProof/>
            <w:webHidden/>
          </w:rPr>
          <w:tab/>
        </w:r>
        <w:r w:rsidR="00B62C0E">
          <w:rPr>
            <w:noProof/>
            <w:webHidden/>
          </w:rPr>
          <w:fldChar w:fldCharType="begin"/>
        </w:r>
        <w:r w:rsidR="00B62C0E">
          <w:rPr>
            <w:noProof/>
            <w:webHidden/>
          </w:rPr>
          <w:instrText xml:space="preserve"> PAGEREF _Toc34736194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069FB56D" w14:textId="34D1D91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5" w:history="1">
        <w:r w:rsidR="00B62C0E" w:rsidRPr="00D9164A">
          <w:rPr>
            <w:rStyle w:val="Hyperlink"/>
            <w:noProof/>
          </w:rPr>
          <w:t xml:space="preserve">Table 9: Attributes of element </w:t>
        </w:r>
        <w:r w:rsidR="00B62C0E" w:rsidRPr="00D9164A">
          <w:rPr>
            <w:rStyle w:val="Hyperlink"/>
            <w:rFonts w:ascii="Courier New" w:hAnsi="Courier New" w:cs="Courier New"/>
            <w:i/>
            <w:noProof/>
          </w:rPr>
          <w:t>&lt;part/&gt;</w:t>
        </w:r>
        <w:r w:rsidR="00B62C0E">
          <w:rPr>
            <w:noProof/>
            <w:webHidden/>
          </w:rPr>
          <w:tab/>
        </w:r>
        <w:r w:rsidR="00B62C0E">
          <w:rPr>
            <w:noProof/>
            <w:webHidden/>
          </w:rPr>
          <w:fldChar w:fldCharType="begin"/>
        </w:r>
        <w:r w:rsidR="00B62C0E">
          <w:rPr>
            <w:noProof/>
            <w:webHidden/>
          </w:rPr>
          <w:instrText xml:space="preserve"> PAGEREF _Toc34736195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7FFB804" w14:textId="41F124F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6" w:history="1">
        <w:r w:rsidR="00B62C0E" w:rsidRPr="00D9164A">
          <w:rPr>
            <w:rStyle w:val="Hyperlink"/>
            <w:noProof/>
          </w:rPr>
          <w:t xml:space="preserve">Table 10: Attributes of element </w:t>
        </w:r>
        <w:r w:rsidR="00B62C0E" w:rsidRPr="00D9164A">
          <w:rPr>
            <w:rStyle w:val="Hyperlink"/>
            <w:rFonts w:ascii="Courier New" w:hAnsi="Courier New" w:cs="Courier New"/>
            <w:i/>
            <w:noProof/>
          </w:rPr>
          <w:t>&lt;assy/&gt;</w:t>
        </w:r>
        <w:r w:rsidR="00B62C0E">
          <w:rPr>
            <w:noProof/>
            <w:webHidden/>
          </w:rPr>
          <w:tab/>
        </w:r>
        <w:r w:rsidR="00B62C0E">
          <w:rPr>
            <w:noProof/>
            <w:webHidden/>
          </w:rPr>
          <w:fldChar w:fldCharType="begin"/>
        </w:r>
        <w:r w:rsidR="00B62C0E">
          <w:rPr>
            <w:noProof/>
            <w:webHidden/>
          </w:rPr>
          <w:instrText xml:space="preserve"> PAGEREF _Toc34736196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68434BBD" w14:textId="65EF813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7" w:history="1">
        <w:r w:rsidR="00B62C0E" w:rsidRPr="00D9164A">
          <w:rPr>
            <w:rStyle w:val="Hyperlink"/>
            <w:noProof/>
          </w:rPr>
          <w:t xml:space="preserve">Table 11: Nested elements of </w:t>
        </w:r>
        <w:r w:rsidR="00B62C0E" w:rsidRPr="00D9164A">
          <w:rPr>
            <w:rStyle w:val="Hyperlink"/>
            <w:rFonts w:ascii="Courier New" w:hAnsi="Courier New" w:cs="Courier New"/>
            <w:i/>
            <w:noProof/>
          </w:rPr>
          <w:t>&lt;stacking&gt;</w:t>
        </w:r>
        <w:r w:rsidR="00B62C0E">
          <w:rPr>
            <w:noProof/>
            <w:webHidden/>
          </w:rPr>
          <w:tab/>
        </w:r>
        <w:r w:rsidR="00B62C0E">
          <w:rPr>
            <w:noProof/>
            <w:webHidden/>
          </w:rPr>
          <w:fldChar w:fldCharType="begin"/>
        </w:r>
        <w:r w:rsidR="00B62C0E">
          <w:rPr>
            <w:noProof/>
            <w:webHidden/>
          </w:rPr>
          <w:instrText xml:space="preserve"> PAGEREF _Toc34736197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78BD8D24" w14:textId="5DC002A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8" w:history="1">
        <w:r w:rsidR="00B62C0E" w:rsidRPr="00D9164A">
          <w:rPr>
            <w:rStyle w:val="Hyperlink"/>
            <w:noProof/>
          </w:rPr>
          <w:t>Table 12: Attributes of &lt;stacking&gt;</w:t>
        </w:r>
        <w:r w:rsidR="00B62C0E">
          <w:rPr>
            <w:noProof/>
            <w:webHidden/>
          </w:rPr>
          <w:tab/>
        </w:r>
        <w:r w:rsidR="00B62C0E">
          <w:rPr>
            <w:noProof/>
            <w:webHidden/>
          </w:rPr>
          <w:fldChar w:fldCharType="begin"/>
        </w:r>
        <w:r w:rsidR="00B62C0E">
          <w:rPr>
            <w:noProof/>
            <w:webHidden/>
          </w:rPr>
          <w:instrText xml:space="preserve"> PAGEREF _Toc34736198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ADC851B" w14:textId="59C15A6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199" w:history="1">
        <w:r w:rsidR="00B62C0E" w:rsidRPr="00D9164A">
          <w:rPr>
            <w:rStyle w:val="Hyperlink"/>
            <w:noProof/>
          </w:rPr>
          <w:t>Table 13: Attributes of &lt;level&gt;</w:t>
        </w:r>
        <w:r w:rsidR="00B62C0E">
          <w:rPr>
            <w:noProof/>
            <w:webHidden/>
          </w:rPr>
          <w:tab/>
        </w:r>
        <w:r w:rsidR="00B62C0E">
          <w:rPr>
            <w:noProof/>
            <w:webHidden/>
          </w:rPr>
          <w:fldChar w:fldCharType="begin"/>
        </w:r>
        <w:r w:rsidR="00B62C0E">
          <w:rPr>
            <w:noProof/>
            <w:webHidden/>
          </w:rPr>
          <w:instrText xml:space="preserve"> PAGEREF _Toc34736199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8EB2D5C" w14:textId="659713A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0" w:history="1">
        <w:r w:rsidR="00B62C0E" w:rsidRPr="00D9164A">
          <w:rPr>
            <w:rStyle w:val="Hyperlink"/>
            <w:noProof/>
          </w:rPr>
          <w:t xml:space="preserve">Table 14: Nested elements of element </w:t>
        </w:r>
        <w:r w:rsidR="00B62C0E" w:rsidRPr="00D9164A">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_Toc34736200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1137E004" w14:textId="326B947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1" w:history="1">
        <w:r w:rsidR="00B62C0E" w:rsidRPr="00D9164A">
          <w:rPr>
            <w:rStyle w:val="Hyperlink"/>
            <w:noProof/>
          </w:rPr>
          <w:t xml:space="preserve">Table 15: Nested elements of element </w:t>
        </w:r>
        <w:r w:rsidR="00B62C0E" w:rsidRPr="00D9164A">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_Toc34736201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2799B8C5" w14:textId="4A92105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2" w:history="1">
        <w:r w:rsidR="00B62C0E" w:rsidRPr="00D9164A">
          <w:rPr>
            <w:rStyle w:val="Hyperlink"/>
            <w:noProof/>
          </w:rPr>
          <w:t xml:space="preserve">Table 16: Attributes of element </w:t>
        </w:r>
        <w:r w:rsidR="00B62C0E" w:rsidRPr="00D9164A">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_Toc34736202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4F5223B3" w14:textId="4838C47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3" w:history="1">
        <w:r w:rsidR="00B62C0E" w:rsidRPr="00D9164A">
          <w:rPr>
            <w:rStyle w:val="Hyperlink"/>
            <w:noProof/>
          </w:rPr>
          <w:t xml:space="preserve">Table 17: Attributes of element </w:t>
        </w:r>
        <w:r w:rsidR="00B62C0E" w:rsidRPr="00D9164A">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_Toc34736203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1D306478" w14:textId="529EEC8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4" w:history="1">
        <w:r w:rsidR="00B62C0E" w:rsidRPr="00D9164A">
          <w:rPr>
            <w:rStyle w:val="Hyperlink"/>
            <w:noProof/>
          </w:rPr>
          <w:t xml:space="preserve">Table 18: Nested elements of element </w:t>
        </w:r>
        <w:r w:rsidR="00B62C0E" w:rsidRPr="00D9164A">
          <w:rPr>
            <w:rStyle w:val="Hyperlink"/>
            <w:rFonts w:ascii="Courier New" w:hAnsi="Courier New" w:cs="Courier New"/>
            <w:i/>
            <w:noProof/>
          </w:rPr>
          <w:t>&lt;connection_list&gt;</w:t>
        </w:r>
        <w:r w:rsidR="00B62C0E">
          <w:rPr>
            <w:noProof/>
            <w:webHidden/>
          </w:rPr>
          <w:tab/>
        </w:r>
        <w:r w:rsidR="00B62C0E">
          <w:rPr>
            <w:noProof/>
            <w:webHidden/>
          </w:rPr>
          <w:fldChar w:fldCharType="begin"/>
        </w:r>
        <w:r w:rsidR="00B62C0E">
          <w:rPr>
            <w:noProof/>
            <w:webHidden/>
          </w:rPr>
          <w:instrText xml:space="preserve"> PAGEREF _Toc34736204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648B0C49" w14:textId="7E74495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5" w:history="1">
        <w:r w:rsidR="00B62C0E" w:rsidRPr="00D9164A">
          <w:rPr>
            <w:rStyle w:val="Hyperlink"/>
            <w:noProof/>
          </w:rPr>
          <w:t xml:space="preserve">Table 19: Nested elements of element </w:t>
        </w:r>
        <w:r w:rsidR="00B62C0E" w:rsidRPr="00D9164A">
          <w:rPr>
            <w:rStyle w:val="Hyperlink"/>
            <w:rFonts w:ascii="Courier New" w:hAnsi="Courier New" w:cs="Courier New"/>
            <w:i/>
            <w:noProof/>
          </w:rPr>
          <w:t>&lt;custom_attributes_list/&gt;</w:t>
        </w:r>
        <w:r w:rsidR="00B62C0E">
          <w:rPr>
            <w:noProof/>
            <w:webHidden/>
          </w:rPr>
          <w:tab/>
        </w:r>
        <w:r w:rsidR="00B62C0E">
          <w:rPr>
            <w:noProof/>
            <w:webHidden/>
          </w:rPr>
          <w:fldChar w:fldCharType="begin"/>
        </w:r>
        <w:r w:rsidR="00B62C0E">
          <w:rPr>
            <w:noProof/>
            <w:webHidden/>
          </w:rPr>
          <w:instrText xml:space="preserve"> PAGEREF _Toc34736205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45632B4E" w14:textId="546F72B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6" w:history="1">
        <w:r w:rsidR="00B62C0E" w:rsidRPr="00D9164A">
          <w:rPr>
            <w:rStyle w:val="Hyperlink"/>
            <w:noProof/>
          </w:rPr>
          <w:t xml:space="preserve">Table 20: Attributes of </w:t>
        </w:r>
        <w:r w:rsidR="00B62C0E" w:rsidRPr="00D9164A">
          <w:rPr>
            <w:rStyle w:val="Hyperlink"/>
            <w:rFonts w:ascii="Courier New" w:hAnsi="Courier New" w:cs="Courier New"/>
            <w:i/>
            <w:noProof/>
          </w:rPr>
          <w:t>&lt;custom_attributes/&gt;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_Toc34736206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08812090" w14:textId="00310D24"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7" w:history="1">
        <w:r w:rsidR="00B62C0E" w:rsidRPr="00D9164A">
          <w:rPr>
            <w:rStyle w:val="Hyperlink"/>
            <w:noProof/>
          </w:rPr>
          <w:t xml:space="preserve">Table 21: Nested elements of element </w:t>
        </w:r>
        <w:r w:rsidR="00B62C0E" w:rsidRPr="00D9164A">
          <w:rPr>
            <w:rStyle w:val="Hyperlink"/>
            <w:rFonts w:ascii="Courier New" w:hAnsi="Courier New" w:cs="Courier New"/>
            <w:i/>
            <w:noProof/>
          </w:rPr>
          <w:t>&lt;custom_attributes/&gt;</w:t>
        </w:r>
        <w:r w:rsidR="00B62C0E">
          <w:rPr>
            <w:noProof/>
            <w:webHidden/>
          </w:rPr>
          <w:tab/>
        </w:r>
        <w:r w:rsidR="00B62C0E">
          <w:rPr>
            <w:noProof/>
            <w:webHidden/>
          </w:rPr>
          <w:fldChar w:fldCharType="begin"/>
        </w:r>
        <w:r w:rsidR="00B62C0E">
          <w:rPr>
            <w:noProof/>
            <w:webHidden/>
          </w:rPr>
          <w:instrText xml:space="preserve"> PAGEREF _Toc34736207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5CCAE3E4" w14:textId="2D280B6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8" w:history="1">
        <w:r w:rsidR="00B62C0E" w:rsidRPr="00D9164A">
          <w:rPr>
            <w:rStyle w:val="Hyperlink"/>
            <w:noProof/>
          </w:rPr>
          <w:t xml:space="preserve">Table 22: Attributes of </w:t>
        </w:r>
        <w:r w:rsidR="00B62C0E" w:rsidRPr="00D9164A">
          <w:rPr>
            <w:rStyle w:val="Hyperlink"/>
            <w:rFonts w:ascii="Courier New" w:hAnsi="Courier New" w:cs="Courier New"/>
            <w:i/>
            <w:noProof/>
          </w:rPr>
          <w:t>&lt;string/&gt;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_Toc34736208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6E9588C7" w14:textId="39A4203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09" w:history="1">
        <w:r w:rsidR="00B62C0E" w:rsidRPr="00D9164A">
          <w:rPr>
            <w:rStyle w:val="Hyperlink"/>
            <w:noProof/>
          </w:rPr>
          <w:t xml:space="preserve">Table 23: Attributes of </w:t>
        </w:r>
        <w:r w:rsidR="00B62C0E" w:rsidRPr="00D9164A">
          <w:rPr>
            <w:rStyle w:val="Hyperlink"/>
            <w:rFonts w:ascii="Courier New" w:hAnsi="Courier New" w:cs="Courier New"/>
            <w:i/>
            <w:noProof/>
          </w:rPr>
          <w:t>&lt;real/&gt;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_Toc34736209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9AD2A28" w14:textId="67EC723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0" w:history="1">
        <w:r w:rsidR="00B62C0E" w:rsidRPr="00D9164A">
          <w:rPr>
            <w:rStyle w:val="Hyperlink"/>
            <w:noProof/>
          </w:rPr>
          <w:t xml:space="preserve">Table 24: Attributes of </w:t>
        </w:r>
        <w:r w:rsidR="00B62C0E" w:rsidRPr="00D9164A">
          <w:rPr>
            <w:rStyle w:val="Hyperlink"/>
            <w:rFonts w:ascii="Courier New" w:hAnsi="Courier New" w:cs="Courier New"/>
            <w:i/>
            <w:noProof/>
          </w:rPr>
          <w:t>&lt;integer/&gt;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_Toc34736210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03374815" w14:textId="28EF647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1" w:history="1">
        <w:r w:rsidR="00B62C0E" w:rsidRPr="00D9164A">
          <w:rPr>
            <w:rStyle w:val="Hyperlink"/>
            <w:noProof/>
          </w:rPr>
          <w:t xml:space="preserve">Table 25: Attributes of </w:t>
        </w:r>
        <w:r w:rsidR="00B62C0E" w:rsidRPr="00D9164A">
          <w:rPr>
            <w:rStyle w:val="Hyperlink"/>
            <w:rFonts w:ascii="Courier New" w:hAnsi="Courier New" w:cs="Courier New"/>
            <w:i/>
            <w:noProof/>
          </w:rPr>
          <w:t>&lt;string_list/&gt;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_Toc34736211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AD4F15E" w14:textId="0ACB9E8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2" w:history="1">
        <w:r w:rsidR="00B62C0E" w:rsidRPr="00D9164A">
          <w:rPr>
            <w:rStyle w:val="Hyperlink"/>
            <w:noProof/>
          </w:rPr>
          <w:t xml:space="preserve">Table 26: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string_list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_Toc34736212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563C95A4" w14:textId="226D756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3" w:history="1">
        <w:r w:rsidR="00B62C0E" w:rsidRPr="00D9164A">
          <w:rPr>
            <w:rStyle w:val="Hyperlink"/>
            <w:noProof/>
          </w:rPr>
          <w:t xml:space="preserve">Table 27: Attributes of </w:t>
        </w:r>
        <w:r w:rsidR="00B62C0E" w:rsidRPr="00D9164A">
          <w:rPr>
            <w:rStyle w:val="Hyperlink"/>
            <w:rFonts w:ascii="Courier New" w:hAnsi="Courier New" w:cs="Courier New"/>
            <w:i/>
            <w:noProof/>
          </w:rPr>
          <w:t>&lt;real_list/&gt;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_Toc34736213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6D45941C" w14:textId="57ED11B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4" w:history="1">
        <w:r w:rsidR="00B62C0E" w:rsidRPr="00D9164A">
          <w:rPr>
            <w:rStyle w:val="Hyperlink"/>
            <w:noProof/>
          </w:rPr>
          <w:t xml:space="preserve">Table 28: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_Toc34736214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214FE6B7" w14:textId="3D41B30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5" w:history="1">
        <w:r w:rsidR="00B62C0E" w:rsidRPr="00D9164A">
          <w:rPr>
            <w:rStyle w:val="Hyperlink"/>
            <w:noProof/>
          </w:rPr>
          <w:t xml:space="preserve">Table 29: Attributes of </w:t>
        </w:r>
        <w:r w:rsidR="00B62C0E" w:rsidRPr="00D9164A">
          <w:rPr>
            <w:rStyle w:val="Hyperlink"/>
            <w:rFonts w:ascii="Courier New" w:hAnsi="Courier New" w:cs="Courier New"/>
            <w:i/>
            <w:noProof/>
          </w:rPr>
          <w:t>&lt;int_list/&gt;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_Toc34736215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1152CDBB" w14:textId="3675FD1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6" w:history="1">
        <w:r w:rsidR="00B62C0E" w:rsidRPr="00D9164A">
          <w:rPr>
            <w:rStyle w:val="Hyperlink"/>
            <w:noProof/>
          </w:rPr>
          <w:t xml:space="preserve">Table 30: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_Toc34736216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30AB2AD8" w14:textId="5EFBC72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7" w:history="1">
        <w:r w:rsidR="00B62C0E" w:rsidRPr="00D9164A">
          <w:rPr>
            <w:rStyle w:val="Hyperlink"/>
            <w:noProof/>
          </w:rPr>
          <w:t xml:space="preserve">Table 31: Attributes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_Toc34736217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19764E1" w14:textId="33490CD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8" w:history="1">
        <w:r w:rsidR="00B62C0E" w:rsidRPr="00D9164A">
          <w:rPr>
            <w:rStyle w:val="Hyperlink"/>
            <w:noProof/>
          </w:rPr>
          <w:t xml:space="preserve">Table 32: Text values of element </w:t>
        </w:r>
        <w:r w:rsidR="00B62C0E" w:rsidRPr="00D9164A">
          <w:rPr>
            <w:rStyle w:val="Hyperlink"/>
            <w:rFonts w:ascii="Courier New" w:hAnsi="Courier New" w:cs="Courier New"/>
            <w:noProof/>
          </w:rPr>
          <w:t>&lt;loc&gt;</w:t>
        </w:r>
        <w:r w:rsidR="00B62C0E">
          <w:rPr>
            <w:noProof/>
            <w:webHidden/>
          </w:rPr>
          <w:tab/>
        </w:r>
        <w:r w:rsidR="00B62C0E">
          <w:rPr>
            <w:noProof/>
            <w:webHidden/>
          </w:rPr>
          <w:fldChar w:fldCharType="begin"/>
        </w:r>
        <w:r w:rsidR="00B62C0E">
          <w:rPr>
            <w:noProof/>
            <w:webHidden/>
          </w:rPr>
          <w:instrText xml:space="preserve"> PAGEREF _Toc34736218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1805DF5C" w14:textId="661DFED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19" w:history="1">
        <w:r w:rsidR="00B62C0E" w:rsidRPr="00D9164A">
          <w:rPr>
            <w:rStyle w:val="Hyperlink"/>
            <w:noProof/>
          </w:rPr>
          <w:t xml:space="preserve">Table 33: Attributes of elements </w:t>
        </w:r>
        <w:r w:rsidR="00B62C0E" w:rsidRPr="00D9164A">
          <w:rPr>
            <w:rStyle w:val="Hyperlink"/>
            <w:rFonts w:ascii="Courier New" w:hAnsi="Courier New" w:cs="Courier New"/>
            <w:i/>
            <w:noProof/>
            <w:highlight w:val="white"/>
          </w:rPr>
          <w:t>&lt;normal_direction</w:t>
        </w:r>
        <w:r w:rsidR="00B62C0E" w:rsidRPr="00D9164A">
          <w:rPr>
            <w:rStyle w:val="Hyperlink"/>
            <w:rFonts w:ascii="Courier New" w:hAnsi="Courier New" w:cs="Courier New"/>
            <w:i/>
            <w:noProof/>
          </w:rPr>
          <w:t>/&gt;</w:t>
        </w:r>
        <w:r w:rsidR="00B62C0E" w:rsidRPr="00D9164A">
          <w:rPr>
            <w:rStyle w:val="Hyperlink"/>
            <w:noProof/>
          </w:rPr>
          <w:t xml:space="preserve"> &amp; </w:t>
        </w:r>
        <w:r w:rsidR="00B62C0E" w:rsidRPr="00D9164A">
          <w:rPr>
            <w:rStyle w:val="Hyperlink"/>
            <w:rFonts w:ascii="Courier New" w:hAnsi="Courier New" w:cs="Courier New"/>
            <w:i/>
            <w:noProof/>
            <w:highlight w:val="white"/>
          </w:rPr>
          <w:t>&lt;tangential_direction</w:t>
        </w:r>
        <w:r w:rsidR="00B62C0E" w:rsidRPr="00D9164A">
          <w:rPr>
            <w:rStyle w:val="Hyperlink"/>
            <w:rFonts w:ascii="Courier New" w:hAnsi="Courier New" w:cs="Courier New"/>
            <w:i/>
            <w:noProof/>
          </w:rPr>
          <w:t>/&gt;</w:t>
        </w:r>
        <w:r w:rsidR="00B62C0E">
          <w:rPr>
            <w:noProof/>
            <w:webHidden/>
          </w:rPr>
          <w:tab/>
        </w:r>
        <w:r w:rsidR="00B62C0E">
          <w:rPr>
            <w:noProof/>
            <w:webHidden/>
          </w:rPr>
          <w:fldChar w:fldCharType="begin"/>
        </w:r>
        <w:r w:rsidR="00B62C0E">
          <w:rPr>
            <w:noProof/>
            <w:webHidden/>
          </w:rPr>
          <w:instrText xml:space="preserve"> PAGEREF _Toc34736219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34569B2C" w14:textId="5BAD494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0" w:history="1">
        <w:r w:rsidR="00B62C0E" w:rsidRPr="00D9164A">
          <w:rPr>
            <w:rStyle w:val="Hyperlink"/>
            <w:noProof/>
          </w:rPr>
          <w:t xml:space="preserve">Table 34: Nested elements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_Toc34736220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98BBD26" w14:textId="303A029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1" w:history="1">
        <w:r w:rsidR="00B62C0E" w:rsidRPr="00D9164A">
          <w:rPr>
            <w:rStyle w:val="Hyperlink"/>
            <w:noProof/>
          </w:rPr>
          <w:t>Table 35: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_Toc34736221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00E456AA" w14:textId="62C337B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2" w:history="1">
        <w:r w:rsidR="00B62C0E" w:rsidRPr="00D9164A">
          <w:rPr>
            <w:rStyle w:val="Hyperlink"/>
            <w:noProof/>
          </w:rPr>
          <w:t>Table 36: Attributes of element</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_Toc34736222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52DD74F9" w14:textId="03DA8D4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3" w:history="1">
        <w:r w:rsidR="00B62C0E" w:rsidRPr="00D9164A">
          <w:rPr>
            <w:rStyle w:val="Hyperlink"/>
            <w:noProof/>
          </w:rPr>
          <w:t>Table 37: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_Toc34736223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14DD5DA9" w14:textId="5BF0F78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4" w:history="1">
        <w:r w:rsidR="00B62C0E" w:rsidRPr="00D9164A">
          <w:rPr>
            <w:rStyle w:val="Hyperlink"/>
            <w:noProof/>
          </w:rPr>
          <w:t xml:space="preserve">Table 38: Attributes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_Toc34736224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0B5EDC3D" w14:textId="557D5C8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5" w:history="1">
        <w:r w:rsidR="00B62C0E" w:rsidRPr="00D9164A">
          <w:rPr>
            <w:rStyle w:val="Hyperlink"/>
            <w:noProof/>
          </w:rPr>
          <w:t xml:space="preserve">Table 39: Nested elements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_Toc34736225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5133BA58" w14:textId="080F363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6"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4880A5EC" w14:textId="7A40677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7" w:history="1">
        <w:r w:rsidR="00B62C0E" w:rsidRPr="00D9164A">
          <w:rPr>
            <w:rStyle w:val="Hyperlink"/>
            <w:noProof/>
          </w:rPr>
          <w:t xml:space="preserve">Table 41: Attributes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_Toc34736227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0A6A346A" w14:textId="0E39D914"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8"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_Toc34736228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27698CA4" w14:textId="0AAA440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29" w:history="1">
        <w:r w:rsidR="00B62C0E" w:rsidRPr="00D9164A">
          <w:rPr>
            <w:rStyle w:val="Hyperlink"/>
            <w:noProof/>
          </w:rPr>
          <w:t xml:space="preserve">Table 43: Attributes of element </w:t>
        </w:r>
        <w:r w:rsidR="00B62C0E" w:rsidRPr="00D9164A">
          <w:rPr>
            <w:rStyle w:val="Hyperlink"/>
            <w:rFonts w:ascii="Courier New" w:hAnsi="Courier New" w:cs="Courier New"/>
            <w:i/>
            <w:noProof/>
          </w:rPr>
          <w:t>&lt;blind/&gt;</w:t>
        </w:r>
        <w:r w:rsidR="00B62C0E">
          <w:rPr>
            <w:noProof/>
            <w:webHidden/>
          </w:rPr>
          <w:tab/>
        </w:r>
        <w:r w:rsidR="00B62C0E">
          <w:rPr>
            <w:noProof/>
            <w:webHidden/>
          </w:rPr>
          <w:fldChar w:fldCharType="begin"/>
        </w:r>
        <w:r w:rsidR="00B62C0E">
          <w:rPr>
            <w:noProof/>
            <w:webHidden/>
          </w:rPr>
          <w:instrText xml:space="preserve"> PAGEREF _Toc34736229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17454A05" w14:textId="712C8BC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0" w:history="1">
        <w:r w:rsidR="00B62C0E" w:rsidRPr="00D9164A">
          <w:rPr>
            <w:rStyle w:val="Hyperlink"/>
            <w:noProof/>
          </w:rPr>
          <w:t xml:space="preserve">Table 44: Attributes of element </w:t>
        </w:r>
        <w:r w:rsidR="00B62C0E" w:rsidRPr="00D9164A">
          <w:rPr>
            <w:rStyle w:val="Hyperlink"/>
            <w:rFonts w:ascii="Courier New" w:hAnsi="Courier New" w:cs="Courier New"/>
            <w:i/>
            <w:noProof/>
          </w:rPr>
          <w:t>&lt;self_piercing/&gt;</w:t>
        </w:r>
        <w:r w:rsidR="00B62C0E">
          <w:rPr>
            <w:noProof/>
            <w:webHidden/>
          </w:rPr>
          <w:tab/>
        </w:r>
        <w:r w:rsidR="00B62C0E">
          <w:rPr>
            <w:noProof/>
            <w:webHidden/>
          </w:rPr>
          <w:fldChar w:fldCharType="begin"/>
        </w:r>
        <w:r w:rsidR="00B62C0E">
          <w:rPr>
            <w:noProof/>
            <w:webHidden/>
          </w:rPr>
          <w:instrText xml:space="preserve"> PAGEREF _Toc34736230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58355E82" w14:textId="69EB254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1" w:history="1">
        <w:r w:rsidR="00B62C0E" w:rsidRPr="00D9164A">
          <w:rPr>
            <w:rStyle w:val="Hyperlink"/>
            <w:noProof/>
          </w:rPr>
          <w:t>Table 45: Pictures of all Solid Rivets</w:t>
        </w:r>
        <w:r w:rsidR="00B62C0E">
          <w:rPr>
            <w:noProof/>
            <w:webHidden/>
          </w:rPr>
          <w:tab/>
        </w:r>
        <w:r w:rsidR="00B62C0E">
          <w:rPr>
            <w:noProof/>
            <w:webHidden/>
          </w:rPr>
          <w:fldChar w:fldCharType="begin"/>
        </w:r>
        <w:r w:rsidR="00B62C0E">
          <w:rPr>
            <w:noProof/>
            <w:webHidden/>
          </w:rPr>
          <w:instrText xml:space="preserve"> PAGEREF _Toc34736231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12778004" w14:textId="5E0FF78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2" w:history="1">
        <w:r w:rsidR="00B62C0E" w:rsidRPr="00D9164A">
          <w:rPr>
            <w:rStyle w:val="Hyperlink"/>
            <w:noProof/>
          </w:rPr>
          <w:t xml:space="preserve">Table 46: Attributes of element </w:t>
        </w:r>
        <w:r w:rsidR="00B62C0E" w:rsidRPr="00D9164A">
          <w:rPr>
            <w:rStyle w:val="Hyperlink"/>
            <w:rFonts w:ascii="Courier New" w:hAnsi="Courier New" w:cs="Courier New"/>
            <w:i/>
            <w:noProof/>
          </w:rPr>
          <w:t>&lt;solid/&gt;</w:t>
        </w:r>
        <w:r w:rsidR="00B62C0E">
          <w:rPr>
            <w:noProof/>
            <w:webHidden/>
          </w:rPr>
          <w:tab/>
        </w:r>
        <w:r w:rsidR="00B62C0E">
          <w:rPr>
            <w:noProof/>
            <w:webHidden/>
          </w:rPr>
          <w:fldChar w:fldCharType="begin"/>
        </w:r>
        <w:r w:rsidR="00B62C0E">
          <w:rPr>
            <w:noProof/>
            <w:webHidden/>
          </w:rPr>
          <w:instrText xml:space="preserve"> PAGEREF _Toc34736232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0D76C451" w14:textId="4BFDA38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3"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&lt;swop/&gt;</w:t>
        </w:r>
        <w:r w:rsidR="00B62C0E">
          <w:rPr>
            <w:noProof/>
            <w:webHidden/>
          </w:rPr>
          <w:tab/>
        </w:r>
        <w:r w:rsidR="00B62C0E">
          <w:rPr>
            <w:noProof/>
            <w:webHidden/>
          </w:rPr>
          <w:fldChar w:fldCharType="begin"/>
        </w:r>
        <w:r w:rsidR="00B62C0E">
          <w:rPr>
            <w:noProof/>
            <w:webHidden/>
          </w:rPr>
          <w:instrText xml:space="preserve"> PAGEREF _Toc34736233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0560702" w14:textId="0808F9C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4"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&lt;clinch_rivet_stud/&gt;</w:t>
        </w:r>
        <w:r w:rsidR="00B62C0E">
          <w:rPr>
            <w:noProof/>
            <w:webHidden/>
          </w:rPr>
          <w:tab/>
        </w:r>
        <w:r w:rsidR="00B62C0E">
          <w:rPr>
            <w:noProof/>
            <w:webHidden/>
          </w:rPr>
          <w:fldChar w:fldCharType="begin"/>
        </w:r>
        <w:r w:rsidR="00B62C0E">
          <w:rPr>
            <w:noProof/>
            <w:webHidden/>
          </w:rPr>
          <w:instrText xml:space="preserve"> PAGEREF _Toc34736234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1F579851" w14:textId="22C7CFC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5" w:history="1">
        <w:r w:rsidR="00B62C0E" w:rsidRPr="00D9164A">
          <w:rPr>
            <w:rStyle w:val="Hyperlink"/>
            <w:noProof/>
          </w:rPr>
          <w:t xml:space="preserve">Table 50: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_Toc34736235 \h </w:instrText>
        </w:r>
        <w:r w:rsidR="00B62C0E">
          <w:rPr>
            <w:noProof/>
            <w:webHidden/>
          </w:rPr>
        </w:r>
        <w:r w:rsidR="00B62C0E">
          <w:rPr>
            <w:noProof/>
            <w:webHidden/>
          </w:rPr>
          <w:fldChar w:fldCharType="separate"/>
        </w:r>
        <w:r w:rsidR="00576EAE">
          <w:rPr>
            <w:noProof/>
            <w:webHidden/>
          </w:rPr>
          <w:t>77</w:t>
        </w:r>
        <w:r w:rsidR="00B62C0E">
          <w:rPr>
            <w:noProof/>
            <w:webHidden/>
          </w:rPr>
          <w:fldChar w:fldCharType="end"/>
        </w:r>
      </w:hyperlink>
    </w:p>
    <w:p w14:paraId="7E7B24ED" w14:textId="292CEB6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6" w:history="1">
        <w:r w:rsidR="00B62C0E" w:rsidRPr="00D9164A">
          <w:rPr>
            <w:rStyle w:val="Hyperlink"/>
            <w:noProof/>
          </w:rPr>
          <w:t xml:space="preserve">Table 51: Attributes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_Toc34736236 \h </w:instrText>
        </w:r>
        <w:r w:rsidR="00B62C0E">
          <w:rPr>
            <w:noProof/>
            <w:webHidden/>
          </w:rPr>
        </w:r>
        <w:r w:rsidR="00B62C0E">
          <w:rPr>
            <w:noProof/>
            <w:webHidden/>
          </w:rPr>
          <w:fldChar w:fldCharType="separate"/>
        </w:r>
        <w:r w:rsidR="00576EAE">
          <w:rPr>
            <w:noProof/>
            <w:webHidden/>
          </w:rPr>
          <w:t>78</w:t>
        </w:r>
        <w:r w:rsidR="00B62C0E">
          <w:rPr>
            <w:noProof/>
            <w:webHidden/>
          </w:rPr>
          <w:fldChar w:fldCharType="end"/>
        </w:r>
      </w:hyperlink>
    </w:p>
    <w:p w14:paraId="55449F91" w14:textId="7FBC3B2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7" w:history="1">
        <w:r w:rsidR="00B62C0E" w:rsidRPr="00D9164A">
          <w:rPr>
            <w:rStyle w:val="Hyperlink"/>
            <w:noProof/>
          </w:rPr>
          <w:t xml:space="preserve">Table 52: Nested elements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_Toc34736237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44AA671A" w14:textId="1FCE1D3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8" w:history="1">
        <w:r w:rsidR="00B62C0E" w:rsidRPr="00D9164A">
          <w:rPr>
            <w:rStyle w:val="Hyperlink"/>
            <w:noProof/>
          </w:rPr>
          <w:t xml:space="preserve">Table 53: Attributes of element </w:t>
        </w:r>
        <w:r w:rsidR="00B62C0E" w:rsidRPr="00D9164A">
          <w:rPr>
            <w:rStyle w:val="Hyperlink"/>
            <w:rFonts w:ascii="Courier New" w:hAnsi="Courier New" w:cs="Courier New"/>
            <w:i/>
            <w:noProof/>
          </w:rPr>
          <w:t>&lt;washer/&gt;</w:t>
        </w:r>
        <w:r w:rsidR="00B62C0E">
          <w:rPr>
            <w:noProof/>
            <w:webHidden/>
          </w:rPr>
          <w:tab/>
        </w:r>
        <w:r w:rsidR="00B62C0E">
          <w:rPr>
            <w:noProof/>
            <w:webHidden/>
          </w:rPr>
          <w:fldChar w:fldCharType="begin"/>
        </w:r>
        <w:r w:rsidR="00B62C0E">
          <w:rPr>
            <w:noProof/>
            <w:webHidden/>
          </w:rPr>
          <w:instrText xml:space="preserve"> PAGEREF _Toc34736238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584219B9" w14:textId="3022D1C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39" w:history="1">
        <w:r w:rsidR="00B62C0E" w:rsidRPr="00D9164A">
          <w:rPr>
            <w:rStyle w:val="Hyperlink"/>
            <w:noProof/>
          </w:rPr>
          <w:t xml:space="preserve">Table 54: Attributes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_Toc34736239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7AE1C0C5" w14:textId="3ECBB2D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0" w:history="1">
        <w:r w:rsidR="00B62C0E" w:rsidRPr="00D9164A">
          <w:rPr>
            <w:rStyle w:val="Hyperlink"/>
            <w:noProof/>
          </w:rPr>
          <w:t xml:space="preserve">Table 55: Nested elements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_Toc34736240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41AD3B5B" w14:textId="510C3C5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1" w:history="1">
        <w:r w:rsidR="00B62C0E" w:rsidRPr="00D9164A">
          <w:rPr>
            <w:rStyle w:val="Hyperlink"/>
            <w:noProof/>
          </w:rPr>
          <w:t xml:space="preserve">Table 56: Attributes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_Toc34736241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2DCADA37" w14:textId="232542B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2" w:history="1">
        <w:r w:rsidR="00B62C0E" w:rsidRPr="00D9164A">
          <w:rPr>
            <w:rStyle w:val="Hyperlink"/>
            <w:noProof/>
          </w:rPr>
          <w:t xml:space="preserve">Table 57: Nested elements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_Toc34736242 \h </w:instrText>
        </w:r>
        <w:r w:rsidR="00B62C0E">
          <w:rPr>
            <w:noProof/>
            <w:webHidden/>
          </w:rPr>
        </w:r>
        <w:r w:rsidR="00B62C0E">
          <w:rPr>
            <w:noProof/>
            <w:webHidden/>
          </w:rPr>
          <w:fldChar w:fldCharType="separate"/>
        </w:r>
        <w:r w:rsidR="00576EAE">
          <w:rPr>
            <w:noProof/>
            <w:webHidden/>
          </w:rPr>
          <w:t>82</w:t>
        </w:r>
        <w:r w:rsidR="00B62C0E">
          <w:rPr>
            <w:noProof/>
            <w:webHidden/>
          </w:rPr>
          <w:fldChar w:fldCharType="end"/>
        </w:r>
      </w:hyperlink>
    </w:p>
    <w:p w14:paraId="5A2246BF" w14:textId="218DB9F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3" w:history="1">
        <w:r w:rsidR="00B62C0E" w:rsidRPr="00D9164A">
          <w:rPr>
            <w:rStyle w:val="Hyperlink"/>
            <w:noProof/>
          </w:rPr>
          <w:t xml:space="preserve">Table 58: Attributes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_Toc34736243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000F443" w14:textId="667E5EF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4" w:history="1">
        <w:r w:rsidR="00B62C0E" w:rsidRPr="00D9164A">
          <w:rPr>
            <w:rStyle w:val="Hyperlink"/>
            <w:noProof/>
          </w:rPr>
          <w:t xml:space="preserve">Table 59: Nested elements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_Toc34736244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6FA7973D" w14:textId="4B49B71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5" w:history="1">
        <w:r w:rsidR="00B62C0E" w:rsidRPr="00D9164A">
          <w:rPr>
            <w:rStyle w:val="Hyperlink"/>
            <w:noProof/>
          </w:rPr>
          <w:t xml:space="preserve">Table 60: Attributes of element </w:t>
        </w:r>
        <w:r w:rsidR="00B62C0E" w:rsidRPr="00D9164A">
          <w:rPr>
            <w:rStyle w:val="Hyperlink"/>
            <w:rFonts w:ascii="Courier New" w:hAnsi="Courier New" w:cs="Courier New"/>
            <w:i/>
            <w:noProof/>
          </w:rPr>
          <w:t>&lt;flow_drilled/&gt;</w:t>
        </w:r>
        <w:r w:rsidR="00B62C0E">
          <w:rPr>
            <w:noProof/>
            <w:webHidden/>
          </w:rPr>
          <w:tab/>
        </w:r>
        <w:r w:rsidR="00B62C0E">
          <w:rPr>
            <w:noProof/>
            <w:webHidden/>
          </w:rPr>
          <w:fldChar w:fldCharType="begin"/>
        </w:r>
        <w:r w:rsidR="00B62C0E">
          <w:rPr>
            <w:noProof/>
            <w:webHidden/>
          </w:rPr>
          <w:instrText xml:space="preserve"> PAGEREF _Toc34736245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B61E464" w14:textId="6A807AA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6" w:history="1">
        <w:r w:rsidR="00B62C0E" w:rsidRPr="00D9164A">
          <w:rPr>
            <w:rStyle w:val="Hyperlink"/>
            <w:noProof/>
          </w:rPr>
          <w:t xml:space="preserve">Table 61: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_Toc34736246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45839317" w14:textId="12B61DB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7" w:history="1">
        <w:r w:rsidR="00B62C0E" w:rsidRPr="00D9164A">
          <w:rPr>
            <w:rStyle w:val="Hyperlink"/>
            <w:noProof/>
          </w:rPr>
          <w:t xml:space="preserve">Table 62: Attributes of element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_Toc34736247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63AEAD20" w14:textId="1F01CB5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8" w:history="1">
        <w:r w:rsidR="00B62C0E" w:rsidRPr="00D9164A">
          <w:rPr>
            <w:rStyle w:val="Hyperlink"/>
            <w:noProof/>
          </w:rPr>
          <w:t xml:space="preserve">Table 63: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_Toc34736248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3F348150" w14:textId="3E7DC76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49" w:history="1">
        <w:r w:rsidR="00B62C0E" w:rsidRPr="00D9164A">
          <w:rPr>
            <w:rStyle w:val="Hyperlink"/>
            <w:noProof/>
          </w:rPr>
          <w:t xml:space="preserve">Table 64: Attributes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_Toc34736249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5C51A7FD" w14:textId="2CB1CB24"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0" w:history="1">
        <w:r w:rsidR="00B62C0E" w:rsidRPr="00D9164A">
          <w:rPr>
            <w:rStyle w:val="Hyperlink"/>
            <w:noProof/>
          </w:rPr>
          <w:t xml:space="preserve">Table 65: Nested elements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_Toc34736250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43A66B27" w14:textId="72EC8F8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1" w:history="1">
        <w:r w:rsidR="00B62C0E" w:rsidRPr="00D9164A">
          <w:rPr>
            <w:rStyle w:val="Hyperlink"/>
            <w:noProof/>
          </w:rPr>
          <w:t xml:space="preserve">Table 66: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_Toc34736251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626993A1" w14:textId="743D5B0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2" w:history="1">
        <w:r w:rsidR="00B62C0E" w:rsidRPr="00D9164A">
          <w:rPr>
            <w:rStyle w:val="Hyperlink"/>
            <w:noProof/>
          </w:rPr>
          <w:t xml:space="preserve">Table 67: Attributes of element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_Toc34736252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075166E0" w14:textId="7EB14EB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3" w:history="1">
        <w:r w:rsidR="00B62C0E" w:rsidRPr="00D9164A">
          <w:rPr>
            <w:rStyle w:val="Hyperlink"/>
            <w:noProof/>
          </w:rPr>
          <w:t xml:space="preserve">Table 68: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_Toc34736253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58E45B9E" w14:textId="1CB2F5A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4" w:history="1">
        <w:r w:rsidR="00B62C0E" w:rsidRPr="00D9164A">
          <w:rPr>
            <w:rStyle w:val="Hyperlink"/>
            <w:noProof/>
          </w:rPr>
          <w:t xml:space="preserve">Table 69: Attributes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_Toc34736254 \h </w:instrText>
        </w:r>
        <w:r w:rsidR="00B62C0E">
          <w:rPr>
            <w:noProof/>
            <w:webHidden/>
          </w:rPr>
        </w:r>
        <w:r w:rsidR="00B62C0E">
          <w:rPr>
            <w:noProof/>
            <w:webHidden/>
          </w:rPr>
          <w:fldChar w:fldCharType="separate"/>
        </w:r>
        <w:r w:rsidR="00576EAE">
          <w:rPr>
            <w:noProof/>
            <w:webHidden/>
          </w:rPr>
          <w:t>97</w:t>
        </w:r>
        <w:r w:rsidR="00B62C0E">
          <w:rPr>
            <w:noProof/>
            <w:webHidden/>
          </w:rPr>
          <w:fldChar w:fldCharType="end"/>
        </w:r>
      </w:hyperlink>
    </w:p>
    <w:p w14:paraId="4B9B97BC" w14:textId="5F48306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5" w:history="1">
        <w:r w:rsidR="00B62C0E" w:rsidRPr="00D9164A">
          <w:rPr>
            <w:rStyle w:val="Hyperlink"/>
            <w:noProof/>
          </w:rPr>
          <w:t xml:space="preserve">Table 70: Nested elements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_Toc34736255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18F13F" w14:textId="2FB0985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6" w:history="1">
        <w:r w:rsidR="00B62C0E" w:rsidRPr="00D9164A">
          <w:rPr>
            <w:rStyle w:val="Hyperlink"/>
            <w:noProof/>
          </w:rPr>
          <w:t xml:space="preserve">Table 71: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_Toc34736256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76EBD194" w14:textId="7974BC1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7" w:history="1">
        <w:r w:rsidR="00B62C0E" w:rsidRPr="00D9164A">
          <w:rPr>
            <w:rStyle w:val="Hyperlink"/>
            <w:noProof/>
          </w:rPr>
          <w:t xml:space="preserve">Table 72: Attributes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_Toc34736257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4FD416D9" w14:textId="09D542D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8" w:history="1">
        <w:r w:rsidR="00B62C0E" w:rsidRPr="00D9164A">
          <w:rPr>
            <w:rStyle w:val="Hyperlink"/>
            <w:noProof/>
          </w:rPr>
          <w:t xml:space="preserve">Table 73: Nested elements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_Toc34736258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167D54E2" w14:textId="0D05BC5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59"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_Toc34736259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612E119B" w14:textId="24C0A6C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0"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_Toc34736260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3F66474B" w14:textId="537FAEF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1"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_Toc34736261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51C9D5DF" w14:textId="0DFEF1F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2" w:history="1">
        <w:r w:rsidR="00B62C0E" w:rsidRPr="00D9164A">
          <w:rPr>
            <w:rStyle w:val="Hyperlink"/>
            <w:noProof/>
          </w:rPr>
          <w:t xml:space="preserve">Table 59: Attributes of element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_Toc34736262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471EACBE" w14:textId="3B478DF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3" w:history="1">
        <w:r w:rsidR="00B62C0E" w:rsidRPr="00D9164A">
          <w:rPr>
            <w:rStyle w:val="Hyperlink"/>
            <w:noProof/>
          </w:rPr>
          <w:t xml:space="preserve">Table 74: Attributes of element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_Toc34736263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7ED5E1F7" w14:textId="1504583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4" w:history="1">
        <w:r w:rsidR="00B62C0E" w:rsidRPr="00D9164A">
          <w:rPr>
            <w:rStyle w:val="Hyperlink"/>
            <w:noProof/>
          </w:rPr>
          <w:t xml:space="preserve">Table 75: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_Toc34736264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6E4AC4FA" w14:textId="1A7FBAB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5" w:history="1">
        <w:r w:rsidR="00B62C0E" w:rsidRPr="00D9164A">
          <w:rPr>
            <w:rStyle w:val="Hyperlink"/>
            <w:noProof/>
          </w:rPr>
          <w:t xml:space="preserve">Table 76: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_Toc34736265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45739B96" w14:textId="44D8DED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6" w:history="1">
        <w:r w:rsidR="00B62C0E" w:rsidRPr="00D9164A">
          <w:rPr>
            <w:rStyle w:val="Hyperlink"/>
            <w:noProof/>
          </w:rPr>
          <w:t xml:space="preserve">Table 77: Nested elements of element </w:t>
        </w:r>
        <w:r w:rsidR="00B62C0E" w:rsidRPr="00D9164A">
          <w:rPr>
            <w:rStyle w:val="Hyperlink"/>
            <w:rFonts w:ascii="Courier New" w:hAnsi="Courier New" w:cs="Courier New"/>
            <w:i/>
            <w:noProof/>
            <w:kern w:val="22"/>
          </w:rPr>
          <w:t>&lt;connection_1d/&gt;</w:t>
        </w:r>
        <w:r w:rsidR="00B62C0E">
          <w:rPr>
            <w:noProof/>
            <w:webHidden/>
          </w:rPr>
          <w:tab/>
        </w:r>
        <w:r w:rsidR="00B62C0E">
          <w:rPr>
            <w:noProof/>
            <w:webHidden/>
          </w:rPr>
          <w:fldChar w:fldCharType="begin"/>
        </w:r>
        <w:r w:rsidR="00B62C0E">
          <w:rPr>
            <w:noProof/>
            <w:webHidden/>
          </w:rPr>
          <w:instrText xml:space="preserve"> PAGEREF _Toc34736266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7F24B190" w14:textId="569E688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7" w:history="1">
        <w:r w:rsidR="00B62C0E" w:rsidRPr="00D9164A">
          <w:rPr>
            <w:rStyle w:val="Hyperlink"/>
            <w:noProof/>
          </w:rPr>
          <w:t xml:space="preserve">Table 78: Attributes of element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_Toc34736267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3DBCECFB" w14:textId="795625E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8" w:history="1">
        <w:r w:rsidR="00B62C0E" w:rsidRPr="00D9164A">
          <w:rPr>
            <w:rStyle w:val="Hyperlink"/>
            <w:noProof/>
          </w:rPr>
          <w:t xml:space="preserve">Table 79: Nested elements of element </w:t>
        </w:r>
        <w:r w:rsidR="00B62C0E" w:rsidRPr="00D9164A">
          <w:rPr>
            <w:rStyle w:val="Hyperlink"/>
            <w:rFonts w:ascii="Courier New" w:hAnsi="Courier New" w:cs="Courier New"/>
            <w:i/>
            <w:noProof/>
            <w:kern w:val="22"/>
          </w:rPr>
          <w:t>&lt;seamweld/&gt;</w:t>
        </w:r>
        <w:r w:rsidR="00B62C0E">
          <w:rPr>
            <w:noProof/>
            <w:webHidden/>
          </w:rPr>
          <w:tab/>
        </w:r>
        <w:r w:rsidR="00B62C0E">
          <w:rPr>
            <w:noProof/>
            <w:webHidden/>
          </w:rPr>
          <w:fldChar w:fldCharType="begin"/>
        </w:r>
        <w:r w:rsidR="00B62C0E">
          <w:rPr>
            <w:noProof/>
            <w:webHidden/>
          </w:rPr>
          <w:instrText xml:space="preserve"> PAGEREF _Toc34736268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13DC22D7" w14:textId="66133705"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69" w:history="1">
        <w:r w:rsidR="00B62C0E" w:rsidRPr="00D9164A">
          <w:rPr>
            <w:rStyle w:val="Hyperlink"/>
            <w:noProof/>
          </w:rPr>
          <w:t xml:space="preserve">Table 80: Attributes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_Toc34736269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7F315AC8" w14:textId="52E232A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0" w:history="1">
        <w:r w:rsidR="00B62C0E" w:rsidRPr="00D9164A">
          <w:rPr>
            <w:rStyle w:val="Hyperlink"/>
            <w:noProof/>
          </w:rPr>
          <w:t xml:space="preserve">Table 81: Nested elements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_Toc34736270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2374B234" w14:textId="0CBC3C0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1" w:history="1">
        <w:r w:rsidR="00B62C0E" w:rsidRPr="00D9164A">
          <w:rPr>
            <w:rStyle w:val="Hyperlink"/>
            <w:noProof/>
          </w:rPr>
          <w:t xml:space="preserve">Table 82: Attributes of element </w:t>
        </w:r>
        <w:r w:rsidR="00B62C0E" w:rsidRPr="00D9164A">
          <w:rPr>
            <w:rStyle w:val="Hyperlink"/>
            <w:rFonts w:ascii="Courier New" w:hAnsi="Courier New" w:cs="Courier New"/>
            <w:i/>
            <w:noProof/>
            <w:kern w:val="22"/>
          </w:rPr>
          <w:t>&lt;sheet_parameter/&gt;</w:t>
        </w:r>
        <w:r w:rsidR="00B62C0E">
          <w:rPr>
            <w:noProof/>
            <w:webHidden/>
          </w:rPr>
          <w:tab/>
        </w:r>
        <w:r w:rsidR="00B62C0E">
          <w:rPr>
            <w:noProof/>
            <w:webHidden/>
          </w:rPr>
          <w:fldChar w:fldCharType="begin"/>
        </w:r>
        <w:r w:rsidR="00B62C0E">
          <w:rPr>
            <w:noProof/>
            <w:webHidden/>
          </w:rPr>
          <w:instrText xml:space="preserve"> PAGEREF _Toc34736271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EE53EFE" w14:textId="37135CE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2" w:history="1">
        <w:r w:rsidR="00B62C0E" w:rsidRPr="00D9164A">
          <w:rPr>
            <w:rStyle w:val="Hyperlink"/>
            <w:noProof/>
          </w:rPr>
          <w:t xml:space="preserve">Table 83: Attributes of element </w:t>
        </w:r>
        <w:r w:rsidR="00B62C0E" w:rsidRPr="00D9164A">
          <w:rPr>
            <w:rStyle w:val="Hyperlink"/>
            <w:rFonts w:ascii="Courier New" w:hAnsi="Courier New" w:cs="Courier New"/>
            <w:i/>
            <w:noProof/>
            <w:kern w:val="22"/>
          </w:rPr>
          <w:t>&lt;weld_position/&gt;</w:t>
        </w:r>
        <w:r w:rsidR="00B62C0E">
          <w:rPr>
            <w:noProof/>
            <w:webHidden/>
          </w:rPr>
          <w:tab/>
        </w:r>
        <w:r w:rsidR="00B62C0E">
          <w:rPr>
            <w:noProof/>
            <w:webHidden/>
          </w:rPr>
          <w:fldChar w:fldCharType="begin"/>
        </w:r>
        <w:r w:rsidR="00B62C0E">
          <w:rPr>
            <w:noProof/>
            <w:webHidden/>
          </w:rPr>
          <w:instrText xml:space="preserve"> PAGEREF _Toc34736272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4BAE88C3" w14:textId="638DF9A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3" w:history="1">
        <w:r w:rsidR="00B62C0E" w:rsidRPr="00D9164A">
          <w:rPr>
            <w:rStyle w:val="Hyperlink"/>
            <w:noProof/>
          </w:rPr>
          <w:t>Table 84: Default values of attribute "filler", dependent from attribute "technology"</w:t>
        </w:r>
        <w:r w:rsidR="00B62C0E">
          <w:rPr>
            <w:noProof/>
            <w:webHidden/>
          </w:rPr>
          <w:tab/>
        </w:r>
        <w:r w:rsidR="00B62C0E">
          <w:rPr>
            <w:noProof/>
            <w:webHidden/>
          </w:rPr>
          <w:fldChar w:fldCharType="begin"/>
        </w:r>
        <w:r w:rsidR="00B62C0E">
          <w:rPr>
            <w:noProof/>
            <w:webHidden/>
          </w:rPr>
          <w:instrText xml:space="preserve"> PAGEREF _Toc34736273 \h </w:instrText>
        </w:r>
        <w:r w:rsidR="00B62C0E">
          <w:rPr>
            <w:noProof/>
            <w:webHidden/>
          </w:rPr>
        </w:r>
        <w:r w:rsidR="00B62C0E">
          <w:rPr>
            <w:noProof/>
            <w:webHidden/>
          </w:rPr>
          <w:fldChar w:fldCharType="separate"/>
        </w:r>
        <w:r w:rsidR="00576EAE">
          <w:rPr>
            <w:noProof/>
            <w:webHidden/>
          </w:rPr>
          <w:t>118</w:t>
        </w:r>
        <w:r w:rsidR="00B62C0E">
          <w:rPr>
            <w:noProof/>
            <w:webHidden/>
          </w:rPr>
          <w:fldChar w:fldCharType="end"/>
        </w:r>
      </w:hyperlink>
    </w:p>
    <w:p w14:paraId="01C18FAA" w14:textId="58C3B5A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4" w:history="1">
        <w:r w:rsidR="00B62C0E" w:rsidRPr="00D9164A">
          <w:rPr>
            <w:rStyle w:val="Hyperlink"/>
            <w:noProof/>
          </w:rPr>
          <w:t>Table 85: Parameters of Butt Joint Weld</w:t>
        </w:r>
        <w:r w:rsidR="00B62C0E">
          <w:rPr>
            <w:noProof/>
            <w:webHidden/>
          </w:rPr>
          <w:tab/>
        </w:r>
        <w:r w:rsidR="00B62C0E">
          <w:rPr>
            <w:noProof/>
            <w:webHidden/>
          </w:rPr>
          <w:fldChar w:fldCharType="begin"/>
        </w:r>
        <w:r w:rsidR="00B62C0E">
          <w:rPr>
            <w:noProof/>
            <w:webHidden/>
          </w:rPr>
          <w:instrText xml:space="preserve"> PAGEREF _Toc34736274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9B112AB" w14:textId="58AAAAF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5" w:history="1">
        <w:r w:rsidR="00B62C0E" w:rsidRPr="00D9164A">
          <w:rPr>
            <w:rStyle w:val="Hyperlink"/>
            <w:noProof/>
          </w:rPr>
          <w:t xml:space="preserve">Table 86: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_Toc34736275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192626E2" w14:textId="62DDE7F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6" w:history="1">
        <w:r w:rsidR="00B62C0E" w:rsidRPr="00D9164A">
          <w:rPr>
            <w:rStyle w:val="Hyperlink"/>
            <w:noProof/>
          </w:rPr>
          <w:t xml:space="preserve">Table 87: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_Toc34736276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67AE60C6" w14:textId="3708C7A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7" w:history="1">
        <w:r w:rsidR="00B62C0E" w:rsidRPr="00D9164A">
          <w:rPr>
            <w:rStyle w:val="Hyperlink"/>
            <w:noProof/>
          </w:rPr>
          <w:t>Table 88: Parameters of Simple Corner Weld</w:t>
        </w:r>
        <w:r w:rsidR="00B62C0E">
          <w:rPr>
            <w:noProof/>
            <w:webHidden/>
          </w:rPr>
          <w:tab/>
        </w:r>
        <w:r w:rsidR="00B62C0E">
          <w:rPr>
            <w:noProof/>
            <w:webHidden/>
          </w:rPr>
          <w:fldChar w:fldCharType="begin"/>
        </w:r>
        <w:r w:rsidR="00B62C0E">
          <w:rPr>
            <w:noProof/>
            <w:webHidden/>
          </w:rPr>
          <w:instrText xml:space="preserve"> PAGEREF _Toc34736277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7C3805F" w14:textId="6F1258A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8" w:history="1">
        <w:r w:rsidR="00B62C0E" w:rsidRPr="00D9164A">
          <w:rPr>
            <w:rStyle w:val="Hyperlink"/>
            <w:noProof/>
          </w:rPr>
          <w:t>Table 89: Parameters of Double Corner Weld</w:t>
        </w:r>
        <w:r w:rsidR="00B62C0E">
          <w:rPr>
            <w:noProof/>
            <w:webHidden/>
          </w:rPr>
          <w:tab/>
        </w:r>
        <w:r w:rsidR="00B62C0E">
          <w:rPr>
            <w:noProof/>
            <w:webHidden/>
          </w:rPr>
          <w:fldChar w:fldCharType="begin"/>
        </w:r>
        <w:r w:rsidR="00B62C0E">
          <w:rPr>
            <w:noProof/>
            <w:webHidden/>
          </w:rPr>
          <w:instrText xml:space="preserve"> PAGEREF _Toc34736278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2207A55" w14:textId="5B48A62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79" w:history="1">
        <w:r w:rsidR="00B62C0E" w:rsidRPr="00D9164A">
          <w:rPr>
            <w:rStyle w:val="Hyperlink"/>
            <w:noProof/>
          </w:rPr>
          <w:t xml:space="preserve">Table 90: Attributes of element </w:t>
        </w:r>
        <w:r w:rsidR="00B62C0E" w:rsidRPr="00D9164A">
          <w:rPr>
            <w:rStyle w:val="Hyperlink"/>
            <w:rFonts w:ascii="Courier New" w:hAnsi="Courier New" w:cs="Courier New"/>
            <w:i/>
            <w:noProof/>
          </w:rPr>
          <w:t>&lt;weld_position/&gt;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_Toc34736279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0301BCBD" w14:textId="0673C1E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0" w:history="1">
        <w:r w:rsidR="00B62C0E" w:rsidRPr="00D9164A">
          <w:rPr>
            <w:rStyle w:val="Hyperlink"/>
            <w:noProof/>
          </w:rPr>
          <w:t xml:space="preserve">Table 91: Values of Attribute </w:t>
        </w:r>
        <w:r w:rsidR="00B62C0E" w:rsidRPr="00D9164A">
          <w:rPr>
            <w:rStyle w:val="Hyperlink"/>
            <w:rFonts w:ascii="Courier New" w:hAnsi="Courier New" w:cs="Courier New"/>
            <w:i/>
            <w:noProof/>
          </w:rPr>
          <w:t>section</w:t>
        </w:r>
        <w:r w:rsidR="00B62C0E">
          <w:rPr>
            <w:noProof/>
            <w:webHidden/>
          </w:rPr>
          <w:tab/>
        </w:r>
        <w:r w:rsidR="00B62C0E">
          <w:rPr>
            <w:noProof/>
            <w:webHidden/>
          </w:rPr>
          <w:fldChar w:fldCharType="begin"/>
        </w:r>
        <w:r w:rsidR="00B62C0E">
          <w:rPr>
            <w:noProof/>
            <w:webHidden/>
          </w:rPr>
          <w:instrText xml:space="preserve"> PAGEREF _Toc34736280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4B2586D" w14:textId="10EC948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1" w:history="1">
        <w:r w:rsidR="00B62C0E" w:rsidRPr="00D9164A">
          <w:rPr>
            <w:rStyle w:val="Hyperlink"/>
            <w:noProof/>
          </w:rPr>
          <w:t xml:space="preserve">Table 92: Values of Attribute </w:t>
        </w:r>
        <w:r w:rsidR="00B62C0E" w:rsidRPr="00D9164A">
          <w:rPr>
            <w:rStyle w:val="Hyperlink"/>
            <w:rFonts w:ascii="Courier New" w:hAnsi="Courier New" w:cs="Courier New"/>
            <w:i/>
            <w:noProof/>
          </w:rPr>
          <w:t>angle</w:t>
        </w:r>
        <w:r w:rsidR="00B62C0E">
          <w:rPr>
            <w:noProof/>
            <w:webHidden/>
          </w:rPr>
          <w:tab/>
        </w:r>
        <w:r w:rsidR="00B62C0E">
          <w:rPr>
            <w:noProof/>
            <w:webHidden/>
          </w:rPr>
          <w:fldChar w:fldCharType="begin"/>
        </w:r>
        <w:r w:rsidR="00B62C0E">
          <w:rPr>
            <w:noProof/>
            <w:webHidden/>
          </w:rPr>
          <w:instrText xml:space="preserve"> PAGEREF _Toc34736281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8F74F86" w14:textId="5BA8B44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2" w:history="1">
        <w:r w:rsidR="00B62C0E" w:rsidRPr="00D9164A">
          <w:rPr>
            <w:rStyle w:val="Hyperlink"/>
            <w:noProof/>
          </w:rPr>
          <w:t xml:space="preserve">Table 93: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_Toc34736282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42B2B740" w14:textId="569C6C4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3" w:history="1">
        <w:r w:rsidR="00B62C0E" w:rsidRPr="00D9164A">
          <w:rPr>
            <w:rStyle w:val="Hyperlink"/>
            <w:noProof/>
          </w:rPr>
          <w:t>Table 94: Parameters of Edge Weld</w:t>
        </w:r>
        <w:r w:rsidR="00B62C0E">
          <w:rPr>
            <w:noProof/>
            <w:webHidden/>
          </w:rPr>
          <w:tab/>
        </w:r>
        <w:r w:rsidR="00B62C0E">
          <w:rPr>
            <w:noProof/>
            <w:webHidden/>
          </w:rPr>
          <w:fldChar w:fldCharType="begin"/>
        </w:r>
        <w:r w:rsidR="00B62C0E">
          <w:rPr>
            <w:noProof/>
            <w:webHidden/>
          </w:rPr>
          <w:instrText xml:space="preserve"> PAGEREF _Toc34736283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5D2CD78F" w14:textId="7DDFA38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4" w:history="1">
        <w:r w:rsidR="00B62C0E" w:rsidRPr="00D9164A">
          <w:rPr>
            <w:rStyle w:val="Hyperlink"/>
            <w:noProof/>
          </w:rPr>
          <w:t xml:space="preserve">Table 95: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Edge Weld</w:t>
        </w:r>
        <w:r w:rsidR="00B62C0E">
          <w:rPr>
            <w:noProof/>
            <w:webHidden/>
          </w:rPr>
          <w:tab/>
        </w:r>
        <w:r w:rsidR="00B62C0E">
          <w:rPr>
            <w:noProof/>
            <w:webHidden/>
          </w:rPr>
          <w:fldChar w:fldCharType="begin"/>
        </w:r>
        <w:r w:rsidR="00B62C0E">
          <w:rPr>
            <w:noProof/>
            <w:webHidden/>
          </w:rPr>
          <w:instrText xml:space="preserve"> PAGEREF _Toc34736284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1C566377" w14:textId="50CA295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5" w:history="1">
        <w:r w:rsidR="00B62C0E" w:rsidRPr="00D9164A">
          <w:rPr>
            <w:rStyle w:val="Hyperlink"/>
            <w:noProof/>
          </w:rPr>
          <w:t xml:space="preserve">Table 96: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_Toc34736285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39328FE4" w14:textId="3BDEC3C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6" w:history="1">
        <w:r w:rsidR="00B62C0E" w:rsidRPr="00D9164A">
          <w:rPr>
            <w:rStyle w:val="Hyperlink"/>
            <w:noProof/>
          </w:rPr>
          <w:t>Table 97: Parameters of I-Weld</w:t>
        </w:r>
        <w:r w:rsidR="00B62C0E">
          <w:rPr>
            <w:noProof/>
            <w:webHidden/>
          </w:rPr>
          <w:tab/>
        </w:r>
        <w:r w:rsidR="00B62C0E">
          <w:rPr>
            <w:noProof/>
            <w:webHidden/>
          </w:rPr>
          <w:fldChar w:fldCharType="begin"/>
        </w:r>
        <w:r w:rsidR="00B62C0E">
          <w:rPr>
            <w:noProof/>
            <w:webHidden/>
          </w:rPr>
          <w:instrText xml:space="preserve"> PAGEREF _Toc34736286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C6F87D" w14:textId="435D480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7" w:history="1">
        <w:r w:rsidR="00B62C0E" w:rsidRPr="00D9164A">
          <w:rPr>
            <w:rStyle w:val="Hyperlink"/>
            <w:noProof/>
          </w:rPr>
          <w:t xml:space="preserve">Table 98: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_Toc34736287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37CB5E" w14:textId="5BBC705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8" w:history="1">
        <w:r w:rsidR="00B62C0E" w:rsidRPr="00D9164A">
          <w:rPr>
            <w:rStyle w:val="Hyperlink"/>
            <w:noProof/>
          </w:rPr>
          <w:t>Table 99: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_Toc34736288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6E81CDEE" w14:textId="5C06F64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89" w:history="1">
        <w:r w:rsidR="00B62C0E" w:rsidRPr="00D9164A">
          <w:rPr>
            <w:rStyle w:val="Hyperlink"/>
            <w:noProof/>
          </w:rPr>
          <w:t>Table 100: Parameters of Overlap Weld</w:t>
        </w:r>
        <w:r w:rsidR="00B62C0E">
          <w:rPr>
            <w:noProof/>
            <w:webHidden/>
          </w:rPr>
          <w:tab/>
        </w:r>
        <w:r w:rsidR="00B62C0E">
          <w:rPr>
            <w:noProof/>
            <w:webHidden/>
          </w:rPr>
          <w:fldChar w:fldCharType="begin"/>
        </w:r>
        <w:r w:rsidR="00B62C0E">
          <w:rPr>
            <w:noProof/>
            <w:webHidden/>
          </w:rPr>
          <w:instrText xml:space="preserve"> PAGEREF _Toc34736289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4C61C2D" w14:textId="5A7993C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0" w:history="1">
        <w:r w:rsidR="00B62C0E" w:rsidRPr="00D9164A">
          <w:rPr>
            <w:rStyle w:val="Hyperlink"/>
            <w:noProof/>
          </w:rPr>
          <w:t>Table 101: Parameters of Single Sided Double Overlap Weld</w:t>
        </w:r>
        <w:r w:rsidR="00B62C0E">
          <w:rPr>
            <w:noProof/>
            <w:webHidden/>
          </w:rPr>
          <w:tab/>
        </w:r>
        <w:r w:rsidR="00B62C0E">
          <w:rPr>
            <w:noProof/>
            <w:webHidden/>
          </w:rPr>
          <w:fldChar w:fldCharType="begin"/>
        </w:r>
        <w:r w:rsidR="00B62C0E">
          <w:rPr>
            <w:noProof/>
            <w:webHidden/>
          </w:rPr>
          <w:instrText xml:space="preserve"> PAGEREF _Toc34736290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3F338F70" w14:textId="2304F06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1" w:history="1">
        <w:r w:rsidR="00B62C0E" w:rsidRPr="00D9164A">
          <w:rPr>
            <w:rStyle w:val="Hyperlink"/>
            <w:noProof/>
          </w:rPr>
          <w:t>Table 102: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_Toc34736291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38129228" w14:textId="726ADFF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2" w:history="1">
        <w:r w:rsidR="00B62C0E" w:rsidRPr="00D9164A">
          <w:rPr>
            <w:rStyle w:val="Hyperlink"/>
            <w:noProof/>
          </w:rPr>
          <w:t>Table 103: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_Toc34736292 \h </w:instrText>
        </w:r>
        <w:r w:rsidR="00B62C0E">
          <w:rPr>
            <w:noProof/>
            <w:webHidden/>
          </w:rPr>
        </w:r>
        <w:r w:rsidR="00B62C0E">
          <w:rPr>
            <w:noProof/>
            <w:webHidden/>
          </w:rPr>
          <w:fldChar w:fldCharType="separate"/>
        </w:r>
        <w:r w:rsidR="00576EAE">
          <w:rPr>
            <w:noProof/>
            <w:webHidden/>
          </w:rPr>
          <w:t>134</w:t>
        </w:r>
        <w:r w:rsidR="00B62C0E">
          <w:rPr>
            <w:noProof/>
            <w:webHidden/>
          </w:rPr>
          <w:fldChar w:fldCharType="end"/>
        </w:r>
      </w:hyperlink>
    </w:p>
    <w:p w14:paraId="3B7DD389" w14:textId="14A22C1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3" w:history="1">
        <w:r w:rsidR="00B62C0E" w:rsidRPr="00D9164A">
          <w:rPr>
            <w:rStyle w:val="Hyperlink"/>
            <w:noProof/>
          </w:rPr>
          <w:t>Table 104: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_Toc34736293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652901CA" w14:textId="7DA5021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4" w:history="1">
        <w:r w:rsidR="00B62C0E" w:rsidRPr="00D9164A">
          <w:rPr>
            <w:rStyle w:val="Hyperlink"/>
            <w:noProof/>
          </w:rPr>
          <w:t>Table 105: Parameters of Y-Joint</w:t>
        </w:r>
        <w:r w:rsidR="00B62C0E">
          <w:rPr>
            <w:noProof/>
            <w:webHidden/>
          </w:rPr>
          <w:tab/>
        </w:r>
        <w:r w:rsidR="00B62C0E">
          <w:rPr>
            <w:noProof/>
            <w:webHidden/>
          </w:rPr>
          <w:fldChar w:fldCharType="begin"/>
        </w:r>
        <w:r w:rsidR="00B62C0E">
          <w:rPr>
            <w:noProof/>
            <w:webHidden/>
          </w:rPr>
          <w:instrText xml:space="preserve"> PAGEREF _Toc34736294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136861C" w14:textId="405C2CA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5" w:history="1">
        <w:r w:rsidR="00B62C0E" w:rsidRPr="00D9164A">
          <w:rPr>
            <w:rStyle w:val="Hyperlink"/>
            <w:noProof/>
          </w:rPr>
          <w:t>Table 106: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Y Joint</w:t>
        </w:r>
        <w:r w:rsidR="00B62C0E">
          <w:rPr>
            <w:noProof/>
            <w:webHidden/>
          </w:rPr>
          <w:tab/>
        </w:r>
        <w:r w:rsidR="00B62C0E">
          <w:rPr>
            <w:noProof/>
            <w:webHidden/>
          </w:rPr>
          <w:fldChar w:fldCharType="begin"/>
        </w:r>
        <w:r w:rsidR="00B62C0E">
          <w:rPr>
            <w:noProof/>
            <w:webHidden/>
          </w:rPr>
          <w:instrText xml:space="preserve"> PAGEREF _Toc34736295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3C3D74F" w14:textId="5C17765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6" w:history="1">
        <w:r w:rsidR="00B62C0E" w:rsidRPr="00D9164A">
          <w:rPr>
            <w:rStyle w:val="Hyperlink"/>
            <w:noProof/>
          </w:rPr>
          <w:t xml:space="preserve">Table 107: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_Toc34736296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1B27C459" w14:textId="096481E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7" w:history="1">
        <w:r w:rsidR="00B62C0E" w:rsidRPr="00D9164A">
          <w:rPr>
            <w:rStyle w:val="Hyperlink"/>
            <w:noProof/>
          </w:rPr>
          <w:t xml:space="preserve">Table 108: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Y-Joint</w:t>
        </w:r>
        <w:r w:rsidR="00B62C0E">
          <w:rPr>
            <w:noProof/>
            <w:webHidden/>
          </w:rPr>
          <w:tab/>
        </w:r>
        <w:r w:rsidR="00B62C0E">
          <w:rPr>
            <w:noProof/>
            <w:webHidden/>
          </w:rPr>
          <w:fldChar w:fldCharType="begin"/>
        </w:r>
        <w:r w:rsidR="00B62C0E">
          <w:rPr>
            <w:noProof/>
            <w:webHidden/>
          </w:rPr>
          <w:instrText xml:space="preserve"> PAGEREF _Toc34736297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5FA44B38" w14:textId="4E57057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8" w:history="1">
        <w:r w:rsidR="00B62C0E" w:rsidRPr="00D9164A">
          <w:rPr>
            <w:rStyle w:val="Hyperlink"/>
            <w:noProof/>
          </w:rPr>
          <w:t>Table 109: Parameters of K-Joint</w:t>
        </w:r>
        <w:r w:rsidR="00B62C0E">
          <w:rPr>
            <w:noProof/>
            <w:webHidden/>
          </w:rPr>
          <w:tab/>
        </w:r>
        <w:r w:rsidR="00B62C0E">
          <w:rPr>
            <w:noProof/>
            <w:webHidden/>
          </w:rPr>
          <w:fldChar w:fldCharType="begin"/>
        </w:r>
        <w:r w:rsidR="00B62C0E">
          <w:rPr>
            <w:noProof/>
            <w:webHidden/>
          </w:rPr>
          <w:instrText xml:space="preserve"> PAGEREF _Toc34736298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3CE688B9" w14:textId="7FABBEC7"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299" w:history="1">
        <w:r w:rsidR="00B62C0E" w:rsidRPr="00D9164A">
          <w:rPr>
            <w:rStyle w:val="Hyperlink"/>
            <w:noProof/>
          </w:rPr>
          <w:t xml:space="preserve">Table 110: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_Toc34736299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317F1D4" w14:textId="1CF5F48C"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0" w:history="1">
        <w:r w:rsidR="00B62C0E" w:rsidRPr="00D9164A">
          <w:rPr>
            <w:rStyle w:val="Hyperlink"/>
            <w:noProof/>
          </w:rPr>
          <w:t xml:space="preserve">Table 111: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_Toc34736300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8A53CEF" w14:textId="5431018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1" w:history="1">
        <w:r w:rsidR="00B62C0E" w:rsidRPr="00D9164A">
          <w:rPr>
            <w:rStyle w:val="Hyperlink"/>
            <w:noProof/>
          </w:rPr>
          <w:t>Table 112: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_Toc34736301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761FA4D1" w14:textId="3EECC33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2" w:history="1">
        <w:r w:rsidR="00B62C0E" w:rsidRPr="00D9164A">
          <w:rPr>
            <w:rStyle w:val="Hyperlink"/>
            <w:noProof/>
          </w:rPr>
          <w:t>Table 113: Parameters of Cruciform Joint</w:t>
        </w:r>
        <w:r w:rsidR="00B62C0E">
          <w:rPr>
            <w:noProof/>
            <w:webHidden/>
          </w:rPr>
          <w:tab/>
        </w:r>
        <w:r w:rsidR="00B62C0E">
          <w:rPr>
            <w:noProof/>
            <w:webHidden/>
          </w:rPr>
          <w:fldChar w:fldCharType="begin"/>
        </w:r>
        <w:r w:rsidR="00B62C0E">
          <w:rPr>
            <w:noProof/>
            <w:webHidden/>
          </w:rPr>
          <w:instrText xml:space="preserve"> PAGEREF _Toc34736302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3702D9D7" w14:textId="524D1C7E"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3" w:history="1">
        <w:r w:rsidR="00B62C0E" w:rsidRPr="00D9164A">
          <w:rPr>
            <w:rStyle w:val="Hyperlink"/>
            <w:noProof/>
          </w:rPr>
          <w:t xml:space="preserve">Table 114: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_Toc34736303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36BE6F3" w14:textId="1CD4F60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4" w:history="1">
        <w:r w:rsidR="00B62C0E" w:rsidRPr="00D9164A">
          <w:rPr>
            <w:rStyle w:val="Hyperlink"/>
            <w:noProof/>
          </w:rPr>
          <w:t xml:space="preserve">Table 115: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_Toc34736304 \h </w:instrText>
        </w:r>
        <w:r w:rsidR="00B62C0E">
          <w:rPr>
            <w:noProof/>
            <w:webHidden/>
          </w:rPr>
        </w:r>
        <w:r w:rsidR="00B62C0E">
          <w:rPr>
            <w:noProof/>
            <w:webHidden/>
          </w:rPr>
          <w:fldChar w:fldCharType="separate"/>
        </w:r>
        <w:r w:rsidR="00576EAE">
          <w:rPr>
            <w:noProof/>
            <w:webHidden/>
          </w:rPr>
          <w:t>145</w:t>
        </w:r>
        <w:r w:rsidR="00B62C0E">
          <w:rPr>
            <w:noProof/>
            <w:webHidden/>
          </w:rPr>
          <w:fldChar w:fldCharType="end"/>
        </w:r>
      </w:hyperlink>
    </w:p>
    <w:p w14:paraId="5D87A396" w14:textId="3B969F29"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5" w:history="1">
        <w:r w:rsidR="00B62C0E" w:rsidRPr="00D9164A">
          <w:rPr>
            <w:rStyle w:val="Hyperlink"/>
            <w:noProof/>
          </w:rPr>
          <w:t xml:space="preserve">Table 116: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_Toc34736305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379B8AE2" w14:textId="5FD9616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6" w:history="1">
        <w:r w:rsidR="00B62C0E" w:rsidRPr="00D9164A">
          <w:rPr>
            <w:rStyle w:val="Hyperlink"/>
            <w:noProof/>
          </w:rPr>
          <w:t>Table 117: Parameters of Flared joint</w:t>
        </w:r>
        <w:r w:rsidR="00B62C0E">
          <w:rPr>
            <w:noProof/>
            <w:webHidden/>
          </w:rPr>
          <w:tab/>
        </w:r>
        <w:r w:rsidR="00B62C0E">
          <w:rPr>
            <w:noProof/>
            <w:webHidden/>
          </w:rPr>
          <w:fldChar w:fldCharType="begin"/>
        </w:r>
        <w:r w:rsidR="00B62C0E">
          <w:rPr>
            <w:noProof/>
            <w:webHidden/>
          </w:rPr>
          <w:instrText xml:space="preserve"> PAGEREF _Toc34736306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652BCE53" w14:textId="748C3A2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7" w:history="1">
        <w:r w:rsidR="00B62C0E" w:rsidRPr="00D9164A">
          <w:rPr>
            <w:rStyle w:val="Hyperlink"/>
            <w:noProof/>
          </w:rPr>
          <w:t xml:space="preserve">Table 118: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C973844" w14:textId="6AB84EC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8" w:history="1">
        <w:r w:rsidR="00B62C0E" w:rsidRPr="00D9164A">
          <w:rPr>
            <w:rStyle w:val="Hyperlink"/>
            <w:noProof/>
          </w:rPr>
          <w:t xml:space="preserve">Table 119: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_Toc34736308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0567B0C" w14:textId="0533B99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09" w:history="1">
        <w:r w:rsidR="00B62C0E" w:rsidRPr="00D9164A">
          <w:rPr>
            <w:rStyle w:val="Hyperlink"/>
            <w:noProof/>
          </w:rPr>
          <w:t xml:space="preserve">Table 120: Attributes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_Toc34736309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00BB35E2" w14:textId="601F751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0" w:history="1">
        <w:r w:rsidR="00B62C0E" w:rsidRPr="00D9164A">
          <w:rPr>
            <w:rStyle w:val="Hyperlink"/>
            <w:noProof/>
          </w:rPr>
          <w:t xml:space="preserve">Table 121: Nested elements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_Toc34736310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290ECD42" w14:textId="3CD665D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1" w:history="1">
        <w:r w:rsidR="00B62C0E" w:rsidRPr="00D9164A">
          <w:rPr>
            <w:rStyle w:val="Hyperlink"/>
            <w:noProof/>
          </w:rPr>
          <w:t xml:space="preserve">Table 122: Attributes of element </w:t>
        </w:r>
        <w:r w:rsidR="00B62C0E" w:rsidRPr="00D9164A">
          <w:rPr>
            <w:rStyle w:val="Hyperlink"/>
            <w:rFonts w:ascii="Courier New" w:hAnsi="Courier New" w:cs="Courier New"/>
            <w:i/>
            <w:noProof/>
          </w:rPr>
          <w:t>&lt;adhesive_line/&gt;</w:t>
        </w:r>
        <w:r w:rsidR="00B62C0E">
          <w:rPr>
            <w:noProof/>
            <w:webHidden/>
          </w:rPr>
          <w:tab/>
        </w:r>
        <w:r w:rsidR="00B62C0E">
          <w:rPr>
            <w:noProof/>
            <w:webHidden/>
          </w:rPr>
          <w:fldChar w:fldCharType="begin"/>
        </w:r>
        <w:r w:rsidR="00B62C0E">
          <w:rPr>
            <w:noProof/>
            <w:webHidden/>
          </w:rPr>
          <w:instrText xml:space="preserve"> PAGEREF _Toc34736311 \h </w:instrText>
        </w:r>
        <w:r w:rsidR="00B62C0E">
          <w:rPr>
            <w:noProof/>
            <w:webHidden/>
          </w:rPr>
        </w:r>
        <w:r w:rsidR="00B62C0E">
          <w:rPr>
            <w:noProof/>
            <w:webHidden/>
          </w:rPr>
          <w:fldChar w:fldCharType="separate"/>
        </w:r>
        <w:r w:rsidR="00576EAE">
          <w:rPr>
            <w:noProof/>
            <w:webHidden/>
          </w:rPr>
          <w:t>149</w:t>
        </w:r>
        <w:r w:rsidR="00B62C0E">
          <w:rPr>
            <w:noProof/>
            <w:webHidden/>
          </w:rPr>
          <w:fldChar w:fldCharType="end"/>
        </w:r>
      </w:hyperlink>
    </w:p>
    <w:p w14:paraId="37E5329F" w14:textId="6C596C9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2" w:history="1">
        <w:r w:rsidR="00B62C0E" w:rsidRPr="00D9164A">
          <w:rPr>
            <w:rStyle w:val="Hyperlink"/>
            <w:noProof/>
          </w:rPr>
          <w:t xml:space="preserve">Table 123: Attributes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_Toc34736312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ED3D457" w14:textId="6F73109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3" w:history="1">
        <w:r w:rsidR="00B62C0E" w:rsidRPr="00D9164A">
          <w:rPr>
            <w:rStyle w:val="Hyperlink"/>
            <w:noProof/>
          </w:rPr>
          <w:t xml:space="preserve">Table 124: Nested elements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_Toc34736313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4F85F634" w14:textId="3935D622"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4" w:history="1">
        <w:r w:rsidR="00B62C0E" w:rsidRPr="00D9164A">
          <w:rPr>
            <w:rStyle w:val="Hyperlink"/>
            <w:noProof/>
          </w:rPr>
          <w:t xml:space="preserve">Table 125: Attributes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_Toc34736314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143189B" w14:textId="6C1358A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5" w:history="1">
        <w:r w:rsidR="00B62C0E" w:rsidRPr="00D9164A">
          <w:rPr>
            <w:rStyle w:val="Hyperlink"/>
            <w:noProof/>
          </w:rPr>
          <w:t xml:space="preserve">Table 126: Nested elements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_Toc34736315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6613EBD7" w14:textId="505673B1"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6" w:history="1">
        <w:r w:rsidR="00B62C0E" w:rsidRPr="00D9164A">
          <w:rPr>
            <w:rStyle w:val="Hyperlink"/>
            <w:noProof/>
          </w:rPr>
          <w:t xml:space="preserve">Table 127: Attributes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_Toc34736316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254B88C6" w14:textId="030011E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7" w:history="1">
        <w:r w:rsidR="00B62C0E" w:rsidRPr="00D9164A">
          <w:rPr>
            <w:rStyle w:val="Hyperlink"/>
            <w:noProof/>
          </w:rPr>
          <w:t xml:space="preserve">Table 128: Nested elements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_Toc34736317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5DCADC75" w14:textId="314FF5F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8" w:history="1">
        <w:r w:rsidR="00B62C0E" w:rsidRPr="00D9164A">
          <w:rPr>
            <w:rStyle w:val="Hyperlink"/>
            <w:noProof/>
          </w:rPr>
          <w:t xml:space="preserve">Table 129: Nested elements of </w:t>
        </w:r>
        <w:r w:rsidR="00B62C0E" w:rsidRPr="00D9164A">
          <w:rPr>
            <w:rStyle w:val="Hyperlink"/>
            <w:rFonts w:ascii="Courier New" w:hAnsi="Courier New" w:cs="Courier New"/>
            <w:i/>
            <w:noProof/>
          </w:rPr>
          <w:t>&lt;connection_1d/&gt;</w:t>
        </w:r>
        <w:r w:rsidR="00B62C0E" w:rsidRPr="00D9164A">
          <w:rPr>
            <w:rStyle w:val="Hyperlink"/>
            <w:noProof/>
          </w:rPr>
          <w:t xml:space="preserve"> for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_Toc34736318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4A786E1D" w14:textId="66476E5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19" w:history="1">
        <w:r w:rsidR="00B62C0E" w:rsidRPr="00D9164A">
          <w:rPr>
            <w:rStyle w:val="Hyperlink"/>
            <w:noProof/>
          </w:rPr>
          <w:t xml:space="preserve">Table 130: Nested elements of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_Toc34736319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092520CF" w14:textId="51193E38"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0" w:history="1">
        <w:r w:rsidR="00B62C0E" w:rsidRPr="00D9164A">
          <w:rPr>
            <w:rStyle w:val="Hyperlink"/>
            <w:noProof/>
          </w:rPr>
          <w:t xml:space="preserve">Table 131: Attributes of element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_Toc34736320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7068699B" w14:textId="2CE7361B"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1" w:history="1">
        <w:r w:rsidR="00B62C0E" w:rsidRPr="00D9164A">
          <w:rPr>
            <w:rStyle w:val="Hyperlink"/>
            <w:noProof/>
          </w:rPr>
          <w:t xml:space="preserve">Table 132: Attributes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_Toc34736321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0A8594A" w14:textId="2FDF524A"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2" w:history="1">
        <w:r w:rsidR="00B62C0E" w:rsidRPr="00D9164A">
          <w:rPr>
            <w:rStyle w:val="Hyperlink"/>
            <w:noProof/>
          </w:rPr>
          <w:t xml:space="preserve">Table 133: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_Toc34736322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05766100" w14:textId="22C3EF3F"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3" w:history="1">
        <w:r w:rsidR="00B62C0E" w:rsidRPr="00D9164A">
          <w:rPr>
            <w:rStyle w:val="Hyperlink"/>
            <w:noProof/>
          </w:rPr>
          <w:t xml:space="preserve">Table 134: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_Toc34736323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2973ECE2" w14:textId="012BEC6D"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4" w:history="1">
        <w:r w:rsidR="00B62C0E" w:rsidRPr="00D9164A">
          <w:rPr>
            <w:rStyle w:val="Hyperlink"/>
            <w:noProof/>
          </w:rPr>
          <w:t xml:space="preserve">Table 135: Nested elements of element </w:t>
        </w:r>
        <w:r w:rsidR="00B62C0E" w:rsidRPr="00D9164A">
          <w:rPr>
            <w:rStyle w:val="Hyperlink"/>
            <w:rFonts w:ascii="Courier New" w:hAnsi="Courier New" w:cs="Courier New"/>
            <w:i/>
            <w:noProof/>
          </w:rPr>
          <w:t>&lt;face_list&gt;</w:t>
        </w:r>
        <w:r w:rsidR="00B62C0E">
          <w:rPr>
            <w:noProof/>
            <w:webHidden/>
          </w:rPr>
          <w:tab/>
        </w:r>
        <w:r w:rsidR="00B62C0E">
          <w:rPr>
            <w:noProof/>
            <w:webHidden/>
          </w:rPr>
          <w:fldChar w:fldCharType="begin"/>
        </w:r>
        <w:r w:rsidR="00B62C0E">
          <w:rPr>
            <w:noProof/>
            <w:webHidden/>
          </w:rPr>
          <w:instrText xml:space="preserve"> PAGEREF _Toc34736324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5F535033" w14:textId="2EC1919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5" w:history="1">
        <w:r w:rsidR="00B62C0E" w:rsidRPr="00D9164A">
          <w:rPr>
            <w:rStyle w:val="Hyperlink"/>
            <w:noProof/>
          </w:rPr>
          <w:t xml:space="preserve">Table 136: Attributes of element </w:t>
        </w:r>
        <w:r w:rsidR="00B62C0E" w:rsidRPr="00D9164A">
          <w:rPr>
            <w:rStyle w:val="Hyperlink"/>
            <w:rFonts w:ascii="Courier New" w:hAnsi="Courier New" w:cs="Courier New"/>
            <w:i/>
            <w:noProof/>
          </w:rPr>
          <w:t>&lt;face/&gt;</w:t>
        </w:r>
        <w:r w:rsidR="00B62C0E">
          <w:rPr>
            <w:noProof/>
            <w:webHidden/>
          </w:rPr>
          <w:tab/>
        </w:r>
        <w:r w:rsidR="00B62C0E">
          <w:rPr>
            <w:noProof/>
            <w:webHidden/>
          </w:rPr>
          <w:fldChar w:fldCharType="begin"/>
        </w:r>
        <w:r w:rsidR="00B62C0E">
          <w:rPr>
            <w:noProof/>
            <w:webHidden/>
          </w:rPr>
          <w:instrText xml:space="preserve"> PAGEREF _Toc34736325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1A3893EA" w14:textId="5D59E6A6"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6" w:history="1">
        <w:r w:rsidR="00B62C0E" w:rsidRPr="00D9164A">
          <w:rPr>
            <w:rStyle w:val="Hyperlink"/>
            <w:noProof/>
          </w:rPr>
          <w:t xml:space="preserve">Table 137: Nested elements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78F3441" w14:textId="573394B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7" w:history="1">
        <w:r w:rsidR="00B62C0E" w:rsidRPr="00D9164A">
          <w:rPr>
            <w:rStyle w:val="Hyperlink"/>
            <w:noProof/>
          </w:rPr>
          <w:t xml:space="preserve">Table 138: Attributes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BD45697" w14:textId="44A05613"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8" w:history="1">
        <w:r w:rsidR="00B62C0E" w:rsidRPr="00D9164A">
          <w:rPr>
            <w:rStyle w:val="Hyperlink"/>
            <w:noProof/>
          </w:rPr>
          <w:t xml:space="preserve">Table 139: Nested elements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_Toc34736328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3C0AA271" w14:textId="2F87FC40" w:rsidR="00B62C0E" w:rsidRDefault="00E7532E">
      <w:pPr>
        <w:pStyle w:val="TableofFigures"/>
        <w:tabs>
          <w:tab w:val="right" w:leader="dot" w:pos="9060"/>
        </w:tabs>
        <w:rPr>
          <w:rFonts w:asciiTheme="minorHAnsi" w:eastAsiaTheme="minorEastAsia" w:hAnsiTheme="minorHAnsi" w:cstheme="minorBidi"/>
          <w:noProof/>
          <w:szCs w:val="22"/>
          <w:lang w:val="de-DE"/>
        </w:rPr>
      </w:pPr>
      <w:hyperlink w:anchor="_Toc34736329" w:history="1">
        <w:r w:rsidR="00B62C0E" w:rsidRPr="00D9164A">
          <w:rPr>
            <w:rStyle w:val="Hyperlink"/>
            <w:noProof/>
          </w:rPr>
          <w:t xml:space="preserve">Table 140: Attributes of element </w:t>
        </w:r>
        <w:r w:rsidR="00B62C0E" w:rsidRPr="00D9164A">
          <w:rPr>
            <w:rStyle w:val="Hyperlink"/>
            <w:rFonts w:ascii="Courier New" w:hAnsi="Courier New" w:cs="Courier New"/>
            <w:i/>
            <w:noProof/>
          </w:rPr>
          <w:t>&lt;adhesive_face/&gt;</w:t>
        </w:r>
        <w:r w:rsidR="00B62C0E">
          <w:rPr>
            <w:noProof/>
            <w:webHidden/>
          </w:rPr>
          <w:tab/>
        </w:r>
        <w:r w:rsidR="00B62C0E">
          <w:rPr>
            <w:noProof/>
            <w:webHidden/>
          </w:rPr>
          <w:fldChar w:fldCharType="begin"/>
        </w:r>
        <w:r w:rsidR="00B62C0E">
          <w:rPr>
            <w:noProof/>
            <w:webHidden/>
          </w:rPr>
          <w:instrText xml:space="preserve"> PAGEREF _Toc34736329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r w:rsidR="000E5293">
        <w:rPr>
          <w:rStyle w:val="FormatvorlageLiteraturverzeichnis20ptFettZchn"/>
        </w:rPr>
        <w:t>/2020</w:t>
      </w:r>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lang w:val="de-DE"/>
        </w:rPr>
      </w:pPr>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17E62BF4" w:rsidR="00284C77" w:rsidRDefault="00AD6499" w:rsidP="00284C77">
      <w:pPr>
        <w:tabs>
          <w:tab w:val="left" w:pos="709"/>
          <w:tab w:val="left" w:pos="993"/>
        </w:tabs>
        <w:ind w:left="709" w:hanging="709"/>
      </w:pPr>
      <w:r>
        <w:t>V 3.0</w:t>
      </w:r>
      <w:r w:rsidR="006F4BFA">
        <w:t>r</w:t>
      </w:r>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t xml:space="preserve">(This version developed and hosted on </w:t>
      </w:r>
      <w:hyperlink r:id="rId36" w:history="1">
        <w:r w:rsidR="005739EE" w:rsidRPr="00966383">
          <w:rPr>
            <w:rStyle w:val="Hyperlink"/>
          </w:rPr>
          <w:t>https://github.com/economidis-nick/createXSDforxMCF/blob/master/V3.0r1/Documentation_xMCF_File_v3.0r1.docx</w:t>
        </w:r>
      </w:hyperlink>
      <w:r w:rsidR="00C13224">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34735939"/>
      <w:bookmarkStart w:id="7" w:name="_Toc34747170"/>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Heading2"/>
      </w:pPr>
      <w:bookmarkStart w:id="8" w:name="_Toc338938867"/>
      <w:bookmarkStart w:id="9" w:name="_Toc338939047"/>
      <w:bookmarkStart w:id="10" w:name="_Toc3556921"/>
      <w:bookmarkStart w:id="11" w:name="_Toc34735940"/>
      <w:bookmarkStart w:id="12" w:name="_Toc34747171"/>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3" w:name="_Toc338938868"/>
      <w:bookmarkStart w:id="14" w:name="_Toc338939048"/>
      <w:bookmarkStart w:id="15" w:name="_Toc3556922"/>
      <w:bookmarkStart w:id="16" w:name="_Toc34735941"/>
      <w:bookmarkStart w:id="17" w:name="_Toc34747172"/>
      <w:r w:rsidRPr="007055D9">
        <w:t>MCF</w:t>
      </w:r>
      <w:bookmarkEnd w:id="13"/>
      <w:bookmarkEnd w:id="14"/>
      <w:r w:rsidR="001A37D6">
        <w:t xml:space="preserve"> at Ford</w:t>
      </w:r>
      <w:bookmarkEnd w:id="15"/>
      <w:bookmarkEnd w:id="16"/>
      <w:bookmarkEnd w:id="17"/>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Heading2"/>
      </w:pPr>
      <w:bookmarkStart w:id="18" w:name="_Toc338938869"/>
      <w:bookmarkStart w:id="19" w:name="_Toc338939049"/>
      <w:bookmarkStart w:id="20" w:name="_Toc3556923"/>
      <w:bookmarkStart w:id="21" w:name="_Toc34735942"/>
      <w:bookmarkStart w:id="22" w:name="_Toc34747173"/>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8" w:name="_Toc3556924"/>
      <w:bookmarkStart w:id="29" w:name="_Toc34735943"/>
      <w:bookmarkStart w:id="30"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1" w:name="_Toc338938872"/>
      <w:bookmarkStart w:id="32" w:name="_Toc338939052"/>
      <w:bookmarkStart w:id="33" w:name="_Toc3556925"/>
      <w:bookmarkStart w:id="34" w:name="_Toc34735944"/>
      <w:bookmarkStart w:id="35" w:name="_Toc34747175"/>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6"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9" w:name="_Ref338930849"/>
      <w:bookmarkStart w:id="40" w:name="_Toc338938873"/>
      <w:bookmarkStart w:id="41" w:name="_Toc338939053"/>
      <w:bookmarkStart w:id="42" w:name="_Toc3556926"/>
      <w:bookmarkStart w:id="43" w:name="_Toc34735945"/>
      <w:bookmarkStart w:id="44" w:name="_Toc34747176"/>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45" w:name="_Ref428531162"/>
      <w:bookmarkStart w:id="46" w:name="_Toc3557081"/>
      <w:bookmarkStart w:id="47" w:name="_Toc34736103"/>
      <w:bookmarkStart w:id="48" w:name="_Toc34747331"/>
      <w:r>
        <w:t xml:space="preserve">Figure </w:t>
      </w:r>
      <w:r>
        <w:fldChar w:fldCharType="begin"/>
      </w:r>
      <w:r>
        <w:instrText xml:space="preserve"> SEQ Figure \* ARABIC </w:instrText>
      </w:r>
      <w:r>
        <w:fldChar w:fldCharType="separate"/>
      </w:r>
      <w:r w:rsidR="00576EAE">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9" w:name="_Toc338938874"/>
      <w:bookmarkStart w:id="50" w:name="_Toc338939054"/>
      <w:bookmarkStart w:id="51" w:name="_Toc3556927"/>
      <w:bookmarkStart w:id="52" w:name="_Toc34735946"/>
      <w:bookmarkStart w:id="53"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4" w:name="_Toc338938875"/>
      <w:bookmarkStart w:id="55" w:name="_Toc338939055"/>
      <w:bookmarkStart w:id="56" w:name="_Ref371678646"/>
      <w:bookmarkStart w:id="57" w:name="_Toc3556928"/>
      <w:bookmarkStart w:id="58" w:name="_Toc34735947"/>
      <w:bookmarkStart w:id="59" w:name="_Toc34747178"/>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6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0"/>
    </w:p>
    <w:p w14:paraId="68614EF7" w14:textId="77777777" w:rsidR="0017309C" w:rsidRPr="007055D9" w:rsidRDefault="004F562F" w:rsidP="0021111F">
      <w:r>
        <w:rPr>
          <w:noProof/>
          <w:lang w:eastAsia="en-US"/>
        </w:rPr>
        <w:lastRenderedPageBreak/>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61" w:name="_Ref334010986"/>
      <w:bookmarkStart w:id="62" w:name="_Toc3557082"/>
      <w:bookmarkStart w:id="63" w:name="_Toc34736104"/>
      <w:bookmarkStart w:id="64" w:name="_Toc34747332"/>
      <w:r>
        <w:t xml:space="preserve">Figure </w:t>
      </w:r>
      <w:r>
        <w:fldChar w:fldCharType="begin"/>
      </w:r>
      <w:r>
        <w:instrText xml:space="preserve"> SEQ Figure \* ARABIC </w:instrText>
      </w:r>
      <w:r>
        <w:fldChar w:fldCharType="separate"/>
      </w:r>
      <w:r w:rsidR="00576EAE">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9" o:title="" cropbottom="43024f" cropright="10402f"/>
          </v:shape>
          <o:OLEObject Type="Embed" ProgID="PowerPoint.Slide.8" ShapeID="_x0000_i1025" DrawAspect="Content" ObjectID="_1648844621" r:id="rId40"/>
        </w:object>
      </w:r>
    </w:p>
    <w:p w14:paraId="35DD0AD4" w14:textId="7560D49A" w:rsidR="00066BB2" w:rsidRPr="007055D9" w:rsidRDefault="007250B7" w:rsidP="0050415A">
      <w:pPr>
        <w:pStyle w:val="Caption"/>
      </w:pPr>
      <w:bookmarkStart w:id="65" w:name="_Toc3557083"/>
      <w:bookmarkStart w:id="66" w:name="_Toc34736105"/>
      <w:bookmarkStart w:id="67" w:name="_Toc34747333"/>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8" w:name="_Toc338938876"/>
      <w:bookmarkStart w:id="69" w:name="_Toc338939056"/>
      <w:bookmarkStart w:id="70" w:name="_Toc3556929"/>
      <w:bookmarkStart w:id="71" w:name="_Toc34735948"/>
      <w:bookmarkStart w:id="72" w:name="_Toc34747179"/>
      <w:bookmarkStart w:id="73" w:name="_Toc288196436"/>
      <w:bookmarkStart w:id="74" w:name="_Toc288200734"/>
      <w:bookmarkEnd w:id="37"/>
      <w:bookmarkEnd w:id="38"/>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2"/>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75" w:name="_Ref333842518"/>
      <w:bookmarkStart w:id="76" w:name="_Ref333842510"/>
      <w:bookmarkStart w:id="77" w:name="_Toc3557084"/>
      <w:bookmarkStart w:id="78" w:name="_Toc34736106"/>
      <w:bookmarkStart w:id="79" w:name="_Toc34747334"/>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0"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81" w:name="_Ref334482085"/>
      <w:bookmarkStart w:id="82" w:name="_Ref334482078"/>
      <w:bookmarkStart w:id="83" w:name="_Toc3557085"/>
      <w:bookmarkStart w:id="84" w:name="_Toc34736107"/>
      <w:bookmarkStart w:id="85" w:name="_Toc34747335"/>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6" w:name="_Toc3556930"/>
      <w:bookmarkStart w:id="87" w:name="_Toc34735949"/>
      <w:bookmarkStart w:id="88" w:name="_Toc34747180"/>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Heading2"/>
      </w:pPr>
      <w:bookmarkStart w:id="89" w:name="_Toc34735950"/>
      <w:bookmarkStart w:id="90" w:name="_Toc34747181"/>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1" w:name="_Ref371679978"/>
      <w:bookmarkStart w:id="92" w:name="_Ref371939247"/>
      <w:bookmarkStart w:id="93" w:name="_Toc3556933"/>
      <w:bookmarkStart w:id="94" w:name="_Toc34735951"/>
      <w:bookmarkStart w:id="95" w:name="_Toc34747182"/>
      <w:bookmarkStart w:id="96" w:name="_Toc288196441"/>
      <w:bookmarkStart w:id="97"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5"/>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98" w:name="_Toc3556934"/>
      <w:bookmarkStart w:id="99" w:name="_Toc34735952"/>
      <w:bookmarkStart w:id="100" w:name="_Toc34747183"/>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01" w:name="_Toc3556935"/>
      <w:bookmarkStart w:id="102" w:name="_Toc34735953"/>
      <w:bookmarkStart w:id="103" w:name="_Toc34747184"/>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04" w:name="_Toc3556936"/>
      <w:bookmarkStart w:id="105" w:name="_Toc34735954"/>
      <w:bookmarkStart w:id="106" w:name="_Toc34747185"/>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07" w:name="_Toc428456056"/>
      <w:bookmarkStart w:id="108" w:name="_Toc428537020"/>
      <w:bookmarkStart w:id="109" w:name="_Toc428969339"/>
      <w:bookmarkStart w:id="110" w:name="_Toc429052730"/>
      <w:bookmarkStart w:id="111" w:name="_Toc3556937"/>
      <w:bookmarkStart w:id="112" w:name="_Toc34735955"/>
      <w:bookmarkStart w:id="113" w:name="_Toc34747186"/>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3">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14" w:name="_Toc3557086"/>
      <w:bookmarkStart w:id="115" w:name="_Toc34736108"/>
      <w:bookmarkStart w:id="116" w:name="_Toc34747336"/>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7" w:name="_Toc3556938"/>
      <w:bookmarkStart w:id="118" w:name="_Toc34735956"/>
      <w:bookmarkStart w:id="119" w:name="_Toc34747187"/>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35957"/>
      <w:bookmarkStart w:id="127" w:name="_Toc34747188"/>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27B39EF8" w:rsidR="00516EE3" w:rsidRDefault="00516EE3" w:rsidP="00C04963">
      <w:pPr>
        <w:pStyle w:val="Caption"/>
        <w:spacing w:before="120"/>
      </w:pPr>
      <w:bookmarkStart w:id="128" w:name="_Toc3566409"/>
      <w:bookmarkStart w:id="129" w:name="_Toc34736187"/>
      <w:bookmarkStart w:id="130" w:name="_Toc34747411"/>
      <w:r>
        <w:t xml:space="preserve">Table </w:t>
      </w:r>
      <w:r w:rsidR="00ED469A">
        <w:fldChar w:fldCharType="begin"/>
      </w:r>
      <w:r w:rsidR="00ED469A">
        <w:instrText xml:space="preserve"> SEQ Table \* ARABIC </w:instrText>
      </w:r>
      <w:r w:rsidR="00ED469A">
        <w:fldChar w:fldCharType="separate"/>
      </w:r>
      <w:r w:rsidR="00576EAE">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28"/>
      <w:bookmarkEnd w:id="129"/>
      <w:bookmarkEnd w:id="130"/>
    </w:p>
    <w:p w14:paraId="574E4A30" w14:textId="77777777" w:rsidR="00CC728F" w:rsidRPr="007055D9" w:rsidRDefault="00CF4308" w:rsidP="00327322">
      <w:pPr>
        <w:pStyle w:val="Heading3"/>
        <w:tabs>
          <w:tab w:val="clear" w:pos="720"/>
          <w:tab w:val="num" w:pos="1701"/>
        </w:tabs>
      </w:pPr>
      <w:bookmarkStart w:id="131" w:name="_Toc3556940"/>
      <w:bookmarkStart w:id="132" w:name="_Toc34735958"/>
      <w:bookmarkStart w:id="133" w:name="_Toc34747189"/>
      <w:r w:rsidRPr="007055D9">
        <w:t>Date</w:t>
      </w:r>
      <w:bookmarkEnd w:id="131"/>
      <w:bookmarkEnd w:id="132"/>
      <w:bookmarkEnd w:id="133"/>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4"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34" w:name="_Toc3556941"/>
      <w:bookmarkStart w:id="135" w:name="_Toc34735959"/>
      <w:bookmarkStart w:id="136" w:name="_Toc34747190"/>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37" w:name="_Toc3556942"/>
      <w:bookmarkStart w:id="138" w:name="_Toc34735960"/>
      <w:bookmarkStart w:id="139" w:name="_Ref34739722"/>
      <w:bookmarkStart w:id="140" w:name="_Ref34739734"/>
      <w:bookmarkStart w:id="141" w:name="_Toc34747191"/>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0A742E89" w:rsidR="006F1928" w:rsidRDefault="006F1928" w:rsidP="00C04963">
      <w:pPr>
        <w:pStyle w:val="Caption"/>
        <w:spacing w:before="120"/>
      </w:pPr>
      <w:bookmarkStart w:id="142" w:name="_Toc3566410"/>
      <w:bookmarkStart w:id="143" w:name="_Toc34736188"/>
      <w:bookmarkStart w:id="144" w:name="_Toc34747412"/>
      <w:commentRangeStart w:id="145"/>
      <w:r>
        <w:t xml:space="preserve">Table </w:t>
      </w:r>
      <w:r w:rsidR="00ED469A">
        <w:fldChar w:fldCharType="begin"/>
      </w:r>
      <w:r w:rsidR="00ED469A">
        <w:instrText xml:space="preserve"> SEQ Table \* ARABIC </w:instrText>
      </w:r>
      <w:r w:rsidR="00ED469A">
        <w:fldChar w:fldCharType="separate"/>
      </w:r>
      <w:r w:rsidR="00576EAE">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commentRangeEnd w:id="145"/>
      <w:r w:rsidR="004A01C7">
        <w:rPr>
          <w:rStyle w:val="CommentReference"/>
          <w:b w:val="0"/>
          <w:bCs w:val="0"/>
          <w:lang w:eastAsia="x-none"/>
        </w:rPr>
        <w:commentReference w:id="145"/>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7" w:name="_Toc339013871"/>
      <w:bookmarkStart w:id="148" w:name="_Toc3556943"/>
      <w:bookmarkStart w:id="149" w:name="_Toc34735961"/>
      <w:bookmarkStart w:id="150"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47"/>
      <w:bookmarkEnd w:id="148"/>
      <w:bookmarkEnd w:id="149"/>
      <w:bookmarkEnd w:id="15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51" w:name="_Toc413359565"/>
      <w:bookmarkStart w:id="152" w:name="_Ref414560122"/>
      <w:bookmarkStart w:id="153" w:name="_Ref414563183"/>
      <w:bookmarkStart w:id="154" w:name="_Ref414571476"/>
      <w:bookmarkStart w:id="155" w:name="_Ref428530906"/>
      <w:bookmarkStart w:id="156" w:name="_Ref429050591"/>
      <w:bookmarkStart w:id="157" w:name="_Ref429053268"/>
      <w:bookmarkStart w:id="158" w:name="_Toc3556944"/>
      <w:bookmarkStart w:id="159" w:name="_Toc34735962"/>
      <w:bookmarkStart w:id="160" w:name="_Toc34747193"/>
      <w:r w:rsidRPr="007055D9">
        <w:t xml:space="preserve">User Specific Data </w:t>
      </w:r>
      <w:r w:rsidRPr="00E70284">
        <w:rPr>
          <w:rFonts w:ascii="Courier New" w:hAnsi="Courier New" w:cs="Courier New"/>
          <w:b w:val="0"/>
          <w:sz w:val="26"/>
          <w:szCs w:val="28"/>
          <w:lang w:eastAsia="de-DE"/>
        </w:rPr>
        <w:t>&lt;appdata&gt;</w:t>
      </w:r>
      <w:bookmarkEnd w:id="151"/>
      <w:bookmarkEnd w:id="152"/>
      <w:bookmarkEnd w:id="153"/>
      <w:bookmarkEnd w:id="154"/>
      <w:bookmarkEnd w:id="155"/>
      <w:bookmarkEnd w:id="156"/>
      <w:bookmarkEnd w:id="157"/>
      <w:bookmarkEnd w:id="158"/>
      <w:bookmarkEnd w:id="159"/>
      <w:bookmarkEnd w:id="16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2611A5E" w:rsidR="00787E83" w:rsidRPr="007055D9" w:rsidRDefault="008B4D9E" w:rsidP="00EB4BFC">
      <w:pPr>
        <w:pStyle w:val="Caption"/>
        <w:spacing w:before="120"/>
      </w:pPr>
      <w:bookmarkStart w:id="161" w:name="_Toc3566411"/>
      <w:bookmarkStart w:id="162" w:name="_Toc34736189"/>
      <w:bookmarkStart w:id="163" w:name="_Toc34747413"/>
      <w:r>
        <w:t xml:space="preserve">Table </w:t>
      </w:r>
      <w:r w:rsidR="00ED469A">
        <w:fldChar w:fldCharType="begin"/>
      </w:r>
      <w:r w:rsidR="00ED469A">
        <w:instrText xml:space="preserve"> SEQ Table \* ARABIC </w:instrText>
      </w:r>
      <w:r w:rsidR="00ED469A">
        <w:fldChar w:fldCharType="separate"/>
      </w:r>
      <w:r w:rsidR="00576EAE">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61"/>
      <w:bookmarkEnd w:id="162"/>
      <w:bookmarkEnd w:id="163"/>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proofErr w:type="gramStart"/>
      <w:r>
        <w:t>&lt;?xml</w:t>
      </w:r>
      <w:proofErr w:type="gramEnd"/>
      <w:r>
        <w:t xml:space="preserve">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4" w:name="_Finite_Element_Specific"/>
      <w:bookmarkStart w:id="165" w:name="_Ref414560131"/>
      <w:bookmarkStart w:id="166" w:name="_Toc3556945"/>
      <w:bookmarkStart w:id="167" w:name="_Toc34735963"/>
      <w:bookmarkStart w:id="168" w:name="_Toc34747194"/>
      <w:bookmarkEnd w:id="164"/>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5"/>
      <w:bookmarkEnd w:id="166"/>
      <w:bookmarkEnd w:id="167"/>
      <w:bookmarkEnd w:id="168"/>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A4F65E9" w:rsidR="00FE07F4" w:rsidRDefault="00EB1021" w:rsidP="005D241A">
      <w:pPr>
        <w:pStyle w:val="Caption"/>
        <w:spacing w:before="120"/>
        <w:rPr>
          <w:lang w:val="en-GB"/>
        </w:rPr>
      </w:pPr>
      <w:bookmarkStart w:id="169" w:name="_Toc3566412"/>
      <w:bookmarkStart w:id="170" w:name="_Toc34736190"/>
      <w:bookmarkStart w:id="171" w:name="_Toc34747414"/>
      <w:r>
        <w:t xml:space="preserve">Table </w:t>
      </w:r>
      <w:r w:rsidR="00ED469A">
        <w:fldChar w:fldCharType="begin"/>
      </w:r>
      <w:r w:rsidR="00ED469A">
        <w:instrText xml:space="preserve"> SEQ Table \* ARABIC </w:instrText>
      </w:r>
      <w:r w:rsidR="00ED469A">
        <w:fldChar w:fldCharType="separate"/>
      </w:r>
      <w:r w:rsidR="00576EAE">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9"/>
      <w:bookmarkEnd w:id="170"/>
      <w:bookmarkEnd w:id="171"/>
    </w:p>
    <w:p w14:paraId="7CFA5C39" w14:textId="2CA2181D" w:rsidR="00525E47" w:rsidRPr="00FE07F4" w:rsidRDefault="00525E47" w:rsidP="00525E47">
      <w:pPr>
        <w:jc w:val="both"/>
        <w:rPr>
          <w:lang w:val="en-GB"/>
        </w:rPr>
      </w:pPr>
      <w:commentRangeStart w:id="172"/>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2"/>
      <w:r w:rsidR="0035369C">
        <w:rPr>
          <w:rStyle w:val="CommentReference"/>
          <w:lang w:eastAsia="x-none"/>
        </w:rPr>
        <w:commentReference w:id="172"/>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7DFABF4" w:rsidR="005C59E0" w:rsidRDefault="009D4711" w:rsidP="005D241A">
      <w:pPr>
        <w:pStyle w:val="Caption"/>
        <w:spacing w:before="120"/>
      </w:pPr>
      <w:bookmarkStart w:id="173" w:name="_Toc3566413"/>
      <w:bookmarkStart w:id="174" w:name="_Toc34736191"/>
      <w:bookmarkStart w:id="175" w:name="_Toc34747415"/>
      <w:r>
        <w:t xml:space="preserve">Table </w:t>
      </w:r>
      <w:r w:rsidR="00ED469A">
        <w:fldChar w:fldCharType="begin"/>
      </w:r>
      <w:r w:rsidR="00ED469A">
        <w:instrText xml:space="preserve"> SEQ Table \* ARABIC </w:instrText>
      </w:r>
      <w:r w:rsidR="00ED469A">
        <w:fldChar w:fldCharType="separate"/>
      </w:r>
      <w:r w:rsidR="00576EAE">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73"/>
      <w:bookmarkEnd w:id="174"/>
      <w:bookmarkEnd w:id="175"/>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proofErr w:type="gramStart"/>
      <w:r w:rsidR="002B06B9">
        <w:rPr>
          <w:b/>
          <w:color w:val="0070C0"/>
        </w:rPr>
        <w:t>entity</w:t>
      </w:r>
      <w:proofErr w:type="gramEnd"/>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6" w:name="_Toc373504790"/>
      <w:bookmarkStart w:id="177" w:name="_Toc373505008"/>
      <w:bookmarkStart w:id="178" w:name="_Toc339013872"/>
      <w:bookmarkStart w:id="179" w:name="_Ref414560151"/>
      <w:bookmarkStart w:id="180" w:name="_Toc3556946"/>
      <w:bookmarkStart w:id="181" w:name="_Toc34735964"/>
      <w:bookmarkStart w:id="182" w:name="_Toc34747195"/>
      <w:bookmarkEnd w:id="176"/>
      <w:bookmarkEnd w:id="177"/>
      <w:r w:rsidRPr="007055D9">
        <w:lastRenderedPageBreak/>
        <w:t>Connection Data</w:t>
      </w:r>
      <w:bookmarkEnd w:id="17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9"/>
      <w:bookmarkEnd w:id="180"/>
      <w:bookmarkEnd w:id="181"/>
      <w:bookmarkEnd w:id="182"/>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958AAB" w:rsidR="00680DB0" w:rsidRPr="007055D9" w:rsidRDefault="00206E87" w:rsidP="00206E87">
      <w:pPr>
        <w:pStyle w:val="Caption"/>
        <w:spacing w:before="120"/>
      </w:pPr>
      <w:bookmarkStart w:id="183" w:name="_Toc3566416"/>
      <w:bookmarkStart w:id="184" w:name="_Toc34736192"/>
      <w:bookmarkStart w:id="185" w:name="_Toc34747416"/>
      <w:r>
        <w:t xml:space="preserve">Table </w:t>
      </w:r>
      <w:r w:rsidR="00ED469A">
        <w:fldChar w:fldCharType="begin"/>
      </w:r>
      <w:r w:rsidR="00ED469A">
        <w:instrText xml:space="preserve"> SEQ Table \* ARABIC </w:instrText>
      </w:r>
      <w:r w:rsidR="00ED469A">
        <w:fldChar w:fldCharType="separate"/>
      </w:r>
      <w:r w:rsidR="00576EAE">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3"/>
      <w:bookmarkEnd w:id="184"/>
      <w:bookmarkEnd w:id="1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4920510B" w:rsidR="006F1928" w:rsidRDefault="00206E87" w:rsidP="00206E87">
      <w:pPr>
        <w:pStyle w:val="Caption"/>
        <w:spacing w:before="120"/>
        <w:rPr>
          <w:b w:val="0"/>
          <w:lang w:eastAsia="x-none"/>
        </w:rPr>
      </w:pPr>
      <w:bookmarkStart w:id="186" w:name="_Toc3566417"/>
      <w:bookmarkStart w:id="187" w:name="_Toc34736193"/>
      <w:bookmarkStart w:id="188" w:name="_Toc34747417"/>
      <w:r>
        <w:t xml:space="preserve">Table </w:t>
      </w:r>
      <w:r w:rsidR="00ED469A">
        <w:fldChar w:fldCharType="begin"/>
      </w:r>
      <w:r w:rsidR="00ED469A">
        <w:instrText xml:space="preserve"> SEQ Table \* ARABIC </w:instrText>
      </w:r>
      <w:r w:rsidR="00ED469A">
        <w:fldChar w:fldCharType="separate"/>
      </w:r>
      <w:r w:rsidR="00576EAE">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6"/>
      <w:bookmarkEnd w:id="187"/>
      <w:bookmarkEnd w:id="188"/>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189" w:name="_Ref432343981"/>
      <w:bookmarkStart w:id="190" w:name="_Toc3556947"/>
      <w:bookmarkStart w:id="191" w:name="_Toc34735965"/>
      <w:bookmarkStart w:id="192" w:name="_Toc34747196"/>
      <w:r w:rsidRPr="007055D9">
        <w:t xml:space="preserve">Connected </w:t>
      </w:r>
      <w:r w:rsidR="00A101BB" w:rsidRPr="007055D9">
        <w:t>Objects</w:t>
      </w:r>
      <w:bookmarkEnd w:id="189"/>
      <w:bookmarkEnd w:id="190"/>
      <w:bookmarkEnd w:id="191"/>
      <w:bookmarkEnd w:id="192"/>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FEEBD23" w:rsidR="004C7100" w:rsidRDefault="004C7100" w:rsidP="004C7100">
      <w:pPr>
        <w:pStyle w:val="Caption"/>
        <w:spacing w:before="120"/>
      </w:pPr>
      <w:bookmarkStart w:id="193" w:name="_Toc3566418"/>
      <w:bookmarkStart w:id="194" w:name="_Toc34736194"/>
      <w:bookmarkStart w:id="195" w:name="_Toc34747418"/>
      <w:bookmarkStart w:id="196" w:name="_Ref371942385"/>
      <w:r>
        <w:t xml:space="preserve">Table </w:t>
      </w:r>
      <w:r w:rsidR="00ED469A">
        <w:fldChar w:fldCharType="begin"/>
      </w:r>
      <w:r w:rsidR="00ED469A">
        <w:instrText xml:space="preserve"> SEQ Table \* ARABIC </w:instrText>
      </w:r>
      <w:r w:rsidR="00ED469A">
        <w:fldChar w:fldCharType="separate"/>
      </w:r>
      <w:r w:rsidR="00576EAE">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3"/>
      <w:bookmarkEnd w:id="194"/>
      <w:bookmarkEnd w:id="195"/>
    </w:p>
    <w:p w14:paraId="6E0C7858" w14:textId="77777777" w:rsidR="00A33BC7" w:rsidRPr="007055D9" w:rsidRDefault="00543B6B" w:rsidP="00860E71">
      <w:pPr>
        <w:pStyle w:val="Heading4"/>
      </w:pPr>
      <w:bookmarkStart w:id="197" w:name="_Ref428791371"/>
      <w:bookmarkStart w:id="198" w:name="_Ref428891357"/>
      <w:bookmarkStart w:id="199" w:name="_Ref428892751"/>
      <w:bookmarkStart w:id="200" w:name="_Toc3556948"/>
      <w:bookmarkStart w:id="201" w:name="_Toc34735966"/>
      <w:bookmarkStart w:id="202" w:name="_Toc3474719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6"/>
      <w:bookmarkEnd w:id="197"/>
      <w:bookmarkEnd w:id="198"/>
      <w:bookmarkEnd w:id="199"/>
      <w:bookmarkEnd w:id="200"/>
      <w:bookmarkEnd w:id="201"/>
      <w:bookmarkEnd w:id="202"/>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B782D7A" w:rsidR="004C7100" w:rsidRDefault="004C7100" w:rsidP="004C7100">
      <w:pPr>
        <w:pStyle w:val="Caption"/>
        <w:spacing w:before="120"/>
      </w:pPr>
      <w:bookmarkStart w:id="203" w:name="_Toc3566419"/>
      <w:bookmarkStart w:id="204" w:name="_Toc34736195"/>
      <w:bookmarkStart w:id="205" w:name="_Toc34747419"/>
      <w:r>
        <w:t xml:space="preserve">Table </w:t>
      </w:r>
      <w:r w:rsidR="00ED469A">
        <w:fldChar w:fldCharType="begin"/>
      </w:r>
      <w:r w:rsidR="00ED469A">
        <w:instrText xml:space="preserve"> SEQ Table \* ARABIC </w:instrText>
      </w:r>
      <w:r w:rsidR="00ED469A">
        <w:fldChar w:fldCharType="separate"/>
      </w:r>
      <w:r w:rsidR="00576EAE">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3"/>
      <w:bookmarkEnd w:id="204"/>
      <w:bookmarkEnd w:id="20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06" w:name="_Toc3556949"/>
      <w:bookmarkStart w:id="207" w:name="_Toc34735967"/>
      <w:bookmarkStart w:id="208" w:name="_Toc3474719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06"/>
      <w:bookmarkEnd w:id="207"/>
      <w:bookmarkEnd w:id="20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lastRenderedPageBreak/>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01C405C" w:rsidR="002C7187" w:rsidRDefault="002C7187" w:rsidP="005D241A">
      <w:pPr>
        <w:pStyle w:val="Caption"/>
        <w:spacing w:before="120"/>
      </w:pPr>
      <w:bookmarkStart w:id="209" w:name="_Toc3566420"/>
      <w:bookmarkStart w:id="210" w:name="_Toc34736196"/>
      <w:bookmarkStart w:id="211" w:name="_Toc34747420"/>
      <w:r>
        <w:t xml:space="preserve">Table </w:t>
      </w:r>
      <w:r w:rsidR="00ED469A">
        <w:fldChar w:fldCharType="begin"/>
      </w:r>
      <w:r w:rsidR="00ED469A">
        <w:instrText xml:space="preserve"> SEQ Table \* ARABIC </w:instrText>
      </w:r>
      <w:r w:rsidR="00ED469A">
        <w:fldChar w:fldCharType="separate"/>
      </w:r>
      <w:r w:rsidR="00576EAE">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09"/>
      <w:bookmarkEnd w:id="210"/>
      <w:bookmarkEnd w:id="21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12" w:name="_Toc21650806"/>
      <w:bookmarkStart w:id="213" w:name="_Ref21651717"/>
      <w:bookmarkStart w:id="214" w:name="_Toc34735968"/>
      <w:bookmarkStart w:id="215" w:name="_Toc34747199"/>
      <w:r>
        <w:t>Special Topological situations</w:t>
      </w:r>
      <w:bookmarkEnd w:id="212"/>
      <w:bookmarkEnd w:id="213"/>
      <w:bookmarkEnd w:id="214"/>
      <w:bookmarkEnd w:id="215"/>
      <w:r w:rsidR="00E45ACF">
        <w:t xml:space="preserve"> </w:t>
      </w:r>
    </w:p>
    <w:p w14:paraId="7ADB0469" w14:textId="09A976E2" w:rsidR="00C5158C" w:rsidRDefault="00C5158C" w:rsidP="00C5158C">
      <w:r>
        <w:rPr>
          <w:noProof/>
          <w:lang w:eastAsia="en-US"/>
        </w:rPr>
        <w:lastRenderedPageBreak/>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E7532E" w:rsidRPr="003A0545" w:rsidRDefault="00E7532E" w:rsidP="00C5158C">
                            <w:pPr>
                              <w:pStyle w:val="Caption"/>
                              <w:rPr>
                                <w:noProof/>
                                <w:szCs w:val="24"/>
                              </w:rPr>
                            </w:pPr>
                            <w:bookmarkStart w:id="216" w:name="_Ref21650472"/>
                            <w:bookmarkStart w:id="217" w:name="_Toc21650945"/>
                            <w:bookmarkStart w:id="218" w:name="_Toc34736109"/>
                            <w:bookmarkStart w:id="219" w:name="_Toc34747337"/>
                            <w:r>
                              <w:t xml:space="preserve">Figure </w:t>
                            </w:r>
                            <w:r>
                              <w:fldChar w:fldCharType="begin"/>
                            </w:r>
                            <w:r>
                              <w:instrText xml:space="preserve"> SEQ Figure \* ARABIC </w:instrText>
                            </w:r>
                            <w:r>
                              <w:fldChar w:fldCharType="separate"/>
                            </w:r>
                            <w:r>
                              <w:rPr>
                                <w:noProof/>
                              </w:rPr>
                              <w:t>7</w:t>
                            </w:r>
                            <w:r>
                              <w:fldChar w:fldCharType="end"/>
                            </w:r>
                            <w:bookmarkEnd w:id="216"/>
                            <w:r>
                              <w:t>: special topologies</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E7532E" w:rsidRPr="003A0545" w:rsidRDefault="00E7532E" w:rsidP="00C5158C">
                      <w:pPr>
                        <w:pStyle w:val="Caption"/>
                        <w:rPr>
                          <w:noProof/>
                          <w:szCs w:val="24"/>
                        </w:rPr>
                      </w:pPr>
                      <w:bookmarkStart w:id="220" w:name="_Ref21650472"/>
                      <w:bookmarkStart w:id="221" w:name="_Toc21650945"/>
                      <w:bookmarkStart w:id="222" w:name="_Toc34736109"/>
                      <w:bookmarkStart w:id="223" w:name="_Toc34747337"/>
                      <w:r>
                        <w:t xml:space="preserve">Figure </w:t>
                      </w:r>
                      <w:r>
                        <w:fldChar w:fldCharType="begin"/>
                      </w:r>
                      <w:r>
                        <w:instrText xml:space="preserve"> SEQ Figure \* ARABIC </w:instrText>
                      </w:r>
                      <w:r>
                        <w:fldChar w:fldCharType="separate"/>
                      </w:r>
                      <w:r>
                        <w:rPr>
                          <w:noProof/>
                        </w:rPr>
                        <w:t>7</w:t>
                      </w:r>
                      <w:r>
                        <w:fldChar w:fldCharType="end"/>
                      </w:r>
                      <w:bookmarkEnd w:id="220"/>
                      <w:r>
                        <w:t>: special topologies</w:t>
                      </w:r>
                      <w:bookmarkEnd w:id="221"/>
                      <w:bookmarkEnd w:id="222"/>
                      <w:bookmarkEnd w:id="223"/>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proofErr w:type="gramStart"/>
      <w:r w:rsidRPr="0033379A">
        <w:rPr>
          <w:lang w:val="en-US"/>
        </w:rPr>
        <w:t>some</w:t>
      </w:r>
      <w:proofErr w:type="gramEnd"/>
      <w:r w:rsidRPr="0033379A">
        <w:rPr>
          <w:lang w:val="en-US"/>
        </w:rPr>
        <w:t xml:space="preserv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proofErr w:type="gramStart"/>
      <w:r>
        <w:rPr>
          <w:lang w:val="en-US"/>
        </w:rPr>
        <w:t>or</w:t>
      </w:r>
      <w:proofErr w:type="gramEnd"/>
      <w:r>
        <w:rPr>
          <w:lang w:val="en-US"/>
        </w:rPr>
        <w:t xml:space="preserve">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82D800A" w:rsidR="00C5158C" w:rsidRDefault="00C5158C" w:rsidP="00C5158C">
      <w:pPr>
        <w:pStyle w:val="Caption"/>
        <w:spacing w:before="120"/>
        <w:rPr>
          <w:rStyle w:val="elementdeftypeChar"/>
          <w:b/>
        </w:rPr>
      </w:pPr>
      <w:bookmarkStart w:id="224" w:name="_Toc21651031"/>
      <w:bookmarkStart w:id="225" w:name="_Toc34736197"/>
      <w:bookmarkStart w:id="226" w:name="_Toc34747421"/>
      <w:r>
        <w:t xml:space="preserve">Table </w:t>
      </w:r>
      <w:r w:rsidR="00ED469A">
        <w:fldChar w:fldCharType="begin"/>
      </w:r>
      <w:r w:rsidR="00ED469A">
        <w:instrText xml:space="preserve"> SEQ Table \* ARABIC </w:instrText>
      </w:r>
      <w:r w:rsidR="00ED469A">
        <w:fldChar w:fldCharType="separate"/>
      </w:r>
      <w:r w:rsidR="00576EAE">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4"/>
      <w:bookmarkEnd w:id="225"/>
      <w:bookmarkEnd w:id="226"/>
    </w:p>
    <w:p w14:paraId="6B44B584" w14:textId="77777777" w:rsidR="00C5158C" w:rsidRPr="007055D9" w:rsidRDefault="00C5158C" w:rsidP="00C5158C">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ED1D31D" w:rsidR="00C5158C" w:rsidRDefault="00C5158C" w:rsidP="00C5158C">
      <w:pPr>
        <w:pStyle w:val="Caption"/>
      </w:pPr>
      <w:bookmarkStart w:id="227" w:name="_Toc21651032"/>
      <w:bookmarkStart w:id="228" w:name="_Toc34736198"/>
      <w:bookmarkStart w:id="229" w:name="_Toc34747422"/>
      <w:r>
        <w:t xml:space="preserve">Table </w:t>
      </w:r>
      <w:r w:rsidR="00ED469A">
        <w:fldChar w:fldCharType="begin"/>
      </w:r>
      <w:r w:rsidR="00ED469A">
        <w:instrText xml:space="preserve"> SEQ Table \* ARABIC </w:instrText>
      </w:r>
      <w:r w:rsidR="00ED469A">
        <w:fldChar w:fldCharType="separate"/>
      </w:r>
      <w:r w:rsidR="00576EAE">
        <w:rPr>
          <w:noProof/>
        </w:rPr>
        <w:t>12</w:t>
      </w:r>
      <w:r w:rsidR="00ED469A">
        <w:fldChar w:fldCharType="end"/>
      </w:r>
      <w:r>
        <w:t>: Attributes of &lt;stacking&gt;</w:t>
      </w:r>
      <w:bookmarkEnd w:id="227"/>
      <w:bookmarkEnd w:id="228"/>
      <w:bookmarkEnd w:id="229"/>
    </w:p>
    <w:p w14:paraId="6362C457" w14:textId="77777777" w:rsidR="00C5158C" w:rsidRDefault="00C5158C" w:rsidP="00C5158C">
      <w:pPr>
        <w:numPr>
          <w:ilvl w:val="0"/>
          <w:numId w:val="22"/>
        </w:numPr>
        <w:spacing w:before="120"/>
        <w:jc w:val="both"/>
      </w:pPr>
      <w:r>
        <w:rPr>
          <w:rFonts w:ascii="Courier New" w:hAnsi="Courier New" w:cs="Courier New"/>
          <w:b/>
          <w:i/>
          <w:sz w:val="18"/>
        </w:rPr>
        <w:lastRenderedPageBreak/>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DB0367A" w:rsidR="00C5158C" w:rsidRDefault="00C5158C" w:rsidP="00C5158C">
      <w:pPr>
        <w:pStyle w:val="Caption"/>
      </w:pPr>
      <w:bookmarkStart w:id="230" w:name="_Toc21651033"/>
      <w:bookmarkStart w:id="231" w:name="_Toc34736199"/>
      <w:bookmarkStart w:id="232" w:name="_Toc34747423"/>
      <w:r>
        <w:t xml:space="preserve">Table </w:t>
      </w:r>
      <w:r w:rsidR="00ED469A">
        <w:fldChar w:fldCharType="begin"/>
      </w:r>
      <w:r w:rsidR="00ED469A">
        <w:instrText xml:space="preserve"> SEQ Table \* ARABIC </w:instrText>
      </w:r>
      <w:r w:rsidR="00ED469A">
        <w:fldChar w:fldCharType="separate"/>
      </w:r>
      <w:r w:rsidR="00576EAE">
        <w:rPr>
          <w:noProof/>
        </w:rPr>
        <w:t>13</w:t>
      </w:r>
      <w:r w:rsidR="00ED469A">
        <w:fldChar w:fldCharType="end"/>
      </w:r>
      <w:r>
        <w:t>: Attributes of &lt;level&gt;</w:t>
      </w:r>
      <w:bookmarkEnd w:id="230"/>
      <w:bookmarkEnd w:id="231"/>
      <w:bookmarkEnd w:id="232"/>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233" w:name="_Ref414608310"/>
      <w:bookmarkStart w:id="234" w:name="_Toc3556950"/>
      <w:bookmarkStart w:id="235" w:name="_Toc34735969"/>
      <w:bookmarkStart w:id="236" w:name="_Toc34747200"/>
      <w:r>
        <w:lastRenderedPageBreak/>
        <w:t xml:space="preserve">Contacts and </w:t>
      </w:r>
      <w:r w:rsidR="004B7C8B">
        <w:t>F</w:t>
      </w:r>
      <w:r w:rsidR="004B7C8B" w:rsidRPr="004B7C8B">
        <w:t>riction</w:t>
      </w:r>
      <w:bookmarkEnd w:id="233"/>
      <w:bookmarkEnd w:id="234"/>
      <w:bookmarkEnd w:id="235"/>
      <w:bookmarkEnd w:id="23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37" w:name="_Ref414841585"/>
      <w:bookmarkStart w:id="238" w:name="_Toc3556951"/>
      <w:bookmarkStart w:id="239" w:name="_Toc34735970"/>
      <w:bookmarkStart w:id="240" w:name="_Toc34747201"/>
      <w:r w:rsidRPr="00880D5C">
        <w:rPr>
          <w:szCs w:val="26"/>
        </w:rPr>
        <w:t xml:space="preserve">Element </w:t>
      </w:r>
      <w:r w:rsidRPr="00880D5C">
        <w:rPr>
          <w:rFonts w:ascii="Courier New" w:hAnsi="Courier New" w:cs="Courier New"/>
          <w:b w:val="0"/>
          <w:i/>
          <w:szCs w:val="26"/>
        </w:rPr>
        <w:t>&lt;contact_list/&gt;</w:t>
      </w:r>
      <w:bookmarkEnd w:id="237"/>
      <w:bookmarkEnd w:id="238"/>
      <w:bookmarkEnd w:id="239"/>
      <w:bookmarkEnd w:id="24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4235BBA" w:rsidR="001C74F6" w:rsidRDefault="001C74F6" w:rsidP="00543B6B">
      <w:pPr>
        <w:pStyle w:val="Caption"/>
        <w:spacing w:before="120"/>
      </w:pPr>
      <w:bookmarkStart w:id="241" w:name="_Toc414573794"/>
      <w:bookmarkStart w:id="242" w:name="_Toc3566421"/>
      <w:bookmarkStart w:id="243" w:name="_Toc34736200"/>
      <w:bookmarkStart w:id="244" w:name="_Toc34747424"/>
      <w:r>
        <w:t xml:space="preserve">Table </w:t>
      </w:r>
      <w:r w:rsidR="00ED469A">
        <w:fldChar w:fldCharType="begin"/>
      </w:r>
      <w:r w:rsidR="00ED469A">
        <w:instrText xml:space="preserve"> SEQ Table \* ARABIC </w:instrText>
      </w:r>
      <w:r w:rsidR="00ED469A">
        <w:fldChar w:fldCharType="separate"/>
      </w:r>
      <w:r w:rsidR="00576EAE">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1"/>
      <w:bookmarkEnd w:id="242"/>
      <w:bookmarkEnd w:id="243"/>
      <w:bookmarkEnd w:id="24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245" w:name="_Toc3556952"/>
      <w:bookmarkStart w:id="246" w:name="_Toc34735971"/>
      <w:bookmarkStart w:id="247"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5"/>
      <w:bookmarkEnd w:id="246"/>
      <w:bookmarkEnd w:id="24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592DD275" w:rsidR="00D05444" w:rsidRDefault="00D05444" w:rsidP="00543B6B">
      <w:pPr>
        <w:pStyle w:val="Caption"/>
        <w:spacing w:before="120"/>
      </w:pPr>
      <w:bookmarkStart w:id="248" w:name="_Toc3566422"/>
      <w:bookmarkStart w:id="249" w:name="_Toc34736201"/>
      <w:bookmarkStart w:id="250" w:name="_Toc34747425"/>
      <w:r>
        <w:t xml:space="preserve">Table </w:t>
      </w:r>
      <w:r w:rsidR="00ED469A">
        <w:fldChar w:fldCharType="begin"/>
      </w:r>
      <w:r w:rsidR="00ED469A">
        <w:instrText xml:space="preserve"> SEQ Table \* ARABIC </w:instrText>
      </w:r>
      <w:r w:rsidR="00ED469A">
        <w:fldChar w:fldCharType="separate"/>
      </w:r>
      <w:r w:rsidR="00576EAE">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48"/>
      <w:bookmarkEnd w:id="249"/>
      <w:bookmarkEnd w:id="25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251" w:name="_Toc3556953"/>
      <w:bookmarkStart w:id="252" w:name="_Toc34735972"/>
      <w:bookmarkStart w:id="253"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1"/>
      <w:bookmarkEnd w:id="252"/>
      <w:bookmarkEnd w:id="25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BA16B79" w:rsidR="006A6AD6" w:rsidRDefault="006A6AD6" w:rsidP="00543B6B">
      <w:pPr>
        <w:pStyle w:val="Caption"/>
        <w:spacing w:before="120"/>
      </w:pPr>
      <w:bookmarkStart w:id="254" w:name="_Toc414573795"/>
      <w:bookmarkStart w:id="255" w:name="_Toc3566423"/>
      <w:bookmarkStart w:id="256" w:name="_Toc34736202"/>
      <w:bookmarkStart w:id="257" w:name="_Toc34747426"/>
      <w:r>
        <w:t xml:space="preserve">Table </w:t>
      </w:r>
      <w:r w:rsidR="00ED469A">
        <w:fldChar w:fldCharType="begin"/>
      </w:r>
      <w:r w:rsidR="00ED469A">
        <w:instrText xml:space="preserve"> SEQ Table \* ARABIC </w:instrText>
      </w:r>
      <w:r w:rsidR="00ED469A">
        <w:fldChar w:fldCharType="separate"/>
      </w:r>
      <w:r w:rsidR="00576EAE">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4"/>
      <w:bookmarkEnd w:id="255"/>
      <w:bookmarkEnd w:id="256"/>
      <w:bookmarkEnd w:id="257"/>
      <w:r>
        <w:t xml:space="preserve"> </w:t>
      </w:r>
    </w:p>
    <w:p w14:paraId="58AB304A" w14:textId="77777777" w:rsidR="006A6AD6" w:rsidRPr="000B11EA" w:rsidRDefault="006A6AD6" w:rsidP="006A6AD6">
      <w:r w:rsidRPr="000B11EA">
        <w:t xml:space="preserve">These attributes have following semantics: </w:t>
      </w:r>
    </w:p>
    <w:p w14:paraId="0A4A3DA3" w14:textId="4B5E759A"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58" w:name="_Toc3556954"/>
      <w:bookmarkStart w:id="259" w:name="_Toc34735973"/>
      <w:bookmarkStart w:id="260"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8"/>
      <w:bookmarkEnd w:id="259"/>
      <w:bookmarkEnd w:id="26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gramStart"/>
      <w:r w:rsidRPr="00F829D8">
        <w:rPr>
          <w:b/>
          <w:color w:val="0070C0"/>
        </w:rPr>
        <w:t>pid</w:t>
      </w:r>
      <w:proofErr w:type="gram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gramStart"/>
      <w:r w:rsidRPr="008A760C">
        <w:rPr>
          <w:b/>
          <w:color w:val="0070C0"/>
        </w:rPr>
        <w:t>pid</w:t>
      </w:r>
      <w:proofErr w:type="gram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1" w:name="_Ref414837767"/>
      <w:bookmarkStart w:id="262" w:name="_Toc3556955"/>
      <w:bookmarkStart w:id="263" w:name="_Toc34735974"/>
      <w:bookmarkStart w:id="264" w:name="_Toc34747205"/>
      <w:r>
        <w:t xml:space="preserve">Local </w:t>
      </w:r>
      <w:r w:rsidR="008706FB">
        <w:t>Contact</w:t>
      </w:r>
      <w:r w:rsidRPr="0030552A">
        <w:t xml:space="preserve"> </w:t>
      </w:r>
      <w:r w:rsidR="008706FB">
        <w:t>P</w:t>
      </w:r>
      <w:r>
        <w:t>ropert</w:t>
      </w:r>
      <w:r w:rsidR="008706FB">
        <w:t>ies</w:t>
      </w:r>
      <w:bookmarkEnd w:id="261"/>
      <w:bookmarkEnd w:id="262"/>
      <w:bookmarkEnd w:id="263"/>
      <w:bookmarkEnd w:id="264"/>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DB24BE2" w:rsidR="00B8299F" w:rsidRDefault="00B8299F" w:rsidP="00B8299F">
      <w:pPr>
        <w:pStyle w:val="Caption"/>
        <w:spacing w:before="120"/>
      </w:pPr>
      <w:bookmarkStart w:id="265" w:name="_Toc3566424"/>
      <w:bookmarkStart w:id="266" w:name="_Toc34736203"/>
      <w:bookmarkStart w:id="267" w:name="_Toc34747427"/>
      <w:r>
        <w:t xml:space="preserve">Table </w:t>
      </w:r>
      <w:r w:rsidR="00ED469A">
        <w:fldChar w:fldCharType="begin"/>
      </w:r>
      <w:r w:rsidR="00ED469A">
        <w:instrText xml:space="preserve"> SEQ Table \* ARABIC </w:instrText>
      </w:r>
      <w:r w:rsidR="00ED469A">
        <w:fldChar w:fldCharType="separate"/>
      </w:r>
      <w:r w:rsidR="00576EAE">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5"/>
      <w:bookmarkEnd w:id="266"/>
      <w:bookmarkEnd w:id="26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268" w:name="_Ref414836574"/>
      <w:bookmarkStart w:id="269" w:name="_Toc3556956"/>
      <w:bookmarkStart w:id="270" w:name="_Toc34735975"/>
      <w:bookmarkStart w:id="271" w:name="_Toc34747206"/>
      <w:r w:rsidRPr="007055D9">
        <w:t>Joints</w:t>
      </w:r>
      <w:bookmarkEnd w:id="268"/>
      <w:bookmarkEnd w:id="269"/>
      <w:bookmarkEnd w:id="270"/>
      <w:bookmarkEnd w:id="27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24E172" w:rsidR="00F63C73" w:rsidRDefault="00F63C73" w:rsidP="00F63C73">
      <w:pPr>
        <w:pStyle w:val="Caption"/>
        <w:spacing w:before="120"/>
      </w:pPr>
      <w:bookmarkStart w:id="272" w:name="_Toc3566425"/>
      <w:bookmarkStart w:id="273" w:name="_Toc34736204"/>
      <w:bookmarkStart w:id="274" w:name="_Toc34747428"/>
      <w:r>
        <w:t xml:space="preserve">Table </w:t>
      </w:r>
      <w:r w:rsidR="00ED469A">
        <w:fldChar w:fldCharType="begin"/>
      </w:r>
      <w:r w:rsidR="00ED469A">
        <w:instrText xml:space="preserve"> SEQ Table \* ARABIC </w:instrText>
      </w:r>
      <w:r w:rsidR="00ED469A">
        <w:fldChar w:fldCharType="separate"/>
      </w:r>
      <w:r w:rsidR="00576EAE">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2"/>
      <w:bookmarkEnd w:id="273"/>
      <w:bookmarkEnd w:id="27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5" w:name="_Toc428456083"/>
      <w:bookmarkStart w:id="276" w:name="_Toc428537047"/>
      <w:bookmarkStart w:id="277" w:name="_Toc428969366"/>
      <w:bookmarkStart w:id="278" w:name="_Toc429052757"/>
      <w:bookmarkStart w:id="279" w:name="_Toc3556957"/>
      <w:bookmarkStart w:id="280" w:name="_Toc34735976"/>
      <w:bookmarkStart w:id="281" w:name="_Toc34747207"/>
      <w:bookmarkEnd w:id="275"/>
      <w:bookmarkEnd w:id="276"/>
      <w:bookmarkEnd w:id="277"/>
      <w:bookmarkEnd w:id="27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9"/>
      <w:bookmarkEnd w:id="280"/>
      <w:bookmarkEnd w:id="28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82" w:name="_Toc428279348"/>
      <w:bookmarkStart w:id="283" w:name="_Toc428456085"/>
      <w:bookmarkStart w:id="284" w:name="_Toc428537049"/>
      <w:bookmarkStart w:id="285" w:name="_Toc428969368"/>
      <w:bookmarkStart w:id="286" w:name="_Toc429052759"/>
      <w:bookmarkStart w:id="287" w:name="_Toc3556958"/>
      <w:bookmarkStart w:id="288" w:name="_Toc34735977"/>
      <w:bookmarkStart w:id="289" w:name="_Toc34747208"/>
      <w:bookmarkEnd w:id="282"/>
      <w:bookmarkEnd w:id="283"/>
      <w:bookmarkEnd w:id="284"/>
      <w:bookmarkEnd w:id="285"/>
      <w:bookmarkEnd w:id="286"/>
      <w:r w:rsidRPr="007055D9">
        <w:t>XML Schema Definition</w:t>
      </w:r>
      <w:bookmarkEnd w:id="287"/>
      <w:bookmarkEnd w:id="288"/>
      <w:bookmarkEnd w:id="28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0" w:name="_Toc334484488"/>
      <w:bookmarkStart w:id="291" w:name="_Toc334486133"/>
      <w:bookmarkStart w:id="292" w:name="XMLStructureConnectionGroups"/>
      <w:bookmarkStart w:id="293" w:name="SeamweldConnectionGroupPart"/>
      <w:bookmarkStart w:id="294" w:name="XMLStructurePartsPIDs"/>
      <w:bookmarkStart w:id="295" w:name="XMLStructureConnections"/>
      <w:bookmarkStart w:id="296" w:name="XMLStructurePointConnections"/>
      <w:bookmarkStart w:id="297" w:name="XMLStructureLineConnections"/>
      <w:bookmarkStart w:id="298" w:name="XMLStructurePlaneConnections"/>
      <w:bookmarkStart w:id="299" w:name="_Toc338938892"/>
      <w:bookmarkStart w:id="300" w:name="_Toc338939088"/>
      <w:bookmarkStart w:id="301" w:name="_Toc3556959"/>
      <w:bookmarkStart w:id="302" w:name="_Toc34735978"/>
      <w:bookmarkStart w:id="303" w:name="_Toc34747209"/>
      <w:bookmarkEnd w:id="96"/>
      <w:bookmarkEnd w:id="97"/>
      <w:bookmarkEnd w:id="290"/>
      <w:bookmarkEnd w:id="291"/>
      <w:bookmarkEnd w:id="292"/>
      <w:bookmarkEnd w:id="293"/>
      <w:bookmarkEnd w:id="294"/>
      <w:bookmarkEnd w:id="295"/>
      <w:bookmarkEnd w:id="296"/>
      <w:bookmarkEnd w:id="297"/>
      <w:bookmarkEnd w:id="298"/>
      <w:r w:rsidRPr="007055D9">
        <w:lastRenderedPageBreak/>
        <w:t>Data Common to any Connection</w:t>
      </w:r>
      <w:bookmarkEnd w:id="299"/>
      <w:bookmarkEnd w:id="300"/>
      <w:bookmarkEnd w:id="301"/>
      <w:bookmarkEnd w:id="302"/>
      <w:bookmarkEnd w:id="303"/>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04" w:name="_Ref448911656"/>
      <w:bookmarkStart w:id="305" w:name="_Toc3556960"/>
      <w:bookmarkStart w:id="306" w:name="_Toc34735979"/>
      <w:bookmarkStart w:id="307" w:name="_Toc34747210"/>
      <w:bookmarkStart w:id="308" w:name="_Toc413359574"/>
      <w:bookmarkStart w:id="309" w:name="_Toc338938893"/>
      <w:bookmarkStart w:id="310" w:name="_Toc338939089"/>
      <w:bookmarkStart w:id="311" w:name="_Toc288196462"/>
      <w:bookmarkStart w:id="312" w:name="_Toc288200760"/>
      <w:r>
        <w:t>Indices and their properties</w:t>
      </w:r>
      <w:bookmarkEnd w:id="304"/>
      <w:bookmarkEnd w:id="305"/>
      <w:bookmarkEnd w:id="306"/>
      <w:bookmarkEnd w:id="307"/>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3" w:name="_Toc3556961"/>
      <w:bookmarkStart w:id="314" w:name="_Toc34735980"/>
      <w:bookmarkStart w:id="315" w:name="_Toc34747211"/>
      <w:r w:rsidRPr="00BD20ED">
        <w:rPr>
          <w:szCs w:val="34"/>
        </w:rPr>
        <w:t xml:space="preserve">Attribute </w:t>
      </w:r>
      <w:r w:rsidRPr="00BD20ED">
        <w:rPr>
          <w:rFonts w:ascii="Courier New" w:hAnsi="Courier New" w:cs="Courier New"/>
          <w:b w:val="0"/>
          <w:szCs w:val="34"/>
          <w:highlight w:val="white"/>
        </w:rPr>
        <w:t>label</w:t>
      </w:r>
      <w:bookmarkEnd w:id="308"/>
      <w:bookmarkEnd w:id="313"/>
      <w:bookmarkEnd w:id="314"/>
      <w:bookmarkEnd w:id="315"/>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16" w:name="_Ref413329202"/>
      <w:bookmarkStart w:id="317" w:name="_Toc413359575"/>
      <w:bookmarkStart w:id="318" w:name="_Toc3556962"/>
      <w:bookmarkStart w:id="319" w:name="_Toc34735981"/>
      <w:bookmarkStart w:id="320" w:name="_Toc34747212"/>
      <w:r>
        <w:rPr>
          <w:szCs w:val="34"/>
        </w:rPr>
        <w:t>Dimensions and Coordinates</w:t>
      </w:r>
      <w:bookmarkEnd w:id="316"/>
      <w:bookmarkEnd w:id="317"/>
      <w:bookmarkEnd w:id="318"/>
      <w:bookmarkEnd w:id="319"/>
      <w:bookmarkEnd w:id="32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1" w:name="_Toc413359576"/>
      <w:bookmarkStart w:id="322" w:name="_Ref440360308"/>
      <w:bookmarkStart w:id="323" w:name="_Ref440360312"/>
      <w:bookmarkStart w:id="324" w:name="_Ref440360851"/>
      <w:bookmarkStart w:id="325" w:name="_Ref440360857"/>
      <w:bookmarkStart w:id="326" w:name="_Ref440453613"/>
      <w:bookmarkStart w:id="327" w:name="_Ref440453616"/>
      <w:bookmarkStart w:id="328" w:name="_Ref440454500"/>
      <w:bookmarkStart w:id="329" w:name="_Ref440454502"/>
      <w:bookmarkStart w:id="330" w:name="_Toc3556963"/>
      <w:bookmarkStart w:id="331" w:name="_Toc34735982"/>
      <w:bookmarkStart w:id="332" w:name="_Toc34747213"/>
      <w:r w:rsidRPr="00BD20ED">
        <w:rPr>
          <w:szCs w:val="34"/>
        </w:rPr>
        <w:t xml:space="preserve">Attribute </w:t>
      </w:r>
      <w:r>
        <w:rPr>
          <w:rFonts w:ascii="Courier New" w:hAnsi="Courier New" w:cs="Courier New"/>
          <w:b w:val="0"/>
          <w:szCs w:val="34"/>
          <w:highlight w:val="white"/>
        </w:rPr>
        <w:t>quality_control</w:t>
      </w:r>
      <w:bookmarkEnd w:id="321"/>
      <w:bookmarkEnd w:id="322"/>
      <w:bookmarkEnd w:id="323"/>
      <w:bookmarkEnd w:id="324"/>
      <w:bookmarkEnd w:id="325"/>
      <w:bookmarkEnd w:id="326"/>
      <w:bookmarkEnd w:id="327"/>
      <w:bookmarkEnd w:id="328"/>
      <w:bookmarkEnd w:id="329"/>
      <w:bookmarkEnd w:id="330"/>
      <w:bookmarkEnd w:id="331"/>
      <w:bookmarkEnd w:id="33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3" w:name="_Ref428442251"/>
      <w:bookmarkStart w:id="334" w:name="_Toc3556964"/>
      <w:bookmarkStart w:id="335" w:name="_Toc34735983"/>
      <w:bookmarkStart w:id="336" w:name="_Toc34747214"/>
      <w:r w:rsidRPr="007331A4">
        <w:lastRenderedPageBreak/>
        <w:t>Custom Attributes list</w:t>
      </w:r>
      <w:bookmarkEnd w:id="333"/>
      <w:bookmarkEnd w:id="334"/>
      <w:bookmarkEnd w:id="335"/>
      <w:bookmarkEnd w:id="33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F5FF69A" w:rsidR="007C39C1" w:rsidRDefault="007C39C1" w:rsidP="007C39C1">
      <w:pPr>
        <w:pStyle w:val="Caption"/>
        <w:spacing w:before="120"/>
        <w:rPr>
          <w:rFonts w:ascii="Courier New" w:hAnsi="Courier New" w:cs="Courier New"/>
          <w:b w:val="0"/>
          <w:i/>
        </w:rPr>
      </w:pPr>
      <w:bookmarkStart w:id="337" w:name="_Toc440039075"/>
      <w:bookmarkStart w:id="338" w:name="_Toc3566426"/>
      <w:bookmarkStart w:id="339" w:name="_Toc34736205"/>
      <w:bookmarkStart w:id="340" w:name="_Toc34747429"/>
      <w:r>
        <w:t xml:space="preserve">Table </w:t>
      </w:r>
      <w:r w:rsidR="00ED469A">
        <w:fldChar w:fldCharType="begin"/>
      </w:r>
      <w:r w:rsidR="00ED469A">
        <w:instrText xml:space="preserve"> SEQ Table \* ARABIC </w:instrText>
      </w:r>
      <w:r w:rsidR="00ED469A">
        <w:fldChar w:fldCharType="separate"/>
      </w:r>
      <w:r w:rsidR="00576EAE">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37"/>
      <w:bookmarkEnd w:id="338"/>
      <w:bookmarkEnd w:id="339"/>
      <w:bookmarkEnd w:id="34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4A8020A" w:rsidR="007C39C1" w:rsidRDefault="007C39C1" w:rsidP="007C39C1">
      <w:pPr>
        <w:pStyle w:val="Caption"/>
        <w:spacing w:before="120"/>
      </w:pPr>
      <w:bookmarkStart w:id="341" w:name="_Toc440039076"/>
      <w:bookmarkStart w:id="342" w:name="_Toc3566427"/>
      <w:bookmarkStart w:id="343" w:name="_Toc34736206"/>
      <w:bookmarkStart w:id="344" w:name="_Toc34747430"/>
      <w:r>
        <w:t xml:space="preserve">Table </w:t>
      </w:r>
      <w:r w:rsidR="00ED469A">
        <w:fldChar w:fldCharType="begin"/>
      </w:r>
      <w:r w:rsidR="00ED469A">
        <w:instrText xml:space="preserve"> SEQ Table \* ARABIC </w:instrText>
      </w:r>
      <w:r w:rsidR="00ED469A">
        <w:fldChar w:fldCharType="separate"/>
      </w:r>
      <w:r w:rsidR="00576EAE">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1"/>
      <w:bookmarkEnd w:id="342"/>
      <w:bookmarkEnd w:id="343"/>
      <w:bookmarkEnd w:id="34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73C99E5" w:rsidR="007C39C1" w:rsidRDefault="007C39C1" w:rsidP="007C39C1">
      <w:pPr>
        <w:pStyle w:val="Caption"/>
        <w:spacing w:before="120"/>
        <w:rPr>
          <w:rFonts w:ascii="Courier New" w:hAnsi="Courier New" w:cs="Courier New"/>
          <w:b w:val="0"/>
          <w:i/>
        </w:rPr>
      </w:pPr>
      <w:bookmarkStart w:id="345" w:name="_Toc440039077"/>
      <w:bookmarkStart w:id="346" w:name="_Toc3566428"/>
      <w:bookmarkStart w:id="347" w:name="_Toc34736207"/>
      <w:bookmarkStart w:id="348" w:name="_Toc34747431"/>
      <w:r>
        <w:t xml:space="preserve">Table </w:t>
      </w:r>
      <w:r w:rsidR="00ED469A">
        <w:fldChar w:fldCharType="begin"/>
      </w:r>
      <w:r w:rsidR="00ED469A">
        <w:instrText xml:space="preserve"> SEQ Table \* ARABIC </w:instrText>
      </w:r>
      <w:r w:rsidR="00ED469A">
        <w:fldChar w:fldCharType="separate"/>
      </w:r>
      <w:r w:rsidR="00576EAE">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45"/>
      <w:bookmarkEnd w:id="346"/>
      <w:bookmarkEnd w:id="347"/>
      <w:bookmarkEnd w:id="34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B89A41A" w:rsidR="007C39C1" w:rsidRDefault="007C39C1" w:rsidP="007C39C1">
      <w:pPr>
        <w:pStyle w:val="Caption"/>
        <w:spacing w:before="120"/>
      </w:pPr>
      <w:bookmarkStart w:id="349" w:name="_Toc440039078"/>
      <w:bookmarkStart w:id="350" w:name="_Toc3566429"/>
      <w:bookmarkStart w:id="351" w:name="_Toc34736208"/>
      <w:bookmarkStart w:id="352" w:name="_Toc34747432"/>
      <w:r>
        <w:t xml:space="preserve">Table </w:t>
      </w:r>
      <w:r w:rsidR="00ED469A">
        <w:fldChar w:fldCharType="begin"/>
      </w:r>
      <w:r w:rsidR="00ED469A">
        <w:instrText xml:space="preserve"> SEQ Table \* ARABIC </w:instrText>
      </w:r>
      <w:r w:rsidR="00ED469A">
        <w:fldChar w:fldCharType="separate"/>
      </w:r>
      <w:r w:rsidR="00576EAE">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49"/>
      <w:bookmarkEnd w:id="350"/>
      <w:bookmarkEnd w:id="351"/>
      <w:bookmarkEnd w:id="35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FF2C933" w:rsidR="007C39C1" w:rsidRDefault="007C39C1" w:rsidP="007C39C1">
      <w:pPr>
        <w:pStyle w:val="Caption"/>
        <w:spacing w:before="120"/>
      </w:pPr>
      <w:bookmarkStart w:id="353" w:name="_Toc440039079"/>
      <w:bookmarkStart w:id="354" w:name="_Toc3566430"/>
      <w:bookmarkStart w:id="355" w:name="_Toc34736209"/>
      <w:bookmarkStart w:id="356" w:name="_Toc34747433"/>
      <w:r>
        <w:t xml:space="preserve">Table </w:t>
      </w:r>
      <w:r w:rsidR="00ED469A">
        <w:fldChar w:fldCharType="begin"/>
      </w:r>
      <w:r w:rsidR="00ED469A">
        <w:instrText xml:space="preserve"> SEQ Table \* ARABIC </w:instrText>
      </w:r>
      <w:r w:rsidR="00ED469A">
        <w:fldChar w:fldCharType="separate"/>
      </w:r>
      <w:r w:rsidR="00576EAE">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3"/>
      <w:bookmarkEnd w:id="354"/>
      <w:bookmarkEnd w:id="355"/>
      <w:bookmarkEnd w:id="35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F81DE6B" w:rsidR="007C39C1" w:rsidRDefault="007C39C1" w:rsidP="007C39C1">
      <w:pPr>
        <w:pStyle w:val="Caption"/>
        <w:spacing w:before="120"/>
      </w:pPr>
      <w:bookmarkStart w:id="357" w:name="_Toc440039080"/>
      <w:bookmarkStart w:id="358" w:name="_Toc3566431"/>
      <w:bookmarkStart w:id="359" w:name="_Toc34736210"/>
      <w:bookmarkStart w:id="360" w:name="_Toc34747434"/>
      <w:r>
        <w:t xml:space="preserve">Table </w:t>
      </w:r>
      <w:r w:rsidR="00ED469A">
        <w:fldChar w:fldCharType="begin"/>
      </w:r>
      <w:r w:rsidR="00ED469A">
        <w:instrText xml:space="preserve"> SEQ Table \* ARABIC </w:instrText>
      </w:r>
      <w:r w:rsidR="00ED469A">
        <w:fldChar w:fldCharType="separate"/>
      </w:r>
      <w:r w:rsidR="00576EAE">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7"/>
      <w:bookmarkEnd w:id="358"/>
      <w:bookmarkEnd w:id="359"/>
      <w:bookmarkEnd w:id="36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79CC58B" w:rsidR="007C39C1" w:rsidRDefault="007C39C1" w:rsidP="007C39C1">
      <w:pPr>
        <w:pStyle w:val="Caption"/>
        <w:spacing w:before="120"/>
      </w:pPr>
      <w:bookmarkStart w:id="361" w:name="_Toc440039081"/>
      <w:bookmarkStart w:id="362" w:name="_Toc3566432"/>
      <w:bookmarkStart w:id="363" w:name="_Toc34736211"/>
      <w:bookmarkStart w:id="364" w:name="_Toc34747435"/>
      <w:r>
        <w:t xml:space="preserve">Table </w:t>
      </w:r>
      <w:r w:rsidR="00ED469A">
        <w:fldChar w:fldCharType="begin"/>
      </w:r>
      <w:r w:rsidR="00ED469A">
        <w:instrText xml:space="preserve"> SEQ Table \* ARABIC </w:instrText>
      </w:r>
      <w:r w:rsidR="00ED469A">
        <w:fldChar w:fldCharType="separate"/>
      </w:r>
      <w:r w:rsidR="00576EAE">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61"/>
      <w:bookmarkEnd w:id="362"/>
      <w:bookmarkEnd w:id="363"/>
      <w:bookmarkEnd w:id="36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27922AAF" w:rsidR="007C39C1" w:rsidRDefault="007C39C1" w:rsidP="007C39C1">
      <w:pPr>
        <w:pStyle w:val="Caption"/>
        <w:spacing w:before="120"/>
      </w:pPr>
      <w:bookmarkStart w:id="365" w:name="_Toc440039082"/>
      <w:bookmarkStart w:id="366" w:name="_Toc3566433"/>
      <w:bookmarkStart w:id="367" w:name="_Toc34736212"/>
      <w:bookmarkStart w:id="368" w:name="_Toc34747436"/>
      <w:r>
        <w:t xml:space="preserve">Table </w:t>
      </w:r>
      <w:r w:rsidR="00ED469A">
        <w:fldChar w:fldCharType="begin"/>
      </w:r>
      <w:r w:rsidR="00ED469A">
        <w:instrText xml:space="preserve"> SEQ Table \* ARABIC </w:instrText>
      </w:r>
      <w:r w:rsidR="00ED469A">
        <w:fldChar w:fldCharType="separate"/>
      </w:r>
      <w:r w:rsidR="00576EAE">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65"/>
      <w:bookmarkEnd w:id="366"/>
      <w:bookmarkEnd w:id="367"/>
      <w:bookmarkEnd w:id="36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260BD34" w:rsidR="007C39C1" w:rsidRDefault="007C39C1" w:rsidP="007C39C1">
      <w:pPr>
        <w:pStyle w:val="Caption"/>
        <w:spacing w:before="120"/>
      </w:pPr>
      <w:bookmarkStart w:id="369" w:name="_Toc440039083"/>
      <w:bookmarkStart w:id="370" w:name="_Toc3566434"/>
      <w:bookmarkStart w:id="371" w:name="_Toc34736213"/>
      <w:bookmarkStart w:id="372" w:name="_Toc34747437"/>
      <w:r>
        <w:t xml:space="preserve">Table </w:t>
      </w:r>
      <w:r w:rsidR="00ED469A">
        <w:fldChar w:fldCharType="begin"/>
      </w:r>
      <w:r w:rsidR="00ED469A">
        <w:instrText xml:space="preserve"> SEQ Table \* ARABIC </w:instrText>
      </w:r>
      <w:r w:rsidR="00ED469A">
        <w:fldChar w:fldCharType="separate"/>
      </w:r>
      <w:r w:rsidR="00576EAE">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69"/>
      <w:bookmarkEnd w:id="370"/>
      <w:bookmarkEnd w:id="371"/>
      <w:bookmarkEnd w:id="372"/>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A5C7A0E" w:rsidR="007C39C1" w:rsidRDefault="007C39C1" w:rsidP="007C39C1">
      <w:pPr>
        <w:pStyle w:val="Caption"/>
        <w:spacing w:before="120"/>
      </w:pPr>
      <w:bookmarkStart w:id="373" w:name="_Toc440039084"/>
      <w:bookmarkStart w:id="374" w:name="_Toc3566435"/>
      <w:bookmarkStart w:id="375" w:name="_Toc34736214"/>
      <w:bookmarkStart w:id="376" w:name="_Toc34747438"/>
      <w:r>
        <w:t xml:space="preserve">Table </w:t>
      </w:r>
      <w:r w:rsidR="00ED469A">
        <w:fldChar w:fldCharType="begin"/>
      </w:r>
      <w:r w:rsidR="00ED469A">
        <w:instrText xml:space="preserve"> SEQ Table \* ARABIC </w:instrText>
      </w:r>
      <w:r w:rsidR="00ED469A">
        <w:fldChar w:fldCharType="separate"/>
      </w:r>
      <w:r w:rsidR="00576EAE">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73"/>
      <w:bookmarkEnd w:id="374"/>
      <w:bookmarkEnd w:id="375"/>
      <w:bookmarkEnd w:id="37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4E4E701" w:rsidR="007C39C1" w:rsidRDefault="007C39C1" w:rsidP="007C39C1">
      <w:pPr>
        <w:pStyle w:val="Caption"/>
        <w:spacing w:before="120"/>
      </w:pPr>
      <w:bookmarkStart w:id="377" w:name="_Toc440039085"/>
      <w:bookmarkStart w:id="378" w:name="_Toc3566436"/>
      <w:bookmarkStart w:id="379" w:name="_Toc34736215"/>
      <w:bookmarkStart w:id="380" w:name="_Toc34747439"/>
      <w:r>
        <w:t xml:space="preserve">Table </w:t>
      </w:r>
      <w:r w:rsidR="00ED469A">
        <w:fldChar w:fldCharType="begin"/>
      </w:r>
      <w:r w:rsidR="00ED469A">
        <w:instrText xml:space="preserve"> SEQ Table \* ARABIC </w:instrText>
      </w:r>
      <w:r w:rsidR="00ED469A">
        <w:fldChar w:fldCharType="separate"/>
      </w:r>
      <w:r w:rsidR="00576EAE">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77"/>
      <w:bookmarkEnd w:id="378"/>
      <w:bookmarkEnd w:id="379"/>
      <w:bookmarkEnd w:id="380"/>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1EFBCC56" w:rsidR="007C39C1" w:rsidRDefault="007C39C1" w:rsidP="007C39C1">
      <w:pPr>
        <w:pStyle w:val="Caption"/>
        <w:spacing w:before="120"/>
      </w:pPr>
      <w:bookmarkStart w:id="381" w:name="_Toc440039086"/>
      <w:bookmarkStart w:id="382" w:name="_Toc3566437"/>
      <w:bookmarkStart w:id="383" w:name="_Toc34736216"/>
      <w:bookmarkStart w:id="384" w:name="_Toc34747440"/>
      <w:r>
        <w:t xml:space="preserve">Table </w:t>
      </w:r>
      <w:r w:rsidR="00ED469A">
        <w:fldChar w:fldCharType="begin"/>
      </w:r>
      <w:r w:rsidR="00ED469A">
        <w:instrText xml:space="preserve"> SEQ Table \* ARABIC </w:instrText>
      </w:r>
      <w:r w:rsidR="00ED469A">
        <w:fldChar w:fldCharType="separate"/>
      </w:r>
      <w:r w:rsidR="00576EAE">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81"/>
      <w:bookmarkEnd w:id="382"/>
      <w:bookmarkEnd w:id="383"/>
      <w:bookmarkEnd w:id="38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385" w:name="_Toc440038865"/>
      <w:bookmarkStart w:id="386" w:name="_Toc3556965"/>
      <w:bookmarkStart w:id="387" w:name="_Toc34735984"/>
      <w:bookmarkStart w:id="388" w:name="_Toc3474721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85"/>
      <w:bookmarkEnd w:id="386"/>
      <w:bookmarkEnd w:id="387"/>
      <w:bookmarkEnd w:id="38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389" w:name="_Toc440038866"/>
      <w:bookmarkStart w:id="390" w:name="_Toc3556966"/>
      <w:bookmarkStart w:id="391" w:name="_Toc34735985"/>
      <w:bookmarkStart w:id="392" w:name="_Toc3474721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89"/>
      <w:bookmarkEnd w:id="390"/>
      <w:bookmarkEnd w:id="391"/>
      <w:bookmarkEnd w:id="39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393" w:name="_Toc440038867"/>
      <w:bookmarkStart w:id="394" w:name="_Toc3556967"/>
      <w:bookmarkStart w:id="395" w:name="_Toc34735986"/>
      <w:bookmarkStart w:id="396" w:name="_Toc3474721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93"/>
      <w:bookmarkEnd w:id="394"/>
      <w:bookmarkEnd w:id="395"/>
      <w:bookmarkEnd w:id="39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397" w:name="_Toc440038868"/>
      <w:bookmarkStart w:id="398" w:name="_Toc3556968"/>
      <w:bookmarkStart w:id="399" w:name="_Toc34735987"/>
      <w:bookmarkStart w:id="400" w:name="_Toc3474721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97"/>
      <w:bookmarkEnd w:id="398"/>
      <w:bookmarkEnd w:id="399"/>
      <w:bookmarkEnd w:id="40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01" w:name="_Toc3556969"/>
      <w:bookmarkStart w:id="402" w:name="_Toc34735988"/>
      <w:bookmarkStart w:id="403" w:name="_Toc34747219"/>
      <w:r w:rsidRPr="007055D9">
        <w:lastRenderedPageBreak/>
        <w:t>0D connections</w:t>
      </w:r>
      <w:bookmarkEnd w:id="401"/>
      <w:bookmarkEnd w:id="402"/>
      <w:bookmarkEnd w:id="403"/>
    </w:p>
    <w:p w14:paraId="25FFC0E6" w14:textId="77777777" w:rsidR="002E60CB" w:rsidRPr="00226A3F" w:rsidRDefault="002E60CB" w:rsidP="002E60CB">
      <w:pPr>
        <w:pStyle w:val="Heading2"/>
        <w:tabs>
          <w:tab w:val="clear" w:pos="576"/>
          <w:tab w:val="left" w:pos="567"/>
          <w:tab w:val="num" w:pos="1134"/>
        </w:tabs>
        <w:ind w:left="578" w:hanging="578"/>
      </w:pPr>
      <w:bookmarkStart w:id="404" w:name="_Toc413359578"/>
      <w:bookmarkStart w:id="405" w:name="_Toc3556970"/>
      <w:bookmarkStart w:id="406" w:name="_Toc34735989"/>
      <w:bookmarkStart w:id="407" w:name="_Toc34747220"/>
      <w:r w:rsidRPr="00226A3F">
        <w:t>Generic Definitions</w:t>
      </w:r>
      <w:bookmarkEnd w:id="404"/>
      <w:bookmarkEnd w:id="405"/>
      <w:bookmarkEnd w:id="406"/>
      <w:bookmarkEnd w:id="407"/>
    </w:p>
    <w:p w14:paraId="5F980062" w14:textId="77777777" w:rsidR="002E60CB" w:rsidRPr="00226A3F" w:rsidRDefault="002E60CB" w:rsidP="00327322">
      <w:pPr>
        <w:pStyle w:val="Heading3"/>
      </w:pPr>
      <w:bookmarkStart w:id="408" w:name="_Toc413359579"/>
      <w:bookmarkStart w:id="409" w:name="_Ref428958711"/>
      <w:bookmarkStart w:id="410" w:name="_Toc3556971"/>
      <w:bookmarkStart w:id="411" w:name="_Toc34735990"/>
      <w:bookmarkStart w:id="412" w:name="_Toc34747221"/>
      <w:r w:rsidRPr="00226A3F">
        <w:t>Identification</w:t>
      </w:r>
      <w:bookmarkEnd w:id="408"/>
      <w:bookmarkEnd w:id="409"/>
      <w:bookmarkEnd w:id="410"/>
      <w:bookmarkEnd w:id="411"/>
      <w:bookmarkEnd w:id="41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82500">
              <w:rPr>
                <w:sz w:val="20"/>
                <w:szCs w:val="20"/>
              </w:rPr>
              <w:fldChar w:fldCharType="end"/>
            </w:r>
          </w:p>
        </w:tc>
      </w:tr>
    </w:tbl>
    <w:p w14:paraId="67E60131" w14:textId="0D25CF63" w:rsidR="00646A0E" w:rsidRDefault="00646A0E" w:rsidP="00245478">
      <w:pPr>
        <w:pStyle w:val="Caption"/>
        <w:spacing w:before="120"/>
      </w:pPr>
      <w:bookmarkStart w:id="413" w:name="_Toc3566438"/>
      <w:bookmarkStart w:id="414" w:name="_Toc34736217"/>
      <w:bookmarkStart w:id="415" w:name="_Toc34747441"/>
      <w:r>
        <w:t xml:space="preserve">Table </w:t>
      </w:r>
      <w:r w:rsidR="00ED469A">
        <w:fldChar w:fldCharType="begin"/>
      </w:r>
      <w:r w:rsidR="00ED469A">
        <w:instrText xml:space="preserve"> SEQ Table \* ARABIC </w:instrText>
      </w:r>
      <w:r w:rsidR="00ED469A">
        <w:fldChar w:fldCharType="separate"/>
      </w:r>
      <w:r w:rsidR="00576EAE">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3"/>
      <w:bookmarkEnd w:id="414"/>
      <w:bookmarkEnd w:id="415"/>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16" w:name="_Ref414563154"/>
      <w:bookmarkStart w:id="417" w:name="_Toc3556972"/>
      <w:bookmarkStart w:id="418" w:name="_Toc34735991"/>
      <w:bookmarkStart w:id="419" w:name="_Toc34747222"/>
      <w:r w:rsidRPr="007055D9">
        <w:t>Location</w:t>
      </w:r>
      <w:bookmarkEnd w:id="416"/>
      <w:bookmarkEnd w:id="417"/>
      <w:bookmarkEnd w:id="418"/>
      <w:bookmarkEnd w:id="41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C994227" w:rsidR="00431993" w:rsidRDefault="00431993" w:rsidP="00431993">
      <w:pPr>
        <w:pStyle w:val="Caption"/>
        <w:spacing w:before="120"/>
      </w:pPr>
      <w:bookmarkStart w:id="420" w:name="_Toc3566439"/>
      <w:bookmarkStart w:id="421" w:name="_Toc34736218"/>
      <w:bookmarkStart w:id="422" w:name="_Toc34747442"/>
      <w:r>
        <w:t xml:space="preserve">Table </w:t>
      </w:r>
      <w:r w:rsidR="00ED469A">
        <w:fldChar w:fldCharType="begin"/>
      </w:r>
      <w:r w:rsidR="00ED469A">
        <w:instrText xml:space="preserve"> SEQ Table \* ARABIC </w:instrText>
      </w:r>
      <w:r w:rsidR="00ED469A">
        <w:fldChar w:fldCharType="separate"/>
      </w:r>
      <w:r w:rsidR="00576EAE">
        <w:rPr>
          <w:noProof/>
        </w:rPr>
        <w:t>32</w:t>
      </w:r>
      <w:r w:rsidR="00ED469A">
        <w:fldChar w:fldCharType="end"/>
      </w:r>
      <w:r>
        <w:t xml:space="preserve">: Text values of element </w:t>
      </w:r>
      <w:r w:rsidRPr="00431993">
        <w:rPr>
          <w:rStyle w:val="elementdeftypeChar"/>
          <w:b/>
          <w:i w:val="0"/>
        </w:rPr>
        <w:t>&lt;loc&gt;</w:t>
      </w:r>
      <w:bookmarkEnd w:id="420"/>
      <w:bookmarkEnd w:id="421"/>
      <w:bookmarkEnd w:id="42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423" w:name="_Toc428279359"/>
      <w:bookmarkStart w:id="424" w:name="_Toc428456096"/>
      <w:bookmarkStart w:id="425" w:name="_Toc428537060"/>
      <w:bookmarkStart w:id="426" w:name="_Toc428969379"/>
      <w:bookmarkStart w:id="427" w:name="_Toc429052770"/>
      <w:bookmarkStart w:id="428" w:name="_Direction"/>
      <w:bookmarkStart w:id="429" w:name="_Ref400880511"/>
      <w:bookmarkStart w:id="430" w:name="_Toc413359581"/>
      <w:bookmarkStart w:id="431" w:name="_Toc3556973"/>
      <w:bookmarkStart w:id="432" w:name="_Toc34735992"/>
      <w:bookmarkStart w:id="433" w:name="_Toc34747223"/>
      <w:bookmarkEnd w:id="423"/>
      <w:bookmarkEnd w:id="424"/>
      <w:bookmarkEnd w:id="425"/>
      <w:bookmarkEnd w:id="426"/>
      <w:bookmarkEnd w:id="427"/>
      <w:bookmarkEnd w:id="428"/>
      <w:r>
        <w:t>Direc</w:t>
      </w:r>
      <w:r w:rsidRPr="00226A3F">
        <w:t>tion</w:t>
      </w:r>
      <w:bookmarkEnd w:id="429"/>
      <w:bookmarkEnd w:id="430"/>
      <w:bookmarkEnd w:id="431"/>
      <w:bookmarkEnd w:id="432"/>
      <w:bookmarkEnd w:id="43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9AC2B25" w:rsidR="002E60CB" w:rsidRPr="009366C1" w:rsidRDefault="002E60CB" w:rsidP="00245478">
      <w:pPr>
        <w:pStyle w:val="Caption"/>
        <w:spacing w:before="120"/>
      </w:pPr>
      <w:bookmarkStart w:id="434" w:name="_Toc3566440"/>
      <w:bookmarkStart w:id="435" w:name="_Toc34736219"/>
      <w:bookmarkStart w:id="436" w:name="_Toc34747443"/>
      <w:r w:rsidRPr="009366C1">
        <w:t xml:space="preserve">Table </w:t>
      </w:r>
      <w:r w:rsidR="00ED469A">
        <w:fldChar w:fldCharType="begin"/>
      </w:r>
      <w:r w:rsidR="00ED469A">
        <w:instrText xml:space="preserve"> SEQ Table \* ARABIC </w:instrText>
      </w:r>
      <w:r w:rsidR="00ED469A">
        <w:fldChar w:fldCharType="separate"/>
      </w:r>
      <w:r w:rsidR="00576EAE">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4"/>
      <w:bookmarkEnd w:id="435"/>
      <w:bookmarkEnd w:id="43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437" w:name="_Toc428279361"/>
      <w:bookmarkStart w:id="438" w:name="_Toc428456098"/>
      <w:bookmarkStart w:id="439" w:name="_Toc3556974"/>
      <w:bookmarkStart w:id="440" w:name="_Toc34735993"/>
      <w:bookmarkStart w:id="441" w:name="_Toc34747224"/>
      <w:bookmarkEnd w:id="437"/>
      <w:bookmarkEnd w:id="438"/>
      <w:r w:rsidRPr="00736820">
        <w:t>Type</w:t>
      </w:r>
      <w:r w:rsidRPr="007055D9">
        <w:t xml:space="preserve"> Specification</w:t>
      </w:r>
      <w:bookmarkEnd w:id="439"/>
      <w:bookmarkEnd w:id="440"/>
      <w:bookmarkEnd w:id="44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73A9504C" w:rsidR="001251B7" w:rsidRPr="00226A3F" w:rsidRDefault="001251B7" w:rsidP="00D803E1">
      <w:pPr>
        <w:pStyle w:val="Caption"/>
        <w:spacing w:before="120"/>
      </w:pPr>
      <w:bookmarkStart w:id="442" w:name="_Toc3566441"/>
      <w:bookmarkStart w:id="443" w:name="_Toc34736220"/>
      <w:bookmarkStart w:id="444" w:name="_Toc34747444"/>
      <w:r>
        <w:t xml:space="preserve">Table </w:t>
      </w:r>
      <w:r w:rsidR="00ED469A">
        <w:fldChar w:fldCharType="begin"/>
      </w:r>
      <w:r w:rsidR="00ED469A">
        <w:instrText xml:space="preserve"> SEQ Table \* ARABIC </w:instrText>
      </w:r>
      <w:r w:rsidR="00ED469A">
        <w:fldChar w:fldCharType="separate"/>
      </w:r>
      <w:r w:rsidR="00576EAE">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42"/>
      <w:bookmarkEnd w:id="443"/>
      <w:bookmarkEnd w:id="44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445" w:name="_Ref428355238"/>
      <w:bookmarkStart w:id="446" w:name="_Toc3556975"/>
      <w:bookmarkStart w:id="447" w:name="_Toc34735994"/>
      <w:bookmarkStart w:id="448" w:name="_Toc34747225"/>
      <w:r w:rsidRPr="007055D9">
        <w:t xml:space="preserve">Spot </w:t>
      </w:r>
      <w:r w:rsidR="002E657F">
        <w:t>W</w:t>
      </w:r>
      <w:r w:rsidRPr="007055D9">
        <w:t>elds</w:t>
      </w:r>
      <w:bookmarkEnd w:id="445"/>
      <w:bookmarkEnd w:id="446"/>
      <w:bookmarkEnd w:id="447"/>
      <w:bookmarkEnd w:id="44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0D960D34" w:rsidR="002E60CB" w:rsidRPr="00226A3F" w:rsidRDefault="002D3000" w:rsidP="002D3000">
      <w:pPr>
        <w:pStyle w:val="Caption"/>
        <w:spacing w:before="120"/>
      </w:pPr>
      <w:bookmarkStart w:id="449" w:name="_Toc3566442"/>
      <w:bookmarkStart w:id="450" w:name="_Toc34736221"/>
      <w:bookmarkStart w:id="451" w:name="_Toc34747445"/>
      <w:r>
        <w:lastRenderedPageBreak/>
        <w:t xml:space="preserve">Table </w:t>
      </w:r>
      <w:r w:rsidR="00ED469A">
        <w:fldChar w:fldCharType="begin"/>
      </w:r>
      <w:r w:rsidR="00ED469A">
        <w:instrText xml:space="preserve"> SEQ Table \* ARABIC </w:instrText>
      </w:r>
      <w:r w:rsidR="00ED469A">
        <w:fldChar w:fldCharType="separate"/>
      </w:r>
      <w:r w:rsidR="00576EAE">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49"/>
      <w:bookmarkEnd w:id="450"/>
      <w:bookmarkEnd w:id="45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C6873D2" w:rsidR="00373977" w:rsidRDefault="00373977" w:rsidP="00D06BDF">
      <w:pPr>
        <w:pStyle w:val="Caption"/>
        <w:spacing w:before="120"/>
      </w:pPr>
      <w:bookmarkStart w:id="452" w:name="_Toc3566443"/>
      <w:bookmarkStart w:id="453" w:name="_Toc34736222"/>
      <w:bookmarkStart w:id="454" w:name="_Toc34747446"/>
      <w:r>
        <w:t xml:space="preserve">Table </w:t>
      </w:r>
      <w:r w:rsidR="00ED469A">
        <w:fldChar w:fldCharType="begin"/>
      </w:r>
      <w:r w:rsidR="00ED469A">
        <w:instrText xml:space="preserve"> SEQ Table \* ARABIC </w:instrText>
      </w:r>
      <w:r w:rsidR="00ED469A">
        <w:fldChar w:fldCharType="separate"/>
      </w:r>
      <w:r w:rsidR="00576EAE">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52"/>
      <w:bookmarkEnd w:id="453"/>
      <w:bookmarkEnd w:id="454"/>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455" w:name="_Toc3556976"/>
      <w:bookmarkStart w:id="456" w:name="_Toc34735995"/>
      <w:bookmarkStart w:id="457" w:name="_Toc34747226"/>
      <w:r w:rsidRPr="007055D9">
        <w:t>Robscans</w:t>
      </w:r>
      <w:bookmarkEnd w:id="455"/>
      <w:bookmarkEnd w:id="456"/>
      <w:bookmarkEnd w:id="457"/>
    </w:p>
    <w:bookmarkEnd w:id="309"/>
    <w:bookmarkEnd w:id="31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458" w:name="_Ref401160011"/>
      <w:bookmarkStart w:id="459" w:name="_Toc413359628"/>
      <w:bookmarkStart w:id="460" w:name="_Toc3557087"/>
      <w:bookmarkStart w:id="461" w:name="_Toc34736110"/>
      <w:bookmarkStart w:id="462" w:name="_Toc34747338"/>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45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59"/>
      <w:bookmarkEnd w:id="460"/>
      <w:bookmarkEnd w:id="461"/>
      <w:bookmarkEnd w:id="46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7614CEBD" w:rsidR="00E65740" w:rsidRPr="00226A3F" w:rsidRDefault="00B66E76" w:rsidP="00174031">
      <w:pPr>
        <w:pStyle w:val="Caption"/>
        <w:spacing w:before="120"/>
      </w:pPr>
      <w:bookmarkStart w:id="463" w:name="_Toc3566444"/>
      <w:bookmarkStart w:id="464" w:name="_Toc34736223"/>
      <w:bookmarkStart w:id="465" w:name="_Toc34747447"/>
      <w:r>
        <w:t xml:space="preserve">Table </w:t>
      </w:r>
      <w:r w:rsidR="00ED469A">
        <w:fldChar w:fldCharType="begin"/>
      </w:r>
      <w:r w:rsidR="00ED469A">
        <w:instrText xml:space="preserve"> SEQ Table \* ARABIC </w:instrText>
      </w:r>
      <w:r w:rsidR="00ED469A">
        <w:fldChar w:fldCharType="separate"/>
      </w:r>
      <w:r w:rsidR="00576EAE">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63"/>
      <w:bookmarkEnd w:id="464"/>
      <w:bookmarkEnd w:id="465"/>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85391BC" w:rsidR="002E60CB" w:rsidRDefault="002E60CB" w:rsidP="004B2578">
      <w:pPr>
        <w:pStyle w:val="Caption"/>
        <w:spacing w:before="120"/>
      </w:pPr>
      <w:bookmarkStart w:id="466" w:name="_Toc3566445"/>
      <w:bookmarkStart w:id="467" w:name="_Toc34736224"/>
      <w:bookmarkStart w:id="468" w:name="_Toc34747448"/>
      <w:r>
        <w:t xml:space="preserve">Table </w:t>
      </w:r>
      <w:r w:rsidR="00ED469A">
        <w:fldChar w:fldCharType="begin"/>
      </w:r>
      <w:r w:rsidR="00ED469A">
        <w:instrText xml:space="preserve"> SEQ Table \* ARABIC </w:instrText>
      </w:r>
      <w:r w:rsidR="00ED469A">
        <w:fldChar w:fldCharType="separate"/>
      </w:r>
      <w:r w:rsidR="00576EAE">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66"/>
      <w:bookmarkEnd w:id="467"/>
      <w:bookmarkEnd w:id="46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3FC0C4D8" w:rsidR="002E60CB" w:rsidRDefault="00AA6A7E" w:rsidP="004B2578">
      <w:pPr>
        <w:pStyle w:val="Caption"/>
        <w:spacing w:before="120"/>
      </w:pPr>
      <w:bookmarkStart w:id="469" w:name="_Toc3566446"/>
      <w:bookmarkStart w:id="470" w:name="_Toc34736225"/>
      <w:bookmarkStart w:id="471" w:name="_Toc34747449"/>
      <w:r>
        <w:t xml:space="preserve">Table </w:t>
      </w:r>
      <w:r w:rsidR="00ED469A">
        <w:fldChar w:fldCharType="begin"/>
      </w:r>
      <w:r w:rsidR="00ED469A">
        <w:instrText xml:space="preserve"> SEQ Table \* ARABIC </w:instrText>
      </w:r>
      <w:r w:rsidR="00ED469A">
        <w:fldChar w:fldCharType="separate"/>
      </w:r>
      <w:r w:rsidR="00576EAE">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469"/>
      <w:bookmarkEnd w:id="470"/>
      <w:bookmarkEnd w:id="47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472" w:name="_Toc428279365"/>
      <w:bookmarkStart w:id="473" w:name="_Toc428456102"/>
      <w:bookmarkStart w:id="474" w:name="_Toc428537065"/>
      <w:bookmarkStart w:id="475" w:name="_Toc428969384"/>
      <w:bookmarkStart w:id="476" w:name="_Toc429052775"/>
      <w:bookmarkStart w:id="477" w:name="_Toc413359585"/>
      <w:bookmarkStart w:id="478" w:name="_Toc3556977"/>
      <w:bookmarkStart w:id="479" w:name="_Toc34735996"/>
      <w:bookmarkStart w:id="480" w:name="_Toc34747227"/>
      <w:bookmarkEnd w:id="472"/>
      <w:bookmarkEnd w:id="473"/>
      <w:bookmarkEnd w:id="474"/>
      <w:bookmarkEnd w:id="475"/>
      <w:bookmarkEnd w:id="476"/>
      <w:r w:rsidRPr="00226A3F">
        <w:t>Rivets</w:t>
      </w:r>
      <w:bookmarkEnd w:id="477"/>
      <w:bookmarkEnd w:id="478"/>
      <w:bookmarkEnd w:id="479"/>
      <w:bookmarkEnd w:id="48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0B1DAB4E" w:rsidR="002E60CB" w:rsidRDefault="00753389" w:rsidP="00753389">
      <w:pPr>
        <w:pStyle w:val="Caption"/>
        <w:spacing w:before="120"/>
      </w:pPr>
      <w:bookmarkStart w:id="481" w:name="_Toc3566447"/>
      <w:bookmarkStart w:id="482" w:name="_Toc34736226"/>
      <w:bookmarkStart w:id="483" w:name="_Toc34747450"/>
      <w:r>
        <w:t xml:space="preserve">Table </w:t>
      </w:r>
      <w:r w:rsidR="00ED469A">
        <w:fldChar w:fldCharType="begin"/>
      </w:r>
      <w:r w:rsidR="00ED469A">
        <w:instrText xml:space="preserve"> SEQ Table \* ARABIC </w:instrText>
      </w:r>
      <w:r w:rsidR="00ED469A">
        <w:fldChar w:fldCharType="separate"/>
      </w:r>
      <w:r w:rsidR="00576EAE">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81"/>
      <w:bookmarkEnd w:id="482"/>
      <w:bookmarkEnd w:id="483"/>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82285B5" w:rsidR="002E60CB" w:rsidRDefault="002E60CB" w:rsidP="004B2578">
      <w:pPr>
        <w:pStyle w:val="Caption"/>
        <w:spacing w:before="120"/>
        <w:rPr>
          <w:rFonts w:ascii="Courier New" w:hAnsi="Courier New" w:cs="Courier New"/>
          <w:bCs w:val="0"/>
          <w:i/>
          <w:sz w:val="18"/>
          <w:szCs w:val="18"/>
        </w:rPr>
      </w:pPr>
      <w:bookmarkStart w:id="484" w:name="_Toc3566448"/>
      <w:bookmarkStart w:id="485" w:name="_Toc34736227"/>
      <w:bookmarkStart w:id="486" w:name="_Toc34747451"/>
      <w:r>
        <w:t xml:space="preserve">Table </w:t>
      </w:r>
      <w:r w:rsidR="00ED469A">
        <w:fldChar w:fldCharType="begin"/>
      </w:r>
      <w:r w:rsidR="00ED469A">
        <w:instrText xml:space="preserve"> SEQ Table \* ARABIC </w:instrText>
      </w:r>
      <w:r w:rsidR="00ED469A">
        <w:fldChar w:fldCharType="separate"/>
      </w:r>
      <w:r w:rsidR="00576EAE">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4"/>
      <w:bookmarkEnd w:id="485"/>
      <w:bookmarkEnd w:id="486"/>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487" w:name="_Toc3557088"/>
      <w:bookmarkStart w:id="488" w:name="_Toc34736111"/>
      <w:bookmarkStart w:id="489" w:name="_Toc34747339"/>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487"/>
      <w:bookmarkEnd w:id="488"/>
      <w:bookmarkEnd w:id="489"/>
    </w:p>
    <w:p w14:paraId="7F37EEC1" w14:textId="593BCFD1" w:rsidR="00E75E50" w:rsidRPr="0033379A" w:rsidRDefault="00E75E50" w:rsidP="00E75E50">
      <w:pPr>
        <w:pStyle w:val="ListParagraph"/>
        <w:numPr>
          <w:ilvl w:val="0"/>
          <w:numId w:val="22"/>
        </w:numPr>
        <w:jc w:val="both"/>
        <w:rPr>
          <w:lang w:val="en-US"/>
        </w:rPr>
      </w:pPr>
      <w:proofErr w:type="gramStart"/>
      <w:r w:rsidRPr="00A2186E">
        <w:rPr>
          <w:rStyle w:val="elementdeftypeChar"/>
        </w:rPr>
        <w:t>hardness</w:t>
      </w:r>
      <w:proofErr w:type="gramEnd"/>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ACB8722" w:rsidR="002E60CB" w:rsidRDefault="002E60CB" w:rsidP="00420351">
      <w:pPr>
        <w:pStyle w:val="Caption"/>
        <w:keepNext/>
        <w:keepLines/>
        <w:spacing w:before="120"/>
      </w:pPr>
      <w:bookmarkStart w:id="490" w:name="_Toc3566449"/>
      <w:bookmarkStart w:id="491" w:name="_Toc34736228"/>
      <w:bookmarkStart w:id="492" w:name="_Toc34747452"/>
      <w:r>
        <w:t xml:space="preserve">Table </w:t>
      </w:r>
      <w:r w:rsidR="00ED469A">
        <w:fldChar w:fldCharType="begin"/>
      </w:r>
      <w:r w:rsidR="00ED469A">
        <w:instrText xml:space="preserve"> SEQ Table \* ARABIC </w:instrText>
      </w:r>
      <w:r w:rsidR="00ED469A">
        <w:fldChar w:fldCharType="separate"/>
      </w:r>
      <w:r w:rsidR="00576EAE">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90"/>
      <w:bookmarkEnd w:id="491"/>
      <w:bookmarkEnd w:id="492"/>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493" w:name="_Toc428279367"/>
      <w:bookmarkStart w:id="494" w:name="_Toc428456104"/>
      <w:bookmarkStart w:id="495" w:name="_Toc428537067"/>
      <w:bookmarkStart w:id="496" w:name="_Toc428969386"/>
      <w:bookmarkStart w:id="497" w:name="_Toc429052777"/>
      <w:bookmarkStart w:id="498" w:name="_Toc413359586"/>
      <w:bookmarkStart w:id="499" w:name="_Toc3556978"/>
      <w:bookmarkStart w:id="500" w:name="_Toc34735997"/>
      <w:bookmarkStart w:id="501" w:name="_Toc34747228"/>
      <w:bookmarkEnd w:id="493"/>
      <w:bookmarkEnd w:id="494"/>
      <w:bookmarkEnd w:id="495"/>
      <w:bookmarkEnd w:id="496"/>
      <w:bookmarkEnd w:id="497"/>
      <w:r>
        <w:t>Blind</w:t>
      </w:r>
      <w:r w:rsidRPr="00942FED">
        <w:t xml:space="preserve"> Rivets</w:t>
      </w:r>
      <w:bookmarkEnd w:id="498"/>
      <w:bookmarkEnd w:id="499"/>
      <w:bookmarkEnd w:id="500"/>
      <w:bookmarkEnd w:id="50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DE563D7" w:rsidR="007A42B3" w:rsidRDefault="00753389" w:rsidP="00753389">
      <w:pPr>
        <w:pStyle w:val="Caption"/>
        <w:spacing w:before="120"/>
      </w:pPr>
      <w:bookmarkStart w:id="502" w:name="_Toc3566450"/>
      <w:bookmarkStart w:id="503" w:name="_Toc34736229"/>
      <w:bookmarkStart w:id="504" w:name="_Toc34747453"/>
      <w:r>
        <w:t xml:space="preserve">Table </w:t>
      </w:r>
      <w:r w:rsidR="00ED469A">
        <w:fldChar w:fldCharType="begin"/>
      </w:r>
      <w:r w:rsidR="00ED469A">
        <w:instrText xml:space="preserve"> SEQ Table \* ARABIC </w:instrText>
      </w:r>
      <w:r w:rsidR="00ED469A">
        <w:fldChar w:fldCharType="separate"/>
      </w:r>
      <w:r w:rsidR="00576EAE">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02"/>
      <w:bookmarkEnd w:id="503"/>
      <w:bookmarkEnd w:id="504"/>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505" w:name="_Toc3557089"/>
      <w:bookmarkStart w:id="506" w:name="_Toc34736112"/>
      <w:bookmarkStart w:id="507" w:name="_Toc34747340"/>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5"/>
      <w:bookmarkEnd w:id="506"/>
      <w:bookmarkEnd w:id="50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508" w:name="_Toc3557090"/>
      <w:bookmarkStart w:id="509" w:name="_Toc34736113"/>
      <w:bookmarkStart w:id="510" w:name="_Toc34747341"/>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508"/>
      <w:bookmarkEnd w:id="509"/>
      <w:bookmarkEnd w:id="51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511" w:name="_Toc3557091"/>
      <w:bookmarkStart w:id="512" w:name="_Toc34736114"/>
      <w:bookmarkStart w:id="513" w:name="_Toc34747342"/>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511"/>
      <w:bookmarkEnd w:id="512"/>
      <w:bookmarkEnd w:id="51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4" w:name="_Toc428279369"/>
      <w:bookmarkStart w:id="515" w:name="_Toc428965611"/>
      <w:bookmarkEnd w:id="514"/>
      <w:bookmarkEnd w:id="515"/>
      <w:r w:rsidRPr="0062157E">
        <w:rPr>
          <w:sz w:val="18"/>
          <w:lang w:eastAsia="x-none"/>
        </w:rPr>
        <w:t>For further information about the Blind rivets you can check the following document:</w:t>
      </w:r>
    </w:p>
    <w:p w14:paraId="0B76B1D6" w14:textId="24A8E4F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16" w:name="_Toc428279370"/>
    <w:bookmarkStart w:id="517" w:name="_Toc428456106"/>
    <w:bookmarkStart w:id="518" w:name="_Toc428537069"/>
    <w:bookmarkStart w:id="519" w:name="_Toc428969388"/>
    <w:bookmarkStart w:id="520" w:name="_Toc429052779"/>
    <w:bookmarkStart w:id="521" w:name="_Toc413359587"/>
    <w:bookmarkEnd w:id="516"/>
    <w:bookmarkEnd w:id="517"/>
    <w:bookmarkEnd w:id="518"/>
    <w:bookmarkEnd w:id="519"/>
    <w:bookmarkEnd w:id="520"/>
    <w:p w14:paraId="6391282C" w14:textId="77777777" w:rsidR="002E60CB" w:rsidRPr="00942FED" w:rsidRDefault="00DB0669" w:rsidP="00327322">
      <w:pPr>
        <w:pStyle w:val="Heading3"/>
      </w:pPr>
      <w:r>
        <w:rPr>
          <w:b w:val="0"/>
          <w:bCs w:val="0"/>
          <w:sz w:val="18"/>
          <w:szCs w:val="24"/>
        </w:rPr>
        <w:lastRenderedPageBreak/>
        <w:fldChar w:fldCharType="end"/>
      </w:r>
      <w:bookmarkStart w:id="522" w:name="_Toc3556979"/>
      <w:bookmarkStart w:id="523" w:name="_Toc34735998"/>
      <w:bookmarkStart w:id="524" w:name="_Toc34747229"/>
      <w:r w:rsidR="002E60CB" w:rsidRPr="00942FED">
        <w:t>Self</w:t>
      </w:r>
      <w:r w:rsidR="000306B0">
        <w:t>-</w:t>
      </w:r>
      <w:r w:rsidR="002E60CB" w:rsidRPr="00942FED">
        <w:t>Piercing Rivets</w:t>
      </w:r>
      <w:bookmarkEnd w:id="521"/>
      <w:bookmarkEnd w:id="522"/>
      <w:bookmarkEnd w:id="523"/>
      <w:bookmarkEnd w:id="52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525" w:name="_Toc413359629"/>
      <w:bookmarkStart w:id="526" w:name="_Toc3557092"/>
      <w:bookmarkStart w:id="527" w:name="_Toc34736115"/>
      <w:bookmarkStart w:id="528" w:name="_Toc34747343"/>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525"/>
      <w:bookmarkEnd w:id="526"/>
      <w:bookmarkEnd w:id="527"/>
      <w:bookmarkEnd w:id="528"/>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3B3D767" w:rsidR="00C52145" w:rsidRPr="00C52145" w:rsidRDefault="00C52145" w:rsidP="00C52145">
      <w:pPr>
        <w:pStyle w:val="Caption"/>
      </w:pPr>
      <w:bookmarkStart w:id="529" w:name="_Toc3557093"/>
      <w:bookmarkStart w:id="530" w:name="_Toc34736116"/>
      <w:bookmarkStart w:id="531" w:name="_Toc34747344"/>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529"/>
      <w:bookmarkEnd w:id="530"/>
      <w:bookmarkEnd w:id="53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9CDB124" w:rsidR="002E60CB" w:rsidRDefault="002E60CB" w:rsidP="004B2578">
      <w:pPr>
        <w:pStyle w:val="Caption"/>
        <w:spacing w:before="120"/>
      </w:pPr>
      <w:bookmarkStart w:id="532" w:name="_Toc3566451"/>
      <w:bookmarkStart w:id="533" w:name="_Toc34736230"/>
      <w:bookmarkStart w:id="534" w:name="_Toc34747454"/>
      <w:r>
        <w:t xml:space="preserve">Table </w:t>
      </w:r>
      <w:r w:rsidR="00ED469A">
        <w:fldChar w:fldCharType="begin"/>
      </w:r>
      <w:r w:rsidR="00ED469A">
        <w:instrText xml:space="preserve"> SEQ Table \* ARABIC </w:instrText>
      </w:r>
      <w:r w:rsidR="00ED469A">
        <w:fldChar w:fldCharType="separate"/>
      </w:r>
      <w:r w:rsidR="00576EAE">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32"/>
      <w:bookmarkEnd w:id="533"/>
      <w:bookmarkEnd w:id="53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535" w:name="_Toc428456108"/>
      <w:bookmarkStart w:id="536" w:name="_Toc428537071"/>
      <w:bookmarkStart w:id="537" w:name="_Toc428969390"/>
      <w:bookmarkStart w:id="538" w:name="_Toc429052781"/>
      <w:bookmarkStart w:id="539" w:name="_Toc428279372"/>
      <w:bookmarkStart w:id="540" w:name="_Toc428456109"/>
      <w:bookmarkStart w:id="541" w:name="_Toc428537072"/>
      <w:bookmarkStart w:id="542" w:name="_Toc428969391"/>
      <w:bookmarkStart w:id="543" w:name="_Toc429052782"/>
      <w:bookmarkStart w:id="544" w:name="_Toc428279374"/>
      <w:bookmarkStart w:id="545" w:name="_Toc428456111"/>
      <w:bookmarkStart w:id="546" w:name="_Toc428537074"/>
      <w:bookmarkStart w:id="547" w:name="_Toc428969393"/>
      <w:bookmarkStart w:id="548" w:name="_Toc429052784"/>
      <w:bookmarkStart w:id="549" w:name="_Toc428279378"/>
      <w:bookmarkStart w:id="550" w:name="_Toc428456115"/>
      <w:bookmarkStart w:id="551" w:name="_Toc428537078"/>
      <w:bookmarkStart w:id="552" w:name="_Toc428969397"/>
      <w:bookmarkStart w:id="553" w:name="_Toc429052788"/>
      <w:bookmarkStart w:id="554" w:name="_Toc428279380"/>
      <w:bookmarkStart w:id="555" w:name="_Toc428456117"/>
      <w:bookmarkStart w:id="556" w:name="_Toc428537080"/>
      <w:bookmarkStart w:id="557" w:name="_Toc428969399"/>
      <w:bookmarkStart w:id="558" w:name="_Toc429052790"/>
      <w:bookmarkStart w:id="559" w:name="_Toc428279387"/>
      <w:bookmarkStart w:id="560" w:name="_Toc428456124"/>
      <w:bookmarkStart w:id="561" w:name="_Toc428537087"/>
      <w:bookmarkStart w:id="562" w:name="_Toc428969406"/>
      <w:bookmarkStart w:id="563" w:name="_Toc429052797"/>
      <w:bookmarkStart w:id="564" w:name="_Toc428279388"/>
      <w:bookmarkStart w:id="565" w:name="_Toc428456125"/>
      <w:bookmarkStart w:id="566" w:name="_Toc428537088"/>
      <w:bookmarkStart w:id="567" w:name="_Toc428969407"/>
      <w:bookmarkStart w:id="568" w:name="_Toc429052798"/>
      <w:bookmarkStart w:id="569" w:name="_Toc428279389"/>
      <w:bookmarkStart w:id="570" w:name="_Toc428456126"/>
      <w:bookmarkStart w:id="571" w:name="_Toc428537089"/>
      <w:bookmarkStart w:id="572" w:name="_Toc428969408"/>
      <w:bookmarkStart w:id="573" w:name="_Toc429052799"/>
      <w:bookmarkStart w:id="574" w:name="_Toc413359588"/>
      <w:bookmarkStart w:id="575" w:name="_Toc3556980"/>
      <w:bookmarkStart w:id="576" w:name="_Toc34735999"/>
      <w:bookmarkStart w:id="577" w:name="_Toc34747230"/>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r>
        <w:t>S</w:t>
      </w:r>
      <w:r w:rsidR="002E60CB">
        <w:t>olid</w:t>
      </w:r>
      <w:r w:rsidR="002E60CB" w:rsidRPr="00942FED">
        <w:t xml:space="preserve"> Rivets</w:t>
      </w:r>
      <w:bookmarkEnd w:id="574"/>
      <w:bookmarkEnd w:id="575"/>
      <w:bookmarkEnd w:id="576"/>
      <w:bookmarkEnd w:id="57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3B1D49FD" w:rsidR="00E625EF" w:rsidRDefault="00E625EF" w:rsidP="00E625EF">
      <w:pPr>
        <w:pStyle w:val="Caption"/>
        <w:spacing w:before="120"/>
        <w:rPr>
          <w:rFonts w:cs="Calibri"/>
          <w:sz w:val="18"/>
          <w:szCs w:val="22"/>
          <w:lang w:eastAsia="en-GB"/>
        </w:rPr>
      </w:pPr>
      <w:bookmarkStart w:id="578" w:name="_Toc3566452"/>
      <w:bookmarkStart w:id="579" w:name="_Toc34736231"/>
      <w:bookmarkStart w:id="580" w:name="_Toc34747455"/>
      <w:r>
        <w:t xml:space="preserve">Table </w:t>
      </w:r>
      <w:r w:rsidR="00ED469A">
        <w:fldChar w:fldCharType="begin"/>
      </w:r>
      <w:r w:rsidR="00ED469A">
        <w:instrText xml:space="preserve"> SEQ Table \* ARABIC </w:instrText>
      </w:r>
      <w:r w:rsidR="00ED469A">
        <w:fldChar w:fldCharType="separate"/>
      </w:r>
      <w:r w:rsidR="00576EAE">
        <w:rPr>
          <w:noProof/>
        </w:rPr>
        <w:t>45</w:t>
      </w:r>
      <w:r w:rsidR="00ED469A">
        <w:fldChar w:fldCharType="end"/>
      </w:r>
      <w:r>
        <w:t>: Pictures of all Solid Rivets</w:t>
      </w:r>
      <w:bookmarkEnd w:id="578"/>
      <w:bookmarkEnd w:id="579"/>
      <w:bookmarkEnd w:id="58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581" w:name="_Ref3565285"/>
      <w:bookmarkStart w:id="582" w:name="_Toc3557094"/>
      <w:bookmarkStart w:id="583" w:name="_Toc34736117"/>
      <w:bookmarkStart w:id="584" w:name="_Toc34747345"/>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581"/>
      <w:r>
        <w:t>: Dimensions of Solid Rivets</w:t>
      </w:r>
      <w:bookmarkEnd w:id="582"/>
      <w:bookmarkEnd w:id="583"/>
      <w:bookmarkEnd w:id="58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5"/>
            <w:r>
              <w:rPr>
                <w:sz w:val="20"/>
                <w:szCs w:val="20"/>
              </w:rPr>
              <w:t xml:space="preserve">max_grip </w:t>
            </w:r>
            <w:r>
              <w:rPr>
                <w:rFonts w:cs="Calibri"/>
                <w:sz w:val="20"/>
                <w:szCs w:val="20"/>
              </w:rPr>
              <w:t>≥</w:t>
            </w:r>
            <w:r>
              <w:rPr>
                <w:sz w:val="20"/>
                <w:szCs w:val="20"/>
              </w:rPr>
              <w:t xml:space="preserve"> min_grip</w:t>
            </w:r>
            <w:commentRangeStart w:id="586"/>
            <w:commentRangeEnd w:id="586"/>
            <w:r w:rsidR="00B14B2C">
              <w:rPr>
                <w:rStyle w:val="CommentReference"/>
                <w:lang w:eastAsia="x-none"/>
              </w:rPr>
              <w:commentReference w:id="586"/>
            </w:r>
            <w:commentRangeEnd w:id="585"/>
            <w:r w:rsidR="00F1371D">
              <w:rPr>
                <w:rStyle w:val="CommentReference"/>
                <w:lang w:eastAsia="x-none"/>
              </w:rPr>
              <w:commentReference w:id="58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BF24148" w:rsidR="00DE1471" w:rsidRDefault="005B1B92" w:rsidP="00E55EE7">
      <w:pPr>
        <w:pStyle w:val="Caption"/>
        <w:spacing w:before="120"/>
        <w:rPr>
          <w:rFonts w:cs="Calibri"/>
          <w:sz w:val="18"/>
          <w:szCs w:val="22"/>
          <w:lang w:eastAsia="en-GB"/>
        </w:rPr>
      </w:pPr>
      <w:bookmarkStart w:id="587" w:name="_Toc3566453"/>
      <w:bookmarkStart w:id="588" w:name="_Toc34736232"/>
      <w:bookmarkStart w:id="589" w:name="_Toc34747456"/>
      <w:r>
        <w:t xml:space="preserve">Table </w:t>
      </w:r>
      <w:r w:rsidR="00ED469A">
        <w:fldChar w:fldCharType="begin"/>
      </w:r>
      <w:r w:rsidR="00ED469A">
        <w:instrText xml:space="preserve"> SEQ Table \* ARABIC </w:instrText>
      </w:r>
      <w:r w:rsidR="00ED469A">
        <w:fldChar w:fldCharType="separate"/>
      </w:r>
      <w:r w:rsidR="00576EAE">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87"/>
      <w:bookmarkEnd w:id="588"/>
      <w:bookmarkEnd w:id="58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590" w:name="_Toc3557095"/>
      <w:bookmarkStart w:id="591" w:name="_Toc34736118"/>
      <w:bookmarkStart w:id="592" w:name="_Toc34747346"/>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590"/>
      <w:bookmarkEnd w:id="591"/>
      <w:bookmarkEnd w:id="59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593" w:name="_Toc428279391"/>
      <w:bookmarkStart w:id="594" w:name="_Toc428456128"/>
      <w:bookmarkStart w:id="595" w:name="_Toc428537091"/>
      <w:bookmarkStart w:id="596" w:name="_Toc428969410"/>
      <w:bookmarkStart w:id="597" w:name="_Toc429052801"/>
      <w:bookmarkStart w:id="598" w:name="_Toc413359589"/>
      <w:bookmarkStart w:id="599" w:name="_Toc3556981"/>
      <w:bookmarkStart w:id="600" w:name="_Toc34736000"/>
      <w:bookmarkStart w:id="601" w:name="_Toc34747231"/>
      <w:bookmarkEnd w:id="593"/>
      <w:bookmarkEnd w:id="594"/>
      <w:bookmarkEnd w:id="595"/>
      <w:bookmarkEnd w:id="596"/>
      <w:bookmarkEnd w:id="597"/>
      <w:r w:rsidRPr="00F90632">
        <w:lastRenderedPageBreak/>
        <w:t>Swop Rivets</w:t>
      </w:r>
      <w:bookmarkEnd w:id="598"/>
      <w:bookmarkEnd w:id="599"/>
      <w:bookmarkEnd w:id="600"/>
      <w:bookmarkEnd w:id="60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602" w:name="_Toc3557096"/>
      <w:bookmarkStart w:id="603" w:name="_Toc34736119"/>
      <w:bookmarkStart w:id="604" w:name="_Toc34747347"/>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602"/>
      <w:bookmarkEnd w:id="603"/>
      <w:bookmarkEnd w:id="60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263B902" w:rsidR="00FC1F60" w:rsidRDefault="00F90632" w:rsidP="00F90632">
      <w:pPr>
        <w:pStyle w:val="Caption"/>
        <w:spacing w:before="120"/>
      </w:pPr>
      <w:bookmarkStart w:id="605" w:name="_Toc3566454"/>
      <w:bookmarkStart w:id="606" w:name="_Toc34736233"/>
      <w:bookmarkStart w:id="607" w:name="_Toc34747457"/>
      <w:r>
        <w:t xml:space="preserve">Table </w:t>
      </w:r>
      <w:r w:rsidR="00ED469A">
        <w:fldChar w:fldCharType="begin"/>
      </w:r>
      <w:r w:rsidR="00ED469A">
        <w:instrText xml:space="preserve"> SEQ Table \* ARABIC </w:instrText>
      </w:r>
      <w:r w:rsidR="00ED469A">
        <w:fldChar w:fldCharType="separate"/>
      </w:r>
      <w:r w:rsidR="00576EAE">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5"/>
      <w:bookmarkEnd w:id="606"/>
      <w:bookmarkEnd w:id="60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8042D24"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08" w:name="_Toc34736001"/>
      <w:r>
        <w:t>Clinch Rivet Studs</w:t>
      </w:r>
      <w:bookmarkEnd w:id="608"/>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gramStart"/>
      <w:r>
        <w:rPr>
          <w:rFonts w:cs="Calibri"/>
          <w:szCs w:val="22"/>
          <w:lang w:eastAsia="en-GB"/>
        </w:rPr>
        <w:t>Clinchnietbolzen,</w:t>
      </w:r>
      <w:proofErr w:type="gram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0DE59F3" w:rsidR="000B382F" w:rsidRDefault="000B382F" w:rsidP="000B382F">
      <w:pPr>
        <w:pStyle w:val="Caption"/>
      </w:pPr>
      <w:bookmarkStart w:id="609" w:name="_Toc34736120"/>
      <w:r>
        <w:t xml:space="preserve">Figure </w:t>
      </w:r>
      <w:r>
        <w:fldChar w:fldCharType="begin"/>
      </w:r>
      <w:r>
        <w:instrText xml:space="preserve"> SEQ Figure \* ARABIC </w:instrText>
      </w:r>
      <w:r>
        <w:fldChar w:fldCharType="separate"/>
      </w:r>
      <w:r w:rsidR="00576EAE">
        <w:rPr>
          <w:noProof/>
        </w:rPr>
        <w:t>18</w:t>
      </w:r>
      <w:r>
        <w:fldChar w:fldCharType="end"/>
      </w:r>
      <w:r>
        <w:t xml:space="preserve"> Clinchnietbolzen types</w:t>
      </w:r>
      <w:bookmarkEnd w:id="609"/>
    </w:p>
    <w:p w14:paraId="00463B02" w14:textId="7E87B820"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115541D" w:rsidR="000B382F" w:rsidRPr="0047200E" w:rsidRDefault="000B382F" w:rsidP="000B382F">
      <w:pPr>
        <w:pStyle w:val="Caption"/>
      </w:pPr>
      <w:bookmarkStart w:id="610" w:name="_Toc34736121"/>
      <w:r>
        <w:t xml:space="preserve">Figure </w:t>
      </w:r>
      <w:r>
        <w:fldChar w:fldCharType="begin"/>
      </w:r>
      <w:r>
        <w:instrText xml:space="preserve"> SEQ Figure \* ARABIC </w:instrText>
      </w:r>
      <w:r>
        <w:fldChar w:fldCharType="separate"/>
      </w:r>
      <w:r w:rsidR="00576EAE">
        <w:rPr>
          <w:noProof/>
        </w:rPr>
        <w:t>19</w:t>
      </w:r>
      <w:r>
        <w:fldChar w:fldCharType="end"/>
      </w:r>
      <w:r>
        <w:t xml:space="preserve"> Clinch Rivet Stud: Ball stud</w:t>
      </w:r>
      <w:bookmarkEnd w:id="610"/>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 xml:space="preserve">the attributes of both XML elements </w:t>
      </w:r>
      <w:proofErr w:type="gramStart"/>
      <w:r w:rsidR="00A926F4">
        <w:t>T</w:t>
      </w:r>
      <w:r>
        <w:t>he</w:t>
      </w:r>
      <w:proofErr w:type="gramEnd"/>
      <w:r>
        <w:t xml:space="preserv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36D7A09E" w:rsidR="000B382F" w:rsidRDefault="000B382F" w:rsidP="000B382F">
      <w:pPr>
        <w:pStyle w:val="Caption"/>
        <w:spacing w:before="120"/>
      </w:pPr>
      <w:bookmarkStart w:id="611" w:name="_Toc34736234"/>
      <w:r>
        <w:t xml:space="preserve">Table </w:t>
      </w:r>
      <w:r w:rsidR="00ED469A">
        <w:fldChar w:fldCharType="begin"/>
      </w:r>
      <w:r w:rsidR="00ED469A">
        <w:instrText xml:space="preserve"> SEQ Table \* ARABIC </w:instrText>
      </w:r>
      <w:r w:rsidR="00ED469A">
        <w:fldChar w:fldCharType="separate"/>
      </w:r>
      <w:r w:rsidR="00576EAE">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11"/>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65525CB"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76EAE">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76EAE"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77777777" w:rsidR="000B382F" w:rsidRDefault="000B382F" w:rsidP="000B382F">
      <w:pPr>
        <w:pStyle w:val="XMLCode"/>
        <w:keepNext/>
        <w:keepLines/>
      </w:pPr>
      <w:r>
        <w:t>&lt;connection_0d label="</w:t>
      </w:r>
      <w:r w:rsidRPr="000F7EEA">
        <w:t>RVT</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w:t>
      </w:r>
      <w:proofErr w:type="gramStart"/>
      <w:r>
        <w:t>appdata</w:t>
      </w:r>
      <w:proofErr w:type="gramEnd"/>
      <w:r>
        <w:t>&gt;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12" w:name="_Toc428456130"/>
      <w:bookmarkStart w:id="613" w:name="_Toc428537093"/>
      <w:bookmarkStart w:id="614" w:name="_Toc428969412"/>
      <w:bookmarkStart w:id="615" w:name="_Toc429052803"/>
      <w:bookmarkStart w:id="616" w:name="_Toc413359590"/>
      <w:bookmarkStart w:id="617" w:name="_Toc3556982"/>
      <w:bookmarkStart w:id="618" w:name="_Toc34736002"/>
      <w:bookmarkStart w:id="619" w:name="_Toc34747232"/>
      <w:bookmarkEnd w:id="612"/>
      <w:bookmarkEnd w:id="613"/>
      <w:bookmarkEnd w:id="614"/>
      <w:bookmarkEnd w:id="615"/>
      <w:r>
        <w:lastRenderedPageBreak/>
        <w:t xml:space="preserve">Threaded Connections: </w:t>
      </w:r>
      <w:r w:rsidRPr="00226A3F">
        <w:t>Bolts and Screws</w:t>
      </w:r>
      <w:bookmarkEnd w:id="616"/>
      <w:bookmarkEnd w:id="617"/>
      <w:bookmarkEnd w:id="618"/>
      <w:bookmarkEnd w:id="619"/>
    </w:p>
    <w:p w14:paraId="1A579FAB" w14:textId="77777777" w:rsidR="002E60CB" w:rsidRPr="00942FED" w:rsidRDefault="002E60CB" w:rsidP="00327322">
      <w:pPr>
        <w:pStyle w:val="Heading3"/>
      </w:pPr>
      <w:bookmarkStart w:id="620" w:name="_Toc413359591"/>
      <w:bookmarkStart w:id="621" w:name="_Toc3556983"/>
      <w:bookmarkStart w:id="622" w:name="_Toc34736003"/>
      <w:bookmarkStart w:id="623" w:name="_Toc34747233"/>
      <w:r>
        <w:t>Introduction</w:t>
      </w:r>
      <w:bookmarkEnd w:id="620"/>
      <w:bookmarkEnd w:id="621"/>
      <w:bookmarkEnd w:id="622"/>
      <w:bookmarkEnd w:id="62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52F4FD0F" w:rsidR="00F256DA" w:rsidRPr="00F256DA" w:rsidRDefault="00F256DA" w:rsidP="000804D1">
      <w:pPr>
        <w:pStyle w:val="ListBullet"/>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624" w:name="_Toc413359630"/>
      <w:bookmarkStart w:id="625" w:name="_Toc3557097"/>
      <w:bookmarkStart w:id="626" w:name="_Toc34736122"/>
      <w:bookmarkStart w:id="627" w:name="_Toc34747348"/>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624"/>
      <w:bookmarkEnd w:id="625"/>
      <w:bookmarkEnd w:id="626"/>
      <w:bookmarkEnd w:id="627"/>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628" w:name="_Ref401160020"/>
      <w:bookmarkStart w:id="629" w:name="_Toc413359631"/>
      <w:bookmarkStart w:id="630" w:name="_Toc3557098"/>
      <w:bookmarkStart w:id="631" w:name="_Toc34736123"/>
      <w:bookmarkStart w:id="632" w:name="_Toc34747349"/>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628"/>
      <w:r>
        <w:t>: Different Screw Forms</w:t>
      </w:r>
      <w:bookmarkEnd w:id="629"/>
      <w:bookmarkEnd w:id="630"/>
      <w:bookmarkEnd w:id="631"/>
      <w:bookmarkEnd w:id="632"/>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633" w:name="_Ref401160136"/>
      <w:bookmarkStart w:id="634" w:name="_Toc413359632"/>
      <w:bookmarkStart w:id="635" w:name="_Ref428364733"/>
      <w:bookmarkStart w:id="636" w:name="_Ref428531136"/>
      <w:bookmarkStart w:id="637" w:name="_Toc3557099"/>
      <w:bookmarkStart w:id="638" w:name="_Toc34736124"/>
      <w:bookmarkStart w:id="639" w:name="_Toc34747350"/>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633"/>
      <w:r>
        <w:t xml:space="preserve">: </w:t>
      </w:r>
      <w:r w:rsidRPr="001B293E">
        <w:t xml:space="preserve">Definition of </w:t>
      </w:r>
      <w:r>
        <w:t>L</w:t>
      </w:r>
      <w:r w:rsidRPr="001B293E">
        <w:t xml:space="preserve">ength and </w:t>
      </w:r>
      <w:r>
        <w:t>H</w:t>
      </w:r>
      <w:r w:rsidRPr="001B293E">
        <w:t xml:space="preserve">ead </w:t>
      </w:r>
      <w:r>
        <w:t>S</w:t>
      </w:r>
      <w:r w:rsidRPr="001B293E">
        <w:t>izes</w:t>
      </w:r>
      <w:bookmarkEnd w:id="634"/>
      <w:bookmarkEnd w:id="635"/>
      <w:bookmarkEnd w:id="636"/>
      <w:bookmarkEnd w:id="637"/>
      <w:bookmarkEnd w:id="638"/>
      <w:bookmarkEnd w:id="63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640" w:name="_Ref413315993"/>
      <w:bookmarkStart w:id="641" w:name="_Toc413359633"/>
      <w:bookmarkStart w:id="642" w:name="_Toc3557100"/>
      <w:bookmarkStart w:id="643" w:name="_Toc34736125"/>
      <w:bookmarkStart w:id="644" w:name="_Toc34747351"/>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640"/>
      <w:r w:rsidRPr="00F81409">
        <w:t>: Definition of lead</w:t>
      </w:r>
      <w:r>
        <w:t>,</w:t>
      </w:r>
      <w:r w:rsidRPr="00F81409">
        <w:t xml:space="preserve"> pitch and</w:t>
      </w:r>
      <w:r>
        <w:t xml:space="preserve"> starts</w:t>
      </w:r>
      <w:r w:rsidRPr="00F81409">
        <w:t xml:space="preserve"> of a thread.</w:t>
      </w:r>
      <w:bookmarkEnd w:id="641"/>
      <w:bookmarkEnd w:id="642"/>
      <w:bookmarkEnd w:id="643"/>
      <w:bookmarkEnd w:id="644"/>
      <w:r w:rsidRPr="00F81409">
        <w:t xml:space="preserve"> </w:t>
      </w:r>
    </w:p>
    <w:p w14:paraId="2E070E38" w14:textId="77777777" w:rsidR="00ED267C" w:rsidRPr="00942FED" w:rsidRDefault="00A947CD" w:rsidP="00327322">
      <w:pPr>
        <w:pStyle w:val="Heading3"/>
      </w:pPr>
      <w:bookmarkStart w:id="645" w:name="_Toc428279395"/>
      <w:bookmarkStart w:id="646" w:name="_Toc428456133"/>
      <w:bookmarkStart w:id="647" w:name="_Toc428537096"/>
      <w:bookmarkStart w:id="648" w:name="_Toc428969415"/>
      <w:bookmarkStart w:id="649" w:name="_Toc429052806"/>
      <w:bookmarkStart w:id="650" w:name="_Toc3556984"/>
      <w:bookmarkStart w:id="651" w:name="_Ref3566661"/>
      <w:bookmarkStart w:id="652" w:name="_Ref4272362"/>
      <w:bookmarkStart w:id="653" w:name="_Toc34736004"/>
      <w:bookmarkStart w:id="654" w:name="_Toc34747234"/>
      <w:bookmarkEnd w:id="645"/>
      <w:bookmarkEnd w:id="646"/>
      <w:bookmarkEnd w:id="647"/>
      <w:bookmarkEnd w:id="648"/>
      <w:bookmarkEnd w:id="649"/>
      <w:r w:rsidRPr="00A947CD">
        <w:t>Contacts and Friction</w:t>
      </w:r>
      <w:bookmarkEnd w:id="650"/>
      <w:bookmarkEnd w:id="651"/>
      <w:bookmarkEnd w:id="652"/>
      <w:bookmarkEnd w:id="653"/>
      <w:bookmarkEnd w:id="65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655" w:name="_Ref3566632"/>
      <w:proofErr w:type="gramStart"/>
      <w:r>
        <w:rPr>
          <w:rFonts w:cs="Calibri"/>
          <w:lang w:val="en-US" w:eastAsia="en-GB"/>
        </w:rPr>
        <w:t>the</w:t>
      </w:r>
      <w:proofErr w:type="gramEnd"/>
      <w:r>
        <w:rPr>
          <w:rFonts w:cs="Calibri"/>
          <w:lang w:val="en-US" w:eastAsia="en-GB"/>
        </w:rPr>
        <w:t xml:space="preserve"> thread</w:t>
      </w:r>
      <w:r w:rsidR="00A947CD" w:rsidRPr="00147227">
        <w:rPr>
          <w:rFonts w:cs="Calibri"/>
          <w:lang w:val="en-US" w:eastAsia="en-GB"/>
        </w:rPr>
        <w:t>.</w:t>
      </w:r>
      <w:bookmarkEnd w:id="655"/>
    </w:p>
    <w:p w14:paraId="45D1C395" w14:textId="2A9BA644"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r w:rsidR="00C15EC9">
        <w:rPr>
          <w:rFonts w:cs="Calibri"/>
          <w:szCs w:val="22"/>
          <w:lang w:eastAsia="en-GB"/>
        </w:rPr>
        <w:t xml:space="preserve">Corresponding </w:t>
      </w:r>
      <w:r>
        <w:rPr>
          <w:rFonts w:cs="Calibri"/>
          <w:szCs w:val="22"/>
          <w:lang w:eastAsia="en-GB"/>
        </w:rPr>
        <w:t>friction attributes are located, there.</w:t>
      </w:r>
    </w:p>
    <w:p w14:paraId="4D7EF349" w14:textId="6ABF4EBC"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76EAE">
        <w:t>Contacts and F</w:t>
      </w:r>
      <w:r w:rsidR="00576EAE"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B62C0E">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76EAE">
        <w:t>Local Contact</w:t>
      </w:r>
      <w:r w:rsidR="00576EAE" w:rsidRPr="0030552A">
        <w:t xml:space="preserve"> </w:t>
      </w:r>
      <w:r w:rsidR="00576EAE">
        <w:t>Properties</w:t>
      </w:r>
      <w:r w:rsidR="008A71D8">
        <w:rPr>
          <w:rFonts w:cs="Calibri"/>
          <w:szCs w:val="22"/>
          <w:lang w:eastAsia="en-GB"/>
        </w:rPr>
        <w:fldChar w:fldCharType="end"/>
      </w:r>
      <w:r>
        <w:rPr>
          <w:rFonts w:cs="Calibri"/>
          <w:szCs w:val="22"/>
          <w:lang w:eastAsia="en-GB"/>
        </w:rPr>
        <w:t>).</w:t>
      </w:r>
    </w:p>
    <w:p w14:paraId="330D553A" w14:textId="54DEDAC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76EAE">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&lt;threaded_connection</w:t>
      </w:r>
      <w:r w:rsidR="00576EAE">
        <w:rPr>
          <w:rFonts w:ascii="Courier New" w:hAnsi="Courier New" w:cs="Courier New"/>
          <w:i/>
          <w:szCs w:val="30"/>
        </w:rPr>
        <w:t>/</w:t>
      </w:r>
      <w:r w:rsidR="00576EAE"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656" w:name="_Toc428279398"/>
      <w:bookmarkStart w:id="657" w:name="_Toc428456136"/>
      <w:bookmarkStart w:id="658" w:name="_Toc428537099"/>
      <w:bookmarkStart w:id="659" w:name="_Toc428969418"/>
      <w:bookmarkStart w:id="660" w:name="_Toc429052809"/>
      <w:bookmarkStart w:id="661" w:name="_Toc428279400"/>
      <w:bookmarkStart w:id="662" w:name="_Toc428456138"/>
      <w:bookmarkStart w:id="663" w:name="_Toc428537101"/>
      <w:bookmarkStart w:id="664" w:name="_Toc428969420"/>
      <w:bookmarkStart w:id="665" w:name="_Toc429052811"/>
      <w:bookmarkStart w:id="666" w:name="_Toc428279401"/>
      <w:bookmarkStart w:id="667" w:name="_Toc428456139"/>
      <w:bookmarkStart w:id="668" w:name="_Toc428537102"/>
      <w:bookmarkStart w:id="669" w:name="_Toc428969421"/>
      <w:bookmarkStart w:id="670" w:name="_Toc429052812"/>
      <w:bookmarkStart w:id="671" w:name="_Toc428279402"/>
      <w:bookmarkStart w:id="672" w:name="_Toc428456140"/>
      <w:bookmarkStart w:id="673" w:name="_Toc428537103"/>
      <w:bookmarkStart w:id="674" w:name="_Toc428969422"/>
      <w:bookmarkStart w:id="675" w:name="_Toc429052813"/>
      <w:bookmarkStart w:id="676" w:name="_Toc428279403"/>
      <w:bookmarkStart w:id="677" w:name="_Toc428456141"/>
      <w:bookmarkStart w:id="678" w:name="_Toc428537104"/>
      <w:bookmarkStart w:id="679" w:name="_Toc428969423"/>
      <w:bookmarkStart w:id="680" w:name="_Toc429052814"/>
      <w:bookmarkStart w:id="681" w:name="_Toc428279404"/>
      <w:bookmarkStart w:id="682" w:name="_Toc428456142"/>
      <w:bookmarkStart w:id="683" w:name="_Toc428537105"/>
      <w:bookmarkStart w:id="684" w:name="_Toc428969424"/>
      <w:bookmarkStart w:id="685" w:name="_Toc429052815"/>
      <w:bookmarkStart w:id="686" w:name="_Toc428279405"/>
      <w:bookmarkStart w:id="687" w:name="_Toc428456143"/>
      <w:bookmarkStart w:id="688" w:name="_Toc428537106"/>
      <w:bookmarkStart w:id="689" w:name="_Toc428969425"/>
      <w:bookmarkStart w:id="690" w:name="_Toc429052816"/>
      <w:bookmarkStart w:id="691" w:name="_Toc428279406"/>
      <w:bookmarkStart w:id="692" w:name="_Toc428456144"/>
      <w:bookmarkStart w:id="693" w:name="_Toc428537107"/>
      <w:bookmarkStart w:id="694" w:name="_Toc428969426"/>
      <w:bookmarkStart w:id="695" w:name="_Toc429052817"/>
      <w:bookmarkStart w:id="696" w:name="_Toc428279408"/>
      <w:bookmarkStart w:id="697" w:name="_Toc428456146"/>
      <w:bookmarkStart w:id="698" w:name="_Toc428537109"/>
      <w:bookmarkStart w:id="699" w:name="_Toc428969428"/>
      <w:bookmarkStart w:id="700" w:name="_Toc429052819"/>
      <w:bookmarkStart w:id="701" w:name="_Toc428279409"/>
      <w:bookmarkStart w:id="702" w:name="_Toc428456147"/>
      <w:bookmarkStart w:id="703" w:name="_Toc428537110"/>
      <w:bookmarkStart w:id="704" w:name="_Toc428969429"/>
      <w:bookmarkStart w:id="705" w:name="_Toc429052820"/>
      <w:bookmarkStart w:id="706" w:name="_Toc428279410"/>
      <w:bookmarkStart w:id="707" w:name="_Toc428456148"/>
      <w:bookmarkStart w:id="708" w:name="_Toc428537111"/>
      <w:bookmarkStart w:id="709" w:name="_Toc428969430"/>
      <w:bookmarkStart w:id="710" w:name="_Toc429052821"/>
      <w:bookmarkStart w:id="711" w:name="_Toc428279411"/>
      <w:bookmarkStart w:id="712" w:name="_Toc428456149"/>
      <w:bookmarkStart w:id="713" w:name="_Toc428537112"/>
      <w:bookmarkStart w:id="714" w:name="_Toc428969431"/>
      <w:bookmarkStart w:id="715" w:name="_Toc429052822"/>
      <w:bookmarkStart w:id="716" w:name="_Toc428279413"/>
      <w:bookmarkStart w:id="717" w:name="_Toc428456151"/>
      <w:bookmarkStart w:id="718" w:name="_Toc428537114"/>
      <w:bookmarkStart w:id="719" w:name="_Toc428969433"/>
      <w:bookmarkStart w:id="720" w:name="_Toc429052824"/>
      <w:bookmarkStart w:id="721" w:name="_Toc428279414"/>
      <w:bookmarkStart w:id="722" w:name="_Toc428456152"/>
      <w:bookmarkStart w:id="723" w:name="_Toc428537115"/>
      <w:bookmarkStart w:id="724" w:name="_Toc428969434"/>
      <w:bookmarkStart w:id="725" w:name="_Toc429052825"/>
      <w:bookmarkStart w:id="726" w:name="_Toc428279416"/>
      <w:bookmarkStart w:id="727" w:name="_Toc428456154"/>
      <w:bookmarkStart w:id="728" w:name="_Toc428537117"/>
      <w:bookmarkStart w:id="729" w:name="_Toc428969436"/>
      <w:bookmarkStart w:id="730" w:name="_Toc429052827"/>
      <w:bookmarkStart w:id="731" w:name="_Toc428279417"/>
      <w:bookmarkStart w:id="732" w:name="_Toc428456155"/>
      <w:bookmarkStart w:id="733" w:name="_Toc428537118"/>
      <w:bookmarkStart w:id="734" w:name="_Toc428969437"/>
      <w:bookmarkStart w:id="735" w:name="_Toc429052828"/>
      <w:bookmarkStart w:id="736" w:name="_Toc428279419"/>
      <w:bookmarkStart w:id="737" w:name="_Toc428456157"/>
      <w:bookmarkStart w:id="738" w:name="_Toc428537120"/>
      <w:bookmarkStart w:id="739" w:name="_Toc428969439"/>
      <w:bookmarkStart w:id="740" w:name="_Toc429052830"/>
      <w:bookmarkStart w:id="741" w:name="_Toc428279421"/>
      <w:bookmarkStart w:id="742" w:name="_Toc428456159"/>
      <w:bookmarkStart w:id="743" w:name="_Toc428537122"/>
      <w:bookmarkStart w:id="744" w:name="_Toc428969441"/>
      <w:bookmarkStart w:id="745" w:name="_Toc429052832"/>
      <w:bookmarkStart w:id="746" w:name="_Toc428279422"/>
      <w:bookmarkStart w:id="747" w:name="_Toc428456160"/>
      <w:bookmarkStart w:id="748" w:name="_Toc428537123"/>
      <w:bookmarkStart w:id="749" w:name="_Toc428969442"/>
      <w:bookmarkStart w:id="750" w:name="_Toc429052833"/>
      <w:bookmarkStart w:id="751" w:name="_Toc428279423"/>
      <w:bookmarkStart w:id="752" w:name="_Toc428456161"/>
      <w:bookmarkStart w:id="753" w:name="_Toc428537124"/>
      <w:bookmarkStart w:id="754" w:name="_Toc428969443"/>
      <w:bookmarkStart w:id="755" w:name="_Toc429052834"/>
      <w:bookmarkStart w:id="756" w:name="_Toc428279424"/>
      <w:bookmarkStart w:id="757" w:name="_Toc428456162"/>
      <w:bookmarkStart w:id="758" w:name="_Toc428537125"/>
      <w:bookmarkStart w:id="759" w:name="_Toc428969444"/>
      <w:bookmarkStart w:id="760" w:name="_Toc429052835"/>
      <w:bookmarkStart w:id="761" w:name="_Toc428279426"/>
      <w:bookmarkStart w:id="762" w:name="_Toc428456164"/>
      <w:bookmarkStart w:id="763" w:name="_Toc428537127"/>
      <w:bookmarkStart w:id="764" w:name="_Toc428969446"/>
      <w:bookmarkStart w:id="765" w:name="_Toc429052837"/>
      <w:bookmarkStart w:id="766" w:name="_Toc428279427"/>
      <w:bookmarkStart w:id="767" w:name="_Toc428456165"/>
      <w:bookmarkStart w:id="768" w:name="_Toc428537128"/>
      <w:bookmarkStart w:id="769" w:name="_Toc428969447"/>
      <w:bookmarkStart w:id="770" w:name="_Toc429052838"/>
      <w:bookmarkStart w:id="771" w:name="_Toc428279431"/>
      <w:bookmarkStart w:id="772" w:name="_Toc428456169"/>
      <w:bookmarkStart w:id="773" w:name="_Toc428537132"/>
      <w:bookmarkStart w:id="774" w:name="_Toc428969451"/>
      <w:bookmarkStart w:id="775" w:name="_Toc429052842"/>
      <w:bookmarkStart w:id="776" w:name="_Toc428279432"/>
      <w:bookmarkStart w:id="777" w:name="_Toc428456170"/>
      <w:bookmarkStart w:id="778" w:name="_Toc428537133"/>
      <w:bookmarkStart w:id="779" w:name="_Toc428969452"/>
      <w:bookmarkStart w:id="780" w:name="_Toc429052843"/>
      <w:bookmarkStart w:id="781" w:name="_Toc428279434"/>
      <w:bookmarkStart w:id="782" w:name="_Toc428456172"/>
      <w:bookmarkStart w:id="783" w:name="_Toc428537135"/>
      <w:bookmarkStart w:id="784" w:name="_Toc428969454"/>
      <w:bookmarkStart w:id="785" w:name="_Toc429052845"/>
      <w:bookmarkStart w:id="786" w:name="_Toc428279435"/>
      <w:bookmarkStart w:id="787" w:name="_Toc428456173"/>
      <w:bookmarkStart w:id="788" w:name="_Toc428537136"/>
      <w:bookmarkStart w:id="789" w:name="_Toc428969455"/>
      <w:bookmarkStart w:id="790" w:name="_Toc429052846"/>
      <w:bookmarkStart w:id="791" w:name="_Toc428279439"/>
      <w:bookmarkStart w:id="792" w:name="_Toc428456177"/>
      <w:bookmarkStart w:id="793" w:name="_Toc428537140"/>
      <w:bookmarkStart w:id="794" w:name="_Toc428969459"/>
      <w:bookmarkStart w:id="795" w:name="_Toc429052850"/>
      <w:bookmarkStart w:id="796" w:name="_Toc428279440"/>
      <w:bookmarkStart w:id="797" w:name="_Toc428456178"/>
      <w:bookmarkStart w:id="798" w:name="_Toc428537141"/>
      <w:bookmarkStart w:id="799" w:name="_Toc428969460"/>
      <w:bookmarkStart w:id="800" w:name="_Toc429052851"/>
      <w:bookmarkStart w:id="801" w:name="_Toc428279441"/>
      <w:bookmarkStart w:id="802" w:name="_Toc428456179"/>
      <w:bookmarkStart w:id="803" w:name="_Toc428537142"/>
      <w:bookmarkStart w:id="804" w:name="_Toc428969461"/>
      <w:bookmarkStart w:id="805" w:name="_Toc429052852"/>
      <w:bookmarkStart w:id="806" w:name="_Toc428279442"/>
      <w:bookmarkStart w:id="807" w:name="_Toc428456180"/>
      <w:bookmarkStart w:id="808" w:name="_Toc428537143"/>
      <w:bookmarkStart w:id="809" w:name="_Toc428969462"/>
      <w:bookmarkStart w:id="810" w:name="_Toc429052853"/>
      <w:bookmarkStart w:id="811" w:name="_Toc428279444"/>
      <w:bookmarkStart w:id="812" w:name="_Toc428456182"/>
      <w:bookmarkStart w:id="813" w:name="_Toc428537145"/>
      <w:bookmarkStart w:id="814" w:name="_Toc428969464"/>
      <w:bookmarkStart w:id="815" w:name="_Toc429052855"/>
      <w:bookmarkStart w:id="816" w:name="_Toc428279445"/>
      <w:bookmarkStart w:id="817" w:name="_Toc428456183"/>
      <w:bookmarkStart w:id="818" w:name="_Toc428537146"/>
      <w:bookmarkStart w:id="819" w:name="_Toc428969465"/>
      <w:bookmarkStart w:id="820" w:name="_Toc429052856"/>
      <w:bookmarkStart w:id="821" w:name="_Toc428279449"/>
      <w:bookmarkStart w:id="822" w:name="_Toc428456187"/>
      <w:bookmarkStart w:id="823" w:name="_Toc428537150"/>
      <w:bookmarkStart w:id="824" w:name="_Toc428969469"/>
      <w:bookmarkStart w:id="825" w:name="_Toc429052860"/>
      <w:bookmarkStart w:id="826" w:name="_Toc428279450"/>
      <w:bookmarkStart w:id="827" w:name="_Toc428456188"/>
      <w:bookmarkStart w:id="828" w:name="_Toc428537151"/>
      <w:bookmarkStart w:id="829" w:name="_Toc428969470"/>
      <w:bookmarkStart w:id="830" w:name="_Toc429052861"/>
      <w:bookmarkStart w:id="831" w:name="_Toc428279452"/>
      <w:bookmarkStart w:id="832" w:name="_Toc428456190"/>
      <w:bookmarkStart w:id="833" w:name="_Toc428537153"/>
      <w:bookmarkStart w:id="834" w:name="_Toc428969472"/>
      <w:bookmarkStart w:id="835" w:name="_Toc429052863"/>
      <w:bookmarkStart w:id="836" w:name="_Toc428279453"/>
      <w:bookmarkStart w:id="837" w:name="_Toc428456191"/>
      <w:bookmarkStart w:id="838" w:name="_Toc428537154"/>
      <w:bookmarkStart w:id="839" w:name="_Toc428969473"/>
      <w:bookmarkStart w:id="840" w:name="_Toc429052864"/>
      <w:bookmarkStart w:id="841" w:name="_Toc428279457"/>
      <w:bookmarkStart w:id="842" w:name="_Toc428456195"/>
      <w:bookmarkStart w:id="843" w:name="_Toc428537158"/>
      <w:bookmarkStart w:id="844" w:name="_Toc428969477"/>
      <w:bookmarkStart w:id="845" w:name="_Toc429052868"/>
      <w:bookmarkStart w:id="846" w:name="_Toc428279458"/>
      <w:bookmarkStart w:id="847" w:name="_Toc428456196"/>
      <w:bookmarkStart w:id="848" w:name="_Toc428537159"/>
      <w:bookmarkStart w:id="849" w:name="_Toc428969478"/>
      <w:bookmarkStart w:id="850" w:name="_Toc429052869"/>
      <w:bookmarkStart w:id="851" w:name="_Toc428279459"/>
      <w:bookmarkStart w:id="852" w:name="_Toc428456197"/>
      <w:bookmarkStart w:id="853" w:name="_Toc428537160"/>
      <w:bookmarkStart w:id="854" w:name="_Toc428969479"/>
      <w:bookmarkStart w:id="855" w:name="_Toc429052870"/>
      <w:bookmarkStart w:id="856" w:name="_Toc428279461"/>
      <w:bookmarkStart w:id="857" w:name="_Toc428456199"/>
      <w:bookmarkStart w:id="858" w:name="_Toc428537162"/>
      <w:bookmarkStart w:id="859" w:name="_Toc428969481"/>
      <w:bookmarkStart w:id="860" w:name="_Toc429052872"/>
      <w:bookmarkStart w:id="861" w:name="_Toc428279462"/>
      <w:bookmarkStart w:id="862" w:name="_Toc428456200"/>
      <w:bookmarkStart w:id="863" w:name="_Toc428537163"/>
      <w:bookmarkStart w:id="864" w:name="_Toc428969482"/>
      <w:bookmarkStart w:id="865" w:name="_Toc429052873"/>
      <w:bookmarkStart w:id="866" w:name="_Toc428279463"/>
      <w:bookmarkStart w:id="867" w:name="_Toc428456201"/>
      <w:bookmarkStart w:id="868" w:name="_Toc428537164"/>
      <w:bookmarkStart w:id="869" w:name="_Toc428969483"/>
      <w:bookmarkStart w:id="870" w:name="_Toc429052874"/>
      <w:bookmarkStart w:id="871" w:name="_Toc428279464"/>
      <w:bookmarkStart w:id="872" w:name="_Toc428456202"/>
      <w:bookmarkStart w:id="873" w:name="_Toc428537165"/>
      <w:bookmarkStart w:id="874" w:name="_Toc428969484"/>
      <w:bookmarkStart w:id="875" w:name="_Toc429052875"/>
      <w:bookmarkStart w:id="876" w:name="_Toc428279465"/>
      <w:bookmarkStart w:id="877" w:name="_Toc428456203"/>
      <w:bookmarkStart w:id="878" w:name="_Toc428537166"/>
      <w:bookmarkStart w:id="879" w:name="_Toc428969485"/>
      <w:bookmarkStart w:id="880" w:name="_Toc429052876"/>
      <w:bookmarkStart w:id="881" w:name="_Toc428279467"/>
      <w:bookmarkStart w:id="882" w:name="_Toc428456205"/>
      <w:bookmarkStart w:id="883" w:name="_Toc428537168"/>
      <w:bookmarkStart w:id="884" w:name="_Toc428969487"/>
      <w:bookmarkStart w:id="885" w:name="_Toc429052878"/>
      <w:bookmarkStart w:id="886" w:name="_Toc428279470"/>
      <w:bookmarkStart w:id="887" w:name="_Toc428456208"/>
      <w:bookmarkStart w:id="888" w:name="_Toc428537171"/>
      <w:bookmarkStart w:id="889" w:name="_Toc428969490"/>
      <w:bookmarkStart w:id="890" w:name="_Toc429052881"/>
      <w:bookmarkStart w:id="891" w:name="_Toc428279471"/>
      <w:bookmarkStart w:id="892" w:name="_Toc428456209"/>
      <w:bookmarkStart w:id="893" w:name="_Toc428537172"/>
      <w:bookmarkStart w:id="894" w:name="_Toc428969491"/>
      <w:bookmarkStart w:id="895" w:name="_Toc429052882"/>
      <w:bookmarkStart w:id="896" w:name="_Toc428279472"/>
      <w:bookmarkStart w:id="897" w:name="_Toc428456210"/>
      <w:bookmarkStart w:id="898" w:name="_Toc428537173"/>
      <w:bookmarkStart w:id="899" w:name="_Toc428969492"/>
      <w:bookmarkStart w:id="900" w:name="_Toc429052883"/>
      <w:bookmarkStart w:id="901" w:name="_Toc428279473"/>
      <w:bookmarkStart w:id="902" w:name="_Toc428456211"/>
      <w:bookmarkStart w:id="903" w:name="_Toc428537174"/>
      <w:bookmarkStart w:id="904" w:name="_Toc428969493"/>
      <w:bookmarkStart w:id="905" w:name="_Toc429052884"/>
      <w:bookmarkStart w:id="906" w:name="_Toc428279474"/>
      <w:bookmarkStart w:id="907" w:name="_Toc428456212"/>
      <w:bookmarkStart w:id="908" w:name="_Toc428537175"/>
      <w:bookmarkStart w:id="909" w:name="_Toc428969494"/>
      <w:bookmarkStart w:id="910" w:name="_Toc429052885"/>
      <w:bookmarkStart w:id="911" w:name="_Toc428279475"/>
      <w:bookmarkStart w:id="912" w:name="_Toc428456213"/>
      <w:bookmarkStart w:id="913" w:name="_Toc428537176"/>
      <w:bookmarkStart w:id="914" w:name="_Toc428969495"/>
      <w:bookmarkStart w:id="915" w:name="_Toc429052886"/>
      <w:bookmarkStart w:id="916" w:name="_Toc428279476"/>
      <w:bookmarkStart w:id="917" w:name="_Toc428456214"/>
      <w:bookmarkStart w:id="918" w:name="_Toc428537177"/>
      <w:bookmarkStart w:id="919" w:name="_Toc428969496"/>
      <w:bookmarkStart w:id="920" w:name="_Toc429052887"/>
      <w:bookmarkStart w:id="921" w:name="_Toc428279481"/>
      <w:bookmarkStart w:id="922" w:name="_Toc428456219"/>
      <w:bookmarkStart w:id="923" w:name="_Toc428537182"/>
      <w:bookmarkStart w:id="924" w:name="_Toc428969501"/>
      <w:bookmarkStart w:id="925" w:name="_Toc429052892"/>
      <w:bookmarkStart w:id="926" w:name="_Toc428279482"/>
      <w:bookmarkStart w:id="927" w:name="_Toc428456220"/>
      <w:bookmarkStart w:id="928" w:name="_Toc428537183"/>
      <w:bookmarkStart w:id="929" w:name="_Toc428969502"/>
      <w:bookmarkStart w:id="930" w:name="_Toc429052893"/>
      <w:bookmarkStart w:id="931" w:name="_Toc428279490"/>
      <w:bookmarkStart w:id="932" w:name="_Toc428456228"/>
      <w:bookmarkStart w:id="933" w:name="_Toc428537191"/>
      <w:bookmarkStart w:id="934" w:name="_Toc428969510"/>
      <w:bookmarkStart w:id="935" w:name="_Toc429052901"/>
      <w:bookmarkStart w:id="936" w:name="_Toc428279504"/>
      <w:bookmarkStart w:id="937" w:name="_Toc428456242"/>
      <w:bookmarkStart w:id="938" w:name="_Toc428537205"/>
      <w:bookmarkStart w:id="939" w:name="_Toc428969524"/>
      <w:bookmarkStart w:id="940" w:name="_Toc429052915"/>
      <w:bookmarkStart w:id="941" w:name="_Toc428279508"/>
      <w:bookmarkStart w:id="942" w:name="_Toc428456246"/>
      <w:bookmarkStart w:id="943" w:name="_Toc428537209"/>
      <w:bookmarkStart w:id="944" w:name="_Toc428969528"/>
      <w:bookmarkStart w:id="945" w:name="_Toc429052919"/>
      <w:bookmarkStart w:id="946" w:name="_Toc428279509"/>
      <w:bookmarkStart w:id="947" w:name="_Toc428456247"/>
      <w:bookmarkStart w:id="948" w:name="_Toc428537210"/>
      <w:bookmarkStart w:id="949" w:name="_Toc428969529"/>
      <w:bookmarkStart w:id="950" w:name="_Toc429052920"/>
      <w:bookmarkStart w:id="951" w:name="_Toc428279510"/>
      <w:bookmarkStart w:id="952" w:name="_Toc428456248"/>
      <w:bookmarkStart w:id="953" w:name="_Toc428537211"/>
      <w:bookmarkStart w:id="954" w:name="_Toc428969530"/>
      <w:bookmarkStart w:id="955" w:name="_Toc429052921"/>
      <w:bookmarkStart w:id="956" w:name="_Toc428279512"/>
      <w:bookmarkStart w:id="957" w:name="_Toc428456250"/>
      <w:bookmarkStart w:id="958" w:name="_Toc428537213"/>
      <w:bookmarkStart w:id="959" w:name="_Toc428969532"/>
      <w:bookmarkStart w:id="960" w:name="_Toc429052923"/>
      <w:bookmarkStart w:id="961" w:name="_Toc428279516"/>
      <w:bookmarkStart w:id="962" w:name="_Toc428456254"/>
      <w:bookmarkStart w:id="963" w:name="_Toc428537217"/>
      <w:bookmarkStart w:id="964" w:name="_Toc428969536"/>
      <w:bookmarkStart w:id="965" w:name="_Toc429052927"/>
      <w:bookmarkStart w:id="966" w:name="_Toc428279517"/>
      <w:bookmarkStart w:id="967" w:name="_Toc428456255"/>
      <w:bookmarkStart w:id="968" w:name="_Toc428537218"/>
      <w:bookmarkStart w:id="969" w:name="_Toc428969537"/>
      <w:bookmarkStart w:id="970" w:name="_Toc429052928"/>
      <w:bookmarkStart w:id="971" w:name="_Toc428279521"/>
      <w:bookmarkStart w:id="972" w:name="_Toc428456259"/>
      <w:bookmarkStart w:id="973" w:name="_Toc428537222"/>
      <w:bookmarkStart w:id="974" w:name="_Toc428969541"/>
      <w:bookmarkStart w:id="975" w:name="_Toc429052932"/>
      <w:bookmarkStart w:id="976" w:name="_Toc428279522"/>
      <w:bookmarkStart w:id="977" w:name="_Toc428456260"/>
      <w:bookmarkStart w:id="978" w:name="_Toc428537223"/>
      <w:bookmarkStart w:id="979" w:name="_Toc428969542"/>
      <w:bookmarkStart w:id="980" w:name="_Toc429052933"/>
      <w:bookmarkStart w:id="981" w:name="_Toc428279523"/>
      <w:bookmarkStart w:id="982" w:name="_Toc428456261"/>
      <w:bookmarkStart w:id="983" w:name="_Toc428537224"/>
      <w:bookmarkStart w:id="984" w:name="_Toc428969543"/>
      <w:bookmarkStart w:id="985" w:name="_Toc429052934"/>
      <w:bookmarkStart w:id="986" w:name="_Toc428279524"/>
      <w:bookmarkStart w:id="987" w:name="_Toc428456262"/>
      <w:bookmarkStart w:id="988" w:name="_Toc428537225"/>
      <w:bookmarkStart w:id="989" w:name="_Toc428969544"/>
      <w:bookmarkStart w:id="990" w:name="_Toc429052935"/>
      <w:bookmarkStart w:id="991" w:name="_Toc428279525"/>
      <w:bookmarkStart w:id="992" w:name="_Toc428456263"/>
      <w:bookmarkStart w:id="993" w:name="_Toc428537226"/>
      <w:bookmarkStart w:id="994" w:name="_Toc428969545"/>
      <w:bookmarkStart w:id="995" w:name="_Toc429052936"/>
      <w:bookmarkStart w:id="996" w:name="_Toc428279526"/>
      <w:bookmarkStart w:id="997" w:name="_Toc428456264"/>
      <w:bookmarkStart w:id="998" w:name="_Toc428537227"/>
      <w:bookmarkStart w:id="999" w:name="_Toc428969546"/>
      <w:bookmarkStart w:id="1000" w:name="_Toc429052937"/>
      <w:bookmarkStart w:id="1001" w:name="_Toc413359593"/>
      <w:bookmarkStart w:id="1002" w:name="_Toc3556985"/>
      <w:bookmarkStart w:id="1003" w:name="_Ref27683404"/>
      <w:bookmarkStart w:id="1004" w:name="_Toc34736005"/>
      <w:bookmarkStart w:id="1005" w:name="_Ref34740002"/>
      <w:bookmarkStart w:id="1006" w:name="_Ref34740021"/>
      <w:bookmarkStart w:id="1007" w:name="_Ref34652201"/>
      <w:bookmarkStart w:id="1008" w:name="_Ref34652251"/>
      <w:bookmarkStart w:id="1009" w:name="_Toc3474723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01"/>
      <w:bookmarkEnd w:id="1002"/>
      <w:bookmarkEnd w:id="1003"/>
      <w:bookmarkEnd w:id="1004"/>
      <w:bookmarkEnd w:id="1005"/>
      <w:bookmarkEnd w:id="1006"/>
      <w:bookmarkEnd w:id="1007"/>
      <w:bookmarkEnd w:id="1008"/>
      <w:bookmarkEnd w:id="100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C0E6F4E" w:rsidR="001E6C77" w:rsidRPr="00656253" w:rsidRDefault="001E6C77" w:rsidP="00245478">
      <w:pPr>
        <w:pStyle w:val="Caption"/>
        <w:spacing w:before="120"/>
        <w:rPr>
          <w:b w:val="0"/>
          <w:i/>
          <w:kern w:val="22"/>
          <w:sz w:val="22"/>
        </w:rPr>
      </w:pPr>
      <w:bookmarkStart w:id="1010" w:name="_Toc3566457"/>
      <w:bookmarkStart w:id="1011" w:name="_Toc34736235"/>
      <w:bookmarkStart w:id="1012" w:name="_Toc34747458"/>
      <w:r>
        <w:t xml:space="preserve">Table </w:t>
      </w:r>
      <w:r w:rsidR="00ED469A">
        <w:fldChar w:fldCharType="begin"/>
      </w:r>
      <w:r w:rsidR="00ED469A">
        <w:instrText xml:space="preserve"> SEQ Table \* ARABIC </w:instrText>
      </w:r>
      <w:r w:rsidR="00ED469A">
        <w:fldChar w:fldCharType="separate"/>
      </w:r>
      <w:r w:rsidR="00576EAE">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10"/>
      <w:bookmarkEnd w:id="1011"/>
      <w:bookmarkEnd w:id="1012"/>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462E253"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D5BF6FA" w:rsidR="002E60CB" w:rsidRDefault="002E60CB" w:rsidP="00913551">
      <w:pPr>
        <w:pStyle w:val="Caption"/>
        <w:spacing w:before="120"/>
      </w:pPr>
      <w:bookmarkStart w:id="1013" w:name="_Ref409694950"/>
      <w:bookmarkStart w:id="1014" w:name="_Toc3566458"/>
      <w:bookmarkStart w:id="1015" w:name="_Toc34736236"/>
      <w:bookmarkStart w:id="1016" w:name="_Toc34747459"/>
      <w:r>
        <w:t xml:space="preserve">Table </w:t>
      </w:r>
      <w:r w:rsidR="00ED469A">
        <w:fldChar w:fldCharType="begin"/>
      </w:r>
      <w:r w:rsidR="00ED469A">
        <w:instrText xml:space="preserve"> SEQ Table \* ARABIC </w:instrText>
      </w:r>
      <w:r w:rsidR="00ED469A">
        <w:fldChar w:fldCharType="separate"/>
      </w:r>
      <w:r w:rsidR="00576EAE">
        <w:rPr>
          <w:noProof/>
        </w:rPr>
        <w:t>50</w:t>
      </w:r>
      <w:r w:rsidR="00ED469A">
        <w:fldChar w:fldCharType="end"/>
      </w:r>
      <w:bookmarkEnd w:id="101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4"/>
      <w:bookmarkEnd w:id="1015"/>
      <w:bookmarkEnd w:id="101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0288DD54" w:rsidR="002E60CB" w:rsidRDefault="002E60CB" w:rsidP="00E7538E">
      <w:pPr>
        <w:pStyle w:val="Caption"/>
        <w:spacing w:before="120"/>
      </w:pPr>
      <w:bookmarkStart w:id="1017" w:name="_Toc3566459"/>
      <w:bookmarkStart w:id="1018" w:name="_Toc34736237"/>
      <w:bookmarkStart w:id="1019" w:name="_Toc34747460"/>
      <w:r>
        <w:t xml:space="preserve">Table </w:t>
      </w:r>
      <w:r w:rsidR="00ED469A">
        <w:fldChar w:fldCharType="begin"/>
      </w:r>
      <w:r w:rsidR="00ED469A">
        <w:instrText xml:space="preserve"> SEQ Table \* ARABIC </w:instrText>
      </w:r>
      <w:r w:rsidR="00ED469A">
        <w:fldChar w:fldCharType="separate"/>
      </w:r>
      <w:r w:rsidR="00576EAE">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17"/>
      <w:bookmarkEnd w:id="1018"/>
      <w:bookmarkEnd w:id="101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020" w:name="_Toc428279528"/>
      <w:bookmarkStart w:id="1021" w:name="_Toc428456266"/>
      <w:bookmarkStart w:id="1022" w:name="_Toc428537229"/>
      <w:bookmarkStart w:id="1023" w:name="_Toc428969548"/>
      <w:bookmarkStart w:id="1024" w:name="_Toc429052939"/>
      <w:bookmarkStart w:id="1025" w:name="_Toc413359594"/>
      <w:bookmarkStart w:id="1026" w:name="_Toc3556986"/>
      <w:bookmarkStart w:id="1027" w:name="_Toc34736006"/>
      <w:bookmarkStart w:id="1028" w:name="_Toc34747236"/>
      <w:bookmarkEnd w:id="1020"/>
      <w:bookmarkEnd w:id="1021"/>
      <w:bookmarkEnd w:id="1022"/>
      <w:bookmarkEnd w:id="1023"/>
      <w:bookmarkEnd w:id="1024"/>
      <w:r>
        <w:t>Washer</w:t>
      </w:r>
      <w:bookmarkEnd w:id="1025"/>
      <w:bookmarkEnd w:id="1026"/>
      <w:bookmarkEnd w:id="1027"/>
      <w:bookmarkEnd w:id="102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A7AD6D3" w:rsidR="002E60CB" w:rsidRDefault="002E60CB" w:rsidP="00E7538E">
      <w:pPr>
        <w:pStyle w:val="Caption"/>
        <w:spacing w:before="120"/>
      </w:pPr>
      <w:bookmarkStart w:id="1029" w:name="_Toc3566460"/>
      <w:bookmarkStart w:id="1030" w:name="_Toc34736238"/>
      <w:bookmarkStart w:id="1031" w:name="_Toc34747461"/>
      <w:r>
        <w:t xml:space="preserve">Table </w:t>
      </w:r>
      <w:r w:rsidR="00ED469A">
        <w:fldChar w:fldCharType="begin"/>
      </w:r>
      <w:r w:rsidR="00ED469A">
        <w:instrText xml:space="preserve"> SEQ Table \* ARABIC </w:instrText>
      </w:r>
      <w:r w:rsidR="00ED469A">
        <w:fldChar w:fldCharType="separate"/>
      </w:r>
      <w:r w:rsidR="00576EAE">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29"/>
      <w:bookmarkEnd w:id="1030"/>
      <w:bookmarkEnd w:id="103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032" w:name="_Toc428456268"/>
      <w:bookmarkStart w:id="1033" w:name="_Toc428537231"/>
      <w:bookmarkStart w:id="1034" w:name="_Toc428969550"/>
      <w:bookmarkStart w:id="1035" w:name="_Toc429052941"/>
      <w:bookmarkStart w:id="1036" w:name="_Toc413359595"/>
      <w:bookmarkStart w:id="1037" w:name="_Toc3556987"/>
      <w:bookmarkStart w:id="1038" w:name="_Toc34736007"/>
      <w:bookmarkStart w:id="1039" w:name="_Toc34747237"/>
      <w:bookmarkEnd w:id="1032"/>
      <w:bookmarkEnd w:id="1033"/>
      <w:bookmarkEnd w:id="1034"/>
      <w:bookmarkEnd w:id="1035"/>
      <w:r>
        <w:t>Nut</w:t>
      </w:r>
      <w:bookmarkEnd w:id="1036"/>
      <w:bookmarkEnd w:id="1037"/>
      <w:bookmarkEnd w:id="1038"/>
      <w:bookmarkEnd w:id="103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0CC0A0F" w:rsidR="002E60CB" w:rsidRDefault="002E60CB" w:rsidP="00E7538E">
      <w:pPr>
        <w:pStyle w:val="Caption"/>
        <w:spacing w:before="120"/>
        <w:rPr>
          <w:rStyle w:val="elementdeftypeChar"/>
          <w:b/>
        </w:rPr>
      </w:pPr>
      <w:bookmarkStart w:id="1040" w:name="_Toc3566461"/>
      <w:bookmarkStart w:id="1041" w:name="_Toc34736239"/>
      <w:bookmarkStart w:id="1042" w:name="_Toc34747462"/>
      <w:r w:rsidRPr="009158D1">
        <w:t xml:space="preserve">Table </w:t>
      </w:r>
      <w:r w:rsidR="00ED469A">
        <w:fldChar w:fldCharType="begin"/>
      </w:r>
      <w:r w:rsidR="00ED469A">
        <w:instrText xml:space="preserve"> SEQ Table \* ARABIC </w:instrText>
      </w:r>
      <w:r w:rsidR="00ED469A">
        <w:fldChar w:fldCharType="separate"/>
      </w:r>
      <w:r w:rsidR="00576EAE">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40"/>
      <w:bookmarkEnd w:id="1041"/>
      <w:bookmarkEnd w:id="104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7E1F7F0" w:rsidR="002E60CB" w:rsidRDefault="002E60CB" w:rsidP="00E7538E">
      <w:pPr>
        <w:pStyle w:val="Caption"/>
        <w:spacing w:before="120"/>
      </w:pPr>
      <w:bookmarkStart w:id="1043" w:name="_Toc3566462"/>
      <w:bookmarkStart w:id="1044" w:name="_Toc34736240"/>
      <w:bookmarkStart w:id="1045" w:name="_Toc34747463"/>
      <w:r w:rsidRPr="009158D1">
        <w:t xml:space="preserve">Table </w:t>
      </w:r>
      <w:r w:rsidR="00ED469A">
        <w:fldChar w:fldCharType="begin"/>
      </w:r>
      <w:r w:rsidR="00ED469A">
        <w:instrText xml:space="preserve"> SEQ Table \* ARABIC </w:instrText>
      </w:r>
      <w:r w:rsidR="00ED469A">
        <w:fldChar w:fldCharType="separate"/>
      </w:r>
      <w:r w:rsidR="00576EAE">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3"/>
      <w:bookmarkEnd w:id="1044"/>
      <w:bookmarkEnd w:id="104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046" w:name="_Toc428456270"/>
      <w:bookmarkStart w:id="1047" w:name="_Toc428537233"/>
      <w:bookmarkStart w:id="1048" w:name="_Toc428969552"/>
      <w:bookmarkStart w:id="1049" w:name="_Toc429052943"/>
      <w:bookmarkStart w:id="1050" w:name="_Toc413359596"/>
      <w:bookmarkStart w:id="1051" w:name="_Toc3556988"/>
      <w:bookmarkStart w:id="1052" w:name="_Toc34736008"/>
      <w:bookmarkStart w:id="1053" w:name="_Toc34747238"/>
      <w:bookmarkStart w:id="1054" w:name="_Ref401160443"/>
      <w:bookmarkStart w:id="1055" w:name="_Ref401160449"/>
      <w:bookmarkStart w:id="1056" w:name="_Ref401160453"/>
      <w:bookmarkEnd w:id="1046"/>
      <w:bookmarkEnd w:id="1047"/>
      <w:bookmarkEnd w:id="1048"/>
      <w:bookmarkEnd w:id="1049"/>
      <w:r w:rsidRPr="00226A3F">
        <w:t>Bolt</w:t>
      </w:r>
      <w:bookmarkEnd w:id="1050"/>
      <w:bookmarkEnd w:id="1051"/>
      <w:bookmarkEnd w:id="1052"/>
      <w:bookmarkEnd w:id="1053"/>
      <w:r w:rsidRPr="00226A3F">
        <w:t xml:space="preserve"> </w:t>
      </w:r>
      <w:bookmarkEnd w:id="1054"/>
      <w:bookmarkEnd w:id="1055"/>
      <w:bookmarkEnd w:id="105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32C2DA9" w:rsidR="002E60CB" w:rsidRDefault="002E60CB" w:rsidP="002474EA">
      <w:pPr>
        <w:pStyle w:val="Caption"/>
        <w:spacing w:before="120"/>
      </w:pPr>
      <w:bookmarkStart w:id="1057" w:name="_Toc3566463"/>
      <w:bookmarkStart w:id="1058" w:name="_Toc34736241"/>
      <w:bookmarkStart w:id="1059" w:name="_Toc34747464"/>
      <w:r>
        <w:t xml:space="preserve">Table </w:t>
      </w:r>
      <w:r w:rsidR="00ED469A">
        <w:fldChar w:fldCharType="begin"/>
      </w:r>
      <w:r w:rsidR="00ED469A">
        <w:instrText xml:space="preserve"> SEQ Table \* ARABIC </w:instrText>
      </w:r>
      <w:r w:rsidR="00ED469A">
        <w:fldChar w:fldCharType="separate"/>
      </w:r>
      <w:r w:rsidR="00576EAE">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57"/>
      <w:bookmarkEnd w:id="1058"/>
      <w:bookmarkEnd w:id="1059"/>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CD950A8" w:rsidR="002E60CB" w:rsidRDefault="002E60CB" w:rsidP="002474EA">
      <w:pPr>
        <w:pStyle w:val="Caption"/>
        <w:spacing w:before="120"/>
      </w:pPr>
      <w:bookmarkStart w:id="1060" w:name="_Toc3566464"/>
      <w:bookmarkStart w:id="1061" w:name="_Toc34736242"/>
      <w:bookmarkStart w:id="1062" w:name="_Toc34747465"/>
      <w:r>
        <w:lastRenderedPageBreak/>
        <w:t xml:space="preserve">Table </w:t>
      </w:r>
      <w:r w:rsidR="00ED469A">
        <w:fldChar w:fldCharType="begin"/>
      </w:r>
      <w:r w:rsidR="00ED469A">
        <w:instrText xml:space="preserve"> SEQ Table \* ARABIC </w:instrText>
      </w:r>
      <w:r w:rsidR="00ED469A">
        <w:fldChar w:fldCharType="separate"/>
      </w:r>
      <w:r w:rsidR="00576EAE">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60"/>
      <w:bookmarkEnd w:id="1061"/>
      <w:bookmarkEnd w:id="106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063" w:name="_Toc428456272"/>
      <w:bookmarkStart w:id="1064" w:name="_Toc428537235"/>
      <w:bookmarkStart w:id="1065" w:name="_Toc428969554"/>
      <w:bookmarkStart w:id="1066" w:name="_Toc429052945"/>
      <w:bookmarkStart w:id="1067" w:name="_Toc3556989"/>
      <w:bookmarkStart w:id="1068" w:name="_Toc34736009"/>
      <w:bookmarkStart w:id="1069" w:name="_Toc34747239"/>
      <w:bookmarkEnd w:id="1063"/>
      <w:bookmarkEnd w:id="1064"/>
      <w:bookmarkEnd w:id="1065"/>
      <w:bookmarkEnd w:id="1066"/>
      <w:r>
        <w:t>Possible Bolt and Screw Assemblies</w:t>
      </w:r>
      <w:bookmarkEnd w:id="1067"/>
      <w:bookmarkEnd w:id="1068"/>
      <w:bookmarkEnd w:id="106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070" w:name="_Toc3557101"/>
      <w:bookmarkStart w:id="1071" w:name="_Toc34736126"/>
      <w:bookmarkStart w:id="1072" w:name="_Toc34747352"/>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070"/>
      <w:bookmarkEnd w:id="1071"/>
      <w:bookmarkEnd w:id="107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073" w:name="_Ref3568949"/>
      <w:bookmarkStart w:id="1074" w:name="_Toc3557102"/>
      <w:bookmarkStart w:id="1075" w:name="_Ref3568942"/>
      <w:bookmarkStart w:id="1076" w:name="_Toc34736127"/>
      <w:bookmarkStart w:id="1077" w:name="_Toc34747353"/>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073"/>
      <w:r>
        <w:t>: Bolt with free nut</w:t>
      </w:r>
      <w:bookmarkEnd w:id="1074"/>
      <w:bookmarkEnd w:id="1075"/>
      <w:bookmarkEnd w:id="1076"/>
      <w:bookmarkEnd w:id="1077"/>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078" w:name="_Ref3568964"/>
      <w:bookmarkStart w:id="1079" w:name="_Toc3557103"/>
      <w:bookmarkStart w:id="1080" w:name="_Toc34736128"/>
      <w:bookmarkStart w:id="1081" w:name="_Toc34747354"/>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078"/>
      <w:r>
        <w:t>: Screw</w:t>
      </w:r>
      <w:bookmarkEnd w:id="1079"/>
      <w:bookmarkEnd w:id="1080"/>
      <w:bookmarkEnd w:id="108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082" w:name="_Toc3557104"/>
      <w:bookmarkStart w:id="1083" w:name="_Toc34736129"/>
      <w:bookmarkStart w:id="1084" w:name="_Toc34747355"/>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082"/>
      <w:bookmarkEnd w:id="1083"/>
      <w:bookmarkEnd w:id="108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085" w:name="_Toc3557105"/>
      <w:bookmarkStart w:id="1086" w:name="_Toc34736130"/>
      <w:bookmarkStart w:id="1087" w:name="_Toc34747356"/>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085"/>
      <w:bookmarkEnd w:id="1086"/>
      <w:bookmarkEnd w:id="108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088" w:name="_Toc428456274"/>
      <w:bookmarkStart w:id="1089" w:name="_Toc428537237"/>
      <w:bookmarkStart w:id="1090" w:name="_Toc428969556"/>
      <w:bookmarkStart w:id="1091" w:name="_Toc429052947"/>
      <w:bookmarkStart w:id="1092" w:name="_Toc428456275"/>
      <w:bookmarkStart w:id="1093" w:name="_Toc428537238"/>
      <w:bookmarkStart w:id="1094" w:name="_Toc428969557"/>
      <w:bookmarkStart w:id="1095" w:name="_Toc429052948"/>
      <w:bookmarkStart w:id="1096" w:name="_Toc413359597"/>
      <w:bookmarkStart w:id="1097" w:name="_Toc3556990"/>
      <w:bookmarkStart w:id="1098" w:name="_Toc34736010"/>
      <w:bookmarkStart w:id="1099" w:name="_Toc34747240"/>
      <w:bookmarkEnd w:id="1088"/>
      <w:bookmarkEnd w:id="1089"/>
      <w:bookmarkEnd w:id="1090"/>
      <w:bookmarkEnd w:id="1091"/>
      <w:bookmarkEnd w:id="1092"/>
      <w:bookmarkEnd w:id="1093"/>
      <w:bookmarkEnd w:id="1094"/>
      <w:bookmarkEnd w:id="1095"/>
      <w:r w:rsidRPr="00226A3F">
        <w:t>Screw</w:t>
      </w:r>
      <w:bookmarkEnd w:id="1096"/>
      <w:bookmarkEnd w:id="1097"/>
      <w:bookmarkEnd w:id="1098"/>
      <w:bookmarkEnd w:id="109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C10470" w:rsidR="002E60CB" w:rsidRDefault="002E60CB" w:rsidP="00E62DBF">
      <w:pPr>
        <w:pStyle w:val="Caption"/>
        <w:spacing w:before="120"/>
      </w:pPr>
      <w:bookmarkStart w:id="1100" w:name="_Toc3566465"/>
      <w:bookmarkStart w:id="1101" w:name="_Toc34736243"/>
      <w:bookmarkStart w:id="1102" w:name="_Toc34747466"/>
      <w:r>
        <w:t xml:space="preserve">Table </w:t>
      </w:r>
      <w:r w:rsidR="00ED469A">
        <w:fldChar w:fldCharType="begin"/>
      </w:r>
      <w:r w:rsidR="00ED469A">
        <w:instrText xml:space="preserve"> SEQ Table \* ARABIC </w:instrText>
      </w:r>
      <w:r w:rsidR="00ED469A">
        <w:fldChar w:fldCharType="separate"/>
      </w:r>
      <w:r w:rsidR="00576EAE">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00"/>
      <w:bookmarkEnd w:id="1101"/>
      <w:bookmarkEnd w:id="1102"/>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3A7A2C3" w:rsidR="00003FF9" w:rsidRDefault="00003FF9" w:rsidP="00003FF9">
      <w:pPr>
        <w:pStyle w:val="Caption"/>
        <w:spacing w:before="120"/>
        <w:rPr>
          <w:rStyle w:val="elementdeftypeChar"/>
          <w:b/>
        </w:rPr>
      </w:pPr>
      <w:bookmarkStart w:id="1103" w:name="_Toc3566466"/>
      <w:bookmarkStart w:id="1104" w:name="_Toc34736244"/>
      <w:bookmarkStart w:id="1105" w:name="_Toc34747467"/>
      <w:r>
        <w:t xml:space="preserve">Table </w:t>
      </w:r>
      <w:r w:rsidR="00ED469A">
        <w:fldChar w:fldCharType="begin"/>
      </w:r>
      <w:r w:rsidR="00ED469A">
        <w:instrText xml:space="preserve"> SEQ Table \* ARABIC </w:instrText>
      </w:r>
      <w:r w:rsidR="00ED469A">
        <w:fldChar w:fldCharType="separate"/>
      </w:r>
      <w:r w:rsidR="00576EAE">
        <w:rPr>
          <w:noProof/>
        </w:rPr>
        <w:t>58</w:t>
      </w:r>
      <w:r w:rsidR="00ED469A">
        <w:fldChar w:fldCharType="end"/>
      </w:r>
      <w:r>
        <w:t xml:space="preserve">: </w:t>
      </w:r>
      <w:r w:rsidRPr="00003FF9">
        <w:t xml:space="preserve">Nested elements of element </w:t>
      </w:r>
      <w:r w:rsidRPr="00003FF9">
        <w:rPr>
          <w:rStyle w:val="elementdeftypeChar"/>
          <w:b/>
        </w:rPr>
        <w:t>&lt;screw/&gt;</w:t>
      </w:r>
      <w:bookmarkEnd w:id="1103"/>
      <w:bookmarkEnd w:id="1104"/>
      <w:bookmarkEnd w:id="110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06" w:name="_Toc3556991"/>
      <w:bookmarkStart w:id="1107" w:name="_Toc34736011"/>
      <w:bookmarkStart w:id="1108" w:name="_Toc34747241"/>
      <w:r>
        <w:t>7.5.7.1 Flow Drilled Screws</w:t>
      </w:r>
      <w:r w:rsidR="00EF4929">
        <w:t xml:space="preserve"> (FDS)</w:t>
      </w:r>
      <w:bookmarkEnd w:id="1106"/>
      <w:bookmarkEnd w:id="1107"/>
      <w:bookmarkEnd w:id="1108"/>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FD5AF9D" w:rsidR="005C50FA" w:rsidRPr="00EF4929" w:rsidRDefault="00E7532E" w:rsidP="005C50FA">
      <w:pPr>
        <w:pStyle w:val="Normal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109" w:name="_Toc3557106"/>
      <w:bookmarkStart w:id="1110" w:name="_Toc34736131"/>
      <w:bookmarkStart w:id="1111" w:name="_Toc34747357"/>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109"/>
      <w:bookmarkEnd w:id="1110"/>
      <w:bookmarkEnd w:id="1111"/>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112" w:name="_Toc3557107"/>
      <w:bookmarkStart w:id="1113" w:name="_Toc34736132"/>
      <w:bookmarkStart w:id="1114" w:name="_Toc34747358"/>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112"/>
      <w:bookmarkEnd w:id="1113"/>
      <w:bookmarkEnd w:id="1114"/>
    </w:p>
    <w:p w14:paraId="436498E1" w14:textId="564B62AE"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26B03B3" w:rsidR="001E3E2A" w:rsidRDefault="001E3E2A" w:rsidP="0059565B">
      <w:pPr>
        <w:pStyle w:val="Caption"/>
        <w:spacing w:before="120"/>
        <w:rPr>
          <w:rFonts w:cs="Calibri"/>
          <w:szCs w:val="22"/>
          <w:lang w:eastAsia="en-GB"/>
        </w:rPr>
      </w:pPr>
      <w:bookmarkStart w:id="1115" w:name="_Toc3566467"/>
      <w:bookmarkStart w:id="1116" w:name="_Toc34736245"/>
      <w:bookmarkStart w:id="1117" w:name="_Toc34747468"/>
      <w:r>
        <w:t xml:space="preserve">Table </w:t>
      </w:r>
      <w:r w:rsidR="00ED469A">
        <w:fldChar w:fldCharType="begin"/>
      </w:r>
      <w:r w:rsidR="00ED469A">
        <w:instrText xml:space="preserve"> SEQ Table \* ARABIC </w:instrText>
      </w:r>
      <w:r w:rsidR="00ED469A">
        <w:fldChar w:fldCharType="separate"/>
      </w:r>
      <w:r w:rsidR="00576EAE">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15"/>
      <w:bookmarkEnd w:id="1116"/>
      <w:bookmarkEnd w:id="1117"/>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118" w:name="_Toc3557108"/>
      <w:bookmarkStart w:id="1119" w:name="_Toc34736133"/>
      <w:bookmarkStart w:id="1120" w:name="_Toc34747359"/>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118"/>
      <w:bookmarkEnd w:id="1119"/>
      <w:bookmarkEnd w:id="1120"/>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121" w:name="_Toc3557109"/>
      <w:bookmarkStart w:id="1122" w:name="_Toc34736134"/>
      <w:bookmarkStart w:id="1123" w:name="_Toc34747360"/>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121"/>
      <w:bookmarkEnd w:id="1122"/>
      <w:bookmarkEnd w:id="112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124" w:name="_Toc413359598"/>
      <w:bookmarkStart w:id="1125" w:name="_Toc3556992"/>
      <w:bookmarkStart w:id="1126" w:name="_Toc34736012"/>
      <w:bookmarkStart w:id="1127" w:name="_Toc34747242"/>
      <w:r w:rsidRPr="000F30B3">
        <w:t>Gum Drops</w:t>
      </w:r>
      <w:bookmarkEnd w:id="1124"/>
      <w:bookmarkEnd w:id="1125"/>
      <w:bookmarkEnd w:id="1126"/>
      <w:bookmarkEnd w:id="112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05F70D5C" w:rsidR="00D43112" w:rsidRPr="00226A3F" w:rsidRDefault="001003F7" w:rsidP="001003F7">
      <w:pPr>
        <w:pStyle w:val="Caption"/>
        <w:spacing w:before="120" w:after="60"/>
      </w:pPr>
      <w:bookmarkStart w:id="1128" w:name="_Toc3566468"/>
      <w:bookmarkStart w:id="1129" w:name="_Toc34736246"/>
      <w:bookmarkStart w:id="1130" w:name="_Toc34747469"/>
      <w:r>
        <w:t xml:space="preserve">Table </w:t>
      </w:r>
      <w:r w:rsidR="00ED469A">
        <w:fldChar w:fldCharType="begin"/>
      </w:r>
      <w:r w:rsidR="00ED469A">
        <w:instrText xml:space="preserve"> SEQ Table \* ARABIC </w:instrText>
      </w:r>
      <w:r w:rsidR="00ED469A">
        <w:fldChar w:fldCharType="separate"/>
      </w:r>
      <w:r w:rsidR="00576EAE">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28"/>
      <w:bookmarkEnd w:id="1129"/>
      <w:bookmarkEnd w:id="113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11104CA" w:rsidR="002E60CB" w:rsidRDefault="002E60CB" w:rsidP="001003F7">
      <w:pPr>
        <w:pStyle w:val="Caption"/>
        <w:spacing w:before="60"/>
      </w:pPr>
      <w:bookmarkStart w:id="1131" w:name="_Toc3566469"/>
      <w:bookmarkStart w:id="1132" w:name="_Toc34736247"/>
      <w:bookmarkStart w:id="1133" w:name="_Toc34747470"/>
      <w:r>
        <w:lastRenderedPageBreak/>
        <w:t xml:space="preserve">Table </w:t>
      </w:r>
      <w:r w:rsidR="00ED469A">
        <w:fldChar w:fldCharType="begin"/>
      </w:r>
      <w:r w:rsidR="00ED469A">
        <w:instrText xml:space="preserve"> SEQ Table \* ARABIC </w:instrText>
      </w:r>
      <w:r w:rsidR="00ED469A">
        <w:fldChar w:fldCharType="separate"/>
      </w:r>
      <w:r w:rsidR="00576EAE">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31"/>
      <w:bookmarkEnd w:id="1132"/>
      <w:bookmarkEnd w:id="1133"/>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134" w:name="_Toc428456279"/>
      <w:bookmarkStart w:id="1135" w:name="_Toc3556993"/>
      <w:bookmarkStart w:id="1136" w:name="_Toc34736013"/>
      <w:bookmarkStart w:id="1137" w:name="_Toc34747243"/>
      <w:bookmarkEnd w:id="1134"/>
      <w:r>
        <w:t>Clinches</w:t>
      </w:r>
      <w:bookmarkEnd w:id="1135"/>
      <w:bookmarkEnd w:id="1136"/>
      <w:bookmarkEnd w:id="113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138" w:name="_Toc3557110"/>
      <w:bookmarkStart w:id="1139" w:name="_Toc34736135"/>
      <w:bookmarkStart w:id="1140" w:name="_Toc34747361"/>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138"/>
      <w:bookmarkEnd w:id="1139"/>
      <w:bookmarkEnd w:id="114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141" w:name="_Ref428794448"/>
      <w:bookmarkStart w:id="1142" w:name="_Ref428794398"/>
      <w:bookmarkStart w:id="1143" w:name="_Toc3557111"/>
      <w:bookmarkStart w:id="1144" w:name="_Toc34736136"/>
      <w:bookmarkStart w:id="1145" w:name="_Toc34747362"/>
      <w:r>
        <w:t xml:space="preserve">Figure </w:t>
      </w:r>
      <w:r>
        <w:fldChar w:fldCharType="begin"/>
      </w:r>
      <w:r>
        <w:instrText xml:space="preserve"> SEQ Figure \* ARABIC </w:instrText>
      </w:r>
      <w:r>
        <w:fldChar w:fldCharType="separate"/>
      </w:r>
      <w:r w:rsidR="00576EAE">
        <w:rPr>
          <w:noProof/>
        </w:rPr>
        <w:t>34</w:t>
      </w:r>
      <w:r>
        <w:fldChar w:fldCharType="end"/>
      </w:r>
      <w:bookmarkEnd w:id="1141"/>
      <w:r>
        <w:t xml:space="preserve">: </w:t>
      </w:r>
      <w:r w:rsidRPr="00D67DC2">
        <w:t>Clinch Joint Dimensions</w:t>
      </w:r>
      <w:bookmarkEnd w:id="1142"/>
      <w:bookmarkEnd w:id="1143"/>
      <w:bookmarkEnd w:id="1144"/>
      <w:bookmarkEnd w:id="114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146" w:name="_Ref428798660"/>
      <w:bookmarkStart w:id="1147" w:name="_Toc3557112"/>
      <w:bookmarkStart w:id="1148" w:name="_Toc34736137"/>
      <w:bookmarkStart w:id="1149" w:name="_Toc34747363"/>
      <w:r>
        <w:t xml:space="preserve">Figure </w:t>
      </w:r>
      <w:r>
        <w:fldChar w:fldCharType="begin"/>
      </w:r>
      <w:r>
        <w:instrText xml:space="preserve"> SEQ Figure \* ARABIC </w:instrText>
      </w:r>
      <w:r>
        <w:fldChar w:fldCharType="separate"/>
      </w:r>
      <w:r w:rsidR="00576EAE">
        <w:rPr>
          <w:noProof/>
        </w:rPr>
        <w:t>35</w:t>
      </w:r>
      <w:r>
        <w:fldChar w:fldCharType="end"/>
      </w:r>
      <w:bookmarkEnd w:id="1146"/>
      <w:r>
        <w:t>: TOX (left) and BTM’s Tog-L-Loc system</w:t>
      </w:r>
      <w:r>
        <w:rPr>
          <w:rStyle w:val="FootnoteReference"/>
        </w:rPr>
        <w:footnoteReference w:id="17"/>
      </w:r>
      <w:bookmarkEnd w:id="1147"/>
      <w:bookmarkEnd w:id="1148"/>
      <w:bookmarkEnd w:id="114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596D6240" w:rsidR="00D3072A" w:rsidRDefault="00D3072A" w:rsidP="00D3072A">
      <w:pPr>
        <w:pStyle w:val="Caption"/>
        <w:spacing w:before="120"/>
        <w:rPr>
          <w:rStyle w:val="elementdeftypeChar"/>
          <w:b/>
        </w:rPr>
      </w:pPr>
      <w:bookmarkStart w:id="1150" w:name="_Toc3566470"/>
      <w:bookmarkStart w:id="1151" w:name="_Toc34736248"/>
      <w:bookmarkStart w:id="1152" w:name="_Toc34747471"/>
      <w:r>
        <w:t xml:space="preserve">Table </w:t>
      </w:r>
      <w:r w:rsidR="00ED469A">
        <w:fldChar w:fldCharType="begin"/>
      </w:r>
      <w:r w:rsidR="00ED469A">
        <w:instrText xml:space="preserve"> SEQ Table \* ARABIC </w:instrText>
      </w:r>
      <w:r w:rsidR="00ED469A">
        <w:fldChar w:fldCharType="separate"/>
      </w:r>
      <w:r w:rsidR="00576EAE">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50"/>
      <w:bookmarkEnd w:id="1151"/>
      <w:bookmarkEnd w:id="115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5FA4CFB" w:rsidR="007D0EA8" w:rsidRDefault="006239BA" w:rsidP="006239BA">
      <w:pPr>
        <w:pStyle w:val="Caption"/>
        <w:spacing w:before="120"/>
      </w:pPr>
      <w:bookmarkStart w:id="1153" w:name="_Toc3566471"/>
      <w:bookmarkStart w:id="1154" w:name="_Toc34736249"/>
      <w:bookmarkStart w:id="1155" w:name="_Toc34747472"/>
      <w:r>
        <w:t xml:space="preserve">Table </w:t>
      </w:r>
      <w:r w:rsidR="00ED469A">
        <w:fldChar w:fldCharType="begin"/>
      </w:r>
      <w:r w:rsidR="00ED469A">
        <w:instrText xml:space="preserve"> SEQ Table \* ARABIC </w:instrText>
      </w:r>
      <w:r w:rsidR="00ED469A">
        <w:fldChar w:fldCharType="separate"/>
      </w:r>
      <w:r w:rsidR="00576EAE">
        <w:rPr>
          <w:noProof/>
        </w:rPr>
        <w:t>63</w:t>
      </w:r>
      <w:r w:rsidR="00ED469A">
        <w:fldChar w:fldCharType="end"/>
      </w:r>
      <w:r>
        <w:t xml:space="preserve">: Attributes of </w:t>
      </w:r>
      <w:r w:rsidR="00945D04">
        <w:t xml:space="preserve">element </w:t>
      </w:r>
      <w:r w:rsidRPr="006239BA">
        <w:rPr>
          <w:rStyle w:val="elementdeftypeChar"/>
          <w:b/>
        </w:rPr>
        <w:t>&lt;clinch/&gt;</w:t>
      </w:r>
      <w:bookmarkEnd w:id="1153"/>
      <w:bookmarkEnd w:id="1154"/>
      <w:bookmarkEnd w:id="1155"/>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E7532E" w:rsidP="00F52C26">
      <w:pPr>
        <w:pStyle w:val="ListParagraph"/>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 xml:space="preserve">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proofErr w:type="gramEnd"/>
      <w:r w:rsidR="00276BF4" w:rsidRPr="00276BF4">
        <w:rPr>
          <w:lang w:val="en-US"/>
        </w:rPr>
        <w:t>.</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FFD9D3B" w:rsidR="004B1D32" w:rsidRDefault="00BF4695" w:rsidP="00BF4695">
      <w:pPr>
        <w:pStyle w:val="Caption"/>
        <w:tabs>
          <w:tab w:val="center" w:pos="4535"/>
          <w:tab w:val="left" w:pos="7349"/>
        </w:tabs>
        <w:spacing w:before="120"/>
        <w:jc w:val="left"/>
        <w:rPr>
          <w:rStyle w:val="elementdeftypeChar"/>
          <w:b/>
        </w:rPr>
      </w:pPr>
      <w:r>
        <w:tab/>
      </w:r>
      <w:bookmarkStart w:id="1156" w:name="_Toc3566472"/>
      <w:bookmarkStart w:id="1157" w:name="_Toc34736250"/>
      <w:bookmarkStart w:id="1158" w:name="_Toc34747473"/>
      <w:r w:rsidR="0097183B">
        <w:t xml:space="preserve">Table </w:t>
      </w:r>
      <w:r w:rsidR="00ED469A">
        <w:fldChar w:fldCharType="begin"/>
      </w:r>
      <w:r w:rsidR="00ED469A">
        <w:instrText xml:space="preserve"> SEQ Table \* ARABIC </w:instrText>
      </w:r>
      <w:r w:rsidR="00ED469A">
        <w:fldChar w:fldCharType="separate"/>
      </w:r>
      <w:r w:rsidR="00576EAE">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56"/>
      <w:bookmarkEnd w:id="1157"/>
      <w:bookmarkEnd w:id="115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159" w:name="_Toc3556994"/>
      <w:bookmarkStart w:id="1160" w:name="_Toc34736014"/>
      <w:bookmarkStart w:id="1161" w:name="_Toc34747244"/>
      <w:r w:rsidRPr="00BF4695">
        <w:t>Heat Stakes / Thermal Stakes</w:t>
      </w:r>
      <w:bookmarkEnd w:id="1159"/>
      <w:bookmarkEnd w:id="1160"/>
      <w:bookmarkEnd w:id="116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E7532E"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162" w:name="_Toc3557113"/>
      <w:bookmarkStart w:id="1163" w:name="_Toc34736138"/>
      <w:bookmarkStart w:id="1164" w:name="_Toc34747364"/>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162"/>
      <w:bookmarkEnd w:id="1163"/>
      <w:bookmarkEnd w:id="116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057F3D1E" w:rsidR="004D4A4B" w:rsidRDefault="004D4A4B" w:rsidP="004D4A4B">
      <w:pPr>
        <w:pStyle w:val="Caption"/>
        <w:spacing w:before="120"/>
        <w:rPr>
          <w:rStyle w:val="elementdeftypeChar"/>
          <w:b/>
        </w:rPr>
      </w:pPr>
      <w:bookmarkStart w:id="1165" w:name="_Toc3566473"/>
      <w:bookmarkStart w:id="1166" w:name="_Toc34736251"/>
      <w:bookmarkStart w:id="1167" w:name="_Toc34747474"/>
      <w:r>
        <w:t xml:space="preserve">Table </w:t>
      </w:r>
      <w:r w:rsidR="00ED469A">
        <w:fldChar w:fldCharType="begin"/>
      </w:r>
      <w:r w:rsidR="00ED469A">
        <w:instrText xml:space="preserve"> SEQ Table \* ARABIC </w:instrText>
      </w:r>
      <w:r w:rsidR="00ED469A">
        <w:fldChar w:fldCharType="separate"/>
      </w:r>
      <w:r w:rsidR="00576EAE">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65"/>
      <w:bookmarkEnd w:id="1166"/>
      <w:bookmarkEnd w:id="116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576C752" w:rsidR="004D4A4B" w:rsidRDefault="004D4A4B" w:rsidP="004D4A4B">
      <w:pPr>
        <w:pStyle w:val="Caption"/>
        <w:spacing w:before="120"/>
      </w:pPr>
      <w:bookmarkStart w:id="1168" w:name="_Toc3566474"/>
      <w:bookmarkStart w:id="1169" w:name="_Toc34736252"/>
      <w:bookmarkStart w:id="1170" w:name="_Toc34747475"/>
      <w:r>
        <w:t xml:space="preserve">Table </w:t>
      </w:r>
      <w:r w:rsidR="00ED469A">
        <w:fldChar w:fldCharType="begin"/>
      </w:r>
      <w:r w:rsidR="00ED469A">
        <w:instrText xml:space="preserve"> SEQ Table \* ARABIC </w:instrText>
      </w:r>
      <w:r w:rsidR="00ED469A">
        <w:fldChar w:fldCharType="separate"/>
      </w:r>
      <w:r w:rsidR="00576EAE">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68"/>
      <w:bookmarkEnd w:id="1169"/>
      <w:bookmarkEnd w:id="1170"/>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171" w:name="_Toc3556995"/>
      <w:bookmarkStart w:id="1172" w:name="_Toc34736015"/>
      <w:bookmarkStart w:id="1173" w:name="_Toc34747245"/>
      <w:r>
        <w:t>Clips/</w:t>
      </w:r>
      <w:r w:rsidR="00BF4695" w:rsidRPr="00BF4695">
        <w:t>Snap Joints</w:t>
      </w:r>
      <w:bookmarkEnd w:id="1171"/>
      <w:bookmarkEnd w:id="1172"/>
      <w:bookmarkEnd w:id="117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174" w:name="_Toc3557114"/>
      <w:bookmarkStart w:id="1175" w:name="_Toc34736139"/>
      <w:bookmarkStart w:id="1176" w:name="_Toc34747365"/>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174"/>
      <w:r w:rsidR="00194316">
        <w:t>"</w:t>
      </w:r>
      <w:bookmarkEnd w:id="1175"/>
      <w:bookmarkEnd w:id="1176"/>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177" w:name="_Toc3557115"/>
      <w:bookmarkStart w:id="1178" w:name="_Toc34736140"/>
      <w:bookmarkStart w:id="1179" w:name="_Toc34747366"/>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177"/>
      <w:bookmarkEnd w:id="1178"/>
      <w:bookmarkEnd w:id="1179"/>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180" w:name="_Toc3557116"/>
      <w:bookmarkStart w:id="1181" w:name="_Ref7727027"/>
      <w:bookmarkStart w:id="1182" w:name="_Toc34736141"/>
      <w:bookmarkStart w:id="1183" w:name="_Toc34747367"/>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180"/>
      <w:bookmarkEnd w:id="1181"/>
      <w:bookmarkEnd w:id="1182"/>
      <w:bookmarkEnd w:id="118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184" w:name="_Toc3557117"/>
      <w:bookmarkStart w:id="1185" w:name="_Toc34736142"/>
      <w:bookmarkStart w:id="1186" w:name="_Toc34747368"/>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184"/>
      <w:bookmarkEnd w:id="1185"/>
      <w:bookmarkEnd w:id="118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36623F93" w:rsidR="00193D97" w:rsidRDefault="00193D97" w:rsidP="00193D97">
      <w:pPr>
        <w:pStyle w:val="Caption"/>
        <w:spacing w:before="120"/>
        <w:rPr>
          <w:rStyle w:val="elementdeftypeChar"/>
          <w:b/>
        </w:rPr>
      </w:pPr>
      <w:bookmarkStart w:id="1187" w:name="_Toc3566475"/>
      <w:bookmarkStart w:id="1188" w:name="_Toc34736253"/>
      <w:bookmarkStart w:id="1189" w:name="_Toc34747476"/>
      <w:r>
        <w:t xml:space="preserve">Table </w:t>
      </w:r>
      <w:r w:rsidR="00ED469A">
        <w:fldChar w:fldCharType="begin"/>
      </w:r>
      <w:r w:rsidR="00ED469A">
        <w:instrText xml:space="preserve"> SEQ Table \* ARABIC </w:instrText>
      </w:r>
      <w:r w:rsidR="00ED469A">
        <w:fldChar w:fldCharType="separate"/>
      </w:r>
      <w:r w:rsidR="00576EAE">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87"/>
      <w:bookmarkEnd w:id="1188"/>
      <w:bookmarkEnd w:id="118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28759EB" w:rsidR="00193D97" w:rsidRDefault="00AB39CF" w:rsidP="00AB39CF">
      <w:pPr>
        <w:pStyle w:val="Caption"/>
        <w:spacing w:before="120"/>
        <w:rPr>
          <w:rStyle w:val="elementdeftypeChar"/>
          <w:b/>
        </w:rPr>
      </w:pPr>
      <w:bookmarkStart w:id="1190" w:name="_Toc3566476"/>
      <w:bookmarkStart w:id="1191" w:name="_Toc34736254"/>
      <w:bookmarkStart w:id="1192" w:name="_Toc34747477"/>
      <w:r>
        <w:t xml:space="preserve">Table </w:t>
      </w:r>
      <w:r w:rsidR="00ED469A">
        <w:fldChar w:fldCharType="begin"/>
      </w:r>
      <w:r w:rsidR="00ED469A">
        <w:instrText xml:space="preserve"> SEQ Table \* ARABIC </w:instrText>
      </w:r>
      <w:r w:rsidR="00ED469A">
        <w:fldChar w:fldCharType="separate"/>
      </w:r>
      <w:r w:rsidR="00576EAE">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90"/>
      <w:bookmarkEnd w:id="1191"/>
      <w:bookmarkEnd w:id="1192"/>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2A61A5E" w:rsidR="00BB135A" w:rsidRDefault="00BB135A" w:rsidP="007A41AC">
      <w:pPr>
        <w:pStyle w:val="Caption"/>
        <w:spacing w:before="120"/>
        <w:rPr>
          <w:rStyle w:val="elementdeftypeChar"/>
          <w:b/>
        </w:rPr>
      </w:pPr>
      <w:bookmarkStart w:id="1193" w:name="_Toc3566477"/>
      <w:bookmarkStart w:id="1194" w:name="_Toc34736255"/>
      <w:bookmarkStart w:id="1195" w:name="_Toc34747478"/>
      <w:r w:rsidRPr="00BB135A">
        <w:t xml:space="preserve">Table </w:t>
      </w:r>
      <w:r w:rsidR="00ED469A">
        <w:fldChar w:fldCharType="begin"/>
      </w:r>
      <w:r w:rsidR="00ED469A">
        <w:instrText xml:space="preserve"> SEQ Table \* ARABIC </w:instrText>
      </w:r>
      <w:r w:rsidR="00ED469A">
        <w:fldChar w:fldCharType="separate"/>
      </w:r>
      <w:r w:rsidR="00576EAE">
        <w:rPr>
          <w:noProof/>
        </w:rPr>
        <w:t>69</w:t>
      </w:r>
      <w:r w:rsidR="00ED469A">
        <w:fldChar w:fldCharType="end"/>
      </w:r>
      <w:r w:rsidRPr="00BB135A">
        <w:t xml:space="preserve">: Nested elements of element </w:t>
      </w:r>
      <w:r w:rsidRPr="00BB135A">
        <w:rPr>
          <w:rStyle w:val="elementdeftypeChar"/>
          <w:b/>
        </w:rPr>
        <w:t>&lt;clip/&gt;</w:t>
      </w:r>
      <w:bookmarkEnd w:id="1193"/>
      <w:bookmarkEnd w:id="1194"/>
      <w:bookmarkEnd w:id="119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196" w:name="_Toc3556996"/>
      <w:bookmarkStart w:id="1197" w:name="_Toc34736016"/>
      <w:bookmarkStart w:id="1198" w:name="_Toc34747246"/>
      <w:r w:rsidRPr="00BF4695">
        <w:t>Nails</w:t>
      </w:r>
      <w:bookmarkEnd w:id="1196"/>
      <w:bookmarkEnd w:id="1197"/>
      <w:bookmarkEnd w:id="119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199" w:name="_Toc3557118"/>
      <w:bookmarkStart w:id="1200" w:name="_Toc34736143"/>
      <w:bookmarkStart w:id="1201" w:name="_Toc34747369"/>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199"/>
      <w:bookmarkEnd w:id="1200"/>
      <w:bookmarkEnd w:id="120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71F32A55" w:rsidR="002E2954" w:rsidRDefault="002E2954" w:rsidP="002E2954">
      <w:pPr>
        <w:pStyle w:val="Caption"/>
        <w:spacing w:before="120"/>
      </w:pPr>
      <w:bookmarkStart w:id="1202" w:name="_Toc3557119"/>
      <w:bookmarkStart w:id="1203" w:name="_Toc34736144"/>
      <w:bookmarkStart w:id="1204" w:name="_Toc34747370"/>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202"/>
      <w:bookmarkEnd w:id="1203"/>
      <w:bookmarkEnd w:id="120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B2769C1" w:rsidR="00AD14E8" w:rsidRDefault="00AD14E8" w:rsidP="00AD14E8">
      <w:pPr>
        <w:pStyle w:val="Caption"/>
        <w:spacing w:before="120"/>
        <w:rPr>
          <w:rStyle w:val="elementdeftypeChar"/>
          <w:b/>
        </w:rPr>
      </w:pPr>
      <w:bookmarkStart w:id="1205" w:name="_Toc3566478"/>
      <w:bookmarkStart w:id="1206" w:name="_Toc34736256"/>
      <w:bookmarkStart w:id="1207" w:name="_Toc34747479"/>
      <w:r>
        <w:t xml:space="preserve">Table </w:t>
      </w:r>
      <w:r w:rsidR="00ED469A">
        <w:fldChar w:fldCharType="begin"/>
      </w:r>
      <w:r w:rsidR="00ED469A">
        <w:instrText xml:space="preserve"> SEQ Table \* ARABIC </w:instrText>
      </w:r>
      <w:r w:rsidR="00ED469A">
        <w:fldChar w:fldCharType="separate"/>
      </w:r>
      <w:r w:rsidR="00576EAE">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5"/>
      <w:bookmarkEnd w:id="1206"/>
      <w:bookmarkEnd w:id="120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5FBA5F0" w:rsidR="00426C31" w:rsidRDefault="00426C31" w:rsidP="00426C31">
      <w:pPr>
        <w:pStyle w:val="Caption"/>
        <w:spacing w:before="120"/>
        <w:rPr>
          <w:rStyle w:val="elementdeftypeChar"/>
          <w:b/>
        </w:rPr>
      </w:pPr>
      <w:bookmarkStart w:id="1208" w:name="_Toc3566479"/>
      <w:bookmarkStart w:id="1209" w:name="_Toc34736257"/>
      <w:bookmarkStart w:id="1210" w:name="_Toc34747480"/>
      <w:r>
        <w:t xml:space="preserve">Table </w:t>
      </w:r>
      <w:r w:rsidR="00ED469A">
        <w:fldChar w:fldCharType="begin"/>
      </w:r>
      <w:r w:rsidR="00ED469A">
        <w:instrText xml:space="preserve"> SEQ Table \* ARABIC </w:instrText>
      </w:r>
      <w:r w:rsidR="00ED469A">
        <w:fldChar w:fldCharType="separate"/>
      </w:r>
      <w:r w:rsidR="00576EAE">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08"/>
      <w:bookmarkEnd w:id="1209"/>
      <w:bookmarkEnd w:id="1210"/>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E05D883" w:rsidR="002E4896" w:rsidRDefault="002E4896" w:rsidP="002E4896">
      <w:pPr>
        <w:pStyle w:val="Caption"/>
        <w:spacing w:before="120"/>
      </w:pPr>
      <w:bookmarkStart w:id="1211" w:name="_Toc3566480"/>
      <w:bookmarkStart w:id="1212" w:name="_Toc34736258"/>
      <w:bookmarkStart w:id="1213" w:name="_Toc34747481"/>
      <w:r>
        <w:t xml:space="preserve">Table </w:t>
      </w:r>
      <w:r w:rsidR="00ED469A">
        <w:fldChar w:fldCharType="begin"/>
      </w:r>
      <w:r w:rsidR="00ED469A">
        <w:instrText xml:space="preserve"> SEQ Table \* ARABIC </w:instrText>
      </w:r>
      <w:r w:rsidR="00ED469A">
        <w:fldChar w:fldCharType="separate"/>
      </w:r>
      <w:r w:rsidR="00576EAE">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11"/>
      <w:bookmarkEnd w:id="1212"/>
      <w:bookmarkEnd w:id="121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214" w:name="_Toc34736017"/>
      <w:bookmarkStart w:id="1215" w:name="_Toc27753609"/>
      <w:r>
        <w:t>Rotation Joints</w:t>
      </w:r>
      <w:bookmarkEnd w:id="1214"/>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4A6DD0D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44AC5132" w14:textId="59A4B4BB" w:rsidR="000B382F" w:rsidRDefault="000B382F" w:rsidP="000B382F">
      <w:pPr>
        <w:pStyle w:val="Caption"/>
        <w:spacing w:before="120"/>
      </w:pPr>
      <w:bookmarkStart w:id="1216" w:name="_Toc34736259"/>
      <w:r>
        <w:t xml:space="preserve">Table </w:t>
      </w:r>
      <w:r w:rsidR="00ED469A">
        <w:fldChar w:fldCharType="begin"/>
      </w:r>
      <w:r w:rsidR="00ED469A">
        <w:instrText xml:space="preserve"> SEQ Table \* ARABIC </w:instrText>
      </w:r>
      <w:r w:rsidR="00ED469A">
        <w:fldChar w:fldCharType="separate"/>
      </w:r>
      <w:r w:rsidR="00576EAE">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1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2EE6B187" w:rsidR="000B382F" w:rsidRDefault="00ED469A" w:rsidP="00ED469A">
      <w:pPr>
        <w:pStyle w:val="Caption"/>
      </w:pPr>
      <w:r>
        <w:t xml:space="preserve">Table </w:t>
      </w:r>
      <w:r>
        <w:fldChar w:fldCharType="begin"/>
      </w:r>
      <w:r>
        <w:instrText xml:space="preserve"> SEQ Table \* ARABIC </w:instrText>
      </w:r>
      <w:r>
        <w:fldChar w:fldCharType="separate"/>
      </w:r>
      <w:r w:rsidR="00576EAE">
        <w:rPr>
          <w:noProof/>
        </w:rPr>
        <w:t>74</w:t>
      </w:r>
      <w:r>
        <w:fldChar w:fldCharType="end"/>
      </w:r>
      <w:r w:rsidRPr="00501F7D">
        <w:t>: Attributes of element &lt;rotation_joint/&gt;</w:t>
      </w:r>
      <w:r>
        <w:t xml:space="preserve"> </w:t>
      </w:r>
    </w:p>
    <w:p w14:paraId="6685ECF9" w14:textId="77777777" w:rsidR="000B382F" w:rsidRPr="000B11EA" w:rsidRDefault="000B382F" w:rsidP="000B382F">
      <w:pPr>
        <w:numPr>
          <w:ilvl w:val="0"/>
          <w:numId w:val="22"/>
        </w:numPr>
        <w:spacing w:before="120"/>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3AE10804" w14:textId="12046C42"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76EAE">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74DE96DB" w:rsidR="000B382F" w:rsidRDefault="000B382F" w:rsidP="000B382F">
      <w:pPr>
        <w:pStyle w:val="Caption"/>
        <w:keepNext/>
        <w:keepLines/>
        <w:spacing w:before="120"/>
      </w:pPr>
      <w:bookmarkStart w:id="1217" w:name="_Toc34736260"/>
      <w:r>
        <w:t xml:space="preserve">Table </w:t>
      </w:r>
      <w:r w:rsidR="00ED469A">
        <w:fldChar w:fldCharType="begin"/>
      </w:r>
      <w:r w:rsidR="00ED469A">
        <w:instrText xml:space="preserve"> SEQ Table \* ARABIC </w:instrText>
      </w:r>
      <w:r w:rsidR="00ED469A">
        <w:fldChar w:fldCharType="separate"/>
      </w:r>
      <w:r w:rsidR="00576EAE">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1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w:t>
      </w:r>
      <w:proofErr w:type="gramStart"/>
      <w:r w:rsidRPr="00226A3F">
        <w:t>appdata</w:t>
      </w:r>
      <w:proofErr w:type="gramEnd"/>
      <w:r w:rsidRPr="00226A3F">
        <w:t>&gt;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218" w:name="_Toc34736018"/>
      <w:r>
        <w:t>ROTAV</w:t>
      </w:r>
      <w:bookmarkEnd w:id="1218"/>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w:t>
      </w:r>
      <w:proofErr w:type="gramStart"/>
      <w:r>
        <w:rPr>
          <w:rFonts w:asciiTheme="minorHAnsi" w:hAnsiTheme="minorHAnsi" w:cstheme="minorHAnsi"/>
          <w:sz w:val="22"/>
          <w:szCs w:val="22"/>
          <w:lang w:val="en-US"/>
        </w:rPr>
        <w:t>are</w:t>
      </w:r>
      <w:proofErr w:type="gramEnd"/>
      <w:r>
        <w:rPr>
          <w:rFonts w:asciiTheme="minorHAnsi" w:hAnsiTheme="minorHAnsi" w:cstheme="minorHAnsi"/>
          <w:sz w:val="22"/>
          <w:szCs w:val="22"/>
          <w:lang w:val="en-US"/>
        </w:rPr>
        <w:t xml:space="preserv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0BA08DB0" w14:textId="3F38EBD2" w:rsidR="000B382F" w:rsidRPr="005C50FA" w:rsidRDefault="000B382F" w:rsidP="000B382F">
      <w:pPr>
        <w:pStyle w:val="Caption"/>
        <w:rPr>
          <w:color w:val="676F76"/>
          <w:sz w:val="21"/>
          <w:szCs w:val="21"/>
          <w:lang w:val="en" w:eastAsia="en-US"/>
        </w:rPr>
      </w:pPr>
      <w:bookmarkStart w:id="1219" w:name="_Toc34736145"/>
      <w:r>
        <w:t xml:space="preserve">Figure </w:t>
      </w:r>
      <w:r>
        <w:fldChar w:fldCharType="begin"/>
      </w:r>
      <w:r>
        <w:instrText xml:space="preserve"> SEQ Figure \* ARABIC </w:instrText>
      </w:r>
      <w:r>
        <w:fldChar w:fldCharType="separate"/>
      </w:r>
      <w:r w:rsidR="00576EAE">
        <w:rPr>
          <w:noProof/>
        </w:rPr>
        <w:t>43</w:t>
      </w:r>
      <w:r>
        <w:fldChar w:fldCharType="end"/>
      </w:r>
      <w:r>
        <w:t>: Process of Rotation Joining (ROTAV)</w:t>
      </w:r>
      <w:bookmarkEnd w:id="1219"/>
    </w:p>
    <w:p w14:paraId="2968545B" w14:textId="77777777" w:rsidR="000B382F" w:rsidRDefault="000B382F" w:rsidP="000B382F">
      <w:pPr>
        <w:keepNext/>
        <w:jc w:val="center"/>
      </w:pPr>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6E4F78E8" w:rsidR="000B382F" w:rsidRPr="00EF4929" w:rsidRDefault="000B382F" w:rsidP="000B382F">
      <w:pPr>
        <w:keepNext/>
        <w:jc w:val="center"/>
        <w:rPr>
          <w:sz w:val="18"/>
        </w:rPr>
      </w:pPr>
      <w:commentRangeStart w:id="1220"/>
      <w:r w:rsidRPr="00EF4929">
        <w:rPr>
          <w:i/>
          <w:sz w:val="18"/>
        </w:rPr>
        <w:t>Source of image</w:t>
      </w:r>
      <w:proofErr w:type="gramStart"/>
      <w:r w:rsidRPr="00EF4929">
        <w:rPr>
          <w:sz w:val="18"/>
        </w:rPr>
        <w:t xml:space="preserve">: </w:t>
      </w:r>
      <w:proofErr w:type="gramEnd"/>
      <w:r>
        <w:fldChar w:fldCharType="begin"/>
      </w:r>
      <w:r>
        <w:instrText xml:space="preserve"> HYPERLINK "http://www.ejot-avdel.se/sites/default/files/product/files/Brochure_EJOT_FDS_en.pdf" </w:instrText>
      </w:r>
      <w:r>
        <w:fldChar w:fldCharType="separate"/>
      </w:r>
      <w:r>
        <w:rPr>
          <w:rStyle w:val="Hyperlink"/>
          <w:sz w:val="18"/>
        </w:rPr>
        <w:t>?</w:t>
      </w:r>
      <w:r>
        <w:rPr>
          <w:rStyle w:val="Hyperlink"/>
          <w:sz w:val="18"/>
        </w:rPr>
        <w:fldChar w:fldCharType="end"/>
      </w:r>
      <w:commentRangeEnd w:id="1220"/>
      <w:r w:rsidR="009B668A">
        <w:rPr>
          <w:rStyle w:val="CommentReference"/>
          <w:lang w:eastAsia="x-none"/>
        </w:rPr>
        <w:commentReference w:id="1220"/>
      </w:r>
    </w:p>
    <w:p w14:paraId="1760A683" w14:textId="0715D803" w:rsidR="000B382F" w:rsidRDefault="000B382F" w:rsidP="000B382F">
      <w:pPr>
        <w:pStyle w:val="Caption"/>
      </w:pPr>
      <w:bookmarkStart w:id="1221" w:name="_Toc34736146"/>
      <w:r>
        <w:t xml:space="preserve">Figure </w:t>
      </w:r>
      <w:r>
        <w:fldChar w:fldCharType="begin"/>
      </w:r>
      <w:r>
        <w:instrText xml:space="preserve"> SEQ Figure \* ARABIC </w:instrText>
      </w:r>
      <w:r>
        <w:fldChar w:fldCharType="separate"/>
      </w:r>
      <w:r w:rsidR="00576EAE">
        <w:rPr>
          <w:noProof/>
        </w:rPr>
        <w:t>44</w:t>
      </w:r>
      <w:r>
        <w:fldChar w:fldCharType="end"/>
      </w:r>
      <w:r>
        <w:t>: ROTAV connecting aluminum and steel sheets</w:t>
      </w:r>
      <w:bookmarkEnd w:id="122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F8658D6" w:rsidR="000B382F" w:rsidRDefault="000B382F" w:rsidP="000B382F">
      <w:pPr>
        <w:pStyle w:val="Caption"/>
        <w:spacing w:before="120"/>
        <w:rPr>
          <w:rFonts w:cs="Calibri"/>
          <w:szCs w:val="22"/>
          <w:lang w:eastAsia="en-GB"/>
        </w:rPr>
      </w:pPr>
      <w:bookmarkStart w:id="1222" w:name="_Toc34736262"/>
      <w:r>
        <w:t xml:space="preserve">Table </w:t>
      </w:r>
      <w:r w:rsidR="00ED469A">
        <w:fldChar w:fldCharType="begin"/>
      </w:r>
      <w:r w:rsidR="00ED469A">
        <w:instrText xml:space="preserve"> SEQ Table \* ARABIC </w:instrText>
      </w:r>
      <w:r w:rsidR="00ED469A">
        <w:fldChar w:fldCharType="separate"/>
      </w:r>
      <w:r w:rsidR="00576EAE">
        <w:rPr>
          <w:noProof/>
        </w:rPr>
        <w:t>77</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22"/>
    </w:p>
    <w:p w14:paraId="74DE359C" w14:textId="684760FD"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commentRangeStart w:id="1223"/>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commentRangeEnd w:id="1223"/>
      <w:r w:rsidR="00C370DF">
        <w:rPr>
          <w:rStyle w:val="CommentReference"/>
          <w:rFonts w:eastAsia="Times New Roman"/>
          <w:lang w:val="en-US" w:eastAsia="x-none"/>
        </w:rPr>
        <w:commentReference w:id="1223"/>
      </w:r>
      <w:proofErr w:type="gramStart"/>
      <w:r>
        <w:rPr>
          <w:rFonts w:cs="Calibri"/>
          <w:lang w:val="en-US" w:eastAsia="en-GB"/>
        </w:rPr>
        <w:t>,.</w:t>
      </w:r>
      <w:proofErr w:type="gramEnd"/>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rotational_speed="1200000" compression_force="10000"/</w:t>
      </w:r>
      <w:r w:rsidRPr="00013E33">
        <w:rPr>
          <w:color w:val="0070C0"/>
        </w:rPr>
        <w:t>&gt;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29346C79" w14:textId="77777777" w:rsidR="000B382F" w:rsidRPr="0033379A" w:rsidRDefault="000B382F" w:rsidP="000B382F">
      <w:pPr>
        <w:pStyle w:val="XMLCode"/>
        <w:keepNext/>
        <w:rPr>
          <w:color w:val="0070C0"/>
          <w:lang w:val="fr-FR"/>
        </w:rPr>
      </w:pPr>
      <w:r w:rsidRPr="00013E33">
        <w:rPr>
          <w:color w:val="0070C0"/>
        </w:rPr>
        <w:t xml:space="preserve">    </w:t>
      </w:r>
      <w:r w:rsidRPr="0033379A">
        <w:rPr>
          <w:color w:val="0070C0"/>
          <w:lang w:val="fr-FR"/>
        </w:rPr>
        <w:t>&lt;normal_direction x="0" y="0" z="-10"/&gt;</w:t>
      </w:r>
    </w:p>
    <w:p w14:paraId="5B321660" w14:textId="77777777" w:rsidR="000B382F" w:rsidRDefault="000B382F" w:rsidP="000B382F">
      <w:pPr>
        <w:pStyle w:val="XMLCode"/>
        <w:keepNext/>
      </w:pPr>
      <w:r>
        <w:t xml:space="preserve">    &lt;</w:t>
      </w:r>
      <w:proofErr w:type="gramStart"/>
      <w:r>
        <w:t>appdata</w:t>
      </w:r>
      <w:proofErr w:type="gramEnd"/>
      <w:r>
        <w:t>&gt;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5"/>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224" w:name="_Toc428537246"/>
      <w:bookmarkStart w:id="1225" w:name="_Toc428969565"/>
      <w:bookmarkStart w:id="1226" w:name="_Toc429052956"/>
      <w:bookmarkStart w:id="1227" w:name="_Toc428537247"/>
      <w:bookmarkStart w:id="1228" w:name="_Toc428965632"/>
      <w:bookmarkStart w:id="1229" w:name="_Toc428969566"/>
      <w:bookmarkStart w:id="1230" w:name="_Toc429052957"/>
      <w:bookmarkStart w:id="1231" w:name="_Toc428456280"/>
      <w:bookmarkStart w:id="1232" w:name="_Toc428537248"/>
      <w:bookmarkStart w:id="1233" w:name="_Toc428969567"/>
      <w:bookmarkStart w:id="1234" w:name="_Toc429052958"/>
      <w:bookmarkStart w:id="1235" w:name="_Toc338938901"/>
      <w:bookmarkStart w:id="1236" w:name="_Toc338939097"/>
      <w:bookmarkStart w:id="1237" w:name="_Toc3556997"/>
      <w:bookmarkStart w:id="1238" w:name="_Toc34736019"/>
      <w:bookmarkStart w:id="1239" w:name="_Toc34747247"/>
      <w:bookmarkEnd w:id="1224"/>
      <w:bookmarkEnd w:id="1225"/>
      <w:bookmarkEnd w:id="1226"/>
      <w:bookmarkEnd w:id="1227"/>
      <w:bookmarkEnd w:id="1228"/>
      <w:bookmarkEnd w:id="1229"/>
      <w:bookmarkEnd w:id="1230"/>
      <w:bookmarkEnd w:id="1231"/>
      <w:bookmarkEnd w:id="1232"/>
      <w:bookmarkEnd w:id="1233"/>
      <w:bookmarkEnd w:id="1234"/>
      <w:r w:rsidRPr="007055D9">
        <w:lastRenderedPageBreak/>
        <w:t>1D connections</w:t>
      </w:r>
      <w:bookmarkEnd w:id="1235"/>
      <w:bookmarkEnd w:id="1236"/>
      <w:bookmarkEnd w:id="1237"/>
      <w:bookmarkEnd w:id="1238"/>
      <w:bookmarkEnd w:id="1239"/>
    </w:p>
    <w:p w14:paraId="4A529AC5" w14:textId="77777777" w:rsidR="00911496" w:rsidRDefault="00246BE4" w:rsidP="00246BE4">
      <w:pPr>
        <w:pStyle w:val="Heading2"/>
      </w:pPr>
      <w:bookmarkStart w:id="1240" w:name="_Toc3556998"/>
      <w:bookmarkStart w:id="1241" w:name="_Toc34736020"/>
      <w:bookmarkStart w:id="1242" w:name="_Toc34747248"/>
      <w:bookmarkStart w:id="1243" w:name="_Toc338938902"/>
      <w:bookmarkStart w:id="1244" w:name="_Toc338939098"/>
      <w:r w:rsidRPr="00246BE4">
        <w:t>Generic Definitions</w:t>
      </w:r>
      <w:bookmarkEnd w:id="1240"/>
      <w:bookmarkEnd w:id="1241"/>
      <w:bookmarkEnd w:id="1242"/>
    </w:p>
    <w:p w14:paraId="5E086748" w14:textId="77777777" w:rsidR="007D6B05" w:rsidRDefault="007D6B05" w:rsidP="00327322">
      <w:pPr>
        <w:pStyle w:val="Heading3"/>
      </w:pPr>
      <w:bookmarkStart w:id="1245" w:name="_Toc3556999"/>
      <w:bookmarkStart w:id="1246" w:name="_Toc34736021"/>
      <w:bookmarkStart w:id="1247" w:name="_Toc34747249"/>
      <w:r>
        <w:t>Identification</w:t>
      </w:r>
      <w:bookmarkEnd w:id="1245"/>
      <w:bookmarkEnd w:id="1246"/>
      <w:bookmarkEnd w:id="1247"/>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248" w:name="_Ref414571413"/>
      <w:bookmarkStart w:id="1249" w:name="_Ref429050458"/>
      <w:bookmarkStart w:id="1250" w:name="_Toc3557000"/>
      <w:bookmarkStart w:id="1251" w:name="_Toc34736022"/>
      <w:bookmarkStart w:id="1252" w:name="_Toc34747250"/>
      <w:r w:rsidRPr="007055D9">
        <w:t>L</w:t>
      </w:r>
      <w:bookmarkEnd w:id="1248"/>
      <w:r w:rsidR="00246BE4">
        <w:t>ocation</w:t>
      </w:r>
      <w:bookmarkEnd w:id="1249"/>
      <w:bookmarkEnd w:id="1250"/>
      <w:bookmarkEnd w:id="1251"/>
      <w:bookmarkEnd w:id="125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Caption"/>
        <w:spacing w:before="120"/>
      </w:pPr>
      <w:bookmarkStart w:id="1253" w:name="_Toc3566481"/>
      <w:bookmarkStart w:id="1254" w:name="_Toc34736263"/>
      <w:bookmarkStart w:id="1255" w:name="_Toc34747482"/>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253"/>
      <w:bookmarkEnd w:id="1254"/>
      <w:bookmarkEnd w:id="1255"/>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Caption"/>
        <w:spacing w:before="120"/>
      </w:pPr>
      <w:bookmarkStart w:id="1256" w:name="_Toc3566482"/>
      <w:bookmarkStart w:id="1257" w:name="_Toc34736264"/>
      <w:bookmarkStart w:id="1258" w:name="_Toc34747483"/>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&lt;loc_list&gt;</w:t>
      </w:r>
      <w:bookmarkEnd w:id="1256"/>
      <w:bookmarkEnd w:id="1257"/>
      <w:bookmarkEnd w:id="1258"/>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Caption"/>
        <w:spacing w:before="120"/>
      </w:pPr>
      <w:bookmarkStart w:id="1259" w:name="_Toc3566483"/>
      <w:bookmarkStart w:id="1260" w:name="_Toc34736265"/>
      <w:bookmarkStart w:id="1261" w:name="_Toc34747484"/>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1259"/>
      <w:bookmarkEnd w:id="1260"/>
      <w:bookmarkEnd w:id="126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262" w:name="_Toc3557001"/>
      <w:bookmarkStart w:id="1263" w:name="_Toc34736023"/>
      <w:bookmarkStart w:id="1264" w:name="_Toc34747251"/>
      <w:r>
        <w:t>Type Specification</w:t>
      </w:r>
      <w:bookmarkEnd w:id="1262"/>
      <w:bookmarkEnd w:id="1263"/>
      <w:bookmarkEnd w:id="1264"/>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Caption"/>
        <w:spacing w:before="120"/>
        <w:rPr>
          <w:lang w:eastAsia="x-none"/>
        </w:rPr>
      </w:pPr>
      <w:bookmarkStart w:id="1265" w:name="_Toc3566484"/>
      <w:bookmarkStart w:id="1266" w:name="_Toc34736266"/>
      <w:bookmarkStart w:id="1267" w:name="_Toc34747485"/>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65"/>
      <w:bookmarkEnd w:id="1266"/>
      <w:bookmarkEnd w:id="1267"/>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268" w:name="_Toc3557002"/>
      <w:bookmarkStart w:id="1269" w:name="_Toc34736024"/>
      <w:bookmarkStart w:id="1270" w:name="_Toc34747252"/>
      <w:r w:rsidRPr="007055D9">
        <w:t>Seam Weld</w:t>
      </w:r>
      <w:bookmarkEnd w:id="311"/>
      <w:r w:rsidR="007F0EFE" w:rsidRPr="007055D9">
        <w:t>s</w:t>
      </w:r>
      <w:bookmarkEnd w:id="1243"/>
      <w:bookmarkEnd w:id="1244"/>
      <w:bookmarkEnd w:id="1268"/>
      <w:bookmarkEnd w:id="1269"/>
      <w:bookmarkEnd w:id="1270"/>
    </w:p>
    <w:p w14:paraId="57ED57DC" w14:textId="77777777" w:rsidR="00255787" w:rsidRPr="007055D9" w:rsidRDefault="00C6435A" w:rsidP="00327322">
      <w:pPr>
        <w:pStyle w:val="Heading3"/>
      </w:pPr>
      <w:bookmarkStart w:id="1271" w:name="_Toc338938903"/>
      <w:bookmarkStart w:id="1272" w:name="_Toc338939099"/>
      <w:bookmarkStart w:id="1273" w:name="_Toc3557003"/>
      <w:bookmarkStart w:id="1274" w:name="_Toc34736025"/>
      <w:bookmarkStart w:id="1275" w:name="_Toc34747253"/>
      <w:r w:rsidRPr="007055D9">
        <w:t>Description and M</w:t>
      </w:r>
      <w:r w:rsidR="007F0EFE" w:rsidRPr="007055D9">
        <w:t>odeling Parameters</w:t>
      </w:r>
      <w:bookmarkEnd w:id="312"/>
      <w:bookmarkEnd w:id="1271"/>
      <w:bookmarkEnd w:id="1272"/>
      <w:bookmarkEnd w:id="1273"/>
      <w:bookmarkEnd w:id="1274"/>
      <w:bookmarkEnd w:id="127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1276" w:name="_Ref428965482"/>
      <w:bookmarkStart w:id="1277" w:name="_Toc3557120"/>
      <w:bookmarkStart w:id="1278" w:name="_Toc34736147"/>
      <w:bookmarkStart w:id="1279" w:name="_Toc34747371"/>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1280" w:name="_Ref428965475"/>
      <w:bookmarkEnd w:id="1276"/>
      <w:r w:rsidRPr="007055D9">
        <w:t>: Weld Line Changing</w:t>
      </w:r>
      <w:r w:rsidRPr="007055D9">
        <w:rPr>
          <w:noProof/>
        </w:rPr>
        <w:t xml:space="preserve"> from Y-Joint to Overlap-Joint</w:t>
      </w:r>
      <w:bookmarkEnd w:id="1277"/>
      <w:bookmarkEnd w:id="1278"/>
      <w:bookmarkEnd w:id="1279"/>
      <w:bookmarkEnd w:id="128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1281" w:name="_Toc3557121"/>
      <w:bookmarkStart w:id="1282" w:name="_Toc34736148"/>
      <w:bookmarkStart w:id="1283" w:name="_Toc34747372"/>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1281"/>
      <w:bookmarkEnd w:id="1282"/>
      <w:bookmarkEnd w:id="128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284" w:name="_Toc288196463"/>
      <w:bookmarkStart w:id="1285" w:name="_Toc288200761"/>
      <w:bookmarkStart w:id="1286" w:name="_Toc338938907"/>
      <w:bookmarkStart w:id="1287" w:name="_Toc338939104"/>
      <w:bookmarkStart w:id="1288" w:name="_Toc3557004"/>
      <w:bookmarkStart w:id="1289" w:name="_Toc34736026"/>
      <w:bookmarkStart w:id="1290" w:name="_Toc34747254"/>
      <w:bookmarkStart w:id="1291" w:name="_Toc288196487"/>
      <w:bookmarkStart w:id="1292" w:name="_Toc288200789"/>
      <w:bookmarkStart w:id="1293" w:name="_Toc338938910"/>
      <w:bookmarkStart w:id="1294" w:name="_Toc338939129"/>
      <w:r w:rsidRPr="007055D9">
        <w:t>Seam Weld</w:t>
      </w:r>
      <w:r w:rsidR="0006113C" w:rsidRPr="007055D9">
        <w:t xml:space="preserve"> Definition</w:t>
      </w:r>
      <w:bookmarkEnd w:id="1284"/>
      <w:bookmarkEnd w:id="1285"/>
      <w:bookmarkEnd w:id="1286"/>
      <w:bookmarkEnd w:id="1287"/>
      <w:r w:rsidR="0006113C" w:rsidRPr="007055D9">
        <w:t xml:space="preserve"> Overview</w:t>
      </w:r>
      <w:bookmarkEnd w:id="1288"/>
      <w:bookmarkEnd w:id="1289"/>
      <w:bookmarkEnd w:id="129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1295" w:name="_Toc3557122"/>
      <w:bookmarkStart w:id="1296" w:name="_Toc34736149"/>
      <w:bookmarkStart w:id="1297" w:name="_Toc34747373"/>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1295"/>
      <w:bookmarkEnd w:id="1296"/>
      <w:bookmarkEnd w:id="1297"/>
    </w:p>
    <w:p w14:paraId="7F783786" w14:textId="77777777" w:rsidR="0006113C" w:rsidRPr="007055D9" w:rsidRDefault="0006113C" w:rsidP="00327322">
      <w:pPr>
        <w:pStyle w:val="Heading3"/>
      </w:pPr>
      <w:bookmarkStart w:id="1298" w:name="_Toc3557005"/>
      <w:bookmarkStart w:id="1299" w:name="_Toc34736027"/>
      <w:bookmarkStart w:id="1300" w:name="_Toc34747255"/>
      <w:r w:rsidRPr="007055D9">
        <w:lastRenderedPageBreak/>
        <w:t>Specific XML Realization</w:t>
      </w:r>
      <w:bookmarkEnd w:id="1298"/>
      <w:bookmarkEnd w:id="1299"/>
      <w:bookmarkEnd w:id="130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01" w:name="XMLStructureSeamWelds"/>
      <w:bookmarkEnd w:id="130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1302" w:name="_Toc3557123"/>
      <w:bookmarkStart w:id="1303" w:name="_Toc34736150"/>
      <w:bookmarkStart w:id="1304" w:name="_Toc34747374"/>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02"/>
      <w:bookmarkEnd w:id="1303"/>
      <w:bookmarkEnd w:id="1304"/>
    </w:p>
    <w:p w14:paraId="7AB87473" w14:textId="77777777" w:rsidR="00843EED" w:rsidRPr="007055D9" w:rsidRDefault="00843EED" w:rsidP="00327322">
      <w:pPr>
        <w:pStyle w:val="Heading3"/>
        <w:tabs>
          <w:tab w:val="clear" w:pos="720"/>
        </w:tabs>
      </w:pPr>
      <w:bookmarkStart w:id="1305" w:name="_Toc3557006"/>
      <w:bookmarkStart w:id="1306" w:name="_Toc34736028"/>
      <w:bookmarkStart w:id="1307" w:name="_Toc34747256"/>
      <w:r w:rsidRPr="007055D9">
        <w:t>Generic Seam Weld Definition</w:t>
      </w:r>
      <w:bookmarkEnd w:id="1291"/>
      <w:bookmarkEnd w:id="1292"/>
      <w:bookmarkEnd w:id="1293"/>
      <w:bookmarkEnd w:id="1294"/>
      <w:bookmarkEnd w:id="1305"/>
      <w:bookmarkEnd w:id="1306"/>
      <w:bookmarkEnd w:id="1307"/>
    </w:p>
    <w:p w14:paraId="1158557E" w14:textId="77777777" w:rsidR="008C58F6" w:rsidRPr="007055D9" w:rsidRDefault="008C58F6" w:rsidP="008C58F6">
      <w:pPr>
        <w:pStyle w:val="Heading4"/>
      </w:pPr>
      <w:bookmarkStart w:id="1308" w:name="_Toc3557007"/>
      <w:bookmarkStart w:id="1309" w:name="_Toc34736029"/>
      <w:bookmarkStart w:id="1310" w:name="_Toc34747257"/>
      <w:r w:rsidRPr="007055D9">
        <w:t>Identification</w:t>
      </w:r>
      <w:bookmarkEnd w:id="1308"/>
      <w:bookmarkEnd w:id="1309"/>
      <w:bookmarkEnd w:id="131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AFD7938" w:rsidR="00B350C5" w:rsidRDefault="00B350C5" w:rsidP="00B350C5">
      <w:pPr>
        <w:pStyle w:val="Caption"/>
        <w:spacing w:before="120"/>
      </w:pPr>
      <w:bookmarkStart w:id="1311" w:name="_Toc3566485"/>
      <w:bookmarkStart w:id="1312" w:name="_Toc34736267"/>
      <w:bookmarkStart w:id="1313" w:name="_Toc34747486"/>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11"/>
      <w:bookmarkEnd w:id="1312"/>
      <w:bookmarkEnd w:id="1313"/>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314" w:name="_Ref414571756"/>
      <w:bookmarkStart w:id="1315" w:name="_Toc3557008"/>
      <w:bookmarkStart w:id="1316" w:name="_Toc34736030"/>
      <w:bookmarkStart w:id="1317" w:name="_Toc34747258"/>
      <w:r w:rsidRPr="007055D9">
        <w:lastRenderedPageBreak/>
        <w:t>Type</w:t>
      </w:r>
      <w:r w:rsidR="008C58F6" w:rsidRPr="007055D9">
        <w:t xml:space="preserve"> Specification</w:t>
      </w:r>
      <w:bookmarkEnd w:id="1314"/>
      <w:bookmarkEnd w:id="1315"/>
      <w:bookmarkEnd w:id="1316"/>
      <w:bookmarkEnd w:id="131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Caption"/>
        <w:spacing w:before="120"/>
      </w:pPr>
      <w:bookmarkStart w:id="1318" w:name="_Toc3566486"/>
      <w:bookmarkStart w:id="1319" w:name="_Toc34736268"/>
      <w:bookmarkStart w:id="1320" w:name="_Toc34747487"/>
      <w:bookmarkStart w:id="1321" w:name="_Toc338939134"/>
      <w:bookmarkStart w:id="1322" w:name="_Toc288196488"/>
      <w:bookmarkStart w:id="1323" w:name="_Toc288200790"/>
      <w:bookmarkStart w:id="1324" w:name="_Toc338939130"/>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18"/>
      <w:bookmarkEnd w:id="1319"/>
      <w:bookmarkEnd w:id="132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32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325" w:name="_Toc288196490"/>
      <w:bookmarkStart w:id="1326" w:name="_Toc288200792"/>
      <w:bookmarkStart w:id="1327" w:name="_Toc338939132"/>
      <w:bookmarkStart w:id="1328" w:name="_Toc288196468"/>
      <w:bookmarkStart w:id="1329" w:name="_Toc288200771"/>
      <w:bookmarkStart w:id="1330" w:name="_Toc338938904"/>
      <w:bookmarkStart w:id="1331" w:name="_Toc338939100"/>
      <w:bookmarkEnd w:id="1322"/>
      <w:bookmarkEnd w:id="1323"/>
      <w:bookmarkEnd w:id="132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Caption"/>
        <w:spacing w:before="120"/>
      </w:pPr>
      <w:bookmarkStart w:id="1332" w:name="_Toc3566487"/>
      <w:bookmarkStart w:id="1333" w:name="_Toc34736269"/>
      <w:bookmarkStart w:id="1334" w:name="_Toc34747488"/>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32"/>
      <w:bookmarkEnd w:id="1333"/>
      <w:bookmarkEnd w:id="133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Caption"/>
        <w:spacing w:before="120"/>
      </w:pPr>
      <w:bookmarkStart w:id="1335" w:name="_Toc3566488"/>
      <w:bookmarkStart w:id="1336" w:name="_Toc34736270"/>
      <w:bookmarkStart w:id="1337" w:name="_Toc34747489"/>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35"/>
      <w:bookmarkEnd w:id="1336"/>
      <w:bookmarkEnd w:id="133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38" w:name="_Toc288196493"/>
      <w:bookmarkStart w:id="133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340" w:name="GenericSeamWeldWeldPosition"/>
      <w:bookmarkStart w:id="1341" w:name="GenericSeamWelParameters"/>
      <w:bookmarkStart w:id="1342" w:name="GenericSeamWeldSubType"/>
      <w:bookmarkStart w:id="1343" w:name="GenericSeamWeldWeldingPosition"/>
      <w:bookmarkStart w:id="1344" w:name="_Toc3557009"/>
      <w:bookmarkStart w:id="1345" w:name="_Toc34736031"/>
      <w:bookmarkStart w:id="1346" w:name="_Toc34747259"/>
      <w:bookmarkStart w:id="1347" w:name="_Toc338938905"/>
      <w:bookmarkStart w:id="1348" w:name="_Toc338939101"/>
      <w:bookmarkStart w:id="1349" w:name="_Toc338939136"/>
      <w:bookmarkEnd w:id="1325"/>
      <w:bookmarkEnd w:id="1326"/>
      <w:bookmarkEnd w:id="1327"/>
      <w:bookmarkEnd w:id="1328"/>
      <w:bookmarkEnd w:id="1329"/>
      <w:bookmarkEnd w:id="1330"/>
      <w:bookmarkEnd w:id="1331"/>
      <w:bookmarkEnd w:id="1338"/>
      <w:bookmarkEnd w:id="1339"/>
      <w:bookmarkEnd w:id="1340"/>
      <w:bookmarkEnd w:id="1341"/>
      <w:bookmarkEnd w:id="1342"/>
      <w:bookmarkEnd w:id="1343"/>
      <w:r>
        <w:t>W</w:t>
      </w:r>
      <w:r w:rsidR="00433A07">
        <w:t>eld Position and Sheet Metal Parameters</w:t>
      </w:r>
      <w:bookmarkEnd w:id="1344"/>
      <w:bookmarkEnd w:id="1345"/>
      <w:bookmarkEnd w:id="134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1350" w:name="_Ref397587838"/>
      <w:bookmarkStart w:id="1351" w:name="_Toc3557124"/>
      <w:bookmarkStart w:id="1352" w:name="_Toc34736151"/>
      <w:bookmarkStart w:id="1353" w:name="_Toc34747375"/>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1350"/>
      <w:r w:rsidRPr="007055D9">
        <w:t xml:space="preserve">: Sheet Parameters vs. </w:t>
      </w:r>
      <w:r w:rsidRPr="007055D9">
        <w:rPr>
          <w:noProof/>
        </w:rPr>
        <w:t xml:space="preserve"> Weld Position Parameters</w:t>
      </w:r>
      <w:bookmarkEnd w:id="1351"/>
      <w:bookmarkEnd w:id="1352"/>
      <w:bookmarkEnd w:id="1353"/>
    </w:p>
    <w:p w14:paraId="7C8D9624" w14:textId="77777777" w:rsidR="000E5FC5" w:rsidRDefault="000E5FC5" w:rsidP="00433A07">
      <w:pPr>
        <w:pStyle w:val="Heading4"/>
        <w:numPr>
          <w:ilvl w:val="4"/>
          <w:numId w:val="1"/>
        </w:numPr>
        <w:ind w:left="1009" w:hanging="1009"/>
      </w:pPr>
      <w:bookmarkStart w:id="1354" w:name="_Toc3557010"/>
      <w:bookmarkStart w:id="1355" w:name="_Toc34736032"/>
      <w:bookmarkStart w:id="1356" w:name="_Toc34747260"/>
      <w:bookmarkStart w:id="1357" w:name="_Ref397525982"/>
      <w:r w:rsidRPr="007055D9">
        <w:t>Parameters Assigned to a Specific Sheet of the Flange</w:t>
      </w:r>
      <w:bookmarkEnd w:id="1354"/>
      <w:bookmarkEnd w:id="1355"/>
      <w:bookmarkEnd w:id="1356"/>
      <w:r w:rsidRPr="007055D9">
        <w:t xml:space="preserve"> </w:t>
      </w:r>
      <w:bookmarkEnd w:id="1357"/>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Caption"/>
        <w:spacing w:before="120"/>
      </w:pPr>
      <w:bookmarkStart w:id="1358" w:name="_Toc3566489"/>
      <w:bookmarkStart w:id="1359" w:name="_Toc34736271"/>
      <w:bookmarkStart w:id="1360" w:name="_Toc34747490"/>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358"/>
      <w:bookmarkEnd w:id="1359"/>
      <w:bookmarkEnd w:id="1360"/>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993800E"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361" w:name="_Welding_Position"/>
      <w:bookmarkStart w:id="1362" w:name="_Ref397524978"/>
      <w:bookmarkStart w:id="1363" w:name="_Toc3557011"/>
      <w:bookmarkStart w:id="1364" w:name="_Toc34736033"/>
      <w:bookmarkStart w:id="1365" w:name="_Toc34747261"/>
      <w:bookmarkEnd w:id="1361"/>
      <w:r w:rsidRPr="007055D9">
        <w:t>Welding Position</w:t>
      </w:r>
      <w:bookmarkEnd w:id="1347"/>
      <w:bookmarkEnd w:id="1348"/>
      <w:bookmarkEnd w:id="1362"/>
      <w:bookmarkEnd w:id="1363"/>
      <w:bookmarkEnd w:id="1364"/>
      <w:bookmarkEnd w:id="1365"/>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1366"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1367" w:name="_Ref397529286"/>
      <w:bookmarkStart w:id="1368" w:name="_Toc3557125"/>
      <w:bookmarkStart w:id="1369" w:name="_Toc34736152"/>
      <w:bookmarkStart w:id="1370" w:name="_Toc34747376"/>
      <w:r w:rsidRPr="007055D9">
        <w:t xml:space="preserve">Figure </w:t>
      </w:r>
      <w:bookmarkStart w:id="1371"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1367"/>
      <w:bookmarkEnd w:id="1371"/>
      <w:r w:rsidRPr="007055D9">
        <w:t>: Welding Position of a Y-Joint</w:t>
      </w:r>
      <w:bookmarkEnd w:id="1368"/>
      <w:bookmarkEnd w:id="1369"/>
      <w:bookmarkEnd w:id="1370"/>
    </w:p>
    <w:p w14:paraId="7D4C2DF5" w14:textId="77777777" w:rsidR="00B540EB" w:rsidRPr="007055D9" w:rsidRDefault="00B540EB" w:rsidP="00B540EB">
      <w:pPr>
        <w:pStyle w:val="Heading5"/>
      </w:pPr>
      <w:r w:rsidRPr="007055D9">
        <w:t>Primary and Secondary Sides</w:t>
      </w:r>
      <w:bookmarkEnd w:id="136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372" w:name="_Toc288196495"/>
      <w:bookmarkStart w:id="1373" w:name="_Toc288200797"/>
      <w:bookmarkStart w:id="1374" w:name="_Toc338939138"/>
      <w:bookmarkEnd w:id="1349"/>
      <w:r w:rsidRPr="007055D9">
        <w:t xml:space="preserve">Element </w:t>
      </w:r>
      <w:r w:rsidR="00194316">
        <w:t>"</w:t>
      </w:r>
      <w:r w:rsidRPr="007055D9">
        <w:t>weld_position</w:t>
      </w:r>
      <w:bookmarkEnd w:id="1372"/>
      <w:bookmarkEnd w:id="1373"/>
      <w:bookmarkEnd w:id="1374"/>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Caption"/>
        <w:spacing w:before="120"/>
      </w:pPr>
      <w:bookmarkStart w:id="1375" w:name="_Toc3566490"/>
      <w:bookmarkStart w:id="1376" w:name="_Toc34736272"/>
      <w:bookmarkStart w:id="1377" w:name="_Toc34747491"/>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375"/>
      <w:bookmarkEnd w:id="1376"/>
      <w:bookmarkEnd w:id="137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37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7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1379" w:name="_Ref397529572"/>
      <w:bookmarkStart w:id="1380" w:name="Figure11"/>
      <w:bookmarkStart w:id="1381" w:name="_Toc3557126"/>
      <w:bookmarkStart w:id="1382" w:name="_Toc34736153"/>
      <w:bookmarkStart w:id="1383" w:name="_Toc34747377"/>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1379"/>
      <w:bookmarkEnd w:id="1380"/>
      <w:r w:rsidRPr="007055D9">
        <w:t xml:space="preserve">: Welding Position </w:t>
      </w:r>
      <w:r>
        <w:t>vector direction and length</w:t>
      </w:r>
      <w:bookmarkEnd w:id="1381"/>
      <w:bookmarkEnd w:id="1382"/>
      <w:bookmarkEnd w:id="1383"/>
    </w:p>
    <w:p w14:paraId="39D4E066" w14:textId="088F097E" w:rsidR="00B540EB" w:rsidRPr="007055D9" w:rsidRDefault="00B540EB" w:rsidP="004F2F09">
      <w:pPr>
        <w:pStyle w:val="Heading5"/>
        <w:keepNext/>
      </w:pPr>
      <w:bookmarkStart w:id="1384" w:name="_Toc338939140"/>
      <w:bookmarkStart w:id="1385" w:name="_Toc338939137"/>
      <w:bookmarkStart w:id="1386" w:name="_Toc338938906"/>
      <w:bookmarkStart w:id="1387" w:name="_Toc338939103"/>
      <w:r w:rsidRPr="007055D9">
        <w:t xml:space="preserve">Attribute </w:t>
      </w:r>
      <w:r w:rsidR="00194316">
        <w:t>"</w:t>
      </w:r>
      <w:r w:rsidRPr="007055D9">
        <w:t>reference</w:t>
      </w:r>
      <w:bookmarkEnd w:id="138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388" w:author="m.kalaitzaki" w:date="2019-02-11T17:00:00Z"/>
          <w:lang w:val="en-US"/>
        </w:rPr>
      </w:pPr>
      <w:commentRangeStart w:id="1389"/>
      <w:commentRangeStart w:id="1390"/>
      <w:del w:id="1391" w:author="m.kalaitzaki" w:date="2019-02-11T17:00:00Z">
        <w:r w:rsidRPr="007055D9" w:rsidDel="00DA21CA">
          <w:lastRenderedPageBreak/>
          <w:delText xml:space="preserve">Section </w:delText>
        </w:r>
      </w:del>
      <w:del w:id="1392" w:author="nick" w:date="2019-11-24T12:20:00Z">
        <w:r w:rsidRPr="007055D9" w:rsidDel="00194316">
          <w:delText>“</w:delText>
        </w:r>
      </w:del>
      <w:del w:id="1393" w:author="m.kalaitzaki" w:date="2019-02-11T17:00:00Z">
        <w:r w:rsidRPr="007055D9" w:rsidDel="00DA21CA">
          <w:delText>Laser</w:delText>
        </w:r>
      </w:del>
      <w:del w:id="1394" w:author="nick" w:date="2019-11-24T12:20:00Z">
        <w:r w:rsidRPr="007055D9" w:rsidDel="00194316">
          <w:delText>”</w:delText>
        </w:r>
      </w:del>
    </w:p>
    <w:p w14:paraId="7FB5D31F" w14:textId="73B21F8A" w:rsidR="00456F63" w:rsidDel="00DA21CA" w:rsidRDefault="00456F63" w:rsidP="004F2F09">
      <w:pPr>
        <w:keepLines/>
        <w:jc w:val="both"/>
        <w:rPr>
          <w:del w:id="1395" w:author="m.kalaitzaki" w:date="2019-02-11T17:00:00Z"/>
        </w:rPr>
      </w:pPr>
      <w:del w:id="1396" w:author="m.kalaitzaki" w:date="2019-02-11T17:00:00Z">
        <w:r w:rsidRPr="007055D9" w:rsidDel="00DA21CA">
          <w:delText xml:space="preserve">The section </w:delText>
        </w:r>
      </w:del>
      <w:del w:id="1397" w:author="nick" w:date="2019-11-24T12:20:00Z">
        <w:r w:rsidRPr="007055D9" w:rsidDel="00194316">
          <w:delText>“</w:delText>
        </w:r>
      </w:del>
      <w:del w:id="1398" w:author="m.kalaitzaki" w:date="2019-02-11T17:00:00Z">
        <w:r w:rsidRPr="007055D9" w:rsidDel="00DA21CA">
          <w:delText>Laser</w:delText>
        </w:r>
      </w:del>
      <w:del w:id="1399" w:author="nick" w:date="2019-11-24T12:20:00Z">
        <w:r w:rsidRPr="007055D9" w:rsidDel="00194316">
          <w:delText>”</w:delText>
        </w:r>
      </w:del>
      <w:del w:id="140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389"/>
      <w:r w:rsidR="00DA21CA">
        <w:rPr>
          <w:rStyle w:val="CommentReference"/>
          <w:lang w:eastAsia="x-none"/>
        </w:rPr>
        <w:commentReference w:id="1389"/>
      </w:r>
      <w:commentRangeEnd w:id="1390"/>
      <w:r w:rsidR="00FD41F4">
        <w:rPr>
          <w:rStyle w:val="CommentReference"/>
          <w:lang w:eastAsia="x-none"/>
        </w:rPr>
        <w:commentReference w:id="1390"/>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Caption"/>
        <w:spacing w:before="120"/>
      </w:pPr>
      <w:bookmarkStart w:id="1401" w:name="_Toc3566491"/>
      <w:bookmarkStart w:id="1402" w:name="_Toc34736273"/>
      <w:bookmarkStart w:id="1403" w:name="_Toc34747492"/>
      <w:bookmarkStart w:id="1404" w:name="_Toc338939148"/>
      <w:bookmarkStart w:id="1405" w:name="_Toc288196499"/>
      <w:bookmarkStart w:id="1406" w:name="_Toc288200801"/>
      <w:bookmarkEnd w:id="1385"/>
      <w:bookmarkEnd w:id="1386"/>
      <w:bookmarkEnd w:id="1387"/>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01"/>
      <w:r w:rsidR="00194316">
        <w:t>"</w:t>
      </w:r>
      <w:bookmarkEnd w:id="1402"/>
      <w:bookmarkEnd w:id="1403"/>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04"/>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07" w:name="_Toc338939149"/>
      <w:r w:rsidRPr="007055D9">
        <w:lastRenderedPageBreak/>
        <w:t xml:space="preserve">Attribute </w:t>
      </w:r>
      <w:r w:rsidR="00194316">
        <w:t>"</w:t>
      </w:r>
      <w:r w:rsidRPr="007055D9">
        <w:t>penetration</w:t>
      </w:r>
      <w:bookmarkEnd w:id="1405"/>
      <w:bookmarkEnd w:id="1406"/>
      <w:bookmarkEnd w:id="1407"/>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08" w:name="ModelizationWeldDefinition"/>
      <w:bookmarkStart w:id="1409" w:name="WeldDefinition"/>
      <w:bookmarkStart w:id="1410" w:name="WeldDefinitionButtWeld"/>
      <w:bookmarkStart w:id="1411" w:name="_Toc288200762"/>
      <w:bookmarkStart w:id="1412" w:name="_Toc338939106"/>
      <w:bookmarkStart w:id="1413" w:name="_Toc3557012"/>
      <w:bookmarkStart w:id="1414" w:name="_Toc34736034"/>
      <w:bookmarkStart w:id="1415" w:name="_Toc34747262"/>
      <w:bookmarkStart w:id="1416" w:name="_Toc288196464"/>
      <w:bookmarkEnd w:id="1408"/>
      <w:bookmarkEnd w:id="1409"/>
      <w:bookmarkEnd w:id="1410"/>
      <w:r w:rsidRPr="007055D9">
        <w:t xml:space="preserve">Butt </w:t>
      </w:r>
      <w:bookmarkEnd w:id="1411"/>
      <w:r w:rsidR="003663AA" w:rsidRPr="007055D9">
        <w:t>Joint</w:t>
      </w:r>
      <w:bookmarkEnd w:id="1412"/>
      <w:bookmarkEnd w:id="1413"/>
      <w:bookmarkEnd w:id="1414"/>
      <w:bookmarkEnd w:id="141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17" w:name="_Toc3557013"/>
      <w:bookmarkStart w:id="1418" w:name="_Toc34736035"/>
      <w:bookmarkStart w:id="1419" w:name="_Toc34747263"/>
      <w:r w:rsidRPr="00654684">
        <w:rPr>
          <w:sz w:val="24"/>
        </w:rPr>
        <w:t xml:space="preserve">Sheet </w:t>
      </w:r>
      <w:r w:rsidR="00255787" w:rsidRPr="00654684">
        <w:rPr>
          <w:sz w:val="24"/>
        </w:rPr>
        <w:t>Parameters</w:t>
      </w:r>
      <w:bookmarkEnd w:id="1417"/>
      <w:bookmarkEnd w:id="1418"/>
      <w:bookmarkEnd w:id="141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E7532E" w:rsidRPr="00362FDC" w:rsidRDefault="00E7532E" w:rsidP="008F3D94">
                              <w:pPr>
                                <w:pStyle w:val="Caption"/>
                                <w:rPr>
                                  <w:noProof/>
                                  <w:szCs w:val="24"/>
                                </w:rPr>
                              </w:pPr>
                              <w:bookmarkStart w:id="1420" w:name="_Toc3557127"/>
                              <w:bookmarkStart w:id="1421" w:name="_Toc34736154"/>
                              <w:bookmarkStart w:id="1422"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0"/>
                              <w:bookmarkEnd w:id="1421"/>
                              <w:bookmarkEnd w:id="1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50"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E7532E" w:rsidRPr="00362FDC" w:rsidRDefault="00E7532E" w:rsidP="008F3D94">
                        <w:pPr>
                          <w:pStyle w:val="Caption"/>
                          <w:rPr>
                            <w:noProof/>
                            <w:szCs w:val="24"/>
                          </w:rPr>
                        </w:pPr>
                        <w:bookmarkStart w:id="1423" w:name="_Toc3557127"/>
                        <w:bookmarkStart w:id="1424" w:name="_Toc34736154"/>
                        <w:bookmarkStart w:id="1425"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23"/>
                        <w:bookmarkEnd w:id="1424"/>
                        <w:bookmarkEnd w:id="142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426" w:name="_Toc3557014"/>
      <w:bookmarkStart w:id="1427" w:name="_Toc34736036"/>
      <w:bookmarkStart w:id="1428" w:name="_Toc34747264"/>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E7532E" w:rsidRPr="006C6D3C" w:rsidRDefault="00E7532E" w:rsidP="008F3D94">
                              <w:pPr>
                                <w:pStyle w:val="Caption"/>
                                <w:rPr>
                                  <w:noProof/>
                                  <w:szCs w:val="24"/>
                                </w:rPr>
                              </w:pPr>
                              <w:bookmarkStart w:id="1429" w:name="_Toc3557128"/>
                              <w:bookmarkStart w:id="1430" w:name="_Toc34736155"/>
                              <w:bookmarkStart w:id="1431"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29"/>
                              <w:bookmarkEnd w:id="1430"/>
                              <w:bookmarkEnd w:id="1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2"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E7532E" w:rsidRPr="006C6D3C" w:rsidRDefault="00E7532E" w:rsidP="008F3D94">
                        <w:pPr>
                          <w:pStyle w:val="Caption"/>
                          <w:rPr>
                            <w:noProof/>
                            <w:szCs w:val="24"/>
                          </w:rPr>
                        </w:pPr>
                        <w:bookmarkStart w:id="1432" w:name="_Toc3557128"/>
                        <w:bookmarkStart w:id="1433" w:name="_Toc34736155"/>
                        <w:bookmarkStart w:id="1434"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32"/>
                        <w:bookmarkEnd w:id="1433"/>
                        <w:bookmarkEnd w:id="1434"/>
                      </w:p>
                    </w:txbxContent>
                  </v:textbox>
                </v:shape>
              </v:group>
            </w:pict>
          </mc:Fallback>
        </mc:AlternateContent>
      </w:r>
      <w:r w:rsidR="00B50468" w:rsidRPr="00654684">
        <w:rPr>
          <w:sz w:val="24"/>
        </w:rPr>
        <w:t>Weld Parameters</w:t>
      </w:r>
      <w:bookmarkEnd w:id="1426"/>
      <w:bookmarkEnd w:id="1427"/>
      <w:bookmarkEnd w:id="14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Caption"/>
        <w:spacing w:before="120"/>
      </w:pPr>
      <w:bookmarkStart w:id="1435" w:name="_Toc3566492"/>
      <w:bookmarkStart w:id="1436" w:name="_Toc34736274"/>
      <w:bookmarkStart w:id="1437" w:name="_Toc34747493"/>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1435"/>
      <w:bookmarkEnd w:id="1436"/>
      <w:bookmarkEnd w:id="1437"/>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438" w:name="_Toc338939151"/>
      <w:bookmarkStart w:id="1439" w:name="_Toc3557015"/>
      <w:bookmarkStart w:id="1440" w:name="_Toc34736037"/>
      <w:bookmarkStart w:id="1441" w:name="_Toc34747265"/>
      <w:r w:rsidRPr="007055D9">
        <w:t>Attributes</w:t>
      </w:r>
      <w:bookmarkEnd w:id="1438"/>
      <w:bookmarkEnd w:id="1439"/>
      <w:bookmarkEnd w:id="1440"/>
      <w:bookmarkEnd w:id="1441"/>
    </w:p>
    <w:p w14:paraId="2F9463C1" w14:textId="2C2DBF78" w:rsidR="0006113C" w:rsidRPr="007055D9" w:rsidRDefault="00850045" w:rsidP="0006113C">
      <w:pPr>
        <w:pStyle w:val="Heading5"/>
      </w:pPr>
      <w:bookmarkStart w:id="1442" w:name="_Toc338939153"/>
      <w:r w:rsidRPr="007055D9">
        <w:t xml:space="preserve">Attribute </w:t>
      </w:r>
      <w:r w:rsidR="00194316">
        <w:t>"</w:t>
      </w:r>
      <w:r w:rsidRPr="007055D9">
        <w:t>b</w:t>
      </w:r>
      <w:r w:rsidR="0006113C" w:rsidRPr="007055D9">
        <w:t>ase</w:t>
      </w:r>
      <w:bookmarkEnd w:id="144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443" w:name="_Toc338939154"/>
      <w:r w:rsidRPr="007055D9">
        <w:t xml:space="preserve">Attribute </w:t>
      </w:r>
      <w:r w:rsidR="00194316">
        <w:t>"</w:t>
      </w:r>
      <w:r w:rsidRPr="007055D9">
        <w:t>t</w:t>
      </w:r>
      <w:r w:rsidR="0006113C" w:rsidRPr="007055D9">
        <w:t>echnology</w:t>
      </w:r>
      <w:bookmarkEnd w:id="1443"/>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444" w:name="_Toc288196505"/>
      <w:bookmarkStart w:id="1445" w:name="_Toc288200807"/>
      <w:bookmarkStart w:id="1446" w:name="_Toc338939155"/>
      <w:bookmarkStart w:id="1447" w:name="_Toc3557016"/>
      <w:bookmarkStart w:id="1448" w:name="_Toc34736038"/>
      <w:bookmarkStart w:id="1449" w:name="_Toc34747266"/>
      <w:r w:rsidRPr="007055D9">
        <w:t xml:space="preserve">Element </w:t>
      </w:r>
      <w:r w:rsidR="00194316">
        <w:t>"</w:t>
      </w:r>
      <w:r w:rsidRPr="007055D9">
        <w:t>weld_position</w:t>
      </w:r>
      <w:bookmarkEnd w:id="1444"/>
      <w:bookmarkEnd w:id="1445"/>
      <w:bookmarkEnd w:id="1446"/>
      <w:bookmarkEnd w:id="1447"/>
      <w:r w:rsidR="00194316">
        <w:t>"</w:t>
      </w:r>
      <w:bookmarkEnd w:id="1448"/>
      <w:bookmarkEnd w:id="144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Caption"/>
        <w:spacing w:before="120"/>
      </w:pPr>
      <w:bookmarkStart w:id="1450" w:name="_Toc3566493"/>
      <w:bookmarkStart w:id="1451" w:name="_Toc34736275"/>
      <w:bookmarkStart w:id="1452" w:name="_Toc34747494"/>
      <w:bookmarkStart w:id="1453" w:name="_Toc288196507"/>
      <w:bookmarkStart w:id="1454" w:name="_Toc288200809"/>
      <w:bookmarkStart w:id="1455" w:name="_Toc338939157"/>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50"/>
      <w:bookmarkEnd w:id="1451"/>
      <w:bookmarkEnd w:id="1452"/>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453"/>
      <w:bookmarkEnd w:id="1454"/>
      <w:bookmarkEnd w:id="145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456" w:name="_Toc338939158"/>
      <w:r w:rsidRPr="007055D9">
        <w:t xml:space="preserve">Attribute </w:t>
      </w:r>
      <w:r w:rsidR="00194316">
        <w:t>"</w:t>
      </w:r>
      <w:r w:rsidRPr="007055D9">
        <w:t>width</w:t>
      </w:r>
      <w:bookmarkEnd w:id="1456"/>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457" w:name="_Toc338939159"/>
      <w:r w:rsidRPr="007055D9">
        <w:t xml:space="preserve">Attribute </w:t>
      </w:r>
      <w:r w:rsidR="00194316">
        <w:t>"</w:t>
      </w:r>
      <w:r w:rsidRPr="007055D9">
        <w:t>filler</w:t>
      </w:r>
      <w:bookmarkEnd w:id="1457"/>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58" w:name="WeldDefinitionCornerWeld"/>
      <w:bookmarkStart w:id="1459" w:name="_Toc288200763"/>
      <w:bookmarkStart w:id="1460" w:name="_Toc338939107"/>
      <w:bookmarkEnd w:id="145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proofErr w:type="gramStart"/>
      <w:r w:rsidRPr="00B05B76">
        <w:rPr>
          <w:b/>
          <w:color w:val="0070C0"/>
        </w:rPr>
        <w:t>reference</w:t>
      </w:r>
      <w:proofErr w:type="gramEnd"/>
      <w:r w:rsidRPr="00B05B76">
        <w:rPr>
          <w:b/>
          <w:color w:val="0070C0"/>
        </w:rPr>
        <w:t>=</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461" w:name="_Toc414263397"/>
      <w:bookmarkStart w:id="1462" w:name="_Toc3557017"/>
      <w:bookmarkStart w:id="1463" w:name="_Toc34736039"/>
      <w:bookmarkStart w:id="1464" w:name="_Toc34747267"/>
      <w:bookmarkEnd w:id="1461"/>
      <w:r w:rsidRPr="007055D9">
        <w:t xml:space="preserve">Element </w:t>
      </w:r>
      <w:r w:rsidR="00194316">
        <w:t>"</w:t>
      </w:r>
      <w:r>
        <w:t>sheet_parameter</w:t>
      </w:r>
      <w:bookmarkEnd w:id="1462"/>
      <w:r w:rsidR="00194316">
        <w:t>"</w:t>
      </w:r>
      <w:bookmarkEnd w:id="1463"/>
      <w:bookmarkEnd w:id="146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Caption"/>
        <w:spacing w:before="120"/>
      </w:pPr>
      <w:bookmarkStart w:id="1465" w:name="_Toc3566494"/>
      <w:bookmarkStart w:id="1466" w:name="_Toc34736276"/>
      <w:bookmarkStart w:id="1467" w:name="_Toc34747495"/>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465"/>
      <w:bookmarkEnd w:id="1466"/>
      <w:bookmarkEnd w:id="14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468" w:name="_Toc3557018"/>
      <w:bookmarkStart w:id="1469" w:name="_Toc34736040"/>
      <w:bookmarkStart w:id="1470" w:name="_Toc34747268"/>
      <w:r w:rsidRPr="007055D9">
        <w:lastRenderedPageBreak/>
        <w:t>Corner Weld</w:t>
      </w:r>
      <w:bookmarkEnd w:id="1459"/>
      <w:bookmarkEnd w:id="1460"/>
      <w:bookmarkEnd w:id="1468"/>
      <w:bookmarkEnd w:id="1469"/>
      <w:bookmarkEnd w:id="147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471" w:name="_Toc34736041"/>
      <w:bookmarkStart w:id="1472" w:name="_Toc34747269"/>
      <w:bookmarkStart w:id="1473" w:name="_Toc3557019"/>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E7532E" w:rsidRPr="00796AD7" w:rsidRDefault="00E7532E" w:rsidP="008F3D94">
                              <w:pPr>
                                <w:pStyle w:val="Caption"/>
                                <w:rPr>
                                  <w:noProof/>
                                  <w:szCs w:val="24"/>
                                </w:rPr>
                              </w:pPr>
                              <w:bookmarkStart w:id="1474" w:name="_Toc3557129"/>
                              <w:bookmarkStart w:id="1475" w:name="_Toc34736156"/>
                              <w:bookmarkStart w:id="1476"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4"/>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4"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E7532E" w:rsidRPr="00796AD7" w:rsidRDefault="00E7532E" w:rsidP="008F3D94">
                        <w:pPr>
                          <w:pStyle w:val="Caption"/>
                          <w:rPr>
                            <w:noProof/>
                            <w:szCs w:val="24"/>
                          </w:rPr>
                        </w:pPr>
                        <w:bookmarkStart w:id="1477" w:name="_Toc3557129"/>
                        <w:bookmarkStart w:id="1478" w:name="_Toc34736156"/>
                        <w:bookmarkStart w:id="1479"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77"/>
                        <w:bookmarkEnd w:id="1478"/>
                        <w:bookmarkEnd w:id="1479"/>
                      </w:p>
                    </w:txbxContent>
                  </v:textbox>
                </v:shape>
              </v:group>
            </w:pict>
          </mc:Fallback>
        </mc:AlternateContent>
      </w:r>
      <w:r w:rsidR="00E36602">
        <w:t>Simple Corner Weld</w:t>
      </w:r>
      <w:bookmarkEnd w:id="1471"/>
      <w:bookmarkEnd w:id="1472"/>
    </w:p>
    <w:p w14:paraId="19EDE5F7" w14:textId="78748519" w:rsidR="008A6190" w:rsidRPr="007055D9" w:rsidRDefault="008A6190" w:rsidP="00E36602">
      <w:pPr>
        <w:pStyle w:val="Heading5"/>
        <w:keepNext/>
      </w:pPr>
      <w:r w:rsidRPr="007055D9">
        <w:t>Sheet Parameters</w:t>
      </w:r>
      <w:bookmarkEnd w:id="147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480" w:name="_Toc3557020"/>
      <w:r w:rsidRPr="007055D9">
        <w:t>Weld Parameters</w:t>
      </w:r>
      <w:bookmarkEnd w:id="148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E7532E" w:rsidRPr="00067927" w:rsidRDefault="00E7532E" w:rsidP="008F3D94">
                              <w:pPr>
                                <w:pStyle w:val="Caption"/>
                                <w:rPr>
                                  <w:noProof/>
                                  <w:szCs w:val="24"/>
                                </w:rPr>
                              </w:pPr>
                              <w:bookmarkStart w:id="1481" w:name="_Toc3557130"/>
                              <w:bookmarkStart w:id="1482" w:name="_Toc34736157"/>
                              <w:bookmarkStart w:id="1483"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1"/>
                              <w:bookmarkEnd w:id="1482"/>
                              <w:bookmarkEnd w:id="1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6"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E7532E" w:rsidRPr="00067927" w:rsidRDefault="00E7532E" w:rsidP="008F3D94">
                        <w:pPr>
                          <w:pStyle w:val="Caption"/>
                          <w:rPr>
                            <w:noProof/>
                            <w:szCs w:val="24"/>
                          </w:rPr>
                        </w:pPr>
                        <w:bookmarkStart w:id="1484" w:name="_Toc3557130"/>
                        <w:bookmarkStart w:id="1485" w:name="_Toc34736157"/>
                        <w:bookmarkStart w:id="1486"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84"/>
                        <w:bookmarkEnd w:id="1485"/>
                        <w:bookmarkEnd w:id="148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8pt" o:ole="">
            <v:imagedata r:id="rId157" o:title=""/>
          </v:shape>
          <o:OLEObject Type="Embed" ProgID="Equation.3" ShapeID="_x0000_i1026" DrawAspect="Content" ObjectID="_1648844622"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Caption"/>
        <w:spacing w:before="120"/>
      </w:pPr>
      <w:bookmarkStart w:id="1487" w:name="_Toc3566495"/>
      <w:bookmarkStart w:id="1488" w:name="_Toc34736277"/>
      <w:bookmarkStart w:id="1489" w:name="_Toc34747496"/>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1487"/>
      <w:bookmarkEnd w:id="1488"/>
      <w:bookmarkEnd w:id="148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490" w:name="_Toc34736042"/>
      <w:bookmarkStart w:id="1491" w:name="_Toc34747270"/>
      <w:r>
        <w:lastRenderedPageBreak/>
        <w:t>Double Corner Weld</w:t>
      </w:r>
      <w:bookmarkEnd w:id="1490"/>
      <w:bookmarkEnd w:id="1491"/>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E7532E" w:rsidRPr="00067927" w:rsidRDefault="00E7532E" w:rsidP="00FA0FAD">
                                <w:pPr>
                                  <w:pStyle w:val="Caption"/>
                                  <w:keepNext/>
                                  <w:keepLines/>
                                  <w:rPr>
                                    <w:noProof/>
                                    <w:szCs w:val="24"/>
                                  </w:rPr>
                                </w:pPr>
                                <w:bookmarkStart w:id="1492" w:name="_Toc34736158"/>
                                <w:bookmarkStart w:id="1493"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2"/>
                                <w:bookmarkEnd w:id="1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E7532E" w:rsidRPr="00796AD7" w:rsidRDefault="00E7532E" w:rsidP="006619C9">
                                <w:pPr>
                                  <w:pStyle w:val="Caption"/>
                                  <w:rPr>
                                    <w:noProof/>
                                    <w:szCs w:val="24"/>
                                  </w:rPr>
                                </w:pPr>
                                <w:bookmarkStart w:id="1494" w:name="_Toc34736159"/>
                                <w:bookmarkStart w:id="1495"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4"/>
                                <w:bookmarkEnd w:id="1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E7532E" w:rsidRPr="00067927" w:rsidRDefault="00E7532E" w:rsidP="00FA0FAD">
                          <w:pPr>
                            <w:pStyle w:val="Caption"/>
                            <w:keepNext/>
                            <w:keepLines/>
                            <w:rPr>
                              <w:noProof/>
                              <w:szCs w:val="24"/>
                            </w:rPr>
                          </w:pPr>
                          <w:bookmarkStart w:id="1496" w:name="_Toc34736158"/>
                          <w:bookmarkStart w:id="1497"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96"/>
                          <w:bookmarkEnd w:id="1497"/>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1"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2"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E7532E" w:rsidRPr="00796AD7" w:rsidRDefault="00E7532E" w:rsidP="006619C9">
                          <w:pPr>
                            <w:pStyle w:val="Caption"/>
                            <w:rPr>
                              <w:noProof/>
                              <w:szCs w:val="24"/>
                            </w:rPr>
                          </w:pPr>
                          <w:bookmarkStart w:id="1498" w:name="_Toc34736159"/>
                          <w:bookmarkStart w:id="1499"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98"/>
                          <w:bookmarkEnd w:id="149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8pt" o:ole="">
            <v:imagedata r:id="rId157" o:title=""/>
          </v:shape>
          <o:OLEObject Type="Embed" ProgID="Equation.3" ShapeID="_x0000_i1027" DrawAspect="Content" ObjectID="_1648844623"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Caption"/>
        <w:spacing w:before="120"/>
      </w:pPr>
      <w:bookmarkStart w:id="1500" w:name="_Toc34736278"/>
      <w:bookmarkStart w:id="1501" w:name="_Toc34747497"/>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1500"/>
      <w:bookmarkEnd w:id="150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02" w:name="_Toc338939161"/>
      <w:bookmarkStart w:id="1503" w:name="_Toc3557021"/>
      <w:bookmarkStart w:id="1504" w:name="_Toc34736043"/>
      <w:bookmarkStart w:id="1505" w:name="_Toc34747271"/>
      <w:r w:rsidRPr="007055D9">
        <w:lastRenderedPageBreak/>
        <w:t>Attributes</w:t>
      </w:r>
      <w:bookmarkEnd w:id="1502"/>
      <w:bookmarkEnd w:id="1503"/>
      <w:bookmarkEnd w:id="1504"/>
      <w:bookmarkEnd w:id="1505"/>
    </w:p>
    <w:p w14:paraId="22FDBBD1" w14:textId="5050C61D" w:rsidR="0006113C" w:rsidRPr="007055D9" w:rsidRDefault="00242481" w:rsidP="001759F7">
      <w:pPr>
        <w:pStyle w:val="Heading5"/>
        <w:keepNext/>
      </w:pPr>
      <w:bookmarkStart w:id="1506" w:name="_Toc338939163"/>
      <w:r w:rsidRPr="007055D9">
        <w:t xml:space="preserve">Attribute </w:t>
      </w:r>
      <w:r w:rsidR="00194316">
        <w:t>"</w:t>
      </w:r>
      <w:r w:rsidRPr="007055D9">
        <w:t>b</w:t>
      </w:r>
      <w:r w:rsidR="0006113C" w:rsidRPr="007055D9">
        <w:t>ase</w:t>
      </w:r>
      <w:bookmarkEnd w:id="150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07" w:name="_Toc338939164"/>
      <w:r w:rsidRPr="007055D9">
        <w:t xml:space="preserve">Attribute </w:t>
      </w:r>
      <w:r w:rsidR="00194316">
        <w:t>"</w:t>
      </w:r>
      <w:r w:rsidRPr="007055D9">
        <w:t>t</w:t>
      </w:r>
      <w:r w:rsidR="0006113C" w:rsidRPr="007055D9">
        <w:t>echnology</w:t>
      </w:r>
      <w:bookmarkEnd w:id="1507"/>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08" w:name="_Toc338939165"/>
      <w:bookmarkStart w:id="1509" w:name="_Toc3557022"/>
      <w:bookmarkStart w:id="1510" w:name="_Toc34736044"/>
      <w:bookmarkStart w:id="1511" w:name="_Toc34747272"/>
      <w:r w:rsidRPr="007055D9">
        <w:t xml:space="preserve">Element </w:t>
      </w:r>
      <w:r w:rsidR="00194316">
        <w:t>"</w:t>
      </w:r>
      <w:r w:rsidRPr="007055D9">
        <w:t>weld_position</w:t>
      </w:r>
      <w:bookmarkEnd w:id="1508"/>
      <w:bookmarkEnd w:id="1509"/>
      <w:r w:rsidR="00194316">
        <w:t>"</w:t>
      </w:r>
      <w:bookmarkEnd w:id="1510"/>
      <w:bookmarkEnd w:id="15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Caption"/>
        <w:spacing w:before="120"/>
      </w:pPr>
      <w:bookmarkStart w:id="1512" w:name="_Toc3566496"/>
      <w:bookmarkStart w:id="1513" w:name="_Toc34736279"/>
      <w:bookmarkStart w:id="1514" w:name="_Toc34747498"/>
      <w:bookmarkStart w:id="1515" w:name="_Toc338939167"/>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12"/>
      <w:bookmarkEnd w:id="1513"/>
      <w:bookmarkEnd w:id="1514"/>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1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516" w:name="_Toc338939168"/>
      <w:r w:rsidRPr="007055D9">
        <w:t xml:space="preserve">Attribute </w:t>
      </w:r>
      <w:r w:rsidR="00194316">
        <w:t>"</w:t>
      </w:r>
      <w:r w:rsidRPr="007055D9">
        <w:t>thickness</w:t>
      </w:r>
      <w:bookmarkEnd w:id="1516"/>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Caption"/>
        <w:spacing w:before="120"/>
      </w:pPr>
      <w:bookmarkStart w:id="1517" w:name="_Toc3566497"/>
      <w:bookmarkStart w:id="1518" w:name="_Toc34736280"/>
      <w:bookmarkStart w:id="1519" w:name="_Toc34747499"/>
      <w:bookmarkStart w:id="1520" w:name="_Toc338939169"/>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1517"/>
      <w:bookmarkEnd w:id="1518"/>
      <w:bookmarkEnd w:id="1519"/>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52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Caption"/>
        <w:spacing w:before="120"/>
      </w:pPr>
      <w:bookmarkStart w:id="1521" w:name="_Toc3566498"/>
      <w:bookmarkStart w:id="1522" w:name="_Toc34736281"/>
      <w:bookmarkStart w:id="1523" w:name="_Toc34747500"/>
      <w:bookmarkStart w:id="1524" w:name="_Toc338939170"/>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1521"/>
      <w:bookmarkEnd w:id="1522"/>
      <w:bookmarkEnd w:id="1523"/>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524"/>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525" w:name="_Toc338939171"/>
      <w:r w:rsidRPr="007055D9">
        <w:t xml:space="preserve">Attribute </w:t>
      </w:r>
      <w:r w:rsidR="00194316">
        <w:t>"</w:t>
      </w:r>
      <w:r w:rsidRPr="007055D9">
        <w:t>penetration</w:t>
      </w:r>
      <w:bookmarkEnd w:id="152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526" w:name="_Toc338939173"/>
      <w:r w:rsidRPr="007055D9">
        <w:t xml:space="preserve">Attribute </w:t>
      </w:r>
      <w:r w:rsidR="00194316">
        <w:t>"</w:t>
      </w:r>
      <w:r w:rsidRPr="007055D9">
        <w:t>filler</w:t>
      </w:r>
      <w:bookmarkEnd w:id="152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proofErr w:type="gramStart"/>
      <w:r w:rsidR="0006113C" w:rsidRPr="001E3F9F">
        <w:rPr>
          <w:b/>
          <w:color w:val="0070C0"/>
        </w:rPr>
        <w:t>section</w:t>
      </w:r>
      <w:proofErr w:type="gramEnd"/>
      <w:r w:rsidR="0006113C" w:rsidRPr="001E3F9F">
        <w:rPr>
          <w:b/>
          <w:color w:val="0070C0"/>
        </w:rPr>
        <w:t>=</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proofErr w:type="gramStart"/>
      <w:r w:rsidRPr="001E3F9F">
        <w:rPr>
          <w:b/>
          <w:color w:val="0070C0"/>
        </w:rPr>
        <w:t>shape</w:t>
      </w:r>
      <w:proofErr w:type="gramEnd"/>
      <w:r w:rsidRPr="001E3F9F">
        <w:rPr>
          <w:b/>
          <w:color w:val="0070C0"/>
        </w:rPr>
        <w:t>=</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527" w:name="WeldDefinitionEdgeWeld"/>
      <w:bookmarkStart w:id="1528" w:name="_Toc3557023"/>
      <w:bookmarkStart w:id="1529" w:name="_Toc34736045"/>
      <w:bookmarkStart w:id="1530" w:name="_Toc34747273"/>
      <w:bookmarkStart w:id="1531" w:name="_Toc288200764"/>
      <w:bookmarkStart w:id="1532" w:name="_Toc338939108"/>
      <w:bookmarkEnd w:id="1527"/>
      <w:r w:rsidRPr="007055D9">
        <w:lastRenderedPageBreak/>
        <w:t xml:space="preserve">Element </w:t>
      </w:r>
      <w:r w:rsidR="00194316">
        <w:t>"</w:t>
      </w:r>
      <w:r>
        <w:t>sheet_parameter</w:t>
      </w:r>
      <w:bookmarkEnd w:id="1528"/>
      <w:r w:rsidR="00194316">
        <w:t>"</w:t>
      </w:r>
      <w:bookmarkEnd w:id="1529"/>
      <w:bookmarkEnd w:id="153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Caption"/>
        <w:spacing w:before="120"/>
      </w:pPr>
      <w:bookmarkStart w:id="1533" w:name="_Toc3566499"/>
      <w:bookmarkStart w:id="1534" w:name="_Toc34736282"/>
      <w:bookmarkStart w:id="1535" w:name="_Toc34747501"/>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33"/>
      <w:bookmarkEnd w:id="1534"/>
      <w:bookmarkEnd w:id="153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536" w:name="_Toc3557024"/>
      <w:bookmarkStart w:id="1537" w:name="_Toc34736046"/>
      <w:bookmarkStart w:id="1538" w:name="_Toc34747274"/>
      <w:r w:rsidRPr="007055D9">
        <w:t>Edge Weld</w:t>
      </w:r>
      <w:bookmarkEnd w:id="1531"/>
      <w:bookmarkEnd w:id="1532"/>
      <w:bookmarkEnd w:id="1536"/>
      <w:bookmarkEnd w:id="1537"/>
      <w:bookmarkEnd w:id="153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539" w:name="_Toc3557025"/>
      <w:bookmarkStart w:id="1540" w:name="_Toc34736047"/>
      <w:bookmarkStart w:id="1541" w:name="_Toc34747275"/>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39"/>
      <w:bookmarkEnd w:id="1540"/>
      <w:bookmarkEnd w:id="154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E7532E" w:rsidRPr="00AF7673" w:rsidRDefault="00E7532E" w:rsidP="00765F0F">
                            <w:pPr>
                              <w:pStyle w:val="Caption"/>
                              <w:keepNext/>
                              <w:keepLines/>
                              <w:rPr>
                                <w:b w:val="0"/>
                                <w:bCs w:val="0"/>
                                <w:noProof/>
                                <w:sz w:val="26"/>
                                <w:szCs w:val="28"/>
                              </w:rPr>
                            </w:pPr>
                            <w:bookmarkStart w:id="1542" w:name="_Toc3557131"/>
                            <w:bookmarkStart w:id="1543" w:name="_Toc34736160"/>
                            <w:bookmarkStart w:id="1544"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2"/>
                            <w:bookmarkEnd w:id="1543"/>
                            <w:bookmarkEnd w:id="1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E7532E" w:rsidRPr="00AF7673" w:rsidRDefault="00E7532E" w:rsidP="00765F0F">
                      <w:pPr>
                        <w:pStyle w:val="Caption"/>
                        <w:keepNext/>
                        <w:keepLines/>
                        <w:rPr>
                          <w:b w:val="0"/>
                          <w:bCs w:val="0"/>
                          <w:noProof/>
                          <w:sz w:val="26"/>
                          <w:szCs w:val="28"/>
                        </w:rPr>
                      </w:pPr>
                      <w:bookmarkStart w:id="1545" w:name="_Toc3557131"/>
                      <w:bookmarkStart w:id="1546" w:name="_Toc34736160"/>
                      <w:bookmarkStart w:id="1547"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45"/>
                      <w:bookmarkEnd w:id="1546"/>
                      <w:bookmarkEnd w:id="154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48" w:name="_Toc3557026"/>
      <w:bookmarkStart w:id="1549" w:name="_Toc34736048"/>
      <w:bookmarkStart w:id="1550" w:name="_Toc34747276"/>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48"/>
      <w:bookmarkEnd w:id="1549"/>
      <w:bookmarkEnd w:id="155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E7532E" w:rsidRPr="00213139" w:rsidRDefault="00E7532E" w:rsidP="008F3D94">
                            <w:pPr>
                              <w:pStyle w:val="Caption"/>
                              <w:rPr>
                                <w:b w:val="0"/>
                                <w:bCs w:val="0"/>
                                <w:noProof/>
                                <w:sz w:val="26"/>
                                <w:szCs w:val="28"/>
                              </w:rPr>
                            </w:pPr>
                            <w:bookmarkStart w:id="1551" w:name="_Toc3557132"/>
                            <w:bookmarkStart w:id="1552" w:name="_Toc34736161"/>
                            <w:bookmarkStart w:id="1553"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1"/>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E7532E" w:rsidRPr="00213139" w:rsidRDefault="00E7532E" w:rsidP="008F3D94">
                      <w:pPr>
                        <w:pStyle w:val="Caption"/>
                        <w:rPr>
                          <w:b w:val="0"/>
                          <w:bCs w:val="0"/>
                          <w:noProof/>
                          <w:sz w:val="26"/>
                          <w:szCs w:val="28"/>
                        </w:rPr>
                      </w:pPr>
                      <w:bookmarkStart w:id="1554" w:name="_Toc3557132"/>
                      <w:bookmarkStart w:id="1555" w:name="_Toc34736161"/>
                      <w:bookmarkStart w:id="1556"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54"/>
                      <w:bookmarkEnd w:id="1555"/>
                      <w:bookmarkEnd w:id="15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Caption"/>
        <w:spacing w:before="120"/>
      </w:pPr>
      <w:bookmarkStart w:id="1557" w:name="_Toc3566500"/>
      <w:bookmarkStart w:id="1558" w:name="_Toc34736283"/>
      <w:bookmarkStart w:id="1559" w:name="_Toc34747502"/>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1557"/>
      <w:bookmarkEnd w:id="1558"/>
      <w:bookmarkEnd w:id="1559"/>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60" w:name="_Toc338939175"/>
      <w:bookmarkStart w:id="1561" w:name="_Toc3557027"/>
      <w:bookmarkStart w:id="1562" w:name="_Toc34736049"/>
      <w:bookmarkStart w:id="1563" w:name="_Toc34747277"/>
      <w:r w:rsidRPr="007055D9">
        <w:t>Attributes</w:t>
      </w:r>
      <w:bookmarkEnd w:id="1560"/>
      <w:bookmarkEnd w:id="1561"/>
      <w:bookmarkEnd w:id="1562"/>
      <w:bookmarkEnd w:id="1563"/>
    </w:p>
    <w:p w14:paraId="20DE2C66" w14:textId="1F84002A" w:rsidR="0006113C" w:rsidRPr="007055D9" w:rsidRDefault="001C1D65" w:rsidP="0033252C">
      <w:pPr>
        <w:pStyle w:val="Heading5"/>
        <w:keepNext/>
      </w:pPr>
      <w:bookmarkStart w:id="1564" w:name="_Toc338939177"/>
      <w:r w:rsidRPr="007055D9">
        <w:t xml:space="preserve">Attribute </w:t>
      </w:r>
      <w:r w:rsidR="00194316">
        <w:t>"</w:t>
      </w:r>
      <w:r w:rsidRPr="007055D9">
        <w:t>b</w:t>
      </w:r>
      <w:r w:rsidR="0006113C" w:rsidRPr="007055D9">
        <w:t>ase</w:t>
      </w:r>
      <w:bookmarkEnd w:id="156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565" w:name="_Toc338939178"/>
      <w:r w:rsidRPr="007055D9">
        <w:t xml:space="preserve">Attribute </w:t>
      </w:r>
      <w:r w:rsidR="00194316">
        <w:t>"</w:t>
      </w:r>
      <w:r w:rsidRPr="007055D9">
        <w:t>t</w:t>
      </w:r>
      <w:r w:rsidR="0006113C" w:rsidRPr="007055D9">
        <w:t>echnology</w:t>
      </w:r>
      <w:bookmarkEnd w:id="1565"/>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566" w:name="_Toc338939179"/>
      <w:bookmarkStart w:id="1567" w:name="_Toc3557028"/>
      <w:bookmarkStart w:id="1568" w:name="_Toc34736050"/>
      <w:bookmarkStart w:id="1569" w:name="_Toc34747278"/>
      <w:r w:rsidRPr="007055D9">
        <w:t xml:space="preserve">Element </w:t>
      </w:r>
      <w:r w:rsidR="00194316">
        <w:t>"</w:t>
      </w:r>
      <w:r w:rsidRPr="007055D9">
        <w:t>weld_position</w:t>
      </w:r>
      <w:bookmarkEnd w:id="1566"/>
      <w:bookmarkEnd w:id="1567"/>
      <w:r w:rsidR="00194316">
        <w:t>"</w:t>
      </w:r>
      <w:bookmarkEnd w:id="1568"/>
      <w:bookmarkEnd w:id="156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Caption"/>
        <w:spacing w:before="120"/>
      </w:pPr>
      <w:bookmarkStart w:id="1570" w:name="_Toc3566501"/>
      <w:bookmarkStart w:id="1571" w:name="_Toc34736284"/>
      <w:bookmarkStart w:id="1572" w:name="_Toc34747503"/>
      <w:bookmarkStart w:id="1573" w:name="_Toc338939181"/>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70"/>
      <w:bookmarkEnd w:id="1571"/>
      <w:bookmarkEnd w:id="1572"/>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57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574" w:name="_Toc338939182"/>
      <w:r w:rsidRPr="007055D9">
        <w:t xml:space="preserve">Attribute </w:t>
      </w:r>
      <w:r w:rsidR="00194316">
        <w:t>"</w:t>
      </w:r>
      <w:r w:rsidRPr="007055D9">
        <w:t>width</w:t>
      </w:r>
      <w:bookmarkEnd w:id="1574"/>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575" w:name="_Toc338939184"/>
      <w:r w:rsidRPr="007055D9">
        <w:t xml:space="preserve">Attribute </w:t>
      </w:r>
      <w:r w:rsidR="00194316">
        <w:t>"</w:t>
      </w:r>
      <w:r w:rsidRPr="007055D9">
        <w:t>filler</w:t>
      </w:r>
      <w:bookmarkEnd w:id="1575"/>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section</w:t>
      </w:r>
      <w:proofErr w:type="gramEnd"/>
      <w:r w:rsidR="0006113C" w:rsidRPr="006460C2">
        <w:rPr>
          <w:b/>
          <w:color w:val="0070C0"/>
        </w:rPr>
        <w:t>=</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proofErr w:type="gramStart"/>
      <w:r w:rsidR="00FF05D1">
        <w:rPr>
          <w:b/>
          <w:color w:val="0070C0"/>
        </w:rPr>
        <w:t>filler</w:t>
      </w:r>
      <w:proofErr w:type="gramEnd"/>
      <w:r w:rsidR="00FF05D1">
        <w:rPr>
          <w:b/>
          <w:color w:val="0070C0"/>
        </w:rPr>
        <w:t>=</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576" w:name="WeldDefinitionIWeld"/>
      <w:bookmarkStart w:id="1577" w:name="_Toc3557029"/>
      <w:bookmarkStart w:id="1578" w:name="_Toc34736051"/>
      <w:bookmarkStart w:id="1579" w:name="_Toc34747279"/>
      <w:bookmarkStart w:id="1580" w:name="_Toc288200765"/>
      <w:bookmarkStart w:id="1581" w:name="_Toc338939109"/>
      <w:bookmarkEnd w:id="1576"/>
      <w:r w:rsidRPr="007055D9">
        <w:t xml:space="preserve">Element </w:t>
      </w:r>
      <w:r w:rsidR="00194316">
        <w:t>"</w:t>
      </w:r>
      <w:r>
        <w:t>sheet_parameter</w:t>
      </w:r>
      <w:bookmarkEnd w:id="1577"/>
      <w:r w:rsidR="00194316">
        <w:t>"</w:t>
      </w:r>
      <w:bookmarkEnd w:id="1578"/>
      <w:bookmarkEnd w:id="157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Caption"/>
        <w:spacing w:before="120"/>
      </w:pPr>
      <w:bookmarkStart w:id="1582" w:name="_Toc3566502"/>
      <w:bookmarkStart w:id="1583" w:name="_Toc34736285"/>
      <w:bookmarkStart w:id="1584" w:name="_Toc34747504"/>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82"/>
      <w:bookmarkEnd w:id="1583"/>
      <w:bookmarkEnd w:id="158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585" w:name="_Toc3557030"/>
      <w:bookmarkStart w:id="1586" w:name="_Toc34736052"/>
      <w:bookmarkStart w:id="1587" w:name="_Toc34747280"/>
      <w:r w:rsidRPr="007055D9">
        <w:t>I-Weld</w:t>
      </w:r>
      <w:bookmarkEnd w:id="1580"/>
      <w:bookmarkEnd w:id="1581"/>
      <w:bookmarkEnd w:id="1585"/>
      <w:bookmarkEnd w:id="1586"/>
      <w:bookmarkEnd w:id="1587"/>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588" w:name="_Toc3557031"/>
      <w:bookmarkStart w:id="1589" w:name="_Toc34736053"/>
      <w:bookmarkStart w:id="1590" w:name="_Toc34747281"/>
      <w:r w:rsidRPr="007055D9">
        <w:t>Sheet Parameters</w:t>
      </w:r>
      <w:bookmarkEnd w:id="1588"/>
      <w:bookmarkEnd w:id="1589"/>
      <w:bookmarkEnd w:id="1590"/>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591" w:name="_Toc3557032"/>
      <w:bookmarkStart w:id="1592" w:name="_Toc34736054"/>
      <w:bookmarkStart w:id="1593" w:name="_Toc34747282"/>
      <w:r w:rsidRPr="007055D9">
        <w:lastRenderedPageBreak/>
        <w:t>Weld Parameters</w:t>
      </w:r>
      <w:bookmarkEnd w:id="1591"/>
      <w:bookmarkEnd w:id="1592"/>
      <w:bookmarkEnd w:id="159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E7532E" w:rsidRPr="001B4A57" w:rsidRDefault="00E7532E" w:rsidP="00F51CB9">
                                <w:pPr>
                                  <w:pStyle w:val="Caption"/>
                                  <w:rPr>
                                    <w:b w:val="0"/>
                                    <w:bCs w:val="0"/>
                                    <w:noProof/>
                                    <w:sz w:val="26"/>
                                    <w:szCs w:val="28"/>
                                  </w:rPr>
                                </w:pPr>
                                <w:bookmarkStart w:id="1594" w:name="_Toc3557133"/>
                                <w:bookmarkStart w:id="1595" w:name="_Toc34736162"/>
                                <w:bookmarkStart w:id="1596"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94"/>
                                <w:bookmarkEnd w:id="1595"/>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E7532E" w:rsidRPr="003F40AF" w:rsidRDefault="00E7532E" w:rsidP="00F51CB9">
                                <w:pPr>
                                  <w:pStyle w:val="Caption"/>
                                  <w:rPr>
                                    <w:b w:val="0"/>
                                    <w:bCs w:val="0"/>
                                    <w:noProof/>
                                    <w:sz w:val="26"/>
                                    <w:szCs w:val="28"/>
                                  </w:rPr>
                                </w:pPr>
                                <w:bookmarkStart w:id="1597" w:name="_Toc3557134"/>
                                <w:bookmarkStart w:id="1598" w:name="_Toc34736163"/>
                                <w:bookmarkStart w:id="1599"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597"/>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8"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E7532E" w:rsidRPr="001B4A57" w:rsidRDefault="00E7532E" w:rsidP="00F51CB9">
                          <w:pPr>
                            <w:pStyle w:val="Caption"/>
                            <w:rPr>
                              <w:b w:val="0"/>
                              <w:bCs w:val="0"/>
                              <w:noProof/>
                              <w:sz w:val="26"/>
                              <w:szCs w:val="28"/>
                            </w:rPr>
                          </w:pPr>
                          <w:bookmarkStart w:id="1600" w:name="_Toc3557133"/>
                          <w:bookmarkStart w:id="1601" w:name="_Toc34736162"/>
                          <w:bookmarkStart w:id="1602"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00"/>
                          <w:bookmarkEnd w:id="1601"/>
                          <w:bookmarkEnd w:id="1602"/>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9"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E7532E" w:rsidRPr="003F40AF" w:rsidRDefault="00E7532E" w:rsidP="00F51CB9">
                          <w:pPr>
                            <w:pStyle w:val="Caption"/>
                            <w:rPr>
                              <w:b w:val="0"/>
                              <w:bCs w:val="0"/>
                              <w:noProof/>
                              <w:sz w:val="26"/>
                              <w:szCs w:val="28"/>
                            </w:rPr>
                          </w:pPr>
                          <w:bookmarkStart w:id="1603" w:name="_Toc3557134"/>
                          <w:bookmarkStart w:id="1604" w:name="_Toc34736163"/>
                          <w:bookmarkStart w:id="1605"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603"/>
                          <w:bookmarkEnd w:id="1604"/>
                          <w:bookmarkEnd w:id="160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Caption"/>
        <w:spacing w:before="120"/>
      </w:pPr>
      <w:bookmarkStart w:id="1606" w:name="_Toc3566503"/>
      <w:bookmarkStart w:id="1607" w:name="_Toc34736286"/>
      <w:bookmarkStart w:id="1608" w:name="_Toc34747505"/>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1606"/>
      <w:bookmarkEnd w:id="1607"/>
      <w:bookmarkEnd w:id="160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09" w:name="_Toc338939186"/>
      <w:bookmarkStart w:id="1610" w:name="_Toc3557033"/>
      <w:bookmarkStart w:id="1611" w:name="_Toc34736055"/>
      <w:bookmarkStart w:id="1612" w:name="_Toc34747283"/>
      <w:r w:rsidRPr="007055D9">
        <w:t>Attributes</w:t>
      </w:r>
      <w:bookmarkEnd w:id="1609"/>
      <w:bookmarkEnd w:id="1610"/>
      <w:bookmarkEnd w:id="1611"/>
      <w:bookmarkEnd w:id="1612"/>
    </w:p>
    <w:p w14:paraId="7F7DD4CE" w14:textId="6A121F1A" w:rsidR="0006113C" w:rsidRPr="007055D9" w:rsidRDefault="009D7557" w:rsidP="00E67798">
      <w:pPr>
        <w:pStyle w:val="Heading5"/>
        <w:keepNext/>
      </w:pPr>
      <w:bookmarkStart w:id="1613" w:name="_Toc338939188"/>
      <w:r w:rsidRPr="007055D9">
        <w:t xml:space="preserve">Attribute </w:t>
      </w:r>
      <w:r w:rsidR="00194316">
        <w:t>"</w:t>
      </w:r>
      <w:r w:rsidRPr="007055D9">
        <w:t>b</w:t>
      </w:r>
      <w:r w:rsidR="0006113C" w:rsidRPr="007055D9">
        <w:t>ase</w:t>
      </w:r>
      <w:bookmarkEnd w:id="161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614" w:name="_Toc338939189"/>
      <w:r w:rsidRPr="007055D9">
        <w:t xml:space="preserve">Attribute </w:t>
      </w:r>
      <w:r w:rsidR="00194316">
        <w:t>"</w:t>
      </w:r>
      <w:r w:rsidRPr="007055D9">
        <w:t>t</w:t>
      </w:r>
      <w:r w:rsidR="0006113C" w:rsidRPr="007055D9">
        <w:t>echnology</w:t>
      </w:r>
      <w:bookmarkEnd w:id="1614"/>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615" w:name="_Toc338939190"/>
      <w:bookmarkStart w:id="1616" w:name="_Toc3557034"/>
      <w:bookmarkStart w:id="1617" w:name="_Toc34736056"/>
      <w:bookmarkStart w:id="1618" w:name="_Toc34747284"/>
      <w:r w:rsidRPr="007055D9">
        <w:t xml:space="preserve">Element </w:t>
      </w:r>
      <w:r w:rsidR="00194316">
        <w:t>"</w:t>
      </w:r>
      <w:r w:rsidRPr="007055D9">
        <w:t>weld_position</w:t>
      </w:r>
      <w:bookmarkEnd w:id="1615"/>
      <w:bookmarkEnd w:id="1616"/>
      <w:r w:rsidR="00194316">
        <w:t>"</w:t>
      </w:r>
      <w:bookmarkEnd w:id="1617"/>
      <w:bookmarkEnd w:id="1618"/>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Caption"/>
        <w:spacing w:before="120"/>
      </w:pPr>
      <w:bookmarkStart w:id="1619" w:name="_Toc3566504"/>
      <w:bookmarkStart w:id="1620" w:name="_Toc34736287"/>
      <w:bookmarkStart w:id="1621" w:name="_Toc34747506"/>
      <w:bookmarkStart w:id="1622" w:name="_Toc338939192"/>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9"/>
      <w:bookmarkEnd w:id="1620"/>
      <w:bookmarkEnd w:id="1621"/>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622"/>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623" w:name="_Toc338939194"/>
      <w:r w:rsidRPr="007055D9">
        <w:t xml:space="preserve">Attribute </w:t>
      </w:r>
      <w:r w:rsidR="00194316">
        <w:t>"</w:t>
      </w:r>
      <w:r w:rsidRPr="007055D9">
        <w:t>filler</w:t>
      </w:r>
      <w:bookmarkEnd w:id="162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624" w:name="WeldDefinitionOverlapWeld"/>
      <w:bookmarkStart w:id="1625" w:name="_Toc3557035"/>
      <w:bookmarkStart w:id="1626" w:name="_Toc34736057"/>
      <w:bookmarkStart w:id="1627" w:name="_Toc34747285"/>
      <w:bookmarkStart w:id="1628" w:name="_Toc288200766"/>
      <w:bookmarkStart w:id="1629" w:name="_Toc338939110"/>
      <w:bookmarkEnd w:id="1624"/>
      <w:r w:rsidRPr="007055D9">
        <w:t xml:space="preserve">Element </w:t>
      </w:r>
      <w:r w:rsidR="00194316">
        <w:t>"</w:t>
      </w:r>
      <w:r>
        <w:t>sheet_parameter</w:t>
      </w:r>
      <w:bookmarkEnd w:id="1625"/>
      <w:r w:rsidR="00194316">
        <w:t>"</w:t>
      </w:r>
      <w:bookmarkEnd w:id="1626"/>
      <w:bookmarkEnd w:id="162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Caption"/>
        <w:spacing w:before="120"/>
      </w:pPr>
      <w:bookmarkStart w:id="1630" w:name="_Toc3566505"/>
      <w:bookmarkStart w:id="1631" w:name="_Toc34736288"/>
      <w:bookmarkStart w:id="1632" w:name="_Toc34747507"/>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0"/>
      <w:bookmarkEnd w:id="1631"/>
      <w:bookmarkEnd w:id="163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633" w:name="_Toc3557036"/>
      <w:bookmarkStart w:id="1634" w:name="_Toc34736058"/>
      <w:bookmarkStart w:id="1635" w:name="_Toc34747286"/>
      <w:r w:rsidRPr="007055D9">
        <w:lastRenderedPageBreak/>
        <w:t>Overlap Weld</w:t>
      </w:r>
      <w:bookmarkEnd w:id="1628"/>
      <w:bookmarkEnd w:id="1629"/>
      <w:bookmarkEnd w:id="1633"/>
      <w:bookmarkEnd w:id="1634"/>
      <w:bookmarkEnd w:id="163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36" w:name="_Toc3557037"/>
      <w:bookmarkStart w:id="1637" w:name="_Toc34736059"/>
      <w:bookmarkStart w:id="1638" w:name="_Toc34747287"/>
      <w:r w:rsidRPr="007055D9">
        <w:t>Simple Overlap Weld</w:t>
      </w:r>
      <w:bookmarkEnd w:id="1636"/>
      <w:bookmarkEnd w:id="1637"/>
      <w:bookmarkEnd w:id="1638"/>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E7532E" w:rsidRPr="0079510C" w:rsidRDefault="00E7532E" w:rsidP="002A71CD">
                            <w:pPr>
                              <w:pStyle w:val="Caption"/>
                              <w:rPr>
                                <w:noProof/>
                                <w:sz w:val="24"/>
                                <w:szCs w:val="26"/>
                              </w:rPr>
                            </w:pPr>
                            <w:bookmarkStart w:id="1639" w:name="_Toc3557135"/>
                            <w:bookmarkStart w:id="1640" w:name="_Toc34736164"/>
                            <w:bookmarkStart w:id="1641"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39"/>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E7532E" w:rsidRPr="0079510C" w:rsidRDefault="00E7532E" w:rsidP="002A71CD">
                      <w:pPr>
                        <w:pStyle w:val="Caption"/>
                        <w:rPr>
                          <w:noProof/>
                          <w:sz w:val="24"/>
                          <w:szCs w:val="26"/>
                        </w:rPr>
                      </w:pPr>
                      <w:bookmarkStart w:id="1642" w:name="_Toc3557135"/>
                      <w:bookmarkStart w:id="1643" w:name="_Toc34736164"/>
                      <w:bookmarkStart w:id="1644"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42"/>
                      <w:bookmarkEnd w:id="1643"/>
                      <w:bookmarkEnd w:id="164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E7532E" w:rsidRPr="00A00F34" w:rsidRDefault="00E7532E" w:rsidP="002A71CD">
                            <w:pPr>
                              <w:pStyle w:val="Caption"/>
                              <w:rPr>
                                <w:noProof/>
                                <w:szCs w:val="24"/>
                              </w:rPr>
                            </w:pPr>
                            <w:bookmarkStart w:id="1645" w:name="_Toc3557136"/>
                            <w:bookmarkStart w:id="1646" w:name="_Toc34736165"/>
                            <w:bookmarkStart w:id="1647"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5"/>
                            <w:bookmarkEnd w:id="1646"/>
                            <w:bookmarkEnd w:id="1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E7532E" w:rsidRPr="00A00F34" w:rsidRDefault="00E7532E" w:rsidP="002A71CD">
                      <w:pPr>
                        <w:pStyle w:val="Caption"/>
                        <w:rPr>
                          <w:noProof/>
                          <w:szCs w:val="24"/>
                        </w:rPr>
                      </w:pPr>
                      <w:bookmarkStart w:id="1648" w:name="_Toc3557136"/>
                      <w:bookmarkStart w:id="1649" w:name="_Toc34736165"/>
                      <w:bookmarkStart w:id="1650"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48"/>
                      <w:bookmarkEnd w:id="1649"/>
                      <w:bookmarkEnd w:id="165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72" o:title=""/>
          </v:shape>
          <o:OLEObject Type="Embed" ProgID="Equation.3" ShapeID="_x0000_i1028" DrawAspect="Content" ObjectID="_1648844624"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Caption"/>
        <w:spacing w:before="120"/>
      </w:pPr>
      <w:bookmarkStart w:id="1651" w:name="_Toc3566506"/>
      <w:bookmarkStart w:id="1652" w:name="_Toc34736289"/>
      <w:bookmarkStart w:id="1653" w:name="_Toc34747508"/>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1651"/>
      <w:bookmarkEnd w:id="1652"/>
      <w:bookmarkEnd w:id="165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54" w:name="_Toc338939112"/>
      <w:bookmarkStart w:id="1655" w:name="_Toc3557038"/>
      <w:bookmarkStart w:id="1656" w:name="_Toc34736060"/>
      <w:bookmarkStart w:id="1657" w:name="_Toc34747288"/>
      <w:r w:rsidRPr="007055D9">
        <w:t>Single Sided Double Overlap Weld</w:t>
      </w:r>
      <w:bookmarkEnd w:id="1654"/>
      <w:bookmarkEnd w:id="1655"/>
      <w:bookmarkEnd w:id="1656"/>
      <w:bookmarkEnd w:id="165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E7532E" w:rsidRPr="008B5970" w:rsidRDefault="00E7532E" w:rsidP="007C7FBC">
                            <w:pPr>
                              <w:pStyle w:val="Caption"/>
                              <w:rPr>
                                <w:noProof/>
                                <w:sz w:val="24"/>
                                <w:szCs w:val="26"/>
                              </w:rPr>
                            </w:pPr>
                            <w:bookmarkStart w:id="1658" w:name="_Toc3557137"/>
                            <w:bookmarkStart w:id="1659" w:name="_Toc34736166"/>
                            <w:bookmarkStart w:id="1660"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8"/>
                            <w:bookmarkEnd w:id="1659"/>
                            <w:bookmarkEnd w:id="1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E7532E" w:rsidRPr="008B5970" w:rsidRDefault="00E7532E" w:rsidP="007C7FBC">
                      <w:pPr>
                        <w:pStyle w:val="Caption"/>
                        <w:rPr>
                          <w:noProof/>
                          <w:sz w:val="24"/>
                          <w:szCs w:val="26"/>
                        </w:rPr>
                      </w:pPr>
                      <w:bookmarkStart w:id="1661" w:name="_Toc3557137"/>
                      <w:bookmarkStart w:id="1662" w:name="_Toc34736166"/>
                      <w:bookmarkStart w:id="1663"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61"/>
                      <w:bookmarkEnd w:id="1662"/>
                      <w:bookmarkEnd w:id="166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E7532E" w:rsidRPr="008D09AE" w:rsidRDefault="00E7532E" w:rsidP="00044694">
                            <w:pPr>
                              <w:pStyle w:val="Caption"/>
                              <w:rPr>
                                <w:noProof/>
                                <w:szCs w:val="24"/>
                              </w:rPr>
                            </w:pPr>
                            <w:bookmarkStart w:id="1664" w:name="_Toc3557138"/>
                            <w:bookmarkStart w:id="1665" w:name="_Toc34736167"/>
                            <w:bookmarkStart w:id="1666"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4"/>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E7532E" w:rsidRPr="008D09AE" w:rsidRDefault="00E7532E" w:rsidP="00044694">
                      <w:pPr>
                        <w:pStyle w:val="Caption"/>
                        <w:rPr>
                          <w:noProof/>
                          <w:szCs w:val="24"/>
                        </w:rPr>
                      </w:pPr>
                      <w:bookmarkStart w:id="1667" w:name="_Toc3557138"/>
                      <w:bookmarkStart w:id="1668" w:name="_Toc34736167"/>
                      <w:bookmarkStart w:id="1669"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67"/>
                      <w:bookmarkEnd w:id="1668"/>
                      <w:bookmarkEnd w:id="166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57" o:title=""/>
          </v:shape>
          <o:OLEObject Type="Embed" ProgID="Equation.3" ShapeID="_x0000_i1029" DrawAspect="Content" ObjectID="_1648844625"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Caption"/>
        <w:spacing w:before="120"/>
      </w:pPr>
      <w:bookmarkStart w:id="1670" w:name="_Toc3566507"/>
      <w:bookmarkStart w:id="1671" w:name="_Toc34736290"/>
      <w:bookmarkStart w:id="1672" w:name="_Toc34747509"/>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70"/>
      <w:bookmarkEnd w:id="1671"/>
      <w:bookmarkEnd w:id="167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73" w:name="_Toc338939113"/>
      <w:bookmarkStart w:id="1674" w:name="_Toc3557039"/>
      <w:bookmarkStart w:id="1675" w:name="_Toc34736061"/>
      <w:bookmarkStart w:id="1676" w:name="_Toc34747289"/>
      <w:r w:rsidRPr="007055D9">
        <w:t>Double Sided Double Overlap Weld</w:t>
      </w:r>
      <w:bookmarkEnd w:id="1673"/>
      <w:bookmarkEnd w:id="1674"/>
      <w:bookmarkEnd w:id="1675"/>
      <w:bookmarkEnd w:id="167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E7532E" w:rsidRPr="000A25D4" w:rsidRDefault="00E7532E" w:rsidP="00044694">
                            <w:pPr>
                              <w:pStyle w:val="Caption"/>
                              <w:rPr>
                                <w:noProof/>
                                <w:sz w:val="24"/>
                                <w:szCs w:val="26"/>
                              </w:rPr>
                            </w:pPr>
                            <w:bookmarkStart w:id="1677" w:name="_Toc3557139"/>
                            <w:bookmarkStart w:id="1678" w:name="_Toc34736168"/>
                            <w:bookmarkStart w:id="1679"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77"/>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E7532E" w:rsidRPr="000A25D4" w:rsidRDefault="00E7532E" w:rsidP="00044694">
                      <w:pPr>
                        <w:pStyle w:val="Caption"/>
                        <w:rPr>
                          <w:noProof/>
                          <w:sz w:val="24"/>
                          <w:szCs w:val="26"/>
                        </w:rPr>
                      </w:pPr>
                      <w:bookmarkStart w:id="1680" w:name="_Toc3557139"/>
                      <w:bookmarkStart w:id="1681" w:name="_Toc34736168"/>
                      <w:bookmarkStart w:id="1682"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80"/>
                      <w:bookmarkEnd w:id="1681"/>
                      <w:bookmarkEnd w:id="1682"/>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E7532E" w:rsidRPr="00F739B3" w:rsidRDefault="00E7532E" w:rsidP="00044694">
                            <w:pPr>
                              <w:pStyle w:val="Caption"/>
                              <w:rPr>
                                <w:noProof/>
                                <w:szCs w:val="24"/>
                              </w:rPr>
                            </w:pPr>
                            <w:bookmarkStart w:id="1683" w:name="_Toc3557140"/>
                            <w:bookmarkStart w:id="1684" w:name="_Toc34736169"/>
                            <w:bookmarkStart w:id="1685"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3"/>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E7532E" w:rsidRPr="00F739B3" w:rsidRDefault="00E7532E" w:rsidP="00044694">
                      <w:pPr>
                        <w:pStyle w:val="Caption"/>
                        <w:rPr>
                          <w:noProof/>
                          <w:szCs w:val="24"/>
                        </w:rPr>
                      </w:pPr>
                      <w:bookmarkStart w:id="1686" w:name="_Toc3557140"/>
                      <w:bookmarkStart w:id="1687" w:name="_Toc34736169"/>
                      <w:bookmarkStart w:id="1688"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6"/>
                      <w:bookmarkEnd w:id="1687"/>
                      <w:bookmarkEnd w:id="168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57" o:title=""/>
          </v:shape>
          <o:OLEObject Type="Embed" ProgID="Equation.3" ShapeID="_x0000_i1030" DrawAspect="Content" ObjectID="_1648844626"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Caption"/>
        <w:spacing w:before="120"/>
      </w:pPr>
      <w:bookmarkStart w:id="1689" w:name="_Toc3566508"/>
      <w:bookmarkStart w:id="1690" w:name="_Toc34736291"/>
      <w:bookmarkStart w:id="1691" w:name="_Toc34747510"/>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89"/>
      <w:bookmarkEnd w:id="1690"/>
      <w:bookmarkEnd w:id="169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92" w:name="_Toc338939196"/>
      <w:bookmarkStart w:id="1693" w:name="_Toc3557040"/>
      <w:bookmarkStart w:id="1694" w:name="_Toc34736062"/>
      <w:bookmarkStart w:id="1695" w:name="_Toc34747290"/>
      <w:r w:rsidRPr="007055D9">
        <w:t>Attributes</w:t>
      </w:r>
      <w:bookmarkEnd w:id="1692"/>
      <w:bookmarkEnd w:id="1693"/>
      <w:bookmarkEnd w:id="1694"/>
      <w:bookmarkEnd w:id="1695"/>
    </w:p>
    <w:p w14:paraId="54EB1FE0" w14:textId="38DCBA66" w:rsidR="0006113C" w:rsidRPr="007055D9" w:rsidRDefault="00157A42" w:rsidP="00AB2606">
      <w:pPr>
        <w:pStyle w:val="Heading5"/>
        <w:keepNext/>
      </w:pPr>
      <w:bookmarkStart w:id="1696" w:name="_Toc338939198"/>
      <w:r w:rsidRPr="007055D9">
        <w:t xml:space="preserve">Attribute </w:t>
      </w:r>
      <w:r w:rsidR="00194316">
        <w:t>"</w:t>
      </w:r>
      <w:r w:rsidRPr="007055D9">
        <w:t>b</w:t>
      </w:r>
      <w:r w:rsidR="0006113C" w:rsidRPr="007055D9">
        <w:t>ase</w:t>
      </w:r>
      <w:bookmarkEnd w:id="169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697" w:name="_Toc338939199"/>
      <w:r w:rsidRPr="007055D9">
        <w:t xml:space="preserve">Attribute </w:t>
      </w:r>
      <w:r w:rsidR="00194316">
        <w:t>"</w:t>
      </w:r>
      <w:r w:rsidRPr="007055D9">
        <w:t>t</w:t>
      </w:r>
      <w:r w:rsidR="0006113C" w:rsidRPr="007055D9">
        <w:t>echnology</w:t>
      </w:r>
      <w:bookmarkEnd w:id="169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698" w:name="_Toc338939200"/>
      <w:bookmarkStart w:id="1699" w:name="_Toc3557041"/>
      <w:bookmarkStart w:id="1700" w:name="_Toc34736063"/>
      <w:bookmarkStart w:id="1701" w:name="_Toc34747291"/>
      <w:r w:rsidRPr="007055D9">
        <w:t xml:space="preserve">Element </w:t>
      </w:r>
      <w:r w:rsidR="00194316">
        <w:t>"</w:t>
      </w:r>
      <w:r w:rsidRPr="007055D9">
        <w:t>weld_position</w:t>
      </w:r>
      <w:bookmarkEnd w:id="1698"/>
      <w:bookmarkEnd w:id="1699"/>
      <w:r w:rsidR="00194316">
        <w:t>"</w:t>
      </w:r>
      <w:bookmarkEnd w:id="1700"/>
      <w:bookmarkEnd w:id="170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Caption"/>
        <w:spacing w:before="120"/>
      </w:pPr>
      <w:bookmarkStart w:id="1702" w:name="_Toc3566509"/>
      <w:bookmarkStart w:id="1703" w:name="_Toc34736292"/>
      <w:bookmarkStart w:id="1704" w:name="_Toc34747511"/>
      <w:bookmarkStart w:id="1705" w:name="_Toc338939203"/>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02"/>
      <w:bookmarkEnd w:id="1703"/>
      <w:bookmarkEnd w:id="1704"/>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70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706" w:name="_Toc338939204"/>
      <w:r w:rsidRPr="007055D9">
        <w:t xml:space="preserve">Attribute </w:t>
      </w:r>
      <w:r w:rsidR="00194316">
        <w:t>"</w:t>
      </w:r>
      <w:r w:rsidRPr="007055D9">
        <w:t>thickness</w:t>
      </w:r>
      <w:bookmarkEnd w:id="1706"/>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707" w:name="_Toc338939205"/>
      <w:r w:rsidRPr="007055D9">
        <w:t xml:space="preserve">Attribute </w:t>
      </w:r>
      <w:r w:rsidR="00194316">
        <w:t>"</w:t>
      </w:r>
      <w:r w:rsidRPr="007055D9">
        <w:t>angle</w:t>
      </w:r>
      <w:bookmarkEnd w:id="170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708" w:name="_Toc338939206"/>
      <w:r w:rsidRPr="007055D9">
        <w:t xml:space="preserve">Attribute </w:t>
      </w:r>
      <w:r w:rsidR="00194316">
        <w:t>"</w:t>
      </w:r>
      <w:r w:rsidRPr="007055D9">
        <w:t>shape</w:t>
      </w:r>
      <w:bookmarkEnd w:id="1708"/>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709" w:name="_Toc338939207"/>
      <w:r w:rsidRPr="007055D9">
        <w:t xml:space="preserve">Attribute </w:t>
      </w:r>
      <w:r w:rsidR="00194316">
        <w:t>"</w:t>
      </w:r>
      <w:r w:rsidRPr="007055D9">
        <w:t>penetration</w:t>
      </w:r>
      <w:bookmarkEnd w:id="1709"/>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710" w:name="_Toc338939209"/>
      <w:r w:rsidRPr="007055D9">
        <w:t xml:space="preserve">Attribute </w:t>
      </w:r>
      <w:r w:rsidR="00194316">
        <w:t>"</w:t>
      </w:r>
      <w:r w:rsidRPr="007055D9">
        <w:t>filler</w:t>
      </w:r>
      <w:bookmarkEnd w:id="1710"/>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proofErr w:type="gramStart"/>
      <w:r w:rsidRPr="00C9134D">
        <w:rPr>
          <w:b/>
          <w:color w:val="0070C0"/>
        </w:rPr>
        <w:t>section</w:t>
      </w:r>
      <w:proofErr w:type="gramEnd"/>
      <w:r w:rsidRPr="00C9134D">
        <w:rPr>
          <w:b/>
          <w:color w:val="0070C0"/>
        </w:rPr>
        <w:t>=</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711" w:name="WeldDefinitionYJoint"/>
      <w:bookmarkStart w:id="1712" w:name="_Toc3557042"/>
      <w:bookmarkStart w:id="1713" w:name="_Toc34736064"/>
      <w:bookmarkStart w:id="1714" w:name="_Toc34747292"/>
      <w:bookmarkStart w:id="1715" w:name="_Toc288200767"/>
      <w:bookmarkStart w:id="1716" w:name="_Toc338939114"/>
      <w:bookmarkEnd w:id="1711"/>
      <w:r w:rsidRPr="007055D9">
        <w:t xml:space="preserve">Element </w:t>
      </w:r>
      <w:r w:rsidR="00194316">
        <w:t>"</w:t>
      </w:r>
      <w:r>
        <w:t>sheet_parameter</w:t>
      </w:r>
      <w:bookmarkEnd w:id="1712"/>
      <w:r w:rsidR="00194316">
        <w:t>"</w:t>
      </w:r>
      <w:bookmarkEnd w:id="1713"/>
      <w:bookmarkEnd w:id="171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Caption"/>
        <w:spacing w:before="120"/>
      </w:pPr>
      <w:bookmarkStart w:id="1717" w:name="_Toc3566510"/>
      <w:bookmarkStart w:id="1718" w:name="_Toc34736293"/>
      <w:bookmarkStart w:id="1719" w:name="_Toc34747512"/>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17"/>
      <w:bookmarkEnd w:id="1718"/>
      <w:bookmarkEnd w:id="171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720" w:name="_Toc3557043"/>
      <w:bookmarkStart w:id="1721" w:name="_Toc34736065"/>
      <w:bookmarkStart w:id="1722" w:name="_Toc34747293"/>
      <w:r w:rsidRPr="007055D9">
        <w:t>Y-Joint</w:t>
      </w:r>
      <w:bookmarkEnd w:id="1715"/>
      <w:bookmarkEnd w:id="1716"/>
      <w:bookmarkEnd w:id="1720"/>
      <w:bookmarkEnd w:id="1721"/>
      <w:bookmarkEnd w:id="172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723" w:name="_Toc3557044"/>
      <w:bookmarkStart w:id="1724" w:name="_Toc34736066"/>
      <w:bookmarkStart w:id="1725" w:name="_Toc34747294"/>
      <w:r w:rsidRPr="007055D9">
        <w:lastRenderedPageBreak/>
        <w:t>Sheet Parameters</w:t>
      </w:r>
      <w:bookmarkEnd w:id="1723"/>
      <w:bookmarkEnd w:id="1724"/>
      <w:bookmarkEnd w:id="172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726" w:name="_Toc3557045"/>
      <w:bookmarkStart w:id="1727" w:name="_Toc34736067"/>
      <w:bookmarkStart w:id="1728" w:name="_Toc34747295"/>
      <w:r w:rsidRPr="007055D9">
        <w:t>Weld Parameters</w:t>
      </w:r>
      <w:bookmarkEnd w:id="1726"/>
      <w:bookmarkEnd w:id="1727"/>
      <w:bookmarkEnd w:id="172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E7532E" w:rsidRPr="00973973" w:rsidRDefault="00E7532E" w:rsidP="00D25D3B">
                                <w:pPr>
                                  <w:pStyle w:val="Caption"/>
                                  <w:rPr>
                                    <w:noProof/>
                                    <w:szCs w:val="24"/>
                                  </w:rPr>
                                </w:pPr>
                                <w:bookmarkStart w:id="1729" w:name="_Ref7931629"/>
                                <w:bookmarkStart w:id="1730" w:name="_Toc3557141"/>
                                <w:bookmarkStart w:id="1731" w:name="_Toc34736170"/>
                                <w:bookmarkStart w:id="1732" w:name="_Toc34747394"/>
                                <w:r>
                                  <w:t xml:space="preserve">Figure </w:t>
                                </w:r>
                                <w:r>
                                  <w:fldChar w:fldCharType="begin"/>
                                </w:r>
                                <w:r>
                                  <w:instrText xml:space="preserve"> SEQ Figure \* ARABIC </w:instrText>
                                </w:r>
                                <w:r>
                                  <w:fldChar w:fldCharType="separate"/>
                                </w:r>
                                <w:r>
                                  <w:rPr>
                                    <w:noProof/>
                                  </w:rPr>
                                  <w:t>64</w:t>
                                </w:r>
                                <w:r>
                                  <w:fldChar w:fldCharType="end"/>
                                </w:r>
                                <w:bookmarkEnd w:id="1729"/>
                                <w:r>
                                  <w:t>: Y-Joint Sheet Layout</w:t>
                                </w:r>
                                <w:bookmarkEnd w:id="1730"/>
                                <w:bookmarkEnd w:id="1731"/>
                                <w:bookmarkEnd w:id="1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E7532E" w:rsidRPr="008E45EC" w:rsidRDefault="00E7532E" w:rsidP="00D25D3B">
                                <w:pPr>
                                  <w:pStyle w:val="Caption"/>
                                  <w:rPr>
                                    <w:noProof/>
                                    <w:szCs w:val="24"/>
                                  </w:rPr>
                                </w:pPr>
                                <w:bookmarkStart w:id="1733" w:name="_Toc3557142"/>
                                <w:bookmarkStart w:id="1734" w:name="_Toc34736171"/>
                                <w:bookmarkStart w:id="1735"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33"/>
                                <w:bookmarkEnd w:id="1734"/>
                                <w:bookmarkEnd w:id="1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3"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E7532E" w:rsidRPr="00973973" w:rsidRDefault="00E7532E" w:rsidP="00D25D3B">
                          <w:pPr>
                            <w:pStyle w:val="Caption"/>
                            <w:rPr>
                              <w:noProof/>
                              <w:szCs w:val="24"/>
                            </w:rPr>
                          </w:pPr>
                          <w:bookmarkStart w:id="1736" w:name="_Ref7931629"/>
                          <w:bookmarkStart w:id="1737" w:name="_Toc3557141"/>
                          <w:bookmarkStart w:id="1738" w:name="_Toc34736170"/>
                          <w:bookmarkStart w:id="1739" w:name="_Toc34747394"/>
                          <w:r>
                            <w:t xml:space="preserve">Figure </w:t>
                          </w:r>
                          <w:r>
                            <w:fldChar w:fldCharType="begin"/>
                          </w:r>
                          <w:r>
                            <w:instrText xml:space="preserve"> SEQ Figure \* ARABIC </w:instrText>
                          </w:r>
                          <w:r>
                            <w:fldChar w:fldCharType="separate"/>
                          </w:r>
                          <w:r>
                            <w:rPr>
                              <w:noProof/>
                            </w:rPr>
                            <w:t>64</w:t>
                          </w:r>
                          <w:r>
                            <w:fldChar w:fldCharType="end"/>
                          </w:r>
                          <w:bookmarkEnd w:id="1736"/>
                          <w:r>
                            <w:t>: Y-Joint Sheet Layout</w:t>
                          </w:r>
                          <w:bookmarkEnd w:id="1737"/>
                          <w:bookmarkEnd w:id="1738"/>
                          <w:bookmarkEnd w:id="1739"/>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4"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4"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E7532E" w:rsidRPr="008E45EC" w:rsidRDefault="00E7532E" w:rsidP="00D25D3B">
                          <w:pPr>
                            <w:pStyle w:val="Caption"/>
                            <w:rPr>
                              <w:noProof/>
                              <w:szCs w:val="24"/>
                            </w:rPr>
                          </w:pPr>
                          <w:bookmarkStart w:id="1740" w:name="_Toc3557142"/>
                          <w:bookmarkStart w:id="1741" w:name="_Toc34736171"/>
                          <w:bookmarkStart w:id="1742"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40"/>
                          <w:bookmarkEnd w:id="1741"/>
                          <w:bookmarkEnd w:id="174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57" o:title=""/>
          </v:shape>
          <o:OLEObject Type="Embed" ProgID="Equation.3" ShapeID="_x0000_i1031" DrawAspect="Content" ObjectID="_1648844627"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Caption"/>
        <w:spacing w:before="120"/>
      </w:pPr>
      <w:bookmarkStart w:id="1743" w:name="_Toc3566511"/>
      <w:bookmarkStart w:id="1744" w:name="_Toc34736294"/>
      <w:bookmarkStart w:id="1745" w:name="_Toc34747513"/>
      <w:bookmarkStart w:id="1746" w:name="_Toc338939211"/>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1743"/>
      <w:bookmarkEnd w:id="1744"/>
      <w:bookmarkEnd w:id="1745"/>
    </w:p>
    <w:p w14:paraId="398C8EB2" w14:textId="77777777" w:rsidR="0006113C" w:rsidRPr="007055D9" w:rsidRDefault="0006113C" w:rsidP="00F4558F">
      <w:pPr>
        <w:pStyle w:val="Heading4"/>
        <w:tabs>
          <w:tab w:val="clear" w:pos="864"/>
          <w:tab w:val="num" w:pos="993"/>
        </w:tabs>
      </w:pPr>
      <w:bookmarkStart w:id="1747" w:name="_Toc3557046"/>
      <w:bookmarkStart w:id="1748" w:name="_Toc34736068"/>
      <w:bookmarkStart w:id="1749" w:name="_Toc34747296"/>
      <w:r w:rsidRPr="007055D9">
        <w:t>Attributes</w:t>
      </w:r>
      <w:bookmarkEnd w:id="1746"/>
      <w:bookmarkEnd w:id="1747"/>
      <w:bookmarkEnd w:id="1748"/>
      <w:bookmarkEnd w:id="1749"/>
    </w:p>
    <w:p w14:paraId="604B195B" w14:textId="6B31D0AD" w:rsidR="0006113C" w:rsidRPr="007055D9" w:rsidRDefault="00D83FC9" w:rsidP="00C0357F">
      <w:pPr>
        <w:pStyle w:val="Heading5"/>
        <w:keepNext/>
      </w:pPr>
      <w:bookmarkStart w:id="1750" w:name="_Toc338939213"/>
      <w:r w:rsidRPr="007055D9">
        <w:t xml:space="preserve">Attribute </w:t>
      </w:r>
      <w:r w:rsidR="00194316">
        <w:t>"</w:t>
      </w:r>
      <w:r w:rsidRPr="007055D9">
        <w:t>b</w:t>
      </w:r>
      <w:r w:rsidR="0006113C" w:rsidRPr="007055D9">
        <w:t>ase</w:t>
      </w:r>
      <w:bookmarkEnd w:id="175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751" w:name="_Toc338939214"/>
      <w:r w:rsidRPr="007055D9">
        <w:t xml:space="preserve">Attribute </w:t>
      </w:r>
      <w:r w:rsidR="00194316">
        <w:t>"</w:t>
      </w:r>
      <w:r w:rsidRPr="007055D9">
        <w:t>t</w:t>
      </w:r>
      <w:r w:rsidR="0006113C" w:rsidRPr="007055D9">
        <w:t>echnology</w:t>
      </w:r>
      <w:bookmarkEnd w:id="1751"/>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752" w:name="_Toc338939215"/>
      <w:bookmarkStart w:id="1753" w:name="_Toc3557047"/>
      <w:bookmarkStart w:id="1754" w:name="_Toc34736069"/>
      <w:bookmarkStart w:id="1755" w:name="_Toc34747297"/>
      <w:r w:rsidRPr="007055D9">
        <w:t xml:space="preserve">Element </w:t>
      </w:r>
      <w:r w:rsidR="00194316">
        <w:t>"</w:t>
      </w:r>
      <w:r w:rsidRPr="007055D9">
        <w:t>weld_position</w:t>
      </w:r>
      <w:bookmarkEnd w:id="1752"/>
      <w:bookmarkEnd w:id="1753"/>
      <w:r w:rsidR="00194316">
        <w:t>"</w:t>
      </w:r>
      <w:bookmarkEnd w:id="1754"/>
      <w:bookmarkEnd w:id="175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Caption"/>
        <w:spacing w:before="120"/>
      </w:pPr>
      <w:bookmarkStart w:id="1756" w:name="_Toc3566512"/>
      <w:bookmarkStart w:id="1757" w:name="_Toc34736295"/>
      <w:bookmarkStart w:id="1758" w:name="_Toc34747514"/>
      <w:bookmarkStart w:id="1759" w:name="_Toc338939218"/>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56"/>
      <w:bookmarkEnd w:id="1757"/>
      <w:bookmarkEnd w:id="1758"/>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75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760" w:name="_Toc338939219"/>
      <w:r w:rsidRPr="007055D9">
        <w:t xml:space="preserve">Attribute </w:t>
      </w:r>
      <w:r w:rsidR="00194316">
        <w:t>"</w:t>
      </w:r>
      <w:r w:rsidRPr="007055D9">
        <w:t>thickness</w:t>
      </w:r>
      <w:bookmarkEnd w:id="1760"/>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Caption"/>
        <w:spacing w:before="120"/>
      </w:pPr>
      <w:bookmarkStart w:id="1761" w:name="_Toc3566513"/>
      <w:bookmarkStart w:id="1762" w:name="_Toc34736296"/>
      <w:bookmarkStart w:id="1763" w:name="_Toc34747515"/>
      <w:bookmarkStart w:id="1764" w:name="_Toc338939220"/>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61"/>
      <w:bookmarkEnd w:id="1762"/>
      <w:bookmarkEnd w:id="1763"/>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76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765" w:name="_Toc338939221"/>
      <w:r w:rsidRPr="007055D9">
        <w:t xml:space="preserve">Attribute </w:t>
      </w:r>
      <w:r w:rsidR="00194316">
        <w:t>"</w:t>
      </w:r>
      <w:r w:rsidRPr="007055D9">
        <w:t>penetration</w:t>
      </w:r>
      <w:bookmarkEnd w:id="1765"/>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766" w:name="_Toc338939223"/>
      <w:r w:rsidRPr="007055D9">
        <w:t xml:space="preserve">Attribute </w:t>
      </w:r>
      <w:r w:rsidR="00194316">
        <w:t>"</w:t>
      </w:r>
      <w:r w:rsidRPr="007055D9">
        <w:t>shape</w:t>
      </w:r>
      <w:bookmarkEnd w:id="1766"/>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767" w:name="_Toc338939224"/>
      <w:r w:rsidRPr="007055D9">
        <w:t xml:space="preserve">Attribute </w:t>
      </w:r>
      <w:r w:rsidR="00194316">
        <w:t>"</w:t>
      </w:r>
      <w:r w:rsidRPr="007055D9">
        <w:t>filler</w:t>
      </w:r>
      <w:bookmarkEnd w:id="1767"/>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proofErr w:type="gramStart"/>
      <w:r w:rsidR="008C2EA5">
        <w:rPr>
          <w:b/>
          <w:color w:val="0070C0"/>
        </w:rPr>
        <w:t>reference</w:t>
      </w:r>
      <w:proofErr w:type="gramEnd"/>
      <w:r w:rsidR="008C2EA5">
        <w:rPr>
          <w:b/>
          <w:color w:val="0070C0"/>
        </w:rPr>
        <w:t>=</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proofErr w:type="gramStart"/>
      <w:r w:rsidR="0006113C" w:rsidRPr="002C5D08">
        <w:rPr>
          <w:b/>
          <w:color w:val="0070C0"/>
        </w:rPr>
        <w:t>section</w:t>
      </w:r>
      <w:proofErr w:type="gramEnd"/>
      <w:r w:rsidR="0006113C" w:rsidRPr="002C5D08">
        <w:rPr>
          <w:b/>
          <w:color w:val="0070C0"/>
        </w:rPr>
        <w:t>=</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254699" w:rsidRPr="002C5D08">
        <w:rPr>
          <w:b/>
          <w:color w:val="0070C0"/>
        </w:rPr>
        <w:t>filler</w:t>
      </w:r>
      <w:proofErr w:type="gramEnd"/>
      <w:r w:rsidR="00254699" w:rsidRPr="002C5D08">
        <w:rPr>
          <w:b/>
          <w:color w:val="0070C0"/>
        </w:rPr>
        <w:t>=</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768" w:name="_Toc3557048"/>
      <w:bookmarkStart w:id="1769" w:name="_Toc34736070"/>
      <w:bookmarkStart w:id="1770" w:name="_Toc34747298"/>
      <w:r w:rsidRPr="007055D9">
        <w:lastRenderedPageBreak/>
        <w:t xml:space="preserve">Element </w:t>
      </w:r>
      <w:r w:rsidR="00194316">
        <w:t>"</w:t>
      </w:r>
      <w:r>
        <w:t>sheet_parameter</w:t>
      </w:r>
      <w:bookmarkEnd w:id="1768"/>
      <w:r w:rsidR="00194316">
        <w:t>"</w:t>
      </w:r>
      <w:bookmarkEnd w:id="1769"/>
      <w:bookmarkEnd w:id="1770"/>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Caption"/>
        <w:spacing w:before="120"/>
      </w:pPr>
      <w:bookmarkStart w:id="1771" w:name="_Toc3566514"/>
      <w:bookmarkStart w:id="1772" w:name="_Toc34736297"/>
      <w:bookmarkStart w:id="1773" w:name="_Toc34747516"/>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71"/>
      <w:bookmarkEnd w:id="1772"/>
      <w:bookmarkEnd w:id="177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774" w:name="WeldDefinitionKJoint"/>
      <w:bookmarkStart w:id="1775" w:name="_Toc338939115"/>
      <w:bookmarkStart w:id="1776" w:name="_Toc3557049"/>
      <w:bookmarkStart w:id="1777" w:name="_Toc34736071"/>
      <w:bookmarkStart w:id="1778" w:name="_Toc34747299"/>
      <w:bookmarkEnd w:id="1774"/>
      <w:r w:rsidRPr="007055D9">
        <w:t>K-Joint</w:t>
      </w:r>
      <w:bookmarkEnd w:id="1775"/>
      <w:bookmarkEnd w:id="1776"/>
      <w:bookmarkEnd w:id="1777"/>
      <w:bookmarkEnd w:id="177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79" w:name="_Toc3557050"/>
      <w:bookmarkStart w:id="1780" w:name="_Toc34736072"/>
      <w:bookmarkStart w:id="1781" w:name="_Toc34747300"/>
      <w:r w:rsidRPr="007055D9">
        <w:t>Sheet Parameters</w:t>
      </w:r>
      <w:bookmarkEnd w:id="1779"/>
      <w:bookmarkEnd w:id="1780"/>
      <w:bookmarkEnd w:id="178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E7532E" w:rsidRPr="003670AB" w:rsidRDefault="00E7532E" w:rsidP="008A1560">
                            <w:pPr>
                              <w:pStyle w:val="Caption"/>
                              <w:rPr>
                                <w:b w:val="0"/>
                                <w:bCs w:val="0"/>
                                <w:noProof/>
                                <w:sz w:val="26"/>
                                <w:szCs w:val="28"/>
                              </w:rPr>
                            </w:pPr>
                            <w:bookmarkStart w:id="1782" w:name="_Ref7932243"/>
                            <w:bookmarkStart w:id="1783" w:name="_Toc3557143"/>
                            <w:bookmarkStart w:id="1784" w:name="_Ref7932230"/>
                            <w:bookmarkStart w:id="1785" w:name="_Toc34736172"/>
                            <w:bookmarkStart w:id="1786" w:name="_Toc34747396"/>
                            <w:r>
                              <w:t xml:space="preserve">Figure </w:t>
                            </w:r>
                            <w:r>
                              <w:fldChar w:fldCharType="begin"/>
                            </w:r>
                            <w:r>
                              <w:instrText xml:space="preserve"> SEQ Figure \* ARABIC </w:instrText>
                            </w:r>
                            <w:r>
                              <w:fldChar w:fldCharType="separate"/>
                            </w:r>
                            <w:r>
                              <w:rPr>
                                <w:noProof/>
                              </w:rPr>
                              <w:t>66</w:t>
                            </w:r>
                            <w:r>
                              <w:fldChar w:fldCharType="end"/>
                            </w:r>
                            <w:bookmarkEnd w:id="1782"/>
                            <w:r>
                              <w:t>: K-Joint Sheet Layout</w:t>
                            </w:r>
                            <w:bookmarkEnd w:id="1783"/>
                            <w:bookmarkEnd w:id="1784"/>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E7532E" w:rsidRPr="003670AB" w:rsidRDefault="00E7532E" w:rsidP="008A1560">
                      <w:pPr>
                        <w:pStyle w:val="Caption"/>
                        <w:rPr>
                          <w:b w:val="0"/>
                          <w:bCs w:val="0"/>
                          <w:noProof/>
                          <w:sz w:val="26"/>
                          <w:szCs w:val="28"/>
                        </w:rPr>
                      </w:pPr>
                      <w:bookmarkStart w:id="1787" w:name="_Ref7932243"/>
                      <w:bookmarkStart w:id="1788" w:name="_Toc3557143"/>
                      <w:bookmarkStart w:id="1789" w:name="_Ref7932230"/>
                      <w:bookmarkStart w:id="1790" w:name="_Toc34736172"/>
                      <w:bookmarkStart w:id="1791" w:name="_Toc34747396"/>
                      <w:r>
                        <w:t xml:space="preserve">Figure </w:t>
                      </w:r>
                      <w:r>
                        <w:fldChar w:fldCharType="begin"/>
                      </w:r>
                      <w:r>
                        <w:instrText xml:space="preserve"> SEQ Figure \* ARABIC </w:instrText>
                      </w:r>
                      <w:r>
                        <w:fldChar w:fldCharType="separate"/>
                      </w:r>
                      <w:r>
                        <w:rPr>
                          <w:noProof/>
                        </w:rPr>
                        <w:t>66</w:t>
                      </w:r>
                      <w:r>
                        <w:fldChar w:fldCharType="end"/>
                      </w:r>
                      <w:bookmarkEnd w:id="1787"/>
                      <w:r>
                        <w:t>: K-Joint Sheet Layout</w:t>
                      </w:r>
                      <w:bookmarkEnd w:id="1788"/>
                      <w:bookmarkEnd w:id="1789"/>
                      <w:bookmarkEnd w:id="1790"/>
                      <w:bookmarkEnd w:id="179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92" w:name="_Toc3557051"/>
      <w:bookmarkStart w:id="1793" w:name="_Toc34736073"/>
      <w:bookmarkStart w:id="1794" w:name="_Toc34747301"/>
      <w:r w:rsidRPr="007055D9">
        <w:t>Weld Parameters</w:t>
      </w:r>
      <w:bookmarkEnd w:id="1792"/>
      <w:bookmarkEnd w:id="1793"/>
      <w:bookmarkEnd w:id="1794"/>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E7532E" w:rsidRPr="00C21C59" w:rsidRDefault="00E7532E" w:rsidP="008A1560">
                            <w:pPr>
                              <w:pStyle w:val="Caption"/>
                              <w:rPr>
                                <w:noProof/>
                                <w:szCs w:val="24"/>
                              </w:rPr>
                            </w:pPr>
                            <w:bookmarkStart w:id="1795" w:name="_Toc3557144"/>
                            <w:bookmarkStart w:id="1796" w:name="_Toc34736173"/>
                            <w:bookmarkStart w:id="1797"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5"/>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E7532E" w:rsidRPr="00C21C59" w:rsidRDefault="00E7532E" w:rsidP="008A1560">
                      <w:pPr>
                        <w:pStyle w:val="Caption"/>
                        <w:rPr>
                          <w:noProof/>
                          <w:szCs w:val="24"/>
                        </w:rPr>
                      </w:pPr>
                      <w:bookmarkStart w:id="1798" w:name="_Toc3557144"/>
                      <w:bookmarkStart w:id="1799" w:name="_Toc34736173"/>
                      <w:bookmarkStart w:id="1800"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98"/>
                      <w:bookmarkEnd w:id="1799"/>
                      <w:bookmarkEnd w:id="180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55pt" o:ole="">
            <v:imagedata r:id="rId157" o:title=""/>
          </v:shape>
          <o:OLEObject Type="Embed" ProgID="Equation.3" ShapeID="_x0000_i1032" DrawAspect="Content" ObjectID="_1648844628"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Caption"/>
        <w:spacing w:before="120"/>
      </w:pPr>
      <w:bookmarkStart w:id="1801" w:name="_Toc3566515"/>
      <w:bookmarkStart w:id="1802" w:name="_Toc34736298"/>
      <w:bookmarkStart w:id="1803" w:name="_Toc34747517"/>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1801"/>
      <w:bookmarkEnd w:id="1802"/>
      <w:bookmarkEnd w:id="180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804" w:name="_Toc338939226"/>
      <w:bookmarkStart w:id="1805" w:name="_Toc3557052"/>
      <w:bookmarkStart w:id="1806" w:name="_Toc34736074"/>
      <w:bookmarkStart w:id="1807" w:name="_Toc34747302"/>
      <w:r w:rsidRPr="007055D9">
        <w:t>Attributes</w:t>
      </w:r>
      <w:bookmarkEnd w:id="1804"/>
      <w:bookmarkEnd w:id="1805"/>
      <w:bookmarkEnd w:id="1806"/>
      <w:bookmarkEnd w:id="1807"/>
    </w:p>
    <w:p w14:paraId="6CD2696C" w14:textId="0CB68550" w:rsidR="0006113C" w:rsidRPr="007055D9" w:rsidRDefault="008140DB" w:rsidP="003E1F0A">
      <w:pPr>
        <w:pStyle w:val="Heading5"/>
        <w:keepNext/>
      </w:pPr>
      <w:bookmarkStart w:id="1808" w:name="_Toc338939228"/>
      <w:r w:rsidRPr="007055D9">
        <w:t xml:space="preserve">Attribute </w:t>
      </w:r>
      <w:r w:rsidR="00194316">
        <w:t>"</w:t>
      </w:r>
      <w:r w:rsidRPr="007055D9">
        <w:t>b</w:t>
      </w:r>
      <w:r w:rsidR="0006113C" w:rsidRPr="007055D9">
        <w:t>ase</w:t>
      </w:r>
      <w:bookmarkEnd w:id="180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809" w:name="_Toc338939229"/>
      <w:r w:rsidRPr="007055D9">
        <w:t xml:space="preserve">Attribute </w:t>
      </w:r>
      <w:r w:rsidR="00194316">
        <w:t>"</w:t>
      </w:r>
      <w:r w:rsidRPr="007055D9">
        <w:t>t</w:t>
      </w:r>
      <w:r w:rsidR="0006113C" w:rsidRPr="007055D9">
        <w:t>echnology</w:t>
      </w:r>
      <w:bookmarkEnd w:id="180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810" w:name="_Toc338939230"/>
      <w:bookmarkStart w:id="1811" w:name="_Toc3557053"/>
      <w:bookmarkStart w:id="1812" w:name="_Toc34736075"/>
      <w:bookmarkStart w:id="1813" w:name="_Toc34747303"/>
      <w:r w:rsidRPr="007055D9">
        <w:t xml:space="preserve">Element </w:t>
      </w:r>
      <w:r w:rsidR="00194316">
        <w:t>"</w:t>
      </w:r>
      <w:r w:rsidRPr="007055D9">
        <w:t>weld_position</w:t>
      </w:r>
      <w:bookmarkEnd w:id="1810"/>
      <w:bookmarkEnd w:id="1811"/>
      <w:r w:rsidR="00194316">
        <w:t>"</w:t>
      </w:r>
      <w:bookmarkEnd w:id="1812"/>
      <w:bookmarkEnd w:id="181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5739EE">
            <w:pPr>
              <w:keepNext/>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Caption"/>
        <w:spacing w:before="120"/>
      </w:pPr>
      <w:bookmarkStart w:id="1814" w:name="_Toc3566516"/>
      <w:bookmarkStart w:id="1815" w:name="_Toc34736299"/>
      <w:bookmarkStart w:id="1816" w:name="_Toc34747518"/>
      <w:bookmarkStart w:id="1817" w:name="_Toc338939233"/>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14"/>
      <w:bookmarkEnd w:id="1815"/>
      <w:bookmarkEnd w:id="1816"/>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81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818" w:name="_Toc338939234"/>
      <w:r w:rsidRPr="007055D9">
        <w:t xml:space="preserve">Attribute </w:t>
      </w:r>
      <w:r w:rsidR="00194316">
        <w:t>"</w:t>
      </w:r>
      <w:r w:rsidRPr="007055D9">
        <w:t>thickness</w:t>
      </w:r>
      <w:bookmarkEnd w:id="1818"/>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Caption"/>
        <w:spacing w:before="120"/>
      </w:pPr>
      <w:bookmarkStart w:id="1819" w:name="_Toc3566517"/>
      <w:bookmarkStart w:id="1820" w:name="_Toc34736300"/>
      <w:bookmarkStart w:id="1821" w:name="_Toc34747519"/>
      <w:bookmarkStart w:id="1822" w:name="_Toc338939235"/>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1819"/>
      <w:bookmarkEnd w:id="1820"/>
      <w:bookmarkEnd w:id="1821"/>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822"/>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823" w:name="_Toc338939236"/>
      <w:r w:rsidRPr="007055D9">
        <w:t xml:space="preserve">Attribute </w:t>
      </w:r>
      <w:r w:rsidR="00194316">
        <w:t>"</w:t>
      </w:r>
      <w:r w:rsidRPr="007055D9">
        <w:t>penetration</w:t>
      </w:r>
      <w:bookmarkEnd w:id="182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824" w:name="_Toc338939238"/>
      <w:r w:rsidRPr="007055D9">
        <w:t xml:space="preserve">Attribute </w:t>
      </w:r>
      <w:r w:rsidR="00194316">
        <w:t>"</w:t>
      </w:r>
      <w:r w:rsidRPr="007055D9">
        <w:t>shape</w:t>
      </w:r>
      <w:bookmarkEnd w:id="182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825" w:name="_Toc338939239"/>
      <w:r w:rsidRPr="007055D9">
        <w:t xml:space="preserve">Attribute </w:t>
      </w:r>
      <w:r w:rsidR="00194316">
        <w:t>"</w:t>
      </w:r>
      <w:r w:rsidRPr="007055D9">
        <w:t>filler</w:t>
      </w:r>
      <w:bookmarkEnd w:id="182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reference</w:t>
      </w:r>
      <w:proofErr w:type="gramEnd"/>
      <w:r w:rsidRPr="00517BED">
        <w:rPr>
          <w:b/>
          <w:color w:val="0070C0"/>
        </w:rPr>
        <w:t>=</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w:t>
      </w:r>
      <w:proofErr w:type="gramStart"/>
      <w:r>
        <w:rPr>
          <w:b/>
          <w:color w:val="0070C0"/>
        </w:rPr>
        <w:t>filler</w:t>
      </w:r>
      <w:proofErr w:type="gramEnd"/>
      <w:r>
        <w:rPr>
          <w:b/>
          <w:color w:val="0070C0"/>
        </w:rPr>
        <w:t>=</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w:t>
      </w:r>
      <w:proofErr w:type="gramStart"/>
      <w:r>
        <w:rPr>
          <w:b/>
          <w:color w:val="0070C0"/>
        </w:rPr>
        <w:t>shape</w:t>
      </w:r>
      <w:proofErr w:type="gramEnd"/>
      <w:r>
        <w:rPr>
          <w:b/>
          <w:color w:val="0070C0"/>
        </w:rPr>
        <w:t>=</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826" w:name="WeldDefinitionCrossJoint"/>
      <w:bookmarkStart w:id="1827" w:name="_Ref397588351"/>
      <w:bookmarkStart w:id="1828" w:name="_Toc3557054"/>
      <w:bookmarkStart w:id="1829" w:name="_Toc34736076"/>
      <w:bookmarkStart w:id="1830" w:name="_Toc34747304"/>
      <w:bookmarkStart w:id="1831" w:name="_Toc338939116"/>
      <w:bookmarkEnd w:id="1826"/>
      <w:r w:rsidRPr="007055D9">
        <w:t xml:space="preserve">Element </w:t>
      </w:r>
      <w:r w:rsidR="00194316">
        <w:t>"</w:t>
      </w:r>
      <w:r>
        <w:t>sheet_parameter</w:t>
      </w:r>
      <w:bookmarkEnd w:id="1827"/>
      <w:bookmarkEnd w:id="1828"/>
      <w:r w:rsidR="00194316">
        <w:t>"</w:t>
      </w:r>
      <w:bookmarkEnd w:id="1829"/>
      <w:bookmarkEnd w:id="183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Caption"/>
        <w:spacing w:before="120"/>
      </w:pPr>
      <w:bookmarkStart w:id="1832" w:name="_Toc3566518"/>
      <w:bookmarkStart w:id="1833" w:name="_Toc34736301"/>
      <w:bookmarkStart w:id="1834" w:name="_Toc34747520"/>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32"/>
      <w:bookmarkEnd w:id="1833"/>
      <w:bookmarkEnd w:id="183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835" w:name="_Toc3557055"/>
      <w:bookmarkStart w:id="1836" w:name="_Toc34736077"/>
      <w:bookmarkStart w:id="1837" w:name="_Toc34747305"/>
      <w:r>
        <w:t>Cruciform Joint</w:t>
      </w:r>
      <w:bookmarkEnd w:id="1831"/>
      <w:bookmarkEnd w:id="1835"/>
      <w:bookmarkEnd w:id="1836"/>
      <w:bookmarkEnd w:id="1837"/>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38" w:name="GenericSeamWeldWeldingTechnology"/>
      <w:bookmarkEnd w:id="183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39" w:name="_Toc3557056"/>
      <w:bookmarkStart w:id="1840" w:name="_Toc34736078"/>
      <w:bookmarkStart w:id="1841" w:name="_Toc34747306"/>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39"/>
      <w:bookmarkEnd w:id="1840"/>
      <w:bookmarkEnd w:id="184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842" w:name="_Toc3557057"/>
      <w:bookmarkStart w:id="1843" w:name="_Toc34736079"/>
      <w:bookmarkStart w:id="1844" w:name="_Toc34747307"/>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E7532E" w:rsidRPr="00412853" w:rsidRDefault="00E7532E" w:rsidP="00AA1695">
                            <w:pPr>
                              <w:pStyle w:val="Caption"/>
                              <w:rPr>
                                <w:noProof/>
                                <w:szCs w:val="24"/>
                              </w:rPr>
                            </w:pPr>
                            <w:bookmarkStart w:id="1845" w:name="_Toc3557145"/>
                            <w:bookmarkStart w:id="1846" w:name="_Toc34736174"/>
                            <w:bookmarkStart w:id="1847"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5"/>
                            <w:bookmarkEnd w:id="1846"/>
                            <w:bookmarkEnd w:id="1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E7532E" w:rsidRPr="00412853" w:rsidRDefault="00E7532E" w:rsidP="00AA1695">
                      <w:pPr>
                        <w:pStyle w:val="Caption"/>
                        <w:rPr>
                          <w:noProof/>
                          <w:szCs w:val="24"/>
                        </w:rPr>
                      </w:pPr>
                      <w:bookmarkStart w:id="1848" w:name="_Toc3557145"/>
                      <w:bookmarkStart w:id="1849" w:name="_Toc34736174"/>
                      <w:bookmarkStart w:id="1850"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48"/>
                      <w:bookmarkEnd w:id="1849"/>
                      <w:bookmarkEnd w:id="1850"/>
                    </w:p>
                  </w:txbxContent>
                </v:textbox>
              </v:shape>
            </w:pict>
          </mc:Fallback>
        </mc:AlternateContent>
      </w:r>
      <w:r w:rsidR="00255787" w:rsidRPr="007055D9">
        <w:t>Weld Parameters</w:t>
      </w:r>
      <w:bookmarkEnd w:id="1842"/>
      <w:bookmarkEnd w:id="1843"/>
      <w:bookmarkEnd w:id="1844"/>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E7532E" w:rsidRPr="006E5062" w:rsidRDefault="00E7532E" w:rsidP="00AA1695">
                            <w:pPr>
                              <w:pStyle w:val="Caption"/>
                              <w:rPr>
                                <w:noProof/>
                                <w:szCs w:val="24"/>
                              </w:rPr>
                            </w:pPr>
                            <w:bookmarkStart w:id="1851" w:name="_Toc3557146"/>
                            <w:bookmarkStart w:id="1852" w:name="_Toc34736175"/>
                            <w:bookmarkStart w:id="1853"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1"/>
                            <w:bookmarkEnd w:id="1852"/>
                            <w:bookmarkEnd w:id="1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E7532E" w:rsidRPr="006E5062" w:rsidRDefault="00E7532E" w:rsidP="00AA1695">
                      <w:pPr>
                        <w:pStyle w:val="Caption"/>
                        <w:rPr>
                          <w:noProof/>
                          <w:szCs w:val="24"/>
                        </w:rPr>
                      </w:pPr>
                      <w:bookmarkStart w:id="1854" w:name="_Toc3557146"/>
                      <w:bookmarkStart w:id="1855" w:name="_Toc34736175"/>
                      <w:bookmarkStart w:id="1856"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4"/>
                      <w:bookmarkEnd w:id="1855"/>
                      <w:bookmarkEnd w:id="1856"/>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57" o:title=""/>
          </v:shape>
          <o:OLEObject Type="Embed" ProgID="Equation.3" ShapeID="_x0000_i1033" DrawAspect="Content" ObjectID="_1648844629"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Caption"/>
        <w:spacing w:before="120"/>
      </w:pPr>
      <w:bookmarkStart w:id="1857" w:name="_Toc3566519"/>
      <w:bookmarkStart w:id="1858" w:name="_Toc34736302"/>
      <w:bookmarkStart w:id="1859" w:name="_Toc34747521"/>
      <w:bookmarkStart w:id="1860" w:name="_Toc338939241"/>
      <w:bookmarkStart w:id="1861" w:name="_Toc288196482"/>
      <w:bookmarkStart w:id="1862" w:name="_Toc288200784"/>
      <w:bookmarkStart w:id="1863" w:name="_Toc338938909"/>
      <w:bookmarkStart w:id="1864" w:name="_Toc338939128"/>
      <w:bookmarkEnd w:id="1416"/>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1857"/>
      <w:bookmarkEnd w:id="1858"/>
      <w:bookmarkEnd w:id="1859"/>
    </w:p>
    <w:p w14:paraId="114455A9" w14:textId="77777777" w:rsidR="0006113C" w:rsidRPr="007055D9" w:rsidRDefault="0006113C" w:rsidP="005E1694">
      <w:pPr>
        <w:pStyle w:val="Heading4"/>
        <w:tabs>
          <w:tab w:val="clear" w:pos="864"/>
          <w:tab w:val="num" w:pos="993"/>
        </w:tabs>
      </w:pPr>
      <w:bookmarkStart w:id="1865" w:name="_Toc3557058"/>
      <w:bookmarkStart w:id="1866" w:name="_Toc34736080"/>
      <w:bookmarkStart w:id="1867" w:name="_Toc34747308"/>
      <w:r w:rsidRPr="007055D9">
        <w:lastRenderedPageBreak/>
        <w:t>Attributes</w:t>
      </w:r>
      <w:bookmarkEnd w:id="1860"/>
      <w:bookmarkEnd w:id="1865"/>
      <w:bookmarkEnd w:id="1866"/>
      <w:bookmarkEnd w:id="1867"/>
    </w:p>
    <w:p w14:paraId="0596FA3B" w14:textId="4F2C2B8D" w:rsidR="0006113C" w:rsidRPr="007055D9" w:rsidRDefault="007D42C3" w:rsidP="003C4247">
      <w:pPr>
        <w:pStyle w:val="Heading5"/>
        <w:keepNext/>
      </w:pPr>
      <w:bookmarkStart w:id="1868" w:name="_Toc338939243"/>
      <w:r w:rsidRPr="007055D9">
        <w:t xml:space="preserve">Attribute </w:t>
      </w:r>
      <w:r w:rsidR="00194316">
        <w:t>"</w:t>
      </w:r>
      <w:r w:rsidRPr="007055D9">
        <w:t>b</w:t>
      </w:r>
      <w:r w:rsidR="0006113C" w:rsidRPr="007055D9">
        <w:t>ase</w:t>
      </w:r>
      <w:bookmarkEnd w:id="186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869" w:name="_Toc338939244"/>
      <w:r w:rsidRPr="007055D9">
        <w:t xml:space="preserve">Attribute </w:t>
      </w:r>
      <w:r w:rsidR="00194316">
        <w:t>"</w:t>
      </w:r>
      <w:r w:rsidRPr="007055D9">
        <w:t>t</w:t>
      </w:r>
      <w:r w:rsidR="0006113C" w:rsidRPr="007055D9">
        <w:t>echnology</w:t>
      </w:r>
      <w:bookmarkEnd w:id="186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870" w:name="_Toc338939245"/>
      <w:bookmarkStart w:id="1871" w:name="_Toc3557059"/>
      <w:bookmarkStart w:id="1872" w:name="_Toc34736081"/>
      <w:bookmarkStart w:id="1873" w:name="_Toc34747309"/>
      <w:r w:rsidRPr="007055D9">
        <w:t xml:space="preserve">Element </w:t>
      </w:r>
      <w:r w:rsidR="00194316">
        <w:t>"</w:t>
      </w:r>
      <w:r w:rsidRPr="007055D9">
        <w:t>weld_position</w:t>
      </w:r>
      <w:bookmarkEnd w:id="1870"/>
      <w:bookmarkEnd w:id="1871"/>
      <w:r w:rsidR="00194316">
        <w:t>"</w:t>
      </w:r>
      <w:bookmarkEnd w:id="1872"/>
      <w:bookmarkEnd w:id="187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Caption"/>
        <w:spacing w:before="120"/>
      </w:pPr>
      <w:bookmarkStart w:id="1874" w:name="_Toc3566520"/>
      <w:bookmarkStart w:id="1875" w:name="_Toc34736303"/>
      <w:bookmarkStart w:id="1876" w:name="_Toc34747522"/>
      <w:bookmarkStart w:id="1877" w:name="_Toc338939248"/>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74"/>
      <w:bookmarkEnd w:id="1875"/>
      <w:bookmarkEnd w:id="1876"/>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87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878" w:name="_Toc338939249"/>
      <w:r w:rsidRPr="007055D9">
        <w:t xml:space="preserve">Attribute </w:t>
      </w:r>
      <w:r w:rsidR="00194316">
        <w:t>"</w:t>
      </w:r>
      <w:r w:rsidRPr="007055D9">
        <w:t>thickness</w:t>
      </w:r>
      <w:bookmarkEnd w:id="187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Caption"/>
        <w:spacing w:before="120"/>
      </w:pPr>
      <w:bookmarkStart w:id="1879" w:name="_Toc3566521"/>
      <w:bookmarkStart w:id="1880" w:name="_Toc34736304"/>
      <w:bookmarkStart w:id="1881" w:name="_Toc34747523"/>
      <w:bookmarkStart w:id="1882" w:name="_Toc338939250"/>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1879"/>
      <w:bookmarkEnd w:id="1880"/>
      <w:bookmarkEnd w:id="188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88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883" w:name="_Toc338939251"/>
      <w:r w:rsidRPr="007055D9">
        <w:t xml:space="preserve">Attribute </w:t>
      </w:r>
      <w:r w:rsidR="00194316">
        <w:t>"</w:t>
      </w:r>
      <w:r w:rsidRPr="007055D9">
        <w:t>penetration</w:t>
      </w:r>
      <w:bookmarkEnd w:id="188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884" w:name="_Toc338939253"/>
      <w:r w:rsidRPr="007055D9">
        <w:t xml:space="preserve">Attribute </w:t>
      </w:r>
      <w:r w:rsidR="00194316">
        <w:t>"</w:t>
      </w:r>
      <w:r w:rsidRPr="007055D9">
        <w:t>shape</w:t>
      </w:r>
      <w:bookmarkEnd w:id="188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885" w:name="_Toc338939254"/>
      <w:r w:rsidRPr="007055D9">
        <w:t xml:space="preserve">Attribute </w:t>
      </w:r>
      <w:r w:rsidR="00194316">
        <w:t>"</w:t>
      </w:r>
      <w:r w:rsidRPr="007055D9">
        <w:t>filler</w:t>
      </w:r>
      <w:bookmarkEnd w:id="188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886" w:name="GenericSeamWeldWeld"/>
      <w:bookmarkStart w:id="1887" w:name="_Toc3557060"/>
      <w:bookmarkStart w:id="1888" w:name="_Toc34736082"/>
      <w:bookmarkStart w:id="1889" w:name="_Toc34747310"/>
      <w:bookmarkStart w:id="1890" w:name="_Toc338938919"/>
      <w:bookmarkStart w:id="1891" w:name="_Toc338939255"/>
      <w:bookmarkStart w:id="1892" w:name="_Toc334183560"/>
      <w:bookmarkStart w:id="1893" w:name="_Toc288196537"/>
      <w:bookmarkStart w:id="1894" w:name="_Toc288200840"/>
      <w:bookmarkEnd w:id="1861"/>
      <w:bookmarkEnd w:id="1862"/>
      <w:bookmarkEnd w:id="1863"/>
      <w:bookmarkEnd w:id="1864"/>
      <w:bookmarkEnd w:id="1886"/>
      <w:r w:rsidRPr="007055D9">
        <w:t xml:space="preserve">Element </w:t>
      </w:r>
      <w:r w:rsidR="00194316">
        <w:t>"</w:t>
      </w:r>
      <w:r>
        <w:t>sheet_parameter</w:t>
      </w:r>
      <w:bookmarkEnd w:id="1887"/>
      <w:r w:rsidR="00194316">
        <w:t>"</w:t>
      </w:r>
      <w:bookmarkEnd w:id="1888"/>
      <w:bookmarkEnd w:id="188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Caption"/>
        <w:spacing w:before="120"/>
      </w:pPr>
      <w:bookmarkStart w:id="1895" w:name="_Toc3566522"/>
      <w:bookmarkStart w:id="1896" w:name="_Toc34736305"/>
      <w:bookmarkStart w:id="1897" w:name="_Toc34747524"/>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95"/>
      <w:bookmarkEnd w:id="1896"/>
      <w:bookmarkEnd w:id="189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898" w:name="_Toc413861928"/>
      <w:bookmarkStart w:id="1899" w:name="_Toc3557061"/>
      <w:bookmarkStart w:id="1900" w:name="_Toc34736083"/>
      <w:bookmarkStart w:id="1901" w:name="_Toc34747311"/>
      <w:bookmarkStart w:id="1902" w:name="_Toc413359615"/>
      <w:bookmarkStart w:id="1903" w:name="_Toc338938920"/>
      <w:bookmarkStart w:id="1904" w:name="_Toc338939256"/>
      <w:bookmarkStart w:id="1905" w:name="_Toc391571769"/>
      <w:bookmarkEnd w:id="1890"/>
      <w:bookmarkEnd w:id="1891"/>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E7532E" w:rsidRPr="000E4598" w:rsidRDefault="00E7532E" w:rsidP="00AA1695">
                              <w:pPr>
                                <w:pStyle w:val="Caption"/>
                                <w:rPr>
                                  <w:noProof/>
                                  <w:sz w:val="30"/>
                                  <w:szCs w:val="26"/>
                                </w:rPr>
                              </w:pPr>
                              <w:bookmarkStart w:id="1906" w:name="_Toc3557147"/>
                              <w:bookmarkStart w:id="1907" w:name="_Toc34736176"/>
                              <w:bookmarkStart w:id="1908"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6"/>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3"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E7532E" w:rsidRPr="000E4598" w:rsidRDefault="00E7532E" w:rsidP="00AA1695">
                        <w:pPr>
                          <w:pStyle w:val="Caption"/>
                          <w:rPr>
                            <w:noProof/>
                            <w:sz w:val="30"/>
                            <w:szCs w:val="26"/>
                          </w:rPr>
                        </w:pPr>
                        <w:bookmarkStart w:id="1909" w:name="_Toc3557147"/>
                        <w:bookmarkStart w:id="1910" w:name="_Toc34736176"/>
                        <w:bookmarkStart w:id="1911"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9"/>
                        <w:bookmarkEnd w:id="1910"/>
                        <w:bookmarkEnd w:id="1911"/>
                      </w:p>
                    </w:txbxContent>
                  </v:textbox>
                </v:shape>
              </v:group>
            </w:pict>
          </mc:Fallback>
        </mc:AlternateContent>
      </w:r>
      <w:r w:rsidR="00504BAD" w:rsidRPr="00226A3F">
        <w:t>Flared Joint</w:t>
      </w:r>
      <w:bookmarkEnd w:id="1898"/>
      <w:bookmarkEnd w:id="1899"/>
      <w:bookmarkEnd w:id="1900"/>
      <w:bookmarkEnd w:id="1901"/>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E7532E" w:rsidRPr="000C12FE" w:rsidRDefault="00E7532E" w:rsidP="00AA1695">
                              <w:pPr>
                                <w:pStyle w:val="Caption"/>
                                <w:rPr>
                                  <w:i/>
                                  <w:iCs/>
                                  <w:noProof/>
                                  <w:sz w:val="24"/>
                                  <w:szCs w:val="26"/>
                                  <w:lang w:val="x-none"/>
                                </w:rPr>
                              </w:pPr>
                              <w:bookmarkStart w:id="1912" w:name="_Toc3557148"/>
                              <w:bookmarkStart w:id="1913" w:name="_Toc34736177"/>
                              <w:bookmarkStart w:id="1914"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2"/>
                              <w:bookmarkEnd w:id="1913"/>
                              <w:bookmarkEnd w:id="1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5"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E7532E" w:rsidRPr="000C12FE" w:rsidRDefault="00E7532E" w:rsidP="00AA1695">
                        <w:pPr>
                          <w:pStyle w:val="Caption"/>
                          <w:rPr>
                            <w:i/>
                            <w:iCs/>
                            <w:noProof/>
                            <w:sz w:val="24"/>
                            <w:szCs w:val="26"/>
                            <w:lang w:val="x-none"/>
                          </w:rPr>
                        </w:pPr>
                        <w:bookmarkStart w:id="1915" w:name="_Toc3557148"/>
                        <w:bookmarkStart w:id="1916" w:name="_Toc34736177"/>
                        <w:bookmarkStart w:id="1917"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15"/>
                        <w:bookmarkEnd w:id="1916"/>
                        <w:bookmarkEnd w:id="191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Caption"/>
        <w:spacing w:before="120"/>
      </w:pPr>
      <w:bookmarkStart w:id="1918" w:name="_Toc3566523"/>
      <w:bookmarkStart w:id="1919" w:name="_Toc34736306"/>
      <w:bookmarkStart w:id="1920" w:name="_Toc34747525"/>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1918"/>
      <w:bookmarkEnd w:id="1919"/>
      <w:bookmarkEnd w:id="1920"/>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21" w:name="_Toc3557062"/>
      <w:bookmarkStart w:id="1922" w:name="_Toc34736084"/>
      <w:bookmarkStart w:id="1923" w:name="_Toc34747312"/>
      <w:r>
        <w:t>Attributes</w:t>
      </w:r>
      <w:bookmarkEnd w:id="1921"/>
      <w:bookmarkEnd w:id="1922"/>
      <w:bookmarkEnd w:id="1923"/>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24" w:name="_Toc3557063"/>
      <w:bookmarkStart w:id="1925" w:name="_Toc34736085"/>
      <w:bookmarkStart w:id="1926" w:name="_Toc34747313"/>
      <w:r>
        <w:t xml:space="preserve">Element </w:t>
      </w:r>
      <w:r w:rsidR="00194316">
        <w:t>"</w:t>
      </w:r>
      <w:r>
        <w:t>weld_position</w:t>
      </w:r>
      <w:bookmarkEnd w:id="1924"/>
      <w:r w:rsidR="00194316">
        <w:t>"</w:t>
      </w:r>
      <w:bookmarkEnd w:id="1925"/>
      <w:bookmarkEnd w:id="192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Caption"/>
        <w:spacing w:before="120"/>
      </w:pPr>
      <w:bookmarkStart w:id="1927" w:name="_Toc3566524"/>
      <w:bookmarkStart w:id="1928" w:name="_Toc34736307"/>
      <w:bookmarkStart w:id="1929" w:name="_Toc34747526"/>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27"/>
      <w:bookmarkEnd w:id="1928"/>
      <w:bookmarkEnd w:id="1929"/>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30" w:name="_Toc3557064"/>
      <w:bookmarkStart w:id="1931" w:name="_Toc34736086"/>
      <w:bookmarkStart w:id="1932" w:name="_Toc34747314"/>
      <w:r>
        <w:t xml:space="preserve">Element </w:t>
      </w:r>
      <w:r w:rsidR="00194316">
        <w:t>"</w:t>
      </w:r>
      <w:r>
        <w:t>sheet_parameter</w:t>
      </w:r>
      <w:bookmarkEnd w:id="1930"/>
      <w:r w:rsidR="00194316">
        <w:t>"</w:t>
      </w:r>
      <w:bookmarkEnd w:id="1931"/>
      <w:bookmarkEnd w:id="193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Caption"/>
        <w:spacing w:before="120"/>
      </w:pPr>
      <w:bookmarkStart w:id="1933" w:name="_Toc3566525"/>
      <w:bookmarkStart w:id="1934" w:name="_Toc34736308"/>
      <w:bookmarkStart w:id="1935" w:name="_Toc34747527"/>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33"/>
      <w:bookmarkEnd w:id="1934"/>
      <w:bookmarkEnd w:id="1935"/>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936" w:name="_Ref414345739"/>
      <w:bookmarkStart w:id="1937" w:name="_Ref414345749"/>
      <w:bookmarkStart w:id="1938" w:name="_Ref414345786"/>
      <w:bookmarkStart w:id="1939" w:name="_Ref414345798"/>
      <w:bookmarkStart w:id="1940" w:name="_Toc3557065"/>
      <w:bookmarkStart w:id="1941" w:name="_Toc34736087"/>
      <w:bookmarkStart w:id="1942" w:name="_Toc34747315"/>
      <w:r w:rsidRPr="00226A3F">
        <w:t>Adhesive Lines</w:t>
      </w:r>
      <w:bookmarkEnd w:id="1902"/>
      <w:bookmarkEnd w:id="1936"/>
      <w:bookmarkEnd w:id="1937"/>
      <w:bookmarkEnd w:id="1938"/>
      <w:bookmarkEnd w:id="1939"/>
      <w:bookmarkEnd w:id="1940"/>
      <w:bookmarkEnd w:id="1941"/>
      <w:bookmarkEnd w:id="194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sidR="00443C08">
              <w:rPr>
                <w:sz w:val="20"/>
                <w:szCs w:val="20"/>
              </w:rPr>
              <w:fldChar w:fldCharType="end"/>
            </w:r>
          </w:p>
        </w:tc>
      </w:tr>
    </w:tbl>
    <w:p w14:paraId="3BD44515" w14:textId="2383C1B7" w:rsidR="00C107D0" w:rsidRPr="00226A3F" w:rsidRDefault="00D05249" w:rsidP="00F3716C">
      <w:pPr>
        <w:pStyle w:val="Caption"/>
        <w:spacing w:before="120"/>
        <w:rPr>
          <w:rFonts w:cs="Calibri"/>
          <w:lang w:eastAsia="zh-CN"/>
        </w:rPr>
      </w:pPr>
      <w:bookmarkStart w:id="1943" w:name="_Toc3566526"/>
      <w:bookmarkStart w:id="1944" w:name="_Toc34736309"/>
      <w:bookmarkStart w:id="1945" w:name="_Toc34747528"/>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1943"/>
      <w:bookmarkEnd w:id="1944"/>
      <w:bookmarkEnd w:id="194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Caption"/>
        <w:spacing w:before="120"/>
      </w:pPr>
      <w:bookmarkStart w:id="1946" w:name="_Toc3566527"/>
      <w:bookmarkStart w:id="1947" w:name="_Toc34736310"/>
      <w:bookmarkStart w:id="1948" w:name="_Toc34747529"/>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1946"/>
      <w:bookmarkEnd w:id="1947"/>
      <w:bookmarkEnd w:id="1948"/>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Caption"/>
        <w:spacing w:before="120"/>
        <w:rPr>
          <w:rFonts w:ascii="Courier New" w:hAnsi="Courier New"/>
          <w:sz w:val="18"/>
          <w:szCs w:val="18"/>
        </w:rPr>
      </w:pPr>
      <w:bookmarkStart w:id="1949" w:name="_Toc3566528"/>
      <w:bookmarkStart w:id="1950" w:name="_Toc34736311"/>
      <w:bookmarkStart w:id="1951" w:name="_Toc34747530"/>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&lt;adhesive_line/&gt;</w:t>
      </w:r>
      <w:bookmarkEnd w:id="1949"/>
      <w:bookmarkEnd w:id="1950"/>
      <w:bookmarkEnd w:id="195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576EAE" w:rsidRPr="00576EA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36088"/>
      <w:bookmarkStart w:id="1960" w:name="_Toc34747316"/>
      <w:bookmarkStart w:id="1961" w:name="_Toc413359617"/>
      <w:bookmarkEnd w:id="1952"/>
      <w:bookmarkEnd w:id="1953"/>
      <w:bookmarkEnd w:id="1954"/>
      <w:bookmarkEnd w:id="1955"/>
      <w:bookmarkEnd w:id="1956"/>
      <w:r w:rsidRPr="00226A3F">
        <w:t>Hemming Flanges</w:t>
      </w:r>
      <w:bookmarkEnd w:id="1957"/>
      <w:bookmarkEnd w:id="1958"/>
      <w:bookmarkEnd w:id="1959"/>
      <w:bookmarkEnd w:id="1960"/>
    </w:p>
    <w:p w14:paraId="66448657" w14:textId="77777777" w:rsidR="000E64EA" w:rsidRDefault="000E64EA" w:rsidP="00327322">
      <w:pPr>
        <w:pStyle w:val="Heading3"/>
      </w:pPr>
      <w:bookmarkStart w:id="1962" w:name="_Toc413861931"/>
      <w:bookmarkStart w:id="1963" w:name="_Toc3557067"/>
      <w:bookmarkStart w:id="1964" w:name="_Toc34736089"/>
      <w:bookmarkStart w:id="1965" w:name="_Toc34747317"/>
      <w:r>
        <w:t>Introduction</w:t>
      </w:r>
      <w:bookmarkEnd w:id="1962"/>
      <w:bookmarkEnd w:id="1963"/>
      <w:bookmarkEnd w:id="1964"/>
      <w:bookmarkEnd w:id="1965"/>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1966" w:name="_Ref413858805"/>
      <w:bookmarkStart w:id="1967" w:name="_Toc413861952"/>
      <w:bookmarkStart w:id="1968" w:name="_Toc3557149"/>
      <w:bookmarkStart w:id="1969" w:name="_Toc34736178"/>
      <w:bookmarkStart w:id="1970" w:name="_Toc34747402"/>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1966"/>
      <w:r>
        <w:t>: The Three Regions of a Hemming</w:t>
      </w:r>
      <w:bookmarkEnd w:id="1967"/>
      <w:bookmarkEnd w:id="1968"/>
      <w:bookmarkEnd w:id="1969"/>
      <w:bookmarkEnd w:id="197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1971" w:name="_Ref413850590"/>
      <w:bookmarkStart w:id="1972" w:name="_Toc413861953"/>
      <w:bookmarkStart w:id="1973" w:name="_Toc3557150"/>
      <w:bookmarkStart w:id="1974" w:name="_Toc34736179"/>
      <w:bookmarkStart w:id="1975" w:name="_Toc34747403"/>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197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72"/>
      <w:bookmarkEnd w:id="1973"/>
      <w:bookmarkEnd w:id="1974"/>
      <w:bookmarkEnd w:id="197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1976" w:name="_Toc413861954"/>
      <w:bookmarkStart w:id="1977" w:name="_Toc3557151"/>
      <w:bookmarkStart w:id="1978" w:name="_Toc34736180"/>
      <w:bookmarkStart w:id="1979" w:name="_Toc34747404"/>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1976"/>
      <w:bookmarkEnd w:id="1977"/>
      <w:bookmarkEnd w:id="1978"/>
      <w:bookmarkEnd w:id="197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1980" w:name="_Toc3557152"/>
      <w:bookmarkStart w:id="1981" w:name="_Toc34736181"/>
      <w:bookmarkStart w:id="1982" w:name="_Toc34747405"/>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80"/>
      <w:bookmarkEnd w:id="1981"/>
      <w:bookmarkEnd w:id="198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1983" w:name="_Toc413861932"/>
      <w:bookmarkStart w:id="1984" w:name="_Toc3557068"/>
      <w:bookmarkStart w:id="1985" w:name="_Toc34736090"/>
      <w:bookmarkStart w:id="1986"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83"/>
      <w:bookmarkEnd w:id="1984"/>
      <w:bookmarkEnd w:id="1985"/>
      <w:bookmarkEnd w:id="198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5C964DFC" w14:textId="702AC203" w:rsidR="000E64EA" w:rsidRPr="00226A3F" w:rsidRDefault="0079141E" w:rsidP="0079141E">
      <w:pPr>
        <w:pStyle w:val="Caption"/>
        <w:spacing w:before="120"/>
        <w:rPr>
          <w:rFonts w:cs="Calibri"/>
          <w:lang w:eastAsia="zh-CN"/>
        </w:rPr>
      </w:pPr>
      <w:bookmarkStart w:id="1987" w:name="_Toc3566529"/>
      <w:bookmarkStart w:id="1988" w:name="_Toc34736312"/>
      <w:bookmarkStart w:id="1989" w:name="_Toc34747531"/>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87"/>
      <w:bookmarkEnd w:id="1988"/>
      <w:bookmarkEnd w:id="198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Caption"/>
        <w:spacing w:before="120"/>
      </w:pPr>
      <w:bookmarkStart w:id="1990" w:name="_Toc3566530"/>
      <w:bookmarkStart w:id="1991" w:name="_Toc34736313"/>
      <w:bookmarkStart w:id="1992" w:name="_Toc34747532"/>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90"/>
      <w:bookmarkEnd w:id="1991"/>
      <w:bookmarkEnd w:id="1992"/>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Caption"/>
        <w:spacing w:before="120"/>
      </w:pPr>
      <w:bookmarkStart w:id="1993" w:name="_Toc413861979"/>
      <w:bookmarkStart w:id="1994" w:name="_Toc3566531"/>
      <w:bookmarkStart w:id="1995" w:name="_Toc34736314"/>
      <w:bookmarkStart w:id="1996" w:name="_Toc34747533"/>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1993"/>
      <w:bookmarkEnd w:id="1994"/>
      <w:bookmarkEnd w:id="1995"/>
      <w:bookmarkEnd w:id="1996"/>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5739E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22CE6D43" w:rsidR="000E64EA" w:rsidRDefault="000E64EA" w:rsidP="0079141E">
      <w:pPr>
        <w:pStyle w:val="Caption"/>
        <w:spacing w:before="120"/>
      </w:pPr>
      <w:bookmarkStart w:id="1997" w:name="_Toc413861980"/>
      <w:bookmarkStart w:id="1998" w:name="_Toc3566532"/>
      <w:bookmarkStart w:id="1999" w:name="_Toc34736315"/>
      <w:bookmarkStart w:id="2000" w:name="_Toc34747534"/>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1997"/>
      <w:bookmarkEnd w:id="1998"/>
      <w:bookmarkEnd w:id="1999"/>
      <w:bookmarkEnd w:id="2000"/>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Caption"/>
        <w:spacing w:before="120"/>
      </w:pPr>
      <w:bookmarkStart w:id="2001" w:name="_Toc413861981"/>
      <w:bookmarkStart w:id="2002" w:name="_Toc3566533"/>
      <w:bookmarkStart w:id="2003" w:name="_Toc34736316"/>
      <w:bookmarkStart w:id="2004" w:name="_Toc34747535"/>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2001"/>
      <w:bookmarkEnd w:id="2002"/>
      <w:bookmarkEnd w:id="2003"/>
      <w:bookmarkEnd w:id="20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25986F4" w:rsidR="009C0E9B" w:rsidRDefault="00763630" w:rsidP="00F3716C">
      <w:pPr>
        <w:pStyle w:val="Caption"/>
        <w:spacing w:before="120"/>
        <w:rPr>
          <w:rFonts w:cs="Courier New"/>
          <w:szCs w:val="22"/>
        </w:rPr>
      </w:pPr>
      <w:bookmarkStart w:id="2005" w:name="_Toc3566534"/>
      <w:bookmarkStart w:id="2006" w:name="_Toc34736317"/>
      <w:bookmarkStart w:id="2007" w:name="_Toc34747536"/>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2005"/>
      <w:bookmarkEnd w:id="2006"/>
      <w:bookmarkEnd w:id="2007"/>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08" w:name="_Toc428537321"/>
      <w:bookmarkStart w:id="2009" w:name="_Toc428969643"/>
      <w:bookmarkStart w:id="2010" w:name="_Toc429053034"/>
      <w:bookmarkStart w:id="2011" w:name="_Toc428537324"/>
      <w:bookmarkStart w:id="2012" w:name="_Toc428969646"/>
      <w:bookmarkStart w:id="2013" w:name="_Toc429053037"/>
      <w:bookmarkStart w:id="2014" w:name="_Toc428537325"/>
      <w:bookmarkStart w:id="2015" w:name="_Toc428969647"/>
      <w:bookmarkStart w:id="2016" w:name="_Toc429053038"/>
      <w:bookmarkStart w:id="2017" w:name="_Toc428537328"/>
      <w:bookmarkStart w:id="2018" w:name="_Toc428969650"/>
      <w:bookmarkStart w:id="2019" w:name="_Toc429053041"/>
      <w:bookmarkStart w:id="2020" w:name="_Toc428537330"/>
      <w:bookmarkStart w:id="2021" w:name="_Toc428969652"/>
      <w:bookmarkStart w:id="2022" w:name="_Toc429053043"/>
      <w:bookmarkStart w:id="2023" w:name="_Toc3557069"/>
      <w:bookmarkStart w:id="2024" w:name="_Toc34736091"/>
      <w:bookmarkStart w:id="2025" w:name="_Toc34747319"/>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r w:rsidRPr="00226A3F">
        <w:t>Sequence Connections</w:t>
      </w:r>
      <w:bookmarkEnd w:id="1961"/>
      <w:bookmarkEnd w:id="2023"/>
      <w:bookmarkEnd w:id="2024"/>
      <w:bookmarkEnd w:id="202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2026" w:name="_Toc413359638"/>
      <w:bookmarkStart w:id="2027" w:name="_Toc3557153"/>
      <w:bookmarkStart w:id="2028" w:name="_Toc34736182"/>
      <w:bookmarkStart w:id="2029" w:name="_Toc34747406"/>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2026"/>
      <w:bookmarkEnd w:id="2027"/>
      <w:bookmarkEnd w:id="2028"/>
      <w:bookmarkEnd w:id="202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2030" w:name="_Toc413359639"/>
      <w:bookmarkStart w:id="2031" w:name="_Toc3557154"/>
      <w:bookmarkStart w:id="2032" w:name="_Toc34736183"/>
      <w:bookmarkStart w:id="2033" w:name="_Toc34747407"/>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2030"/>
      <w:r w:rsidR="00307532">
        <w:t xml:space="preserve"> and spacing</w:t>
      </w:r>
      <w:bookmarkEnd w:id="2031"/>
      <w:bookmarkEnd w:id="2032"/>
      <w:bookmarkEnd w:id="203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2034" w:name="_Toc3557155"/>
      <w:bookmarkStart w:id="2035" w:name="_Toc34736184"/>
      <w:bookmarkStart w:id="2036" w:name="_Toc34747408"/>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2034"/>
      <w:bookmarkEnd w:id="2035"/>
      <w:bookmarkEnd w:id="203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2037" w:name="_Toc3557156"/>
      <w:bookmarkStart w:id="2038" w:name="_Toc34736185"/>
      <w:bookmarkStart w:id="2039" w:name="_Toc34747409"/>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2037"/>
      <w:bookmarkEnd w:id="2038"/>
      <w:bookmarkEnd w:id="203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Caption"/>
        <w:spacing w:before="120"/>
      </w:pPr>
      <w:bookmarkStart w:id="2040" w:name="_Toc3566535"/>
      <w:bookmarkStart w:id="2041" w:name="_Toc34736318"/>
      <w:bookmarkStart w:id="2042" w:name="_Toc34747537"/>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40"/>
      <w:bookmarkEnd w:id="2041"/>
      <w:bookmarkEnd w:id="204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Caption"/>
        <w:spacing w:before="120"/>
      </w:pPr>
      <w:bookmarkStart w:id="2043" w:name="_Toc3566536"/>
      <w:bookmarkStart w:id="2044" w:name="_Toc34736319"/>
      <w:bookmarkStart w:id="2045" w:name="_Toc34747538"/>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43"/>
      <w:bookmarkEnd w:id="2044"/>
      <w:bookmarkEnd w:id="204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Caption"/>
        <w:spacing w:before="120"/>
      </w:pPr>
      <w:bookmarkStart w:id="2046" w:name="_Toc3566537"/>
      <w:bookmarkStart w:id="2047" w:name="_Toc34736320"/>
      <w:bookmarkStart w:id="2048" w:name="_Toc34747539"/>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46"/>
      <w:bookmarkEnd w:id="2047"/>
      <w:bookmarkEnd w:id="204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49" w:name="_Toc413359618"/>
      <w:bookmarkStart w:id="2050" w:name="_Toc3557070"/>
      <w:bookmarkStart w:id="2051" w:name="_Toc34736092"/>
      <w:bookmarkStart w:id="2052" w:name="_Toc34747320"/>
      <w:bookmarkStart w:id="2053" w:name="_Toc338938922"/>
      <w:bookmarkStart w:id="2054" w:name="_Toc338939258"/>
      <w:bookmarkEnd w:id="1903"/>
      <w:bookmarkEnd w:id="1904"/>
      <w:bookmarkEnd w:id="1905"/>
      <w:r w:rsidRPr="00226A3F">
        <w:lastRenderedPageBreak/>
        <w:t>2D connections</w:t>
      </w:r>
      <w:bookmarkEnd w:id="2049"/>
      <w:bookmarkEnd w:id="2050"/>
      <w:bookmarkEnd w:id="2051"/>
      <w:bookmarkEnd w:id="2052"/>
    </w:p>
    <w:p w14:paraId="20394566" w14:textId="77777777" w:rsidR="00042E3F" w:rsidRPr="00226A3F" w:rsidRDefault="00042E3F" w:rsidP="00042E3F">
      <w:pPr>
        <w:pStyle w:val="Heading2"/>
      </w:pPr>
      <w:bookmarkStart w:id="2055" w:name="_Toc413359619"/>
      <w:bookmarkStart w:id="2056" w:name="_Toc3557071"/>
      <w:bookmarkStart w:id="2057" w:name="_Toc34736093"/>
      <w:bookmarkStart w:id="2058" w:name="_Toc34747321"/>
      <w:r w:rsidRPr="00226A3F">
        <w:t>Generic Definitions</w:t>
      </w:r>
      <w:bookmarkEnd w:id="2055"/>
      <w:bookmarkEnd w:id="2056"/>
      <w:bookmarkEnd w:id="2057"/>
      <w:bookmarkEnd w:id="2058"/>
    </w:p>
    <w:p w14:paraId="50281300" w14:textId="77777777" w:rsidR="00042E3F" w:rsidRPr="00226A3F" w:rsidRDefault="00042E3F" w:rsidP="00327322">
      <w:pPr>
        <w:pStyle w:val="Heading3"/>
      </w:pPr>
      <w:bookmarkStart w:id="2059" w:name="_Toc413359620"/>
      <w:bookmarkStart w:id="2060" w:name="_Toc3557072"/>
      <w:bookmarkStart w:id="2061" w:name="_Toc34736094"/>
      <w:bookmarkStart w:id="2062" w:name="_Toc34747322"/>
      <w:r w:rsidRPr="00226A3F">
        <w:t>Identification</w:t>
      </w:r>
      <w:bookmarkEnd w:id="2059"/>
      <w:bookmarkEnd w:id="2060"/>
      <w:bookmarkEnd w:id="2061"/>
      <w:bookmarkEnd w:id="206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108D5DC5" w14:textId="3BDFA738" w:rsidR="004D7FAE" w:rsidRDefault="004D7FAE" w:rsidP="00F94FF6">
      <w:pPr>
        <w:pStyle w:val="Caption"/>
        <w:spacing w:before="120"/>
      </w:pPr>
      <w:bookmarkStart w:id="2063" w:name="_Toc3566538"/>
      <w:bookmarkStart w:id="2064" w:name="_Toc34736321"/>
      <w:bookmarkStart w:id="2065" w:name="_Toc34747540"/>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2063"/>
      <w:bookmarkEnd w:id="2064"/>
      <w:bookmarkEnd w:id="206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066" w:name="_Toc413359621"/>
      <w:bookmarkStart w:id="2067" w:name="_Toc3557073"/>
      <w:bookmarkStart w:id="2068" w:name="_Toc34736095"/>
      <w:bookmarkStart w:id="2069" w:name="_Toc34747323"/>
      <w:r w:rsidRPr="00226A3F">
        <w:t>Connection Face</w:t>
      </w:r>
      <w:bookmarkEnd w:id="2066"/>
      <w:bookmarkEnd w:id="2067"/>
      <w:bookmarkEnd w:id="2068"/>
      <w:bookmarkEnd w:id="206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Caption"/>
        <w:spacing w:before="120"/>
      </w:pPr>
      <w:bookmarkStart w:id="2070" w:name="_Toc3566539"/>
      <w:bookmarkStart w:id="2071" w:name="_Toc34736322"/>
      <w:bookmarkStart w:id="2072" w:name="_Toc34747541"/>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&lt;loc_list&gt;</w:t>
      </w:r>
      <w:bookmarkEnd w:id="2070"/>
      <w:bookmarkEnd w:id="2071"/>
      <w:bookmarkEnd w:id="207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Caption"/>
        <w:spacing w:before="120"/>
      </w:pPr>
      <w:bookmarkStart w:id="2073" w:name="_Toc3566540"/>
      <w:bookmarkStart w:id="2074" w:name="_Toc34736323"/>
      <w:bookmarkStart w:id="2075" w:name="_Toc34747542"/>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2073"/>
      <w:bookmarkEnd w:id="2074"/>
      <w:bookmarkEnd w:id="207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Caption"/>
        <w:spacing w:before="120"/>
      </w:pPr>
      <w:bookmarkStart w:id="2076" w:name="_Toc3566541"/>
      <w:bookmarkStart w:id="2077" w:name="_Toc34736324"/>
      <w:bookmarkStart w:id="2078" w:name="_Toc34747543"/>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76"/>
      <w:bookmarkEnd w:id="2077"/>
      <w:bookmarkEnd w:id="207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68C5179" w:rsidR="00042E3F" w:rsidRPr="00226A3F" w:rsidRDefault="004444F9" w:rsidP="00A913FE">
      <w:pPr>
        <w:pStyle w:val="Caption"/>
        <w:spacing w:before="120"/>
      </w:pPr>
      <w:bookmarkStart w:id="2079" w:name="_Toc3566542"/>
      <w:bookmarkStart w:id="2080" w:name="_Toc34736325"/>
      <w:bookmarkStart w:id="2081" w:name="_Toc34747544"/>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2079"/>
      <w:bookmarkEnd w:id="2080"/>
      <w:bookmarkEnd w:id="208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loc_list</w:t>
      </w:r>
      <w:proofErr w:type="gram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082" w:name="_Toc413359622"/>
      <w:bookmarkStart w:id="2083" w:name="_Toc3557074"/>
      <w:bookmarkStart w:id="2084" w:name="_Toc34736096"/>
      <w:bookmarkStart w:id="2085" w:name="_Toc34747324"/>
      <w:r w:rsidRPr="00226A3F">
        <w:t>Type Specification</w:t>
      </w:r>
      <w:bookmarkEnd w:id="2082"/>
      <w:bookmarkEnd w:id="2083"/>
      <w:bookmarkEnd w:id="2084"/>
      <w:bookmarkEnd w:id="208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Caption"/>
        <w:spacing w:before="120"/>
      </w:pPr>
      <w:bookmarkStart w:id="2086" w:name="_Toc3566543"/>
      <w:bookmarkStart w:id="2087" w:name="_Toc34736326"/>
      <w:bookmarkStart w:id="2088" w:name="_Toc34747545"/>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2086"/>
      <w:bookmarkEnd w:id="2087"/>
      <w:bookmarkEnd w:id="208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89" w:name="_Toc413359623"/>
      <w:bookmarkStart w:id="2090" w:name="_Ref414345836"/>
      <w:bookmarkStart w:id="2091" w:name="_Ref414345889"/>
      <w:bookmarkStart w:id="2092" w:name="_Ref414350043"/>
      <w:bookmarkStart w:id="2093" w:name="_Ref429051261"/>
      <w:bookmarkStart w:id="2094" w:name="_Toc3557075"/>
      <w:bookmarkStart w:id="2095" w:name="_Toc34736097"/>
      <w:bookmarkStart w:id="2096" w:name="_Toc34747325"/>
      <w:r w:rsidRPr="00226A3F">
        <w:lastRenderedPageBreak/>
        <w:t xml:space="preserve">Adhesive </w:t>
      </w:r>
      <w:r>
        <w:t>F</w:t>
      </w:r>
      <w:r w:rsidRPr="00226A3F">
        <w:t>aces</w:t>
      </w:r>
      <w:bookmarkEnd w:id="2089"/>
      <w:bookmarkEnd w:id="2090"/>
      <w:bookmarkEnd w:id="2091"/>
      <w:bookmarkEnd w:id="2092"/>
      <w:bookmarkEnd w:id="2093"/>
      <w:bookmarkEnd w:id="2094"/>
      <w:bookmarkEnd w:id="2095"/>
      <w:bookmarkEnd w:id="209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2097" w:name="_Toc413359640"/>
      <w:bookmarkStart w:id="2098" w:name="_Toc3557157"/>
      <w:bookmarkStart w:id="2099" w:name="_Toc34736186"/>
      <w:bookmarkStart w:id="2100" w:name="_Toc34747410"/>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2097"/>
      <w:bookmarkEnd w:id="2098"/>
      <w:bookmarkEnd w:id="2099"/>
      <w:bookmarkEnd w:id="210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B79C9">
              <w:rPr>
                <w:sz w:val="20"/>
                <w:szCs w:val="20"/>
              </w:rPr>
              <w:fldChar w:fldCharType="end"/>
            </w:r>
          </w:p>
        </w:tc>
      </w:tr>
    </w:tbl>
    <w:p w14:paraId="5A8690AF" w14:textId="31FEC3FC" w:rsidR="00042E3F" w:rsidRPr="00226A3F" w:rsidRDefault="002E0AE1" w:rsidP="00A913FE">
      <w:pPr>
        <w:pStyle w:val="Caption"/>
        <w:spacing w:before="120"/>
        <w:rPr>
          <w:rFonts w:cs="Calibri"/>
          <w:lang w:eastAsia="zh-CN"/>
        </w:rPr>
      </w:pPr>
      <w:bookmarkStart w:id="2101" w:name="_Toc3566544"/>
      <w:bookmarkStart w:id="2102" w:name="_Toc34736327"/>
      <w:bookmarkStart w:id="2103" w:name="_Toc34747546"/>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2101"/>
      <w:bookmarkEnd w:id="2102"/>
      <w:bookmarkEnd w:id="210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Caption"/>
        <w:spacing w:before="120"/>
      </w:pPr>
      <w:bookmarkStart w:id="2104" w:name="_Toc3566545"/>
      <w:bookmarkStart w:id="2105" w:name="_Toc34736328"/>
      <w:bookmarkStart w:id="2106" w:name="_Toc34747547"/>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2104"/>
      <w:bookmarkEnd w:id="2105"/>
      <w:bookmarkEnd w:id="210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Caption"/>
        <w:spacing w:before="120"/>
      </w:pPr>
      <w:bookmarkStart w:id="2107" w:name="_Toc413359658"/>
      <w:bookmarkStart w:id="2108" w:name="_Toc3566546"/>
      <w:bookmarkStart w:id="2109" w:name="_Toc34736329"/>
      <w:bookmarkStart w:id="2110" w:name="_Toc34747548"/>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&lt;adhesive_face/&gt;</w:t>
      </w:r>
      <w:bookmarkEnd w:id="2107"/>
      <w:bookmarkEnd w:id="2108"/>
      <w:bookmarkEnd w:id="2109"/>
      <w:bookmarkEnd w:id="2110"/>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gramStart"/>
      <w:r w:rsidRPr="00247FBF">
        <w:rPr>
          <w:rFonts w:ascii="Courier New" w:hAnsi="Courier New" w:cs="Courier New"/>
          <w:sz w:val="16"/>
          <w:lang w:val="fr-FR"/>
        </w:rPr>
        <w:t>loc_list</w:t>
      </w:r>
      <w:proofErr w:type="gram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11" w:name="_Toc3557076"/>
      <w:bookmarkStart w:id="2112" w:name="_Toc34736098"/>
      <w:bookmarkStart w:id="2113" w:name="_Toc34747326"/>
      <w:r w:rsidRPr="007055D9">
        <w:lastRenderedPageBreak/>
        <w:t>Future extensions</w:t>
      </w:r>
      <w:bookmarkEnd w:id="1892"/>
      <w:bookmarkEnd w:id="2053"/>
      <w:bookmarkEnd w:id="2054"/>
      <w:bookmarkEnd w:id="2111"/>
      <w:bookmarkEnd w:id="2112"/>
      <w:bookmarkEnd w:id="2113"/>
    </w:p>
    <w:p w14:paraId="73353AE4" w14:textId="77777777" w:rsidR="00C107D0" w:rsidRPr="00226A3F" w:rsidRDefault="00C107D0" w:rsidP="00235336">
      <w:pPr>
        <w:jc w:val="both"/>
      </w:pPr>
      <w:bookmarkStart w:id="2114" w:name="_Toc338938925"/>
      <w:bookmarkStart w:id="211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16" w:name="_Toc338938923"/>
      <w:bookmarkStart w:id="2117" w:name="_Toc338939259"/>
      <w:bookmarkStart w:id="2118" w:name="_Toc413359625"/>
      <w:bookmarkStart w:id="2119" w:name="_Toc3557077"/>
      <w:bookmarkStart w:id="2120" w:name="_Toc34736099"/>
      <w:bookmarkStart w:id="2121" w:name="_Toc34747327"/>
      <w:r w:rsidRPr="00226A3F">
        <w:t>Additional parameters for spot and seam welds</w:t>
      </w:r>
      <w:bookmarkEnd w:id="2116"/>
      <w:bookmarkEnd w:id="2117"/>
      <w:bookmarkEnd w:id="2118"/>
      <w:bookmarkEnd w:id="2119"/>
      <w:bookmarkEnd w:id="2120"/>
      <w:bookmarkEnd w:id="212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22" w:name="_Ref338846673"/>
      <w:bookmarkStart w:id="2123" w:name="_Toc338938924"/>
      <w:bookmarkStart w:id="2124" w:name="_Toc338939260"/>
      <w:bookmarkStart w:id="2125" w:name="_Toc413359626"/>
      <w:bookmarkStart w:id="2126" w:name="_Toc3557078"/>
      <w:bookmarkStart w:id="2127" w:name="_Toc34736100"/>
      <w:bookmarkStart w:id="2128" w:name="_Toc34747328"/>
      <w:r w:rsidRPr="00226A3F">
        <w:t>Other relevant and new joint types</w:t>
      </w:r>
      <w:bookmarkEnd w:id="2122"/>
      <w:bookmarkEnd w:id="2123"/>
      <w:bookmarkEnd w:id="2124"/>
      <w:bookmarkEnd w:id="2125"/>
      <w:bookmarkEnd w:id="2126"/>
      <w:bookmarkEnd w:id="2127"/>
      <w:bookmarkEnd w:id="212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29" w:name="_Toc3557079"/>
      <w:bookmarkStart w:id="2130" w:name="_Toc34736101"/>
      <w:bookmarkStart w:id="2131" w:name="_Toc34747329"/>
      <w:r w:rsidRPr="009F23CF">
        <w:lastRenderedPageBreak/>
        <w:t>Disclaimer</w:t>
      </w:r>
      <w:bookmarkEnd w:id="2129"/>
      <w:bookmarkEnd w:id="2130"/>
      <w:bookmarkEnd w:id="213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32" w:name="_Toc3557080"/>
      <w:bookmarkStart w:id="2133" w:name="_Toc34736102"/>
      <w:bookmarkStart w:id="2134" w:name="_Toc34747330"/>
      <w:r w:rsidRPr="007055D9">
        <w:lastRenderedPageBreak/>
        <w:t>References</w:t>
      </w:r>
      <w:bookmarkEnd w:id="1893"/>
      <w:bookmarkEnd w:id="1894"/>
      <w:bookmarkEnd w:id="2114"/>
      <w:bookmarkEnd w:id="2115"/>
      <w:bookmarkEnd w:id="2132"/>
      <w:bookmarkEnd w:id="2133"/>
      <w:bookmarkEnd w:id="2134"/>
    </w:p>
    <w:p w14:paraId="70EC254B" w14:textId="77777777" w:rsidR="00C107D0" w:rsidRPr="00226A3F" w:rsidRDefault="00255787" w:rsidP="00C107D0">
      <w:pPr>
        <w:pStyle w:val="Bibliography"/>
        <w:rPr>
          <w:kern w:val="22"/>
        </w:rPr>
      </w:pPr>
      <w:bookmarkStart w:id="2135" w:name="ReferenceHuf2001"/>
      <w:r w:rsidRPr="007055D9">
        <w:t>[</w:t>
      </w:r>
      <w:r w:rsidR="007A7FDF" w:rsidRPr="007055D9">
        <w:t>1</w:t>
      </w:r>
      <w:r w:rsidRPr="007055D9">
        <w:t>]</w:t>
      </w:r>
      <w:bookmarkEnd w:id="213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36" w:name="ReferenceZha2005"/>
      <w:r w:rsidRPr="00226A3F">
        <w:rPr>
          <w:kern w:val="22"/>
        </w:rPr>
        <w:t>[2]</w:t>
      </w:r>
      <w:bookmarkEnd w:id="2136"/>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37" w:name="ReferenceGai2006"/>
      <w:r w:rsidRPr="00226A3F">
        <w:rPr>
          <w:kern w:val="22"/>
        </w:rPr>
        <w:t>[3]</w:t>
      </w:r>
      <w:bookmarkEnd w:id="213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38" w:name="ReferenceBet2008"/>
      <w:r w:rsidRPr="00226A3F">
        <w:rPr>
          <w:kern w:val="22"/>
        </w:rPr>
        <w:t>[4]</w:t>
      </w:r>
      <w:bookmarkEnd w:id="2138"/>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39" w:name="ReferenceMik20061"/>
      <w:r w:rsidRPr="00226A3F">
        <w:rPr>
          <w:kern w:val="22"/>
        </w:rPr>
        <w:t>[5]</w:t>
      </w:r>
      <w:bookmarkEnd w:id="213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40" w:name="CiteFATXML"/>
      <w:r w:rsidRPr="008A051D">
        <w:rPr>
          <w:lang w:val="de-DE"/>
        </w:rPr>
        <w:t>[</w:t>
      </w:r>
      <w:r w:rsidR="00AF1592">
        <w:rPr>
          <w:lang w:val="de-DE"/>
        </w:rPr>
        <w:t>7</w:t>
      </w:r>
      <w:r w:rsidRPr="008A051D">
        <w:rPr>
          <w:lang w:val="de-DE"/>
        </w:rPr>
        <w:t>]</w:t>
      </w:r>
      <w:bookmarkEnd w:id="2140"/>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5" w:author="Dr. Carsten Franke" w:date="2020-04-19T18:58:00Z" w:initials="CF">
    <w:p w14:paraId="118867AB" w14:textId="7C8DE255" w:rsidR="00E7532E" w:rsidRDefault="00E7532E">
      <w:pPr>
        <w:pStyle w:val="CommentText"/>
      </w:pPr>
      <w:bookmarkStart w:id="146" w:name="_GoBack"/>
      <w:bookmarkEnd w:id="146"/>
      <w:r>
        <w:rPr>
          <w:rStyle w:val="CommentReference"/>
        </w:rPr>
        <w:annotationRef/>
      </w:r>
      <w:r>
        <w:t>We need to have a unit for rotation speed (e.g. rad/s), e. g. for ROTAVs!</w:t>
      </w:r>
    </w:p>
  </w:comment>
  <w:comment w:id="172" w:author="nick" w:date="2020-04-19T18:58:00Z" w:initials="n">
    <w:p w14:paraId="4049B412" w14:textId="592385B4" w:rsidR="00E7532E" w:rsidRDefault="00E7532E">
      <w:pPr>
        <w:pStyle w:val="CommentText"/>
      </w:pPr>
      <w:r>
        <w:rPr>
          <w:rStyle w:val="CommentReference"/>
        </w:rPr>
        <w:annotationRef/>
      </w:r>
      <w:r>
        <w:t>Changed the XML specification of femdata, to match the proposed changes of FATXML.</w:t>
      </w:r>
    </w:p>
    <w:p w14:paraId="2B28D942" w14:textId="60429FDD" w:rsidR="00E7532E" w:rsidRDefault="00E7532E">
      <w:pPr>
        <w:pStyle w:val="CommentText"/>
      </w:pPr>
      <w:r>
        <w:t>In Darmstadt May 2019, the AK group was demonstrated with an example that does not include CAE_DATA, VERSION, REPRESENTATION, COMMENT, nor CAE_MEMBER.</w:t>
      </w:r>
    </w:p>
    <w:p w14:paraId="091E08C2" w14:textId="301CBB98" w:rsidR="00E7532E" w:rsidRDefault="00E7532E">
      <w:pPr>
        <w:pStyle w:val="CommentText"/>
      </w:pPr>
      <w:r>
        <w:t>Only &lt;entity&gt; was necessary to describe the FE entities of the connection’s representation.</w:t>
      </w:r>
    </w:p>
  </w:comment>
  <w:comment w:id="586" w:author="m.kalaitzaki" w:date="2020-04-19T18:58:00Z" w:initials="m">
    <w:p w14:paraId="4C00160C" w14:textId="7BC23355" w:rsidR="00E7532E" w:rsidRPr="00B14B2C" w:rsidRDefault="00E7532E">
      <w:pPr>
        <w:pStyle w:val="CommentText"/>
      </w:pPr>
      <w:r>
        <w:rPr>
          <w:rStyle w:val="CommentReference"/>
        </w:rPr>
        <w:annotationRef/>
      </w:r>
      <w:r>
        <w:t>Perhaps a check sh</w:t>
      </w:r>
      <w:r w:rsidRPr="0033379A">
        <w:t>ο</w:t>
      </w:r>
      <w:r>
        <w:t>uld be added to assert that max_grip &gt; min_grip</w:t>
      </w:r>
    </w:p>
  </w:comment>
  <w:comment w:id="585" w:author="Dr. Carsten Franke" w:date="2020-04-19T18:58:00Z" w:initials="CF">
    <w:p w14:paraId="12973899" w14:textId="1B336903" w:rsidR="00E7532E" w:rsidRDefault="00E7532E">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E7532E" w:rsidRDefault="00E7532E">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E7532E" w:rsidRDefault="00E7532E" w:rsidP="00E901B5">
      <w:pPr>
        <w:pStyle w:val="CommentText"/>
        <w:numPr>
          <w:ilvl w:val="0"/>
          <w:numId w:val="57"/>
        </w:numPr>
      </w:pPr>
      <w:r>
        <w:t xml:space="preserve">I suggest to have them "all or none" – and to discuss this with the AK, on next occasion! </w:t>
      </w:r>
    </w:p>
  </w:comment>
  <w:comment w:id="1220" w:author="Dr. Carsten Franke" w:date="2020-04-19T18:58:00Z" w:initials="CF">
    <w:p w14:paraId="7AF3B97C" w14:textId="04DDFA25" w:rsidR="00E7532E" w:rsidRDefault="00E7532E">
      <w:pPr>
        <w:pStyle w:val="CommentText"/>
      </w:pPr>
      <w:r>
        <w:rPr>
          <w:rStyle w:val="CommentReference"/>
        </w:rPr>
        <w:annotationRef/>
      </w:r>
      <w:r>
        <w:t xml:space="preserve">Source &amp; copy right needs to be clarified! </w:t>
      </w:r>
    </w:p>
  </w:comment>
  <w:comment w:id="1223" w:author="Dr. Carsten Franke" w:date="2020-04-19T18:58:00Z" w:initials="CF">
    <w:p w14:paraId="47AC884E" w14:textId="6842B789" w:rsidR="00E7532E" w:rsidRDefault="00E7532E">
      <w:pPr>
        <w:pStyle w:val="CommentText"/>
      </w:pPr>
      <w:r>
        <w:rPr>
          <w:rStyle w:val="CommentReference"/>
        </w:rPr>
        <w:annotationRef/>
      </w:r>
      <w:r>
        <w:rPr>
          <w:rStyle w:val="CommentReference"/>
        </w:rPr>
        <w:annotationRef/>
      </w:r>
      <w:r>
        <w:t xml:space="preserve">We need to have a unit for rotation speed (e.g. rad/s) in sec. 5.1.3!  </w:t>
      </w:r>
    </w:p>
  </w:comment>
  <w:comment w:id="1389" w:author="m.kalaitzaki" w:date="2020-04-19T18:58:00Z" w:initials="m">
    <w:p w14:paraId="072C9FC4" w14:textId="5A0A8BB1" w:rsidR="00E7532E" w:rsidRDefault="00E7532E">
      <w:pPr>
        <w:pStyle w:val="CommentText"/>
      </w:pPr>
      <w:r>
        <w:rPr>
          <w:rStyle w:val="CommentReference"/>
        </w:rPr>
        <w:annotationRef/>
      </w:r>
    </w:p>
    <w:p w14:paraId="55F9E0D8" w14:textId="4DA5E44A" w:rsidR="00E7532E" w:rsidRDefault="00E7532E">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E7532E" w:rsidRDefault="00E7532E">
      <w:pPr>
        <w:pStyle w:val="CommentText"/>
      </w:pPr>
    </w:p>
    <w:p w14:paraId="69831420" w14:textId="30398969" w:rsidR="00E7532E" w:rsidRPr="00A142EA" w:rsidRDefault="00E7532E"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E7532E" w:rsidRDefault="00E7532E">
      <w:pPr>
        <w:pStyle w:val="CommentText"/>
      </w:pPr>
    </w:p>
    <w:p w14:paraId="5A502DB2" w14:textId="0BADB034" w:rsidR="00E7532E" w:rsidRDefault="00E7532E" w:rsidP="00A142EA">
      <w:pPr>
        <w:pStyle w:val="CommentText"/>
      </w:pPr>
      <w:r>
        <w:t>Note that I-welds do not have "section" attribute, at all.</w:t>
      </w:r>
    </w:p>
    <w:p w14:paraId="6C7CC17E" w14:textId="77777777" w:rsidR="00E7532E" w:rsidRDefault="00E7532E" w:rsidP="00A142EA">
      <w:pPr>
        <w:pStyle w:val="CommentText"/>
      </w:pPr>
    </w:p>
    <w:p w14:paraId="73B846F3" w14:textId="7F86D8B3" w:rsidR="00E7532E" w:rsidRDefault="00E7532E" w:rsidP="00A142EA">
      <w:pPr>
        <w:pStyle w:val="CommentText"/>
      </w:pPr>
      <w:r>
        <w:t xml:space="preserve">Should we erase this </w:t>
      </w:r>
      <w:proofErr w:type="gramStart"/>
      <w:r>
        <w:t>altogether ?</w:t>
      </w:r>
      <w:proofErr w:type="gramEnd"/>
    </w:p>
  </w:comment>
  <w:comment w:id="1390" w:author="Dr. Carsten Franke" w:date="2020-04-19T18:58:00Z" w:initials="CF">
    <w:p w14:paraId="392216DA" w14:textId="54A4C36F" w:rsidR="00E7532E" w:rsidRDefault="00E7532E">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723534" w14:textId="77777777" w:rsidR="0067742E" w:rsidRDefault="0067742E">
      <w:r>
        <w:separator/>
      </w:r>
    </w:p>
  </w:endnote>
  <w:endnote w:type="continuationSeparator" w:id="0">
    <w:p w14:paraId="551DDC01" w14:textId="77777777" w:rsidR="0067742E" w:rsidRDefault="0067742E">
      <w:r>
        <w:continuationSeparator/>
      </w:r>
    </w:p>
  </w:endnote>
  <w:endnote w:type="continuationNotice" w:id="1">
    <w:p w14:paraId="6140D1D6" w14:textId="77777777" w:rsidR="0067742E" w:rsidRDefault="006774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E7532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E7532E" w:rsidRPr="00A713A1" w:rsidRDefault="00E7532E" w:rsidP="00FC39A1">
          <w:pPr>
            <w:pStyle w:val="Footer"/>
            <w:rPr>
              <w:sz w:val="16"/>
              <w:szCs w:val="16"/>
            </w:rPr>
          </w:pPr>
        </w:p>
      </w:tc>
    </w:tr>
    <w:tr w:rsidR="00E7532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9FBF5E1" w:rsidR="00E7532E" w:rsidRPr="00823E25" w:rsidRDefault="00E7532E"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19,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E7532E" w:rsidRPr="00A713A1" w:rsidRDefault="00E7532E"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B7BC2">
            <w:rPr>
              <w:rStyle w:val="PageNumber"/>
              <w:noProof/>
              <w:sz w:val="16"/>
              <w:szCs w:val="16"/>
              <w:lang w:val="de-DE"/>
            </w:rPr>
            <w:t>31</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E7532E" w:rsidRPr="00A713A1" w:rsidRDefault="00E7532E"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E7532E" w:rsidRPr="00263F8C" w:rsidRDefault="00E7532E"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D02B9C" w14:textId="77777777" w:rsidR="0067742E" w:rsidRDefault="0067742E">
      <w:r>
        <w:separator/>
      </w:r>
    </w:p>
  </w:footnote>
  <w:footnote w:type="continuationSeparator" w:id="0">
    <w:p w14:paraId="5CBCA9BD" w14:textId="77777777" w:rsidR="0067742E" w:rsidRDefault="0067742E">
      <w:r>
        <w:continuationSeparator/>
      </w:r>
    </w:p>
  </w:footnote>
  <w:footnote w:type="continuationNotice" w:id="1">
    <w:p w14:paraId="492BC303" w14:textId="77777777" w:rsidR="0067742E" w:rsidRDefault="0067742E">
      <w:pPr>
        <w:spacing w:after="0"/>
      </w:pPr>
    </w:p>
  </w:footnote>
  <w:footnote w:id="2">
    <w:p w14:paraId="6F81E59D" w14:textId="7B35D24D" w:rsidR="00E7532E" w:rsidRPr="00DB42BD" w:rsidRDefault="00E7532E"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E7532E" w:rsidRPr="001C48A8" w:rsidRDefault="00E7532E">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E7532E" w:rsidRPr="00E211E6" w:rsidRDefault="00E7532E"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E7532E" w:rsidRPr="00860E71" w:rsidRDefault="00E7532E"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E7532E" w:rsidRPr="005779C6" w:rsidRDefault="00E7532E">
      <w:pPr>
        <w:pStyle w:val="FootnoteText"/>
      </w:pPr>
      <w:r>
        <w:rPr>
          <w:rStyle w:val="FootnoteReference"/>
        </w:rPr>
        <w:footnoteRef/>
      </w:r>
      <w:r>
        <w:t xml:space="preserve"> MEDINA support for v3.0 is unforeseen.</w:t>
      </w:r>
    </w:p>
  </w:footnote>
  <w:footnote w:id="7">
    <w:p w14:paraId="44B1FD77" w14:textId="77777777" w:rsidR="00E7532E" w:rsidRPr="00E11D02" w:rsidRDefault="00E7532E">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E7532E" w:rsidRPr="006E4DF4" w:rsidRDefault="00E7532E">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E7532E" w:rsidRPr="00A81382" w:rsidRDefault="00E7532E">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E7532E" w:rsidRDefault="00E7532E"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6FC8F162" w:rsidR="00E7532E" w:rsidRDefault="00E7532E">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p>
  </w:footnote>
  <w:footnote w:id="12">
    <w:p w14:paraId="1FC5C48C" w14:textId="77777777" w:rsidR="00E7532E" w:rsidRPr="00B17E85" w:rsidRDefault="00E7532E"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E7532E" w:rsidRPr="00F70171" w:rsidRDefault="00E7532E"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E7532E" w:rsidRDefault="00E7532E">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E7532E" w:rsidRPr="003974C3" w:rsidRDefault="00E7532E"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E7532E" w:rsidRPr="00D74FE5" w:rsidRDefault="00E7532E">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E7532E" w:rsidRPr="00E41964" w:rsidRDefault="00E7532E">
      <w:pPr>
        <w:pStyle w:val="FootnoteText"/>
        <w:rPr>
          <w:lang w:val="de-DE"/>
        </w:rPr>
      </w:pPr>
      <w:r>
        <w:rPr>
          <w:rStyle w:val="FootnoteReference"/>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E7532E" w:rsidRPr="00C01C5C" w:rsidRDefault="00E7532E">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9">
    <w:p w14:paraId="5CB692EF" w14:textId="77777777" w:rsidR="00E7532E" w:rsidRPr="006C3E10" w:rsidRDefault="00E7532E">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E7532E" w:rsidRDefault="00E7532E">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E7532E" w:rsidRDefault="00E7532E">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22">
    <w:p w14:paraId="72C54970" w14:textId="68E6B344" w:rsidR="00E7532E" w:rsidRDefault="00E7532E">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E7532E" w:rsidRDefault="00E7532E">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E7532E" w:rsidRPr="00FA0EDB" w:rsidRDefault="00E7532E">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E7532E" w14:paraId="4D6F4B17" w14:textId="77777777" w:rsidTr="00A713A1">
      <w:trPr>
        <w:trHeight w:val="355"/>
      </w:trPr>
      <w:tc>
        <w:tcPr>
          <w:tcW w:w="2500" w:type="pct"/>
          <w:shd w:val="clear" w:color="auto" w:fill="auto"/>
          <w:vAlign w:val="bottom"/>
        </w:tcPr>
        <w:p w14:paraId="62C79BAD" w14:textId="77777777" w:rsidR="00E7532E" w:rsidRPr="000C0927" w:rsidRDefault="00E7532E"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E7532E" w:rsidRPr="000C0927" w:rsidRDefault="00E7532E"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E7532E" w:rsidRPr="00263F8C" w:rsidRDefault="00E7532E"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 w:type="character" w:customStyle="1" w:styleId="NichtaufgelsteErwhnung2">
    <w:name w:val="Nicht aufgelöste Erwähnung2"/>
    <w:basedOn w:val="DefaultParagraphFont"/>
    <w:uiPriority w:val="99"/>
    <w:semiHidden/>
    <w:unhideWhenUsed/>
    <w:rsid w:val="00D33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microsoft.com/office/2007/relationships/hdphoto" Target="media/hdphoto1.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95.png"/><Relationship Id="rId181" Type="http://schemas.openxmlformats.org/officeDocument/2006/relationships/image" Target="media/image112.png"/><Relationship Id="rId22" Type="http://schemas.openxmlformats.org/officeDocument/2006/relationships/hyperlink" Target="file:///C:\Users\franke\Documents\PROSTEP\Kunden\VDA-AK_25\xMCF_at_GitHub\createXSDforxMCF\V3.0r1\Z.docx" TargetMode="External"/><Relationship Id="rId43" Type="http://schemas.openxmlformats.org/officeDocument/2006/relationships/image" Target="media/image7.png"/><Relationship Id="rId64" Type="http://schemas.openxmlformats.org/officeDocument/2006/relationships/image" Target="media/image23.png"/><Relationship Id="rId118" Type="http://schemas.openxmlformats.org/officeDocument/2006/relationships/hyperlink" Target="http://en.wikipedia.org/wiki/File:Hairpin_clip.png" TargetMode="External"/><Relationship Id="rId139" Type="http://schemas.openxmlformats.org/officeDocument/2006/relationships/image" Target="media/image75.png"/><Relationship Id="rId85" Type="http://schemas.openxmlformats.org/officeDocument/2006/relationships/image" Target="media/image40.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0.png"/><Relationship Id="rId206" Type="http://schemas.openxmlformats.org/officeDocument/2006/relationships/hyperlink" Target="https://www.vda.de/de/services/Publikationen/fatxml-format-version-v1.2.html" TargetMode="External"/><Relationship Id="rId12"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108" Type="http://schemas.openxmlformats.org/officeDocument/2006/relationships/image" Target="media/image53.gif"/><Relationship Id="rId129" Type="http://schemas.openxmlformats.org/officeDocument/2006/relationships/hyperlink" Target="http://www.boellhoff.de" TargetMode="External"/><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Z.docx" TargetMode="External"/><Relationship Id="rId119" Type="http://schemas.openxmlformats.org/officeDocument/2006/relationships/image" Target="media/image59.png"/><Relationship Id="rId44" Type="http://schemas.openxmlformats.org/officeDocument/2006/relationships/hyperlink" Target="http://en.wikipedia.org/wiki/ISO_8601" TargetMode="External"/><Relationship Id="rId65" Type="http://schemas.openxmlformats.org/officeDocument/2006/relationships/image" Target="media/image24.png"/><Relationship Id="rId86" Type="http://schemas.openxmlformats.org/officeDocument/2006/relationships/image" Target="media/image41.png"/><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6.wmf"/><Relationship Id="rId193" Type="http://schemas.openxmlformats.org/officeDocument/2006/relationships/image" Target="media/image121.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0r1\Z.docx" TargetMode="External"/><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Z.docx"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hyperlink" Target="http://commons.wikimedia.org/wiki/File:Circlips_interieur.png" TargetMode="External"/><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14.png"/><Relationship Id="rId24" Type="http://schemas.openxmlformats.org/officeDocument/2006/relationships/hyperlink" Target="file:///C:\Users\franke\Documents\PROSTEP\Kunden\VDA-AK_25\xMCF_at_GitHub\createXSDforxMCF\V3.0r1\Z.docx"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hyperlink" Target="file:///C:\Users\franke\Documents\PROSTEP\Kunden\VDA-AK_25\xMCF_at_GitHub\createXSDforxMCF\V3.0r1\Z.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hyperlink" Target="https://github.com/economidis-nick/createXSDforxMCF/blob/master/V3.0r1/Documentation_xMCF_File_v3.0r1.docx" TargetMode="External"/><Relationship Id="rId57" Type="http://schemas.openxmlformats.org/officeDocument/2006/relationships/image" Target="media/image17.png"/><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bin"/><Relationship Id="rId210" Type="http://schemas.openxmlformats.org/officeDocument/2006/relationships/footer" Target="footer1.xml"/><Relationship Id="rId215" Type="http://schemas.microsoft.com/office/2011/relationships/people" Target="people.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2.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hyperlink" Target="http://creativecommons.org/licenses/by-sa/3.0/deed.en" TargetMode="External"/><Relationship Id="rId165" Type="http://schemas.openxmlformats.org/officeDocument/2006/relationships/image" Target="media/image99.png"/><Relationship Id="rId186" Type="http://schemas.openxmlformats.org/officeDocument/2006/relationships/image" Target="media/image116.png"/><Relationship Id="rId211" Type="http://schemas.openxmlformats.org/officeDocument/2006/relationships/fontTable" Target="fontTable.xml"/><Relationship Id="rId27" Type="http://schemas.openxmlformats.org/officeDocument/2006/relationships/hyperlink" Target="file:///C:\Users\franke\Documents\PROSTEP\Kunden\VDA-AK_25\xMCF_at_GitHub\createXSDforxMCF\V3.0r1\Z.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www.bartec-dt.com/images/heat2.png" TargetMode="External"/><Relationship Id="rId134" Type="http://schemas.openxmlformats.org/officeDocument/2006/relationships/image" Target="media/image70.jpe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oleObject" Target="embeddings/oleObject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file:///C:\Users\franke\Documents\PROSTEP\Kunden\VDA-AK_25\xMCF_at_GitHub\createXSDforxMCF\V3.0r1\Z.docx" TargetMode="External"/><Relationship Id="rId38" Type="http://schemas.openxmlformats.org/officeDocument/2006/relationships/image" Target="media/image3.png"/><Relationship Id="rId59" Type="http://schemas.openxmlformats.org/officeDocument/2006/relationships/image" Target="media/image19.png"/><Relationship Id="rId103" Type="http://schemas.openxmlformats.org/officeDocument/2006/relationships/image" Target="media/image50.png"/><Relationship Id="rId124" Type="http://schemas.openxmlformats.org/officeDocument/2006/relationships/image" Target="media/image63.png"/><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1.png"/><Relationship Id="rId114" Type="http://schemas.openxmlformats.org/officeDocument/2006/relationships/image" Target="media/image57.png"/><Relationship Id="rId60" Type="http://schemas.openxmlformats.org/officeDocument/2006/relationships/hyperlink" Target="http://www.google.com/patents/US7810231" TargetMode="External"/><Relationship Id="rId81" Type="http://schemas.openxmlformats.org/officeDocument/2006/relationships/hyperlink" Target="https://de.tox-pressotechnik.com/assets/countries/DE/pdf/TOX_Functional_Elements_85_de.pdf" TargetMode="External"/><Relationship Id="rId135" Type="http://schemas.openxmlformats.org/officeDocument/2006/relationships/image" Target="media/image71.jpe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image" Target="media/image4.emf"/><Relationship Id="rId50" Type="http://schemas.openxmlformats.org/officeDocument/2006/relationships/image" Target="media/image12.png"/><Relationship Id="rId104" Type="http://schemas.openxmlformats.org/officeDocument/2006/relationships/hyperlink" Target="http://www.ejot-avdel.se/sites/default/files/product/files/Brochure_EJOT_FDS_en.pdf" TargetMode="External"/><Relationship Id="rId125" Type="http://schemas.openxmlformats.org/officeDocument/2006/relationships/image" Target="media/image64.jpe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1" Type="http://schemas.openxmlformats.org/officeDocument/2006/relationships/image" Target="media/image30.png"/><Relationship Id="rId92" Type="http://schemas.openxmlformats.org/officeDocument/2006/relationships/image" Target="media/image43.png"/><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40" Type="http://schemas.openxmlformats.org/officeDocument/2006/relationships/oleObject" Target="embeddings/oleObject2.bin"/><Relationship Id="rId115" Type="http://schemas.openxmlformats.org/officeDocument/2006/relationships/hyperlink" Target="http://www.emersonindustrial.com/en-US/documentcenter/BransonUltrasonics/Plastic%20Joining/Non-Ultrasonics/Thermal%20Staking%20Design%20Guide%20pgs.pdf" TargetMode="External"/><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0.png"/><Relationship Id="rId82" Type="http://schemas.openxmlformats.org/officeDocument/2006/relationships/image" Target="media/image38.png"/><Relationship Id="rId199" Type="http://schemas.openxmlformats.org/officeDocument/2006/relationships/image" Target="media/image127.png"/><Relationship Id="rId203" Type="http://schemas.openxmlformats.org/officeDocument/2006/relationships/image" Target="media/image13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93B99-E32D-4D98-885F-9E54D3DF4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1745</TotalTime>
  <Pages>165</Pages>
  <Words>45023</Words>
  <Characters>256634</Characters>
  <Application>Microsoft Office Word</Application>
  <DocSecurity>0</DocSecurity>
  <Lines>2138</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301055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177</cp:revision>
  <cp:lastPrinted>2015-03-23T01:59:00Z</cp:lastPrinted>
  <dcterms:created xsi:type="dcterms:W3CDTF">2019-05-16T08:07:00Z</dcterms:created>
  <dcterms:modified xsi:type="dcterms:W3CDTF">2020-04-19T20:37:00Z</dcterms:modified>
</cp:coreProperties>
</file>