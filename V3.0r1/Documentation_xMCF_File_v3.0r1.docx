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343F7"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7347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5D960BB"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907499">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4343F7">
      <w:pPr>
        <w:pStyle w:val="Verzeichnis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4343F7">
      <w:pPr>
        <w:pStyle w:val="Verzeichnis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4343F7">
      <w:pPr>
        <w:pStyle w:val="Verzeichnis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4343F7">
      <w:pPr>
        <w:pStyle w:val="Verzeichnis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4343F7">
      <w:pPr>
        <w:pStyle w:val="Verzeichnis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4343F7">
      <w:pPr>
        <w:pStyle w:val="Verzeichnis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4343F7">
      <w:pPr>
        <w:pStyle w:val="Verzeichnis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4343F7">
      <w:pPr>
        <w:pStyle w:val="Verzeichnis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4343F7">
      <w:pPr>
        <w:pStyle w:val="Verzeichnis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4343F7">
      <w:pPr>
        <w:pStyle w:val="Verzeichnis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4343F7">
      <w:pPr>
        <w:pStyle w:val="Verzeichnis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4343F7">
      <w:pPr>
        <w:pStyle w:val="Verzeichnis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4343F7">
      <w:pPr>
        <w:pStyle w:val="Verzeichnis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4343F7">
      <w:pPr>
        <w:pStyle w:val="Verzeichnis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4343F7">
      <w:pPr>
        <w:pStyle w:val="Verzeichnis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4343F7">
      <w:pPr>
        <w:pStyle w:val="Verzeichnis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4343F7">
      <w:pPr>
        <w:pStyle w:val="Verzeichnis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4343F7">
      <w:pPr>
        <w:pStyle w:val="Verzeichnis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4343F7">
      <w:pPr>
        <w:pStyle w:val="Verzeichnis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4343F7">
      <w:pPr>
        <w:pStyle w:val="Verzeichnis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4343F7">
      <w:pPr>
        <w:pStyle w:val="Verzeichnis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4343F7">
      <w:pPr>
        <w:pStyle w:val="Verzeichnis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4343F7">
      <w:pPr>
        <w:pStyle w:val="Verzeichnis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4343F7">
      <w:pPr>
        <w:pStyle w:val="Verzeichnis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4343F7">
      <w:pPr>
        <w:pStyle w:val="Verzeichnis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4343F7">
      <w:pPr>
        <w:pStyle w:val="Verzeichnis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4343F7">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4343F7">
      <w:pPr>
        <w:pStyle w:val="Verzeichnis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4343F7">
      <w:pPr>
        <w:pStyle w:val="Verzeichnis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4343F7">
      <w:pPr>
        <w:pStyle w:val="Verzeichnis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4343F7">
      <w:pPr>
        <w:pStyle w:val="Verzeichnis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4343F7">
      <w:pPr>
        <w:pStyle w:val="Verzeichnis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4343F7">
      <w:pPr>
        <w:pStyle w:val="Verzeichnis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4343F7">
      <w:pPr>
        <w:pStyle w:val="Verzeichnis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4343F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4343F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4343F7">
      <w:pPr>
        <w:pStyle w:val="Verzeichnis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4343F7">
      <w:pPr>
        <w:pStyle w:val="Verzeichnis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4343F7">
      <w:pPr>
        <w:pStyle w:val="Verzeichnis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4343F7">
      <w:pPr>
        <w:pStyle w:val="Verzeichnis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4343F7">
      <w:pPr>
        <w:pStyle w:val="Verzeichnis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4343F7">
      <w:pPr>
        <w:pStyle w:val="Verzeichnis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4343F7">
      <w:pPr>
        <w:pStyle w:val="Verzeichnis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4343F7">
      <w:pPr>
        <w:pStyle w:val="Verzeichnis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4343F7">
      <w:pPr>
        <w:pStyle w:val="Verzeichnis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4343F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4343F7">
      <w:pPr>
        <w:pStyle w:val="Verzeichnis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4343F7">
      <w:pPr>
        <w:pStyle w:val="Verzeichnis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4343F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4343F7">
      <w:pPr>
        <w:pStyle w:val="Verzeichnis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4343F7">
      <w:pPr>
        <w:pStyle w:val="Verzeichnis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4343F7">
      <w:pPr>
        <w:pStyle w:val="Verzeichnis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4343F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4343F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4343F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4343F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4343F7">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proofErr w:type="gramStart"/>
      <w:r>
        <w:t>C.Franke</w:t>
      </w:r>
      <w:proofErr w:type="spellEnd"/>
      <w:proofErr w:type="gram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69" w:author="nick" w:date="2019-12-20T14:47:00Z">
        <w:r w:rsidR="006D5F67">
          <w:t>s</w:t>
        </w:r>
      </w:ins>
      <w:proofErr w:type="spellEnd"/>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proofErr w:type="spellStart"/>
      <w:r w:rsidR="0013211F" w:rsidRPr="007055D9">
        <w:t>position</w:t>
      </w:r>
      <w:ins w:id="72" w:author="nick" w:date="2019-12-20T14:47:00Z">
        <w:r w:rsidR="006D5F67">
          <w:t>s</w:t>
        </w:r>
      </w:ins>
      <w:proofErr w:type="spellEnd"/>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8"/>
      <w:proofErr w:type="gramEnd"/>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1" w:name="_Ref334010986"/>
      <w:bookmarkStart w:id="82" w:name="_Toc3557082"/>
      <w:bookmarkStart w:id="83"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5"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273468" r:id="rId38"/>
        </w:object>
      </w:r>
    </w:p>
    <w:p w14:paraId="35DD0AD4" w14:textId="728E2B2B" w:rsidR="00066BB2" w:rsidRPr="007055D9" w:rsidRDefault="007250B7" w:rsidP="0050415A">
      <w:pPr>
        <w:pStyle w:val="Beschriftung"/>
      </w:pPr>
      <w:bookmarkStart w:id="86" w:name="_Toc3557083"/>
      <w:bookmarkStart w:id="87"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34650170"/>
      <w:bookmarkStart w:id="92" w:name="_Toc288196436"/>
      <w:bookmarkStart w:id="93" w:name="_Toc288200734"/>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4" w:name="_Ref333842518"/>
      <w:bookmarkStart w:id="95" w:name="_Ref333842510"/>
      <w:bookmarkStart w:id="96" w:name="_Toc3557084"/>
      <w:bookmarkStart w:id="97"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99" w:name="_Ref334482085"/>
      <w:bookmarkStart w:id="100" w:name="_Ref334482078"/>
      <w:bookmarkStart w:id="101" w:name="_Toc3557085"/>
      <w:bookmarkStart w:id="102"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34650171"/>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34650172"/>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34650173"/>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2" w:name="_Toc3556934"/>
      <w:bookmarkStart w:id="113" w:name="_Toc34650174"/>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650175"/>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34650176"/>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650177"/>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4" w:name="_Toc3557086"/>
      <w:bookmarkStart w:id="125"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650178"/>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650179"/>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5" w:name="_Toc3566409"/>
      <w:bookmarkStart w:id="136"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34650180"/>
      <w:r w:rsidRPr="007055D9">
        <w:t>Date</w:t>
      </w:r>
      <w:bookmarkEnd w:id="137"/>
      <w:bookmarkEnd w:id="138"/>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34650181"/>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34650182"/>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3" w:name="_Toc3566410"/>
      <w:bookmarkStart w:id="144"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34650184"/>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7" w:name="_Toc3566411"/>
      <w:bookmarkStart w:id="158"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34650185"/>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4" w:name="_Toc3566412"/>
      <w:bookmarkStart w:id="165"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5B7768AF"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7" w:name="_Toc3566413"/>
      <w:bookmarkStart w:id="168"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34650186"/>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5" w:name="_Toc3566416"/>
      <w:bookmarkStart w:id="176"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7" w:name="_Toc3566417"/>
      <w:bookmarkStart w:id="178"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w:t>
        </w:r>
        <w:proofErr w:type="spellStart"/>
        <w:r>
          <w:rPr>
            <w:rFonts w:cs="Arial"/>
          </w:rPr>
          <w:t>present</w:t>
        </w:r>
        <w:proofErr w:type="spellEnd"/>
        <w:r>
          <w:rPr>
            <w:rFonts w:cs="Arial"/>
          </w:rPr>
          <w:t xml:space="preserve">, </w:t>
        </w:r>
      </w:ins>
      <w:ins w:id="187"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8" w:name="_Ref432343981"/>
      <w:bookmarkStart w:id="189" w:name="_Toc3556947"/>
      <w:bookmarkStart w:id="190" w:name="_Toc34650187"/>
      <w:r w:rsidRPr="007055D9">
        <w:t xml:space="preserve">Connected </w:t>
      </w:r>
      <w:r w:rsidR="00A101BB" w:rsidRPr="007055D9">
        <w:t>Objects</w:t>
      </w:r>
      <w:bookmarkEnd w:id="188"/>
      <w:bookmarkEnd w:id="189"/>
      <w:bookmarkEnd w:id="190"/>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191" w:name="_Toc3566418"/>
      <w:bookmarkStart w:id="192" w:name="_Toc34650409"/>
      <w:bookmarkStart w:id="193"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191"/>
      <w:bookmarkEnd w:id="192"/>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650188"/>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4"/>
      <w:bookmarkEnd w:id="195"/>
      <w:bookmarkEnd w:id="196"/>
      <w:bookmarkEnd w:id="197"/>
      <w:bookmarkEnd w:id="198"/>
    </w:p>
    <w:p w14:paraId="6F71B85C" w14:textId="40AAA93E" w:rsidR="00FA12FD" w:rsidRPr="007055D9" w:rsidRDefault="00FA12FD" w:rsidP="003103A4">
      <w:pPr>
        <w:jc w:val="both"/>
      </w:pPr>
      <w:r w:rsidRPr="007055D9">
        <w:t xml:space="preserve">In χMCF, a part may refer to one CAx part or one CAE property, as well. </w:t>
      </w:r>
      <w:del w:id="199"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0"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1"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2"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5"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6" w:author="nick" w:date="2020-02-08T21:05:00Z"/>
                <w:sz w:val="20"/>
                <w:szCs w:val="20"/>
              </w:rPr>
            </w:pPr>
            <w:del w:id="21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8" w:author="nick" w:date="2020-02-08T21:05:00Z"/>
                <w:sz w:val="20"/>
                <w:szCs w:val="20"/>
              </w:rPr>
            </w:pPr>
            <w:del w:id="21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0" w:author="nick" w:date="2020-02-08T21:05:00Z"/>
                <w:sz w:val="20"/>
                <w:szCs w:val="20"/>
              </w:rPr>
            </w:pPr>
            <w:ins w:id="22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2"/>
            <w:commentRangeStart w:id="223"/>
            <w:proofErr w:type="spellStart"/>
            <w:ins w:id="224"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2"/>
            <w:ins w:id="225" w:author="nick" w:date="2020-02-08T21:07:00Z">
              <w:r>
                <w:rPr>
                  <w:rStyle w:val="Kommentarzeichen"/>
                  <w:lang w:eastAsia="x-none"/>
                </w:rPr>
                <w:commentReference w:id="222"/>
              </w:r>
            </w:ins>
            <w:commentRangeEnd w:id="223"/>
            <w:r w:rsidR="00F43342">
              <w:rPr>
                <w:rStyle w:val="Kommentarzeichen"/>
                <w:lang w:eastAsia="x-none"/>
              </w:rPr>
              <w:commentReference w:id="223"/>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6" w:author="nick" w:date="2020-02-08T20:34:00Z"/>
        </w:trPr>
        <w:tc>
          <w:tcPr>
            <w:tcW w:w="1258" w:type="dxa"/>
            <w:shd w:val="clear" w:color="auto" w:fill="auto"/>
          </w:tcPr>
          <w:p w14:paraId="53B6A319" w14:textId="69BDF323" w:rsidR="0015641A" w:rsidRPr="003103A4" w:rsidRDefault="0015641A" w:rsidP="00C77DBD">
            <w:pPr>
              <w:keepNext/>
              <w:rPr>
                <w:ins w:id="227" w:author="nick" w:date="2020-02-08T20:34:00Z"/>
                <w:sz w:val="20"/>
                <w:szCs w:val="20"/>
              </w:rPr>
            </w:pPr>
            <w:proofErr w:type="spellStart"/>
            <w:ins w:id="22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29" w:author="nick" w:date="2020-02-08T20:34:00Z"/>
              </w:rPr>
            </w:pPr>
            <w:ins w:id="230" w:author="nick" w:date="2020-02-08T20:34:00Z">
              <w:r>
                <w:rPr>
                  <w:sz w:val="20"/>
                  <w:szCs w:val="20"/>
                </w:rPr>
                <w:t>Alpha</w:t>
              </w:r>
            </w:ins>
            <w:ins w:id="231" w:author="nick" w:date="2020-02-08T20:35:00Z">
              <w:r>
                <w:t>numeric</w:t>
              </w:r>
            </w:ins>
          </w:p>
        </w:tc>
        <w:tc>
          <w:tcPr>
            <w:tcW w:w="1560" w:type="dxa"/>
            <w:shd w:val="clear" w:color="auto" w:fill="auto"/>
          </w:tcPr>
          <w:p w14:paraId="17EB5B39" w14:textId="1A77A497" w:rsidR="0015641A" w:rsidRPr="003103A4" w:rsidRDefault="0015641A" w:rsidP="00C77DBD">
            <w:pPr>
              <w:keepNext/>
              <w:rPr>
                <w:ins w:id="232" w:author="nick" w:date="2020-02-08T20:34:00Z"/>
                <w:sz w:val="20"/>
                <w:szCs w:val="20"/>
              </w:rPr>
            </w:pPr>
            <w:ins w:id="2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4" w:author="nick" w:date="2020-02-08T20:34:00Z"/>
                <w:sz w:val="20"/>
                <w:szCs w:val="20"/>
              </w:rPr>
            </w:pPr>
            <w:ins w:id="2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6" w:author="nick" w:date="2020-02-08T20:34:00Z"/>
                <w:sz w:val="20"/>
                <w:szCs w:val="20"/>
              </w:rPr>
            </w:pPr>
          </w:p>
        </w:tc>
      </w:tr>
    </w:tbl>
    <w:p w14:paraId="44FFD962" w14:textId="113CA2F3" w:rsidR="004C7100" w:rsidRDefault="004C7100" w:rsidP="004C7100">
      <w:pPr>
        <w:pStyle w:val="Beschriftung"/>
        <w:spacing w:before="120"/>
      </w:pPr>
      <w:bookmarkStart w:id="237" w:name="_Toc3566419"/>
      <w:bookmarkStart w:id="238"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37"/>
      <w:bookmarkEnd w:id="23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0" w:author="nick" w:date="2020-02-08T20:59:00Z"/>
          <w:b/>
          <w:sz w:val="24"/>
        </w:rPr>
      </w:pPr>
      <w:ins w:id="241" w:author="nick" w:date="2020-02-08T20:59:00Z">
        <w:r w:rsidRPr="007055D9">
          <w:rPr>
            <w:b/>
            <w:sz w:val="24"/>
          </w:rPr>
          <w:t>Example</w:t>
        </w:r>
        <w:r>
          <w:rPr>
            <w:b/>
            <w:sz w:val="24"/>
          </w:rPr>
          <w:t xml:space="preserve"> C </w:t>
        </w:r>
        <w:r w:rsidRPr="00497FD8">
          <w:rPr>
            <w:b/>
          </w:rPr>
          <w:t>(</w:t>
        </w:r>
      </w:ins>
      <w:ins w:id="24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3" w:author="nick" w:date="2020-02-08T21:02:00Z">
        <w:r w:rsidR="008163BD">
          <w:t>identify a property</w:t>
        </w:r>
      </w:ins>
      <w:ins w:id="244" w:author="nick" w:date="2020-02-08T20:59:00Z">
        <w:r w:rsidRPr="00497FD8">
          <w:rPr>
            <w:b/>
          </w:rPr>
          <w:t>)</w:t>
        </w:r>
        <w:r w:rsidRPr="007055D9">
          <w:rPr>
            <w:b/>
            <w:sz w:val="24"/>
          </w:rPr>
          <w:t>:</w:t>
        </w:r>
      </w:ins>
    </w:p>
    <w:p w14:paraId="55C4A684" w14:textId="77777777" w:rsidR="009B7019" w:rsidRDefault="009B7019" w:rsidP="009B7019">
      <w:pPr>
        <w:pStyle w:val="XMLCode"/>
        <w:keepNext/>
        <w:rPr>
          <w:ins w:id="245" w:author="nick" w:date="2020-02-08T20:59:00Z"/>
        </w:rPr>
      </w:pPr>
    </w:p>
    <w:p w14:paraId="743509DD" w14:textId="77777777" w:rsidR="009B7019" w:rsidRDefault="009B7019" w:rsidP="009B7019">
      <w:pPr>
        <w:pStyle w:val="XMLCode"/>
        <w:keepNext/>
        <w:rPr>
          <w:ins w:id="246" w:author="nick" w:date="2020-02-08T20:59:00Z"/>
        </w:rPr>
      </w:pPr>
      <w:ins w:id="247" w:author="nick" w:date="2020-02-08T20:59:00Z">
        <w:r>
          <w:t>&lt;connected_to&gt;</w:t>
        </w:r>
      </w:ins>
    </w:p>
    <w:p w14:paraId="31C8636A" w14:textId="157DEC6D" w:rsidR="009B7019" w:rsidRPr="006B3C5E" w:rsidRDefault="009B7019" w:rsidP="009B7019">
      <w:pPr>
        <w:pStyle w:val="XMLCode"/>
        <w:keepNext/>
        <w:rPr>
          <w:ins w:id="248" w:author="nick" w:date="2020-02-08T20:59:00Z"/>
          <w:b/>
          <w:color w:val="0070C0"/>
        </w:rPr>
      </w:pPr>
      <w:ins w:id="2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0" w:author="nick" w:date="2020-02-08T21:01:00Z">
        <w:r>
          <w:rPr>
            <w:b/>
            <w:color w:val="0070C0"/>
          </w:rPr>
          <w:t xml:space="preserve">P400 Thin </w:t>
        </w:r>
      </w:ins>
      <w:ins w:id="251" w:author="nick" w:date="2020-02-08T21:00:00Z">
        <w:r>
          <w:rPr>
            <w:b/>
            <w:color w:val="0070C0"/>
          </w:rPr>
          <w:t>Shell Property</w:t>
        </w:r>
      </w:ins>
      <w:ins w:id="252" w:author="nick" w:date="2020-02-08T20:59:00Z">
        <w:r>
          <w:rPr>
            <w:b/>
            <w:color w:val="0070C0"/>
          </w:rPr>
          <w:t>"</w:t>
        </w:r>
        <w:r w:rsidRPr="006B3C5E">
          <w:rPr>
            <w:b/>
            <w:color w:val="0070C0"/>
          </w:rPr>
          <w:t>/&gt;</w:t>
        </w:r>
      </w:ins>
    </w:p>
    <w:p w14:paraId="2FA6014F" w14:textId="728DBCC7" w:rsidR="003453B9" w:rsidRDefault="009B7019" w:rsidP="00706C71">
      <w:pPr>
        <w:pStyle w:val="XMLCode"/>
        <w:rPr>
          <w:ins w:id="253" w:author="nick" w:date="2020-02-08T21:09:00Z"/>
        </w:rPr>
      </w:pPr>
      <w:ins w:id="25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5" w:name="_Toc3556949"/>
      <w:bookmarkStart w:id="256" w:name="_Toc34650189"/>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5"/>
      <w:bookmarkEnd w:id="25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257" w:name="_Toc3566420"/>
      <w:bookmarkStart w:id="258"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7"/>
      <w:bookmarkEnd w:id="25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5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1" w:name="_Toc21650806"/>
      <w:bookmarkStart w:id="262" w:name="_Ref21651717"/>
      <w:bookmarkStart w:id="263" w:name="_Toc34650190"/>
      <w:r>
        <w:lastRenderedPageBreak/>
        <w:t>Special Topological situations</w:t>
      </w:r>
      <w:bookmarkEnd w:id="261"/>
      <w:bookmarkEnd w:id="262"/>
      <w:bookmarkEnd w:id="26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4" w:name="_Ref21650472"/>
                            <w:bookmarkStart w:id="265" w:name="_Toc21650945"/>
                            <w:bookmarkStart w:id="266" w:name="_Toc34650328"/>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7" w:name="_Ref21650472"/>
                      <w:bookmarkStart w:id="268" w:name="_Toc21650945"/>
                      <w:bookmarkStart w:id="269" w:name="_Toc34650328"/>
                      <w:r>
                        <w:t xml:space="preserve">Figure </w:t>
                      </w:r>
                      <w:r>
                        <w:fldChar w:fldCharType="begin"/>
                      </w:r>
                      <w:r>
                        <w:instrText xml:space="preserve"> SEQ Figure \* ARABIC </w:instrText>
                      </w:r>
                      <w:r>
                        <w:fldChar w:fldCharType="separate"/>
                      </w:r>
                      <w:r>
                        <w:rPr>
                          <w:noProof/>
                        </w:rPr>
                        <w:t>7</w:t>
                      </w:r>
                      <w:r>
                        <w:fldChar w:fldCharType="end"/>
                      </w:r>
                      <w:bookmarkEnd w:id="267"/>
                      <w:r>
                        <w:t>: special topologies</w:t>
                      </w:r>
                      <w:bookmarkEnd w:id="268"/>
                      <w:bookmarkEnd w:id="26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270" w:name="_Toc21651031"/>
      <w:bookmarkStart w:id="271"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0"/>
      <w:bookmarkEnd w:id="271"/>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272" w:name="_Toc21651032"/>
      <w:bookmarkStart w:id="273"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272"/>
      <w:bookmarkEnd w:id="27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274" w:name="_Toc21651033"/>
      <w:bookmarkStart w:id="275"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274"/>
      <w:bookmarkEnd w:id="275"/>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6" w:author="nick" w:date="2019-12-19T19:41:00Z">
        <w:r w:rsidDel="002A3F86">
          <w:rPr>
            <w:szCs w:val="22"/>
          </w:rPr>
          <w:delText>does not contain self-connection</w:delText>
        </w:r>
      </w:del>
      <w:ins w:id="277" w:author="nick" w:date="2019-12-19T19:41:00Z">
        <w:r w:rsidR="002A3F86">
          <w:rPr>
            <w:szCs w:val="22"/>
          </w:rPr>
          <w:t>is</w:t>
        </w:r>
      </w:ins>
      <w:ins w:id="27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9" w:name="_Ref414608310"/>
      <w:bookmarkStart w:id="280" w:name="_Toc3556950"/>
      <w:bookmarkStart w:id="281" w:name="_Toc34650191"/>
      <w:r>
        <w:lastRenderedPageBreak/>
        <w:t xml:space="preserve">Contacts and </w:t>
      </w:r>
      <w:r w:rsidR="004B7C8B">
        <w:t>F</w:t>
      </w:r>
      <w:r w:rsidR="004B7C8B" w:rsidRPr="004B7C8B">
        <w:t>riction</w:t>
      </w:r>
      <w:bookmarkEnd w:id="279"/>
      <w:bookmarkEnd w:id="280"/>
      <w:bookmarkEnd w:id="28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2" w:name="_Ref414841585"/>
      <w:bookmarkStart w:id="283" w:name="_Toc3556951"/>
      <w:bookmarkStart w:id="284"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5"/>
            <w:del w:id="28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5"/>
              <w:r w:rsidR="00A66FA9" w:rsidDel="00A66FA9">
                <w:rPr>
                  <w:rStyle w:val="Kommentarzeichen"/>
                  <w:lang w:eastAsia="x-none"/>
                </w:rPr>
                <w:commentReference w:id="285"/>
              </w:r>
            </w:del>
          </w:p>
        </w:tc>
      </w:tr>
    </w:tbl>
    <w:p w14:paraId="2E829EE4" w14:textId="4027CBFA" w:rsidR="001C74F6" w:rsidRDefault="001C74F6" w:rsidP="00543B6B">
      <w:pPr>
        <w:pStyle w:val="Beschriftung"/>
        <w:spacing w:before="120"/>
      </w:pPr>
      <w:bookmarkStart w:id="287" w:name="_Toc414573794"/>
      <w:bookmarkStart w:id="288" w:name="_Toc3566421"/>
      <w:bookmarkStart w:id="289"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7"/>
      <w:bookmarkEnd w:id="288"/>
      <w:bookmarkEnd w:id="28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0" w:name="_Toc3556952"/>
      <w:bookmarkStart w:id="291"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29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292"/>
            <w:r w:rsidR="00373319">
              <w:rPr>
                <w:rStyle w:val="Kommentarzeichen"/>
                <w:lang w:eastAsia="x-none"/>
              </w:rPr>
              <w:commentReference w:id="292"/>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293" w:name="_Toc3566422"/>
      <w:bookmarkStart w:id="294"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5" w:name="_Toc3556953"/>
      <w:bookmarkStart w:id="296"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8" w:author="nick" w:date="2019-12-19T20:17:00Z">
        <w:r w:rsidR="00BE444C">
          <w:rPr>
            <w:rFonts w:cs="Courier New"/>
            <w:szCs w:val="22"/>
          </w:rPr>
          <w:t>e first level parts</w:t>
        </w:r>
      </w:ins>
      <w:ins w:id="299" w:author="Dr. Carsten Franke" w:date="2020-03-09T11:31:00Z">
        <w:r w:rsidR="00BA1A5F">
          <w:rPr>
            <w:rFonts w:cs="Courier New"/>
            <w:szCs w:val="22"/>
          </w:rPr>
          <w:t>/assemblies</w:t>
        </w:r>
      </w:ins>
      <w:ins w:id="300" w:author="nick" w:date="2019-12-19T20:17:00Z">
        <w:r w:rsidR="00BE444C">
          <w:rPr>
            <w:rFonts w:cs="Courier New"/>
            <w:szCs w:val="22"/>
          </w:rPr>
          <w:t xml:space="preserve"> </w:t>
        </w:r>
      </w:ins>
      <w:del w:id="301"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2" w:author="Dr. Carsten Franke" w:date="2020-03-09T11:32:00Z">
        <w:r w:rsidR="00BA1A5F" w:rsidRPr="00BA1A5F">
          <w:rPr>
            <w:rFonts w:cs="Courier New"/>
            <w:szCs w:val="22"/>
          </w:rPr>
          <w:t>,</w:t>
        </w:r>
      </w:ins>
      <w:ins w:id="303"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4"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5" w:author="nick" w:date="2019-12-19T20:15:00Z"/>
                <w:rFonts w:cs="Calibri"/>
                <w:sz w:val="20"/>
                <w:szCs w:val="20"/>
                <w:lang w:eastAsia="zh-CN"/>
              </w:rPr>
            </w:pPr>
            <w:del w:id="306"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3" w:author="nick" w:date="2019-12-19T20:15:00Z"/>
                <w:sz w:val="20"/>
                <w:szCs w:val="20"/>
              </w:rPr>
            </w:pPr>
            <w:del w:id="314"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5"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6" w:author="nick" w:date="2019-12-19T20:15:00Z"/>
                <w:rFonts w:cs="Calibri"/>
                <w:sz w:val="20"/>
                <w:szCs w:val="20"/>
                <w:lang w:eastAsia="zh-CN"/>
              </w:rPr>
            </w:pPr>
            <w:del w:id="317"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8" w:author="nick" w:date="2019-12-19T20:15:00Z"/>
                <w:sz w:val="20"/>
                <w:szCs w:val="20"/>
              </w:rPr>
            </w:pPr>
            <w:del w:id="319"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20" w:author="nick" w:date="2019-12-19T20:15:00Z"/>
                <w:sz w:val="20"/>
                <w:szCs w:val="20"/>
              </w:rPr>
            </w:pPr>
            <w:del w:id="321"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2" w:author="nick" w:date="2019-12-19T20:15:00Z"/>
                <w:sz w:val="20"/>
                <w:szCs w:val="20"/>
              </w:rPr>
            </w:pPr>
            <w:del w:id="32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4" w:author="nick" w:date="2019-12-19T20:15:00Z"/>
                <w:sz w:val="20"/>
                <w:szCs w:val="20"/>
              </w:rPr>
            </w:pPr>
            <w:del w:id="325" w:author="nick" w:date="2019-12-19T20:15:00Z">
              <w:r w:rsidRPr="003103A4" w:rsidDel="00BE444C">
                <w:rPr>
                  <w:sz w:val="20"/>
                  <w:szCs w:val="20"/>
                </w:rPr>
                <w:delText>Optional, if label is present.</w:delText>
              </w:r>
            </w:del>
          </w:p>
        </w:tc>
      </w:tr>
      <w:tr w:rsidR="00BE444C" w:rsidRPr="00397AE8" w14:paraId="07F51568" w14:textId="77777777" w:rsidTr="0011065E">
        <w:trPr>
          <w:ins w:id="326"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7" w:author="nick" w:date="2019-12-19T20:13:00Z"/>
                <w:sz w:val="20"/>
                <w:szCs w:val="20"/>
              </w:rPr>
            </w:pPr>
            <w:proofErr w:type="spellStart"/>
            <w:ins w:id="328"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9" w:author="nick" w:date="2019-12-19T20:13:00Z"/>
                <w:sz w:val="20"/>
                <w:szCs w:val="20"/>
              </w:rPr>
            </w:pPr>
            <w:ins w:id="330"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1"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2" w:author="nick" w:date="2019-12-19T20:13:00Z"/>
                <w:sz w:val="20"/>
                <w:szCs w:val="20"/>
              </w:rPr>
            </w:pPr>
            <w:ins w:id="333"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4" w:author="nick" w:date="2019-12-19T20:13:00Z"/>
                <w:sz w:val="20"/>
                <w:szCs w:val="20"/>
              </w:rPr>
            </w:pPr>
          </w:p>
        </w:tc>
      </w:tr>
    </w:tbl>
    <w:p w14:paraId="13344E44" w14:textId="15D55F28" w:rsidR="006A6AD6" w:rsidRDefault="006A6AD6" w:rsidP="00543B6B">
      <w:pPr>
        <w:pStyle w:val="Beschriftung"/>
        <w:spacing w:before="120"/>
      </w:pPr>
      <w:bookmarkStart w:id="335" w:name="_Toc414573795"/>
      <w:bookmarkStart w:id="336" w:name="_Toc3566423"/>
      <w:bookmarkStart w:id="337"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5"/>
      <w:bookmarkEnd w:id="336"/>
      <w:bookmarkEnd w:id="337"/>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8" w:author="nick" w:date="2019-12-19T20:14:00Z"/>
        </w:rPr>
      </w:pPr>
      <w:del w:id="339"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40" w:author="nick" w:date="2019-12-19T20:14:00Z"/>
        </w:rPr>
      </w:pPr>
      <w:del w:id="341"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2" w:author="nick" w:date="2019-12-19T20:12:00Z">
        <w:r w:rsidR="00BE444C">
          <w:rPr>
            <w:rFonts w:ascii="Courier New" w:hAnsi="Courier New"/>
            <w:sz w:val="18"/>
            <w:szCs w:val="18"/>
          </w:rPr>
          <w:t>part_index</w:t>
        </w:r>
        <w:proofErr w:type="spellEnd"/>
        <w:r w:rsidR="00BE444C" w:rsidRPr="000B11EA">
          <w:t xml:space="preserve">: </w:t>
        </w:r>
      </w:ins>
      <w:ins w:id="343" w:author="nick" w:date="2019-12-19T20:14:00Z">
        <w:r w:rsidR="00BE444C">
          <w:t xml:space="preserve">The flange partner with this index (see section </w:t>
        </w:r>
        <w:r w:rsidR="00BE444C">
          <w:fldChar w:fldCharType="begin"/>
        </w:r>
        <w:r w:rsidR="00BE444C">
          <w:instrText xml:space="preserve"> REF _Ref428791371 \r \h </w:instrText>
        </w:r>
      </w:ins>
      <w:ins w:id="344" w:author="nick" w:date="2019-12-19T20:14:00Z">
        <w:r w:rsidR="00BE444C">
          <w:fldChar w:fldCharType="separate"/>
        </w:r>
      </w:ins>
      <w:r w:rsidR="009B462B">
        <w:t>5.3.1.1</w:t>
      </w:r>
      <w:ins w:id="345"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6" w:author="Dr. Carsten Franke" w:date="2020-03-09T11:33:00Z">
        <w:r w:rsidR="00344574">
          <w:t xml:space="preserve">. </w:t>
        </w:r>
      </w:ins>
    </w:p>
    <w:p w14:paraId="503C976C" w14:textId="167BEBF9" w:rsidR="006D7D25" w:rsidDel="00BE444C" w:rsidRDefault="006D7D25" w:rsidP="00BE444C">
      <w:pPr>
        <w:spacing w:before="120"/>
        <w:jc w:val="both"/>
        <w:rPr>
          <w:del w:id="347" w:author="nick" w:date="2019-12-19T20:14:00Z"/>
        </w:rPr>
      </w:pPr>
      <w:del w:id="348"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9" w:name="_Toc3556954"/>
      <w:bookmarkStart w:id="350"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9"/>
      <w:bookmarkEnd w:id="35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1"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52" w:author="nick" w:date="2019-12-19T20:20:00Z"/>
          <w:rFonts w:cs="Courier New"/>
          <w:b/>
          <w:szCs w:val="16"/>
        </w:rPr>
      </w:pPr>
      <w:ins w:id="353"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4" w:author="nick" w:date="2019-12-19T20:20:00Z"/>
          <w:b/>
          <w:color w:val="0070C0"/>
        </w:rPr>
      </w:pPr>
      <w:ins w:id="355"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6" w:author="nick" w:date="2020-02-10T23:17:00Z"/>
          <w:b/>
          <w:color w:val="0070C0"/>
        </w:rPr>
      </w:pPr>
      <w:ins w:id="35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8" w:author="nick" w:date="2019-12-19T20:20:00Z"/>
          <w:b/>
          <w:color w:val="0070C0"/>
        </w:rPr>
      </w:pPr>
      <w:ins w:id="359" w:author="nick" w:date="2020-02-10T23:17:00Z">
        <w:r>
          <w:rPr>
            <w:b/>
            <w:color w:val="0070C0"/>
          </w:rPr>
          <w:t xml:space="preserve">   &lt;coefficients </w:t>
        </w:r>
        <w:proofErr w:type="spellStart"/>
        <w:r>
          <w:rPr>
            <w:b/>
            <w:color w:val="0070C0"/>
          </w:rPr>
          <w:t>static_f</w:t>
        </w:r>
      </w:ins>
      <w:ins w:id="360"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61"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4" w:author="nick" w:date="2019-12-19T20:20:00Z"/>
          <w:b/>
          <w:color w:val="0070C0"/>
        </w:rPr>
      </w:pPr>
      <w:del w:id="36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6" w:author="nick" w:date="2019-12-19T20:20:00Z"/>
          <w:b/>
          <w:color w:val="0070C0"/>
        </w:rPr>
      </w:pPr>
      <w:del w:id="36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8" w:author="nick" w:date="2019-12-19T20:20:00Z"/>
          <w:rFonts w:cs="Courier New"/>
          <w:b/>
          <w:color w:val="0070C0"/>
          <w:szCs w:val="16"/>
        </w:rPr>
      </w:pPr>
      <w:del w:id="369"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70" w:author="nick" w:date="2019-12-19T20:20:00Z"/>
          <w:rFonts w:cs="Courier New"/>
          <w:b/>
          <w:szCs w:val="16"/>
        </w:rPr>
      </w:pPr>
      <w:del w:id="371"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2" w:author="nick" w:date="2019-12-19T20:20:00Z"/>
          <w:rFonts w:cs="Courier New"/>
          <w:b/>
          <w:szCs w:val="16"/>
        </w:rPr>
      </w:pPr>
      <w:del w:id="373"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4" w:author="nick" w:date="2019-12-19T20:20:00Z"/>
          <w:b/>
          <w:color w:val="0070C0"/>
        </w:rPr>
      </w:pPr>
      <w:del w:id="37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6" w:author="nick" w:date="2019-12-19T20:20:00Z"/>
          <w:b/>
          <w:color w:val="0070C0"/>
        </w:rPr>
      </w:pPr>
      <w:del w:id="377"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8" w:author="nick" w:date="2019-12-19T20:20:00Z"/>
          <w:rFonts w:cs="Courier New"/>
          <w:b/>
          <w:color w:val="0070C0"/>
          <w:szCs w:val="16"/>
        </w:rPr>
      </w:pPr>
      <w:del w:id="379"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80" w:author="nick" w:date="2019-12-19T20:20:00Z"/>
          <w:rFonts w:cs="Courier New"/>
          <w:b/>
          <w:szCs w:val="16"/>
        </w:rPr>
      </w:pPr>
      <w:del w:id="381"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2" w:name="_Ref414837767"/>
      <w:bookmarkStart w:id="383" w:name="_Toc3556955"/>
      <w:bookmarkStart w:id="384" w:name="_Toc34650196"/>
      <w:r>
        <w:t xml:space="preserve">Local </w:t>
      </w:r>
      <w:r w:rsidR="008706FB">
        <w:t>Contact</w:t>
      </w:r>
      <w:r w:rsidRPr="0030552A">
        <w:t xml:space="preserve"> </w:t>
      </w:r>
      <w:r w:rsidR="008706FB">
        <w:t>P</w:t>
      </w:r>
      <w:r>
        <w:t>ropert</w:t>
      </w:r>
      <w:r w:rsidR="008706FB">
        <w:t>ies</w:t>
      </w:r>
      <w:bookmarkEnd w:id="382"/>
      <w:bookmarkEnd w:id="383"/>
      <w:bookmarkEnd w:id="384"/>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385" w:name="_Toc3566424"/>
      <w:bookmarkStart w:id="386"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5"/>
      <w:bookmarkEnd w:id="38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87" w:name="_Ref414836574"/>
      <w:bookmarkStart w:id="388" w:name="_Toc3556956"/>
      <w:bookmarkStart w:id="389" w:name="_Toc34650197"/>
      <w:r w:rsidRPr="007055D9">
        <w:t>Joints</w:t>
      </w:r>
      <w:bookmarkEnd w:id="387"/>
      <w:bookmarkEnd w:id="388"/>
      <w:bookmarkEnd w:id="38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390" w:name="_Toc3566425"/>
      <w:bookmarkStart w:id="391"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90"/>
      <w:bookmarkEnd w:id="39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92" w:name="_Toc428456083"/>
      <w:bookmarkStart w:id="393" w:name="_Toc428537047"/>
      <w:bookmarkStart w:id="394" w:name="_Toc428969366"/>
      <w:bookmarkStart w:id="395" w:name="_Toc429052757"/>
      <w:bookmarkStart w:id="396" w:name="_Toc3556957"/>
      <w:bookmarkStart w:id="397" w:name="_Toc34650198"/>
      <w:bookmarkEnd w:id="392"/>
      <w:bookmarkEnd w:id="393"/>
      <w:bookmarkEnd w:id="394"/>
      <w:bookmarkEnd w:id="39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6"/>
      <w:bookmarkEnd w:id="39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8" w:name="_Toc428279348"/>
      <w:bookmarkStart w:id="399" w:name="_Toc428456085"/>
      <w:bookmarkStart w:id="400" w:name="_Toc428537049"/>
      <w:bookmarkStart w:id="401" w:name="_Toc428969368"/>
      <w:bookmarkStart w:id="402" w:name="_Toc429052759"/>
      <w:bookmarkStart w:id="403" w:name="_Toc3556958"/>
      <w:bookmarkStart w:id="404" w:name="_Toc34650199"/>
      <w:bookmarkEnd w:id="398"/>
      <w:bookmarkEnd w:id="399"/>
      <w:bookmarkEnd w:id="400"/>
      <w:bookmarkEnd w:id="401"/>
      <w:bookmarkEnd w:id="402"/>
      <w:r w:rsidRPr="007055D9">
        <w:t>XML Schema Definition</w:t>
      </w:r>
      <w:bookmarkEnd w:id="403"/>
      <w:bookmarkEnd w:id="404"/>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5" w:name="_Toc334484488"/>
      <w:bookmarkStart w:id="406" w:name="_Toc334486133"/>
      <w:bookmarkStart w:id="407" w:name="XMLStructureConnectionGroups"/>
      <w:bookmarkStart w:id="408" w:name="SeamweldConnectionGroupPart"/>
      <w:bookmarkStart w:id="409" w:name="XMLStructurePartsPIDs"/>
      <w:bookmarkStart w:id="410" w:name="XMLStructureConnections"/>
      <w:bookmarkStart w:id="411" w:name="XMLStructurePointConnections"/>
      <w:bookmarkStart w:id="412" w:name="XMLStructureLineConnections"/>
      <w:bookmarkStart w:id="413" w:name="XMLStructurePlaneConnections"/>
      <w:bookmarkStart w:id="414" w:name="_Toc338938892"/>
      <w:bookmarkStart w:id="415" w:name="_Toc338939088"/>
      <w:bookmarkStart w:id="416" w:name="_Toc3556959"/>
      <w:bookmarkStart w:id="417" w:name="_Toc34650200"/>
      <w:bookmarkEnd w:id="110"/>
      <w:bookmarkEnd w:id="111"/>
      <w:bookmarkEnd w:id="405"/>
      <w:bookmarkEnd w:id="406"/>
      <w:bookmarkEnd w:id="407"/>
      <w:bookmarkEnd w:id="408"/>
      <w:bookmarkEnd w:id="409"/>
      <w:bookmarkEnd w:id="410"/>
      <w:bookmarkEnd w:id="411"/>
      <w:bookmarkEnd w:id="412"/>
      <w:bookmarkEnd w:id="413"/>
      <w:r w:rsidRPr="007055D9">
        <w:lastRenderedPageBreak/>
        <w:t>Data Common to any Connection</w:t>
      </w:r>
      <w:bookmarkEnd w:id="414"/>
      <w:bookmarkEnd w:id="415"/>
      <w:bookmarkEnd w:id="416"/>
      <w:bookmarkEnd w:id="41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8" w:name="_Ref448911656"/>
      <w:bookmarkStart w:id="419" w:name="_Toc3556960"/>
      <w:bookmarkStart w:id="420" w:name="_Toc34650201"/>
      <w:bookmarkStart w:id="421" w:name="_Toc413359574"/>
      <w:bookmarkStart w:id="422" w:name="_Toc338938893"/>
      <w:bookmarkStart w:id="423" w:name="_Toc338939089"/>
      <w:bookmarkStart w:id="424" w:name="_Toc288196462"/>
      <w:bookmarkStart w:id="425" w:name="_Toc288200760"/>
      <w:r>
        <w:t>Indices and their properties</w:t>
      </w:r>
      <w:bookmarkEnd w:id="418"/>
      <w:bookmarkEnd w:id="419"/>
      <w:bookmarkEnd w:id="42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6" w:name="_Toc3556961"/>
      <w:bookmarkStart w:id="427" w:name="_Toc34650202"/>
      <w:r w:rsidRPr="00BD20ED">
        <w:rPr>
          <w:szCs w:val="34"/>
        </w:rPr>
        <w:t xml:space="preserve">Attribute </w:t>
      </w:r>
      <w:r w:rsidRPr="00BD20ED">
        <w:rPr>
          <w:rFonts w:ascii="Courier New" w:hAnsi="Courier New" w:cs="Courier New"/>
          <w:b w:val="0"/>
          <w:szCs w:val="34"/>
          <w:highlight w:val="white"/>
        </w:rPr>
        <w:t>label</w:t>
      </w:r>
      <w:bookmarkEnd w:id="421"/>
      <w:bookmarkEnd w:id="426"/>
      <w:bookmarkEnd w:id="42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8" w:name="_Ref413329202"/>
      <w:bookmarkStart w:id="429" w:name="_Toc413359575"/>
      <w:bookmarkStart w:id="430" w:name="_Toc3556962"/>
      <w:bookmarkStart w:id="431" w:name="_Toc34650203"/>
      <w:r>
        <w:rPr>
          <w:szCs w:val="34"/>
        </w:rPr>
        <w:t>Dimensions and Coordinates</w:t>
      </w:r>
      <w:bookmarkEnd w:id="428"/>
      <w:bookmarkEnd w:id="429"/>
      <w:bookmarkEnd w:id="430"/>
      <w:bookmarkEnd w:id="43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650204"/>
      <w:r w:rsidRPr="00BD20ED">
        <w:rPr>
          <w:szCs w:val="34"/>
        </w:rPr>
        <w:t xml:space="preserve">Attribute </w:t>
      </w:r>
      <w:proofErr w:type="spellStart"/>
      <w:r>
        <w:rPr>
          <w:rFonts w:ascii="Courier New" w:hAnsi="Courier New" w:cs="Courier New"/>
          <w:b w:val="0"/>
          <w:szCs w:val="34"/>
          <w:highlight w:val="white"/>
        </w:rPr>
        <w:t>quality_control</w:t>
      </w:r>
      <w:bookmarkEnd w:id="432"/>
      <w:bookmarkEnd w:id="433"/>
      <w:bookmarkEnd w:id="434"/>
      <w:bookmarkEnd w:id="435"/>
      <w:bookmarkEnd w:id="436"/>
      <w:bookmarkEnd w:id="437"/>
      <w:bookmarkEnd w:id="438"/>
      <w:bookmarkEnd w:id="439"/>
      <w:bookmarkEnd w:id="440"/>
      <w:bookmarkEnd w:id="441"/>
      <w:bookmarkEnd w:id="442"/>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3" w:name="_Ref428442251"/>
      <w:bookmarkStart w:id="444" w:name="_Toc3556964"/>
      <w:bookmarkStart w:id="445" w:name="_Toc34650205"/>
      <w:r w:rsidRPr="007331A4">
        <w:lastRenderedPageBreak/>
        <w:t>Custom Attributes list</w:t>
      </w:r>
      <w:bookmarkEnd w:id="443"/>
      <w:bookmarkEnd w:id="444"/>
      <w:bookmarkEnd w:id="4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46" w:name="_Toc440039075"/>
      <w:bookmarkStart w:id="447" w:name="_Toc3566426"/>
      <w:bookmarkStart w:id="448"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449" w:name="_Toc440039076"/>
      <w:bookmarkStart w:id="450" w:name="_Toc3566427"/>
      <w:bookmarkStart w:id="451"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452" w:name="_Toc440039077"/>
      <w:bookmarkStart w:id="453" w:name="_Toc3566428"/>
      <w:bookmarkStart w:id="454"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455" w:name="_Toc440039078"/>
      <w:bookmarkStart w:id="456" w:name="_Toc3566429"/>
      <w:bookmarkStart w:id="457"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458" w:name="_Toc440039079"/>
      <w:bookmarkStart w:id="459" w:name="_Toc3566430"/>
      <w:bookmarkStart w:id="460"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461" w:name="_Toc440039080"/>
      <w:bookmarkStart w:id="462" w:name="_Toc3566431"/>
      <w:bookmarkStart w:id="463"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464" w:name="_Toc440039081"/>
      <w:bookmarkStart w:id="465" w:name="_Toc3566432"/>
      <w:bookmarkStart w:id="466"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467" w:name="_Toc440039082"/>
      <w:bookmarkStart w:id="468" w:name="_Toc3566433"/>
      <w:bookmarkStart w:id="469"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470" w:name="_Toc440039083"/>
      <w:bookmarkStart w:id="471" w:name="_Toc3566434"/>
      <w:bookmarkStart w:id="472"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473" w:name="_Toc440039084"/>
      <w:bookmarkStart w:id="474" w:name="_Toc3566435"/>
      <w:bookmarkStart w:id="475"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3"/>
      <w:bookmarkEnd w:id="474"/>
      <w:bookmarkEnd w:id="47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476" w:name="_Toc440039085"/>
      <w:bookmarkStart w:id="477" w:name="_Toc3566436"/>
      <w:bookmarkStart w:id="478"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6"/>
      <w:bookmarkEnd w:id="477"/>
      <w:bookmarkEnd w:id="47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479" w:name="_Toc440039086"/>
      <w:bookmarkStart w:id="480" w:name="_Toc3566437"/>
      <w:bookmarkStart w:id="481"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9"/>
      <w:bookmarkEnd w:id="480"/>
      <w:bookmarkEnd w:id="4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2" w:name="_Toc440038865"/>
      <w:bookmarkStart w:id="483" w:name="_Toc3556965"/>
      <w:bookmarkStart w:id="484"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2"/>
      <w:bookmarkEnd w:id="483"/>
      <w:bookmarkEnd w:id="48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5" w:name="_Toc440038866"/>
      <w:bookmarkStart w:id="486" w:name="_Toc3556966"/>
      <w:bookmarkStart w:id="487"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5"/>
      <w:bookmarkEnd w:id="486"/>
      <w:bookmarkEnd w:id="48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8" w:name="_Toc440038867"/>
      <w:bookmarkStart w:id="489" w:name="_Toc3556967"/>
      <w:bookmarkStart w:id="490"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8"/>
      <w:bookmarkEnd w:id="489"/>
      <w:bookmarkEnd w:id="49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1" w:name="_Toc440038868"/>
      <w:bookmarkStart w:id="492" w:name="_Toc3556968"/>
      <w:bookmarkStart w:id="493"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1"/>
      <w:bookmarkEnd w:id="492"/>
      <w:bookmarkEnd w:id="49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4" w:name="_Toc3556969"/>
      <w:bookmarkStart w:id="495" w:name="_Toc34650210"/>
      <w:r w:rsidRPr="007055D9">
        <w:lastRenderedPageBreak/>
        <w:t>0D connections</w:t>
      </w:r>
      <w:bookmarkEnd w:id="494"/>
      <w:bookmarkEnd w:id="495"/>
    </w:p>
    <w:p w14:paraId="25FFC0E6" w14:textId="77777777" w:rsidR="002E60CB" w:rsidRPr="00226A3F" w:rsidRDefault="002E60CB" w:rsidP="002E60CB">
      <w:pPr>
        <w:pStyle w:val="berschrift2"/>
        <w:tabs>
          <w:tab w:val="clear" w:pos="576"/>
          <w:tab w:val="left" w:pos="567"/>
          <w:tab w:val="num" w:pos="1134"/>
        </w:tabs>
        <w:ind w:left="578" w:hanging="578"/>
      </w:pPr>
      <w:bookmarkStart w:id="496" w:name="_Toc413359578"/>
      <w:bookmarkStart w:id="497" w:name="_Toc3556970"/>
      <w:bookmarkStart w:id="498" w:name="_Toc34650211"/>
      <w:r w:rsidRPr="00226A3F">
        <w:t>Generic Definitions</w:t>
      </w:r>
      <w:bookmarkEnd w:id="496"/>
      <w:bookmarkEnd w:id="497"/>
      <w:bookmarkEnd w:id="498"/>
    </w:p>
    <w:p w14:paraId="5F980062" w14:textId="77777777" w:rsidR="002E60CB" w:rsidRPr="00226A3F" w:rsidRDefault="002E60CB" w:rsidP="00327322">
      <w:pPr>
        <w:pStyle w:val="berschrift3"/>
      </w:pPr>
      <w:bookmarkStart w:id="499" w:name="_Toc413359579"/>
      <w:bookmarkStart w:id="500" w:name="_Ref428958711"/>
      <w:bookmarkStart w:id="501" w:name="_Toc3556971"/>
      <w:bookmarkStart w:id="502" w:name="_Toc34650212"/>
      <w:r w:rsidRPr="00226A3F">
        <w:t>Identification</w:t>
      </w:r>
      <w:bookmarkEnd w:id="499"/>
      <w:bookmarkEnd w:id="500"/>
      <w:bookmarkEnd w:id="501"/>
      <w:bookmarkEnd w:id="50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03" w:name="_Toc3566438"/>
      <w:bookmarkStart w:id="504"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3"/>
      <w:bookmarkEnd w:id="50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5" w:name="_Ref414563154"/>
      <w:bookmarkStart w:id="506" w:name="_Toc3556972"/>
      <w:bookmarkStart w:id="507" w:name="_Toc34650213"/>
      <w:r w:rsidRPr="007055D9">
        <w:t>Location</w:t>
      </w:r>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08" w:name="_Toc3566439"/>
      <w:bookmarkStart w:id="509"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34650214"/>
      <w:bookmarkEnd w:id="510"/>
      <w:bookmarkEnd w:id="511"/>
      <w:bookmarkEnd w:id="512"/>
      <w:bookmarkEnd w:id="513"/>
      <w:bookmarkEnd w:id="514"/>
      <w:bookmarkEnd w:id="515"/>
      <w:r>
        <w:t>Direc</w:t>
      </w:r>
      <w:r w:rsidRPr="00226A3F">
        <w:t>tion</w:t>
      </w:r>
      <w:bookmarkEnd w:id="516"/>
      <w:bookmarkEnd w:id="517"/>
      <w:bookmarkEnd w:id="518"/>
      <w:bookmarkEnd w:id="51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20" w:name="_Toc3566440"/>
      <w:bookmarkStart w:id="521"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0"/>
      <w:bookmarkEnd w:id="52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2" w:name="_Toc428279361"/>
      <w:bookmarkStart w:id="523" w:name="_Toc428456098"/>
      <w:bookmarkStart w:id="524" w:name="_Toc3556974"/>
      <w:bookmarkStart w:id="525" w:name="_Toc34650215"/>
      <w:bookmarkEnd w:id="522"/>
      <w:bookmarkEnd w:id="523"/>
      <w:r w:rsidRPr="00736820">
        <w:t>Type</w:t>
      </w:r>
      <w:r w:rsidRPr="007055D9">
        <w:t xml:space="preserve"> Specification</w:t>
      </w:r>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26" w:name="_Toc3566441"/>
      <w:bookmarkStart w:id="527"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8" w:name="_Ref428355238"/>
      <w:bookmarkStart w:id="529" w:name="_Toc3556975"/>
      <w:bookmarkStart w:id="530" w:name="_Toc34650216"/>
      <w:r w:rsidRPr="007055D9">
        <w:t xml:space="preserve">Spot </w:t>
      </w:r>
      <w:r w:rsidR="002E657F">
        <w:t>W</w:t>
      </w:r>
      <w:r w:rsidRPr="007055D9">
        <w:t>elds</w:t>
      </w:r>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31" w:name="_Toc3566442"/>
      <w:bookmarkStart w:id="532"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31"/>
      <w:bookmarkEnd w:id="5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33" w:name="_Toc3566443"/>
      <w:bookmarkStart w:id="534"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33"/>
      <w:bookmarkEnd w:id="534"/>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5" w:name="_Toc3556976"/>
      <w:bookmarkStart w:id="536" w:name="_Toc34650217"/>
      <w:r w:rsidRPr="007055D9">
        <w:t>Robscans</w:t>
      </w:r>
      <w:bookmarkEnd w:id="535"/>
      <w:bookmarkEnd w:id="536"/>
    </w:p>
    <w:bookmarkEnd w:id="422"/>
    <w:bookmarkEnd w:id="423"/>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37" w:name="_Ref401160011"/>
      <w:bookmarkStart w:id="538" w:name="_Toc413359628"/>
      <w:bookmarkStart w:id="539" w:name="_Toc3557087"/>
      <w:bookmarkStart w:id="540"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3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8"/>
      <w:bookmarkEnd w:id="539"/>
      <w:bookmarkEnd w:id="5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41" w:name="_Toc3566444"/>
      <w:bookmarkStart w:id="542"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41"/>
      <w:bookmarkEnd w:id="54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43" w:name="_Toc3566445"/>
      <w:bookmarkStart w:id="544"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3"/>
      <w:bookmarkEnd w:id="544"/>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45" w:name="_Toc3566446"/>
      <w:bookmarkStart w:id="546"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5"/>
      <w:bookmarkEnd w:id="54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7" w:name="_Toc428279365"/>
      <w:bookmarkStart w:id="548" w:name="_Toc428456102"/>
      <w:bookmarkStart w:id="549" w:name="_Toc428537065"/>
      <w:bookmarkStart w:id="550" w:name="_Toc428969384"/>
      <w:bookmarkStart w:id="551" w:name="_Toc429052775"/>
      <w:bookmarkStart w:id="552" w:name="_Toc413359585"/>
      <w:bookmarkStart w:id="553" w:name="_Toc3556977"/>
      <w:bookmarkStart w:id="554" w:name="_Toc34650218"/>
      <w:bookmarkEnd w:id="547"/>
      <w:bookmarkEnd w:id="548"/>
      <w:bookmarkEnd w:id="549"/>
      <w:bookmarkEnd w:id="550"/>
      <w:bookmarkEnd w:id="551"/>
      <w:r w:rsidRPr="00226A3F">
        <w:t>Rivets</w:t>
      </w:r>
      <w:bookmarkEnd w:id="552"/>
      <w:bookmarkEnd w:id="553"/>
      <w:bookmarkEnd w:id="55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555" w:name="_Toc3566447"/>
      <w:bookmarkStart w:id="556"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5"/>
      <w:bookmarkEnd w:id="55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557" w:name="_Toc3566448"/>
      <w:bookmarkStart w:id="558"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7"/>
      <w:bookmarkEnd w:id="5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559" w:name="_Toc3557088"/>
      <w:bookmarkStart w:id="560"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559"/>
      <w:bookmarkEnd w:id="56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561" w:name="_Toc3566449"/>
      <w:bookmarkStart w:id="562"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1"/>
      <w:bookmarkEnd w:id="56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3" w:name="_Toc428279367"/>
      <w:bookmarkStart w:id="564" w:name="_Toc428456104"/>
      <w:bookmarkStart w:id="565" w:name="_Toc428537067"/>
      <w:bookmarkStart w:id="566" w:name="_Toc428969386"/>
      <w:bookmarkStart w:id="567" w:name="_Toc429052777"/>
      <w:bookmarkStart w:id="568" w:name="_Toc413359586"/>
      <w:bookmarkStart w:id="569" w:name="_Toc3556978"/>
      <w:bookmarkStart w:id="570" w:name="_Toc34650219"/>
      <w:bookmarkEnd w:id="563"/>
      <w:bookmarkEnd w:id="564"/>
      <w:bookmarkEnd w:id="565"/>
      <w:bookmarkEnd w:id="566"/>
      <w:bookmarkEnd w:id="567"/>
      <w:r>
        <w:t>Blind</w:t>
      </w:r>
      <w:r w:rsidRPr="00942FED">
        <w:t xml:space="preserve"> Rivets</w:t>
      </w:r>
      <w:bookmarkEnd w:id="568"/>
      <w:bookmarkEnd w:id="569"/>
      <w:bookmarkEnd w:id="5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571" w:name="_Toc3566450"/>
      <w:bookmarkStart w:id="572"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1"/>
      <w:bookmarkEnd w:id="572"/>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573" w:name="_Toc3557089"/>
      <w:bookmarkStart w:id="574"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3"/>
      <w:bookmarkEnd w:id="57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575" w:name="_Toc3557090"/>
      <w:bookmarkStart w:id="576"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575"/>
      <w:bookmarkEnd w:id="57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577" w:name="_Toc3557091"/>
      <w:bookmarkStart w:id="578"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577"/>
      <w:bookmarkEnd w:id="57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579" w:name="_Toc428279369"/>
      <w:bookmarkStart w:id="580" w:name="_Toc428965611"/>
      <w:bookmarkEnd w:id="579"/>
      <w:bookmarkEnd w:id="580"/>
      <w:r w:rsidRPr="0062157E">
        <w:rPr>
          <w:sz w:val="18"/>
          <w:lang w:eastAsia="x-none"/>
        </w:rPr>
        <w:t>For further information about the Blind rivets you can check the following document: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1" w:name="_Toc428279370"/>
    <w:bookmarkStart w:id="582" w:name="_Toc428456106"/>
    <w:bookmarkStart w:id="583" w:name="_Toc428537069"/>
    <w:bookmarkStart w:id="584" w:name="_Toc428969388"/>
    <w:bookmarkStart w:id="585" w:name="_Toc429052779"/>
    <w:bookmarkStart w:id="586" w:name="_Toc413359587"/>
    <w:bookmarkEnd w:id="581"/>
    <w:bookmarkEnd w:id="582"/>
    <w:bookmarkEnd w:id="583"/>
    <w:bookmarkEnd w:id="584"/>
    <w:bookmarkEnd w:id="585"/>
    <w:p w14:paraId="6391282C" w14:textId="77777777" w:rsidR="002E60CB" w:rsidRPr="00942FED" w:rsidRDefault="00DB0669" w:rsidP="00327322">
      <w:pPr>
        <w:pStyle w:val="berschrift3"/>
      </w:pPr>
      <w:r>
        <w:rPr>
          <w:b w:val="0"/>
          <w:bCs w:val="0"/>
          <w:sz w:val="18"/>
          <w:szCs w:val="24"/>
        </w:rPr>
        <w:lastRenderedPageBreak/>
        <w:fldChar w:fldCharType="end"/>
      </w:r>
      <w:bookmarkStart w:id="587" w:name="_Toc3556979"/>
      <w:bookmarkStart w:id="588" w:name="_Toc34650220"/>
      <w:r w:rsidR="002E60CB" w:rsidRPr="00942FED">
        <w:t>Self</w:t>
      </w:r>
      <w:r w:rsidR="000306B0">
        <w:t>-</w:t>
      </w:r>
      <w:r w:rsidR="002E60CB" w:rsidRPr="00942FED">
        <w:t>Piercing Rivets</w:t>
      </w:r>
      <w:bookmarkEnd w:id="586"/>
      <w:bookmarkEnd w:id="587"/>
      <w:bookmarkEnd w:id="58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589" w:name="_Toc413359629"/>
      <w:bookmarkStart w:id="590" w:name="_Toc3557092"/>
      <w:bookmarkStart w:id="591"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589"/>
      <w:bookmarkEnd w:id="590"/>
      <w:bookmarkEnd w:id="591"/>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592" w:name="_Toc3557093"/>
      <w:bookmarkStart w:id="593"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592"/>
      <w:bookmarkEnd w:id="59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594" w:name="_Toc3566451"/>
      <w:bookmarkStart w:id="595"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94"/>
      <w:bookmarkEnd w:id="59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6" w:name="_Toc428456108"/>
      <w:bookmarkStart w:id="597" w:name="_Toc428537071"/>
      <w:bookmarkStart w:id="598" w:name="_Toc428969390"/>
      <w:bookmarkStart w:id="599" w:name="_Toc429052781"/>
      <w:bookmarkStart w:id="600" w:name="_Toc428279372"/>
      <w:bookmarkStart w:id="601" w:name="_Toc428456109"/>
      <w:bookmarkStart w:id="602" w:name="_Toc428537072"/>
      <w:bookmarkStart w:id="603" w:name="_Toc428969391"/>
      <w:bookmarkStart w:id="604" w:name="_Toc429052782"/>
      <w:bookmarkStart w:id="605" w:name="_Toc428279374"/>
      <w:bookmarkStart w:id="606" w:name="_Toc428456111"/>
      <w:bookmarkStart w:id="607" w:name="_Toc428537074"/>
      <w:bookmarkStart w:id="608" w:name="_Toc428969393"/>
      <w:bookmarkStart w:id="609" w:name="_Toc429052784"/>
      <w:bookmarkStart w:id="610" w:name="_Toc428279378"/>
      <w:bookmarkStart w:id="611" w:name="_Toc428456115"/>
      <w:bookmarkStart w:id="612" w:name="_Toc428537078"/>
      <w:bookmarkStart w:id="613" w:name="_Toc428969397"/>
      <w:bookmarkStart w:id="614" w:name="_Toc429052788"/>
      <w:bookmarkStart w:id="615" w:name="_Toc428279380"/>
      <w:bookmarkStart w:id="616" w:name="_Toc428456117"/>
      <w:bookmarkStart w:id="617" w:name="_Toc428537080"/>
      <w:bookmarkStart w:id="618" w:name="_Toc428969399"/>
      <w:bookmarkStart w:id="619" w:name="_Toc429052790"/>
      <w:bookmarkStart w:id="620" w:name="_Toc428279387"/>
      <w:bookmarkStart w:id="621" w:name="_Toc428456124"/>
      <w:bookmarkStart w:id="622" w:name="_Toc428537087"/>
      <w:bookmarkStart w:id="623" w:name="_Toc428969406"/>
      <w:bookmarkStart w:id="624" w:name="_Toc429052797"/>
      <w:bookmarkStart w:id="625" w:name="_Toc428279388"/>
      <w:bookmarkStart w:id="626" w:name="_Toc428456125"/>
      <w:bookmarkStart w:id="627" w:name="_Toc428537088"/>
      <w:bookmarkStart w:id="628" w:name="_Toc428969407"/>
      <w:bookmarkStart w:id="629" w:name="_Toc429052798"/>
      <w:bookmarkStart w:id="630" w:name="_Toc428279389"/>
      <w:bookmarkStart w:id="631" w:name="_Toc428456126"/>
      <w:bookmarkStart w:id="632" w:name="_Toc428537089"/>
      <w:bookmarkStart w:id="633" w:name="_Toc428969408"/>
      <w:bookmarkStart w:id="634" w:name="_Toc429052799"/>
      <w:bookmarkStart w:id="635" w:name="_Toc413359588"/>
      <w:bookmarkStart w:id="636" w:name="_Toc3556980"/>
      <w:bookmarkStart w:id="637" w:name="_Toc34650221"/>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r>
        <w:t>S</w:t>
      </w:r>
      <w:r w:rsidR="002E60CB">
        <w:t>olid</w:t>
      </w:r>
      <w:r w:rsidR="002E60CB" w:rsidRPr="00942FED">
        <w:t xml:space="preserve"> Rivets</w:t>
      </w:r>
      <w:bookmarkEnd w:id="635"/>
      <w:bookmarkEnd w:id="636"/>
      <w:bookmarkEnd w:id="63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38" w:name="_Toc3566452"/>
      <w:bookmarkStart w:id="639"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38"/>
      <w:bookmarkEnd w:id="63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40" w:name="_Ref3565285"/>
      <w:bookmarkStart w:id="641" w:name="_Toc3557094"/>
      <w:bookmarkStart w:id="642"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40"/>
      <w:r>
        <w:t>: Dimensions of Solid Rivets</w:t>
      </w:r>
      <w:bookmarkEnd w:id="641"/>
      <w:bookmarkEnd w:id="64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4"/>
            <w:commentRangeEnd w:id="644"/>
            <w:proofErr w:type="spellEnd"/>
            <w:r w:rsidR="00B14B2C">
              <w:rPr>
                <w:rStyle w:val="Kommentarzeichen"/>
                <w:lang w:eastAsia="x-none"/>
              </w:rPr>
              <w:commentReference w:id="644"/>
            </w:r>
            <w:commentRangeEnd w:id="643"/>
            <w:r w:rsidR="00F1371D">
              <w:rPr>
                <w:rStyle w:val="Kommentarzeichen"/>
                <w:lang w:eastAsia="x-none"/>
              </w:rPr>
              <w:commentReference w:id="64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45" w:name="_Toc3566453"/>
      <w:bookmarkStart w:id="646"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5"/>
      <w:bookmarkEnd w:id="64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647" w:name="_Toc3557095"/>
      <w:bookmarkStart w:id="648"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47"/>
      <w:bookmarkEnd w:id="648"/>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49" w:name="_Toc428279391"/>
      <w:bookmarkStart w:id="650" w:name="_Toc428456128"/>
      <w:bookmarkStart w:id="651" w:name="_Toc428537091"/>
      <w:bookmarkStart w:id="652" w:name="_Toc428969410"/>
      <w:bookmarkStart w:id="653" w:name="_Toc429052801"/>
      <w:bookmarkStart w:id="654" w:name="_Toc413359589"/>
      <w:bookmarkStart w:id="655" w:name="_Toc3556981"/>
      <w:bookmarkStart w:id="656" w:name="_Toc34650222"/>
      <w:bookmarkEnd w:id="649"/>
      <w:bookmarkEnd w:id="650"/>
      <w:bookmarkEnd w:id="651"/>
      <w:bookmarkEnd w:id="652"/>
      <w:bookmarkEnd w:id="653"/>
      <w:r w:rsidRPr="00F90632">
        <w:lastRenderedPageBreak/>
        <w:t>Swop Rivets</w:t>
      </w:r>
      <w:bookmarkEnd w:id="654"/>
      <w:bookmarkEnd w:id="655"/>
      <w:bookmarkEnd w:id="656"/>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657" w:name="_Toc3557096"/>
      <w:bookmarkStart w:id="658"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657"/>
      <w:bookmarkEnd w:id="65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659" w:name="_Toc3566454"/>
      <w:bookmarkStart w:id="660"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9"/>
      <w:bookmarkEnd w:id="66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1" w:name="_Toc428456130"/>
      <w:bookmarkStart w:id="662" w:name="_Toc428537093"/>
      <w:bookmarkStart w:id="663" w:name="_Toc428969412"/>
      <w:bookmarkStart w:id="664" w:name="_Toc429052803"/>
      <w:bookmarkStart w:id="665" w:name="_Toc413359590"/>
      <w:bookmarkStart w:id="666" w:name="_Toc3556982"/>
      <w:bookmarkStart w:id="667" w:name="_Toc34650223"/>
      <w:bookmarkEnd w:id="661"/>
      <w:bookmarkEnd w:id="662"/>
      <w:bookmarkEnd w:id="663"/>
      <w:bookmarkEnd w:id="664"/>
      <w:r>
        <w:lastRenderedPageBreak/>
        <w:t xml:space="preserve">Threaded Connections: </w:t>
      </w:r>
      <w:r w:rsidRPr="00226A3F">
        <w:t>Bolts and Screws</w:t>
      </w:r>
      <w:bookmarkEnd w:id="665"/>
      <w:bookmarkEnd w:id="666"/>
      <w:bookmarkEnd w:id="667"/>
    </w:p>
    <w:p w14:paraId="1A579FAB" w14:textId="77777777" w:rsidR="002E60CB" w:rsidRPr="00942FED" w:rsidRDefault="002E60CB" w:rsidP="00327322">
      <w:pPr>
        <w:pStyle w:val="berschrift3"/>
      </w:pPr>
      <w:bookmarkStart w:id="668" w:name="_Toc413359591"/>
      <w:bookmarkStart w:id="669" w:name="_Toc3556983"/>
      <w:bookmarkStart w:id="670" w:name="_Toc34650224"/>
      <w:r>
        <w:t>Introduction</w:t>
      </w:r>
      <w:bookmarkEnd w:id="668"/>
      <w:bookmarkEnd w:id="669"/>
      <w:bookmarkEnd w:id="67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1" w:author="nick" w:date="2019-10-08T21:10:00Z">
        <w:r w:rsidR="00A15461">
          <w:rPr>
            <w:rStyle w:val="Funotenzeichen"/>
          </w:rPr>
          <w:footnoteReference w:id="13"/>
        </w:r>
      </w:ins>
      <w:r>
        <w:t>:</w:t>
      </w:r>
    </w:p>
    <w:p w14:paraId="69EB9CB4" w14:textId="142B762F" w:rsidR="00F256DA" w:rsidRPr="00F256DA" w:rsidRDefault="00F256DA" w:rsidP="000804D1">
      <w:pPr>
        <w:pStyle w:val="Aufzhlungszeichen"/>
        <w:numPr>
          <w:ilvl w:val="0"/>
          <w:numId w:val="19"/>
        </w:numPr>
        <w:rPr>
          <w:ins w:id="672" w:author="nick" w:date="2019-10-08T20:54:00Z"/>
        </w:rPr>
      </w:pPr>
      <w:ins w:id="673"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4" w:author="nick" w:date="2019-10-08T20:54:00Z"/>
        </w:rPr>
      </w:pPr>
      <w:del w:id="675"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6" w:author="nick" w:date="2019-10-08T20:56:00Z">
        <w:r w:rsidRPr="0059233A">
          <w:t>Screws are used in components which contain their own thread, and the screw may even cut its own internal thread into them. </w:t>
        </w:r>
      </w:ins>
      <w:del w:id="677"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8"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679" w:name="_Toc413359630"/>
      <w:bookmarkStart w:id="680" w:name="_Toc3557097"/>
      <w:bookmarkStart w:id="681"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679"/>
      <w:bookmarkEnd w:id="680"/>
      <w:bookmarkEnd w:id="681"/>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682" w:name="_Ref401160020"/>
      <w:bookmarkStart w:id="683" w:name="_Toc413359631"/>
      <w:bookmarkStart w:id="684" w:name="_Toc3557098"/>
      <w:bookmarkStart w:id="685"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682"/>
      <w:r>
        <w:t>: Different Screw Forms</w:t>
      </w:r>
      <w:bookmarkEnd w:id="683"/>
      <w:bookmarkEnd w:id="684"/>
      <w:bookmarkEnd w:id="685"/>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686" w:name="_Ref401160136"/>
      <w:bookmarkStart w:id="687" w:name="_Toc413359632"/>
      <w:bookmarkStart w:id="688" w:name="_Ref428364733"/>
      <w:bookmarkStart w:id="689" w:name="_Ref428531136"/>
      <w:bookmarkStart w:id="690" w:name="_Toc3557099"/>
      <w:bookmarkStart w:id="691"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686"/>
      <w:r>
        <w:t xml:space="preserve">: </w:t>
      </w:r>
      <w:r w:rsidRPr="001B293E">
        <w:t xml:space="preserve">Definition of </w:t>
      </w:r>
      <w:r>
        <w:t>L</w:t>
      </w:r>
      <w:r w:rsidRPr="001B293E">
        <w:t xml:space="preserve">ength and </w:t>
      </w:r>
      <w:r>
        <w:t>H</w:t>
      </w:r>
      <w:r w:rsidRPr="001B293E">
        <w:t xml:space="preserve">ead </w:t>
      </w:r>
      <w:r>
        <w:t>S</w:t>
      </w:r>
      <w:r w:rsidRPr="001B293E">
        <w:t>izes</w:t>
      </w:r>
      <w:bookmarkEnd w:id="687"/>
      <w:bookmarkEnd w:id="688"/>
      <w:bookmarkEnd w:id="689"/>
      <w:bookmarkEnd w:id="690"/>
      <w:bookmarkEnd w:id="69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692" w:name="_Ref413315993"/>
      <w:bookmarkStart w:id="693" w:name="_Toc413359633"/>
      <w:bookmarkStart w:id="694" w:name="_Toc3557100"/>
      <w:bookmarkStart w:id="695"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r w:rsidRPr="00F81409">
        <w:t xml:space="preserve"> </w:t>
      </w:r>
    </w:p>
    <w:p w14:paraId="2E070E38" w14:textId="77777777" w:rsidR="00ED267C" w:rsidRPr="00942FED" w:rsidRDefault="00A947CD" w:rsidP="00327322">
      <w:pPr>
        <w:pStyle w:val="berschrift3"/>
      </w:pPr>
      <w:bookmarkStart w:id="696" w:name="_Toc428279395"/>
      <w:bookmarkStart w:id="697" w:name="_Toc428456133"/>
      <w:bookmarkStart w:id="698" w:name="_Toc428537096"/>
      <w:bookmarkStart w:id="699" w:name="_Toc428969415"/>
      <w:bookmarkStart w:id="700" w:name="_Toc429052806"/>
      <w:bookmarkStart w:id="701" w:name="_Toc3556984"/>
      <w:bookmarkStart w:id="702" w:name="_Ref3566661"/>
      <w:bookmarkStart w:id="703" w:name="_Ref4272362"/>
      <w:bookmarkStart w:id="704" w:name="_Toc34650225"/>
      <w:bookmarkEnd w:id="696"/>
      <w:bookmarkEnd w:id="697"/>
      <w:bookmarkEnd w:id="698"/>
      <w:bookmarkEnd w:id="699"/>
      <w:bookmarkEnd w:id="700"/>
      <w:r w:rsidRPr="00A947CD">
        <w:t>Contacts and Friction</w:t>
      </w:r>
      <w:bookmarkEnd w:id="701"/>
      <w:bookmarkEnd w:id="702"/>
      <w:bookmarkEnd w:id="703"/>
      <w:bookmarkEnd w:id="70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5" w:name="_Ref3566632"/>
      <w:r>
        <w:rPr>
          <w:rFonts w:cs="Calibri"/>
          <w:lang w:val="en-US" w:eastAsia="en-GB"/>
        </w:rPr>
        <w:t>the thread</w:t>
      </w:r>
      <w:r w:rsidR="00A947CD" w:rsidRPr="00147227">
        <w:rPr>
          <w:rFonts w:cs="Calibri"/>
          <w:lang w:val="en-US" w:eastAsia="en-GB"/>
        </w:rPr>
        <w:t>.</w:t>
      </w:r>
      <w:bookmarkEnd w:id="705"/>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06"/>
      <w:r>
        <w:rPr>
          <w:rFonts w:cs="Calibri"/>
          <w:szCs w:val="22"/>
          <w:lang w:eastAsia="en-GB"/>
        </w:rPr>
        <w:t>Case c. above, of inter-part contacts, is addressed by sections</w:t>
      </w:r>
      <w:del w:id="707" w:author="Dr. Carsten Franke" w:date="2020-03-09T13:14:00Z">
        <w:r w:rsidDel="00DD5BFF">
          <w:rPr>
            <w:rFonts w:cs="Calibri"/>
            <w:szCs w:val="22"/>
            <w:lang w:eastAsia="en-GB"/>
          </w:rPr>
          <w:delText xml:space="preserve"> 5.3.2</w:delText>
        </w:r>
      </w:del>
      <w:ins w:id="708"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09"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10" w:author="Dr. Carsten Franke" w:date="2020-03-09T13:15:00Z">
        <w:r w:rsidDel="00DD5BFF">
          <w:rPr>
            <w:rFonts w:cs="Calibri"/>
            <w:szCs w:val="22"/>
            <w:lang w:eastAsia="en-GB"/>
          </w:rPr>
          <w:delText>Global Contact Properties</w:delText>
        </w:r>
      </w:del>
      <w:ins w:id="711"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12"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13" w:author="Dr. Carsten Franke" w:date="2020-03-09T13:14:00Z">
        <w:r w:rsidDel="00DD5BFF">
          <w:rPr>
            <w:rFonts w:cs="Calibri"/>
            <w:szCs w:val="22"/>
            <w:lang w:eastAsia="en-GB"/>
          </w:rPr>
          <w:delText xml:space="preserve"> </w:delText>
        </w:r>
      </w:del>
      <w:del w:id="714" w:author="Dr. Carsten Franke" w:date="2020-03-09T13:13:00Z">
        <w:r w:rsidDel="00DD5BFF">
          <w:rPr>
            <w:rFonts w:cs="Calibri"/>
            <w:szCs w:val="22"/>
            <w:lang w:eastAsia="en-GB"/>
          </w:rPr>
          <w:delText xml:space="preserve"> </w:delText>
        </w:r>
      </w:del>
      <w:del w:id="715"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16" w:author="Dr. Carsten Franke" w:date="2020-03-09T13:14:00Z">
        <w:r w:rsidR="00DD5BFF">
          <w:rPr>
            <w:rFonts w:cs="Calibri"/>
            <w:szCs w:val="22"/>
            <w:lang w:eastAsia="en-GB"/>
          </w:rPr>
          <w:t> </w:t>
        </w:r>
      </w:ins>
      <w:ins w:id="717"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18"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19" w:author="Dr. Carsten Franke" w:date="2020-03-09T13:15:00Z">
        <w:r w:rsidDel="00DD5BFF">
          <w:rPr>
            <w:rFonts w:cs="Calibri"/>
            <w:szCs w:val="22"/>
            <w:lang w:eastAsia="en-GB"/>
          </w:rPr>
          <w:delText>Local Contact Properties</w:delText>
        </w:r>
      </w:del>
      <w:ins w:id="720"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21"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22" w:author="nick" w:date="2019-12-19T21:27:00Z">
        <w:r w:rsidR="0097759B">
          <w:rPr>
            <w:rFonts w:cs="Calibri"/>
            <w:szCs w:val="22"/>
            <w:lang w:eastAsia="en-GB"/>
          </w:rPr>
          <w:t xml:space="preserve"> in section</w:t>
        </w:r>
        <w:del w:id="723" w:author="Dr. Carsten Franke" w:date="2020-03-09T13:16:00Z">
          <w:r w:rsidR="0097759B" w:rsidDel="00DD5BFF">
            <w:rPr>
              <w:rFonts w:cs="Calibri"/>
              <w:szCs w:val="22"/>
              <w:lang w:eastAsia="en-GB"/>
            </w:rPr>
            <w:delText xml:space="preserve"> </w:delText>
          </w:r>
        </w:del>
      </w:ins>
      <w:ins w:id="724" w:author="nick" w:date="2019-12-19T21:29:00Z">
        <w:del w:id="725"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26"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27" w:author="nick" w:date="2019-12-19T21:29:00Z">
        <w:del w:id="728" w:author="Dr. Carsten Franke" w:date="2020-03-09T13:16:00Z">
          <w:r w:rsidR="0097759B" w:rsidDel="00DD5BFF">
            <w:rPr>
              <w:rFonts w:cs="Calibri"/>
              <w:szCs w:val="22"/>
              <w:lang w:eastAsia="en-GB"/>
            </w:rPr>
            <w:fldChar w:fldCharType="end"/>
          </w:r>
        </w:del>
      </w:ins>
      <w:ins w:id="729" w:author="Dr. Carsten Franke" w:date="2020-03-09T13:16:00Z">
        <w:r w:rsidR="00DD5BFF">
          <w:rPr>
            <w:rFonts w:cs="Calibri"/>
            <w:szCs w:val="22"/>
            <w:lang w:eastAsia="en-GB"/>
          </w:rPr>
          <w:t> </w:t>
        </w:r>
      </w:ins>
      <w:ins w:id="730"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31"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32"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33"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w:t>
        </w:r>
        <w:proofErr w:type="spellStart"/>
        <w:r w:rsidR="00DD5BFF" w:rsidRPr="00287A00">
          <w:rPr>
            <w:rFonts w:ascii="Courier New" w:hAnsi="Courier New" w:cs="Courier New"/>
            <w:b/>
            <w:i/>
            <w:szCs w:val="30"/>
          </w:rPr>
          <w:t>threaded_connection</w:t>
        </w:r>
        <w:proofErr w:type="spellEnd"/>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34" w:author="nick" w:date="2019-12-19T21:30:00Z">
        <w:r w:rsidR="0097759B">
          <w:rPr>
            <w:rFonts w:cs="Calibri"/>
            <w:szCs w:val="22"/>
            <w:lang w:eastAsia="en-GB"/>
          </w:rPr>
          <w:t>.</w:t>
        </w:r>
      </w:ins>
      <w:del w:id="735" w:author="nick" w:date="2019-12-19T21:27:00Z">
        <w:r w:rsidDel="0097759B">
          <w:rPr>
            <w:rFonts w:cs="Calibri"/>
            <w:szCs w:val="22"/>
            <w:lang w:eastAsia="en-GB"/>
          </w:rPr>
          <w:delText xml:space="preserve"> by the following XML elements.</w:delText>
        </w:r>
      </w:del>
      <w:commentRangeEnd w:id="706"/>
      <w:r w:rsidR="0097759B">
        <w:rPr>
          <w:rStyle w:val="Kommentarzeichen"/>
          <w:lang w:eastAsia="x-none"/>
        </w:rPr>
        <w:commentReference w:id="706"/>
      </w:r>
    </w:p>
    <w:p w14:paraId="5C7E422F" w14:textId="3E068468" w:rsidR="00147227" w:rsidDel="0097759B" w:rsidRDefault="00147227" w:rsidP="00B22204">
      <w:pPr>
        <w:autoSpaceDE w:val="0"/>
        <w:autoSpaceDN w:val="0"/>
        <w:adjustRightInd w:val="0"/>
        <w:spacing w:before="120"/>
        <w:jc w:val="both"/>
        <w:rPr>
          <w:del w:id="736" w:author="nick" w:date="2019-12-19T21:30:00Z"/>
          <w:rFonts w:cs="Calibri"/>
          <w:szCs w:val="22"/>
          <w:lang w:eastAsia="en-GB"/>
        </w:rPr>
      </w:pPr>
      <w:del w:id="737"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38"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39" w:author="nick" w:date="2019-12-19T21:30:00Z"/>
                <w:b/>
                <w:i/>
              </w:rPr>
            </w:pPr>
            <w:del w:id="740"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41" w:author="nick" w:date="2019-12-19T21:30:00Z"/>
                <w:b/>
                <w:i/>
              </w:rPr>
            </w:pPr>
            <w:del w:id="742"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43" w:author="nick" w:date="2019-12-19T21:30:00Z"/>
                <w:b/>
                <w:i/>
              </w:rPr>
            </w:pPr>
            <w:del w:id="744"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45" w:author="nick" w:date="2019-12-19T21:30:00Z"/>
                <w:b/>
                <w:i/>
              </w:rPr>
            </w:pPr>
            <w:del w:id="746" w:author="nick" w:date="2019-12-19T21:30:00Z">
              <w:r w:rsidRPr="00226A3F" w:rsidDel="0097759B">
                <w:rPr>
                  <w:b/>
                  <w:i/>
                </w:rPr>
                <w:delText>Constraint</w:delText>
              </w:r>
            </w:del>
          </w:p>
        </w:tc>
      </w:tr>
      <w:tr w:rsidR="0097142B" w:rsidRPr="00226A3F" w:rsidDel="0097759B" w14:paraId="76EED9E3" w14:textId="37B1B569" w:rsidTr="0097142B">
        <w:trPr>
          <w:jc w:val="center"/>
          <w:del w:id="747" w:author="nick" w:date="2019-12-19T21:30:00Z"/>
        </w:trPr>
        <w:tc>
          <w:tcPr>
            <w:tcW w:w="2111" w:type="dxa"/>
            <w:shd w:val="clear" w:color="auto" w:fill="auto"/>
          </w:tcPr>
          <w:p w14:paraId="0E76C4C6" w14:textId="2A747B56" w:rsidR="0097142B" w:rsidRPr="00226A3F" w:rsidDel="0097759B" w:rsidRDefault="0097142B" w:rsidP="0097142B">
            <w:pPr>
              <w:rPr>
                <w:del w:id="748" w:author="nick" w:date="2019-12-19T21:30:00Z"/>
                <w:sz w:val="20"/>
                <w:szCs w:val="20"/>
              </w:rPr>
            </w:pPr>
            <w:del w:id="749"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50" w:author="nick" w:date="2019-12-19T21:30:00Z"/>
                <w:sz w:val="20"/>
                <w:szCs w:val="20"/>
              </w:rPr>
            </w:pPr>
            <w:del w:id="751"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52" w:author="nick" w:date="2019-12-19T21:30:00Z"/>
                <w:sz w:val="20"/>
                <w:szCs w:val="20"/>
              </w:rPr>
            </w:pPr>
            <w:del w:id="753"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54"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55" w:author="nick" w:date="2019-12-19T21:30:00Z"/>
          <w:rFonts w:cs="Calibri"/>
          <w:szCs w:val="22"/>
          <w:lang w:eastAsia="en-GB"/>
        </w:rPr>
      </w:pPr>
      <w:bookmarkStart w:id="756" w:name="_Toc3566455"/>
      <w:del w:id="757"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56"/>
      </w:del>
    </w:p>
    <w:p w14:paraId="1425EBBB" w14:textId="5D397497" w:rsidR="004C405D" w:rsidDel="0097759B" w:rsidRDefault="004C405D" w:rsidP="004C405D">
      <w:pPr>
        <w:autoSpaceDE w:val="0"/>
        <w:autoSpaceDN w:val="0"/>
        <w:adjustRightInd w:val="0"/>
        <w:spacing w:after="0"/>
        <w:rPr>
          <w:del w:id="758" w:author="nick" w:date="2019-12-19T21:30:00Z"/>
          <w:rFonts w:cs="Calibri"/>
          <w:szCs w:val="22"/>
          <w:lang w:eastAsia="en-GB"/>
        </w:rPr>
      </w:pPr>
      <w:del w:id="759"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60" w:author="nick" w:date="2019-12-19T21:30:00Z"/>
          <w:rFonts w:ascii="Courier" w:hAnsi="Courier" w:cs="Courier"/>
          <w:b/>
          <w:bCs/>
          <w:i/>
          <w:iCs/>
          <w:sz w:val="18"/>
          <w:szCs w:val="18"/>
          <w:lang w:eastAsia="en-GB"/>
        </w:rPr>
      </w:pPr>
      <w:del w:id="761"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62"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63" w:author="nick" w:date="2019-12-19T21:30:00Z"/>
                <w:b/>
                <w:i/>
              </w:rPr>
            </w:pPr>
            <w:del w:id="764"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65" w:author="nick" w:date="2019-12-19T21:30:00Z"/>
                <w:b/>
                <w:i/>
              </w:rPr>
            </w:pPr>
            <w:del w:id="766"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67" w:author="nick" w:date="2019-12-19T21:30:00Z"/>
                <w:b/>
                <w:i/>
              </w:rPr>
            </w:pPr>
            <w:del w:id="768"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69" w:author="nick" w:date="2019-12-19T21:30:00Z"/>
                <w:b/>
                <w:i/>
              </w:rPr>
            </w:pPr>
            <w:del w:id="770"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71" w:author="nick" w:date="2019-12-19T21:30:00Z"/>
                <w:b/>
                <w:i/>
              </w:rPr>
            </w:pPr>
            <w:del w:id="772" w:author="nick" w:date="2019-12-19T21:30:00Z">
              <w:r w:rsidRPr="00226A3F" w:rsidDel="0097759B">
                <w:rPr>
                  <w:b/>
                  <w:i/>
                </w:rPr>
                <w:delText>Constraint</w:delText>
              </w:r>
            </w:del>
          </w:p>
        </w:tc>
      </w:tr>
      <w:tr w:rsidR="004B2578" w:rsidRPr="00226A3F" w:rsidDel="0097759B" w14:paraId="442EF628" w14:textId="04869973" w:rsidTr="006C2299">
        <w:trPr>
          <w:jc w:val="center"/>
          <w:del w:id="773"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74" w:author="nick" w:date="2019-12-19T21:30:00Z"/>
                <w:sz w:val="20"/>
                <w:szCs w:val="20"/>
              </w:rPr>
            </w:pPr>
            <w:del w:id="775"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76" w:author="nick" w:date="2019-12-19T21:30:00Z"/>
                <w:sz w:val="20"/>
                <w:szCs w:val="20"/>
              </w:rPr>
            </w:pPr>
            <w:del w:id="777"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78" w:author="nick" w:date="2019-12-19T21:30:00Z"/>
                <w:sz w:val="20"/>
                <w:szCs w:val="20"/>
              </w:rPr>
            </w:pPr>
            <w:del w:id="779"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80" w:author="nick" w:date="2019-12-19T21:30:00Z"/>
                <w:sz w:val="20"/>
                <w:szCs w:val="20"/>
              </w:rPr>
            </w:pPr>
            <w:del w:id="781"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82" w:author="nick" w:date="2019-12-19T21:30:00Z"/>
                <w:sz w:val="20"/>
                <w:szCs w:val="20"/>
              </w:rPr>
            </w:pPr>
            <w:del w:id="783"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84" w:author="nick" w:date="2019-12-19T21:30:00Z"/>
                <w:rFonts w:cs="Calibri"/>
                <w:sz w:val="20"/>
                <w:szCs w:val="20"/>
                <w:lang w:eastAsia="en-GB"/>
              </w:rPr>
            </w:pPr>
            <w:del w:id="785"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86" w:author="nick" w:date="2019-12-19T21:30:00Z"/>
                <w:sz w:val="20"/>
                <w:szCs w:val="20"/>
              </w:rPr>
            </w:pPr>
            <w:del w:id="787"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88"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89" w:author="nick" w:date="2019-12-19T21:30:00Z"/>
                <w:sz w:val="20"/>
                <w:szCs w:val="20"/>
              </w:rPr>
            </w:pPr>
            <w:del w:id="790"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91" w:author="nick" w:date="2019-12-19T21:30:00Z"/>
                <w:sz w:val="20"/>
                <w:szCs w:val="20"/>
              </w:rPr>
            </w:pPr>
            <w:del w:id="792"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93" w:author="nick" w:date="2019-12-19T21:30:00Z"/>
                <w:sz w:val="20"/>
                <w:szCs w:val="20"/>
              </w:rPr>
            </w:pPr>
            <w:del w:id="794"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95" w:author="nick" w:date="2019-12-19T21:30:00Z"/>
                <w:sz w:val="20"/>
                <w:szCs w:val="20"/>
              </w:rPr>
            </w:pPr>
            <w:del w:id="796"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97" w:author="nick" w:date="2019-12-19T21:30:00Z"/>
                <w:sz w:val="20"/>
                <w:szCs w:val="20"/>
              </w:rPr>
            </w:pPr>
            <w:del w:id="798"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99"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00" w:author="nick" w:date="2019-12-19T21:30:00Z"/>
                <w:sz w:val="20"/>
                <w:szCs w:val="20"/>
              </w:rPr>
            </w:pPr>
            <w:del w:id="801"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02" w:author="nick" w:date="2019-12-19T21:30:00Z"/>
                <w:sz w:val="20"/>
                <w:szCs w:val="20"/>
              </w:rPr>
            </w:pPr>
            <w:del w:id="803"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04" w:author="nick" w:date="2019-12-19T21:30:00Z"/>
                <w:sz w:val="20"/>
                <w:szCs w:val="20"/>
              </w:rPr>
            </w:pPr>
            <w:del w:id="805"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06" w:author="nick" w:date="2019-12-19T21:30:00Z"/>
                <w:sz w:val="20"/>
                <w:szCs w:val="20"/>
              </w:rPr>
            </w:pPr>
            <w:del w:id="807"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08" w:author="nick" w:date="2019-12-19T21:30:00Z"/>
                <w:sz w:val="20"/>
                <w:szCs w:val="20"/>
              </w:rPr>
            </w:pPr>
          </w:p>
        </w:tc>
      </w:tr>
    </w:tbl>
    <w:p w14:paraId="49770BC8" w14:textId="704E13BD" w:rsidR="004C405D" w:rsidRPr="004C405D" w:rsidDel="0097759B" w:rsidRDefault="0009096F" w:rsidP="00913551">
      <w:pPr>
        <w:pStyle w:val="Beschriftung"/>
        <w:spacing w:before="120"/>
        <w:rPr>
          <w:del w:id="809" w:author="nick" w:date="2019-12-19T21:30:00Z"/>
          <w:rFonts w:asciiTheme="minorHAnsi" w:hAnsiTheme="minorHAnsi" w:cstheme="minorHAnsi"/>
          <w:bCs w:val="0"/>
          <w:iCs/>
          <w:sz w:val="22"/>
          <w:szCs w:val="22"/>
          <w:lang w:eastAsia="en-GB"/>
        </w:rPr>
      </w:pPr>
      <w:bookmarkStart w:id="810" w:name="_Toc3566456"/>
      <w:del w:id="811"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0"/>
      </w:del>
    </w:p>
    <w:p w14:paraId="770BD65D" w14:textId="1A79DBFB" w:rsidR="006C2299" w:rsidDel="0097759B" w:rsidRDefault="006C2299" w:rsidP="00225E9C">
      <w:pPr>
        <w:keepNext/>
        <w:autoSpaceDE w:val="0"/>
        <w:autoSpaceDN w:val="0"/>
        <w:adjustRightInd w:val="0"/>
        <w:spacing w:after="0"/>
        <w:rPr>
          <w:del w:id="812" w:author="nick" w:date="2019-12-19T21:30:00Z"/>
          <w:rFonts w:cs="Calibri"/>
          <w:szCs w:val="22"/>
          <w:lang w:eastAsia="en-GB"/>
        </w:rPr>
      </w:pPr>
      <w:del w:id="813"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14" w:author="nick" w:date="2019-12-19T21:30:00Z"/>
          <w:rFonts w:cs="Calibri"/>
          <w:lang w:val="en-US" w:eastAsia="en-GB"/>
        </w:rPr>
      </w:pPr>
      <w:del w:id="815"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16" w:author="nick" w:date="2019-12-19T21:30:00Z"/>
          <w:rFonts w:cs="Calibri"/>
          <w:lang w:val="en-US" w:eastAsia="en-GB"/>
        </w:rPr>
      </w:pPr>
      <w:del w:id="817"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18" w:author="nick" w:date="2019-12-19T21:30:00Z"/>
          <w:rFonts w:cs="Calibri"/>
          <w:lang w:val="en-US" w:eastAsia="en-GB"/>
        </w:rPr>
      </w:pPr>
      <w:del w:id="819"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20" w:author="nick" w:date="2019-12-19T21:30:00Z"/>
          <w:rFonts w:asciiTheme="minorHAnsi" w:hAnsiTheme="minorHAnsi" w:cstheme="minorHAnsi"/>
          <w:bCs/>
          <w:iCs/>
          <w:szCs w:val="22"/>
          <w:lang w:eastAsia="en-GB"/>
        </w:rPr>
      </w:pPr>
      <w:del w:id="821"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22"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23" w:author="nick" w:date="2019-12-19T21:32:00Z"/>
        </w:rPr>
      </w:pPr>
      <w:ins w:id="824"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25"/>
      <w:ins w:id="826" w:author="nick" w:date="2019-12-19T21:32:00Z">
        <w:r>
          <w:t xml:space="preserve">                            </w:t>
        </w:r>
      </w:ins>
      <w:proofErr w:type="spellStart"/>
      <w:ins w:id="827" w:author="nick" w:date="2019-12-19T21:31:00Z">
        <w:r>
          <w:t>thread_static_friction</w:t>
        </w:r>
        <w:proofErr w:type="spellEnd"/>
        <w:r>
          <w:t>=</w:t>
        </w:r>
      </w:ins>
      <w:ins w:id="828" w:author="nick" w:date="2019-12-19T21:32:00Z">
        <w:r>
          <w:t>"0.8"</w:t>
        </w:r>
      </w:ins>
      <w:r w:rsidR="00F20EA0">
        <w:t>&gt;</w:t>
      </w:r>
      <w:commentRangeEnd w:id="825"/>
      <w:r w:rsidR="002D676D">
        <w:rPr>
          <w:rStyle w:val="Kommentarzeichen"/>
          <w:rFonts w:ascii="Calibri" w:hAnsi="Calibri"/>
          <w:lang w:eastAsia="x-none"/>
        </w:rPr>
        <w:commentReference w:id="825"/>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29" w:author="nick" w:date="2019-12-19T21:32:00Z"/>
          <w:b/>
          <w:color w:val="0070C0"/>
        </w:rPr>
      </w:pPr>
      <w:del w:id="830"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31" w:author="nick" w:date="2019-12-19T21:32:00Z"/>
          <w:b/>
          <w:color w:val="0070C0"/>
        </w:rPr>
      </w:pPr>
      <w:del w:id="832"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33" w:author="nick" w:date="2019-12-19T21:32:00Z"/>
          <w:b/>
          <w:color w:val="0070C0"/>
        </w:rPr>
      </w:pPr>
      <w:del w:id="834"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35" w:author="nick" w:date="2019-12-19T21:32:00Z"/>
          <w:b/>
          <w:color w:val="0070C0"/>
        </w:rPr>
      </w:pPr>
      <w:del w:id="836"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37"/>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37"/>
      <w:r w:rsidR="00AD0A1B">
        <w:rPr>
          <w:rStyle w:val="Kommentarzeichen"/>
          <w:lang w:eastAsia="x-none"/>
        </w:rPr>
        <w:commentReference w:id="837"/>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38"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39"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40"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41" w:author="nick" w:date="2019-12-19T21:33:00Z"/>
        </w:rPr>
      </w:pPr>
      <w:ins w:id="842"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43"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44" w:author="nick" w:date="2019-12-19T21:33:00Z"/>
          <w:b/>
          <w:color w:val="0070C0"/>
        </w:rPr>
      </w:pPr>
      <w:del w:id="845"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46" w:author="nick" w:date="2019-12-19T21:33:00Z"/>
          <w:color w:val="0070C0"/>
        </w:rPr>
      </w:pPr>
      <w:del w:id="847"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48" w:author="nick" w:date="2019-12-19T21:33:00Z"/>
          <w:b/>
          <w:color w:val="0070C0"/>
        </w:rPr>
      </w:pPr>
      <w:del w:id="849"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50" w:author="nick" w:date="2019-12-19T21:33:00Z"/>
          <w:b/>
          <w:color w:val="0070C0"/>
        </w:rPr>
      </w:pPr>
      <w:del w:id="851"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52" w:name="_Toc428279398"/>
      <w:bookmarkStart w:id="853" w:name="_Toc428456136"/>
      <w:bookmarkStart w:id="854" w:name="_Toc428537099"/>
      <w:bookmarkStart w:id="855" w:name="_Toc428969418"/>
      <w:bookmarkStart w:id="856" w:name="_Toc429052809"/>
      <w:bookmarkStart w:id="857" w:name="_Toc428279400"/>
      <w:bookmarkStart w:id="858" w:name="_Toc428456138"/>
      <w:bookmarkStart w:id="859" w:name="_Toc428537101"/>
      <w:bookmarkStart w:id="860" w:name="_Toc428969420"/>
      <w:bookmarkStart w:id="861" w:name="_Toc429052811"/>
      <w:bookmarkStart w:id="862" w:name="_Toc428279401"/>
      <w:bookmarkStart w:id="863" w:name="_Toc428456139"/>
      <w:bookmarkStart w:id="864" w:name="_Toc428537102"/>
      <w:bookmarkStart w:id="865" w:name="_Toc428969421"/>
      <w:bookmarkStart w:id="866" w:name="_Toc429052812"/>
      <w:bookmarkStart w:id="867" w:name="_Toc428279402"/>
      <w:bookmarkStart w:id="868" w:name="_Toc428456140"/>
      <w:bookmarkStart w:id="869" w:name="_Toc428537103"/>
      <w:bookmarkStart w:id="870" w:name="_Toc428969422"/>
      <w:bookmarkStart w:id="871" w:name="_Toc429052813"/>
      <w:bookmarkStart w:id="872" w:name="_Toc428279403"/>
      <w:bookmarkStart w:id="873" w:name="_Toc428456141"/>
      <w:bookmarkStart w:id="874" w:name="_Toc428537104"/>
      <w:bookmarkStart w:id="875" w:name="_Toc428969423"/>
      <w:bookmarkStart w:id="876" w:name="_Toc429052814"/>
      <w:bookmarkStart w:id="877" w:name="_Toc428279404"/>
      <w:bookmarkStart w:id="878" w:name="_Toc428456142"/>
      <w:bookmarkStart w:id="879" w:name="_Toc428537105"/>
      <w:bookmarkStart w:id="880" w:name="_Toc428969424"/>
      <w:bookmarkStart w:id="881" w:name="_Toc429052815"/>
      <w:bookmarkStart w:id="882" w:name="_Toc428279405"/>
      <w:bookmarkStart w:id="883" w:name="_Toc428456143"/>
      <w:bookmarkStart w:id="884" w:name="_Toc428537106"/>
      <w:bookmarkStart w:id="885" w:name="_Toc428969425"/>
      <w:bookmarkStart w:id="886" w:name="_Toc429052816"/>
      <w:bookmarkStart w:id="887" w:name="_Toc428279406"/>
      <w:bookmarkStart w:id="888" w:name="_Toc428456144"/>
      <w:bookmarkStart w:id="889" w:name="_Toc428537107"/>
      <w:bookmarkStart w:id="890" w:name="_Toc428969426"/>
      <w:bookmarkStart w:id="891" w:name="_Toc429052817"/>
      <w:bookmarkStart w:id="892" w:name="_Toc428279408"/>
      <w:bookmarkStart w:id="893" w:name="_Toc428456146"/>
      <w:bookmarkStart w:id="894" w:name="_Toc428537109"/>
      <w:bookmarkStart w:id="895" w:name="_Toc428969428"/>
      <w:bookmarkStart w:id="896" w:name="_Toc429052819"/>
      <w:bookmarkStart w:id="897" w:name="_Toc428279409"/>
      <w:bookmarkStart w:id="898" w:name="_Toc428456147"/>
      <w:bookmarkStart w:id="899" w:name="_Toc428537110"/>
      <w:bookmarkStart w:id="900" w:name="_Toc428969429"/>
      <w:bookmarkStart w:id="901" w:name="_Toc429052820"/>
      <w:bookmarkStart w:id="902" w:name="_Toc428279410"/>
      <w:bookmarkStart w:id="903" w:name="_Toc428456148"/>
      <w:bookmarkStart w:id="904" w:name="_Toc428537111"/>
      <w:bookmarkStart w:id="905" w:name="_Toc428969430"/>
      <w:bookmarkStart w:id="906" w:name="_Toc429052821"/>
      <w:bookmarkStart w:id="907" w:name="_Toc428279411"/>
      <w:bookmarkStart w:id="908" w:name="_Toc428456149"/>
      <w:bookmarkStart w:id="909" w:name="_Toc428537112"/>
      <w:bookmarkStart w:id="910" w:name="_Toc428969431"/>
      <w:bookmarkStart w:id="911" w:name="_Toc429052822"/>
      <w:bookmarkStart w:id="912" w:name="_Toc428279413"/>
      <w:bookmarkStart w:id="913" w:name="_Toc428456151"/>
      <w:bookmarkStart w:id="914" w:name="_Toc428537114"/>
      <w:bookmarkStart w:id="915" w:name="_Toc428969433"/>
      <w:bookmarkStart w:id="916" w:name="_Toc429052824"/>
      <w:bookmarkStart w:id="917" w:name="_Toc428279414"/>
      <w:bookmarkStart w:id="918" w:name="_Toc428456152"/>
      <w:bookmarkStart w:id="919" w:name="_Toc428537115"/>
      <w:bookmarkStart w:id="920" w:name="_Toc428969434"/>
      <w:bookmarkStart w:id="921" w:name="_Toc429052825"/>
      <w:bookmarkStart w:id="922" w:name="_Toc428279416"/>
      <w:bookmarkStart w:id="923" w:name="_Toc428456154"/>
      <w:bookmarkStart w:id="924" w:name="_Toc428537117"/>
      <w:bookmarkStart w:id="925" w:name="_Toc428969436"/>
      <w:bookmarkStart w:id="926" w:name="_Toc429052827"/>
      <w:bookmarkStart w:id="927" w:name="_Toc428279417"/>
      <w:bookmarkStart w:id="928" w:name="_Toc428456155"/>
      <w:bookmarkStart w:id="929" w:name="_Toc428537118"/>
      <w:bookmarkStart w:id="930" w:name="_Toc428969437"/>
      <w:bookmarkStart w:id="931" w:name="_Toc429052828"/>
      <w:bookmarkStart w:id="932" w:name="_Toc428279419"/>
      <w:bookmarkStart w:id="933" w:name="_Toc428456157"/>
      <w:bookmarkStart w:id="934" w:name="_Toc428537120"/>
      <w:bookmarkStart w:id="935" w:name="_Toc428969439"/>
      <w:bookmarkStart w:id="936" w:name="_Toc429052830"/>
      <w:bookmarkStart w:id="937" w:name="_Toc428279421"/>
      <w:bookmarkStart w:id="938" w:name="_Toc428456159"/>
      <w:bookmarkStart w:id="939" w:name="_Toc428537122"/>
      <w:bookmarkStart w:id="940" w:name="_Toc428969441"/>
      <w:bookmarkStart w:id="941" w:name="_Toc429052832"/>
      <w:bookmarkStart w:id="942" w:name="_Toc428279422"/>
      <w:bookmarkStart w:id="943" w:name="_Toc428456160"/>
      <w:bookmarkStart w:id="944" w:name="_Toc428537123"/>
      <w:bookmarkStart w:id="945" w:name="_Toc428969442"/>
      <w:bookmarkStart w:id="946" w:name="_Toc429052833"/>
      <w:bookmarkStart w:id="947" w:name="_Toc428279423"/>
      <w:bookmarkStart w:id="948" w:name="_Toc428456161"/>
      <w:bookmarkStart w:id="949" w:name="_Toc428537124"/>
      <w:bookmarkStart w:id="950" w:name="_Toc428969443"/>
      <w:bookmarkStart w:id="951" w:name="_Toc429052834"/>
      <w:bookmarkStart w:id="952" w:name="_Toc428279424"/>
      <w:bookmarkStart w:id="953" w:name="_Toc428456162"/>
      <w:bookmarkStart w:id="954" w:name="_Toc428537125"/>
      <w:bookmarkStart w:id="955" w:name="_Toc428969444"/>
      <w:bookmarkStart w:id="956" w:name="_Toc429052835"/>
      <w:bookmarkStart w:id="957" w:name="_Toc428279426"/>
      <w:bookmarkStart w:id="958" w:name="_Toc428456164"/>
      <w:bookmarkStart w:id="959" w:name="_Toc428537127"/>
      <w:bookmarkStart w:id="960" w:name="_Toc428969446"/>
      <w:bookmarkStart w:id="961" w:name="_Toc429052837"/>
      <w:bookmarkStart w:id="962" w:name="_Toc428279427"/>
      <w:bookmarkStart w:id="963" w:name="_Toc428456165"/>
      <w:bookmarkStart w:id="964" w:name="_Toc428537128"/>
      <w:bookmarkStart w:id="965" w:name="_Toc428969447"/>
      <w:bookmarkStart w:id="966" w:name="_Toc429052838"/>
      <w:bookmarkStart w:id="967" w:name="_Toc428279431"/>
      <w:bookmarkStart w:id="968" w:name="_Toc428456169"/>
      <w:bookmarkStart w:id="969" w:name="_Toc428537132"/>
      <w:bookmarkStart w:id="970" w:name="_Toc428969451"/>
      <w:bookmarkStart w:id="971" w:name="_Toc429052842"/>
      <w:bookmarkStart w:id="972" w:name="_Toc428279432"/>
      <w:bookmarkStart w:id="973" w:name="_Toc428456170"/>
      <w:bookmarkStart w:id="974" w:name="_Toc428537133"/>
      <w:bookmarkStart w:id="975" w:name="_Toc428969452"/>
      <w:bookmarkStart w:id="976" w:name="_Toc429052843"/>
      <w:bookmarkStart w:id="977" w:name="_Toc428279434"/>
      <w:bookmarkStart w:id="978" w:name="_Toc428456172"/>
      <w:bookmarkStart w:id="979" w:name="_Toc428537135"/>
      <w:bookmarkStart w:id="980" w:name="_Toc428969454"/>
      <w:bookmarkStart w:id="981" w:name="_Toc429052845"/>
      <w:bookmarkStart w:id="982" w:name="_Toc428279435"/>
      <w:bookmarkStart w:id="983" w:name="_Toc428456173"/>
      <w:bookmarkStart w:id="984" w:name="_Toc428537136"/>
      <w:bookmarkStart w:id="985" w:name="_Toc428969455"/>
      <w:bookmarkStart w:id="986" w:name="_Toc429052846"/>
      <w:bookmarkStart w:id="987" w:name="_Toc428279439"/>
      <w:bookmarkStart w:id="988" w:name="_Toc428456177"/>
      <w:bookmarkStart w:id="989" w:name="_Toc428537140"/>
      <w:bookmarkStart w:id="990" w:name="_Toc428969459"/>
      <w:bookmarkStart w:id="991" w:name="_Toc429052850"/>
      <w:bookmarkStart w:id="992" w:name="_Toc428279440"/>
      <w:bookmarkStart w:id="993" w:name="_Toc428456178"/>
      <w:bookmarkStart w:id="994" w:name="_Toc428537141"/>
      <w:bookmarkStart w:id="995" w:name="_Toc428969460"/>
      <w:bookmarkStart w:id="996" w:name="_Toc429052851"/>
      <w:bookmarkStart w:id="997" w:name="_Toc428279441"/>
      <w:bookmarkStart w:id="998" w:name="_Toc428456179"/>
      <w:bookmarkStart w:id="999" w:name="_Toc428537142"/>
      <w:bookmarkStart w:id="1000" w:name="_Toc428969461"/>
      <w:bookmarkStart w:id="1001" w:name="_Toc429052852"/>
      <w:bookmarkStart w:id="1002" w:name="_Toc428279442"/>
      <w:bookmarkStart w:id="1003" w:name="_Toc428456180"/>
      <w:bookmarkStart w:id="1004" w:name="_Toc428537143"/>
      <w:bookmarkStart w:id="1005" w:name="_Toc428969462"/>
      <w:bookmarkStart w:id="1006" w:name="_Toc429052853"/>
      <w:bookmarkStart w:id="1007" w:name="_Toc428279444"/>
      <w:bookmarkStart w:id="1008" w:name="_Toc428456182"/>
      <w:bookmarkStart w:id="1009" w:name="_Toc428537145"/>
      <w:bookmarkStart w:id="1010" w:name="_Toc428969464"/>
      <w:bookmarkStart w:id="1011" w:name="_Toc429052855"/>
      <w:bookmarkStart w:id="1012" w:name="_Toc428279445"/>
      <w:bookmarkStart w:id="1013" w:name="_Toc428456183"/>
      <w:bookmarkStart w:id="1014" w:name="_Toc428537146"/>
      <w:bookmarkStart w:id="1015" w:name="_Toc428969465"/>
      <w:bookmarkStart w:id="1016" w:name="_Toc429052856"/>
      <w:bookmarkStart w:id="1017" w:name="_Toc428279449"/>
      <w:bookmarkStart w:id="1018" w:name="_Toc428456187"/>
      <w:bookmarkStart w:id="1019" w:name="_Toc428537150"/>
      <w:bookmarkStart w:id="1020" w:name="_Toc428969469"/>
      <w:bookmarkStart w:id="1021" w:name="_Toc429052860"/>
      <w:bookmarkStart w:id="1022" w:name="_Toc428279450"/>
      <w:bookmarkStart w:id="1023" w:name="_Toc428456188"/>
      <w:bookmarkStart w:id="1024" w:name="_Toc428537151"/>
      <w:bookmarkStart w:id="1025" w:name="_Toc428969470"/>
      <w:bookmarkStart w:id="1026" w:name="_Toc429052861"/>
      <w:bookmarkStart w:id="1027" w:name="_Toc428279452"/>
      <w:bookmarkStart w:id="1028" w:name="_Toc428456190"/>
      <w:bookmarkStart w:id="1029" w:name="_Toc428537153"/>
      <w:bookmarkStart w:id="1030" w:name="_Toc428969472"/>
      <w:bookmarkStart w:id="1031" w:name="_Toc429052863"/>
      <w:bookmarkStart w:id="1032" w:name="_Toc428279453"/>
      <w:bookmarkStart w:id="1033" w:name="_Toc428456191"/>
      <w:bookmarkStart w:id="1034" w:name="_Toc428537154"/>
      <w:bookmarkStart w:id="1035" w:name="_Toc428969473"/>
      <w:bookmarkStart w:id="1036" w:name="_Toc429052864"/>
      <w:bookmarkStart w:id="1037" w:name="_Toc428279457"/>
      <w:bookmarkStart w:id="1038" w:name="_Toc428456195"/>
      <w:bookmarkStart w:id="1039" w:name="_Toc428537158"/>
      <w:bookmarkStart w:id="1040" w:name="_Toc428969477"/>
      <w:bookmarkStart w:id="1041" w:name="_Toc429052868"/>
      <w:bookmarkStart w:id="1042" w:name="_Toc428279458"/>
      <w:bookmarkStart w:id="1043" w:name="_Toc428456196"/>
      <w:bookmarkStart w:id="1044" w:name="_Toc428537159"/>
      <w:bookmarkStart w:id="1045" w:name="_Toc428969478"/>
      <w:bookmarkStart w:id="1046" w:name="_Toc429052869"/>
      <w:bookmarkStart w:id="1047" w:name="_Toc428279459"/>
      <w:bookmarkStart w:id="1048" w:name="_Toc428456197"/>
      <w:bookmarkStart w:id="1049" w:name="_Toc428537160"/>
      <w:bookmarkStart w:id="1050" w:name="_Toc428969479"/>
      <w:bookmarkStart w:id="1051" w:name="_Toc429052870"/>
      <w:bookmarkStart w:id="1052" w:name="_Toc428279461"/>
      <w:bookmarkStart w:id="1053" w:name="_Toc428456199"/>
      <w:bookmarkStart w:id="1054" w:name="_Toc428537162"/>
      <w:bookmarkStart w:id="1055" w:name="_Toc428969481"/>
      <w:bookmarkStart w:id="1056" w:name="_Toc429052872"/>
      <w:bookmarkStart w:id="1057" w:name="_Toc428279462"/>
      <w:bookmarkStart w:id="1058" w:name="_Toc428456200"/>
      <w:bookmarkStart w:id="1059" w:name="_Toc428537163"/>
      <w:bookmarkStart w:id="1060" w:name="_Toc428969482"/>
      <w:bookmarkStart w:id="1061" w:name="_Toc429052873"/>
      <w:bookmarkStart w:id="1062" w:name="_Toc428279463"/>
      <w:bookmarkStart w:id="1063" w:name="_Toc428456201"/>
      <w:bookmarkStart w:id="1064" w:name="_Toc428537164"/>
      <w:bookmarkStart w:id="1065" w:name="_Toc428969483"/>
      <w:bookmarkStart w:id="1066" w:name="_Toc429052874"/>
      <w:bookmarkStart w:id="1067" w:name="_Toc428279464"/>
      <w:bookmarkStart w:id="1068" w:name="_Toc428456202"/>
      <w:bookmarkStart w:id="1069" w:name="_Toc428537165"/>
      <w:bookmarkStart w:id="1070" w:name="_Toc428969484"/>
      <w:bookmarkStart w:id="1071" w:name="_Toc429052875"/>
      <w:bookmarkStart w:id="1072" w:name="_Toc428279465"/>
      <w:bookmarkStart w:id="1073" w:name="_Toc428456203"/>
      <w:bookmarkStart w:id="1074" w:name="_Toc428537166"/>
      <w:bookmarkStart w:id="1075" w:name="_Toc428969485"/>
      <w:bookmarkStart w:id="1076" w:name="_Toc429052876"/>
      <w:bookmarkStart w:id="1077" w:name="_Toc428279467"/>
      <w:bookmarkStart w:id="1078" w:name="_Toc428456205"/>
      <w:bookmarkStart w:id="1079" w:name="_Toc428537168"/>
      <w:bookmarkStart w:id="1080" w:name="_Toc428969487"/>
      <w:bookmarkStart w:id="1081" w:name="_Toc429052878"/>
      <w:bookmarkStart w:id="1082" w:name="_Toc428279470"/>
      <w:bookmarkStart w:id="1083" w:name="_Toc428456208"/>
      <w:bookmarkStart w:id="1084" w:name="_Toc428537171"/>
      <w:bookmarkStart w:id="1085" w:name="_Toc428969490"/>
      <w:bookmarkStart w:id="1086" w:name="_Toc429052881"/>
      <w:bookmarkStart w:id="1087" w:name="_Toc428279471"/>
      <w:bookmarkStart w:id="1088" w:name="_Toc428456209"/>
      <w:bookmarkStart w:id="1089" w:name="_Toc428537172"/>
      <w:bookmarkStart w:id="1090" w:name="_Toc428969491"/>
      <w:bookmarkStart w:id="1091" w:name="_Toc429052882"/>
      <w:bookmarkStart w:id="1092" w:name="_Toc428279472"/>
      <w:bookmarkStart w:id="1093" w:name="_Toc428456210"/>
      <w:bookmarkStart w:id="1094" w:name="_Toc428537173"/>
      <w:bookmarkStart w:id="1095" w:name="_Toc428969492"/>
      <w:bookmarkStart w:id="1096" w:name="_Toc429052883"/>
      <w:bookmarkStart w:id="1097" w:name="_Toc428279473"/>
      <w:bookmarkStart w:id="1098" w:name="_Toc428456211"/>
      <w:bookmarkStart w:id="1099" w:name="_Toc428537174"/>
      <w:bookmarkStart w:id="1100" w:name="_Toc428969493"/>
      <w:bookmarkStart w:id="1101" w:name="_Toc429052884"/>
      <w:bookmarkStart w:id="1102" w:name="_Toc428279474"/>
      <w:bookmarkStart w:id="1103" w:name="_Toc428456212"/>
      <w:bookmarkStart w:id="1104" w:name="_Toc428537175"/>
      <w:bookmarkStart w:id="1105" w:name="_Toc428969494"/>
      <w:bookmarkStart w:id="1106" w:name="_Toc429052885"/>
      <w:bookmarkStart w:id="1107" w:name="_Toc428279475"/>
      <w:bookmarkStart w:id="1108" w:name="_Toc428456213"/>
      <w:bookmarkStart w:id="1109" w:name="_Toc428537176"/>
      <w:bookmarkStart w:id="1110" w:name="_Toc428969495"/>
      <w:bookmarkStart w:id="1111" w:name="_Toc429052886"/>
      <w:bookmarkStart w:id="1112" w:name="_Toc428279476"/>
      <w:bookmarkStart w:id="1113" w:name="_Toc428456214"/>
      <w:bookmarkStart w:id="1114" w:name="_Toc428537177"/>
      <w:bookmarkStart w:id="1115" w:name="_Toc428969496"/>
      <w:bookmarkStart w:id="1116" w:name="_Toc429052887"/>
      <w:bookmarkStart w:id="1117" w:name="_Toc428279481"/>
      <w:bookmarkStart w:id="1118" w:name="_Toc428456219"/>
      <w:bookmarkStart w:id="1119" w:name="_Toc428537182"/>
      <w:bookmarkStart w:id="1120" w:name="_Toc428969501"/>
      <w:bookmarkStart w:id="1121" w:name="_Toc429052892"/>
      <w:bookmarkStart w:id="1122" w:name="_Toc428279482"/>
      <w:bookmarkStart w:id="1123" w:name="_Toc428456220"/>
      <w:bookmarkStart w:id="1124" w:name="_Toc428537183"/>
      <w:bookmarkStart w:id="1125" w:name="_Toc428969502"/>
      <w:bookmarkStart w:id="1126" w:name="_Toc429052893"/>
      <w:bookmarkStart w:id="1127" w:name="_Toc428279490"/>
      <w:bookmarkStart w:id="1128" w:name="_Toc428456228"/>
      <w:bookmarkStart w:id="1129" w:name="_Toc428537191"/>
      <w:bookmarkStart w:id="1130" w:name="_Toc428969510"/>
      <w:bookmarkStart w:id="1131" w:name="_Toc429052901"/>
      <w:bookmarkStart w:id="1132" w:name="_Toc428279504"/>
      <w:bookmarkStart w:id="1133" w:name="_Toc428456242"/>
      <w:bookmarkStart w:id="1134" w:name="_Toc428537205"/>
      <w:bookmarkStart w:id="1135" w:name="_Toc428969524"/>
      <w:bookmarkStart w:id="1136" w:name="_Toc429052915"/>
      <w:bookmarkStart w:id="1137" w:name="_Toc428279508"/>
      <w:bookmarkStart w:id="1138" w:name="_Toc428456246"/>
      <w:bookmarkStart w:id="1139" w:name="_Toc428537209"/>
      <w:bookmarkStart w:id="1140" w:name="_Toc428969528"/>
      <w:bookmarkStart w:id="1141" w:name="_Toc429052919"/>
      <w:bookmarkStart w:id="1142" w:name="_Toc428279509"/>
      <w:bookmarkStart w:id="1143" w:name="_Toc428456247"/>
      <w:bookmarkStart w:id="1144" w:name="_Toc428537210"/>
      <w:bookmarkStart w:id="1145" w:name="_Toc428969529"/>
      <w:bookmarkStart w:id="1146" w:name="_Toc429052920"/>
      <w:bookmarkStart w:id="1147" w:name="_Toc428279510"/>
      <w:bookmarkStart w:id="1148" w:name="_Toc428456248"/>
      <w:bookmarkStart w:id="1149" w:name="_Toc428537211"/>
      <w:bookmarkStart w:id="1150" w:name="_Toc428969530"/>
      <w:bookmarkStart w:id="1151" w:name="_Toc429052921"/>
      <w:bookmarkStart w:id="1152" w:name="_Toc428279512"/>
      <w:bookmarkStart w:id="1153" w:name="_Toc428456250"/>
      <w:bookmarkStart w:id="1154" w:name="_Toc428537213"/>
      <w:bookmarkStart w:id="1155" w:name="_Toc428969532"/>
      <w:bookmarkStart w:id="1156" w:name="_Toc429052923"/>
      <w:bookmarkStart w:id="1157" w:name="_Toc428279516"/>
      <w:bookmarkStart w:id="1158" w:name="_Toc428456254"/>
      <w:bookmarkStart w:id="1159" w:name="_Toc428537217"/>
      <w:bookmarkStart w:id="1160" w:name="_Toc428969536"/>
      <w:bookmarkStart w:id="1161" w:name="_Toc429052927"/>
      <w:bookmarkStart w:id="1162" w:name="_Toc428279517"/>
      <w:bookmarkStart w:id="1163" w:name="_Toc428456255"/>
      <w:bookmarkStart w:id="1164" w:name="_Toc428537218"/>
      <w:bookmarkStart w:id="1165" w:name="_Toc428969537"/>
      <w:bookmarkStart w:id="1166" w:name="_Toc429052928"/>
      <w:bookmarkStart w:id="1167" w:name="_Toc428279521"/>
      <w:bookmarkStart w:id="1168" w:name="_Toc428456259"/>
      <w:bookmarkStart w:id="1169" w:name="_Toc428537222"/>
      <w:bookmarkStart w:id="1170" w:name="_Toc428969541"/>
      <w:bookmarkStart w:id="1171" w:name="_Toc429052932"/>
      <w:bookmarkStart w:id="1172" w:name="_Toc428279522"/>
      <w:bookmarkStart w:id="1173" w:name="_Toc428456260"/>
      <w:bookmarkStart w:id="1174" w:name="_Toc428537223"/>
      <w:bookmarkStart w:id="1175" w:name="_Toc428969542"/>
      <w:bookmarkStart w:id="1176" w:name="_Toc429052933"/>
      <w:bookmarkStart w:id="1177" w:name="_Toc428279523"/>
      <w:bookmarkStart w:id="1178" w:name="_Toc428456261"/>
      <w:bookmarkStart w:id="1179" w:name="_Toc428537224"/>
      <w:bookmarkStart w:id="1180" w:name="_Toc428969543"/>
      <w:bookmarkStart w:id="1181" w:name="_Toc429052934"/>
      <w:bookmarkStart w:id="1182" w:name="_Toc428279524"/>
      <w:bookmarkStart w:id="1183" w:name="_Toc428456262"/>
      <w:bookmarkStart w:id="1184" w:name="_Toc428537225"/>
      <w:bookmarkStart w:id="1185" w:name="_Toc428969544"/>
      <w:bookmarkStart w:id="1186" w:name="_Toc429052935"/>
      <w:bookmarkStart w:id="1187" w:name="_Toc428279525"/>
      <w:bookmarkStart w:id="1188" w:name="_Toc428456263"/>
      <w:bookmarkStart w:id="1189" w:name="_Toc428537226"/>
      <w:bookmarkStart w:id="1190" w:name="_Toc428969545"/>
      <w:bookmarkStart w:id="1191" w:name="_Toc429052936"/>
      <w:bookmarkStart w:id="1192" w:name="_Toc428279526"/>
      <w:bookmarkStart w:id="1193" w:name="_Toc428456264"/>
      <w:bookmarkStart w:id="1194" w:name="_Toc428537227"/>
      <w:bookmarkStart w:id="1195" w:name="_Toc428969546"/>
      <w:bookmarkStart w:id="1196" w:name="_Toc429052937"/>
      <w:bookmarkStart w:id="1197" w:name="_Toc413359593"/>
      <w:bookmarkStart w:id="1198" w:name="_Toc3556985"/>
      <w:bookmarkStart w:id="1199" w:name="_Ref27683404"/>
      <w:bookmarkStart w:id="1200" w:name="_Toc34650226"/>
      <w:bookmarkStart w:id="1201" w:name="_Ref34652201"/>
      <w:bookmarkStart w:id="1202" w:name="_Ref346522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97"/>
      <w:bookmarkEnd w:id="1198"/>
      <w:bookmarkEnd w:id="1199"/>
      <w:bookmarkEnd w:id="1200"/>
      <w:bookmarkEnd w:id="1201"/>
      <w:bookmarkEnd w:id="120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03" w:name="_Toc3566457"/>
      <w:bookmarkStart w:id="1204"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03"/>
      <w:bookmarkEnd w:id="1204"/>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05"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06"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07"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08" w:author="Dr. Carsten Franke" w:date="2020-03-09T13:18:00Z">
        <w:r w:rsidR="001D73C3">
          <w:rPr>
            <w:szCs w:val="22"/>
          </w:rPr>
          <w:t xml:space="preserve"> </w:t>
        </w:r>
      </w:ins>
      <w:ins w:id="1209"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10"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11" w:author="Dr. Carsten Franke" w:date="2020-03-09T13:19:00Z">
        <w:r w:rsidR="001D73C3" w:rsidRPr="007055D9">
          <w:t xml:space="preserve">Finite Element Specific Data </w:t>
        </w:r>
        <w:r w:rsidR="001D73C3" w:rsidRPr="00E366F9">
          <w:rPr>
            <w:rFonts w:ascii="Courier New" w:hAnsi="Courier New" w:cs="Courier New"/>
          </w:rPr>
          <w:t>&lt;</w:t>
        </w:r>
        <w:proofErr w:type="spellStart"/>
        <w:r w:rsidR="001D73C3" w:rsidRPr="00E366F9">
          <w:rPr>
            <w:rFonts w:ascii="Courier New" w:hAnsi="Courier New" w:cs="Courier New"/>
          </w:rPr>
          <w:t>femdata</w:t>
        </w:r>
        <w:proofErr w:type="spellEnd"/>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12"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ins w:id="1213"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14"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15" w:author="nick" w:date="2019-12-19T21:36:00Z"/>
                <w:rFonts w:cs="Calibri"/>
                <w:sz w:val="18"/>
                <w:szCs w:val="18"/>
                <w:lang w:eastAsia="zh-CN"/>
              </w:rPr>
            </w:pPr>
            <w:proofErr w:type="spellStart"/>
            <w:ins w:id="1216"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17" w:author="nick" w:date="2019-12-19T21:36:00Z"/>
                <w:sz w:val="18"/>
                <w:szCs w:val="18"/>
              </w:rPr>
            </w:pPr>
            <w:ins w:id="121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19" w:author="nick" w:date="2019-12-19T21:36:00Z"/>
                <w:sz w:val="18"/>
                <w:szCs w:val="18"/>
              </w:rPr>
            </w:pPr>
            <w:ins w:id="122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21" w:author="nick" w:date="2019-12-19T21:36:00Z"/>
                <w:sz w:val="18"/>
                <w:szCs w:val="18"/>
              </w:rPr>
            </w:pPr>
            <w:ins w:id="122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23" w:author="nick" w:date="2019-12-19T21:36:00Z"/>
                <w:sz w:val="18"/>
                <w:szCs w:val="18"/>
              </w:rPr>
            </w:pPr>
          </w:p>
        </w:tc>
      </w:tr>
      <w:tr w:rsidR="002D676D" w:rsidRPr="00397AE8" w14:paraId="2AA00266" w14:textId="77777777" w:rsidTr="00AD13B9">
        <w:trPr>
          <w:cantSplit/>
          <w:jc w:val="center"/>
          <w:ins w:id="1224"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25" w:author="nick" w:date="2019-12-19T21:36:00Z"/>
                <w:rFonts w:cs="Calibri"/>
                <w:sz w:val="18"/>
                <w:szCs w:val="18"/>
                <w:lang w:eastAsia="zh-CN"/>
              </w:rPr>
            </w:pPr>
            <w:proofErr w:type="spellStart"/>
            <w:ins w:id="1226"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27" w:author="nick" w:date="2019-12-19T21:36:00Z"/>
                <w:sz w:val="18"/>
                <w:szCs w:val="18"/>
              </w:rPr>
            </w:pPr>
            <w:ins w:id="122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29" w:author="nick" w:date="2019-12-19T21:36:00Z"/>
                <w:sz w:val="18"/>
                <w:szCs w:val="18"/>
              </w:rPr>
            </w:pPr>
            <w:ins w:id="123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31" w:author="nick" w:date="2019-12-19T21:36:00Z"/>
                <w:sz w:val="18"/>
                <w:szCs w:val="18"/>
              </w:rPr>
            </w:pPr>
            <w:ins w:id="123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33"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34" w:name="_Ref409694950"/>
      <w:bookmarkStart w:id="1235" w:name="_Toc3566458"/>
      <w:bookmarkStart w:id="1236"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3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35"/>
      <w:bookmarkEnd w:id="12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37" w:author="nick" w:date="2019-12-19T21:37:00Z"/>
        </w:rPr>
      </w:pPr>
      <w:proofErr w:type="spellStart"/>
      <w:ins w:id="1238"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39"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0"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41" w:author="nick" w:date="2019-12-19T21:37:00Z"/>
        </w:rPr>
      </w:pPr>
      <w:proofErr w:type="spellStart"/>
      <w:ins w:id="1242"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43"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4"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45"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46" w:author="nick" w:date="2019-12-19T22:05:00Z"/>
                <w:sz w:val="20"/>
                <w:szCs w:val="20"/>
              </w:rPr>
            </w:pPr>
            <w:del w:id="1247"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48" w:author="nick" w:date="2019-12-19T22:05:00Z"/>
                <w:sz w:val="20"/>
                <w:szCs w:val="20"/>
              </w:rPr>
            </w:pPr>
            <w:del w:id="1249"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50" w:author="nick" w:date="2019-12-19T22:05:00Z"/>
                <w:sz w:val="20"/>
                <w:szCs w:val="20"/>
              </w:rPr>
            </w:pPr>
            <w:del w:id="1251"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52" w:author="nick" w:date="2019-12-19T22:05:00Z"/>
                <w:sz w:val="20"/>
                <w:szCs w:val="20"/>
              </w:rPr>
            </w:pPr>
            <w:del w:id="1253"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254" w:name="_Toc3566459"/>
      <w:bookmarkStart w:id="1255"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54"/>
      <w:bookmarkEnd w:id="1255"/>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56" w:author="nick" w:date="2019-12-19T22:05:00Z"/>
        </w:rPr>
      </w:pPr>
      <w:del w:id="1257"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58" w:name="_Toc428279528"/>
      <w:bookmarkStart w:id="1259" w:name="_Toc428456266"/>
      <w:bookmarkStart w:id="1260" w:name="_Toc428537229"/>
      <w:bookmarkStart w:id="1261" w:name="_Toc428969548"/>
      <w:bookmarkStart w:id="1262" w:name="_Toc429052939"/>
      <w:bookmarkStart w:id="1263" w:name="_Toc413359594"/>
      <w:bookmarkStart w:id="1264" w:name="_Toc3556986"/>
      <w:bookmarkStart w:id="1265" w:name="_Toc34650227"/>
      <w:bookmarkEnd w:id="1258"/>
      <w:bookmarkEnd w:id="1259"/>
      <w:bookmarkEnd w:id="1260"/>
      <w:bookmarkEnd w:id="1261"/>
      <w:bookmarkEnd w:id="1262"/>
      <w:r>
        <w:t>Washer</w:t>
      </w:r>
      <w:bookmarkEnd w:id="1263"/>
      <w:bookmarkEnd w:id="1264"/>
      <w:bookmarkEnd w:id="126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266" w:name="_Toc3566460"/>
      <w:bookmarkStart w:id="1267"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66"/>
      <w:bookmarkEnd w:id="126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68" w:name="_Toc428456268"/>
      <w:bookmarkStart w:id="1269" w:name="_Toc428537231"/>
      <w:bookmarkStart w:id="1270" w:name="_Toc428969550"/>
      <w:bookmarkStart w:id="1271" w:name="_Toc429052941"/>
      <w:bookmarkStart w:id="1272" w:name="_Toc413359595"/>
      <w:bookmarkStart w:id="1273" w:name="_Toc3556987"/>
      <w:bookmarkStart w:id="1274" w:name="_Toc34650228"/>
      <w:bookmarkEnd w:id="1268"/>
      <w:bookmarkEnd w:id="1269"/>
      <w:bookmarkEnd w:id="1270"/>
      <w:bookmarkEnd w:id="1271"/>
      <w:r>
        <w:t>Nut</w:t>
      </w:r>
      <w:bookmarkEnd w:id="1272"/>
      <w:bookmarkEnd w:id="1273"/>
      <w:bookmarkEnd w:id="1274"/>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275" w:name="_Toc3566461"/>
      <w:bookmarkStart w:id="1276"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75"/>
      <w:bookmarkEnd w:id="12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277" w:name="_Toc3566462"/>
      <w:bookmarkStart w:id="1278"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77"/>
      <w:bookmarkEnd w:id="127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79" w:name="_Toc428456270"/>
      <w:bookmarkStart w:id="1280" w:name="_Toc428537233"/>
      <w:bookmarkStart w:id="1281" w:name="_Toc428969552"/>
      <w:bookmarkStart w:id="1282" w:name="_Toc429052943"/>
      <w:bookmarkStart w:id="1283" w:name="_Toc413359596"/>
      <w:bookmarkStart w:id="1284" w:name="_Toc3556988"/>
      <w:bookmarkStart w:id="1285" w:name="_Toc34650229"/>
      <w:bookmarkStart w:id="1286" w:name="_Ref401160443"/>
      <w:bookmarkStart w:id="1287" w:name="_Ref401160449"/>
      <w:bookmarkStart w:id="1288" w:name="_Ref401160453"/>
      <w:bookmarkEnd w:id="1279"/>
      <w:bookmarkEnd w:id="1280"/>
      <w:bookmarkEnd w:id="1281"/>
      <w:bookmarkEnd w:id="1282"/>
      <w:r w:rsidRPr="00226A3F">
        <w:t>Bolt</w:t>
      </w:r>
      <w:bookmarkEnd w:id="1283"/>
      <w:bookmarkEnd w:id="1284"/>
      <w:bookmarkEnd w:id="1285"/>
      <w:r w:rsidRPr="00226A3F">
        <w:t xml:space="preserve"> </w:t>
      </w:r>
      <w:bookmarkEnd w:id="1286"/>
      <w:bookmarkEnd w:id="1287"/>
      <w:bookmarkEnd w:id="128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289" w:name="_Toc3566463"/>
      <w:bookmarkStart w:id="1290"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89"/>
      <w:bookmarkEnd w:id="1290"/>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291" w:name="_Toc3566464"/>
      <w:bookmarkStart w:id="1292"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291"/>
      <w:bookmarkEnd w:id="129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93"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94" w:author="nick" w:date="2019-12-19T21:42:00Z">
        <w:r w:rsidDel="00176129">
          <w:rPr>
            <w:color w:val="008000"/>
          </w:rPr>
          <w:delText xml:space="preserve">is </w:delText>
        </w:r>
      </w:del>
      <w:ins w:id="1295"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96"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97"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98" w:author="nick" w:date="2019-12-19T21:42:00Z"/>
          <w:b/>
          <w:bCs/>
          <w:color w:val="000000"/>
        </w:rPr>
      </w:pPr>
      <w:del w:id="1299"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00" w:author="nick" w:date="2019-12-19T21:42:00Z"/>
          <w:b/>
          <w:bCs/>
          <w:color w:val="000000"/>
        </w:rPr>
      </w:pPr>
      <w:del w:id="1301"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02" w:author="nick" w:date="2019-12-19T21:42:00Z"/>
          <w:b/>
          <w:bCs/>
          <w:color w:val="000000"/>
        </w:rPr>
      </w:pPr>
      <w:del w:id="1303"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04" w:author="nick" w:date="2019-12-19T21:42:00Z"/>
          <w:b/>
          <w:bCs/>
          <w:color w:val="000000"/>
        </w:rPr>
      </w:pPr>
      <w:del w:id="1305"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06"/>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06"/>
      <w:r w:rsidRPr="009117CB">
        <w:rPr>
          <w:color w:val="008000"/>
        </w:rPr>
        <w:commentReference w:id="1306"/>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07" w:name="_Toc428456272"/>
      <w:bookmarkStart w:id="1308" w:name="_Toc428537235"/>
      <w:bookmarkStart w:id="1309" w:name="_Toc428969554"/>
      <w:bookmarkStart w:id="1310" w:name="_Toc429052945"/>
      <w:bookmarkStart w:id="1311" w:name="_Toc3556989"/>
      <w:bookmarkStart w:id="1312" w:name="_Toc34650230"/>
      <w:bookmarkEnd w:id="1307"/>
      <w:bookmarkEnd w:id="1308"/>
      <w:bookmarkEnd w:id="1309"/>
      <w:bookmarkEnd w:id="1310"/>
      <w:r>
        <w:t>Possible Bolt and Screw Assemblies</w:t>
      </w:r>
      <w:bookmarkEnd w:id="1311"/>
      <w:bookmarkEnd w:id="131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13" w:name="_Toc3557101"/>
      <w:bookmarkStart w:id="1314"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13"/>
      <w:bookmarkEnd w:id="131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15" w:name="_Ref3568949"/>
      <w:bookmarkStart w:id="1316" w:name="_Toc3557102"/>
      <w:bookmarkStart w:id="1317" w:name="_Ref3568942"/>
      <w:bookmarkStart w:id="1318"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15"/>
      <w:r>
        <w:t>: Bolt with free nut</w:t>
      </w:r>
      <w:bookmarkEnd w:id="1316"/>
      <w:bookmarkEnd w:id="1317"/>
      <w:bookmarkEnd w:id="131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19" w:name="_Ref3568964"/>
      <w:bookmarkStart w:id="1320" w:name="_Toc3557103"/>
      <w:bookmarkStart w:id="1321"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19"/>
      <w:r>
        <w:t>: Screw</w:t>
      </w:r>
      <w:bookmarkEnd w:id="1320"/>
      <w:bookmarkEnd w:id="132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22" w:name="_Toc3557104"/>
      <w:bookmarkStart w:id="1323"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22"/>
      <w:bookmarkEnd w:id="132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24" w:name="_Toc3557105"/>
      <w:bookmarkStart w:id="1325"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24"/>
      <w:bookmarkEnd w:id="1325"/>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26" w:name="_Toc428456274"/>
      <w:bookmarkStart w:id="1327" w:name="_Toc428537237"/>
      <w:bookmarkStart w:id="1328" w:name="_Toc428969556"/>
      <w:bookmarkStart w:id="1329" w:name="_Toc429052947"/>
      <w:bookmarkStart w:id="1330" w:name="_Toc428456275"/>
      <w:bookmarkStart w:id="1331" w:name="_Toc428537238"/>
      <w:bookmarkStart w:id="1332" w:name="_Toc428969557"/>
      <w:bookmarkStart w:id="1333" w:name="_Toc429052948"/>
      <w:bookmarkStart w:id="1334" w:name="_Toc413359597"/>
      <w:bookmarkStart w:id="1335" w:name="_Toc3556990"/>
      <w:bookmarkStart w:id="1336" w:name="_Toc34650231"/>
      <w:bookmarkEnd w:id="1326"/>
      <w:bookmarkEnd w:id="1327"/>
      <w:bookmarkEnd w:id="1328"/>
      <w:bookmarkEnd w:id="1329"/>
      <w:bookmarkEnd w:id="1330"/>
      <w:bookmarkEnd w:id="1331"/>
      <w:bookmarkEnd w:id="1332"/>
      <w:bookmarkEnd w:id="1333"/>
      <w:r w:rsidRPr="00226A3F">
        <w:t>Screw</w:t>
      </w:r>
      <w:bookmarkEnd w:id="1334"/>
      <w:bookmarkEnd w:id="1335"/>
      <w:bookmarkEnd w:id="133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37" w:name="_Toc3566465"/>
      <w:bookmarkStart w:id="1338"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37"/>
      <w:bookmarkEnd w:id="1338"/>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39" w:name="_Toc3566466"/>
      <w:bookmarkStart w:id="1340"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39"/>
      <w:bookmarkEnd w:id="134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41" w:name="_Toc3556991"/>
      <w:bookmarkStart w:id="1342" w:name="_Toc34650232"/>
      <w:r>
        <w:t>7.5.7.1 Flow Drilled Screws</w:t>
      </w:r>
      <w:r w:rsidR="00EF4929">
        <w:t xml:space="preserve"> (FDS)</w:t>
      </w:r>
      <w:bookmarkEnd w:id="1341"/>
      <w:bookmarkEnd w:id="1342"/>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4343F7"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43" w:name="_Toc3557106"/>
      <w:bookmarkStart w:id="1344"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43"/>
      <w:bookmarkEnd w:id="1344"/>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45" w:name="_Toc3557107"/>
      <w:bookmarkStart w:id="1346"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45"/>
      <w:bookmarkEnd w:id="1346"/>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347" w:name="_Toc3566467"/>
      <w:bookmarkStart w:id="1348"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47"/>
      <w:bookmarkEnd w:id="1348"/>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349" w:name="_Toc3557108"/>
      <w:bookmarkStart w:id="1350"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49"/>
      <w:bookmarkEnd w:id="1350"/>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351" w:name="_Toc3557109"/>
      <w:bookmarkStart w:id="1352"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51"/>
      <w:bookmarkEnd w:id="135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53" w:name="_Toc413359598"/>
      <w:bookmarkStart w:id="1354" w:name="_Toc3556992"/>
      <w:bookmarkStart w:id="1355" w:name="_Toc34650233"/>
      <w:r w:rsidRPr="000F30B3">
        <w:t>Gum Drops</w:t>
      </w:r>
      <w:bookmarkEnd w:id="1353"/>
      <w:bookmarkEnd w:id="1354"/>
      <w:bookmarkEnd w:id="135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356" w:name="_Toc3566468"/>
      <w:bookmarkStart w:id="1357"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56"/>
      <w:bookmarkEnd w:id="135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358" w:name="_Toc3566469"/>
      <w:bookmarkStart w:id="1359"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58"/>
      <w:bookmarkEnd w:id="1359"/>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60" w:name="_Toc428456279"/>
      <w:bookmarkStart w:id="1361" w:name="_Toc3556993"/>
      <w:bookmarkStart w:id="1362" w:name="_Toc34650234"/>
      <w:bookmarkEnd w:id="1360"/>
      <w:r>
        <w:t>Clinches</w:t>
      </w:r>
      <w:bookmarkEnd w:id="1361"/>
      <w:bookmarkEnd w:id="136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363" w:name="_Toc3557110"/>
      <w:bookmarkStart w:id="1364"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363"/>
      <w:bookmarkEnd w:id="136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365" w:name="_Ref428794448"/>
      <w:bookmarkStart w:id="1366" w:name="_Ref428794398"/>
      <w:bookmarkStart w:id="1367" w:name="_Toc3557111"/>
      <w:bookmarkStart w:id="1368"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365"/>
      <w:r>
        <w:t xml:space="preserve">: </w:t>
      </w:r>
      <w:r w:rsidRPr="00D67DC2">
        <w:t>Clinch Joint Dimensions</w:t>
      </w:r>
      <w:bookmarkEnd w:id="1366"/>
      <w:bookmarkEnd w:id="1367"/>
      <w:bookmarkEnd w:id="136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369" w:name="_Ref428798660"/>
      <w:bookmarkStart w:id="1370" w:name="_Toc3557112"/>
      <w:bookmarkStart w:id="1371"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369"/>
      <w:r>
        <w:t>: TOX (left) and BTM’s Tog-L-Loc system</w:t>
      </w:r>
      <w:r>
        <w:rPr>
          <w:rStyle w:val="Funotenzeichen"/>
        </w:rPr>
        <w:footnoteReference w:id="16"/>
      </w:r>
      <w:bookmarkEnd w:id="1370"/>
      <w:bookmarkEnd w:id="137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372" w:name="_Toc3566470"/>
      <w:bookmarkStart w:id="1373"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72"/>
      <w:bookmarkEnd w:id="137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374" w:name="_Toc3566471"/>
      <w:bookmarkStart w:id="1375"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374"/>
      <w:bookmarkEnd w:id="1375"/>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4343F7"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376" w:name="_Toc3566472"/>
      <w:bookmarkStart w:id="1377"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76"/>
      <w:bookmarkEnd w:id="137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78" w:name="_Toc3556994"/>
      <w:bookmarkStart w:id="1379" w:name="_Toc34650235"/>
      <w:r w:rsidRPr="00BF4695">
        <w:t>Heat Stakes / Thermal Stakes</w:t>
      </w:r>
      <w:bookmarkEnd w:id="1378"/>
      <w:bookmarkEnd w:id="137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4343F7"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380" w:name="_Toc3557113"/>
      <w:bookmarkStart w:id="1381"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380"/>
      <w:bookmarkEnd w:id="138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382" w:name="_Toc3566473"/>
      <w:bookmarkStart w:id="1383"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82"/>
      <w:bookmarkEnd w:id="138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384" w:name="_Toc3566474"/>
      <w:bookmarkStart w:id="1385"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84"/>
      <w:bookmarkEnd w:id="1385"/>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86" w:name="_Toc3556995"/>
      <w:bookmarkStart w:id="1387" w:name="_Toc34650236"/>
      <w:r>
        <w:t>Clips/</w:t>
      </w:r>
      <w:r w:rsidR="00BF4695" w:rsidRPr="00BF4695">
        <w:t>Snap Joints</w:t>
      </w:r>
      <w:bookmarkEnd w:id="1386"/>
      <w:bookmarkEnd w:id="13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388" w:name="_Toc3557114"/>
      <w:bookmarkStart w:id="1389"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388"/>
      <w:r w:rsidR="00194316">
        <w:t>"</w:t>
      </w:r>
      <w:bookmarkEnd w:id="13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390" w:name="_Toc3557115"/>
      <w:bookmarkStart w:id="1391"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390"/>
      <w:bookmarkEnd w:id="139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392" w:name="_Toc3557116"/>
      <w:bookmarkStart w:id="1393" w:name="_Ref7727027"/>
      <w:bookmarkStart w:id="1394"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392"/>
      <w:bookmarkEnd w:id="1393"/>
      <w:bookmarkEnd w:id="1394"/>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395" w:name="_Toc3557117"/>
      <w:bookmarkStart w:id="1396"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395"/>
      <w:bookmarkEnd w:id="13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397" w:name="_Toc3566475"/>
      <w:bookmarkStart w:id="1398"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97"/>
      <w:bookmarkEnd w:id="13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399" w:name="_Toc3566476"/>
      <w:bookmarkStart w:id="1400"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99"/>
      <w:bookmarkEnd w:id="1400"/>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01" w:name="_Toc3566477"/>
      <w:bookmarkStart w:id="1402"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01"/>
      <w:bookmarkEnd w:id="140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03" w:name="_Toc3556996"/>
      <w:bookmarkStart w:id="1404" w:name="_Toc34650237"/>
      <w:r w:rsidRPr="00BF4695">
        <w:t>Nails</w:t>
      </w:r>
      <w:bookmarkEnd w:id="1403"/>
      <w:bookmarkEnd w:id="140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05" w:name="_Toc3557118"/>
      <w:bookmarkStart w:id="1406"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05"/>
      <w:bookmarkEnd w:id="140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07" w:name="_Toc3557119"/>
      <w:bookmarkStart w:id="1408"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07"/>
      <w:bookmarkEnd w:id="14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09" w:name="_Toc3566478"/>
      <w:bookmarkStart w:id="1410"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09"/>
      <w:bookmarkEnd w:id="141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11" w:name="_Toc3566479"/>
      <w:bookmarkStart w:id="1412"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11"/>
      <w:bookmarkEnd w:id="141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13" w:name="_Toc3566480"/>
      <w:bookmarkStart w:id="1414"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13"/>
      <w:bookmarkEnd w:id="141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bookmarkStart w:id="1415" w:name="_GoBack"/>
      <w:commentRangeStart w:id="1416"/>
      <w:r w:rsidR="00DF53CF" w:rsidRPr="00DF53CF">
        <w:rPr>
          <w:b/>
          <w:color w:val="FF0000"/>
        </w:rPr>
        <w:t xml:space="preserve">unit def. for Force is </w:t>
      </w:r>
      <w:proofErr w:type="spellStart"/>
      <w:r w:rsidR="00DF53CF" w:rsidRPr="00DF53CF">
        <w:rPr>
          <w:b/>
          <w:color w:val="FF0000"/>
        </w:rPr>
        <w:t>kN</w:t>
      </w:r>
      <w:bookmarkEnd w:id="1415"/>
      <w:commentRangeEnd w:id="1416"/>
      <w:proofErr w:type="spellEnd"/>
      <w:r w:rsidR="00D53FC3">
        <w:rPr>
          <w:rStyle w:val="Kommentarzeichen"/>
          <w:rFonts w:ascii="Calibri" w:hAnsi="Calibri"/>
          <w:lang w:eastAsia="x-none"/>
        </w:rPr>
        <w:commentReference w:id="1416"/>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17" w:name="_Toc428537246"/>
      <w:bookmarkStart w:id="1418" w:name="_Toc428969565"/>
      <w:bookmarkStart w:id="1419" w:name="_Toc429052956"/>
      <w:bookmarkStart w:id="1420" w:name="_Toc428537247"/>
      <w:bookmarkStart w:id="1421" w:name="_Toc428965632"/>
      <w:bookmarkStart w:id="1422" w:name="_Toc428969566"/>
      <w:bookmarkStart w:id="1423" w:name="_Toc429052957"/>
      <w:bookmarkStart w:id="1424" w:name="_Toc428456280"/>
      <w:bookmarkStart w:id="1425" w:name="_Toc428537248"/>
      <w:bookmarkStart w:id="1426" w:name="_Toc428969567"/>
      <w:bookmarkStart w:id="1427" w:name="_Toc429052958"/>
      <w:bookmarkStart w:id="1428" w:name="_Toc338938901"/>
      <w:bookmarkStart w:id="1429" w:name="_Toc338939097"/>
      <w:bookmarkStart w:id="1430" w:name="_Toc3556997"/>
      <w:bookmarkStart w:id="1431" w:name="_Toc34650238"/>
      <w:bookmarkEnd w:id="1417"/>
      <w:bookmarkEnd w:id="1418"/>
      <w:bookmarkEnd w:id="1419"/>
      <w:bookmarkEnd w:id="1420"/>
      <w:bookmarkEnd w:id="1421"/>
      <w:bookmarkEnd w:id="1422"/>
      <w:bookmarkEnd w:id="1423"/>
      <w:bookmarkEnd w:id="1424"/>
      <w:bookmarkEnd w:id="1425"/>
      <w:bookmarkEnd w:id="1426"/>
      <w:bookmarkEnd w:id="1427"/>
      <w:r w:rsidRPr="007055D9">
        <w:lastRenderedPageBreak/>
        <w:t>1D connections</w:t>
      </w:r>
      <w:bookmarkEnd w:id="1428"/>
      <w:bookmarkEnd w:id="1429"/>
      <w:bookmarkEnd w:id="1430"/>
      <w:bookmarkEnd w:id="1431"/>
    </w:p>
    <w:p w14:paraId="4A529AC5" w14:textId="77777777" w:rsidR="00911496" w:rsidRDefault="00246BE4" w:rsidP="00246BE4">
      <w:pPr>
        <w:pStyle w:val="berschrift2"/>
      </w:pPr>
      <w:bookmarkStart w:id="1432" w:name="_Toc3556998"/>
      <w:bookmarkStart w:id="1433" w:name="_Toc34650239"/>
      <w:bookmarkStart w:id="1434" w:name="_Toc338938902"/>
      <w:bookmarkStart w:id="1435" w:name="_Toc338939098"/>
      <w:r w:rsidRPr="00246BE4">
        <w:t>Generic Definitions</w:t>
      </w:r>
      <w:bookmarkEnd w:id="1432"/>
      <w:bookmarkEnd w:id="1433"/>
    </w:p>
    <w:p w14:paraId="5E086748" w14:textId="77777777" w:rsidR="007D6B05" w:rsidRDefault="007D6B05" w:rsidP="00327322">
      <w:pPr>
        <w:pStyle w:val="berschrift3"/>
      </w:pPr>
      <w:bookmarkStart w:id="1436" w:name="_Toc3556999"/>
      <w:bookmarkStart w:id="1437" w:name="_Toc34650240"/>
      <w:r>
        <w:t>Identification</w:t>
      </w:r>
      <w:bookmarkEnd w:id="1436"/>
      <w:bookmarkEnd w:id="1437"/>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38" w:name="_Ref414571413"/>
      <w:bookmarkStart w:id="1439" w:name="_Ref429050458"/>
      <w:bookmarkStart w:id="1440" w:name="_Toc3557000"/>
      <w:bookmarkStart w:id="1441" w:name="_Toc34650241"/>
      <w:r w:rsidRPr="007055D9">
        <w:t>L</w:t>
      </w:r>
      <w:bookmarkEnd w:id="1438"/>
      <w:r w:rsidR="00246BE4">
        <w:t>ocation</w:t>
      </w:r>
      <w:bookmarkEnd w:id="1439"/>
      <w:bookmarkEnd w:id="1440"/>
      <w:bookmarkEnd w:id="144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42" w:name="_Toc3566481"/>
      <w:bookmarkStart w:id="1443"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42"/>
      <w:bookmarkEnd w:id="144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44" w:name="_Toc3566482"/>
      <w:bookmarkStart w:id="1445"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44"/>
      <w:bookmarkEnd w:id="144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46" w:name="_Toc3566483"/>
      <w:bookmarkStart w:id="1447"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46"/>
      <w:bookmarkEnd w:id="144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48" w:name="_Toc3557001"/>
      <w:bookmarkStart w:id="1449" w:name="_Toc34650242"/>
      <w:r>
        <w:t>Type Specification</w:t>
      </w:r>
      <w:bookmarkEnd w:id="1448"/>
      <w:bookmarkEnd w:id="144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450" w:name="_Toc3566484"/>
      <w:bookmarkStart w:id="1451"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50"/>
      <w:bookmarkEnd w:id="145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52" w:name="_Toc3557002"/>
      <w:bookmarkStart w:id="1453" w:name="_Toc34650243"/>
      <w:r w:rsidRPr="007055D9">
        <w:t>Seam Weld</w:t>
      </w:r>
      <w:bookmarkEnd w:id="424"/>
      <w:r w:rsidR="007F0EFE" w:rsidRPr="007055D9">
        <w:t>s</w:t>
      </w:r>
      <w:bookmarkEnd w:id="1434"/>
      <w:bookmarkEnd w:id="1435"/>
      <w:bookmarkEnd w:id="1452"/>
      <w:bookmarkEnd w:id="1453"/>
    </w:p>
    <w:p w14:paraId="57ED57DC" w14:textId="77777777" w:rsidR="00255787" w:rsidRPr="007055D9" w:rsidRDefault="00C6435A" w:rsidP="00327322">
      <w:pPr>
        <w:pStyle w:val="berschrift3"/>
      </w:pPr>
      <w:bookmarkStart w:id="1454" w:name="_Toc338938903"/>
      <w:bookmarkStart w:id="1455" w:name="_Toc338939099"/>
      <w:bookmarkStart w:id="1456" w:name="_Toc3557003"/>
      <w:bookmarkStart w:id="1457" w:name="_Toc34650244"/>
      <w:r w:rsidRPr="007055D9">
        <w:t>Description and M</w:t>
      </w:r>
      <w:r w:rsidR="007F0EFE" w:rsidRPr="007055D9">
        <w:t>odeling Parameters</w:t>
      </w:r>
      <w:bookmarkEnd w:id="425"/>
      <w:bookmarkEnd w:id="1454"/>
      <w:bookmarkEnd w:id="1455"/>
      <w:bookmarkEnd w:id="1456"/>
      <w:bookmarkEnd w:id="145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458" w:name="_Ref428965482"/>
      <w:bookmarkStart w:id="1459" w:name="_Toc3557120"/>
      <w:bookmarkStart w:id="1460"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461" w:name="_Ref428965475"/>
      <w:bookmarkEnd w:id="1458"/>
      <w:r w:rsidRPr="007055D9">
        <w:t>: Weld Line Changing</w:t>
      </w:r>
      <w:r w:rsidRPr="007055D9">
        <w:rPr>
          <w:noProof/>
        </w:rPr>
        <w:t xml:space="preserve"> from Y-Joint to Overlap-Joint</w:t>
      </w:r>
      <w:bookmarkEnd w:id="1459"/>
      <w:bookmarkEnd w:id="1460"/>
      <w:bookmarkEnd w:id="146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462" w:name="_Toc3557121"/>
      <w:bookmarkStart w:id="1463"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462"/>
      <w:bookmarkEnd w:id="146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64" w:name="_Toc288196463"/>
      <w:bookmarkStart w:id="1465" w:name="_Toc288200761"/>
      <w:bookmarkStart w:id="1466" w:name="_Toc338938907"/>
      <w:bookmarkStart w:id="1467" w:name="_Toc338939104"/>
      <w:bookmarkStart w:id="1468" w:name="_Toc3557004"/>
      <w:bookmarkStart w:id="1469" w:name="_Toc34650245"/>
      <w:bookmarkStart w:id="1470" w:name="_Toc288196487"/>
      <w:bookmarkStart w:id="1471" w:name="_Toc288200789"/>
      <w:bookmarkStart w:id="1472" w:name="_Toc338938910"/>
      <w:bookmarkStart w:id="1473" w:name="_Toc338939129"/>
      <w:r w:rsidRPr="007055D9">
        <w:t>Seam Weld</w:t>
      </w:r>
      <w:r w:rsidR="0006113C" w:rsidRPr="007055D9">
        <w:t xml:space="preserve"> Definition</w:t>
      </w:r>
      <w:bookmarkEnd w:id="1464"/>
      <w:bookmarkEnd w:id="1465"/>
      <w:bookmarkEnd w:id="1466"/>
      <w:bookmarkEnd w:id="1467"/>
      <w:r w:rsidR="0006113C" w:rsidRPr="007055D9">
        <w:t xml:space="preserve"> Overview</w:t>
      </w:r>
      <w:bookmarkEnd w:id="1468"/>
      <w:bookmarkEnd w:id="146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474" w:name="_Toc3557122"/>
      <w:bookmarkStart w:id="1475"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474"/>
      <w:bookmarkEnd w:id="1475"/>
    </w:p>
    <w:p w14:paraId="7F783786" w14:textId="77777777" w:rsidR="0006113C" w:rsidRPr="007055D9" w:rsidRDefault="0006113C" w:rsidP="00327322">
      <w:pPr>
        <w:pStyle w:val="berschrift3"/>
      </w:pPr>
      <w:bookmarkStart w:id="1476" w:name="_Toc3557005"/>
      <w:bookmarkStart w:id="1477" w:name="_Toc34650246"/>
      <w:r w:rsidRPr="007055D9">
        <w:lastRenderedPageBreak/>
        <w:t>Specific XML Realization</w:t>
      </w:r>
      <w:bookmarkEnd w:id="1476"/>
      <w:bookmarkEnd w:id="147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78" w:name="XMLStructureSeamWelds"/>
      <w:bookmarkEnd w:id="147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479" w:name="_Toc3557123"/>
      <w:bookmarkStart w:id="1480"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79"/>
      <w:bookmarkEnd w:id="1480"/>
    </w:p>
    <w:p w14:paraId="7AB87473" w14:textId="77777777" w:rsidR="00843EED" w:rsidRPr="007055D9" w:rsidRDefault="00843EED" w:rsidP="00327322">
      <w:pPr>
        <w:pStyle w:val="berschrift3"/>
        <w:tabs>
          <w:tab w:val="clear" w:pos="720"/>
        </w:tabs>
      </w:pPr>
      <w:bookmarkStart w:id="1481" w:name="_Toc3557006"/>
      <w:bookmarkStart w:id="1482" w:name="_Toc34650247"/>
      <w:r w:rsidRPr="007055D9">
        <w:t>Generic Seam Weld Definition</w:t>
      </w:r>
      <w:bookmarkEnd w:id="1470"/>
      <w:bookmarkEnd w:id="1471"/>
      <w:bookmarkEnd w:id="1472"/>
      <w:bookmarkEnd w:id="1473"/>
      <w:bookmarkEnd w:id="1481"/>
      <w:bookmarkEnd w:id="1482"/>
    </w:p>
    <w:p w14:paraId="1158557E" w14:textId="77777777" w:rsidR="008C58F6" w:rsidRPr="007055D9" w:rsidRDefault="008C58F6" w:rsidP="008C58F6">
      <w:pPr>
        <w:pStyle w:val="berschrift4"/>
      </w:pPr>
      <w:bookmarkStart w:id="1483" w:name="_Toc3557007"/>
      <w:bookmarkStart w:id="1484" w:name="_Toc34650248"/>
      <w:r w:rsidRPr="007055D9">
        <w:t>Identification</w:t>
      </w:r>
      <w:bookmarkEnd w:id="1483"/>
      <w:bookmarkEnd w:id="148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485" w:name="_Toc3566485"/>
      <w:bookmarkStart w:id="1486"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85"/>
      <w:bookmarkEnd w:id="148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87" w:name="_Ref414571756"/>
      <w:bookmarkStart w:id="1488" w:name="_Toc3557008"/>
      <w:bookmarkStart w:id="1489" w:name="_Toc34650249"/>
      <w:r w:rsidRPr="007055D9">
        <w:lastRenderedPageBreak/>
        <w:t>Type</w:t>
      </w:r>
      <w:r w:rsidR="008C58F6" w:rsidRPr="007055D9">
        <w:t xml:space="preserve"> Specification</w:t>
      </w:r>
      <w:bookmarkEnd w:id="1487"/>
      <w:bookmarkEnd w:id="1488"/>
      <w:bookmarkEnd w:id="148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490" w:name="_Toc3566486"/>
      <w:bookmarkStart w:id="1491" w:name="_Toc34650478"/>
      <w:bookmarkStart w:id="1492" w:name="_Toc338939134"/>
      <w:bookmarkStart w:id="1493" w:name="_Toc288196488"/>
      <w:bookmarkStart w:id="1494" w:name="_Toc288200790"/>
      <w:bookmarkStart w:id="1495"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90"/>
      <w:bookmarkEnd w:id="149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9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96" w:name="_Toc288196490"/>
      <w:bookmarkStart w:id="1497" w:name="_Toc288200792"/>
      <w:bookmarkStart w:id="1498" w:name="_Toc338939132"/>
      <w:bookmarkStart w:id="1499" w:name="_Toc288196468"/>
      <w:bookmarkStart w:id="1500" w:name="_Toc288200771"/>
      <w:bookmarkStart w:id="1501" w:name="_Toc338938904"/>
      <w:bookmarkStart w:id="1502" w:name="_Toc338939100"/>
      <w:bookmarkEnd w:id="1493"/>
      <w:bookmarkEnd w:id="1494"/>
      <w:bookmarkEnd w:id="149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03" w:name="_Toc3566487"/>
      <w:bookmarkStart w:id="1504"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3"/>
      <w:bookmarkEnd w:id="150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05" w:name="_Toc3566488"/>
      <w:bookmarkStart w:id="1506"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5"/>
      <w:bookmarkEnd w:id="150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07" w:name="_Toc288196493"/>
      <w:bookmarkStart w:id="150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09" w:name="GenericSeamWeldWeldPosition"/>
      <w:bookmarkStart w:id="1510" w:name="GenericSeamWelParameters"/>
      <w:bookmarkStart w:id="1511" w:name="GenericSeamWeldSubType"/>
      <w:bookmarkStart w:id="1512" w:name="GenericSeamWeldWeldingPosition"/>
      <w:bookmarkStart w:id="1513" w:name="_Toc3557009"/>
      <w:bookmarkStart w:id="1514" w:name="_Toc34650250"/>
      <w:bookmarkStart w:id="1515" w:name="_Toc338938905"/>
      <w:bookmarkStart w:id="1516" w:name="_Toc338939101"/>
      <w:bookmarkStart w:id="1517" w:name="_Toc338939136"/>
      <w:bookmarkEnd w:id="1496"/>
      <w:bookmarkEnd w:id="1497"/>
      <w:bookmarkEnd w:id="1498"/>
      <w:bookmarkEnd w:id="1499"/>
      <w:bookmarkEnd w:id="1500"/>
      <w:bookmarkEnd w:id="1501"/>
      <w:bookmarkEnd w:id="1502"/>
      <w:bookmarkEnd w:id="1507"/>
      <w:bookmarkEnd w:id="1508"/>
      <w:bookmarkEnd w:id="1509"/>
      <w:bookmarkEnd w:id="1510"/>
      <w:bookmarkEnd w:id="1511"/>
      <w:bookmarkEnd w:id="1512"/>
      <w:r>
        <w:t>W</w:t>
      </w:r>
      <w:r w:rsidR="00433A07">
        <w:t>eld Position and Sheet Metal Parameters</w:t>
      </w:r>
      <w:bookmarkEnd w:id="1513"/>
      <w:bookmarkEnd w:id="1514"/>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18" w:name="_Ref397587838"/>
      <w:bookmarkStart w:id="1519" w:name="_Toc3557124"/>
      <w:bookmarkStart w:id="1520"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18"/>
      <w:r w:rsidRPr="007055D9">
        <w:t xml:space="preserve">: Sheet Parameters vs. </w:t>
      </w:r>
      <w:r w:rsidRPr="007055D9">
        <w:rPr>
          <w:noProof/>
        </w:rPr>
        <w:t xml:space="preserve"> Weld Position Parameters</w:t>
      </w:r>
      <w:bookmarkEnd w:id="1519"/>
      <w:bookmarkEnd w:id="1520"/>
    </w:p>
    <w:p w14:paraId="7C8D9624" w14:textId="77777777" w:rsidR="000E5FC5" w:rsidRDefault="000E5FC5" w:rsidP="00433A07">
      <w:pPr>
        <w:pStyle w:val="berschrift4"/>
        <w:numPr>
          <w:ilvl w:val="4"/>
          <w:numId w:val="1"/>
        </w:numPr>
        <w:ind w:left="1009" w:hanging="1009"/>
      </w:pPr>
      <w:bookmarkStart w:id="1521" w:name="_Toc3557010"/>
      <w:bookmarkStart w:id="1522" w:name="_Toc34650251"/>
      <w:bookmarkStart w:id="1523" w:name="_Ref397525982"/>
      <w:r w:rsidRPr="007055D9">
        <w:t>Parameters Assigned to a Specific Sheet of the Flange</w:t>
      </w:r>
      <w:bookmarkEnd w:id="1521"/>
      <w:bookmarkEnd w:id="1522"/>
      <w:r w:rsidRPr="007055D9">
        <w:t xml:space="preserve"> </w:t>
      </w:r>
      <w:bookmarkEnd w:id="152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24" w:name="_Toc3566489"/>
      <w:bookmarkStart w:id="1525"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24"/>
      <w:bookmarkEnd w:id="152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26" w:name="_Welding_Position"/>
      <w:bookmarkStart w:id="1527" w:name="_Ref397524978"/>
      <w:bookmarkStart w:id="1528" w:name="_Toc3557011"/>
      <w:bookmarkStart w:id="1529" w:name="_Toc34650252"/>
      <w:bookmarkEnd w:id="1526"/>
      <w:r w:rsidRPr="007055D9">
        <w:t>Welding Position</w:t>
      </w:r>
      <w:bookmarkEnd w:id="1515"/>
      <w:bookmarkEnd w:id="1516"/>
      <w:bookmarkEnd w:id="1527"/>
      <w:bookmarkEnd w:id="1528"/>
      <w:bookmarkEnd w:id="1529"/>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30"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31" w:name="_Ref397529286"/>
      <w:bookmarkStart w:id="1532" w:name="_Toc3557125"/>
      <w:bookmarkStart w:id="1533" w:name="_Toc34650367"/>
      <w:r w:rsidRPr="007055D9">
        <w:t xml:space="preserve">Figure </w:t>
      </w:r>
      <w:bookmarkStart w:id="1534"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31"/>
      <w:bookmarkEnd w:id="1534"/>
      <w:r w:rsidRPr="007055D9">
        <w:t>: Welding Position of a Y-Joint</w:t>
      </w:r>
      <w:bookmarkEnd w:id="1532"/>
      <w:bookmarkEnd w:id="153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3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35" w:name="_Toc288196495"/>
      <w:bookmarkStart w:id="1536" w:name="_Toc288200797"/>
      <w:bookmarkStart w:id="1537" w:name="_Toc338939138"/>
      <w:bookmarkEnd w:id="1517"/>
      <w:r w:rsidRPr="007055D9">
        <w:t xml:space="preserve">Element </w:t>
      </w:r>
      <w:r w:rsidR="00194316">
        <w:t>"</w:t>
      </w:r>
      <w:proofErr w:type="spellStart"/>
      <w:r w:rsidRPr="007055D9">
        <w:t>weld_position</w:t>
      </w:r>
      <w:bookmarkEnd w:id="1535"/>
      <w:bookmarkEnd w:id="1536"/>
      <w:bookmarkEnd w:id="1537"/>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38" w:name="_Toc3566490"/>
      <w:bookmarkStart w:id="1539"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38"/>
      <w:bookmarkEnd w:id="153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4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4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41" w:name="_Ref397529572"/>
      <w:bookmarkStart w:id="1542" w:name="Figure11"/>
      <w:bookmarkStart w:id="1543" w:name="_Toc3557126"/>
      <w:bookmarkStart w:id="1544"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41"/>
      <w:bookmarkEnd w:id="1542"/>
      <w:r w:rsidRPr="007055D9">
        <w:t xml:space="preserve">: Welding Position </w:t>
      </w:r>
      <w:r>
        <w:t>vector direction and length</w:t>
      </w:r>
      <w:bookmarkEnd w:id="1543"/>
      <w:bookmarkEnd w:id="1544"/>
    </w:p>
    <w:p w14:paraId="39D4E066" w14:textId="088F097E" w:rsidR="00B540EB" w:rsidRPr="007055D9" w:rsidRDefault="00B540EB" w:rsidP="004F2F09">
      <w:pPr>
        <w:pStyle w:val="berschrift5"/>
        <w:keepNext/>
      </w:pPr>
      <w:bookmarkStart w:id="1545" w:name="_Toc338939140"/>
      <w:bookmarkStart w:id="1546" w:name="_Toc338939137"/>
      <w:bookmarkStart w:id="1547" w:name="_Toc338938906"/>
      <w:bookmarkStart w:id="1548" w:name="_Toc338939103"/>
      <w:r w:rsidRPr="007055D9">
        <w:t xml:space="preserve">Attribute </w:t>
      </w:r>
      <w:r w:rsidR="00194316">
        <w:t>"</w:t>
      </w:r>
      <w:r w:rsidRPr="007055D9">
        <w:t>reference</w:t>
      </w:r>
      <w:bookmarkEnd w:id="154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49" w:author="m.kalaitzaki" w:date="2019-02-11T17:00:00Z"/>
          <w:lang w:val="en-US"/>
        </w:rPr>
      </w:pPr>
      <w:commentRangeStart w:id="1550"/>
      <w:commentRangeStart w:id="1551"/>
      <w:del w:id="1552" w:author="m.kalaitzaki" w:date="2019-02-11T17:00:00Z">
        <w:r w:rsidRPr="007055D9" w:rsidDel="00DA21CA">
          <w:lastRenderedPageBreak/>
          <w:delText xml:space="preserve">Section </w:delText>
        </w:r>
      </w:del>
      <w:del w:id="1553" w:author="nick" w:date="2019-11-24T12:20:00Z">
        <w:r w:rsidRPr="007055D9" w:rsidDel="00194316">
          <w:delText>“</w:delText>
        </w:r>
      </w:del>
      <w:del w:id="1554" w:author="m.kalaitzaki" w:date="2019-02-11T17:00:00Z">
        <w:r w:rsidRPr="007055D9" w:rsidDel="00DA21CA">
          <w:delText>Laser</w:delText>
        </w:r>
      </w:del>
      <w:del w:id="1555" w:author="nick" w:date="2019-11-24T12:20:00Z">
        <w:r w:rsidRPr="007055D9" w:rsidDel="00194316">
          <w:delText>”</w:delText>
        </w:r>
      </w:del>
    </w:p>
    <w:p w14:paraId="7FB5D31F" w14:textId="73B21F8A" w:rsidR="00456F63" w:rsidDel="00DA21CA" w:rsidRDefault="00456F63" w:rsidP="004F2F09">
      <w:pPr>
        <w:keepLines/>
        <w:jc w:val="both"/>
        <w:rPr>
          <w:del w:id="1556" w:author="m.kalaitzaki" w:date="2019-02-11T17:00:00Z"/>
        </w:rPr>
      </w:pPr>
      <w:del w:id="1557" w:author="m.kalaitzaki" w:date="2019-02-11T17:00:00Z">
        <w:r w:rsidRPr="007055D9" w:rsidDel="00DA21CA">
          <w:delText xml:space="preserve">The section </w:delText>
        </w:r>
      </w:del>
      <w:del w:id="1558" w:author="nick" w:date="2019-11-24T12:20:00Z">
        <w:r w:rsidRPr="007055D9" w:rsidDel="00194316">
          <w:delText>“</w:delText>
        </w:r>
      </w:del>
      <w:del w:id="1559" w:author="m.kalaitzaki" w:date="2019-02-11T17:00:00Z">
        <w:r w:rsidRPr="007055D9" w:rsidDel="00DA21CA">
          <w:delText>Laser</w:delText>
        </w:r>
      </w:del>
      <w:del w:id="1560" w:author="nick" w:date="2019-11-24T12:20:00Z">
        <w:r w:rsidRPr="007055D9" w:rsidDel="00194316">
          <w:delText>”</w:delText>
        </w:r>
      </w:del>
      <w:del w:id="156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50"/>
      <w:r w:rsidR="00DA21CA">
        <w:rPr>
          <w:rStyle w:val="Kommentarzeichen"/>
          <w:lang w:eastAsia="x-none"/>
        </w:rPr>
        <w:commentReference w:id="1550"/>
      </w:r>
      <w:commentRangeEnd w:id="1551"/>
      <w:r w:rsidR="00FD41F4">
        <w:rPr>
          <w:rStyle w:val="Kommentarzeichen"/>
          <w:lang w:eastAsia="x-none"/>
        </w:rPr>
        <w:commentReference w:id="1551"/>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562" w:name="_Toc3566491"/>
      <w:bookmarkStart w:id="1563" w:name="_Toc34650483"/>
      <w:bookmarkStart w:id="1564" w:name="_Toc338939148"/>
      <w:bookmarkStart w:id="1565" w:name="_Toc288196499"/>
      <w:bookmarkStart w:id="1566" w:name="_Toc288200801"/>
      <w:bookmarkEnd w:id="1546"/>
      <w:bookmarkEnd w:id="1547"/>
      <w:bookmarkEnd w:id="1548"/>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62"/>
      <w:r w:rsidR="00194316">
        <w:t>"</w:t>
      </w:r>
      <w:bookmarkEnd w:id="156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6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67" w:name="_Toc338939149"/>
      <w:r w:rsidRPr="007055D9">
        <w:lastRenderedPageBreak/>
        <w:t xml:space="preserve">Attribute </w:t>
      </w:r>
      <w:r w:rsidR="00194316">
        <w:t>"</w:t>
      </w:r>
      <w:proofErr w:type="spellStart"/>
      <w:r w:rsidRPr="007055D9">
        <w:t>penetration</w:t>
      </w:r>
      <w:bookmarkEnd w:id="1565"/>
      <w:bookmarkEnd w:id="1566"/>
      <w:bookmarkEnd w:id="156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650253"/>
      <w:bookmarkStart w:id="1575" w:name="_Toc288196464"/>
      <w:bookmarkEnd w:id="1568"/>
      <w:bookmarkEnd w:id="1569"/>
      <w:bookmarkEnd w:id="1570"/>
      <w:r w:rsidRPr="007055D9">
        <w:t xml:space="preserve">Butt </w:t>
      </w:r>
      <w:bookmarkEnd w:id="1571"/>
      <w:r w:rsidR="003663AA" w:rsidRPr="007055D9">
        <w:t>Joint</w:t>
      </w:r>
      <w:bookmarkEnd w:id="1572"/>
      <w:bookmarkEnd w:id="1573"/>
      <w:bookmarkEnd w:id="157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76" w:name="_Toc3557013"/>
      <w:bookmarkStart w:id="1577" w:name="_Toc34650254"/>
      <w:r w:rsidRPr="00654684">
        <w:rPr>
          <w:sz w:val="24"/>
        </w:rPr>
        <w:t xml:space="preserve">Sheet </w:t>
      </w:r>
      <w:r w:rsidR="00255787" w:rsidRPr="00654684">
        <w:rPr>
          <w:sz w:val="24"/>
        </w:rPr>
        <w:t>Parameters</w:t>
      </w:r>
      <w:bookmarkEnd w:id="1576"/>
      <w:bookmarkEnd w:id="157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78" w:name="_Toc3557127"/>
                              <w:bookmarkStart w:id="1579"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80" w:name="_Toc3557127"/>
                        <w:bookmarkStart w:id="1581"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80"/>
                        <w:bookmarkEnd w:id="158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82" w:name="_Toc3557014"/>
      <w:bookmarkStart w:id="1583"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84" w:name="_Toc3557128"/>
                              <w:bookmarkStart w:id="1585"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4"/>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86" w:name="_Toc3557128"/>
                        <w:bookmarkStart w:id="1587"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6"/>
                        <w:bookmarkEnd w:id="1587"/>
                      </w:p>
                    </w:txbxContent>
                  </v:textbox>
                </v:shape>
              </v:group>
            </w:pict>
          </mc:Fallback>
        </mc:AlternateContent>
      </w:r>
      <w:r w:rsidR="00B50468" w:rsidRPr="00654684">
        <w:rPr>
          <w:sz w:val="24"/>
        </w:rPr>
        <w:t>Weld Parameters</w:t>
      </w:r>
      <w:bookmarkEnd w:id="1582"/>
      <w:bookmarkEnd w:id="158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588" w:name="_Toc3566492"/>
      <w:bookmarkStart w:id="1589"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588"/>
      <w:bookmarkEnd w:id="158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90" w:name="_Toc338939151"/>
      <w:bookmarkStart w:id="1591" w:name="_Toc3557015"/>
      <w:bookmarkStart w:id="1592" w:name="_Toc34650256"/>
      <w:r w:rsidRPr="007055D9">
        <w:t>Attributes</w:t>
      </w:r>
      <w:bookmarkEnd w:id="1590"/>
      <w:bookmarkEnd w:id="1591"/>
      <w:bookmarkEnd w:id="1592"/>
    </w:p>
    <w:p w14:paraId="2F9463C1" w14:textId="2C2DBF78" w:rsidR="0006113C" w:rsidRPr="007055D9" w:rsidRDefault="00850045" w:rsidP="0006113C">
      <w:pPr>
        <w:pStyle w:val="berschrift5"/>
      </w:pPr>
      <w:bookmarkStart w:id="1593" w:name="_Toc338939153"/>
      <w:r w:rsidRPr="007055D9">
        <w:t xml:space="preserve">Attribute </w:t>
      </w:r>
      <w:r w:rsidR="00194316">
        <w:t>"</w:t>
      </w:r>
      <w:r w:rsidRPr="007055D9">
        <w:t>b</w:t>
      </w:r>
      <w:r w:rsidR="0006113C" w:rsidRPr="007055D9">
        <w:t>ase</w:t>
      </w:r>
      <w:bookmarkEnd w:id="159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94" w:name="_Toc338939154"/>
      <w:r w:rsidRPr="007055D9">
        <w:t xml:space="preserve">Attribute </w:t>
      </w:r>
      <w:r w:rsidR="00194316">
        <w:t>"</w:t>
      </w:r>
      <w:proofErr w:type="spellStart"/>
      <w:r w:rsidRPr="007055D9">
        <w:t>t</w:t>
      </w:r>
      <w:r w:rsidR="0006113C" w:rsidRPr="007055D9">
        <w:t>echnology</w:t>
      </w:r>
      <w:bookmarkEnd w:id="159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95" w:name="_Toc288196505"/>
      <w:bookmarkStart w:id="1596" w:name="_Toc288200807"/>
      <w:bookmarkStart w:id="1597" w:name="_Toc338939155"/>
      <w:bookmarkStart w:id="1598" w:name="_Toc3557016"/>
      <w:bookmarkStart w:id="1599" w:name="_Toc34650257"/>
      <w:r w:rsidRPr="007055D9">
        <w:t xml:space="preserve">Element </w:t>
      </w:r>
      <w:r w:rsidR="00194316">
        <w:t>"</w:t>
      </w:r>
      <w:proofErr w:type="spellStart"/>
      <w:r w:rsidRPr="007055D9">
        <w:t>weld_position</w:t>
      </w:r>
      <w:bookmarkEnd w:id="1595"/>
      <w:bookmarkEnd w:id="1596"/>
      <w:bookmarkEnd w:id="1597"/>
      <w:bookmarkEnd w:id="1598"/>
      <w:proofErr w:type="spellEnd"/>
      <w:r w:rsidR="00194316">
        <w:t>"</w:t>
      </w:r>
      <w:bookmarkEnd w:id="159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600" w:name="_Toc3566493"/>
      <w:bookmarkStart w:id="1601" w:name="_Toc34650485"/>
      <w:bookmarkStart w:id="1602" w:name="_Toc288196507"/>
      <w:bookmarkStart w:id="1603" w:name="_Toc288200809"/>
      <w:bookmarkStart w:id="1604"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00"/>
      <w:bookmarkEnd w:id="160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02"/>
      <w:bookmarkEnd w:id="1603"/>
      <w:bookmarkEnd w:id="160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05" w:name="_Toc338939158"/>
      <w:r w:rsidRPr="007055D9">
        <w:t xml:space="preserve">Attribute </w:t>
      </w:r>
      <w:r w:rsidR="00194316">
        <w:t>"</w:t>
      </w:r>
      <w:proofErr w:type="spellStart"/>
      <w:r w:rsidRPr="007055D9">
        <w:t>width</w:t>
      </w:r>
      <w:bookmarkEnd w:id="160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06" w:name="_Toc338939159"/>
      <w:r w:rsidRPr="007055D9">
        <w:t xml:space="preserve">Attribute </w:t>
      </w:r>
      <w:r w:rsidR="00194316">
        <w:t>"</w:t>
      </w:r>
      <w:proofErr w:type="spellStart"/>
      <w:r w:rsidRPr="007055D9">
        <w:t>filler</w:t>
      </w:r>
      <w:bookmarkEnd w:id="160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07" w:name="WeldDefinitionCornerWeld"/>
      <w:bookmarkStart w:id="1608" w:name="_Toc288200763"/>
      <w:bookmarkStart w:id="1609" w:name="_Toc338939107"/>
      <w:bookmarkEnd w:id="160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10" w:name="_Toc414263397"/>
      <w:bookmarkStart w:id="1611" w:name="_Toc3557017"/>
      <w:bookmarkStart w:id="1612" w:name="_Toc34650258"/>
      <w:bookmarkEnd w:id="1610"/>
      <w:r w:rsidRPr="007055D9">
        <w:t xml:space="preserve">Element </w:t>
      </w:r>
      <w:r w:rsidR="00194316">
        <w:t>"</w:t>
      </w:r>
      <w:proofErr w:type="spellStart"/>
      <w:r>
        <w:t>sheet_parameter</w:t>
      </w:r>
      <w:bookmarkEnd w:id="1611"/>
      <w:proofErr w:type="spellEnd"/>
      <w:r w:rsidR="00194316">
        <w:t>"</w:t>
      </w:r>
      <w:bookmarkEnd w:id="161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13" w:name="_Toc3566494"/>
      <w:bookmarkStart w:id="1614"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13"/>
      <w:bookmarkEnd w:id="161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15" w:name="_Toc3557018"/>
      <w:bookmarkStart w:id="1616" w:name="_Toc34650259"/>
      <w:r w:rsidRPr="007055D9">
        <w:lastRenderedPageBreak/>
        <w:t>Corner Weld</w:t>
      </w:r>
      <w:bookmarkEnd w:id="1608"/>
      <w:bookmarkEnd w:id="1609"/>
      <w:bookmarkEnd w:id="1615"/>
      <w:bookmarkEnd w:id="161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17" w:name="_Toc34650260"/>
      <w:bookmarkStart w:id="1618"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619" w:name="_Toc3557129"/>
                              <w:bookmarkStart w:id="1620"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19"/>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621" w:name="_Toc3557129"/>
                        <w:bookmarkStart w:id="1622"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21"/>
                        <w:bookmarkEnd w:id="1622"/>
                      </w:p>
                    </w:txbxContent>
                  </v:textbox>
                </v:shape>
              </v:group>
            </w:pict>
          </mc:Fallback>
        </mc:AlternateContent>
      </w:r>
      <w:r w:rsidR="00E36602">
        <w:t>Simple Corner Weld</w:t>
      </w:r>
      <w:bookmarkEnd w:id="1617"/>
    </w:p>
    <w:p w14:paraId="19EDE5F7" w14:textId="78748519" w:rsidR="008A6190" w:rsidRPr="007055D9" w:rsidRDefault="008A6190" w:rsidP="00E36602">
      <w:pPr>
        <w:pStyle w:val="berschrift5"/>
        <w:keepNext/>
      </w:pPr>
      <w:r w:rsidRPr="007055D9">
        <w:t>Sheet Parameters</w:t>
      </w:r>
      <w:bookmarkEnd w:id="161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23" w:name="_Toc3557020"/>
      <w:r w:rsidRPr="007055D9">
        <w:t>Weld Parameters</w:t>
      </w:r>
      <w:bookmarkEnd w:id="162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624" w:name="_Toc3557130"/>
                              <w:bookmarkStart w:id="1625"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626" w:name="_Toc3557130"/>
                        <w:bookmarkStart w:id="1627"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6"/>
                        <w:bookmarkEnd w:id="1627"/>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65pt;height:31.9pt" o:ole="">
            <v:imagedata r:id="rId150" o:title=""/>
          </v:shape>
          <o:OLEObject Type="Embed" ProgID="Equation.3" ShapeID="_x0000_i1027" DrawAspect="Content" ObjectID="_1645273469"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28" w:name="_Toc3566495"/>
      <w:bookmarkStart w:id="1629"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28"/>
      <w:bookmarkEnd w:id="162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30" w:name="_Toc34650261"/>
      <w:r>
        <w:lastRenderedPageBreak/>
        <w:t>Double Corner Weld</w:t>
      </w:r>
      <w:bookmarkEnd w:id="163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631"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632"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633"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3"/>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634"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65pt;height:31.9pt" o:ole="">
            <v:imagedata r:id="rId150" o:title=""/>
          </v:shape>
          <o:OLEObject Type="Embed" ProgID="Equation.3" ShapeID="_x0000_i1028" DrawAspect="Content" ObjectID="_1645273470"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35"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3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36" w:name="_Toc338939161"/>
      <w:bookmarkStart w:id="1637" w:name="_Toc3557021"/>
      <w:bookmarkStart w:id="1638" w:name="_Toc34650262"/>
      <w:r w:rsidRPr="007055D9">
        <w:lastRenderedPageBreak/>
        <w:t>Attributes</w:t>
      </w:r>
      <w:bookmarkEnd w:id="1636"/>
      <w:bookmarkEnd w:id="1637"/>
      <w:bookmarkEnd w:id="1638"/>
    </w:p>
    <w:p w14:paraId="22FDBBD1" w14:textId="5050C61D" w:rsidR="0006113C" w:rsidRPr="007055D9" w:rsidRDefault="00242481" w:rsidP="001759F7">
      <w:pPr>
        <w:pStyle w:val="berschrift5"/>
        <w:keepNext/>
      </w:pPr>
      <w:bookmarkStart w:id="1639" w:name="_Toc338939163"/>
      <w:r w:rsidRPr="007055D9">
        <w:t xml:space="preserve">Attribute </w:t>
      </w:r>
      <w:r w:rsidR="00194316">
        <w:t>"</w:t>
      </w:r>
      <w:r w:rsidRPr="007055D9">
        <w:t>b</w:t>
      </w:r>
      <w:r w:rsidR="0006113C" w:rsidRPr="007055D9">
        <w:t>ase</w:t>
      </w:r>
      <w:bookmarkEnd w:id="163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40" w:name="_Toc338939164"/>
      <w:r w:rsidRPr="007055D9">
        <w:t xml:space="preserve">Attribute </w:t>
      </w:r>
      <w:r w:rsidR="00194316">
        <w:t>"</w:t>
      </w:r>
      <w:proofErr w:type="spellStart"/>
      <w:r w:rsidRPr="007055D9">
        <w:t>t</w:t>
      </w:r>
      <w:r w:rsidR="0006113C" w:rsidRPr="007055D9">
        <w:t>echnology</w:t>
      </w:r>
      <w:bookmarkEnd w:id="164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41" w:name="_Toc338939165"/>
      <w:bookmarkStart w:id="1642" w:name="_Toc3557022"/>
      <w:bookmarkStart w:id="1643" w:name="_Toc34650263"/>
      <w:r w:rsidRPr="007055D9">
        <w:t xml:space="preserve">Element </w:t>
      </w:r>
      <w:r w:rsidR="00194316">
        <w:t>"</w:t>
      </w:r>
      <w:proofErr w:type="spellStart"/>
      <w:r w:rsidRPr="007055D9">
        <w:t>weld_position</w:t>
      </w:r>
      <w:bookmarkEnd w:id="1641"/>
      <w:bookmarkEnd w:id="1642"/>
      <w:proofErr w:type="spellEnd"/>
      <w:r w:rsidR="00194316">
        <w:t>"</w:t>
      </w:r>
      <w:bookmarkEnd w:id="1643"/>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44" w:name="_Toc3566496"/>
      <w:bookmarkStart w:id="1645" w:name="_Toc34650489"/>
      <w:bookmarkStart w:id="1646"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44"/>
      <w:bookmarkEnd w:id="164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4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47" w:name="_Toc338939168"/>
      <w:r w:rsidRPr="007055D9">
        <w:t xml:space="preserve">Attribute </w:t>
      </w:r>
      <w:r w:rsidR="00194316">
        <w:t>"</w:t>
      </w:r>
      <w:proofErr w:type="spellStart"/>
      <w:r w:rsidRPr="007055D9">
        <w:t>thickness</w:t>
      </w:r>
      <w:bookmarkEnd w:id="1647"/>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648" w:name="_Toc3566497"/>
      <w:bookmarkStart w:id="1649" w:name="_Toc34650490"/>
      <w:bookmarkStart w:id="1650"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48"/>
      <w:bookmarkEnd w:id="164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5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651" w:name="_Toc3566498"/>
      <w:bookmarkStart w:id="1652" w:name="_Toc34650491"/>
      <w:bookmarkStart w:id="1653"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51"/>
      <w:bookmarkEnd w:id="165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5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54" w:name="_Toc338939171"/>
      <w:r w:rsidRPr="007055D9">
        <w:t xml:space="preserve">Attribute </w:t>
      </w:r>
      <w:r w:rsidR="00194316">
        <w:t>"</w:t>
      </w:r>
      <w:proofErr w:type="spellStart"/>
      <w:r w:rsidRPr="007055D9">
        <w:t>penetration</w:t>
      </w:r>
      <w:bookmarkEnd w:id="165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55" w:name="_Toc338939173"/>
      <w:r w:rsidRPr="007055D9">
        <w:t xml:space="preserve">Attribute </w:t>
      </w:r>
      <w:r w:rsidR="00194316">
        <w:t>"</w:t>
      </w:r>
      <w:proofErr w:type="spellStart"/>
      <w:r w:rsidRPr="007055D9">
        <w:t>filler</w:t>
      </w:r>
      <w:bookmarkEnd w:id="165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56" w:name="WeldDefinitionEdgeWeld"/>
      <w:bookmarkStart w:id="1657" w:name="_Toc3557023"/>
      <w:bookmarkStart w:id="1658" w:name="_Toc34650264"/>
      <w:bookmarkStart w:id="1659" w:name="_Toc288200764"/>
      <w:bookmarkStart w:id="1660" w:name="_Toc338939108"/>
      <w:bookmarkEnd w:id="1656"/>
      <w:r w:rsidRPr="007055D9">
        <w:lastRenderedPageBreak/>
        <w:t xml:space="preserve">Element </w:t>
      </w:r>
      <w:r w:rsidR="00194316">
        <w:t>"</w:t>
      </w:r>
      <w:proofErr w:type="spellStart"/>
      <w:r>
        <w:t>sheet_parameter</w:t>
      </w:r>
      <w:bookmarkEnd w:id="1657"/>
      <w:proofErr w:type="spellEnd"/>
      <w:r w:rsidR="00194316">
        <w:t>"</w:t>
      </w:r>
      <w:bookmarkEnd w:id="165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661" w:name="_Toc3566499"/>
      <w:bookmarkStart w:id="1662"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61"/>
      <w:bookmarkEnd w:id="166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63" w:name="_Toc3557024"/>
      <w:bookmarkStart w:id="1664" w:name="_Toc34650265"/>
      <w:r w:rsidRPr="007055D9">
        <w:t>Edge Weld</w:t>
      </w:r>
      <w:bookmarkEnd w:id="1659"/>
      <w:bookmarkEnd w:id="1660"/>
      <w:bookmarkEnd w:id="1663"/>
      <w:bookmarkEnd w:id="166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65" w:name="_Toc3557025"/>
      <w:bookmarkStart w:id="1666"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65"/>
      <w:bookmarkEnd w:id="166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67" w:name="_Toc3557131"/>
                            <w:bookmarkStart w:id="1668"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69" w:name="_Toc3557131"/>
                      <w:bookmarkStart w:id="1670"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9"/>
                      <w:bookmarkEnd w:id="167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71" w:name="_Toc3557026"/>
      <w:bookmarkStart w:id="1672"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71"/>
      <w:bookmarkEnd w:id="167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73" w:name="_Toc3557132"/>
                            <w:bookmarkStart w:id="1674"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3"/>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75" w:name="_Toc3557132"/>
                      <w:bookmarkStart w:id="1676"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5"/>
                      <w:bookmarkEnd w:id="167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677" w:name="_Toc3566500"/>
      <w:bookmarkStart w:id="1678"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677"/>
      <w:bookmarkEnd w:id="167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79" w:name="_Toc338939175"/>
      <w:bookmarkStart w:id="1680" w:name="_Toc3557027"/>
      <w:bookmarkStart w:id="1681" w:name="_Toc34650268"/>
      <w:r w:rsidRPr="007055D9">
        <w:t>Attributes</w:t>
      </w:r>
      <w:bookmarkEnd w:id="1679"/>
      <w:bookmarkEnd w:id="1680"/>
      <w:bookmarkEnd w:id="1681"/>
    </w:p>
    <w:p w14:paraId="20DE2C66" w14:textId="1F84002A" w:rsidR="0006113C" w:rsidRPr="007055D9" w:rsidRDefault="001C1D65" w:rsidP="0033252C">
      <w:pPr>
        <w:pStyle w:val="berschrift5"/>
        <w:keepNext/>
      </w:pPr>
      <w:bookmarkStart w:id="1682" w:name="_Toc338939177"/>
      <w:r w:rsidRPr="007055D9">
        <w:t xml:space="preserve">Attribute </w:t>
      </w:r>
      <w:r w:rsidR="00194316">
        <w:t>"</w:t>
      </w:r>
      <w:r w:rsidRPr="007055D9">
        <w:t>b</w:t>
      </w:r>
      <w:r w:rsidR="0006113C" w:rsidRPr="007055D9">
        <w:t>ase</w:t>
      </w:r>
      <w:bookmarkEnd w:id="168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83" w:name="_Toc338939178"/>
      <w:r w:rsidRPr="007055D9">
        <w:t xml:space="preserve">Attribute </w:t>
      </w:r>
      <w:r w:rsidR="00194316">
        <w:t>"</w:t>
      </w:r>
      <w:proofErr w:type="spellStart"/>
      <w:r w:rsidRPr="007055D9">
        <w:t>t</w:t>
      </w:r>
      <w:r w:rsidR="0006113C" w:rsidRPr="007055D9">
        <w:t>echnology</w:t>
      </w:r>
      <w:bookmarkEnd w:id="168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84" w:name="_Toc338939179"/>
      <w:bookmarkStart w:id="1685" w:name="_Toc3557028"/>
      <w:bookmarkStart w:id="1686" w:name="_Toc34650269"/>
      <w:r w:rsidRPr="007055D9">
        <w:t xml:space="preserve">Element </w:t>
      </w:r>
      <w:r w:rsidR="00194316">
        <w:t>"</w:t>
      </w:r>
      <w:proofErr w:type="spellStart"/>
      <w:r w:rsidRPr="007055D9">
        <w:t>weld_position</w:t>
      </w:r>
      <w:bookmarkEnd w:id="1684"/>
      <w:bookmarkEnd w:id="1685"/>
      <w:proofErr w:type="spellEnd"/>
      <w:r w:rsidR="00194316">
        <w:t>"</w:t>
      </w:r>
      <w:bookmarkEnd w:id="168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687" w:name="_Toc3566501"/>
      <w:bookmarkStart w:id="1688" w:name="_Toc34650494"/>
      <w:bookmarkStart w:id="1689"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87"/>
      <w:bookmarkEnd w:id="168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8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90" w:name="_Toc338939182"/>
      <w:r w:rsidRPr="007055D9">
        <w:t xml:space="preserve">Attribute </w:t>
      </w:r>
      <w:r w:rsidR="00194316">
        <w:t>"</w:t>
      </w:r>
      <w:proofErr w:type="spellStart"/>
      <w:r w:rsidRPr="007055D9">
        <w:t>width</w:t>
      </w:r>
      <w:bookmarkEnd w:id="1690"/>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91" w:name="_Toc338939184"/>
      <w:r w:rsidRPr="007055D9">
        <w:t xml:space="preserve">Attribute </w:t>
      </w:r>
      <w:r w:rsidR="00194316">
        <w:t>"</w:t>
      </w:r>
      <w:proofErr w:type="spellStart"/>
      <w:r w:rsidRPr="007055D9">
        <w:t>filler</w:t>
      </w:r>
      <w:bookmarkEnd w:id="1691"/>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92" w:name="WeldDefinitionIWeld"/>
      <w:bookmarkStart w:id="1693" w:name="_Toc3557029"/>
      <w:bookmarkStart w:id="1694" w:name="_Toc34650270"/>
      <w:bookmarkStart w:id="1695" w:name="_Toc288200765"/>
      <w:bookmarkStart w:id="1696" w:name="_Toc338939109"/>
      <w:bookmarkEnd w:id="1692"/>
      <w:r w:rsidRPr="007055D9">
        <w:t xml:space="preserve">Element </w:t>
      </w:r>
      <w:r w:rsidR="00194316">
        <w:t>"</w:t>
      </w:r>
      <w:proofErr w:type="spellStart"/>
      <w:r>
        <w:t>sheet_parameter</w:t>
      </w:r>
      <w:bookmarkEnd w:id="1693"/>
      <w:proofErr w:type="spellEnd"/>
      <w:r w:rsidR="00194316">
        <w:t>"</w:t>
      </w:r>
      <w:bookmarkEnd w:id="169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697" w:name="_Toc3566502"/>
      <w:bookmarkStart w:id="1698"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97"/>
      <w:bookmarkEnd w:id="169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99" w:name="_Toc3557030"/>
      <w:bookmarkStart w:id="1700" w:name="_Toc34650271"/>
      <w:r w:rsidRPr="007055D9">
        <w:t>I-Weld</w:t>
      </w:r>
      <w:bookmarkEnd w:id="1695"/>
      <w:bookmarkEnd w:id="1696"/>
      <w:bookmarkEnd w:id="1699"/>
      <w:bookmarkEnd w:id="170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01" w:name="_Toc3557031"/>
      <w:bookmarkStart w:id="1702" w:name="_Toc34650272"/>
      <w:r w:rsidRPr="007055D9">
        <w:t>Sheet Parameters</w:t>
      </w:r>
      <w:bookmarkEnd w:id="1701"/>
      <w:bookmarkEnd w:id="170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03" w:name="_Toc3557032"/>
      <w:bookmarkStart w:id="1704" w:name="_Toc34650273"/>
      <w:r w:rsidRPr="007055D9">
        <w:lastRenderedPageBreak/>
        <w:t>Weld Parameters</w:t>
      </w:r>
      <w:bookmarkEnd w:id="1703"/>
      <w:bookmarkEnd w:id="170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705" w:name="_Toc3557133"/>
                                <w:bookmarkStart w:id="1706"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5"/>
                                <w:bookmarkEnd w:id="1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707" w:name="_Toc3557134"/>
                                <w:bookmarkStart w:id="1708"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709" w:name="_Toc3557133"/>
                          <w:bookmarkStart w:id="1710"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9"/>
                          <w:bookmarkEnd w:id="1710"/>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711" w:name="_Toc3557134"/>
                          <w:bookmarkStart w:id="1712"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11"/>
                          <w:bookmarkEnd w:id="171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13" w:name="_Toc3566503"/>
      <w:bookmarkStart w:id="1714"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13"/>
      <w:bookmarkEnd w:id="171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15" w:name="_Toc338939186"/>
      <w:bookmarkStart w:id="1716" w:name="_Toc3557033"/>
      <w:bookmarkStart w:id="1717" w:name="_Toc34650274"/>
      <w:r w:rsidRPr="007055D9">
        <w:t>Attributes</w:t>
      </w:r>
      <w:bookmarkEnd w:id="1715"/>
      <w:bookmarkEnd w:id="1716"/>
      <w:bookmarkEnd w:id="1717"/>
    </w:p>
    <w:p w14:paraId="7F7DD4CE" w14:textId="6A121F1A" w:rsidR="0006113C" w:rsidRPr="007055D9" w:rsidRDefault="009D7557" w:rsidP="00E67798">
      <w:pPr>
        <w:pStyle w:val="berschrift5"/>
        <w:keepNext/>
      </w:pPr>
      <w:bookmarkStart w:id="1718" w:name="_Toc338939188"/>
      <w:r w:rsidRPr="007055D9">
        <w:t xml:space="preserve">Attribute </w:t>
      </w:r>
      <w:r w:rsidR="00194316">
        <w:t>"</w:t>
      </w:r>
      <w:r w:rsidRPr="007055D9">
        <w:t>b</w:t>
      </w:r>
      <w:r w:rsidR="0006113C" w:rsidRPr="007055D9">
        <w:t>ase</w:t>
      </w:r>
      <w:bookmarkEnd w:id="171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19" w:name="_Toc338939189"/>
      <w:r w:rsidRPr="007055D9">
        <w:t xml:space="preserve">Attribute </w:t>
      </w:r>
      <w:r w:rsidR="00194316">
        <w:t>"</w:t>
      </w:r>
      <w:proofErr w:type="spellStart"/>
      <w:r w:rsidRPr="007055D9">
        <w:t>t</w:t>
      </w:r>
      <w:r w:rsidR="0006113C" w:rsidRPr="007055D9">
        <w:t>echnology</w:t>
      </w:r>
      <w:bookmarkEnd w:id="171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20" w:name="_Toc338939190"/>
      <w:bookmarkStart w:id="1721" w:name="_Toc3557034"/>
      <w:bookmarkStart w:id="1722" w:name="_Toc34650275"/>
      <w:r w:rsidRPr="007055D9">
        <w:t xml:space="preserve">Element </w:t>
      </w:r>
      <w:r w:rsidR="00194316">
        <w:t>"</w:t>
      </w:r>
      <w:proofErr w:type="spellStart"/>
      <w:r w:rsidRPr="007055D9">
        <w:t>weld_position</w:t>
      </w:r>
      <w:bookmarkEnd w:id="1720"/>
      <w:bookmarkEnd w:id="1721"/>
      <w:proofErr w:type="spellEnd"/>
      <w:r w:rsidR="00194316">
        <w:t>"</w:t>
      </w:r>
      <w:bookmarkEnd w:id="1722"/>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23" w:name="_Toc3566504"/>
      <w:bookmarkStart w:id="1724" w:name="_Toc34650497"/>
      <w:bookmarkStart w:id="1725"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23"/>
      <w:bookmarkEnd w:id="172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2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26" w:name="_Toc338939194"/>
      <w:r w:rsidRPr="007055D9">
        <w:t xml:space="preserve">Attribute </w:t>
      </w:r>
      <w:r w:rsidR="00194316">
        <w:t>"</w:t>
      </w:r>
      <w:proofErr w:type="spellStart"/>
      <w:r w:rsidRPr="007055D9">
        <w:t>filler</w:t>
      </w:r>
      <w:bookmarkEnd w:id="172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27" w:name="WeldDefinitionOverlapWeld"/>
      <w:bookmarkStart w:id="1728" w:name="_Toc3557035"/>
      <w:bookmarkStart w:id="1729" w:name="_Toc34650276"/>
      <w:bookmarkStart w:id="1730" w:name="_Toc288200766"/>
      <w:bookmarkStart w:id="1731" w:name="_Toc338939110"/>
      <w:bookmarkEnd w:id="1727"/>
      <w:r w:rsidRPr="007055D9">
        <w:t xml:space="preserve">Element </w:t>
      </w:r>
      <w:r w:rsidR="00194316">
        <w:t>"</w:t>
      </w:r>
      <w:proofErr w:type="spellStart"/>
      <w:r>
        <w:t>sheet_parameter</w:t>
      </w:r>
      <w:bookmarkEnd w:id="1728"/>
      <w:proofErr w:type="spellEnd"/>
      <w:r w:rsidR="00194316">
        <w:t>"</w:t>
      </w:r>
      <w:bookmarkEnd w:id="172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32" w:name="_Toc3566505"/>
      <w:bookmarkStart w:id="1733"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32"/>
      <w:bookmarkEnd w:id="173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34" w:name="_Toc3557036"/>
      <w:bookmarkStart w:id="1735" w:name="_Toc34650277"/>
      <w:r w:rsidRPr="007055D9">
        <w:lastRenderedPageBreak/>
        <w:t>Overlap Weld</w:t>
      </w:r>
      <w:bookmarkEnd w:id="1730"/>
      <w:bookmarkEnd w:id="1731"/>
      <w:bookmarkEnd w:id="1734"/>
      <w:bookmarkEnd w:id="173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6" w:name="_Toc3557037"/>
      <w:bookmarkStart w:id="1737" w:name="_Toc34650278"/>
      <w:r w:rsidRPr="007055D9">
        <w:t>Simple Overlap Weld</w:t>
      </w:r>
      <w:bookmarkEnd w:id="1736"/>
      <w:bookmarkEnd w:id="173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38" w:name="_Toc3557135"/>
                            <w:bookmarkStart w:id="1739"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8"/>
                            <w:bookmarkEnd w:id="1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40" w:name="_Toc3557135"/>
                      <w:bookmarkStart w:id="1741"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40"/>
                      <w:bookmarkEnd w:id="174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42" w:name="_Toc3557136"/>
                            <w:bookmarkStart w:id="1743"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44" w:name="_Toc3557136"/>
                      <w:bookmarkStart w:id="1745"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4"/>
                      <w:bookmarkEnd w:id="174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65" o:title=""/>
          </v:shape>
          <o:OLEObject Type="Embed" ProgID="Equation.3" ShapeID="_x0000_i1029" DrawAspect="Content" ObjectID="_1645273471"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46" w:name="_Toc3566506"/>
      <w:bookmarkStart w:id="1747"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46"/>
      <w:bookmarkEnd w:id="174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48" w:name="_Toc338939112"/>
      <w:bookmarkStart w:id="1749" w:name="_Toc3557038"/>
      <w:bookmarkStart w:id="1750" w:name="_Toc34650279"/>
      <w:r w:rsidRPr="007055D9">
        <w:t>Single Sided Double Overlap Weld</w:t>
      </w:r>
      <w:bookmarkEnd w:id="1748"/>
      <w:bookmarkEnd w:id="1749"/>
      <w:bookmarkEnd w:id="175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51" w:name="_Toc3557137"/>
                            <w:bookmarkStart w:id="1752"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53" w:name="_Toc3557137"/>
                      <w:bookmarkStart w:id="1754"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3"/>
                      <w:bookmarkEnd w:id="175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55" w:name="_Toc3557138"/>
                            <w:bookmarkStart w:id="1756"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57" w:name="_Toc3557138"/>
                      <w:bookmarkStart w:id="1758"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7"/>
                      <w:bookmarkEnd w:id="175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55pt;height:35.2pt" o:ole="">
            <v:imagedata r:id="rId150" o:title=""/>
          </v:shape>
          <o:OLEObject Type="Embed" ProgID="Equation.3" ShapeID="_x0000_i1030" DrawAspect="Content" ObjectID="_1645273472"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759" w:name="_Toc3566507"/>
      <w:bookmarkStart w:id="1760"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759"/>
      <w:bookmarkEnd w:id="176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1" w:name="_Toc338939113"/>
      <w:bookmarkStart w:id="1762" w:name="_Toc3557039"/>
      <w:bookmarkStart w:id="1763" w:name="_Toc34650280"/>
      <w:r w:rsidRPr="007055D9">
        <w:t>Double Sided Double Overlap Weld</w:t>
      </w:r>
      <w:bookmarkEnd w:id="1761"/>
      <w:bookmarkEnd w:id="1762"/>
      <w:bookmarkEnd w:id="176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64" w:name="_Toc3557139"/>
                            <w:bookmarkStart w:id="1765"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66" w:name="_Toc3557139"/>
                      <w:bookmarkStart w:id="1767"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6"/>
                      <w:bookmarkEnd w:id="176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68" w:name="_Toc3557140"/>
                            <w:bookmarkStart w:id="1769"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70" w:name="_Toc3557140"/>
                      <w:bookmarkStart w:id="1771"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70"/>
                      <w:bookmarkEnd w:id="177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55pt;height:35.2pt" o:ole="">
            <v:imagedata r:id="rId150" o:title=""/>
          </v:shape>
          <o:OLEObject Type="Embed" ProgID="Equation.3" ShapeID="_x0000_i1031" DrawAspect="Content" ObjectID="_1645273473"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772" w:name="_Toc3566508"/>
      <w:bookmarkStart w:id="1773"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proofErr w:type="gramStart"/>
      <w:r w:rsidRPr="007055D9">
        <w:t>Double Sided</w:t>
      </w:r>
      <w:proofErr w:type="gramEnd"/>
      <w:r w:rsidRPr="007055D9">
        <w:t xml:space="preserve"> Double Overlap Weld</w:t>
      </w:r>
      <w:bookmarkEnd w:id="1772"/>
      <w:bookmarkEnd w:id="177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74" w:name="_Toc338939196"/>
      <w:bookmarkStart w:id="1775" w:name="_Toc3557040"/>
      <w:bookmarkStart w:id="1776" w:name="_Toc34650281"/>
      <w:r w:rsidRPr="007055D9">
        <w:t>Attributes</w:t>
      </w:r>
      <w:bookmarkEnd w:id="1774"/>
      <w:bookmarkEnd w:id="1775"/>
      <w:bookmarkEnd w:id="1776"/>
    </w:p>
    <w:p w14:paraId="54EB1FE0" w14:textId="38DCBA66" w:rsidR="0006113C" w:rsidRPr="007055D9" w:rsidRDefault="00157A42" w:rsidP="00AB2606">
      <w:pPr>
        <w:pStyle w:val="berschrift5"/>
        <w:keepNext/>
      </w:pPr>
      <w:bookmarkStart w:id="1777" w:name="_Toc338939198"/>
      <w:r w:rsidRPr="007055D9">
        <w:t xml:space="preserve">Attribute </w:t>
      </w:r>
      <w:r w:rsidR="00194316">
        <w:t>"</w:t>
      </w:r>
      <w:r w:rsidRPr="007055D9">
        <w:t>b</w:t>
      </w:r>
      <w:r w:rsidR="0006113C" w:rsidRPr="007055D9">
        <w:t>ase</w:t>
      </w:r>
      <w:bookmarkEnd w:id="177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78" w:name="_Toc338939199"/>
      <w:r w:rsidRPr="007055D9">
        <w:t xml:space="preserve">Attribute </w:t>
      </w:r>
      <w:r w:rsidR="00194316">
        <w:t>"</w:t>
      </w:r>
      <w:proofErr w:type="spellStart"/>
      <w:r w:rsidRPr="007055D9">
        <w:t>t</w:t>
      </w:r>
      <w:r w:rsidR="0006113C" w:rsidRPr="007055D9">
        <w:t>echnology</w:t>
      </w:r>
      <w:bookmarkEnd w:id="177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79" w:name="_Toc338939200"/>
      <w:bookmarkStart w:id="1780" w:name="_Toc3557041"/>
      <w:bookmarkStart w:id="1781" w:name="_Toc34650282"/>
      <w:r w:rsidRPr="007055D9">
        <w:t xml:space="preserve">Element </w:t>
      </w:r>
      <w:r w:rsidR="00194316">
        <w:t>"</w:t>
      </w:r>
      <w:proofErr w:type="spellStart"/>
      <w:r w:rsidRPr="007055D9">
        <w:t>weld_position</w:t>
      </w:r>
      <w:bookmarkEnd w:id="1779"/>
      <w:bookmarkEnd w:id="1780"/>
      <w:proofErr w:type="spellEnd"/>
      <w:r w:rsidR="00194316">
        <w:t>"</w:t>
      </w:r>
      <w:bookmarkEnd w:id="178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782" w:name="_Toc3566509"/>
      <w:bookmarkStart w:id="1783" w:name="_Toc34650502"/>
      <w:bookmarkStart w:id="1784"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82"/>
      <w:bookmarkEnd w:id="178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8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85" w:name="_Toc338939204"/>
      <w:r w:rsidRPr="007055D9">
        <w:t xml:space="preserve">Attribute </w:t>
      </w:r>
      <w:r w:rsidR="00194316">
        <w:t>"</w:t>
      </w:r>
      <w:proofErr w:type="spellStart"/>
      <w:r w:rsidRPr="007055D9">
        <w:t>thickness</w:t>
      </w:r>
      <w:bookmarkEnd w:id="178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86" w:name="_Toc338939205"/>
      <w:r w:rsidRPr="007055D9">
        <w:t xml:space="preserve">Attribute </w:t>
      </w:r>
      <w:r w:rsidR="00194316">
        <w:t>"</w:t>
      </w:r>
      <w:r w:rsidRPr="007055D9">
        <w:t>angle</w:t>
      </w:r>
      <w:bookmarkEnd w:id="178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87" w:name="_Toc338939206"/>
      <w:r w:rsidRPr="007055D9">
        <w:t xml:space="preserve">Attribute </w:t>
      </w:r>
      <w:r w:rsidR="00194316">
        <w:t>"</w:t>
      </w:r>
      <w:proofErr w:type="spellStart"/>
      <w:r w:rsidRPr="007055D9">
        <w:t>shape</w:t>
      </w:r>
      <w:bookmarkEnd w:id="178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88" w:name="_Toc338939207"/>
      <w:r w:rsidRPr="007055D9">
        <w:t xml:space="preserve">Attribute </w:t>
      </w:r>
      <w:r w:rsidR="00194316">
        <w:t>"</w:t>
      </w:r>
      <w:proofErr w:type="spellStart"/>
      <w:r w:rsidRPr="007055D9">
        <w:t>penetration</w:t>
      </w:r>
      <w:bookmarkEnd w:id="178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89" w:name="_Toc338939209"/>
      <w:r w:rsidRPr="007055D9">
        <w:t xml:space="preserve">Attribute </w:t>
      </w:r>
      <w:r w:rsidR="00194316">
        <w:t>"</w:t>
      </w:r>
      <w:proofErr w:type="spellStart"/>
      <w:r w:rsidRPr="007055D9">
        <w:t>filler</w:t>
      </w:r>
      <w:bookmarkEnd w:id="178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90" w:name="WeldDefinitionYJoint"/>
      <w:bookmarkStart w:id="1791" w:name="_Toc3557042"/>
      <w:bookmarkStart w:id="1792" w:name="_Toc34650283"/>
      <w:bookmarkStart w:id="1793" w:name="_Toc288200767"/>
      <w:bookmarkStart w:id="1794" w:name="_Toc338939114"/>
      <w:bookmarkEnd w:id="1790"/>
      <w:r w:rsidRPr="007055D9">
        <w:t xml:space="preserve">Element </w:t>
      </w:r>
      <w:r w:rsidR="00194316">
        <w:t>"</w:t>
      </w:r>
      <w:proofErr w:type="spellStart"/>
      <w:r>
        <w:t>sheet_parameter</w:t>
      </w:r>
      <w:bookmarkEnd w:id="1791"/>
      <w:proofErr w:type="spellEnd"/>
      <w:r w:rsidR="00194316">
        <w:t>"</w:t>
      </w:r>
      <w:bookmarkEnd w:id="179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795" w:name="_Toc3566510"/>
      <w:bookmarkStart w:id="1796"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95"/>
      <w:bookmarkEnd w:id="179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97" w:name="_Toc3557043"/>
      <w:bookmarkStart w:id="1798" w:name="_Toc34650284"/>
      <w:r w:rsidRPr="007055D9">
        <w:t>Y-Joint</w:t>
      </w:r>
      <w:bookmarkEnd w:id="1793"/>
      <w:bookmarkEnd w:id="1794"/>
      <w:bookmarkEnd w:id="1797"/>
      <w:bookmarkEnd w:id="179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99" w:name="_Toc3557044"/>
      <w:bookmarkStart w:id="1800" w:name="_Toc34650285"/>
      <w:r w:rsidRPr="007055D9">
        <w:lastRenderedPageBreak/>
        <w:t>Sheet Parameters</w:t>
      </w:r>
      <w:bookmarkEnd w:id="1799"/>
      <w:bookmarkEnd w:id="180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01" w:name="_Toc3557045"/>
      <w:bookmarkStart w:id="1802" w:name="_Toc34650286"/>
      <w:r w:rsidRPr="007055D9">
        <w:t>Weld Parameters</w:t>
      </w:r>
      <w:bookmarkEnd w:id="1801"/>
      <w:bookmarkEnd w:id="1802"/>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803" w:name="_Ref7931629"/>
                                <w:bookmarkStart w:id="1804" w:name="_Toc3557141"/>
                                <w:bookmarkStart w:id="1805" w:name="_Toc34650385"/>
                                <w:r>
                                  <w:t xml:space="preserve">Figure </w:t>
                                </w:r>
                                <w:r>
                                  <w:fldChar w:fldCharType="begin"/>
                                </w:r>
                                <w:r>
                                  <w:instrText xml:space="preserve"> SEQ Figure \* ARABIC </w:instrText>
                                </w:r>
                                <w:r>
                                  <w:fldChar w:fldCharType="separate"/>
                                </w:r>
                                <w:r>
                                  <w:rPr>
                                    <w:noProof/>
                                  </w:rPr>
                                  <w:t>64</w:t>
                                </w:r>
                                <w:r>
                                  <w:fldChar w:fldCharType="end"/>
                                </w:r>
                                <w:bookmarkEnd w:id="1803"/>
                                <w:r>
                                  <w:t>: Y-Joint Sheet Layout</w:t>
                                </w:r>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806" w:name="_Toc3557142"/>
                                <w:bookmarkStart w:id="1807"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06"/>
                                <w:bookmarkEnd w:id="1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808" w:name="_Ref7931629"/>
                          <w:bookmarkStart w:id="1809" w:name="_Toc3557141"/>
                          <w:bookmarkStart w:id="1810" w:name="_Toc34650385"/>
                          <w:r>
                            <w:t xml:space="preserve">Figure </w:t>
                          </w:r>
                          <w:r>
                            <w:fldChar w:fldCharType="begin"/>
                          </w:r>
                          <w:r>
                            <w:instrText xml:space="preserve"> SEQ Figure \* ARABIC </w:instrText>
                          </w:r>
                          <w:r>
                            <w:fldChar w:fldCharType="separate"/>
                          </w:r>
                          <w:r>
                            <w:rPr>
                              <w:noProof/>
                            </w:rPr>
                            <w:t>64</w:t>
                          </w:r>
                          <w:r>
                            <w:fldChar w:fldCharType="end"/>
                          </w:r>
                          <w:bookmarkEnd w:id="1808"/>
                          <w:r>
                            <w:t>: Y-Joint Sheet Layout</w:t>
                          </w:r>
                          <w:bookmarkEnd w:id="1809"/>
                          <w:bookmarkEnd w:id="181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811" w:name="_Toc3557142"/>
                          <w:bookmarkStart w:id="1812"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11"/>
                          <w:bookmarkEnd w:id="181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pt;height:35.2pt" o:ole="">
            <v:imagedata r:id="rId150" o:title=""/>
          </v:shape>
          <o:OLEObject Type="Embed" ProgID="Equation.3" ShapeID="_x0000_i1032" DrawAspect="Content" ObjectID="_1645273474"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13" w:name="_Toc3566511"/>
      <w:bookmarkStart w:id="1814" w:name="_Toc34650504"/>
      <w:bookmarkStart w:id="1815"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13"/>
      <w:bookmarkEnd w:id="1814"/>
    </w:p>
    <w:p w14:paraId="398C8EB2" w14:textId="77777777" w:rsidR="0006113C" w:rsidRPr="007055D9" w:rsidRDefault="0006113C" w:rsidP="00F4558F">
      <w:pPr>
        <w:pStyle w:val="berschrift4"/>
        <w:tabs>
          <w:tab w:val="clear" w:pos="864"/>
          <w:tab w:val="num" w:pos="993"/>
        </w:tabs>
      </w:pPr>
      <w:bookmarkStart w:id="1816" w:name="_Toc3557046"/>
      <w:bookmarkStart w:id="1817" w:name="_Toc34650287"/>
      <w:r w:rsidRPr="007055D9">
        <w:t>Attributes</w:t>
      </w:r>
      <w:bookmarkEnd w:id="1815"/>
      <w:bookmarkEnd w:id="1816"/>
      <w:bookmarkEnd w:id="1817"/>
    </w:p>
    <w:p w14:paraId="604B195B" w14:textId="6B31D0AD" w:rsidR="0006113C" w:rsidRPr="007055D9" w:rsidRDefault="00D83FC9" w:rsidP="00C0357F">
      <w:pPr>
        <w:pStyle w:val="berschrift5"/>
        <w:keepNext/>
      </w:pPr>
      <w:bookmarkStart w:id="1818" w:name="_Toc338939213"/>
      <w:r w:rsidRPr="007055D9">
        <w:t xml:space="preserve">Attribute </w:t>
      </w:r>
      <w:r w:rsidR="00194316">
        <w:t>"</w:t>
      </w:r>
      <w:r w:rsidRPr="007055D9">
        <w:t>b</w:t>
      </w:r>
      <w:r w:rsidR="0006113C" w:rsidRPr="007055D9">
        <w:t>ase</w:t>
      </w:r>
      <w:bookmarkEnd w:id="181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19" w:name="_Toc338939214"/>
      <w:r w:rsidRPr="007055D9">
        <w:t xml:space="preserve">Attribute </w:t>
      </w:r>
      <w:r w:rsidR="00194316">
        <w:t>"</w:t>
      </w:r>
      <w:proofErr w:type="spellStart"/>
      <w:r w:rsidRPr="007055D9">
        <w:t>t</w:t>
      </w:r>
      <w:r w:rsidR="0006113C" w:rsidRPr="007055D9">
        <w:t>echnology</w:t>
      </w:r>
      <w:bookmarkEnd w:id="181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20" w:name="_Toc338939215"/>
      <w:bookmarkStart w:id="1821" w:name="_Toc3557047"/>
      <w:bookmarkStart w:id="1822" w:name="_Toc34650288"/>
      <w:r w:rsidRPr="007055D9">
        <w:t xml:space="preserve">Element </w:t>
      </w:r>
      <w:r w:rsidR="00194316">
        <w:t>"</w:t>
      </w:r>
      <w:proofErr w:type="spellStart"/>
      <w:r w:rsidRPr="007055D9">
        <w:t>weld_position</w:t>
      </w:r>
      <w:bookmarkEnd w:id="1820"/>
      <w:bookmarkEnd w:id="1821"/>
      <w:proofErr w:type="spellEnd"/>
      <w:r w:rsidR="00194316">
        <w:t>"</w:t>
      </w:r>
      <w:bookmarkEnd w:id="182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23" w:name="_Toc3566512"/>
      <w:bookmarkStart w:id="1824" w:name="_Toc34650505"/>
      <w:bookmarkStart w:id="1825"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23"/>
      <w:bookmarkEnd w:id="182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2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26" w:name="_Toc338939219"/>
      <w:r w:rsidRPr="007055D9">
        <w:t xml:space="preserve">Attribute </w:t>
      </w:r>
      <w:r w:rsidR="00194316">
        <w:t>"</w:t>
      </w:r>
      <w:proofErr w:type="spellStart"/>
      <w:r w:rsidRPr="007055D9">
        <w:t>thickness</w:t>
      </w:r>
      <w:bookmarkEnd w:id="1826"/>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27" w:name="_Toc3566513"/>
      <w:bookmarkStart w:id="1828" w:name="_Toc34650506"/>
      <w:bookmarkStart w:id="1829"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27"/>
      <w:bookmarkEnd w:id="182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2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30" w:name="_Toc338939221"/>
      <w:r w:rsidRPr="007055D9">
        <w:t xml:space="preserve">Attribute </w:t>
      </w:r>
      <w:r w:rsidR="00194316">
        <w:t>"</w:t>
      </w:r>
      <w:proofErr w:type="spellStart"/>
      <w:r w:rsidRPr="007055D9">
        <w:t>penetration</w:t>
      </w:r>
      <w:bookmarkEnd w:id="183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31" w:name="_Toc338939223"/>
      <w:r w:rsidRPr="007055D9">
        <w:t xml:space="preserve">Attribute </w:t>
      </w:r>
      <w:r w:rsidR="00194316">
        <w:t>"</w:t>
      </w:r>
      <w:proofErr w:type="spellStart"/>
      <w:r w:rsidRPr="007055D9">
        <w:t>shape</w:t>
      </w:r>
      <w:bookmarkEnd w:id="183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32" w:name="_Toc338939224"/>
      <w:r w:rsidRPr="007055D9">
        <w:t xml:space="preserve">Attribute </w:t>
      </w:r>
      <w:r w:rsidR="00194316">
        <w:t>"</w:t>
      </w:r>
      <w:proofErr w:type="spellStart"/>
      <w:r w:rsidRPr="007055D9">
        <w:t>filler</w:t>
      </w:r>
      <w:bookmarkEnd w:id="183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33" w:name="_Toc3557048"/>
      <w:bookmarkStart w:id="1834" w:name="_Toc34650289"/>
      <w:r w:rsidRPr="007055D9">
        <w:t xml:space="preserve">Element </w:t>
      </w:r>
      <w:r w:rsidR="00194316">
        <w:t>"</w:t>
      </w:r>
      <w:proofErr w:type="spellStart"/>
      <w:r>
        <w:t>sheet_parameter</w:t>
      </w:r>
      <w:bookmarkEnd w:id="1833"/>
      <w:proofErr w:type="spellEnd"/>
      <w:r w:rsidR="00194316">
        <w:t>"</w:t>
      </w:r>
      <w:bookmarkEnd w:id="1834"/>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35" w:name="_Toc3566514"/>
      <w:bookmarkStart w:id="1836"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35"/>
      <w:bookmarkEnd w:id="183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37" w:name="WeldDefinitionKJoint"/>
      <w:bookmarkStart w:id="1838" w:name="_Toc338939115"/>
      <w:bookmarkStart w:id="1839" w:name="_Toc3557049"/>
      <w:bookmarkStart w:id="1840" w:name="_Toc34650290"/>
      <w:bookmarkEnd w:id="1837"/>
      <w:r w:rsidRPr="007055D9">
        <w:t>K-Joint</w:t>
      </w:r>
      <w:bookmarkEnd w:id="1838"/>
      <w:bookmarkEnd w:id="1839"/>
      <w:bookmarkEnd w:id="184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41" w:name="_Toc3557050"/>
      <w:bookmarkStart w:id="1842" w:name="_Toc34650291"/>
      <w:r w:rsidRPr="007055D9">
        <w:t>Sheet Parameters</w:t>
      </w:r>
      <w:bookmarkEnd w:id="1841"/>
      <w:bookmarkEnd w:id="184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43" w:name="_Ref7932243"/>
                            <w:bookmarkStart w:id="1844" w:name="_Toc3557143"/>
                            <w:bookmarkStart w:id="1845" w:name="_Ref7932230"/>
                            <w:bookmarkStart w:id="1846" w:name="_Toc34650387"/>
                            <w:r>
                              <w:t xml:space="preserve">Figure </w:t>
                            </w:r>
                            <w:r>
                              <w:fldChar w:fldCharType="begin"/>
                            </w:r>
                            <w:r>
                              <w:instrText xml:space="preserve"> SEQ Figure \* ARABIC </w:instrText>
                            </w:r>
                            <w:r>
                              <w:fldChar w:fldCharType="separate"/>
                            </w:r>
                            <w:r>
                              <w:rPr>
                                <w:noProof/>
                              </w:rPr>
                              <w:t>66</w:t>
                            </w:r>
                            <w:r>
                              <w:fldChar w:fldCharType="end"/>
                            </w:r>
                            <w:bookmarkEnd w:id="1843"/>
                            <w:r>
                              <w:t>: K-Joint Sheet Layout</w:t>
                            </w:r>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47" w:name="_Ref7932243"/>
                      <w:bookmarkStart w:id="1848" w:name="_Toc3557143"/>
                      <w:bookmarkStart w:id="1849" w:name="_Ref7932230"/>
                      <w:bookmarkStart w:id="1850" w:name="_Toc34650387"/>
                      <w:r>
                        <w:t xml:space="preserve">Figure </w:t>
                      </w:r>
                      <w:r>
                        <w:fldChar w:fldCharType="begin"/>
                      </w:r>
                      <w:r>
                        <w:instrText xml:space="preserve"> SEQ Figure \* ARABIC </w:instrText>
                      </w:r>
                      <w:r>
                        <w:fldChar w:fldCharType="separate"/>
                      </w:r>
                      <w:r>
                        <w:rPr>
                          <w:noProof/>
                        </w:rPr>
                        <w:t>66</w:t>
                      </w:r>
                      <w:r>
                        <w:fldChar w:fldCharType="end"/>
                      </w:r>
                      <w:bookmarkEnd w:id="1847"/>
                      <w:r>
                        <w:t>: K-Joint Sheet Layout</w:t>
                      </w:r>
                      <w:bookmarkEnd w:id="1848"/>
                      <w:bookmarkEnd w:id="1849"/>
                      <w:bookmarkEnd w:id="185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51" w:name="_Toc3557051"/>
      <w:bookmarkStart w:id="1852" w:name="_Toc34650292"/>
      <w:r w:rsidRPr="007055D9">
        <w:t>Weld Parameters</w:t>
      </w:r>
      <w:bookmarkEnd w:id="1851"/>
      <w:bookmarkEnd w:id="1852"/>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53" w:name="_Toc3557144"/>
                            <w:bookmarkStart w:id="1854"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55" w:name="_Toc3557144"/>
                      <w:bookmarkStart w:id="1856"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5"/>
                      <w:bookmarkEnd w:id="1856"/>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pt;height:35.2pt" o:ole="">
            <v:imagedata r:id="rId150" o:title=""/>
          </v:shape>
          <o:OLEObject Type="Embed" ProgID="Equation.3" ShapeID="_x0000_i1033" DrawAspect="Content" ObjectID="_1645273475"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857" w:name="_Toc3566515"/>
      <w:bookmarkStart w:id="1858"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857"/>
      <w:bookmarkEnd w:id="185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859" w:name="_Toc338939226"/>
      <w:bookmarkStart w:id="1860" w:name="_Toc3557052"/>
      <w:bookmarkStart w:id="1861" w:name="_Toc34650293"/>
      <w:r w:rsidRPr="007055D9">
        <w:t>Attributes</w:t>
      </w:r>
      <w:bookmarkEnd w:id="1859"/>
      <w:bookmarkEnd w:id="1860"/>
      <w:bookmarkEnd w:id="1861"/>
    </w:p>
    <w:p w14:paraId="6CD2696C" w14:textId="0CB68550" w:rsidR="0006113C" w:rsidRPr="007055D9" w:rsidRDefault="008140DB" w:rsidP="003E1F0A">
      <w:pPr>
        <w:pStyle w:val="berschrift5"/>
        <w:keepNext/>
      </w:pPr>
      <w:bookmarkStart w:id="1862" w:name="_Toc338939228"/>
      <w:r w:rsidRPr="007055D9">
        <w:t xml:space="preserve">Attribute </w:t>
      </w:r>
      <w:r w:rsidR="00194316">
        <w:t>"</w:t>
      </w:r>
      <w:r w:rsidRPr="007055D9">
        <w:t>b</w:t>
      </w:r>
      <w:r w:rsidR="0006113C" w:rsidRPr="007055D9">
        <w:t>ase</w:t>
      </w:r>
      <w:bookmarkEnd w:id="186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63" w:name="_Toc338939229"/>
      <w:r w:rsidRPr="007055D9">
        <w:t xml:space="preserve">Attribute </w:t>
      </w:r>
      <w:r w:rsidR="00194316">
        <w:t>"</w:t>
      </w:r>
      <w:proofErr w:type="spellStart"/>
      <w:r w:rsidRPr="007055D9">
        <w:t>t</w:t>
      </w:r>
      <w:r w:rsidR="0006113C" w:rsidRPr="007055D9">
        <w:t>echnology</w:t>
      </w:r>
      <w:bookmarkEnd w:id="186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64" w:name="_Toc338939230"/>
      <w:bookmarkStart w:id="1865" w:name="_Toc3557053"/>
      <w:bookmarkStart w:id="1866" w:name="_Toc34650294"/>
      <w:r w:rsidRPr="007055D9">
        <w:t xml:space="preserve">Element </w:t>
      </w:r>
      <w:r w:rsidR="00194316">
        <w:t>"</w:t>
      </w:r>
      <w:proofErr w:type="spellStart"/>
      <w:r w:rsidRPr="007055D9">
        <w:t>weld_position</w:t>
      </w:r>
      <w:bookmarkEnd w:id="1864"/>
      <w:bookmarkEnd w:id="1865"/>
      <w:proofErr w:type="spellEnd"/>
      <w:r w:rsidR="00194316">
        <w:t>"</w:t>
      </w:r>
      <w:bookmarkEnd w:id="186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867" w:name="_Toc3566516"/>
      <w:bookmarkStart w:id="1868" w:name="_Toc34650509"/>
      <w:bookmarkStart w:id="1869" w:name="_Toc338939233"/>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67"/>
      <w:bookmarkEnd w:id="186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6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70" w:name="_Toc338939234"/>
      <w:r w:rsidRPr="007055D9">
        <w:t xml:space="preserve">Attribute </w:t>
      </w:r>
      <w:r w:rsidR="00194316">
        <w:t>"</w:t>
      </w:r>
      <w:proofErr w:type="spellStart"/>
      <w:r w:rsidRPr="007055D9">
        <w:t>thickness</w:t>
      </w:r>
      <w:bookmarkEnd w:id="187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871" w:name="_Toc3566517"/>
      <w:bookmarkStart w:id="1872" w:name="_Toc34650510"/>
      <w:bookmarkStart w:id="1873"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871"/>
      <w:bookmarkEnd w:id="187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7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74" w:name="_Toc338939236"/>
      <w:r w:rsidRPr="007055D9">
        <w:t xml:space="preserve">Attribute </w:t>
      </w:r>
      <w:r w:rsidR="00194316">
        <w:t>"</w:t>
      </w:r>
      <w:proofErr w:type="spellStart"/>
      <w:r w:rsidRPr="007055D9">
        <w:t>penetration</w:t>
      </w:r>
      <w:bookmarkEnd w:id="187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75" w:name="_Toc338939238"/>
      <w:r w:rsidRPr="007055D9">
        <w:t xml:space="preserve">Attribute </w:t>
      </w:r>
      <w:r w:rsidR="00194316">
        <w:t>"</w:t>
      </w:r>
      <w:proofErr w:type="spellStart"/>
      <w:r w:rsidRPr="007055D9">
        <w:t>shape</w:t>
      </w:r>
      <w:bookmarkEnd w:id="187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76" w:name="_Toc338939239"/>
      <w:r w:rsidRPr="007055D9">
        <w:t xml:space="preserve">Attribute </w:t>
      </w:r>
      <w:r w:rsidR="00194316">
        <w:t>"</w:t>
      </w:r>
      <w:proofErr w:type="spellStart"/>
      <w:r w:rsidRPr="007055D9">
        <w:t>filler</w:t>
      </w:r>
      <w:bookmarkEnd w:id="187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77" w:name="WeldDefinitionCrossJoint"/>
      <w:bookmarkStart w:id="1878" w:name="_Ref397588351"/>
      <w:bookmarkStart w:id="1879" w:name="_Toc3557054"/>
      <w:bookmarkStart w:id="1880" w:name="_Toc34650295"/>
      <w:bookmarkStart w:id="1881" w:name="_Toc338939116"/>
      <w:bookmarkEnd w:id="1877"/>
      <w:r w:rsidRPr="007055D9">
        <w:t xml:space="preserve">Element </w:t>
      </w:r>
      <w:r w:rsidR="00194316">
        <w:t>"</w:t>
      </w:r>
      <w:proofErr w:type="spellStart"/>
      <w:r>
        <w:t>sheet_parameter</w:t>
      </w:r>
      <w:bookmarkEnd w:id="1878"/>
      <w:bookmarkEnd w:id="1879"/>
      <w:proofErr w:type="spellEnd"/>
      <w:r w:rsidR="00194316">
        <w:t>"</w:t>
      </w:r>
      <w:bookmarkEnd w:id="188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882" w:name="_Toc3566518"/>
      <w:bookmarkStart w:id="1883"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82"/>
      <w:bookmarkEnd w:id="188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84" w:name="_Toc3557055"/>
      <w:bookmarkStart w:id="1885" w:name="_Toc34650296"/>
      <w:r>
        <w:lastRenderedPageBreak/>
        <w:t>Cruciform Joint</w:t>
      </w:r>
      <w:bookmarkEnd w:id="1881"/>
      <w:bookmarkEnd w:id="1884"/>
      <w:bookmarkEnd w:id="188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86" w:name="GenericSeamWeldWeldingTechnology"/>
      <w:bookmarkEnd w:id="1886"/>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87" w:name="_Toc3557056"/>
      <w:bookmarkStart w:id="1888"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87"/>
      <w:bookmarkEnd w:id="188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89" w:name="_Toc3557057"/>
      <w:bookmarkStart w:id="1890"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91" w:name="_Toc3557145"/>
                            <w:bookmarkStart w:id="1892"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93" w:name="_Toc3557145"/>
                      <w:bookmarkStart w:id="1894"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3"/>
                      <w:bookmarkEnd w:id="1894"/>
                    </w:p>
                  </w:txbxContent>
                </v:textbox>
              </v:shape>
            </w:pict>
          </mc:Fallback>
        </mc:AlternateContent>
      </w:r>
      <w:r w:rsidR="00255787" w:rsidRPr="007055D9">
        <w:t>Weld Parameters</w:t>
      </w:r>
      <w:bookmarkEnd w:id="1889"/>
      <w:bookmarkEnd w:id="1890"/>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95" w:name="_Toc3557146"/>
                            <w:bookmarkStart w:id="1896"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5"/>
                            <w:bookmarkEnd w:id="1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97" w:name="_Toc3557146"/>
                      <w:bookmarkStart w:id="1898"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7"/>
                      <w:bookmarkEnd w:id="189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pt;height:35.2pt" o:ole="">
            <v:imagedata r:id="rId150" o:title=""/>
          </v:shape>
          <o:OLEObject Type="Embed" ProgID="Equation.3" ShapeID="_x0000_i1034" DrawAspect="Content" ObjectID="_1645273476"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899" w:name="_Toc3566519"/>
      <w:bookmarkStart w:id="1900" w:name="_Toc34650512"/>
      <w:bookmarkStart w:id="1901" w:name="_Toc338939241"/>
      <w:bookmarkStart w:id="1902" w:name="_Toc288196482"/>
      <w:bookmarkStart w:id="1903" w:name="_Toc288200784"/>
      <w:bookmarkStart w:id="1904" w:name="_Toc338938909"/>
      <w:bookmarkStart w:id="1905" w:name="_Toc338939128"/>
      <w:bookmarkEnd w:id="1575"/>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899"/>
      <w:bookmarkEnd w:id="1900"/>
    </w:p>
    <w:p w14:paraId="114455A9" w14:textId="77777777" w:rsidR="0006113C" w:rsidRPr="007055D9" w:rsidRDefault="0006113C" w:rsidP="005E1694">
      <w:pPr>
        <w:pStyle w:val="berschrift4"/>
        <w:tabs>
          <w:tab w:val="clear" w:pos="864"/>
          <w:tab w:val="num" w:pos="993"/>
        </w:tabs>
      </w:pPr>
      <w:bookmarkStart w:id="1906" w:name="_Toc3557058"/>
      <w:bookmarkStart w:id="1907" w:name="_Toc34650299"/>
      <w:r w:rsidRPr="007055D9">
        <w:t>Attributes</w:t>
      </w:r>
      <w:bookmarkEnd w:id="1901"/>
      <w:bookmarkEnd w:id="1906"/>
      <w:bookmarkEnd w:id="1907"/>
    </w:p>
    <w:p w14:paraId="0596FA3B" w14:textId="4F2C2B8D" w:rsidR="0006113C" w:rsidRPr="007055D9" w:rsidRDefault="007D42C3" w:rsidP="003C4247">
      <w:pPr>
        <w:pStyle w:val="berschrift5"/>
        <w:keepNext/>
      </w:pPr>
      <w:bookmarkStart w:id="1908" w:name="_Toc338939243"/>
      <w:r w:rsidRPr="007055D9">
        <w:t xml:space="preserve">Attribute </w:t>
      </w:r>
      <w:r w:rsidR="00194316">
        <w:t>"</w:t>
      </w:r>
      <w:r w:rsidRPr="007055D9">
        <w:t>b</w:t>
      </w:r>
      <w:r w:rsidR="0006113C" w:rsidRPr="007055D9">
        <w:t>ase</w:t>
      </w:r>
      <w:bookmarkEnd w:id="190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09" w:name="_Toc338939244"/>
      <w:r w:rsidRPr="007055D9">
        <w:lastRenderedPageBreak/>
        <w:t xml:space="preserve">Attribute </w:t>
      </w:r>
      <w:r w:rsidR="00194316">
        <w:t>"</w:t>
      </w:r>
      <w:proofErr w:type="spellStart"/>
      <w:r w:rsidRPr="007055D9">
        <w:t>t</w:t>
      </w:r>
      <w:r w:rsidR="0006113C" w:rsidRPr="007055D9">
        <w:t>echnology</w:t>
      </w:r>
      <w:bookmarkEnd w:id="190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10" w:name="_Toc338939245"/>
      <w:bookmarkStart w:id="1911" w:name="_Toc3557059"/>
      <w:bookmarkStart w:id="1912" w:name="_Toc34650300"/>
      <w:r w:rsidRPr="007055D9">
        <w:t xml:space="preserve">Element </w:t>
      </w:r>
      <w:r w:rsidR="00194316">
        <w:t>"</w:t>
      </w:r>
      <w:proofErr w:type="spellStart"/>
      <w:r w:rsidRPr="007055D9">
        <w:t>weld_position</w:t>
      </w:r>
      <w:bookmarkEnd w:id="1910"/>
      <w:bookmarkEnd w:id="1911"/>
      <w:proofErr w:type="spellEnd"/>
      <w:r w:rsidR="00194316">
        <w:t>"</w:t>
      </w:r>
      <w:bookmarkEnd w:id="191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13" w:name="_Toc3566520"/>
      <w:bookmarkStart w:id="1914" w:name="_Toc34650513"/>
      <w:bookmarkStart w:id="1915"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13"/>
      <w:bookmarkEnd w:id="191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1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16" w:name="_Toc338939249"/>
      <w:r w:rsidRPr="007055D9">
        <w:lastRenderedPageBreak/>
        <w:t xml:space="preserve">Attribute </w:t>
      </w:r>
      <w:r w:rsidR="00194316">
        <w:t>"</w:t>
      </w:r>
      <w:proofErr w:type="spellStart"/>
      <w:r w:rsidRPr="007055D9">
        <w:t>thickness</w:t>
      </w:r>
      <w:bookmarkEnd w:id="191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17" w:name="_Toc3566521"/>
      <w:bookmarkStart w:id="1918" w:name="_Toc34650514"/>
      <w:bookmarkStart w:id="1919"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17"/>
      <w:bookmarkEnd w:id="191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1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20" w:name="_Toc338939251"/>
      <w:r w:rsidRPr="007055D9">
        <w:t xml:space="preserve">Attribute </w:t>
      </w:r>
      <w:r w:rsidR="00194316">
        <w:t>"</w:t>
      </w:r>
      <w:proofErr w:type="spellStart"/>
      <w:r w:rsidRPr="007055D9">
        <w:t>penetration</w:t>
      </w:r>
      <w:bookmarkEnd w:id="192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921" w:name="_Toc338939253"/>
      <w:r w:rsidRPr="007055D9">
        <w:t xml:space="preserve">Attribute </w:t>
      </w:r>
      <w:r w:rsidR="00194316">
        <w:t>"</w:t>
      </w:r>
      <w:proofErr w:type="spellStart"/>
      <w:r w:rsidRPr="007055D9">
        <w:t>shape</w:t>
      </w:r>
      <w:bookmarkEnd w:id="192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22" w:name="_Toc338939254"/>
      <w:r w:rsidRPr="007055D9">
        <w:t xml:space="preserve">Attribute </w:t>
      </w:r>
      <w:r w:rsidR="00194316">
        <w:t>"</w:t>
      </w:r>
      <w:proofErr w:type="spellStart"/>
      <w:r w:rsidRPr="007055D9">
        <w:t>filler</w:t>
      </w:r>
      <w:bookmarkEnd w:id="192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23" w:name="GenericSeamWeldWeld"/>
      <w:bookmarkStart w:id="1924" w:name="_Toc3557060"/>
      <w:bookmarkStart w:id="1925" w:name="_Toc34650301"/>
      <w:bookmarkStart w:id="1926" w:name="_Toc338938919"/>
      <w:bookmarkStart w:id="1927" w:name="_Toc338939255"/>
      <w:bookmarkStart w:id="1928" w:name="_Toc334183560"/>
      <w:bookmarkStart w:id="1929" w:name="_Toc288196537"/>
      <w:bookmarkStart w:id="1930" w:name="_Toc288200840"/>
      <w:bookmarkEnd w:id="1902"/>
      <w:bookmarkEnd w:id="1903"/>
      <w:bookmarkEnd w:id="1904"/>
      <w:bookmarkEnd w:id="1905"/>
      <w:bookmarkEnd w:id="1923"/>
      <w:r w:rsidRPr="007055D9">
        <w:t xml:space="preserve">Element </w:t>
      </w:r>
      <w:r w:rsidR="00194316">
        <w:t>"</w:t>
      </w:r>
      <w:proofErr w:type="spellStart"/>
      <w:r>
        <w:t>sheet_parameter</w:t>
      </w:r>
      <w:bookmarkEnd w:id="1924"/>
      <w:proofErr w:type="spellEnd"/>
      <w:r w:rsidR="00194316">
        <w:t>"</w:t>
      </w:r>
      <w:bookmarkEnd w:id="192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31" w:name="_Toc3566522"/>
      <w:bookmarkStart w:id="1932"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31"/>
      <w:bookmarkEnd w:id="193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33" w:name="_Toc413861928"/>
      <w:bookmarkStart w:id="1934" w:name="_Toc3557061"/>
      <w:bookmarkStart w:id="1935" w:name="_Toc34650302"/>
      <w:bookmarkStart w:id="1936" w:name="_Toc413359615"/>
      <w:bookmarkStart w:id="1937" w:name="_Toc338938920"/>
      <w:bookmarkStart w:id="1938" w:name="_Toc338939256"/>
      <w:bookmarkStart w:id="1939" w:name="_Toc391571769"/>
      <w:bookmarkEnd w:id="1926"/>
      <w:bookmarkEnd w:id="1927"/>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40" w:name="_Toc3557147"/>
                              <w:bookmarkStart w:id="1941"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40"/>
                              <w:bookmarkEnd w:id="1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42" w:name="_Toc3557147"/>
                        <w:bookmarkStart w:id="1943"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42"/>
                        <w:bookmarkEnd w:id="1943"/>
                      </w:p>
                    </w:txbxContent>
                  </v:textbox>
                </v:shape>
              </v:group>
            </w:pict>
          </mc:Fallback>
        </mc:AlternateContent>
      </w:r>
      <w:r w:rsidR="00504BAD" w:rsidRPr="00226A3F">
        <w:t>Flared Joint</w:t>
      </w:r>
      <w:bookmarkEnd w:id="1933"/>
      <w:bookmarkEnd w:id="1934"/>
      <w:bookmarkEnd w:id="1935"/>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44" w:name="_Toc3557148"/>
                              <w:bookmarkStart w:id="1945"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4"/>
                              <w:bookmarkEnd w:id="1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46" w:name="_Toc3557148"/>
                        <w:bookmarkStart w:id="1947"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6"/>
                        <w:bookmarkEnd w:id="194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1948" w:name="_Toc3566523"/>
      <w:bookmarkStart w:id="1949"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48"/>
      <w:bookmarkEnd w:id="194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50" w:name="_Toc3557062"/>
      <w:bookmarkStart w:id="1951" w:name="_Toc34650303"/>
      <w:r>
        <w:t>Attributes</w:t>
      </w:r>
      <w:bookmarkEnd w:id="1950"/>
      <w:bookmarkEnd w:id="195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52" w:name="_Toc3557063"/>
      <w:bookmarkStart w:id="1953" w:name="_Toc34650304"/>
      <w:r>
        <w:t xml:space="preserve">Element </w:t>
      </w:r>
      <w:r w:rsidR="00194316">
        <w:t>"</w:t>
      </w:r>
      <w:proofErr w:type="spellStart"/>
      <w:r>
        <w:t>weld_position</w:t>
      </w:r>
      <w:bookmarkEnd w:id="1952"/>
      <w:proofErr w:type="spellEnd"/>
      <w:r w:rsidR="00194316">
        <w:t>"</w:t>
      </w:r>
      <w:bookmarkEnd w:id="195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1954" w:name="_Toc3566524"/>
      <w:bookmarkStart w:id="1955"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54"/>
      <w:bookmarkEnd w:id="195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56" w:name="_Toc3557064"/>
      <w:bookmarkStart w:id="1957" w:name="_Toc34650305"/>
      <w:r>
        <w:t xml:space="preserve">Element </w:t>
      </w:r>
      <w:r w:rsidR="00194316">
        <w:t>"</w:t>
      </w:r>
      <w:proofErr w:type="spellStart"/>
      <w:r>
        <w:t>sheet_parameter</w:t>
      </w:r>
      <w:bookmarkEnd w:id="1956"/>
      <w:proofErr w:type="spellEnd"/>
      <w:r w:rsidR="00194316">
        <w:t>"</w:t>
      </w:r>
      <w:bookmarkEnd w:id="195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1958" w:name="_Toc3566525"/>
      <w:bookmarkStart w:id="1959"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58"/>
      <w:bookmarkEnd w:id="195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60" w:name="_Ref414345739"/>
      <w:bookmarkStart w:id="1961" w:name="_Ref414345749"/>
      <w:bookmarkStart w:id="1962" w:name="_Ref414345786"/>
      <w:bookmarkStart w:id="1963" w:name="_Ref414345798"/>
      <w:bookmarkStart w:id="1964" w:name="_Toc3557065"/>
      <w:bookmarkStart w:id="1965" w:name="_Toc34650306"/>
      <w:r w:rsidRPr="00226A3F">
        <w:t>Adhesive Lines</w:t>
      </w:r>
      <w:bookmarkEnd w:id="1936"/>
      <w:bookmarkEnd w:id="1960"/>
      <w:bookmarkEnd w:id="1961"/>
      <w:bookmarkEnd w:id="1962"/>
      <w:bookmarkEnd w:id="1963"/>
      <w:bookmarkEnd w:id="1964"/>
      <w:bookmarkEnd w:id="196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1966" w:name="_Toc3566526"/>
      <w:bookmarkStart w:id="1967"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1966"/>
      <w:bookmarkEnd w:id="196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1968" w:name="_Toc3566527"/>
      <w:bookmarkStart w:id="1969"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1968"/>
      <w:bookmarkEnd w:id="196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1970" w:name="_Toc3566528"/>
      <w:bookmarkStart w:id="1971"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70"/>
      <w:bookmarkEnd w:id="197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72" w:name="_Toc428279602"/>
      <w:bookmarkStart w:id="1973" w:name="_Toc428456348"/>
      <w:bookmarkStart w:id="1974" w:name="_Toc428537316"/>
      <w:bookmarkStart w:id="1975" w:name="_Toc428969638"/>
      <w:bookmarkStart w:id="1976" w:name="_Toc429053029"/>
      <w:bookmarkStart w:id="1977" w:name="_Toc413861930"/>
      <w:bookmarkStart w:id="1978" w:name="_Toc3557066"/>
      <w:bookmarkStart w:id="1979" w:name="_Toc34650307"/>
      <w:bookmarkStart w:id="1980" w:name="_Toc413359617"/>
      <w:bookmarkEnd w:id="1972"/>
      <w:bookmarkEnd w:id="1973"/>
      <w:bookmarkEnd w:id="1974"/>
      <w:bookmarkEnd w:id="1975"/>
      <w:bookmarkEnd w:id="1976"/>
      <w:r w:rsidRPr="00226A3F">
        <w:t>Hemming Flanges</w:t>
      </w:r>
      <w:bookmarkEnd w:id="1977"/>
      <w:bookmarkEnd w:id="1978"/>
      <w:bookmarkEnd w:id="1979"/>
    </w:p>
    <w:p w14:paraId="66448657" w14:textId="77777777" w:rsidR="000E64EA" w:rsidRDefault="000E64EA" w:rsidP="00327322">
      <w:pPr>
        <w:pStyle w:val="berschrift3"/>
      </w:pPr>
      <w:bookmarkStart w:id="1981" w:name="_Toc413861931"/>
      <w:bookmarkStart w:id="1982" w:name="_Toc3557067"/>
      <w:bookmarkStart w:id="1983" w:name="_Toc34650308"/>
      <w:r>
        <w:t>Introduction</w:t>
      </w:r>
      <w:bookmarkEnd w:id="1981"/>
      <w:bookmarkEnd w:id="1982"/>
      <w:bookmarkEnd w:id="198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1984" w:name="_Ref413858805"/>
      <w:bookmarkStart w:id="1985" w:name="_Toc413861952"/>
      <w:bookmarkStart w:id="1986" w:name="_Toc3557149"/>
      <w:bookmarkStart w:id="1987"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1984"/>
      <w:r>
        <w:t>: The Three Regions of a Hemming</w:t>
      </w:r>
      <w:bookmarkEnd w:id="1985"/>
      <w:bookmarkEnd w:id="1986"/>
      <w:bookmarkEnd w:id="198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1988" w:name="_Ref413850590"/>
      <w:bookmarkStart w:id="1989" w:name="_Toc413861953"/>
      <w:bookmarkStart w:id="1990" w:name="_Toc3557150"/>
      <w:bookmarkStart w:id="1991"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198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9"/>
      <w:bookmarkEnd w:id="1990"/>
      <w:bookmarkEnd w:id="199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1992" w:name="_Toc413861954"/>
      <w:bookmarkStart w:id="1993" w:name="_Toc3557151"/>
      <w:bookmarkStart w:id="1994"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1992"/>
      <w:bookmarkEnd w:id="1993"/>
      <w:bookmarkEnd w:id="199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1995" w:name="_Toc3557152"/>
      <w:bookmarkStart w:id="1996"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5"/>
      <w:bookmarkEnd w:id="199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7" w:name="_Toc413861932"/>
      <w:bookmarkStart w:id="1998" w:name="_Toc3557068"/>
      <w:bookmarkStart w:id="1999"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7"/>
      <w:bookmarkEnd w:id="1998"/>
      <w:bookmarkEnd w:id="199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2000" w:name="_Toc3566529"/>
      <w:bookmarkStart w:id="2001"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0"/>
      <w:bookmarkEnd w:id="200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02" w:name="_Toc3566530"/>
      <w:bookmarkStart w:id="2003"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2"/>
      <w:bookmarkEnd w:id="200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04" w:name="_Toc413861979"/>
      <w:bookmarkStart w:id="2005" w:name="_Toc3566531"/>
      <w:bookmarkStart w:id="2006"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04"/>
      <w:bookmarkEnd w:id="2005"/>
      <w:bookmarkEnd w:id="200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07" w:name="_Toc413861980"/>
      <w:bookmarkStart w:id="2008" w:name="_Toc3566532"/>
      <w:bookmarkStart w:id="2009"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07"/>
      <w:bookmarkEnd w:id="2008"/>
      <w:bookmarkEnd w:id="200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10" w:name="_Toc413861981"/>
      <w:bookmarkStart w:id="2011" w:name="_Toc3566533"/>
      <w:bookmarkStart w:id="2012"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10"/>
      <w:bookmarkEnd w:id="2011"/>
      <w:bookmarkEnd w:id="201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13" w:name="_Toc3566534"/>
      <w:bookmarkStart w:id="2014"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13"/>
      <w:bookmarkEnd w:id="2014"/>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15" w:name="_Toc428537321"/>
      <w:bookmarkStart w:id="2016" w:name="_Toc428969643"/>
      <w:bookmarkStart w:id="2017" w:name="_Toc429053034"/>
      <w:bookmarkStart w:id="2018" w:name="_Toc428537324"/>
      <w:bookmarkStart w:id="2019" w:name="_Toc428969646"/>
      <w:bookmarkStart w:id="2020" w:name="_Toc429053037"/>
      <w:bookmarkStart w:id="2021" w:name="_Toc428537325"/>
      <w:bookmarkStart w:id="2022" w:name="_Toc428969647"/>
      <w:bookmarkStart w:id="2023" w:name="_Toc429053038"/>
      <w:bookmarkStart w:id="2024" w:name="_Toc428537328"/>
      <w:bookmarkStart w:id="2025" w:name="_Toc428969650"/>
      <w:bookmarkStart w:id="2026" w:name="_Toc429053041"/>
      <w:bookmarkStart w:id="2027" w:name="_Toc428537330"/>
      <w:bookmarkStart w:id="2028" w:name="_Toc428969652"/>
      <w:bookmarkStart w:id="2029" w:name="_Toc429053043"/>
      <w:bookmarkStart w:id="2030" w:name="_Toc3557069"/>
      <w:bookmarkStart w:id="2031" w:name="_Toc34650310"/>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r w:rsidRPr="00226A3F">
        <w:t>Sequence Connections</w:t>
      </w:r>
      <w:bookmarkEnd w:id="1980"/>
      <w:bookmarkEnd w:id="2030"/>
      <w:bookmarkEnd w:id="203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32" w:name="_Toc413359638"/>
      <w:bookmarkStart w:id="2033" w:name="_Toc3557153"/>
      <w:bookmarkStart w:id="2034"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32"/>
      <w:bookmarkEnd w:id="2033"/>
      <w:bookmarkEnd w:id="203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35" w:name="_Toc413359639"/>
      <w:bookmarkStart w:id="2036" w:name="_Toc3557154"/>
      <w:bookmarkStart w:id="2037"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35"/>
      <w:r w:rsidR="00307532">
        <w:t xml:space="preserve"> and spacing</w:t>
      </w:r>
      <w:bookmarkEnd w:id="2036"/>
      <w:bookmarkEnd w:id="203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38" w:name="_Toc3557155"/>
      <w:bookmarkStart w:id="2039"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38"/>
      <w:bookmarkEnd w:id="203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40" w:name="_Toc3557156"/>
      <w:bookmarkStart w:id="2041"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40"/>
      <w:bookmarkEnd w:id="2041"/>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42" w:name="_Toc3566535"/>
      <w:bookmarkStart w:id="2043"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2"/>
      <w:bookmarkEnd w:id="204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44" w:name="_Toc3566536"/>
      <w:bookmarkStart w:id="2045"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44"/>
      <w:bookmarkEnd w:id="204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46" w:name="_Toc3566537"/>
      <w:bookmarkStart w:id="2047"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46"/>
      <w:bookmarkEnd w:id="204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48" w:name="_Toc413359618"/>
      <w:bookmarkStart w:id="2049" w:name="_Toc3557070"/>
      <w:bookmarkStart w:id="2050" w:name="_Toc34650311"/>
      <w:bookmarkStart w:id="2051" w:name="_Toc338938922"/>
      <w:bookmarkStart w:id="2052" w:name="_Toc338939258"/>
      <w:bookmarkEnd w:id="1937"/>
      <w:bookmarkEnd w:id="1938"/>
      <w:bookmarkEnd w:id="1939"/>
      <w:r w:rsidRPr="00226A3F">
        <w:lastRenderedPageBreak/>
        <w:t>2D connections</w:t>
      </w:r>
      <w:bookmarkEnd w:id="2048"/>
      <w:bookmarkEnd w:id="2049"/>
      <w:bookmarkEnd w:id="2050"/>
    </w:p>
    <w:p w14:paraId="20394566" w14:textId="77777777" w:rsidR="00042E3F" w:rsidRPr="00226A3F" w:rsidRDefault="00042E3F" w:rsidP="00042E3F">
      <w:pPr>
        <w:pStyle w:val="berschrift2"/>
      </w:pPr>
      <w:bookmarkStart w:id="2053" w:name="_Toc413359619"/>
      <w:bookmarkStart w:id="2054" w:name="_Toc3557071"/>
      <w:bookmarkStart w:id="2055" w:name="_Toc34650312"/>
      <w:r w:rsidRPr="00226A3F">
        <w:t>Generic Definitions</w:t>
      </w:r>
      <w:bookmarkEnd w:id="2053"/>
      <w:bookmarkEnd w:id="2054"/>
      <w:bookmarkEnd w:id="2055"/>
    </w:p>
    <w:p w14:paraId="50281300" w14:textId="77777777" w:rsidR="00042E3F" w:rsidRPr="00226A3F" w:rsidRDefault="00042E3F" w:rsidP="00327322">
      <w:pPr>
        <w:pStyle w:val="berschrift3"/>
      </w:pPr>
      <w:bookmarkStart w:id="2056" w:name="_Toc413359620"/>
      <w:bookmarkStart w:id="2057" w:name="_Toc3557072"/>
      <w:bookmarkStart w:id="2058" w:name="_Toc34650313"/>
      <w:r w:rsidRPr="00226A3F">
        <w:t>Identification</w:t>
      </w:r>
      <w:bookmarkEnd w:id="2056"/>
      <w:bookmarkEnd w:id="2057"/>
      <w:bookmarkEnd w:id="205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059" w:name="_Toc3566538"/>
      <w:bookmarkStart w:id="2060"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059"/>
      <w:bookmarkEnd w:id="206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61" w:name="_Toc413359621"/>
      <w:bookmarkStart w:id="2062" w:name="_Toc3557073"/>
      <w:bookmarkStart w:id="2063" w:name="_Toc34650314"/>
      <w:r w:rsidRPr="00226A3F">
        <w:t>Connection Face</w:t>
      </w:r>
      <w:bookmarkEnd w:id="2061"/>
      <w:bookmarkEnd w:id="2062"/>
      <w:bookmarkEnd w:id="206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064" w:name="_Toc3566539"/>
      <w:bookmarkStart w:id="2065"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64"/>
      <w:bookmarkEnd w:id="206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066" w:name="_Toc3566540"/>
      <w:bookmarkStart w:id="2067"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066"/>
      <w:bookmarkEnd w:id="206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068" w:name="_Toc3566541"/>
      <w:bookmarkStart w:id="2069"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68"/>
      <w:bookmarkEnd w:id="206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070" w:name="_Toc3566542"/>
      <w:bookmarkStart w:id="2071"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070"/>
      <w:bookmarkEnd w:id="207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72" w:name="_Toc413359622"/>
      <w:bookmarkStart w:id="2073" w:name="_Toc3557074"/>
      <w:bookmarkStart w:id="2074" w:name="_Toc34650315"/>
      <w:r w:rsidRPr="00226A3F">
        <w:t>Type Specification</w:t>
      </w:r>
      <w:bookmarkEnd w:id="2072"/>
      <w:bookmarkEnd w:id="2073"/>
      <w:bookmarkEnd w:id="207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075" w:name="_Toc3566543"/>
      <w:bookmarkStart w:id="2076"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075"/>
      <w:bookmarkEnd w:id="207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650316"/>
      <w:r w:rsidRPr="00226A3F">
        <w:lastRenderedPageBreak/>
        <w:t xml:space="preserve">Adhesive </w:t>
      </w:r>
      <w:r>
        <w:t>F</w:t>
      </w:r>
      <w:r w:rsidRPr="00226A3F">
        <w:t>aces</w:t>
      </w:r>
      <w:bookmarkEnd w:id="2077"/>
      <w:bookmarkEnd w:id="2078"/>
      <w:bookmarkEnd w:id="2079"/>
      <w:bookmarkEnd w:id="2080"/>
      <w:bookmarkEnd w:id="2081"/>
      <w:bookmarkEnd w:id="2082"/>
      <w:bookmarkEnd w:id="208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084" w:name="_Toc413359640"/>
      <w:bookmarkStart w:id="2085" w:name="_Toc3557157"/>
      <w:bookmarkStart w:id="2086"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084"/>
      <w:bookmarkEnd w:id="2085"/>
      <w:bookmarkEnd w:id="208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087" w:name="_Toc3566544"/>
      <w:bookmarkStart w:id="2088"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087"/>
      <w:bookmarkEnd w:id="208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089" w:name="_Toc3566545"/>
      <w:bookmarkStart w:id="2090"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089"/>
      <w:bookmarkEnd w:id="209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091" w:name="_Toc413359658"/>
      <w:bookmarkStart w:id="2092" w:name="_Toc3566546"/>
      <w:bookmarkStart w:id="2093"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91"/>
      <w:bookmarkEnd w:id="2092"/>
      <w:bookmarkEnd w:id="209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94" w:name="_Toc3557076"/>
      <w:bookmarkStart w:id="2095" w:name="_Toc34650317"/>
      <w:r w:rsidRPr="007055D9">
        <w:lastRenderedPageBreak/>
        <w:t>Future extensions</w:t>
      </w:r>
      <w:bookmarkEnd w:id="1928"/>
      <w:bookmarkEnd w:id="2051"/>
      <w:bookmarkEnd w:id="2052"/>
      <w:bookmarkEnd w:id="2094"/>
      <w:bookmarkEnd w:id="2095"/>
    </w:p>
    <w:p w14:paraId="73353AE4" w14:textId="77777777" w:rsidR="00C107D0" w:rsidRPr="00226A3F" w:rsidRDefault="00C107D0" w:rsidP="00235336">
      <w:pPr>
        <w:jc w:val="both"/>
      </w:pPr>
      <w:bookmarkStart w:id="2096" w:name="_Toc338938925"/>
      <w:bookmarkStart w:id="2097"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98" w:name="_Toc338938923"/>
      <w:bookmarkStart w:id="2099" w:name="_Toc338939259"/>
      <w:bookmarkStart w:id="2100" w:name="_Toc413359625"/>
      <w:bookmarkStart w:id="2101" w:name="_Toc3557077"/>
      <w:bookmarkStart w:id="2102" w:name="_Toc34650318"/>
      <w:r w:rsidRPr="00226A3F">
        <w:t>Additional parameters for spot and seam welds</w:t>
      </w:r>
      <w:bookmarkEnd w:id="2098"/>
      <w:bookmarkEnd w:id="2099"/>
      <w:bookmarkEnd w:id="2100"/>
      <w:bookmarkEnd w:id="2101"/>
      <w:bookmarkEnd w:id="210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03" w:name="_Ref338846673"/>
      <w:bookmarkStart w:id="2104" w:name="_Toc338938924"/>
      <w:bookmarkStart w:id="2105" w:name="_Toc338939260"/>
      <w:bookmarkStart w:id="2106" w:name="_Toc413359626"/>
      <w:bookmarkStart w:id="2107" w:name="_Toc3557078"/>
      <w:bookmarkStart w:id="2108" w:name="_Toc34650319"/>
      <w:r w:rsidRPr="00226A3F">
        <w:t>Other relevant and new joint types</w:t>
      </w:r>
      <w:bookmarkEnd w:id="2103"/>
      <w:bookmarkEnd w:id="2104"/>
      <w:bookmarkEnd w:id="2105"/>
      <w:bookmarkEnd w:id="2106"/>
      <w:bookmarkEnd w:id="2107"/>
      <w:bookmarkEnd w:id="210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09" w:name="_Toc3557079"/>
      <w:bookmarkStart w:id="2110" w:name="_Toc34650320"/>
      <w:r w:rsidRPr="009F23CF">
        <w:lastRenderedPageBreak/>
        <w:t>Disclaimer</w:t>
      </w:r>
      <w:bookmarkEnd w:id="2109"/>
      <w:bookmarkEnd w:id="211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11" w:name="_Toc3557080"/>
      <w:bookmarkStart w:id="2112" w:name="_Toc34650321"/>
      <w:r w:rsidRPr="007055D9">
        <w:lastRenderedPageBreak/>
        <w:t>References</w:t>
      </w:r>
      <w:bookmarkEnd w:id="1929"/>
      <w:bookmarkEnd w:id="1930"/>
      <w:bookmarkEnd w:id="2096"/>
      <w:bookmarkEnd w:id="2097"/>
      <w:bookmarkEnd w:id="2111"/>
      <w:bookmarkEnd w:id="2112"/>
    </w:p>
    <w:p w14:paraId="70EC254B" w14:textId="77777777" w:rsidR="00C107D0" w:rsidRPr="00226A3F" w:rsidRDefault="00255787" w:rsidP="00C107D0">
      <w:pPr>
        <w:pStyle w:val="Literaturverzeichnis"/>
        <w:rPr>
          <w:kern w:val="22"/>
        </w:rPr>
      </w:pPr>
      <w:bookmarkStart w:id="2113" w:name="ReferenceHuf2001"/>
      <w:r w:rsidRPr="007055D9">
        <w:t>[</w:t>
      </w:r>
      <w:r w:rsidR="007A7FDF" w:rsidRPr="007055D9">
        <w:t>1</w:t>
      </w:r>
      <w:r w:rsidRPr="007055D9">
        <w:t>]</w:t>
      </w:r>
      <w:bookmarkEnd w:id="211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14" w:name="ReferenceZha2005"/>
      <w:r w:rsidRPr="00226A3F">
        <w:rPr>
          <w:kern w:val="22"/>
        </w:rPr>
        <w:t>[2]</w:t>
      </w:r>
      <w:bookmarkEnd w:id="211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15" w:name="ReferenceGai2006"/>
      <w:r w:rsidRPr="00226A3F">
        <w:rPr>
          <w:kern w:val="22"/>
        </w:rPr>
        <w:t>[3]</w:t>
      </w:r>
      <w:bookmarkEnd w:id="211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16" w:name="ReferenceBet2008"/>
      <w:r w:rsidRPr="00226A3F">
        <w:rPr>
          <w:kern w:val="22"/>
        </w:rPr>
        <w:t>[4]</w:t>
      </w:r>
      <w:bookmarkEnd w:id="211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17" w:name="ReferenceMik20061"/>
      <w:r w:rsidRPr="00226A3F">
        <w:rPr>
          <w:kern w:val="22"/>
        </w:rPr>
        <w:t>[5]</w:t>
      </w:r>
      <w:bookmarkEnd w:id="211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18" w:name="CiteFATXML"/>
      <w:r w:rsidRPr="008A051D">
        <w:rPr>
          <w:lang w:val="de-DE"/>
        </w:rPr>
        <w:t>[</w:t>
      </w:r>
      <w:r w:rsidR="00AF1592">
        <w:rPr>
          <w:lang w:val="de-DE"/>
        </w:rPr>
        <w:t>7</w:t>
      </w:r>
      <w:r w:rsidRPr="008A051D">
        <w:rPr>
          <w:lang w:val="de-DE"/>
        </w:rPr>
        <w:t>]</w:t>
      </w:r>
      <w:bookmarkEnd w:id="211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2"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3"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w:t>
      </w:r>
      <w:proofErr w:type="gramStart"/>
      <w:r>
        <w:t>at the moment</w:t>
      </w:r>
      <w:proofErr w:type="gramEnd"/>
      <w:r>
        <w:t xml:space="preserve"> is </w:t>
      </w:r>
      <w:r w:rsidRPr="00662243">
        <w:rPr>
          <w:i/>
        </w:rPr>
        <w:t xml:space="preserve">(re-)import of χMCF to a </w:t>
      </w:r>
      <w:r w:rsidRPr="00662243">
        <w:rPr>
          <w:b/>
          <w:i/>
        </w:rPr>
        <w:t>preprocessor</w:t>
      </w:r>
      <w:r>
        <w:t xml:space="preserve">. Then, inconsistent / contradictory property keys need to cause an error. </w:t>
      </w:r>
    </w:p>
  </w:comment>
  <w:comment w:id="285"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292" w:author="Dr. Carsten Franke" w:date="2020-03-09T13:00:00Z" w:initials="CF">
    <w:p w14:paraId="15E8EA01" w14:textId="55797BC2" w:rsidR="00373319" w:rsidRDefault="00373319">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644"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43" w:author="Dr. Carsten Franke" w:date="2020-02-08T21:08:00Z" w:initials="CF">
    <w:p w14:paraId="12973899" w14:textId="1B336903" w:rsidR="00F43342" w:rsidRDefault="00F43342">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F43342" w:rsidRDefault="00F43342">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6"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25"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37"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306"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416" w:author="Dr. Carsten Franke" w:date="2020-03-09T15:36:00Z" w:initials="CF">
    <w:p w14:paraId="6C6C29F3" w14:textId="413B3AFA" w:rsidR="00D53FC3" w:rsidRDefault="00D53FC3">
      <w:pPr>
        <w:pStyle w:val="Kommentartext"/>
      </w:pPr>
      <w:r>
        <w:rPr>
          <w:rStyle w:val="Kommentarzeichen"/>
        </w:rPr>
        <w:annotationRef/>
      </w:r>
      <w:r>
        <w:t>No! According to sec. 5.1.3, it is just “N”!</w:t>
      </w:r>
    </w:p>
  </w:comment>
  <w:comment w:id="1550"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 xml:space="preserve">Should we erase this </w:t>
      </w:r>
      <w:proofErr w:type="gramStart"/>
      <w:r>
        <w:t>altogether ?</w:t>
      </w:r>
      <w:proofErr w:type="gramEnd"/>
    </w:p>
  </w:comment>
  <w:comment w:id="1551"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15E8EA01"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15E8EA01" w16cid:durableId="2210BC55"/>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E13DC" w14:textId="77777777" w:rsidR="004343F7" w:rsidRDefault="004343F7">
      <w:r>
        <w:separator/>
      </w:r>
    </w:p>
  </w:endnote>
  <w:endnote w:type="continuationSeparator" w:id="0">
    <w:p w14:paraId="72D5E1AE" w14:textId="77777777" w:rsidR="004343F7" w:rsidRDefault="004343F7">
      <w:r>
        <w:continuationSeparator/>
      </w:r>
    </w:p>
  </w:endnote>
  <w:endnote w:type="continuationNotice" w:id="1">
    <w:p w14:paraId="34EEE70C" w14:textId="77777777" w:rsidR="004343F7" w:rsidRDefault="004343F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C547D24"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907499">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FBD63" w14:textId="77777777" w:rsidR="004343F7" w:rsidRDefault="004343F7">
      <w:r>
        <w:separator/>
      </w:r>
    </w:p>
  </w:footnote>
  <w:footnote w:type="continuationSeparator" w:id="0">
    <w:p w14:paraId="3DDA8F9F" w14:textId="77777777" w:rsidR="004343F7" w:rsidRDefault="004343F7">
      <w:r>
        <w:continuationSeparator/>
      </w:r>
    </w:p>
  </w:footnote>
  <w:footnote w:type="continuationNotice" w:id="1">
    <w:p w14:paraId="05B9AC7A" w14:textId="77777777" w:rsidR="004343F7" w:rsidRDefault="004343F7">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3" w:author="nick" w:date="2020-02-08T20:50:00Z">
        <w:r>
          <w:rPr>
            <w:rStyle w:val="Funotenzeichen"/>
          </w:rPr>
          <w:footnoteRef/>
        </w:r>
        <w:r>
          <w:t xml:space="preserve"> </w:t>
        </w:r>
      </w:ins>
      <w:ins w:id="204"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5" w:author="nick" w:date="2020-02-08T20:50:00Z">
        <w:r w:rsidRPr="000D7775">
          <w:rPr>
            <w:rFonts w:ascii="Courier New" w:hAnsi="Courier New"/>
            <w:sz w:val="16"/>
            <w:szCs w:val="24"/>
            <w:lang w:eastAsia="de-DE"/>
          </w:rPr>
          <w:t>pname</w:t>
        </w:r>
        <w:proofErr w:type="spellEnd"/>
        <w:r>
          <w:t xml:space="preserve"> </w:t>
        </w:r>
      </w:ins>
      <w:ins w:id="206" w:author="nick" w:date="2020-02-08T20:54:00Z">
        <w:r>
          <w:t>shall</w:t>
        </w:r>
      </w:ins>
      <w:ins w:id="207" w:author="nick" w:date="2020-02-08T20:53:00Z">
        <w:r>
          <w:t xml:space="preserve"> be used</w:t>
        </w:r>
      </w:ins>
      <w:ins w:id="208" w:author="nick" w:date="2020-02-08T20:54:00Z">
        <w:r>
          <w:t>, not both</w:t>
        </w:r>
      </w:ins>
      <w:ins w:id="209" w:author="nick" w:date="2020-02-08T20:57:00Z">
        <w:r>
          <w:t xml:space="preserve">. </w:t>
        </w:r>
      </w:ins>
      <w:ins w:id="210" w:author="nick" w:date="2020-02-08T20:58:00Z">
        <w:r>
          <w:t xml:space="preserve">Although most solvers use numbers, </w:t>
        </w:r>
      </w:ins>
      <w:ins w:id="211" w:author="nick" w:date="2020-02-08T20:55:00Z">
        <w:r>
          <w:t xml:space="preserve">Abaqus </w:t>
        </w:r>
      </w:ins>
      <w:ins w:id="212" w:author="nick" w:date="2020-02-08T20:57:00Z">
        <w:r>
          <w:t xml:space="preserve">uses names as </w:t>
        </w:r>
      </w:ins>
      <w:ins w:id="213" w:author="nick" w:date="2020-02-08T20:55:00Z">
        <w:r>
          <w:t>identifi</w:t>
        </w:r>
      </w:ins>
      <w:ins w:id="214"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36EFA-9922-4040-8AE7-8FB1A748C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40935</Words>
  <Characters>257894</Characters>
  <Application>Microsoft Office Word</Application>
  <DocSecurity>0</DocSecurity>
  <Lines>2149</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298233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137</cp:revision>
  <cp:lastPrinted>2015-03-23T01:59:00Z</cp:lastPrinted>
  <dcterms:created xsi:type="dcterms:W3CDTF">2019-05-16T08:07:00Z</dcterms:created>
  <dcterms:modified xsi:type="dcterms:W3CDTF">2020-03-09T14:36:00Z</dcterms:modified>
</cp:coreProperties>
</file>