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13DDE"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5963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2600013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20-03-10T15:12:00Z">
        <w:r w:rsidR="004D6FA4">
          <w:rPr>
            <w:noProof/>
          </w:rPr>
          <w:t>March 10, 2020</w:t>
        </w:r>
      </w:ins>
      <w:del w:id="2" w:author="Dr. Carsten Franke" w:date="2020-03-10T15:12:00Z">
        <w:r w:rsidR="00BD4394" w:rsidDel="004D6FA4">
          <w:rPr>
            <w:noProof/>
          </w:rPr>
          <w:delText>March 9,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009B462B" w:rsidRPr="00962D6D">
          <w:rPr>
            <w:rStyle w:val="Hyperlink"/>
            <w:noProof/>
          </w:rPr>
          <w:t>1.1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Motivation</w:t>
        </w:r>
        <w:r w:rsidR="009B462B">
          <w:rPr>
            <w:noProof/>
            <w:webHidden/>
          </w:rPr>
          <w:tab/>
        </w:r>
        <w:r w:rsidR="009B462B">
          <w:rPr>
            <w:noProof/>
            <w:webHidden/>
          </w:rPr>
          <w:fldChar w:fldCharType="begin"/>
        </w:r>
        <w:r w:rsidR="009B462B">
          <w:rPr>
            <w:noProof/>
            <w:webHidden/>
          </w:rPr>
          <w:instrText xml:space="preserve"> PAGEREF _Toc34650162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77427A93" w14:textId="0BA9C3D0"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009B462B" w:rsidRPr="00962D6D">
          <w:rPr>
            <w:rStyle w:val="Hyperlink"/>
            <w:noProof/>
          </w:rPr>
          <w:t>1.2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MCF at Ford</w:t>
        </w:r>
        <w:r w:rsidR="009B462B">
          <w:rPr>
            <w:noProof/>
            <w:webHidden/>
          </w:rPr>
          <w:tab/>
        </w:r>
        <w:r w:rsidR="009B462B">
          <w:rPr>
            <w:noProof/>
            <w:webHidden/>
          </w:rPr>
          <w:fldChar w:fldCharType="begin"/>
        </w:r>
        <w:r w:rsidR="009B462B">
          <w:rPr>
            <w:noProof/>
            <w:webHidden/>
          </w:rPr>
          <w:instrText xml:space="preserve"> PAGEREF _Toc34650163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4C654526" w14:textId="3DBD74BC"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009B462B" w:rsidRPr="00962D6D">
          <w:rPr>
            <w:rStyle w:val="Hyperlink"/>
            <w:noProof/>
          </w:rPr>
          <w:t>1.3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From MCF to χMCF - The Scope of the Document</w:t>
        </w:r>
        <w:r w:rsidR="009B462B">
          <w:rPr>
            <w:noProof/>
            <w:webHidden/>
          </w:rPr>
          <w:tab/>
        </w:r>
        <w:r w:rsidR="009B462B">
          <w:rPr>
            <w:noProof/>
            <w:webHidden/>
          </w:rPr>
          <w:fldChar w:fldCharType="begin"/>
        </w:r>
        <w:r w:rsidR="009B462B">
          <w:rPr>
            <w:noProof/>
            <w:webHidden/>
          </w:rPr>
          <w:instrText xml:space="preserve"> PAGEREF _Toc34650164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641AA46F" w14:textId="0C6F47F1"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009B462B" w:rsidRPr="00962D6D">
          <w:rPr>
            <w:rStyle w:val="Hyperlink"/>
            <w:noProof/>
            <w14:scene3d>
              <w14:camera w14:prst="orthographicFront"/>
              <w14:lightRig w14:rig="threePt" w14:dir="t">
                <w14:rot w14:lat="0" w14:lon="0" w14:rev="0"/>
              </w14:lightRig>
            </w14:scene3d>
          </w:rPr>
          <w:t>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Design Principles and Basic Features of χMCF</w:t>
        </w:r>
        <w:r w:rsidR="009B462B">
          <w:rPr>
            <w:noProof/>
            <w:webHidden/>
          </w:rPr>
          <w:tab/>
        </w:r>
        <w:r w:rsidR="009B462B">
          <w:rPr>
            <w:noProof/>
            <w:webHidden/>
          </w:rPr>
          <w:fldChar w:fldCharType="begin"/>
        </w:r>
        <w:r w:rsidR="009B462B">
          <w:rPr>
            <w:noProof/>
            <w:webHidden/>
          </w:rPr>
          <w:instrText xml:space="preserve"> PAGEREF _Toc34650165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6D232A29" w14:textId="534E8C5C"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009B462B" w:rsidRPr="00962D6D">
          <w:rPr>
            <w:rStyle w:val="Hyperlink"/>
            <w:noProof/>
          </w:rPr>
          <w:t>2.1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Design Principles</w:t>
        </w:r>
        <w:r w:rsidR="009B462B">
          <w:rPr>
            <w:noProof/>
            <w:webHidden/>
          </w:rPr>
          <w:tab/>
        </w:r>
        <w:r w:rsidR="009B462B">
          <w:rPr>
            <w:noProof/>
            <w:webHidden/>
          </w:rPr>
          <w:fldChar w:fldCharType="begin"/>
        </w:r>
        <w:r w:rsidR="009B462B">
          <w:rPr>
            <w:noProof/>
            <w:webHidden/>
          </w:rPr>
          <w:instrText xml:space="preserve"> PAGEREF _Toc34650166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7915600D" w14:textId="1207A409"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009B462B" w:rsidRPr="00962D6D">
          <w:rPr>
            <w:rStyle w:val="Hyperlink"/>
            <w:noProof/>
          </w:rPr>
          <w:t>2.2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Idealization of Joints</w:t>
        </w:r>
        <w:r w:rsidR="009B462B">
          <w:rPr>
            <w:noProof/>
            <w:webHidden/>
          </w:rPr>
          <w:tab/>
        </w:r>
        <w:r w:rsidR="009B462B">
          <w:rPr>
            <w:noProof/>
            <w:webHidden/>
          </w:rPr>
          <w:fldChar w:fldCharType="begin"/>
        </w:r>
        <w:r w:rsidR="009B462B">
          <w:rPr>
            <w:noProof/>
            <w:webHidden/>
          </w:rPr>
          <w:instrText xml:space="preserve"> PAGEREF _Toc34650167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412C7FC" w14:textId="03FED0D2"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009B462B" w:rsidRPr="00962D6D">
          <w:rPr>
            <w:rStyle w:val="Hyperlink"/>
            <w:noProof/>
          </w:rPr>
          <w:t>2.3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Reconstruction of Joints from χMCF</w:t>
        </w:r>
        <w:r w:rsidR="009B462B">
          <w:rPr>
            <w:noProof/>
            <w:webHidden/>
          </w:rPr>
          <w:tab/>
        </w:r>
        <w:r w:rsidR="009B462B">
          <w:rPr>
            <w:noProof/>
            <w:webHidden/>
          </w:rPr>
          <w:fldChar w:fldCharType="begin"/>
        </w:r>
        <w:r w:rsidR="009B462B">
          <w:rPr>
            <w:noProof/>
            <w:webHidden/>
          </w:rPr>
          <w:instrText xml:space="preserve"> PAGEREF _Toc34650168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1F8EF2BA" w14:textId="7AE945A0"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009B462B" w:rsidRPr="00962D6D">
          <w:rPr>
            <w:rStyle w:val="Hyperlink"/>
            <w:noProof/>
          </w:rPr>
          <w:t>2.4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Description of Topology</w:t>
        </w:r>
        <w:r w:rsidR="009B462B">
          <w:rPr>
            <w:noProof/>
            <w:webHidden/>
          </w:rPr>
          <w:tab/>
        </w:r>
        <w:r w:rsidR="009B462B">
          <w:rPr>
            <w:noProof/>
            <w:webHidden/>
          </w:rPr>
          <w:fldChar w:fldCharType="begin"/>
        </w:r>
        <w:r w:rsidR="009B462B">
          <w:rPr>
            <w:noProof/>
            <w:webHidden/>
          </w:rPr>
          <w:instrText xml:space="preserve"> PAGEREF _Toc34650169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A029DCA" w14:textId="2BAD27DE"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009B462B" w:rsidRPr="00962D6D">
          <w:rPr>
            <w:rStyle w:val="Hyperlink"/>
            <w:noProof/>
          </w:rPr>
          <w:t>2.5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χMCF in the Development Processes</w:t>
        </w:r>
        <w:r w:rsidR="009B462B">
          <w:rPr>
            <w:noProof/>
            <w:webHidden/>
          </w:rPr>
          <w:tab/>
        </w:r>
        <w:r w:rsidR="009B462B">
          <w:rPr>
            <w:noProof/>
            <w:webHidden/>
          </w:rPr>
          <w:fldChar w:fldCharType="begin"/>
        </w:r>
        <w:r w:rsidR="009B462B">
          <w:rPr>
            <w:noProof/>
            <w:webHidden/>
          </w:rPr>
          <w:instrText xml:space="preserve"> PAGEREF _Toc34650170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616C2E84" w14:textId="43E16C21"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009B462B" w:rsidRPr="00962D6D">
          <w:rPr>
            <w:rStyle w:val="Hyperlink"/>
            <w:noProof/>
            <w14:scene3d>
              <w14:camera w14:prst="orthographicFront"/>
              <w14:lightRig w14:rig="threePt" w14:dir="t">
                <w14:rot w14:lat="0" w14:lon="0" w14:rev="0"/>
              </w14:lightRig>
            </w14:scene3d>
          </w:rPr>
          <w:t>3</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Keywords of XML specification</w:t>
        </w:r>
        <w:r w:rsidR="009B462B">
          <w:rPr>
            <w:noProof/>
            <w:webHidden/>
          </w:rPr>
          <w:tab/>
        </w:r>
        <w:r w:rsidR="009B462B">
          <w:rPr>
            <w:noProof/>
            <w:webHidden/>
          </w:rPr>
          <w:fldChar w:fldCharType="begin"/>
        </w:r>
        <w:r w:rsidR="009B462B">
          <w:rPr>
            <w:noProof/>
            <w:webHidden/>
          </w:rPr>
          <w:instrText xml:space="preserve"> PAGEREF _Toc34650171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0E415985" w14:textId="13126839"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009B462B" w:rsidRPr="00962D6D">
          <w:rPr>
            <w:rStyle w:val="Hyperlink"/>
            <w:noProof/>
          </w:rPr>
          <w:t>3.1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Keywords</w:t>
        </w:r>
        <w:r w:rsidR="009B462B">
          <w:rPr>
            <w:noProof/>
            <w:webHidden/>
          </w:rPr>
          <w:tab/>
        </w:r>
        <w:r w:rsidR="009B462B">
          <w:rPr>
            <w:noProof/>
            <w:webHidden/>
          </w:rPr>
          <w:fldChar w:fldCharType="begin"/>
        </w:r>
        <w:r w:rsidR="009B462B">
          <w:rPr>
            <w:noProof/>
            <w:webHidden/>
          </w:rPr>
          <w:instrText xml:space="preserve"> PAGEREF _Toc34650172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7C13F571" w14:textId="5068B1FE"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009B462B" w:rsidRPr="00962D6D">
          <w:rPr>
            <w:rStyle w:val="Hyperlink"/>
            <w:noProof/>
            <w14:scene3d>
              <w14:camera w14:prst="orthographicFront"/>
              <w14:lightRig w14:rig="threePt" w14:dir="t">
                <w14:rot w14:lat="0" w14:lon="0" w14:rev="0"/>
              </w14:lightRig>
            </w14:scene3d>
          </w:rPr>
          <w:t>4</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Parts, Properties and Assemblies</w:t>
        </w:r>
        <w:r w:rsidR="009B462B">
          <w:rPr>
            <w:noProof/>
            <w:webHidden/>
          </w:rPr>
          <w:tab/>
        </w:r>
        <w:r w:rsidR="009B462B">
          <w:rPr>
            <w:noProof/>
            <w:webHidden/>
          </w:rPr>
          <w:fldChar w:fldCharType="begin"/>
        </w:r>
        <w:r w:rsidR="009B462B">
          <w:rPr>
            <w:noProof/>
            <w:webHidden/>
          </w:rPr>
          <w:instrText xml:space="preserve"> PAGEREF _Toc34650173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24BBDDBF" w14:textId="6650634C"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009B462B" w:rsidRPr="00962D6D">
          <w:rPr>
            <w:rStyle w:val="Hyperlink"/>
            <w:noProof/>
          </w:rPr>
          <w:t>4.1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Parts</w:t>
        </w:r>
        <w:r w:rsidR="009B462B">
          <w:rPr>
            <w:noProof/>
            <w:webHidden/>
          </w:rPr>
          <w:tab/>
        </w:r>
        <w:r w:rsidR="009B462B">
          <w:rPr>
            <w:noProof/>
            <w:webHidden/>
          </w:rPr>
          <w:fldChar w:fldCharType="begin"/>
        </w:r>
        <w:r w:rsidR="009B462B">
          <w:rPr>
            <w:noProof/>
            <w:webHidden/>
          </w:rPr>
          <w:instrText xml:space="preserve"> PAGEREF _Toc34650174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5636BF3A" w14:textId="43F90C58" w:rsidR="009B462B" w:rsidRDefault="00D13DDE">
      <w:pPr>
        <w:pStyle w:val="Verzeichnis3"/>
        <w:rPr>
          <w:rFonts w:asciiTheme="minorHAnsi" w:eastAsiaTheme="minorEastAsia" w:hAnsiTheme="minorHAnsi" w:cstheme="minorBidi"/>
          <w:noProof/>
          <w:sz w:val="22"/>
          <w:szCs w:val="22"/>
          <w:lang w:val="de-DE"/>
        </w:rPr>
      </w:pPr>
      <w:hyperlink w:anchor="_Toc34650175" w:history="1">
        <w:r w:rsidR="009B462B" w:rsidRPr="00962D6D">
          <w:rPr>
            <w:rStyle w:val="Hyperlink"/>
            <w:noProof/>
          </w:rPr>
          <w:t>4.1.1</w:t>
        </w:r>
        <w:r w:rsidR="009B462B">
          <w:rPr>
            <w:rFonts w:asciiTheme="minorHAnsi" w:eastAsiaTheme="minorEastAsia" w:hAnsiTheme="minorHAnsi" w:cstheme="minorBidi"/>
            <w:noProof/>
            <w:sz w:val="22"/>
            <w:szCs w:val="22"/>
            <w:lang w:val="de-DE"/>
          </w:rPr>
          <w:tab/>
        </w:r>
        <w:r w:rsidR="009B462B" w:rsidRPr="00962D6D">
          <w:rPr>
            <w:rStyle w:val="Hyperlink"/>
            <w:noProof/>
          </w:rPr>
          <w:t>Part Labels</w:t>
        </w:r>
        <w:r w:rsidR="009B462B">
          <w:rPr>
            <w:noProof/>
            <w:webHidden/>
          </w:rPr>
          <w:tab/>
        </w:r>
        <w:r w:rsidR="009B462B">
          <w:rPr>
            <w:noProof/>
            <w:webHidden/>
          </w:rPr>
          <w:fldChar w:fldCharType="begin"/>
        </w:r>
        <w:r w:rsidR="009B462B">
          <w:rPr>
            <w:noProof/>
            <w:webHidden/>
          </w:rPr>
          <w:instrText xml:space="preserve"> PAGEREF _Toc34650175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0D5301EB" w14:textId="49EB42D7"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009B462B" w:rsidRPr="00962D6D">
          <w:rPr>
            <w:rStyle w:val="Hyperlink"/>
            <w:noProof/>
          </w:rPr>
          <w:t>4.2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Properties</w:t>
        </w:r>
        <w:r w:rsidR="009B462B">
          <w:rPr>
            <w:noProof/>
            <w:webHidden/>
          </w:rPr>
          <w:tab/>
        </w:r>
        <w:r w:rsidR="009B462B">
          <w:rPr>
            <w:noProof/>
            <w:webHidden/>
          </w:rPr>
          <w:fldChar w:fldCharType="begin"/>
        </w:r>
        <w:r w:rsidR="009B462B">
          <w:rPr>
            <w:noProof/>
            <w:webHidden/>
          </w:rPr>
          <w:instrText xml:space="preserve"> PAGEREF _Toc34650176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447D52C9" w14:textId="3D442F75"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009B462B" w:rsidRPr="00962D6D">
          <w:rPr>
            <w:rStyle w:val="Hyperlink"/>
            <w:noProof/>
          </w:rPr>
          <w:t>4.3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Assemblies</w:t>
        </w:r>
        <w:r w:rsidR="009B462B">
          <w:rPr>
            <w:noProof/>
            <w:webHidden/>
          </w:rPr>
          <w:tab/>
        </w:r>
        <w:r w:rsidR="009B462B">
          <w:rPr>
            <w:noProof/>
            <w:webHidden/>
          </w:rPr>
          <w:fldChar w:fldCharType="begin"/>
        </w:r>
        <w:r w:rsidR="009B462B">
          <w:rPr>
            <w:noProof/>
            <w:webHidden/>
          </w:rPr>
          <w:instrText xml:space="preserve"> PAGEREF _Toc34650177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16DDCEA0" w14:textId="5359A173"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009B462B" w:rsidRPr="00962D6D">
          <w:rPr>
            <w:rStyle w:val="Hyperlink"/>
            <w:noProof/>
            <w14:scene3d>
              <w14:camera w14:prst="orthographicFront"/>
              <w14:lightRig w14:rig="threePt" w14:dir="t">
                <w14:rot w14:lat="0" w14:lon="0" w14:rev="0"/>
              </w14:lightRig>
            </w14:scene3d>
          </w:rPr>
          <w:t>5</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File Structure of χMCF</w:t>
        </w:r>
        <w:r w:rsidR="009B462B">
          <w:rPr>
            <w:noProof/>
            <w:webHidden/>
          </w:rPr>
          <w:tab/>
        </w:r>
        <w:r w:rsidR="009B462B">
          <w:rPr>
            <w:noProof/>
            <w:webHidden/>
          </w:rPr>
          <w:fldChar w:fldCharType="begin"/>
        </w:r>
        <w:r w:rsidR="009B462B">
          <w:rPr>
            <w:noProof/>
            <w:webHidden/>
          </w:rPr>
          <w:instrText xml:space="preserve"> PAGEREF _Toc34650178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64C8F4A" w14:textId="3213DE35"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009B462B" w:rsidRPr="00962D6D">
          <w:rPr>
            <w:rStyle w:val="Hyperlink"/>
            <w:noProof/>
          </w:rPr>
          <w:t>5.1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Elements containing general information</w:t>
        </w:r>
        <w:r w:rsidR="009B462B">
          <w:rPr>
            <w:noProof/>
            <w:webHidden/>
          </w:rPr>
          <w:tab/>
        </w:r>
        <w:r w:rsidR="009B462B">
          <w:rPr>
            <w:noProof/>
            <w:webHidden/>
          </w:rPr>
          <w:fldChar w:fldCharType="begin"/>
        </w:r>
        <w:r w:rsidR="009B462B">
          <w:rPr>
            <w:noProof/>
            <w:webHidden/>
          </w:rPr>
          <w:instrText xml:space="preserve"> PAGEREF _Toc34650179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221E871" w14:textId="20E216B2" w:rsidR="009B462B" w:rsidRDefault="00D13DDE">
      <w:pPr>
        <w:pStyle w:val="Verzeichnis3"/>
        <w:rPr>
          <w:rFonts w:asciiTheme="minorHAnsi" w:eastAsiaTheme="minorEastAsia" w:hAnsiTheme="minorHAnsi" w:cstheme="minorBidi"/>
          <w:noProof/>
          <w:sz w:val="22"/>
          <w:szCs w:val="22"/>
          <w:lang w:val="de-DE"/>
        </w:rPr>
      </w:pPr>
      <w:hyperlink w:anchor="_Toc34650180" w:history="1">
        <w:r w:rsidR="009B462B" w:rsidRPr="00962D6D">
          <w:rPr>
            <w:rStyle w:val="Hyperlink"/>
            <w:noProof/>
          </w:rPr>
          <w:t>5.1.1</w:t>
        </w:r>
        <w:r w:rsidR="009B462B">
          <w:rPr>
            <w:rFonts w:asciiTheme="minorHAnsi" w:eastAsiaTheme="minorEastAsia" w:hAnsiTheme="minorHAnsi" w:cstheme="minorBidi"/>
            <w:noProof/>
            <w:sz w:val="22"/>
            <w:szCs w:val="22"/>
            <w:lang w:val="de-DE"/>
          </w:rPr>
          <w:tab/>
        </w:r>
        <w:r w:rsidR="009B462B" w:rsidRPr="00962D6D">
          <w:rPr>
            <w:rStyle w:val="Hyperlink"/>
            <w:noProof/>
          </w:rPr>
          <w:t>Date</w:t>
        </w:r>
        <w:r w:rsidR="009B462B">
          <w:rPr>
            <w:noProof/>
            <w:webHidden/>
          </w:rPr>
          <w:tab/>
        </w:r>
        <w:r w:rsidR="009B462B">
          <w:rPr>
            <w:noProof/>
            <w:webHidden/>
          </w:rPr>
          <w:fldChar w:fldCharType="begin"/>
        </w:r>
        <w:r w:rsidR="009B462B">
          <w:rPr>
            <w:noProof/>
            <w:webHidden/>
          </w:rPr>
          <w:instrText xml:space="preserve"> PAGEREF _Toc34650180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79DF19BA" w14:textId="33D3A808" w:rsidR="009B462B" w:rsidRDefault="00D13DDE">
      <w:pPr>
        <w:pStyle w:val="Verzeichnis3"/>
        <w:rPr>
          <w:rFonts w:asciiTheme="minorHAnsi" w:eastAsiaTheme="minorEastAsia" w:hAnsiTheme="minorHAnsi" w:cstheme="minorBidi"/>
          <w:noProof/>
          <w:sz w:val="22"/>
          <w:szCs w:val="22"/>
          <w:lang w:val="de-DE"/>
        </w:rPr>
      </w:pPr>
      <w:hyperlink w:anchor="_Toc34650181" w:history="1">
        <w:r w:rsidR="009B462B" w:rsidRPr="00962D6D">
          <w:rPr>
            <w:rStyle w:val="Hyperlink"/>
            <w:noProof/>
          </w:rPr>
          <w:t>5.1.2</w:t>
        </w:r>
        <w:r w:rsidR="009B462B">
          <w:rPr>
            <w:rFonts w:asciiTheme="minorHAnsi" w:eastAsiaTheme="minorEastAsia" w:hAnsiTheme="minorHAnsi" w:cstheme="minorBidi"/>
            <w:noProof/>
            <w:sz w:val="22"/>
            <w:szCs w:val="22"/>
            <w:lang w:val="de-DE"/>
          </w:rPr>
          <w:tab/>
        </w:r>
        <w:r w:rsidR="009B462B" w:rsidRPr="00962D6D">
          <w:rPr>
            <w:rStyle w:val="Hyperlink"/>
            <w:noProof/>
          </w:rPr>
          <w:t>Version</w:t>
        </w:r>
        <w:r w:rsidR="009B462B">
          <w:rPr>
            <w:noProof/>
            <w:webHidden/>
          </w:rPr>
          <w:tab/>
        </w:r>
        <w:r w:rsidR="009B462B">
          <w:rPr>
            <w:noProof/>
            <w:webHidden/>
          </w:rPr>
          <w:fldChar w:fldCharType="begin"/>
        </w:r>
        <w:r w:rsidR="009B462B">
          <w:rPr>
            <w:noProof/>
            <w:webHidden/>
          </w:rPr>
          <w:instrText xml:space="preserve"> PAGEREF _Toc34650181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7EEAFD3C" w14:textId="00E0676B" w:rsidR="009B462B" w:rsidRDefault="00D13DDE">
      <w:pPr>
        <w:pStyle w:val="Verzeichnis3"/>
        <w:rPr>
          <w:rFonts w:asciiTheme="minorHAnsi" w:eastAsiaTheme="minorEastAsia" w:hAnsiTheme="minorHAnsi" w:cstheme="minorBidi"/>
          <w:noProof/>
          <w:sz w:val="22"/>
          <w:szCs w:val="22"/>
          <w:lang w:val="de-DE"/>
        </w:rPr>
      </w:pPr>
      <w:hyperlink w:anchor="_Toc34650182" w:history="1">
        <w:r w:rsidR="009B462B" w:rsidRPr="00962D6D">
          <w:rPr>
            <w:rStyle w:val="Hyperlink"/>
            <w:noProof/>
          </w:rPr>
          <w:t>5.1.3</w:t>
        </w:r>
        <w:r w:rsidR="009B462B">
          <w:rPr>
            <w:rFonts w:asciiTheme="minorHAnsi" w:eastAsiaTheme="minorEastAsia" w:hAnsiTheme="minorHAnsi" w:cstheme="minorBidi"/>
            <w:noProof/>
            <w:sz w:val="22"/>
            <w:szCs w:val="22"/>
            <w:lang w:val="de-DE"/>
          </w:rPr>
          <w:tab/>
        </w:r>
        <w:r w:rsidR="009B462B" w:rsidRPr="00962D6D">
          <w:rPr>
            <w:rStyle w:val="Hyperlink"/>
            <w:noProof/>
          </w:rPr>
          <w:t>Unit System</w:t>
        </w:r>
        <w:r w:rsidR="009B462B">
          <w:rPr>
            <w:noProof/>
            <w:webHidden/>
          </w:rPr>
          <w:tab/>
        </w:r>
        <w:r w:rsidR="009B462B">
          <w:rPr>
            <w:noProof/>
            <w:webHidden/>
          </w:rPr>
          <w:fldChar w:fldCharType="begin"/>
        </w:r>
        <w:r w:rsidR="009B462B">
          <w:rPr>
            <w:noProof/>
            <w:webHidden/>
          </w:rPr>
          <w:instrText xml:space="preserve"> PAGEREF _Toc34650182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1801F2FE" w14:textId="761D826C"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009B462B" w:rsidRPr="00962D6D">
          <w:rPr>
            <w:rStyle w:val="Hyperlink"/>
            <w:noProof/>
          </w:rPr>
          <w:t>5.2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Application, User and Process Specific Data</w:t>
        </w:r>
        <w:r w:rsidR="009B462B">
          <w:rPr>
            <w:noProof/>
            <w:webHidden/>
          </w:rPr>
          <w:tab/>
        </w:r>
        <w:r w:rsidR="009B462B">
          <w:rPr>
            <w:noProof/>
            <w:webHidden/>
          </w:rPr>
          <w:fldChar w:fldCharType="begin"/>
        </w:r>
        <w:r w:rsidR="009B462B">
          <w:rPr>
            <w:noProof/>
            <w:webHidden/>
          </w:rPr>
          <w:instrText xml:space="preserve"> PAGEREF _Toc34650183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1DD3A80F" w14:textId="65EB917E" w:rsidR="009B462B" w:rsidRDefault="00D13DDE">
      <w:pPr>
        <w:pStyle w:val="Verzeichnis3"/>
        <w:rPr>
          <w:rFonts w:asciiTheme="minorHAnsi" w:eastAsiaTheme="minorEastAsia" w:hAnsiTheme="minorHAnsi" w:cstheme="minorBidi"/>
          <w:noProof/>
          <w:sz w:val="22"/>
          <w:szCs w:val="22"/>
          <w:lang w:val="de-DE"/>
        </w:rPr>
      </w:pPr>
      <w:hyperlink w:anchor="_Toc34650184" w:history="1">
        <w:r w:rsidR="009B462B" w:rsidRPr="00962D6D">
          <w:rPr>
            <w:rStyle w:val="Hyperlink"/>
            <w:noProof/>
          </w:rPr>
          <w:t>5.2.1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User Specific Data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_Toc34650184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5BE2FA40" w14:textId="613DC2F2"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009B462B" w:rsidRPr="00962D6D">
          <w:rPr>
            <w:rStyle w:val="Hyperlink"/>
            <w:noProof/>
          </w:rPr>
          <w:t>5.2.1.1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Finite Element Specific Data </w:t>
        </w:r>
        <w:r w:rsidR="009B462B" w:rsidRPr="00962D6D">
          <w:rPr>
            <w:rStyle w:val="Hyperlink"/>
            <w:rFonts w:ascii="Courier New" w:hAnsi="Courier New" w:cs="Courier New"/>
            <w:noProof/>
          </w:rPr>
          <w:t>&lt;femdata/&gt;</w:t>
        </w:r>
        <w:r w:rsidR="009B462B">
          <w:rPr>
            <w:noProof/>
            <w:webHidden/>
          </w:rPr>
          <w:tab/>
        </w:r>
        <w:r w:rsidR="009B462B">
          <w:rPr>
            <w:noProof/>
            <w:webHidden/>
          </w:rPr>
          <w:fldChar w:fldCharType="begin"/>
        </w:r>
        <w:r w:rsidR="009B462B">
          <w:rPr>
            <w:noProof/>
            <w:webHidden/>
          </w:rPr>
          <w:instrText xml:space="preserve"> PAGEREF _Toc34650185 \h </w:instrText>
        </w:r>
        <w:r w:rsidR="009B462B">
          <w:rPr>
            <w:noProof/>
            <w:webHidden/>
          </w:rPr>
        </w:r>
        <w:r w:rsidR="009B462B">
          <w:rPr>
            <w:noProof/>
            <w:webHidden/>
          </w:rPr>
          <w:fldChar w:fldCharType="separate"/>
        </w:r>
        <w:r w:rsidR="009B462B">
          <w:rPr>
            <w:noProof/>
            <w:webHidden/>
          </w:rPr>
          <w:t>32</w:t>
        </w:r>
        <w:r w:rsidR="009B462B">
          <w:rPr>
            <w:noProof/>
            <w:webHidden/>
          </w:rPr>
          <w:fldChar w:fldCharType="end"/>
        </w:r>
      </w:hyperlink>
    </w:p>
    <w:p w14:paraId="2DA748EF" w14:textId="1C4508B8"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009B462B" w:rsidRPr="00962D6D">
          <w:rPr>
            <w:rStyle w:val="Hyperlink"/>
            <w:noProof/>
          </w:rPr>
          <w:t>5.3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Connection Data </w:t>
        </w:r>
        <w:r w:rsidR="009B462B" w:rsidRPr="00962D6D">
          <w:rPr>
            <w:rStyle w:val="Hyperlink"/>
            <w:rFonts w:ascii="Courier New" w:hAnsi="Courier New" w:cs="Courier New"/>
            <w:noProof/>
          </w:rPr>
          <w:t>&lt;connection_group/&gt;</w:t>
        </w:r>
        <w:r w:rsidR="009B462B">
          <w:rPr>
            <w:noProof/>
            <w:webHidden/>
          </w:rPr>
          <w:tab/>
        </w:r>
        <w:r w:rsidR="009B462B">
          <w:rPr>
            <w:noProof/>
            <w:webHidden/>
          </w:rPr>
          <w:fldChar w:fldCharType="begin"/>
        </w:r>
        <w:r w:rsidR="009B462B">
          <w:rPr>
            <w:noProof/>
            <w:webHidden/>
          </w:rPr>
          <w:instrText xml:space="preserve"> PAGEREF _Toc34650186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5A5D0F2" w14:textId="25D236D0" w:rsidR="009B462B" w:rsidRDefault="00D13DDE">
      <w:pPr>
        <w:pStyle w:val="Verzeichnis3"/>
        <w:rPr>
          <w:rFonts w:asciiTheme="minorHAnsi" w:eastAsiaTheme="minorEastAsia" w:hAnsiTheme="minorHAnsi" w:cstheme="minorBidi"/>
          <w:noProof/>
          <w:sz w:val="22"/>
          <w:szCs w:val="22"/>
          <w:lang w:val="de-DE"/>
        </w:rPr>
      </w:pPr>
      <w:hyperlink w:anchor="_Toc34650187" w:history="1">
        <w:r w:rsidR="009B462B" w:rsidRPr="00962D6D">
          <w:rPr>
            <w:rStyle w:val="Hyperlink"/>
            <w:noProof/>
          </w:rPr>
          <w:t>5.3.1</w:t>
        </w:r>
        <w:r w:rsidR="009B462B">
          <w:rPr>
            <w:rFonts w:asciiTheme="minorHAnsi" w:eastAsiaTheme="minorEastAsia" w:hAnsiTheme="minorHAnsi" w:cstheme="minorBidi"/>
            <w:noProof/>
            <w:sz w:val="22"/>
            <w:szCs w:val="22"/>
            <w:lang w:val="de-DE"/>
          </w:rPr>
          <w:tab/>
        </w:r>
        <w:r w:rsidR="009B462B" w:rsidRPr="00962D6D">
          <w:rPr>
            <w:rStyle w:val="Hyperlink"/>
            <w:noProof/>
          </w:rPr>
          <w:t>Connected Objects</w:t>
        </w:r>
        <w:r w:rsidR="009B462B">
          <w:rPr>
            <w:noProof/>
            <w:webHidden/>
          </w:rPr>
          <w:tab/>
        </w:r>
        <w:r w:rsidR="009B462B">
          <w:rPr>
            <w:noProof/>
            <w:webHidden/>
          </w:rPr>
          <w:fldChar w:fldCharType="begin"/>
        </w:r>
        <w:r w:rsidR="009B462B">
          <w:rPr>
            <w:noProof/>
            <w:webHidden/>
          </w:rPr>
          <w:instrText xml:space="preserve"> PAGEREF _Toc34650187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54D7867" w14:textId="660B2E45"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009B462B" w:rsidRPr="00962D6D">
          <w:rPr>
            <w:rStyle w:val="Hyperlink"/>
            <w:noProof/>
          </w:rPr>
          <w:t>5.3.1.1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&lt;part/&gt;</w:t>
        </w:r>
        <w:r w:rsidR="009B462B">
          <w:rPr>
            <w:noProof/>
            <w:webHidden/>
          </w:rPr>
          <w:tab/>
        </w:r>
        <w:r w:rsidR="009B462B">
          <w:rPr>
            <w:noProof/>
            <w:webHidden/>
          </w:rPr>
          <w:fldChar w:fldCharType="begin"/>
        </w:r>
        <w:r w:rsidR="009B462B">
          <w:rPr>
            <w:noProof/>
            <w:webHidden/>
          </w:rPr>
          <w:instrText xml:space="preserve"> PAGEREF _Toc34650188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810F2DD" w14:textId="712A4800"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009B462B" w:rsidRPr="00962D6D">
          <w:rPr>
            <w:rStyle w:val="Hyperlink"/>
            <w:noProof/>
          </w:rPr>
          <w:t>5.3.1.2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&lt;assy/&gt;</w:t>
        </w:r>
        <w:r w:rsidR="009B462B">
          <w:rPr>
            <w:noProof/>
            <w:webHidden/>
          </w:rPr>
          <w:tab/>
        </w:r>
        <w:r w:rsidR="009B462B">
          <w:rPr>
            <w:noProof/>
            <w:webHidden/>
          </w:rPr>
          <w:fldChar w:fldCharType="begin"/>
        </w:r>
        <w:r w:rsidR="009B462B">
          <w:rPr>
            <w:noProof/>
            <w:webHidden/>
          </w:rPr>
          <w:instrText xml:space="preserve"> PAGEREF _Toc34650189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4D41F442" w14:textId="49B721A7"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009B462B" w:rsidRPr="00962D6D">
          <w:rPr>
            <w:rStyle w:val="Hyperlink"/>
            <w:noProof/>
          </w:rPr>
          <w:t>5.3.1.3</w:t>
        </w:r>
        <w:r w:rsidR="009B462B">
          <w:rPr>
            <w:rFonts w:asciiTheme="minorHAnsi" w:eastAsiaTheme="minorEastAsia" w:hAnsiTheme="minorHAnsi" w:cstheme="minorBidi"/>
            <w:noProof/>
            <w:sz w:val="22"/>
            <w:szCs w:val="22"/>
            <w:lang w:val="de-DE"/>
          </w:rPr>
          <w:tab/>
        </w:r>
        <w:r w:rsidR="009B462B" w:rsidRPr="00962D6D">
          <w:rPr>
            <w:rStyle w:val="Hyperlink"/>
            <w:noProof/>
          </w:rPr>
          <w:t>Special Topological situations</w:t>
        </w:r>
        <w:r w:rsidR="009B462B">
          <w:rPr>
            <w:noProof/>
            <w:webHidden/>
          </w:rPr>
          <w:tab/>
        </w:r>
        <w:r w:rsidR="009B462B">
          <w:rPr>
            <w:noProof/>
            <w:webHidden/>
          </w:rPr>
          <w:fldChar w:fldCharType="begin"/>
        </w:r>
        <w:r w:rsidR="009B462B">
          <w:rPr>
            <w:noProof/>
            <w:webHidden/>
          </w:rPr>
          <w:instrText xml:space="preserve"> PAGEREF _Toc34650190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764457FF" w14:textId="16597493" w:rsidR="009B462B" w:rsidRDefault="00D13DDE">
      <w:pPr>
        <w:pStyle w:val="Verzeichnis3"/>
        <w:rPr>
          <w:rFonts w:asciiTheme="minorHAnsi" w:eastAsiaTheme="minorEastAsia" w:hAnsiTheme="minorHAnsi" w:cstheme="minorBidi"/>
          <w:noProof/>
          <w:sz w:val="22"/>
          <w:szCs w:val="22"/>
          <w:lang w:val="de-DE"/>
        </w:rPr>
      </w:pPr>
      <w:hyperlink w:anchor="_Toc34650191" w:history="1">
        <w:r w:rsidR="009B462B" w:rsidRPr="00962D6D">
          <w:rPr>
            <w:rStyle w:val="Hyperlink"/>
            <w:noProof/>
          </w:rPr>
          <w:t>5.3.2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_Toc34650191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36F0D18A" w14:textId="096D6F39"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009B462B" w:rsidRPr="00962D6D">
          <w:rPr>
            <w:rStyle w:val="Hyperlink"/>
            <w:noProof/>
          </w:rPr>
          <w:t>5.3.2.1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_Toc34650192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4FA3775E" w14:textId="509AB699"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009B462B" w:rsidRPr="00962D6D">
          <w:rPr>
            <w:rStyle w:val="Hyperlink"/>
            <w:noProof/>
          </w:rPr>
          <w:t>5.3.2.2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_Toc34650193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4D2741FD" w14:textId="1D5FD6CB"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009B462B" w:rsidRPr="00962D6D">
          <w:rPr>
            <w:rStyle w:val="Hyperlink"/>
            <w:i/>
            <w:noProof/>
          </w:rPr>
          <w:t>5.3.2.3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_Toc34650194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761B75E0" w14:textId="07C0D212"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009B462B" w:rsidRPr="00962D6D">
          <w:rPr>
            <w:rStyle w:val="Hyperlink"/>
            <w:i/>
            <w:noProof/>
          </w:rPr>
          <w:t>5.3.2.4</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_Toc34650195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68612F4" w14:textId="56950FA1"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009B462B" w:rsidRPr="00962D6D">
          <w:rPr>
            <w:rStyle w:val="Hyperlink"/>
            <w:noProof/>
          </w:rPr>
          <w:t>5.3.2.5</w:t>
        </w:r>
        <w:r w:rsidR="009B462B">
          <w:rPr>
            <w:rFonts w:asciiTheme="minorHAnsi" w:eastAsiaTheme="minorEastAsia" w:hAnsiTheme="minorHAnsi" w:cstheme="minorBidi"/>
            <w:noProof/>
            <w:sz w:val="22"/>
            <w:szCs w:val="22"/>
            <w:lang w:val="de-DE"/>
          </w:rPr>
          <w:tab/>
        </w:r>
        <w:r w:rsidR="009B462B" w:rsidRPr="00962D6D">
          <w:rPr>
            <w:rStyle w:val="Hyperlink"/>
            <w:noProof/>
          </w:rPr>
          <w:t>Local Contact Properties</w:t>
        </w:r>
        <w:r w:rsidR="009B462B">
          <w:rPr>
            <w:noProof/>
            <w:webHidden/>
          </w:rPr>
          <w:tab/>
        </w:r>
        <w:r w:rsidR="009B462B">
          <w:rPr>
            <w:noProof/>
            <w:webHidden/>
          </w:rPr>
          <w:fldChar w:fldCharType="begin"/>
        </w:r>
        <w:r w:rsidR="009B462B">
          <w:rPr>
            <w:noProof/>
            <w:webHidden/>
          </w:rPr>
          <w:instrText xml:space="preserve"> PAGEREF _Toc34650196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3091E8CB" w14:textId="526420B0" w:rsidR="009B462B" w:rsidRDefault="00D13DDE">
      <w:pPr>
        <w:pStyle w:val="Verzeichnis3"/>
        <w:rPr>
          <w:rFonts w:asciiTheme="minorHAnsi" w:eastAsiaTheme="minorEastAsia" w:hAnsiTheme="minorHAnsi" w:cstheme="minorBidi"/>
          <w:noProof/>
          <w:sz w:val="22"/>
          <w:szCs w:val="22"/>
          <w:lang w:val="de-DE"/>
        </w:rPr>
      </w:pPr>
      <w:hyperlink w:anchor="_Toc34650197" w:history="1">
        <w:r w:rsidR="009B462B" w:rsidRPr="00962D6D">
          <w:rPr>
            <w:rStyle w:val="Hyperlink"/>
            <w:noProof/>
          </w:rPr>
          <w:t>5.3.3</w:t>
        </w:r>
        <w:r w:rsidR="009B462B">
          <w:rPr>
            <w:rFonts w:asciiTheme="minorHAnsi" w:eastAsiaTheme="minorEastAsia" w:hAnsiTheme="minorHAnsi" w:cstheme="minorBidi"/>
            <w:noProof/>
            <w:sz w:val="22"/>
            <w:szCs w:val="22"/>
            <w:lang w:val="de-DE"/>
          </w:rPr>
          <w:tab/>
        </w:r>
        <w:r w:rsidR="009B462B" w:rsidRPr="00962D6D">
          <w:rPr>
            <w:rStyle w:val="Hyperlink"/>
            <w:noProof/>
          </w:rPr>
          <w:t>Joints</w:t>
        </w:r>
        <w:r w:rsidR="009B462B">
          <w:rPr>
            <w:noProof/>
            <w:webHidden/>
          </w:rPr>
          <w:tab/>
        </w:r>
        <w:r w:rsidR="009B462B">
          <w:rPr>
            <w:noProof/>
            <w:webHidden/>
          </w:rPr>
          <w:fldChar w:fldCharType="begin"/>
        </w:r>
        <w:r w:rsidR="009B462B">
          <w:rPr>
            <w:noProof/>
            <w:webHidden/>
          </w:rPr>
          <w:instrText xml:space="preserve"> PAGEREF _Toc34650197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689C7887" w14:textId="3F948C22"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009B462B" w:rsidRPr="00962D6D">
          <w:rPr>
            <w:rStyle w:val="Hyperlink"/>
            <w:noProof/>
          </w:rPr>
          <w:t>5.4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 Minimalistic Example of a χMCF file</w:t>
        </w:r>
        <w:r w:rsidR="009B462B">
          <w:rPr>
            <w:noProof/>
            <w:webHidden/>
          </w:rPr>
          <w:tab/>
        </w:r>
        <w:r w:rsidR="009B462B">
          <w:rPr>
            <w:noProof/>
            <w:webHidden/>
          </w:rPr>
          <w:fldChar w:fldCharType="begin"/>
        </w:r>
        <w:r w:rsidR="009B462B">
          <w:rPr>
            <w:noProof/>
            <w:webHidden/>
          </w:rPr>
          <w:instrText xml:space="preserve"> PAGEREF _Toc34650198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55C8C981" w14:textId="6FC233CF"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009B462B" w:rsidRPr="00962D6D">
          <w:rPr>
            <w:rStyle w:val="Hyperlink"/>
            <w:noProof/>
          </w:rPr>
          <w:t>5.5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XML Schema Definition</w:t>
        </w:r>
        <w:r w:rsidR="009B462B">
          <w:rPr>
            <w:noProof/>
            <w:webHidden/>
          </w:rPr>
          <w:tab/>
        </w:r>
        <w:r w:rsidR="009B462B">
          <w:rPr>
            <w:noProof/>
            <w:webHidden/>
          </w:rPr>
          <w:fldChar w:fldCharType="begin"/>
        </w:r>
        <w:r w:rsidR="009B462B">
          <w:rPr>
            <w:noProof/>
            <w:webHidden/>
          </w:rPr>
          <w:instrText xml:space="preserve"> PAGEREF _Toc34650199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12E73A60" w14:textId="5F6A0480"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009B462B" w:rsidRPr="00962D6D">
          <w:rPr>
            <w:rStyle w:val="Hyperlink"/>
            <w:noProof/>
            <w14:scene3d>
              <w14:camera w14:prst="orthographicFront"/>
              <w14:lightRig w14:rig="threePt" w14:dir="t">
                <w14:rot w14:lat="0" w14:lon="0" w14:rev="0"/>
              </w14:lightRig>
            </w14:scene3d>
          </w:rPr>
          <w:t>6</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Data Common to any Connection</w:t>
        </w:r>
        <w:r w:rsidR="009B462B">
          <w:rPr>
            <w:noProof/>
            <w:webHidden/>
          </w:rPr>
          <w:tab/>
        </w:r>
        <w:r w:rsidR="009B462B">
          <w:rPr>
            <w:noProof/>
            <w:webHidden/>
          </w:rPr>
          <w:fldChar w:fldCharType="begin"/>
        </w:r>
        <w:r w:rsidR="009B462B">
          <w:rPr>
            <w:noProof/>
            <w:webHidden/>
          </w:rPr>
          <w:instrText xml:space="preserve"> PAGEREF _Toc34650200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BB7268D" w14:textId="72560124"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009B462B" w:rsidRPr="00962D6D">
          <w:rPr>
            <w:rStyle w:val="Hyperlink"/>
            <w:noProof/>
          </w:rPr>
          <w:t>6.1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Indices and their properties</w:t>
        </w:r>
        <w:r w:rsidR="009B462B">
          <w:rPr>
            <w:noProof/>
            <w:webHidden/>
          </w:rPr>
          <w:tab/>
        </w:r>
        <w:r w:rsidR="009B462B">
          <w:rPr>
            <w:noProof/>
            <w:webHidden/>
          </w:rPr>
          <w:fldChar w:fldCharType="begin"/>
        </w:r>
        <w:r w:rsidR="009B462B">
          <w:rPr>
            <w:noProof/>
            <w:webHidden/>
          </w:rPr>
          <w:instrText xml:space="preserve"> PAGEREF _Toc34650201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C4ED978" w14:textId="0412D5B7"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009B462B" w:rsidRPr="00962D6D">
          <w:rPr>
            <w:rStyle w:val="Hyperlink"/>
            <w:noProof/>
          </w:rPr>
          <w:t>6.2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label</w:t>
        </w:r>
        <w:r w:rsidR="009B462B">
          <w:rPr>
            <w:noProof/>
            <w:webHidden/>
          </w:rPr>
          <w:tab/>
        </w:r>
        <w:r w:rsidR="009B462B">
          <w:rPr>
            <w:noProof/>
            <w:webHidden/>
          </w:rPr>
          <w:fldChar w:fldCharType="begin"/>
        </w:r>
        <w:r w:rsidR="009B462B">
          <w:rPr>
            <w:noProof/>
            <w:webHidden/>
          </w:rPr>
          <w:instrText xml:space="preserve"> PAGEREF _Toc34650202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07F9C02A" w14:textId="3A919083"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009B462B" w:rsidRPr="00962D6D">
          <w:rPr>
            <w:rStyle w:val="Hyperlink"/>
            <w:noProof/>
          </w:rPr>
          <w:t>6.3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Dimensions and Coordinates</w:t>
        </w:r>
        <w:r w:rsidR="009B462B">
          <w:rPr>
            <w:noProof/>
            <w:webHidden/>
          </w:rPr>
          <w:tab/>
        </w:r>
        <w:r w:rsidR="009B462B">
          <w:rPr>
            <w:noProof/>
            <w:webHidden/>
          </w:rPr>
          <w:fldChar w:fldCharType="begin"/>
        </w:r>
        <w:r w:rsidR="009B462B">
          <w:rPr>
            <w:noProof/>
            <w:webHidden/>
          </w:rPr>
          <w:instrText xml:space="preserve"> PAGEREF _Toc34650203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134DD07F" w14:textId="42798C89"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009B462B" w:rsidRPr="00962D6D">
          <w:rPr>
            <w:rStyle w:val="Hyperlink"/>
            <w:noProof/>
          </w:rPr>
          <w:t>6.4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quality_control</w:t>
        </w:r>
        <w:r w:rsidR="009B462B">
          <w:rPr>
            <w:noProof/>
            <w:webHidden/>
          </w:rPr>
          <w:tab/>
        </w:r>
        <w:r w:rsidR="009B462B">
          <w:rPr>
            <w:noProof/>
            <w:webHidden/>
          </w:rPr>
          <w:fldChar w:fldCharType="begin"/>
        </w:r>
        <w:r w:rsidR="009B462B">
          <w:rPr>
            <w:noProof/>
            <w:webHidden/>
          </w:rPr>
          <w:instrText xml:space="preserve"> PAGEREF _Toc34650204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2B444552" w14:textId="02C81E01"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009B462B" w:rsidRPr="00962D6D">
          <w:rPr>
            <w:rStyle w:val="Hyperlink"/>
            <w:noProof/>
          </w:rPr>
          <w:t>6.5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Custom Attributes list</w:t>
        </w:r>
        <w:r w:rsidR="009B462B">
          <w:rPr>
            <w:noProof/>
            <w:webHidden/>
          </w:rPr>
          <w:tab/>
        </w:r>
        <w:r w:rsidR="009B462B">
          <w:rPr>
            <w:noProof/>
            <w:webHidden/>
          </w:rPr>
          <w:fldChar w:fldCharType="begin"/>
        </w:r>
        <w:r w:rsidR="009B462B">
          <w:rPr>
            <w:noProof/>
            <w:webHidden/>
          </w:rPr>
          <w:instrText xml:space="preserve"> PAGEREF _Toc34650205 \h </w:instrText>
        </w:r>
        <w:r w:rsidR="009B462B">
          <w:rPr>
            <w:noProof/>
            <w:webHidden/>
          </w:rPr>
        </w:r>
        <w:r w:rsidR="009B462B">
          <w:rPr>
            <w:noProof/>
            <w:webHidden/>
          </w:rPr>
          <w:fldChar w:fldCharType="separate"/>
        </w:r>
        <w:r w:rsidR="009B462B">
          <w:rPr>
            <w:noProof/>
            <w:webHidden/>
          </w:rPr>
          <w:t>44</w:t>
        </w:r>
        <w:r w:rsidR="009B462B">
          <w:rPr>
            <w:noProof/>
            <w:webHidden/>
          </w:rPr>
          <w:fldChar w:fldCharType="end"/>
        </w:r>
      </w:hyperlink>
    </w:p>
    <w:p w14:paraId="75242291" w14:textId="59D13D20"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009B462B" w:rsidRPr="00962D6D">
          <w:rPr>
            <w:rStyle w:val="Hyperlink"/>
            <w:noProof/>
          </w:rPr>
          <w:t>6.6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Distinction between </w:t>
        </w:r>
        <w:r w:rsidR="009B462B" w:rsidRPr="00962D6D">
          <w:rPr>
            <w:rStyle w:val="Hyperlink"/>
            <w:rFonts w:ascii="Courier New" w:hAnsi="Courier New" w:cs="Courier New"/>
            <w:noProof/>
          </w:rPr>
          <w:t>&lt;custom_attributes/&gt;</w:t>
        </w:r>
        <w:r w:rsidR="009B462B" w:rsidRPr="00962D6D">
          <w:rPr>
            <w:rStyle w:val="Hyperlink"/>
            <w:noProof/>
          </w:rPr>
          <w:t xml:space="preserve"> and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_Toc34650206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064F1555" w14:textId="56C8FCA9" w:rsidR="009B462B" w:rsidRDefault="00D13DDE">
      <w:pPr>
        <w:pStyle w:val="Verzeichnis3"/>
        <w:rPr>
          <w:rFonts w:asciiTheme="minorHAnsi" w:eastAsiaTheme="minorEastAsia" w:hAnsiTheme="minorHAnsi" w:cstheme="minorBidi"/>
          <w:noProof/>
          <w:sz w:val="22"/>
          <w:szCs w:val="22"/>
          <w:lang w:val="de-DE"/>
        </w:rPr>
      </w:pPr>
      <w:hyperlink w:anchor="_Toc34650207" w:history="1">
        <w:r w:rsidR="009B462B" w:rsidRPr="00962D6D">
          <w:rPr>
            <w:rStyle w:val="Hyperlink"/>
            <w:noProof/>
          </w:rPr>
          <w:t>6.6.1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process roles,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_Toc34650207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22F20CB6" w14:textId="6D18B8E5" w:rsidR="009B462B" w:rsidRDefault="00D13DDE">
      <w:pPr>
        <w:pStyle w:val="Verzeichnis3"/>
        <w:rPr>
          <w:rFonts w:asciiTheme="minorHAnsi" w:eastAsiaTheme="minorEastAsia" w:hAnsiTheme="minorHAnsi" w:cstheme="minorBidi"/>
          <w:noProof/>
          <w:sz w:val="22"/>
          <w:szCs w:val="22"/>
          <w:lang w:val="de-DE"/>
        </w:rPr>
      </w:pPr>
      <w:hyperlink w:anchor="_Toc34650208" w:history="1">
        <w:r w:rsidR="009B462B" w:rsidRPr="00962D6D">
          <w:rPr>
            <w:rStyle w:val="Hyperlink"/>
            <w:noProof/>
          </w:rPr>
          <w:t>6.6.2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applications,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_Toc34650208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3ADE69C0" w14:textId="2BFC31D4" w:rsidR="009B462B" w:rsidRDefault="00D13DDE">
      <w:pPr>
        <w:pStyle w:val="Verzeichnis3"/>
        <w:rPr>
          <w:rFonts w:asciiTheme="minorHAnsi" w:eastAsiaTheme="minorEastAsia" w:hAnsiTheme="minorHAnsi" w:cstheme="minorBidi"/>
          <w:noProof/>
          <w:sz w:val="22"/>
          <w:szCs w:val="22"/>
          <w:lang w:val="de-DE"/>
        </w:rPr>
      </w:pPr>
      <w:hyperlink w:anchor="_Toc34650209" w:history="1">
        <w:r w:rsidR="009B462B" w:rsidRPr="00962D6D">
          <w:rPr>
            <w:rStyle w:val="Hyperlink"/>
            <w:noProof/>
          </w:rPr>
          <w:t>6.6.3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Different levels of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sidRPr="00962D6D">
          <w:rPr>
            <w:rStyle w:val="Hyperlink"/>
            <w:noProof/>
          </w:rPr>
          <w:t xml:space="preserve"> within χMCF data model</w:t>
        </w:r>
        <w:r w:rsidR="009B462B">
          <w:rPr>
            <w:noProof/>
            <w:webHidden/>
          </w:rPr>
          <w:tab/>
        </w:r>
        <w:r w:rsidR="009B462B">
          <w:rPr>
            <w:noProof/>
            <w:webHidden/>
          </w:rPr>
          <w:fldChar w:fldCharType="begin"/>
        </w:r>
        <w:r w:rsidR="009B462B">
          <w:rPr>
            <w:noProof/>
            <w:webHidden/>
          </w:rPr>
          <w:instrText xml:space="preserve"> PAGEREF _Toc34650209 \h </w:instrText>
        </w:r>
        <w:r w:rsidR="009B462B">
          <w:rPr>
            <w:noProof/>
            <w:webHidden/>
          </w:rPr>
        </w:r>
        <w:r w:rsidR="009B462B">
          <w:rPr>
            <w:noProof/>
            <w:webHidden/>
          </w:rPr>
          <w:fldChar w:fldCharType="separate"/>
        </w:r>
        <w:r w:rsidR="009B462B">
          <w:rPr>
            <w:noProof/>
            <w:webHidden/>
          </w:rPr>
          <w:t>50</w:t>
        </w:r>
        <w:r w:rsidR="009B462B">
          <w:rPr>
            <w:noProof/>
            <w:webHidden/>
          </w:rPr>
          <w:fldChar w:fldCharType="end"/>
        </w:r>
      </w:hyperlink>
    </w:p>
    <w:p w14:paraId="018BB71B" w14:textId="28B7B0D9"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009B462B" w:rsidRPr="00962D6D">
          <w:rPr>
            <w:rStyle w:val="Hyperlink"/>
            <w:noProof/>
            <w14:scene3d>
              <w14:camera w14:prst="orthographicFront"/>
              <w14:lightRig w14:rig="threePt" w14:dir="t">
                <w14:rot w14:lat="0" w14:lon="0" w14:rev="0"/>
              </w14:lightRig>
            </w14:scene3d>
          </w:rPr>
          <w:t>7</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0D connections</w:t>
        </w:r>
        <w:r w:rsidR="009B462B">
          <w:rPr>
            <w:noProof/>
            <w:webHidden/>
          </w:rPr>
          <w:tab/>
        </w:r>
        <w:r w:rsidR="009B462B">
          <w:rPr>
            <w:noProof/>
            <w:webHidden/>
          </w:rPr>
          <w:fldChar w:fldCharType="begin"/>
        </w:r>
        <w:r w:rsidR="009B462B">
          <w:rPr>
            <w:noProof/>
            <w:webHidden/>
          </w:rPr>
          <w:instrText xml:space="preserve"> PAGEREF _Toc34650210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67FC3DCE" w14:textId="4844EC40"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009B462B" w:rsidRPr="00962D6D">
          <w:rPr>
            <w:rStyle w:val="Hyperlink"/>
            <w:noProof/>
          </w:rPr>
          <w:t>7.1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_Toc34650211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2DBEE1D" w14:textId="6841AC5C" w:rsidR="009B462B" w:rsidRDefault="00D13DDE">
      <w:pPr>
        <w:pStyle w:val="Verzeichnis3"/>
        <w:rPr>
          <w:rFonts w:asciiTheme="minorHAnsi" w:eastAsiaTheme="minorEastAsia" w:hAnsiTheme="minorHAnsi" w:cstheme="minorBidi"/>
          <w:noProof/>
          <w:sz w:val="22"/>
          <w:szCs w:val="22"/>
          <w:lang w:val="de-DE"/>
        </w:rPr>
      </w:pPr>
      <w:hyperlink w:anchor="_Toc34650212" w:history="1">
        <w:r w:rsidR="009B462B" w:rsidRPr="00962D6D">
          <w:rPr>
            <w:rStyle w:val="Hyperlink"/>
            <w:noProof/>
          </w:rPr>
          <w:t>7.1.1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_Toc34650212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A4AB184" w14:textId="3F39DDD6" w:rsidR="009B462B" w:rsidRDefault="00D13DDE">
      <w:pPr>
        <w:pStyle w:val="Verzeichnis3"/>
        <w:rPr>
          <w:rFonts w:asciiTheme="minorHAnsi" w:eastAsiaTheme="minorEastAsia" w:hAnsiTheme="minorHAnsi" w:cstheme="minorBidi"/>
          <w:noProof/>
          <w:sz w:val="22"/>
          <w:szCs w:val="22"/>
          <w:lang w:val="de-DE"/>
        </w:rPr>
      </w:pPr>
      <w:hyperlink w:anchor="_Toc34650213" w:history="1">
        <w:r w:rsidR="009B462B" w:rsidRPr="00962D6D">
          <w:rPr>
            <w:rStyle w:val="Hyperlink"/>
            <w:noProof/>
          </w:rPr>
          <w:t>7.1.2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_Toc34650213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7E88ECC4" w14:textId="2D022321" w:rsidR="009B462B" w:rsidRDefault="00D13DDE">
      <w:pPr>
        <w:pStyle w:val="Verzeichnis3"/>
        <w:rPr>
          <w:rFonts w:asciiTheme="minorHAnsi" w:eastAsiaTheme="minorEastAsia" w:hAnsiTheme="minorHAnsi" w:cstheme="minorBidi"/>
          <w:noProof/>
          <w:sz w:val="22"/>
          <w:szCs w:val="22"/>
          <w:lang w:val="de-DE"/>
        </w:rPr>
      </w:pPr>
      <w:hyperlink w:anchor="_Toc34650214" w:history="1">
        <w:r w:rsidR="009B462B" w:rsidRPr="00962D6D">
          <w:rPr>
            <w:rStyle w:val="Hyperlink"/>
            <w:noProof/>
          </w:rPr>
          <w:t>7.1.3</w:t>
        </w:r>
        <w:r w:rsidR="009B462B">
          <w:rPr>
            <w:rFonts w:asciiTheme="minorHAnsi" w:eastAsiaTheme="minorEastAsia" w:hAnsiTheme="minorHAnsi" w:cstheme="minorBidi"/>
            <w:noProof/>
            <w:sz w:val="22"/>
            <w:szCs w:val="22"/>
            <w:lang w:val="de-DE"/>
          </w:rPr>
          <w:tab/>
        </w:r>
        <w:r w:rsidR="009B462B" w:rsidRPr="00962D6D">
          <w:rPr>
            <w:rStyle w:val="Hyperlink"/>
            <w:noProof/>
          </w:rPr>
          <w:t>Direction</w:t>
        </w:r>
        <w:r w:rsidR="009B462B">
          <w:rPr>
            <w:noProof/>
            <w:webHidden/>
          </w:rPr>
          <w:tab/>
        </w:r>
        <w:r w:rsidR="009B462B">
          <w:rPr>
            <w:noProof/>
            <w:webHidden/>
          </w:rPr>
          <w:fldChar w:fldCharType="begin"/>
        </w:r>
        <w:r w:rsidR="009B462B">
          <w:rPr>
            <w:noProof/>
            <w:webHidden/>
          </w:rPr>
          <w:instrText xml:space="preserve"> PAGEREF _Toc34650214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5F016E8" w14:textId="5770AE93" w:rsidR="009B462B" w:rsidRDefault="00D13DDE">
      <w:pPr>
        <w:pStyle w:val="Verzeichnis3"/>
        <w:rPr>
          <w:rFonts w:asciiTheme="minorHAnsi" w:eastAsiaTheme="minorEastAsia" w:hAnsiTheme="minorHAnsi" w:cstheme="minorBidi"/>
          <w:noProof/>
          <w:sz w:val="22"/>
          <w:szCs w:val="22"/>
          <w:lang w:val="de-DE"/>
        </w:rPr>
      </w:pPr>
      <w:hyperlink w:anchor="_Toc34650215" w:history="1">
        <w:r w:rsidR="009B462B" w:rsidRPr="00962D6D">
          <w:rPr>
            <w:rStyle w:val="Hyperlink"/>
            <w:noProof/>
          </w:rPr>
          <w:t>7.1.4</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_Toc34650215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6ABBE4A" w14:textId="1F146071"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009B462B" w:rsidRPr="00962D6D">
          <w:rPr>
            <w:rStyle w:val="Hyperlink"/>
            <w:noProof/>
          </w:rPr>
          <w:t>7.2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Spot Welds</w:t>
        </w:r>
        <w:r w:rsidR="009B462B">
          <w:rPr>
            <w:noProof/>
            <w:webHidden/>
          </w:rPr>
          <w:tab/>
        </w:r>
        <w:r w:rsidR="009B462B">
          <w:rPr>
            <w:noProof/>
            <w:webHidden/>
          </w:rPr>
          <w:fldChar w:fldCharType="begin"/>
        </w:r>
        <w:r w:rsidR="009B462B">
          <w:rPr>
            <w:noProof/>
            <w:webHidden/>
          </w:rPr>
          <w:instrText xml:space="preserve"> PAGEREF _Toc34650216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5AFE7F6" w14:textId="16B813FA"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009B462B" w:rsidRPr="00962D6D">
          <w:rPr>
            <w:rStyle w:val="Hyperlink"/>
            <w:noProof/>
          </w:rPr>
          <w:t>7.3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Robscans</w:t>
        </w:r>
        <w:r w:rsidR="009B462B">
          <w:rPr>
            <w:noProof/>
            <w:webHidden/>
          </w:rPr>
          <w:tab/>
        </w:r>
        <w:r w:rsidR="009B462B">
          <w:rPr>
            <w:noProof/>
            <w:webHidden/>
          </w:rPr>
          <w:fldChar w:fldCharType="begin"/>
        </w:r>
        <w:r w:rsidR="009B462B">
          <w:rPr>
            <w:noProof/>
            <w:webHidden/>
          </w:rPr>
          <w:instrText xml:space="preserve"> PAGEREF _Toc34650217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0862A25C" w14:textId="7B2102F1"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009B462B" w:rsidRPr="00962D6D">
          <w:rPr>
            <w:rStyle w:val="Hyperlink"/>
            <w:noProof/>
          </w:rPr>
          <w:t>7.4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Rivets</w:t>
        </w:r>
        <w:r w:rsidR="009B462B">
          <w:rPr>
            <w:noProof/>
            <w:webHidden/>
          </w:rPr>
          <w:tab/>
        </w:r>
        <w:r w:rsidR="009B462B">
          <w:rPr>
            <w:noProof/>
            <w:webHidden/>
          </w:rPr>
          <w:fldChar w:fldCharType="begin"/>
        </w:r>
        <w:r w:rsidR="009B462B">
          <w:rPr>
            <w:noProof/>
            <w:webHidden/>
          </w:rPr>
          <w:instrText xml:space="preserve"> PAGEREF _Toc34650218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AFB5CAB" w14:textId="4948FD6E" w:rsidR="009B462B" w:rsidRDefault="00D13DDE">
      <w:pPr>
        <w:pStyle w:val="Verzeichnis3"/>
        <w:rPr>
          <w:rFonts w:asciiTheme="minorHAnsi" w:eastAsiaTheme="minorEastAsia" w:hAnsiTheme="minorHAnsi" w:cstheme="minorBidi"/>
          <w:noProof/>
          <w:sz w:val="22"/>
          <w:szCs w:val="22"/>
          <w:lang w:val="de-DE"/>
        </w:rPr>
      </w:pPr>
      <w:hyperlink w:anchor="_Toc34650219" w:history="1">
        <w:r w:rsidR="009B462B" w:rsidRPr="00962D6D">
          <w:rPr>
            <w:rStyle w:val="Hyperlink"/>
            <w:noProof/>
          </w:rPr>
          <w:t>7.4.1</w:t>
        </w:r>
        <w:r w:rsidR="009B462B">
          <w:rPr>
            <w:rFonts w:asciiTheme="minorHAnsi" w:eastAsiaTheme="minorEastAsia" w:hAnsiTheme="minorHAnsi" w:cstheme="minorBidi"/>
            <w:noProof/>
            <w:sz w:val="22"/>
            <w:szCs w:val="22"/>
            <w:lang w:val="de-DE"/>
          </w:rPr>
          <w:tab/>
        </w:r>
        <w:r w:rsidR="009B462B" w:rsidRPr="00962D6D">
          <w:rPr>
            <w:rStyle w:val="Hyperlink"/>
            <w:noProof/>
          </w:rPr>
          <w:t>Blind Rivets</w:t>
        </w:r>
        <w:r w:rsidR="009B462B">
          <w:rPr>
            <w:noProof/>
            <w:webHidden/>
          </w:rPr>
          <w:tab/>
        </w:r>
        <w:r w:rsidR="009B462B">
          <w:rPr>
            <w:noProof/>
            <w:webHidden/>
          </w:rPr>
          <w:fldChar w:fldCharType="begin"/>
        </w:r>
        <w:r w:rsidR="009B462B">
          <w:rPr>
            <w:noProof/>
            <w:webHidden/>
          </w:rPr>
          <w:instrText xml:space="preserve"> PAGEREF _Toc34650219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281EDD45" w14:textId="527F3BFD" w:rsidR="009B462B" w:rsidRDefault="00D13DDE">
      <w:pPr>
        <w:pStyle w:val="Verzeichnis3"/>
        <w:rPr>
          <w:rFonts w:asciiTheme="minorHAnsi" w:eastAsiaTheme="minorEastAsia" w:hAnsiTheme="minorHAnsi" w:cstheme="minorBidi"/>
          <w:noProof/>
          <w:sz w:val="22"/>
          <w:szCs w:val="22"/>
          <w:lang w:val="de-DE"/>
        </w:rPr>
      </w:pPr>
      <w:hyperlink w:anchor="_Toc34650220" w:history="1">
        <w:r w:rsidR="009B462B" w:rsidRPr="00962D6D">
          <w:rPr>
            <w:rStyle w:val="Hyperlink"/>
            <w:noProof/>
          </w:rPr>
          <w:t>7.4.2</w:t>
        </w:r>
        <w:r w:rsidR="009B462B">
          <w:rPr>
            <w:rFonts w:asciiTheme="minorHAnsi" w:eastAsiaTheme="minorEastAsia" w:hAnsiTheme="minorHAnsi" w:cstheme="minorBidi"/>
            <w:noProof/>
            <w:sz w:val="22"/>
            <w:szCs w:val="22"/>
            <w:lang w:val="de-DE"/>
          </w:rPr>
          <w:tab/>
        </w:r>
        <w:r w:rsidR="009B462B" w:rsidRPr="00962D6D">
          <w:rPr>
            <w:rStyle w:val="Hyperlink"/>
            <w:noProof/>
          </w:rPr>
          <w:t>Self-Piercing Rivets</w:t>
        </w:r>
        <w:r w:rsidR="009B462B">
          <w:rPr>
            <w:noProof/>
            <w:webHidden/>
          </w:rPr>
          <w:tab/>
        </w:r>
        <w:r w:rsidR="009B462B">
          <w:rPr>
            <w:noProof/>
            <w:webHidden/>
          </w:rPr>
          <w:fldChar w:fldCharType="begin"/>
        </w:r>
        <w:r w:rsidR="009B462B">
          <w:rPr>
            <w:noProof/>
            <w:webHidden/>
          </w:rPr>
          <w:instrText xml:space="preserve"> PAGEREF _Toc34650220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431B6F0A" w14:textId="2149630E" w:rsidR="009B462B" w:rsidRDefault="00D13DDE">
      <w:pPr>
        <w:pStyle w:val="Verzeichnis3"/>
        <w:rPr>
          <w:rFonts w:asciiTheme="minorHAnsi" w:eastAsiaTheme="minorEastAsia" w:hAnsiTheme="minorHAnsi" w:cstheme="minorBidi"/>
          <w:noProof/>
          <w:sz w:val="22"/>
          <w:szCs w:val="22"/>
          <w:lang w:val="de-DE"/>
        </w:rPr>
      </w:pPr>
      <w:hyperlink w:anchor="_Toc34650221" w:history="1">
        <w:r w:rsidR="009B462B" w:rsidRPr="00962D6D">
          <w:rPr>
            <w:rStyle w:val="Hyperlink"/>
            <w:noProof/>
          </w:rPr>
          <w:t>7.4.3</w:t>
        </w:r>
        <w:r w:rsidR="009B462B">
          <w:rPr>
            <w:rFonts w:asciiTheme="minorHAnsi" w:eastAsiaTheme="minorEastAsia" w:hAnsiTheme="minorHAnsi" w:cstheme="minorBidi"/>
            <w:noProof/>
            <w:sz w:val="22"/>
            <w:szCs w:val="22"/>
            <w:lang w:val="de-DE"/>
          </w:rPr>
          <w:tab/>
        </w:r>
        <w:r w:rsidR="009B462B" w:rsidRPr="00962D6D">
          <w:rPr>
            <w:rStyle w:val="Hyperlink"/>
            <w:noProof/>
          </w:rPr>
          <w:t>Solid Rivets</w:t>
        </w:r>
        <w:r w:rsidR="009B462B">
          <w:rPr>
            <w:noProof/>
            <w:webHidden/>
          </w:rPr>
          <w:tab/>
        </w:r>
        <w:r w:rsidR="009B462B">
          <w:rPr>
            <w:noProof/>
            <w:webHidden/>
          </w:rPr>
          <w:fldChar w:fldCharType="begin"/>
        </w:r>
        <w:r w:rsidR="009B462B">
          <w:rPr>
            <w:noProof/>
            <w:webHidden/>
          </w:rPr>
          <w:instrText xml:space="preserve"> PAGEREF _Toc34650221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0E7FBDB5" w14:textId="042D7A14" w:rsidR="009B462B" w:rsidRDefault="00D13DDE">
      <w:pPr>
        <w:pStyle w:val="Verzeichnis3"/>
        <w:rPr>
          <w:rFonts w:asciiTheme="minorHAnsi" w:eastAsiaTheme="minorEastAsia" w:hAnsiTheme="minorHAnsi" w:cstheme="minorBidi"/>
          <w:noProof/>
          <w:sz w:val="22"/>
          <w:szCs w:val="22"/>
          <w:lang w:val="de-DE"/>
        </w:rPr>
      </w:pPr>
      <w:hyperlink w:anchor="_Toc34650222" w:history="1">
        <w:r w:rsidR="009B462B" w:rsidRPr="00962D6D">
          <w:rPr>
            <w:rStyle w:val="Hyperlink"/>
            <w:noProof/>
          </w:rPr>
          <w:t>7.4.4</w:t>
        </w:r>
        <w:r w:rsidR="009B462B">
          <w:rPr>
            <w:rFonts w:asciiTheme="minorHAnsi" w:eastAsiaTheme="minorEastAsia" w:hAnsiTheme="minorHAnsi" w:cstheme="minorBidi"/>
            <w:noProof/>
            <w:sz w:val="22"/>
            <w:szCs w:val="22"/>
            <w:lang w:val="de-DE"/>
          </w:rPr>
          <w:tab/>
        </w:r>
        <w:r w:rsidR="009B462B" w:rsidRPr="00962D6D">
          <w:rPr>
            <w:rStyle w:val="Hyperlink"/>
            <w:noProof/>
          </w:rPr>
          <w:t>Swop Rivets</w:t>
        </w:r>
        <w:r w:rsidR="009B462B">
          <w:rPr>
            <w:noProof/>
            <w:webHidden/>
          </w:rPr>
          <w:tab/>
        </w:r>
        <w:r w:rsidR="009B462B">
          <w:rPr>
            <w:noProof/>
            <w:webHidden/>
          </w:rPr>
          <w:fldChar w:fldCharType="begin"/>
        </w:r>
        <w:r w:rsidR="009B462B">
          <w:rPr>
            <w:noProof/>
            <w:webHidden/>
          </w:rPr>
          <w:instrText xml:space="preserve"> PAGEREF _Toc34650222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559D91E2" w14:textId="74F9262A"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009B462B" w:rsidRPr="00962D6D">
          <w:rPr>
            <w:rStyle w:val="Hyperlink"/>
            <w:noProof/>
          </w:rPr>
          <w:t>7.5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Threaded Connections: Bolts and Screws</w:t>
        </w:r>
        <w:r w:rsidR="009B462B">
          <w:rPr>
            <w:noProof/>
            <w:webHidden/>
          </w:rPr>
          <w:tab/>
        </w:r>
        <w:r w:rsidR="009B462B">
          <w:rPr>
            <w:noProof/>
            <w:webHidden/>
          </w:rPr>
          <w:fldChar w:fldCharType="begin"/>
        </w:r>
        <w:r w:rsidR="009B462B">
          <w:rPr>
            <w:noProof/>
            <w:webHidden/>
          </w:rPr>
          <w:instrText xml:space="preserve"> PAGEREF _Toc34650223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18F26FBC" w14:textId="51B8ECA4" w:rsidR="009B462B" w:rsidRDefault="00D13DDE">
      <w:pPr>
        <w:pStyle w:val="Verzeichnis3"/>
        <w:rPr>
          <w:rFonts w:asciiTheme="minorHAnsi" w:eastAsiaTheme="minorEastAsia" w:hAnsiTheme="minorHAnsi" w:cstheme="minorBidi"/>
          <w:noProof/>
          <w:sz w:val="22"/>
          <w:szCs w:val="22"/>
          <w:lang w:val="de-DE"/>
        </w:rPr>
      </w:pPr>
      <w:hyperlink w:anchor="_Toc34650224" w:history="1">
        <w:r w:rsidR="009B462B" w:rsidRPr="00962D6D">
          <w:rPr>
            <w:rStyle w:val="Hyperlink"/>
            <w:noProof/>
          </w:rPr>
          <w:t>7.5.1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_Toc34650224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27B5309A" w14:textId="5605109F" w:rsidR="009B462B" w:rsidRDefault="00D13DDE">
      <w:pPr>
        <w:pStyle w:val="Verzeichnis3"/>
        <w:rPr>
          <w:rFonts w:asciiTheme="minorHAnsi" w:eastAsiaTheme="minorEastAsia" w:hAnsiTheme="minorHAnsi" w:cstheme="minorBidi"/>
          <w:noProof/>
          <w:sz w:val="22"/>
          <w:szCs w:val="22"/>
          <w:lang w:val="de-DE"/>
        </w:rPr>
      </w:pPr>
      <w:hyperlink w:anchor="_Toc34650225" w:history="1">
        <w:r w:rsidR="009B462B" w:rsidRPr="00962D6D">
          <w:rPr>
            <w:rStyle w:val="Hyperlink"/>
            <w:noProof/>
          </w:rPr>
          <w:t>7.5.2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_Toc34650225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6D164B59" w14:textId="3371F50E" w:rsidR="009B462B" w:rsidRDefault="00D13DDE">
      <w:pPr>
        <w:pStyle w:val="Verzeichnis3"/>
        <w:rPr>
          <w:rFonts w:asciiTheme="minorHAnsi" w:eastAsiaTheme="minorEastAsia" w:hAnsiTheme="minorHAnsi" w:cstheme="minorBidi"/>
          <w:noProof/>
          <w:sz w:val="22"/>
          <w:szCs w:val="22"/>
          <w:lang w:val="de-DE"/>
        </w:rPr>
      </w:pPr>
      <w:hyperlink w:anchor="_Toc34650226" w:history="1">
        <w:r w:rsidR="009B462B" w:rsidRPr="00962D6D">
          <w:rPr>
            <w:rStyle w:val="Hyperlink"/>
            <w:noProof/>
          </w:rPr>
          <w:t>7.5.3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_Toc34650226 \h </w:instrText>
        </w:r>
        <w:r w:rsidR="009B462B">
          <w:rPr>
            <w:noProof/>
            <w:webHidden/>
          </w:rPr>
        </w:r>
        <w:r w:rsidR="009B462B">
          <w:rPr>
            <w:noProof/>
            <w:webHidden/>
          </w:rPr>
          <w:fldChar w:fldCharType="separate"/>
        </w:r>
        <w:r w:rsidR="009B462B">
          <w:rPr>
            <w:noProof/>
            <w:webHidden/>
          </w:rPr>
          <w:t>72</w:t>
        </w:r>
        <w:r w:rsidR="009B462B">
          <w:rPr>
            <w:noProof/>
            <w:webHidden/>
          </w:rPr>
          <w:fldChar w:fldCharType="end"/>
        </w:r>
      </w:hyperlink>
    </w:p>
    <w:p w14:paraId="0B559982" w14:textId="1153810D" w:rsidR="009B462B" w:rsidRDefault="00D13DDE">
      <w:pPr>
        <w:pStyle w:val="Verzeichnis3"/>
        <w:rPr>
          <w:rFonts w:asciiTheme="minorHAnsi" w:eastAsiaTheme="minorEastAsia" w:hAnsiTheme="minorHAnsi" w:cstheme="minorBidi"/>
          <w:noProof/>
          <w:sz w:val="22"/>
          <w:szCs w:val="22"/>
          <w:lang w:val="de-DE"/>
        </w:rPr>
      </w:pPr>
      <w:hyperlink w:anchor="_Toc34650227" w:history="1">
        <w:r w:rsidR="009B462B" w:rsidRPr="00962D6D">
          <w:rPr>
            <w:rStyle w:val="Hyperlink"/>
            <w:noProof/>
          </w:rPr>
          <w:t>7.5.4</w:t>
        </w:r>
        <w:r w:rsidR="009B462B">
          <w:rPr>
            <w:rFonts w:asciiTheme="minorHAnsi" w:eastAsiaTheme="minorEastAsia" w:hAnsiTheme="minorHAnsi" w:cstheme="minorBidi"/>
            <w:noProof/>
            <w:sz w:val="22"/>
            <w:szCs w:val="22"/>
            <w:lang w:val="de-DE"/>
          </w:rPr>
          <w:tab/>
        </w:r>
        <w:r w:rsidR="009B462B" w:rsidRPr="00962D6D">
          <w:rPr>
            <w:rStyle w:val="Hyperlink"/>
            <w:noProof/>
          </w:rPr>
          <w:t>Washer</w:t>
        </w:r>
        <w:r w:rsidR="009B462B">
          <w:rPr>
            <w:noProof/>
            <w:webHidden/>
          </w:rPr>
          <w:tab/>
        </w:r>
        <w:r w:rsidR="009B462B">
          <w:rPr>
            <w:noProof/>
            <w:webHidden/>
          </w:rPr>
          <w:fldChar w:fldCharType="begin"/>
        </w:r>
        <w:r w:rsidR="009B462B">
          <w:rPr>
            <w:noProof/>
            <w:webHidden/>
          </w:rPr>
          <w:instrText xml:space="preserve"> PAGEREF _Toc34650227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6DEED396" w14:textId="570629E8" w:rsidR="009B462B" w:rsidRDefault="00D13DDE">
      <w:pPr>
        <w:pStyle w:val="Verzeichnis3"/>
        <w:rPr>
          <w:rFonts w:asciiTheme="minorHAnsi" w:eastAsiaTheme="minorEastAsia" w:hAnsiTheme="minorHAnsi" w:cstheme="minorBidi"/>
          <w:noProof/>
          <w:sz w:val="22"/>
          <w:szCs w:val="22"/>
          <w:lang w:val="de-DE"/>
        </w:rPr>
      </w:pPr>
      <w:hyperlink w:anchor="_Toc34650228" w:history="1">
        <w:r w:rsidR="009B462B" w:rsidRPr="00962D6D">
          <w:rPr>
            <w:rStyle w:val="Hyperlink"/>
            <w:noProof/>
          </w:rPr>
          <w:t>7.5.5</w:t>
        </w:r>
        <w:r w:rsidR="009B462B">
          <w:rPr>
            <w:rFonts w:asciiTheme="minorHAnsi" w:eastAsiaTheme="minorEastAsia" w:hAnsiTheme="minorHAnsi" w:cstheme="minorBidi"/>
            <w:noProof/>
            <w:sz w:val="22"/>
            <w:szCs w:val="22"/>
            <w:lang w:val="de-DE"/>
          </w:rPr>
          <w:tab/>
        </w:r>
        <w:r w:rsidR="009B462B" w:rsidRPr="00962D6D">
          <w:rPr>
            <w:rStyle w:val="Hyperlink"/>
            <w:noProof/>
          </w:rPr>
          <w:t>Nut</w:t>
        </w:r>
        <w:r w:rsidR="009B462B">
          <w:rPr>
            <w:noProof/>
            <w:webHidden/>
          </w:rPr>
          <w:tab/>
        </w:r>
        <w:r w:rsidR="009B462B">
          <w:rPr>
            <w:noProof/>
            <w:webHidden/>
          </w:rPr>
          <w:fldChar w:fldCharType="begin"/>
        </w:r>
        <w:r w:rsidR="009B462B">
          <w:rPr>
            <w:noProof/>
            <w:webHidden/>
          </w:rPr>
          <w:instrText xml:space="preserve"> PAGEREF _Toc34650228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7E3806A4" w14:textId="365873C7" w:rsidR="009B462B" w:rsidRDefault="00D13DDE">
      <w:pPr>
        <w:pStyle w:val="Verzeichnis3"/>
        <w:rPr>
          <w:rFonts w:asciiTheme="minorHAnsi" w:eastAsiaTheme="minorEastAsia" w:hAnsiTheme="minorHAnsi" w:cstheme="minorBidi"/>
          <w:noProof/>
          <w:sz w:val="22"/>
          <w:szCs w:val="22"/>
          <w:lang w:val="de-DE"/>
        </w:rPr>
      </w:pPr>
      <w:hyperlink w:anchor="_Toc34650229" w:history="1">
        <w:r w:rsidR="009B462B" w:rsidRPr="00962D6D">
          <w:rPr>
            <w:rStyle w:val="Hyperlink"/>
            <w:noProof/>
          </w:rPr>
          <w:t>7.5.6</w:t>
        </w:r>
        <w:r w:rsidR="009B462B">
          <w:rPr>
            <w:rFonts w:asciiTheme="minorHAnsi" w:eastAsiaTheme="minorEastAsia" w:hAnsiTheme="minorHAnsi" w:cstheme="minorBidi"/>
            <w:noProof/>
            <w:sz w:val="22"/>
            <w:szCs w:val="22"/>
            <w:lang w:val="de-DE"/>
          </w:rPr>
          <w:tab/>
        </w:r>
        <w:r w:rsidR="009B462B" w:rsidRPr="00962D6D">
          <w:rPr>
            <w:rStyle w:val="Hyperlink"/>
            <w:noProof/>
          </w:rPr>
          <w:t>Bolt</w:t>
        </w:r>
        <w:r w:rsidR="009B462B">
          <w:rPr>
            <w:noProof/>
            <w:webHidden/>
          </w:rPr>
          <w:tab/>
        </w:r>
        <w:r w:rsidR="009B462B">
          <w:rPr>
            <w:noProof/>
            <w:webHidden/>
          </w:rPr>
          <w:fldChar w:fldCharType="begin"/>
        </w:r>
        <w:r w:rsidR="009B462B">
          <w:rPr>
            <w:noProof/>
            <w:webHidden/>
          </w:rPr>
          <w:instrText xml:space="preserve"> PAGEREF _Toc34650229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663CA2C" w14:textId="0DE3C198"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009B462B" w:rsidRPr="00962D6D">
          <w:rPr>
            <w:rStyle w:val="Hyperlink"/>
            <w:noProof/>
          </w:rPr>
          <w:t>7.5.6.1</w:t>
        </w:r>
        <w:r w:rsidR="009B462B">
          <w:rPr>
            <w:rFonts w:asciiTheme="minorHAnsi" w:eastAsiaTheme="minorEastAsia" w:hAnsiTheme="minorHAnsi" w:cstheme="minorBidi"/>
            <w:noProof/>
            <w:sz w:val="22"/>
            <w:szCs w:val="22"/>
            <w:lang w:val="de-DE"/>
          </w:rPr>
          <w:tab/>
        </w:r>
        <w:r w:rsidR="009B462B" w:rsidRPr="00962D6D">
          <w:rPr>
            <w:rStyle w:val="Hyperlink"/>
            <w:noProof/>
          </w:rPr>
          <w:t>Possible Bolt and Screw Assemblies</w:t>
        </w:r>
        <w:r w:rsidR="009B462B">
          <w:rPr>
            <w:noProof/>
            <w:webHidden/>
          </w:rPr>
          <w:tab/>
        </w:r>
        <w:r w:rsidR="009B462B">
          <w:rPr>
            <w:noProof/>
            <w:webHidden/>
          </w:rPr>
          <w:fldChar w:fldCharType="begin"/>
        </w:r>
        <w:r w:rsidR="009B462B">
          <w:rPr>
            <w:noProof/>
            <w:webHidden/>
          </w:rPr>
          <w:instrText xml:space="preserve"> PAGEREF _Toc34650230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7D4FD8EA" w14:textId="2239D8B8" w:rsidR="009B462B" w:rsidRDefault="00D13DDE">
      <w:pPr>
        <w:pStyle w:val="Verzeichnis3"/>
        <w:rPr>
          <w:rFonts w:asciiTheme="minorHAnsi" w:eastAsiaTheme="minorEastAsia" w:hAnsiTheme="minorHAnsi" w:cstheme="minorBidi"/>
          <w:noProof/>
          <w:sz w:val="22"/>
          <w:szCs w:val="22"/>
          <w:lang w:val="de-DE"/>
        </w:rPr>
      </w:pPr>
      <w:hyperlink w:anchor="_Toc34650231" w:history="1">
        <w:r w:rsidR="009B462B" w:rsidRPr="00962D6D">
          <w:rPr>
            <w:rStyle w:val="Hyperlink"/>
            <w:noProof/>
          </w:rPr>
          <w:t>7.5.7</w:t>
        </w:r>
        <w:r w:rsidR="009B462B">
          <w:rPr>
            <w:rFonts w:asciiTheme="minorHAnsi" w:eastAsiaTheme="minorEastAsia" w:hAnsiTheme="minorHAnsi" w:cstheme="minorBidi"/>
            <w:noProof/>
            <w:sz w:val="22"/>
            <w:szCs w:val="22"/>
            <w:lang w:val="de-DE"/>
          </w:rPr>
          <w:tab/>
        </w:r>
        <w:r w:rsidR="009B462B" w:rsidRPr="00962D6D">
          <w:rPr>
            <w:rStyle w:val="Hyperlink"/>
            <w:noProof/>
          </w:rPr>
          <w:t>Screw</w:t>
        </w:r>
        <w:r w:rsidR="009B462B">
          <w:rPr>
            <w:noProof/>
            <w:webHidden/>
          </w:rPr>
          <w:tab/>
        </w:r>
        <w:r w:rsidR="009B462B">
          <w:rPr>
            <w:noProof/>
            <w:webHidden/>
          </w:rPr>
          <w:fldChar w:fldCharType="begin"/>
        </w:r>
        <w:r w:rsidR="009B462B">
          <w:rPr>
            <w:noProof/>
            <w:webHidden/>
          </w:rPr>
          <w:instrText xml:space="preserve"> PAGEREF _Toc34650231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7B418E87" w14:textId="4565E37A" w:rsidR="009B462B" w:rsidRDefault="00D13DDE">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009B462B" w:rsidRPr="00962D6D">
          <w:rPr>
            <w:rStyle w:val="Hyperlink"/>
            <w:noProof/>
          </w:rPr>
          <w:t>7.5.7.1 Flow Drilled Screws (FDS)</w:t>
        </w:r>
        <w:r w:rsidR="009B462B">
          <w:rPr>
            <w:noProof/>
            <w:webHidden/>
          </w:rPr>
          <w:tab/>
        </w:r>
        <w:r w:rsidR="009B462B">
          <w:rPr>
            <w:noProof/>
            <w:webHidden/>
          </w:rPr>
          <w:fldChar w:fldCharType="begin"/>
        </w:r>
        <w:r w:rsidR="009B462B">
          <w:rPr>
            <w:noProof/>
            <w:webHidden/>
          </w:rPr>
          <w:instrText xml:space="preserve"> PAGEREF _Toc34650232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1D05C542" w14:textId="6D860CAD"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009B462B" w:rsidRPr="00962D6D">
          <w:rPr>
            <w:rStyle w:val="Hyperlink"/>
            <w:noProof/>
          </w:rPr>
          <w:t>7.6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Gum Drops</w:t>
        </w:r>
        <w:r w:rsidR="009B462B">
          <w:rPr>
            <w:noProof/>
            <w:webHidden/>
          </w:rPr>
          <w:tab/>
        </w:r>
        <w:r w:rsidR="009B462B">
          <w:rPr>
            <w:noProof/>
            <w:webHidden/>
          </w:rPr>
          <w:fldChar w:fldCharType="begin"/>
        </w:r>
        <w:r w:rsidR="009B462B">
          <w:rPr>
            <w:noProof/>
            <w:webHidden/>
          </w:rPr>
          <w:instrText xml:space="preserve"> PAGEREF _Toc34650233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016D4454" w14:textId="1858DE90"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009B462B" w:rsidRPr="00962D6D">
          <w:rPr>
            <w:rStyle w:val="Hyperlink"/>
            <w:noProof/>
          </w:rPr>
          <w:t>7.7</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Clinches</w:t>
        </w:r>
        <w:r w:rsidR="009B462B">
          <w:rPr>
            <w:noProof/>
            <w:webHidden/>
          </w:rPr>
          <w:tab/>
        </w:r>
        <w:r w:rsidR="009B462B">
          <w:rPr>
            <w:noProof/>
            <w:webHidden/>
          </w:rPr>
          <w:fldChar w:fldCharType="begin"/>
        </w:r>
        <w:r w:rsidR="009B462B">
          <w:rPr>
            <w:noProof/>
            <w:webHidden/>
          </w:rPr>
          <w:instrText xml:space="preserve"> PAGEREF _Toc34650234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57E30BB4" w14:textId="6069383C"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009B462B" w:rsidRPr="00962D6D">
          <w:rPr>
            <w:rStyle w:val="Hyperlink"/>
            <w:noProof/>
          </w:rPr>
          <w:t>7.8</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Heat Stakes / Thermal Stakes</w:t>
        </w:r>
        <w:r w:rsidR="009B462B">
          <w:rPr>
            <w:noProof/>
            <w:webHidden/>
          </w:rPr>
          <w:tab/>
        </w:r>
        <w:r w:rsidR="009B462B">
          <w:rPr>
            <w:noProof/>
            <w:webHidden/>
          </w:rPr>
          <w:fldChar w:fldCharType="begin"/>
        </w:r>
        <w:r w:rsidR="009B462B">
          <w:rPr>
            <w:noProof/>
            <w:webHidden/>
          </w:rPr>
          <w:instrText xml:space="preserve"> PAGEREF _Toc34650235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3C44D348" w14:textId="458B4EDE"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009B462B" w:rsidRPr="00962D6D">
          <w:rPr>
            <w:rStyle w:val="Hyperlink"/>
            <w:noProof/>
          </w:rPr>
          <w:t>7.9</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Clips/Snap Joints</w:t>
        </w:r>
        <w:r w:rsidR="009B462B">
          <w:rPr>
            <w:noProof/>
            <w:webHidden/>
          </w:rPr>
          <w:tab/>
        </w:r>
        <w:r w:rsidR="009B462B">
          <w:rPr>
            <w:noProof/>
            <w:webHidden/>
          </w:rPr>
          <w:fldChar w:fldCharType="begin"/>
        </w:r>
        <w:r w:rsidR="009B462B">
          <w:rPr>
            <w:noProof/>
            <w:webHidden/>
          </w:rPr>
          <w:instrText xml:space="preserve"> PAGEREF _Toc34650236 \h </w:instrText>
        </w:r>
        <w:r w:rsidR="009B462B">
          <w:rPr>
            <w:noProof/>
            <w:webHidden/>
          </w:rPr>
        </w:r>
        <w:r w:rsidR="009B462B">
          <w:rPr>
            <w:noProof/>
            <w:webHidden/>
          </w:rPr>
          <w:fldChar w:fldCharType="separate"/>
        </w:r>
        <w:r w:rsidR="009B462B">
          <w:rPr>
            <w:noProof/>
            <w:webHidden/>
          </w:rPr>
          <w:t>91</w:t>
        </w:r>
        <w:r w:rsidR="009B462B">
          <w:rPr>
            <w:noProof/>
            <w:webHidden/>
          </w:rPr>
          <w:fldChar w:fldCharType="end"/>
        </w:r>
      </w:hyperlink>
    </w:p>
    <w:p w14:paraId="376A3CC2" w14:textId="0C55EC5F"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009B462B" w:rsidRPr="00962D6D">
          <w:rPr>
            <w:rStyle w:val="Hyperlink"/>
            <w:noProof/>
          </w:rPr>
          <w:t>7.10</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Nails</w:t>
        </w:r>
        <w:r w:rsidR="009B462B">
          <w:rPr>
            <w:noProof/>
            <w:webHidden/>
          </w:rPr>
          <w:tab/>
        </w:r>
        <w:r w:rsidR="009B462B">
          <w:rPr>
            <w:noProof/>
            <w:webHidden/>
          </w:rPr>
          <w:fldChar w:fldCharType="begin"/>
        </w:r>
        <w:r w:rsidR="009B462B">
          <w:rPr>
            <w:noProof/>
            <w:webHidden/>
          </w:rPr>
          <w:instrText xml:space="preserve"> PAGEREF _Toc34650237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01A9C2E2" w14:textId="239796F3"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009B462B" w:rsidRPr="00962D6D">
          <w:rPr>
            <w:rStyle w:val="Hyperlink"/>
            <w:noProof/>
            <w14:scene3d>
              <w14:camera w14:prst="orthographicFront"/>
              <w14:lightRig w14:rig="threePt" w14:dir="t">
                <w14:rot w14:lat="0" w14:lon="0" w14:rev="0"/>
              </w14:lightRig>
            </w14:scene3d>
          </w:rPr>
          <w:t>8</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1D connections</w:t>
        </w:r>
        <w:r w:rsidR="009B462B">
          <w:rPr>
            <w:noProof/>
            <w:webHidden/>
          </w:rPr>
          <w:tab/>
        </w:r>
        <w:r w:rsidR="009B462B">
          <w:rPr>
            <w:noProof/>
            <w:webHidden/>
          </w:rPr>
          <w:fldChar w:fldCharType="begin"/>
        </w:r>
        <w:r w:rsidR="009B462B">
          <w:rPr>
            <w:noProof/>
            <w:webHidden/>
          </w:rPr>
          <w:instrText xml:space="preserve"> PAGEREF _Toc34650238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68A61ADC" w14:textId="27FC5419"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009B462B" w:rsidRPr="00962D6D">
          <w:rPr>
            <w:rStyle w:val="Hyperlink"/>
            <w:noProof/>
          </w:rPr>
          <w:t>8.1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_Toc34650239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4761640E" w14:textId="3C064018" w:rsidR="009B462B" w:rsidRDefault="00D13DDE">
      <w:pPr>
        <w:pStyle w:val="Verzeichnis3"/>
        <w:rPr>
          <w:rFonts w:asciiTheme="minorHAnsi" w:eastAsiaTheme="minorEastAsia" w:hAnsiTheme="minorHAnsi" w:cstheme="minorBidi"/>
          <w:noProof/>
          <w:sz w:val="22"/>
          <w:szCs w:val="22"/>
          <w:lang w:val="de-DE"/>
        </w:rPr>
      </w:pPr>
      <w:hyperlink w:anchor="_Toc34650240" w:history="1">
        <w:r w:rsidR="009B462B" w:rsidRPr="00962D6D">
          <w:rPr>
            <w:rStyle w:val="Hyperlink"/>
            <w:noProof/>
          </w:rPr>
          <w:t>8.1.1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_Toc34650240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E48553C" w14:textId="4CDD7A4C" w:rsidR="009B462B" w:rsidRDefault="00D13DDE">
      <w:pPr>
        <w:pStyle w:val="Verzeichnis3"/>
        <w:rPr>
          <w:rFonts w:asciiTheme="minorHAnsi" w:eastAsiaTheme="minorEastAsia" w:hAnsiTheme="minorHAnsi" w:cstheme="minorBidi"/>
          <w:noProof/>
          <w:sz w:val="22"/>
          <w:szCs w:val="22"/>
          <w:lang w:val="de-DE"/>
        </w:rPr>
      </w:pPr>
      <w:hyperlink w:anchor="_Toc34650241" w:history="1">
        <w:r w:rsidR="009B462B" w:rsidRPr="00962D6D">
          <w:rPr>
            <w:rStyle w:val="Hyperlink"/>
            <w:noProof/>
          </w:rPr>
          <w:t>8.1.2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_Toc34650241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37FACB12" w14:textId="059AAFD9" w:rsidR="009B462B" w:rsidRDefault="00D13DDE">
      <w:pPr>
        <w:pStyle w:val="Verzeichnis3"/>
        <w:rPr>
          <w:rFonts w:asciiTheme="minorHAnsi" w:eastAsiaTheme="minorEastAsia" w:hAnsiTheme="minorHAnsi" w:cstheme="minorBidi"/>
          <w:noProof/>
          <w:sz w:val="22"/>
          <w:szCs w:val="22"/>
          <w:lang w:val="de-DE"/>
        </w:rPr>
      </w:pPr>
      <w:hyperlink w:anchor="_Toc34650242" w:history="1">
        <w:r w:rsidR="009B462B" w:rsidRPr="00962D6D">
          <w:rPr>
            <w:rStyle w:val="Hyperlink"/>
            <w:noProof/>
          </w:rPr>
          <w:t>8.1.3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_Toc34650242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2B4D3726" w14:textId="5B00B1F9"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009B462B" w:rsidRPr="00962D6D">
          <w:rPr>
            <w:rStyle w:val="Hyperlink"/>
            <w:noProof/>
          </w:rPr>
          <w:t>8.2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Seam Welds</w:t>
        </w:r>
        <w:r w:rsidR="009B462B">
          <w:rPr>
            <w:noProof/>
            <w:webHidden/>
          </w:rPr>
          <w:tab/>
        </w:r>
        <w:r w:rsidR="009B462B">
          <w:rPr>
            <w:noProof/>
            <w:webHidden/>
          </w:rPr>
          <w:fldChar w:fldCharType="begin"/>
        </w:r>
        <w:r w:rsidR="009B462B">
          <w:rPr>
            <w:noProof/>
            <w:webHidden/>
          </w:rPr>
          <w:instrText xml:space="preserve"> PAGEREF _Toc34650243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4C497CD4" w14:textId="790FB600" w:rsidR="009B462B" w:rsidRDefault="00D13DDE">
      <w:pPr>
        <w:pStyle w:val="Verzeichnis3"/>
        <w:rPr>
          <w:rFonts w:asciiTheme="minorHAnsi" w:eastAsiaTheme="minorEastAsia" w:hAnsiTheme="minorHAnsi" w:cstheme="minorBidi"/>
          <w:noProof/>
          <w:sz w:val="22"/>
          <w:szCs w:val="22"/>
          <w:lang w:val="de-DE"/>
        </w:rPr>
      </w:pPr>
      <w:hyperlink w:anchor="_Toc34650244" w:history="1">
        <w:r w:rsidR="009B462B" w:rsidRPr="00962D6D">
          <w:rPr>
            <w:rStyle w:val="Hyperlink"/>
            <w:noProof/>
          </w:rPr>
          <w:t>8.2.1</w:t>
        </w:r>
        <w:r w:rsidR="009B462B">
          <w:rPr>
            <w:rFonts w:asciiTheme="minorHAnsi" w:eastAsiaTheme="minorEastAsia" w:hAnsiTheme="minorHAnsi" w:cstheme="minorBidi"/>
            <w:noProof/>
            <w:sz w:val="22"/>
            <w:szCs w:val="22"/>
            <w:lang w:val="de-DE"/>
          </w:rPr>
          <w:tab/>
        </w:r>
        <w:r w:rsidR="009B462B" w:rsidRPr="00962D6D">
          <w:rPr>
            <w:rStyle w:val="Hyperlink"/>
            <w:noProof/>
          </w:rPr>
          <w:t>Description and Modeling Parameters</w:t>
        </w:r>
        <w:r w:rsidR="009B462B">
          <w:rPr>
            <w:noProof/>
            <w:webHidden/>
          </w:rPr>
          <w:tab/>
        </w:r>
        <w:r w:rsidR="009B462B">
          <w:rPr>
            <w:noProof/>
            <w:webHidden/>
          </w:rPr>
          <w:fldChar w:fldCharType="begin"/>
        </w:r>
        <w:r w:rsidR="009B462B">
          <w:rPr>
            <w:noProof/>
            <w:webHidden/>
          </w:rPr>
          <w:instrText xml:space="preserve"> PAGEREF _Toc34650244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A46AA8E" w14:textId="53D19980" w:rsidR="009B462B" w:rsidRDefault="00D13DDE">
      <w:pPr>
        <w:pStyle w:val="Verzeichnis3"/>
        <w:rPr>
          <w:rFonts w:asciiTheme="minorHAnsi" w:eastAsiaTheme="minorEastAsia" w:hAnsiTheme="minorHAnsi" w:cstheme="minorBidi"/>
          <w:noProof/>
          <w:sz w:val="22"/>
          <w:szCs w:val="22"/>
          <w:lang w:val="de-DE"/>
        </w:rPr>
      </w:pPr>
      <w:hyperlink w:anchor="_Toc34650245" w:history="1">
        <w:r w:rsidR="009B462B" w:rsidRPr="00962D6D">
          <w:rPr>
            <w:rStyle w:val="Hyperlink"/>
            <w:noProof/>
          </w:rPr>
          <w:t>8.2.2</w:t>
        </w:r>
        <w:r w:rsidR="009B462B">
          <w:rPr>
            <w:rFonts w:asciiTheme="minorHAnsi" w:eastAsiaTheme="minorEastAsia" w:hAnsiTheme="minorHAnsi" w:cstheme="minorBidi"/>
            <w:noProof/>
            <w:sz w:val="22"/>
            <w:szCs w:val="22"/>
            <w:lang w:val="de-DE"/>
          </w:rPr>
          <w:tab/>
        </w:r>
        <w:r w:rsidR="009B462B" w:rsidRPr="00962D6D">
          <w:rPr>
            <w:rStyle w:val="Hyperlink"/>
            <w:noProof/>
          </w:rPr>
          <w:t>Seam Weld Definition Overview</w:t>
        </w:r>
        <w:r w:rsidR="009B462B">
          <w:rPr>
            <w:noProof/>
            <w:webHidden/>
          </w:rPr>
          <w:tab/>
        </w:r>
        <w:r w:rsidR="009B462B">
          <w:rPr>
            <w:noProof/>
            <w:webHidden/>
          </w:rPr>
          <w:fldChar w:fldCharType="begin"/>
        </w:r>
        <w:r w:rsidR="009B462B">
          <w:rPr>
            <w:noProof/>
            <w:webHidden/>
          </w:rPr>
          <w:instrText xml:space="preserve"> PAGEREF _Toc34650245 \h </w:instrText>
        </w:r>
        <w:r w:rsidR="009B462B">
          <w:rPr>
            <w:noProof/>
            <w:webHidden/>
          </w:rPr>
        </w:r>
        <w:r w:rsidR="009B462B">
          <w:rPr>
            <w:noProof/>
            <w:webHidden/>
          </w:rPr>
          <w:fldChar w:fldCharType="separate"/>
        </w:r>
        <w:r w:rsidR="009B462B">
          <w:rPr>
            <w:noProof/>
            <w:webHidden/>
          </w:rPr>
          <w:t>101</w:t>
        </w:r>
        <w:r w:rsidR="009B462B">
          <w:rPr>
            <w:noProof/>
            <w:webHidden/>
          </w:rPr>
          <w:fldChar w:fldCharType="end"/>
        </w:r>
      </w:hyperlink>
    </w:p>
    <w:p w14:paraId="4409E5BF" w14:textId="59DA05D8" w:rsidR="009B462B" w:rsidRDefault="00D13DDE">
      <w:pPr>
        <w:pStyle w:val="Verzeichnis3"/>
        <w:rPr>
          <w:rFonts w:asciiTheme="minorHAnsi" w:eastAsiaTheme="minorEastAsia" w:hAnsiTheme="minorHAnsi" w:cstheme="minorBidi"/>
          <w:noProof/>
          <w:sz w:val="22"/>
          <w:szCs w:val="22"/>
          <w:lang w:val="de-DE"/>
        </w:rPr>
      </w:pPr>
      <w:hyperlink w:anchor="_Toc34650246" w:history="1">
        <w:r w:rsidR="009B462B" w:rsidRPr="00962D6D">
          <w:rPr>
            <w:rStyle w:val="Hyperlink"/>
            <w:noProof/>
          </w:rPr>
          <w:t>8.2.3</w:t>
        </w:r>
        <w:r w:rsidR="009B462B">
          <w:rPr>
            <w:rFonts w:asciiTheme="minorHAnsi" w:eastAsiaTheme="minorEastAsia" w:hAnsiTheme="minorHAnsi" w:cstheme="minorBidi"/>
            <w:noProof/>
            <w:sz w:val="22"/>
            <w:szCs w:val="22"/>
            <w:lang w:val="de-DE"/>
          </w:rPr>
          <w:tab/>
        </w:r>
        <w:r w:rsidR="009B462B" w:rsidRPr="00962D6D">
          <w:rPr>
            <w:rStyle w:val="Hyperlink"/>
            <w:noProof/>
          </w:rPr>
          <w:t>Specific XML Realization</w:t>
        </w:r>
        <w:r w:rsidR="009B462B">
          <w:rPr>
            <w:noProof/>
            <w:webHidden/>
          </w:rPr>
          <w:tab/>
        </w:r>
        <w:r w:rsidR="009B462B">
          <w:rPr>
            <w:noProof/>
            <w:webHidden/>
          </w:rPr>
          <w:fldChar w:fldCharType="begin"/>
        </w:r>
        <w:r w:rsidR="009B462B">
          <w:rPr>
            <w:noProof/>
            <w:webHidden/>
          </w:rPr>
          <w:instrText xml:space="preserve"> PAGEREF _Toc34650246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4ABFBA43" w14:textId="3A1B242C" w:rsidR="009B462B" w:rsidRDefault="00D13DDE">
      <w:pPr>
        <w:pStyle w:val="Verzeichnis3"/>
        <w:rPr>
          <w:rFonts w:asciiTheme="minorHAnsi" w:eastAsiaTheme="minorEastAsia" w:hAnsiTheme="minorHAnsi" w:cstheme="minorBidi"/>
          <w:noProof/>
          <w:sz w:val="22"/>
          <w:szCs w:val="22"/>
          <w:lang w:val="de-DE"/>
        </w:rPr>
      </w:pPr>
      <w:hyperlink w:anchor="_Toc34650247" w:history="1">
        <w:r w:rsidR="009B462B" w:rsidRPr="00962D6D">
          <w:rPr>
            <w:rStyle w:val="Hyperlink"/>
            <w:noProof/>
          </w:rPr>
          <w:t>8.2.4</w:t>
        </w:r>
        <w:r w:rsidR="009B462B">
          <w:rPr>
            <w:rFonts w:asciiTheme="minorHAnsi" w:eastAsiaTheme="minorEastAsia" w:hAnsiTheme="minorHAnsi" w:cstheme="minorBidi"/>
            <w:noProof/>
            <w:sz w:val="22"/>
            <w:szCs w:val="22"/>
            <w:lang w:val="de-DE"/>
          </w:rPr>
          <w:tab/>
        </w:r>
        <w:r w:rsidR="009B462B" w:rsidRPr="00962D6D">
          <w:rPr>
            <w:rStyle w:val="Hyperlink"/>
            <w:noProof/>
          </w:rPr>
          <w:t>Generic Seam Weld Definition</w:t>
        </w:r>
        <w:r w:rsidR="009B462B">
          <w:rPr>
            <w:noProof/>
            <w:webHidden/>
          </w:rPr>
          <w:tab/>
        </w:r>
        <w:r w:rsidR="009B462B">
          <w:rPr>
            <w:noProof/>
            <w:webHidden/>
          </w:rPr>
          <w:fldChar w:fldCharType="begin"/>
        </w:r>
        <w:r w:rsidR="009B462B">
          <w:rPr>
            <w:noProof/>
            <w:webHidden/>
          </w:rPr>
          <w:instrText xml:space="preserve"> PAGEREF _Toc34650247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38596911" w14:textId="4B424799"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009B462B" w:rsidRPr="00962D6D">
          <w:rPr>
            <w:rStyle w:val="Hyperlink"/>
            <w:noProof/>
          </w:rPr>
          <w:t>8.2.4.1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_Toc34650248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59208B03" w14:textId="08F8A71A"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009B462B" w:rsidRPr="00962D6D">
          <w:rPr>
            <w:rStyle w:val="Hyperlink"/>
            <w:noProof/>
          </w:rPr>
          <w:t>8.2.4.2</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_Toc34650249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5081EA20" w14:textId="03DD1F92"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009B462B" w:rsidRPr="00962D6D">
          <w:rPr>
            <w:rStyle w:val="Hyperlink"/>
            <w:noProof/>
          </w:rPr>
          <w:t>8.2.4.3</w:t>
        </w:r>
        <w:r w:rsidR="009B462B">
          <w:rPr>
            <w:rFonts w:asciiTheme="minorHAnsi" w:eastAsiaTheme="minorEastAsia" w:hAnsiTheme="minorHAnsi" w:cstheme="minorBidi"/>
            <w:noProof/>
            <w:sz w:val="22"/>
            <w:szCs w:val="22"/>
            <w:lang w:val="de-DE"/>
          </w:rPr>
          <w:tab/>
        </w:r>
        <w:r w:rsidR="009B462B" w:rsidRPr="00962D6D">
          <w:rPr>
            <w:rStyle w:val="Hyperlink"/>
            <w:noProof/>
          </w:rPr>
          <w:t>Weld Position and Sheet Metal Parameters</w:t>
        </w:r>
        <w:r w:rsidR="009B462B">
          <w:rPr>
            <w:noProof/>
            <w:webHidden/>
          </w:rPr>
          <w:tab/>
        </w:r>
        <w:r w:rsidR="009B462B">
          <w:rPr>
            <w:noProof/>
            <w:webHidden/>
          </w:rPr>
          <w:fldChar w:fldCharType="begin"/>
        </w:r>
        <w:r w:rsidR="009B462B">
          <w:rPr>
            <w:noProof/>
            <w:webHidden/>
          </w:rPr>
          <w:instrText xml:space="preserve"> PAGEREF _Toc34650250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22FFA704" w14:textId="2C120EC4" w:rsidR="009B462B" w:rsidRDefault="00D13DD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009B462B" w:rsidRPr="00962D6D">
          <w:rPr>
            <w:rStyle w:val="Hyperlink"/>
            <w:noProof/>
          </w:rPr>
          <w:t>8.2.4.3.1</w:t>
        </w:r>
        <w:r w:rsidR="009B462B">
          <w:rPr>
            <w:rFonts w:asciiTheme="minorHAnsi" w:eastAsiaTheme="minorEastAsia" w:hAnsiTheme="minorHAnsi" w:cstheme="minorBidi"/>
            <w:noProof/>
            <w:sz w:val="22"/>
            <w:szCs w:val="22"/>
            <w:lang w:val="de-DE"/>
          </w:rPr>
          <w:tab/>
        </w:r>
        <w:r w:rsidR="009B462B" w:rsidRPr="00962D6D">
          <w:rPr>
            <w:rStyle w:val="Hyperlink"/>
            <w:noProof/>
          </w:rPr>
          <w:t>Parameters Assigned to a Specific Sheet of the Flange</w:t>
        </w:r>
        <w:r w:rsidR="009B462B">
          <w:rPr>
            <w:noProof/>
            <w:webHidden/>
          </w:rPr>
          <w:tab/>
        </w:r>
        <w:r w:rsidR="009B462B">
          <w:rPr>
            <w:noProof/>
            <w:webHidden/>
          </w:rPr>
          <w:fldChar w:fldCharType="begin"/>
        </w:r>
        <w:r w:rsidR="009B462B">
          <w:rPr>
            <w:noProof/>
            <w:webHidden/>
          </w:rPr>
          <w:instrText xml:space="preserve"> PAGEREF _Toc34650251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44B712AE" w14:textId="43B6029F" w:rsidR="009B462B" w:rsidRDefault="00D13DD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009B462B" w:rsidRPr="00962D6D">
          <w:rPr>
            <w:rStyle w:val="Hyperlink"/>
            <w:noProof/>
          </w:rPr>
          <w:t>8.2.4.3.2</w:t>
        </w:r>
        <w:r w:rsidR="009B462B">
          <w:rPr>
            <w:rFonts w:asciiTheme="minorHAnsi" w:eastAsiaTheme="minorEastAsia" w:hAnsiTheme="minorHAnsi" w:cstheme="minorBidi"/>
            <w:noProof/>
            <w:sz w:val="22"/>
            <w:szCs w:val="22"/>
            <w:lang w:val="de-DE"/>
          </w:rPr>
          <w:tab/>
        </w:r>
        <w:r w:rsidR="009B462B" w:rsidRPr="00962D6D">
          <w:rPr>
            <w:rStyle w:val="Hyperlink"/>
            <w:noProof/>
          </w:rPr>
          <w:t>Welding Position</w:t>
        </w:r>
        <w:r w:rsidR="009B462B">
          <w:rPr>
            <w:noProof/>
            <w:webHidden/>
          </w:rPr>
          <w:tab/>
        </w:r>
        <w:r w:rsidR="009B462B">
          <w:rPr>
            <w:noProof/>
            <w:webHidden/>
          </w:rPr>
          <w:fldChar w:fldCharType="begin"/>
        </w:r>
        <w:r w:rsidR="009B462B">
          <w:rPr>
            <w:noProof/>
            <w:webHidden/>
          </w:rPr>
          <w:instrText xml:space="preserve"> PAGEREF _Toc34650252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3E5468F7" w14:textId="2E968BC4" w:rsidR="009B462B" w:rsidRDefault="00D13DDE">
      <w:pPr>
        <w:pStyle w:val="Verzeichnis3"/>
        <w:rPr>
          <w:rFonts w:asciiTheme="minorHAnsi" w:eastAsiaTheme="minorEastAsia" w:hAnsiTheme="minorHAnsi" w:cstheme="minorBidi"/>
          <w:noProof/>
          <w:sz w:val="22"/>
          <w:szCs w:val="22"/>
          <w:lang w:val="de-DE"/>
        </w:rPr>
      </w:pPr>
      <w:hyperlink w:anchor="_Toc34650253" w:history="1">
        <w:r w:rsidR="009B462B" w:rsidRPr="00962D6D">
          <w:rPr>
            <w:rStyle w:val="Hyperlink"/>
            <w:noProof/>
          </w:rPr>
          <w:t>8.2.5</w:t>
        </w:r>
        <w:r w:rsidR="009B462B">
          <w:rPr>
            <w:rFonts w:asciiTheme="minorHAnsi" w:eastAsiaTheme="minorEastAsia" w:hAnsiTheme="minorHAnsi" w:cstheme="minorBidi"/>
            <w:noProof/>
            <w:sz w:val="22"/>
            <w:szCs w:val="22"/>
            <w:lang w:val="de-DE"/>
          </w:rPr>
          <w:tab/>
        </w:r>
        <w:r w:rsidR="009B462B" w:rsidRPr="00962D6D">
          <w:rPr>
            <w:rStyle w:val="Hyperlink"/>
            <w:noProof/>
          </w:rPr>
          <w:t>Butt Joint</w:t>
        </w:r>
        <w:r w:rsidR="009B462B">
          <w:rPr>
            <w:noProof/>
            <w:webHidden/>
          </w:rPr>
          <w:tab/>
        </w:r>
        <w:r w:rsidR="009B462B">
          <w:rPr>
            <w:noProof/>
            <w:webHidden/>
          </w:rPr>
          <w:fldChar w:fldCharType="begin"/>
        </w:r>
        <w:r w:rsidR="009B462B">
          <w:rPr>
            <w:noProof/>
            <w:webHidden/>
          </w:rPr>
          <w:instrText xml:space="preserve"> PAGEREF _Toc34650253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74B97B5" w14:textId="270F0FA3"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009B462B" w:rsidRPr="00962D6D">
          <w:rPr>
            <w:rStyle w:val="Hyperlink"/>
            <w:noProof/>
          </w:rPr>
          <w:t>8.2.5.1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_Toc34650254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3A07DBA3" w14:textId="211870F4"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009B462B" w:rsidRPr="00962D6D">
          <w:rPr>
            <w:rStyle w:val="Hyperlink"/>
            <w:noProof/>
          </w:rPr>
          <w:t>8.2.5.2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_Toc34650255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5A81D0BC" w14:textId="59F9A178"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009B462B" w:rsidRPr="00962D6D">
          <w:rPr>
            <w:rStyle w:val="Hyperlink"/>
            <w:noProof/>
          </w:rPr>
          <w:t>8.2.5.3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_Toc34650256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13191F1" w14:textId="7BC6305F"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009B462B" w:rsidRPr="00962D6D">
          <w:rPr>
            <w:rStyle w:val="Hyperlink"/>
            <w:noProof/>
          </w:rPr>
          <w:t>8.2.5.4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_Toc34650257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5B895A2" w14:textId="64451821"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009B462B" w:rsidRPr="00962D6D">
          <w:rPr>
            <w:rStyle w:val="Hyperlink"/>
            <w:noProof/>
          </w:rPr>
          <w:t>8.2.5.5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_Toc34650258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35511B7A" w14:textId="0C7B95FE" w:rsidR="009B462B" w:rsidRDefault="00D13DDE">
      <w:pPr>
        <w:pStyle w:val="Verzeichnis3"/>
        <w:rPr>
          <w:rFonts w:asciiTheme="minorHAnsi" w:eastAsiaTheme="minorEastAsia" w:hAnsiTheme="minorHAnsi" w:cstheme="minorBidi"/>
          <w:noProof/>
          <w:sz w:val="22"/>
          <w:szCs w:val="22"/>
          <w:lang w:val="de-DE"/>
        </w:rPr>
      </w:pPr>
      <w:hyperlink w:anchor="_Toc34650259" w:history="1">
        <w:r w:rsidR="009B462B" w:rsidRPr="00962D6D">
          <w:rPr>
            <w:rStyle w:val="Hyperlink"/>
            <w:noProof/>
          </w:rPr>
          <w:t>8.2.6</w:t>
        </w:r>
        <w:r w:rsidR="009B462B">
          <w:rPr>
            <w:rFonts w:asciiTheme="minorHAnsi" w:eastAsiaTheme="minorEastAsia" w:hAnsiTheme="minorHAnsi" w:cstheme="minorBidi"/>
            <w:noProof/>
            <w:sz w:val="22"/>
            <w:szCs w:val="22"/>
            <w:lang w:val="de-DE"/>
          </w:rPr>
          <w:tab/>
        </w:r>
        <w:r w:rsidR="009B462B" w:rsidRPr="00962D6D">
          <w:rPr>
            <w:rStyle w:val="Hyperlink"/>
            <w:noProof/>
          </w:rPr>
          <w:t>Corner Weld</w:t>
        </w:r>
        <w:r w:rsidR="009B462B">
          <w:rPr>
            <w:noProof/>
            <w:webHidden/>
          </w:rPr>
          <w:tab/>
        </w:r>
        <w:r w:rsidR="009B462B">
          <w:rPr>
            <w:noProof/>
            <w:webHidden/>
          </w:rPr>
          <w:fldChar w:fldCharType="begin"/>
        </w:r>
        <w:r w:rsidR="009B462B">
          <w:rPr>
            <w:noProof/>
            <w:webHidden/>
          </w:rPr>
          <w:instrText xml:space="preserve"> PAGEREF _Toc34650259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0397F6EF" w14:textId="2EB899A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009B462B" w:rsidRPr="00962D6D">
          <w:rPr>
            <w:rStyle w:val="Hyperlink"/>
            <w:noProof/>
          </w:rPr>
          <w:t>8.2.6.1</w:t>
        </w:r>
        <w:r w:rsidR="009B462B">
          <w:rPr>
            <w:rFonts w:asciiTheme="minorHAnsi" w:eastAsiaTheme="minorEastAsia" w:hAnsiTheme="minorHAnsi" w:cstheme="minorBidi"/>
            <w:noProof/>
            <w:sz w:val="22"/>
            <w:szCs w:val="22"/>
            <w:lang w:val="de-DE"/>
          </w:rPr>
          <w:tab/>
        </w:r>
        <w:r w:rsidR="009B462B" w:rsidRPr="00962D6D">
          <w:rPr>
            <w:rStyle w:val="Hyperlink"/>
            <w:noProof/>
          </w:rPr>
          <w:t>Simple Corner Weld</w:t>
        </w:r>
        <w:r w:rsidR="009B462B">
          <w:rPr>
            <w:noProof/>
            <w:webHidden/>
          </w:rPr>
          <w:tab/>
        </w:r>
        <w:r w:rsidR="009B462B">
          <w:rPr>
            <w:noProof/>
            <w:webHidden/>
          </w:rPr>
          <w:fldChar w:fldCharType="begin"/>
        </w:r>
        <w:r w:rsidR="009B462B">
          <w:rPr>
            <w:noProof/>
            <w:webHidden/>
          </w:rPr>
          <w:instrText xml:space="preserve"> PAGEREF _Toc34650260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77E8D99B" w14:textId="4F6FD774"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009B462B" w:rsidRPr="00962D6D">
          <w:rPr>
            <w:rStyle w:val="Hyperlink"/>
            <w:noProof/>
          </w:rPr>
          <w:t>8.2.6.2</w:t>
        </w:r>
        <w:r w:rsidR="009B462B">
          <w:rPr>
            <w:rFonts w:asciiTheme="minorHAnsi" w:eastAsiaTheme="minorEastAsia" w:hAnsiTheme="minorHAnsi" w:cstheme="minorBidi"/>
            <w:noProof/>
            <w:sz w:val="22"/>
            <w:szCs w:val="22"/>
            <w:lang w:val="de-DE"/>
          </w:rPr>
          <w:tab/>
        </w:r>
        <w:r w:rsidR="009B462B" w:rsidRPr="00962D6D">
          <w:rPr>
            <w:rStyle w:val="Hyperlink"/>
            <w:noProof/>
          </w:rPr>
          <w:t>Double Corner Weld</w:t>
        </w:r>
        <w:r w:rsidR="009B462B">
          <w:rPr>
            <w:noProof/>
            <w:webHidden/>
          </w:rPr>
          <w:tab/>
        </w:r>
        <w:r w:rsidR="009B462B">
          <w:rPr>
            <w:noProof/>
            <w:webHidden/>
          </w:rPr>
          <w:fldChar w:fldCharType="begin"/>
        </w:r>
        <w:r w:rsidR="009B462B">
          <w:rPr>
            <w:noProof/>
            <w:webHidden/>
          </w:rPr>
          <w:instrText xml:space="preserve"> PAGEREF _Toc34650261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3AF104A6" w14:textId="31B0D07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009B462B" w:rsidRPr="00962D6D">
          <w:rPr>
            <w:rStyle w:val="Hyperlink"/>
            <w:noProof/>
          </w:rPr>
          <w:t>8.2.6.3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_Toc34650262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B4C192A" w14:textId="7A4815B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009B462B" w:rsidRPr="00962D6D">
          <w:rPr>
            <w:rStyle w:val="Hyperlink"/>
            <w:noProof/>
          </w:rPr>
          <w:t>8.2.6.4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_Toc34650263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16E3753" w14:textId="1E7895D2"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009B462B" w:rsidRPr="00962D6D">
          <w:rPr>
            <w:rStyle w:val="Hyperlink"/>
            <w:noProof/>
          </w:rPr>
          <w:t>8.2.6.5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_Toc34650264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3C4D478A" w14:textId="233A4562" w:rsidR="009B462B" w:rsidRDefault="00D13DDE">
      <w:pPr>
        <w:pStyle w:val="Verzeichnis3"/>
        <w:rPr>
          <w:rFonts w:asciiTheme="minorHAnsi" w:eastAsiaTheme="minorEastAsia" w:hAnsiTheme="minorHAnsi" w:cstheme="minorBidi"/>
          <w:noProof/>
          <w:sz w:val="22"/>
          <w:szCs w:val="22"/>
          <w:lang w:val="de-DE"/>
        </w:rPr>
      </w:pPr>
      <w:hyperlink w:anchor="_Toc34650265" w:history="1">
        <w:r w:rsidR="009B462B" w:rsidRPr="00962D6D">
          <w:rPr>
            <w:rStyle w:val="Hyperlink"/>
            <w:noProof/>
          </w:rPr>
          <w:t>8.2.7</w:t>
        </w:r>
        <w:r w:rsidR="009B462B">
          <w:rPr>
            <w:rFonts w:asciiTheme="minorHAnsi" w:eastAsiaTheme="minorEastAsia" w:hAnsiTheme="minorHAnsi" w:cstheme="minorBidi"/>
            <w:noProof/>
            <w:sz w:val="22"/>
            <w:szCs w:val="22"/>
            <w:lang w:val="de-DE"/>
          </w:rPr>
          <w:tab/>
        </w:r>
        <w:r w:rsidR="009B462B" w:rsidRPr="00962D6D">
          <w:rPr>
            <w:rStyle w:val="Hyperlink"/>
            <w:noProof/>
          </w:rPr>
          <w:t>Edge Weld</w:t>
        </w:r>
        <w:r w:rsidR="009B462B">
          <w:rPr>
            <w:noProof/>
            <w:webHidden/>
          </w:rPr>
          <w:tab/>
        </w:r>
        <w:r w:rsidR="009B462B">
          <w:rPr>
            <w:noProof/>
            <w:webHidden/>
          </w:rPr>
          <w:fldChar w:fldCharType="begin"/>
        </w:r>
        <w:r w:rsidR="009B462B">
          <w:rPr>
            <w:noProof/>
            <w:webHidden/>
          </w:rPr>
          <w:instrText xml:space="preserve"> PAGEREF _Toc34650265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7BBE518B" w14:textId="7B9F480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009B462B" w:rsidRPr="00962D6D">
          <w:rPr>
            <w:rStyle w:val="Hyperlink"/>
            <w:noProof/>
          </w:rPr>
          <w:t>8.2.7.1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_Toc34650266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4F4B4E96" w14:textId="3688154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009B462B" w:rsidRPr="00962D6D">
          <w:rPr>
            <w:rStyle w:val="Hyperlink"/>
            <w:noProof/>
          </w:rPr>
          <w:t>8.2.7.2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_Toc34650267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1712AB88" w14:textId="1F1EAFF0"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009B462B" w:rsidRPr="00962D6D">
          <w:rPr>
            <w:rStyle w:val="Hyperlink"/>
            <w:noProof/>
          </w:rPr>
          <w:t>8.2.7.3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_Toc34650268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424B4E7B" w14:textId="3CAD45C5"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009B462B" w:rsidRPr="00962D6D">
          <w:rPr>
            <w:rStyle w:val="Hyperlink"/>
            <w:noProof/>
          </w:rPr>
          <w:t>8.2.7.4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_Toc34650269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5E0EA8DC" w14:textId="16433427"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009B462B" w:rsidRPr="00962D6D">
          <w:rPr>
            <w:rStyle w:val="Hyperlink"/>
            <w:noProof/>
          </w:rPr>
          <w:t>8.2.7.5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_Toc34650270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7370FA80" w14:textId="4F1FC2DE" w:rsidR="009B462B" w:rsidRDefault="00D13DDE">
      <w:pPr>
        <w:pStyle w:val="Verzeichnis3"/>
        <w:rPr>
          <w:rFonts w:asciiTheme="minorHAnsi" w:eastAsiaTheme="minorEastAsia" w:hAnsiTheme="minorHAnsi" w:cstheme="minorBidi"/>
          <w:noProof/>
          <w:sz w:val="22"/>
          <w:szCs w:val="22"/>
          <w:lang w:val="de-DE"/>
        </w:rPr>
      </w:pPr>
      <w:hyperlink w:anchor="_Toc34650271" w:history="1">
        <w:r w:rsidR="009B462B" w:rsidRPr="00962D6D">
          <w:rPr>
            <w:rStyle w:val="Hyperlink"/>
            <w:noProof/>
          </w:rPr>
          <w:t>8.2.8</w:t>
        </w:r>
        <w:r w:rsidR="009B462B">
          <w:rPr>
            <w:rFonts w:asciiTheme="minorHAnsi" w:eastAsiaTheme="minorEastAsia" w:hAnsiTheme="minorHAnsi" w:cstheme="minorBidi"/>
            <w:noProof/>
            <w:sz w:val="22"/>
            <w:szCs w:val="22"/>
            <w:lang w:val="de-DE"/>
          </w:rPr>
          <w:tab/>
        </w:r>
        <w:r w:rsidR="009B462B" w:rsidRPr="00962D6D">
          <w:rPr>
            <w:rStyle w:val="Hyperlink"/>
            <w:noProof/>
          </w:rPr>
          <w:t>I-Weld</w:t>
        </w:r>
        <w:r w:rsidR="009B462B">
          <w:rPr>
            <w:noProof/>
            <w:webHidden/>
          </w:rPr>
          <w:tab/>
        </w:r>
        <w:r w:rsidR="009B462B">
          <w:rPr>
            <w:noProof/>
            <w:webHidden/>
          </w:rPr>
          <w:fldChar w:fldCharType="begin"/>
        </w:r>
        <w:r w:rsidR="009B462B">
          <w:rPr>
            <w:noProof/>
            <w:webHidden/>
          </w:rPr>
          <w:instrText xml:space="preserve"> PAGEREF _Toc34650271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504706FF" w14:textId="13F1415F"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009B462B" w:rsidRPr="00962D6D">
          <w:rPr>
            <w:rStyle w:val="Hyperlink"/>
            <w:noProof/>
          </w:rPr>
          <w:t>8.2.8.1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_Toc34650272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4FE44046" w14:textId="498A7D0A"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009B462B" w:rsidRPr="00962D6D">
          <w:rPr>
            <w:rStyle w:val="Hyperlink"/>
            <w:noProof/>
          </w:rPr>
          <w:t>8.2.8.2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_Toc34650273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02829CE4" w14:textId="36C3816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009B462B" w:rsidRPr="00962D6D">
          <w:rPr>
            <w:rStyle w:val="Hyperlink"/>
            <w:noProof/>
          </w:rPr>
          <w:t>8.2.8.3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_Toc34650274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7C99A09" w14:textId="19355888"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009B462B" w:rsidRPr="00962D6D">
          <w:rPr>
            <w:rStyle w:val="Hyperlink"/>
            <w:noProof/>
          </w:rPr>
          <w:t>8.2.8.4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_Toc34650275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3C2748DA" w14:textId="6FCA9924"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009B462B" w:rsidRPr="00962D6D">
          <w:rPr>
            <w:rStyle w:val="Hyperlink"/>
            <w:noProof/>
          </w:rPr>
          <w:t>8.2.8.5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_Toc34650276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4A22AE28" w14:textId="455422B7" w:rsidR="009B462B" w:rsidRDefault="00D13DDE">
      <w:pPr>
        <w:pStyle w:val="Verzeichnis3"/>
        <w:rPr>
          <w:rFonts w:asciiTheme="minorHAnsi" w:eastAsiaTheme="minorEastAsia" w:hAnsiTheme="minorHAnsi" w:cstheme="minorBidi"/>
          <w:noProof/>
          <w:sz w:val="22"/>
          <w:szCs w:val="22"/>
          <w:lang w:val="de-DE"/>
        </w:rPr>
      </w:pPr>
      <w:hyperlink w:anchor="_Toc34650277" w:history="1">
        <w:r w:rsidR="009B462B" w:rsidRPr="00962D6D">
          <w:rPr>
            <w:rStyle w:val="Hyperlink"/>
            <w:noProof/>
          </w:rPr>
          <w:t>8.2.9</w:t>
        </w:r>
        <w:r w:rsidR="009B462B">
          <w:rPr>
            <w:rFonts w:asciiTheme="minorHAnsi" w:eastAsiaTheme="minorEastAsia" w:hAnsiTheme="minorHAnsi" w:cstheme="minorBidi"/>
            <w:noProof/>
            <w:sz w:val="22"/>
            <w:szCs w:val="22"/>
            <w:lang w:val="de-DE"/>
          </w:rPr>
          <w:tab/>
        </w:r>
        <w:r w:rsidR="009B462B" w:rsidRPr="00962D6D">
          <w:rPr>
            <w:rStyle w:val="Hyperlink"/>
            <w:noProof/>
          </w:rPr>
          <w:t>Overlap Weld</w:t>
        </w:r>
        <w:r w:rsidR="009B462B">
          <w:rPr>
            <w:noProof/>
            <w:webHidden/>
          </w:rPr>
          <w:tab/>
        </w:r>
        <w:r w:rsidR="009B462B">
          <w:rPr>
            <w:noProof/>
            <w:webHidden/>
          </w:rPr>
          <w:fldChar w:fldCharType="begin"/>
        </w:r>
        <w:r w:rsidR="009B462B">
          <w:rPr>
            <w:noProof/>
            <w:webHidden/>
          </w:rPr>
          <w:instrText xml:space="preserve"> PAGEREF _Toc34650277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F802201" w14:textId="34CE89DF"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009B462B" w:rsidRPr="00962D6D">
          <w:rPr>
            <w:rStyle w:val="Hyperlink"/>
            <w:noProof/>
          </w:rPr>
          <w:t>8.2.9.1</w:t>
        </w:r>
        <w:r w:rsidR="009B462B">
          <w:rPr>
            <w:rFonts w:asciiTheme="minorHAnsi" w:eastAsiaTheme="minorEastAsia" w:hAnsiTheme="minorHAnsi" w:cstheme="minorBidi"/>
            <w:noProof/>
            <w:sz w:val="22"/>
            <w:szCs w:val="22"/>
            <w:lang w:val="de-DE"/>
          </w:rPr>
          <w:tab/>
        </w:r>
        <w:r w:rsidR="009B462B" w:rsidRPr="00962D6D">
          <w:rPr>
            <w:rStyle w:val="Hyperlink"/>
            <w:noProof/>
          </w:rPr>
          <w:t>Simple Overlap Weld</w:t>
        </w:r>
        <w:r w:rsidR="009B462B">
          <w:rPr>
            <w:noProof/>
            <w:webHidden/>
          </w:rPr>
          <w:tab/>
        </w:r>
        <w:r w:rsidR="009B462B">
          <w:rPr>
            <w:noProof/>
            <w:webHidden/>
          </w:rPr>
          <w:fldChar w:fldCharType="begin"/>
        </w:r>
        <w:r w:rsidR="009B462B">
          <w:rPr>
            <w:noProof/>
            <w:webHidden/>
          </w:rPr>
          <w:instrText xml:space="preserve"> PAGEREF _Toc34650278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61A5424C" w14:textId="7BA31907"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009B462B" w:rsidRPr="00962D6D">
          <w:rPr>
            <w:rStyle w:val="Hyperlink"/>
            <w:noProof/>
          </w:rPr>
          <w:t>8.2.9.2</w:t>
        </w:r>
        <w:r w:rsidR="009B462B">
          <w:rPr>
            <w:rFonts w:asciiTheme="minorHAnsi" w:eastAsiaTheme="minorEastAsia" w:hAnsiTheme="minorHAnsi" w:cstheme="minorBidi"/>
            <w:noProof/>
            <w:sz w:val="22"/>
            <w:szCs w:val="22"/>
            <w:lang w:val="de-DE"/>
          </w:rPr>
          <w:tab/>
        </w:r>
        <w:r w:rsidR="009B462B" w:rsidRPr="00962D6D">
          <w:rPr>
            <w:rStyle w:val="Hyperlink"/>
            <w:noProof/>
          </w:rPr>
          <w:t>Single Sided Double Overlap Weld</w:t>
        </w:r>
        <w:r w:rsidR="009B462B">
          <w:rPr>
            <w:noProof/>
            <w:webHidden/>
          </w:rPr>
          <w:tab/>
        </w:r>
        <w:r w:rsidR="009B462B">
          <w:rPr>
            <w:noProof/>
            <w:webHidden/>
          </w:rPr>
          <w:fldChar w:fldCharType="begin"/>
        </w:r>
        <w:r w:rsidR="009B462B">
          <w:rPr>
            <w:noProof/>
            <w:webHidden/>
          </w:rPr>
          <w:instrText xml:space="preserve"> PAGEREF _Toc34650279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BED57D2" w14:textId="7C855E64"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009B462B" w:rsidRPr="00962D6D">
          <w:rPr>
            <w:rStyle w:val="Hyperlink"/>
            <w:noProof/>
          </w:rPr>
          <w:t>8.2.9.3</w:t>
        </w:r>
        <w:r w:rsidR="009B462B">
          <w:rPr>
            <w:rFonts w:asciiTheme="minorHAnsi" w:eastAsiaTheme="minorEastAsia" w:hAnsiTheme="minorHAnsi" w:cstheme="minorBidi"/>
            <w:noProof/>
            <w:sz w:val="22"/>
            <w:szCs w:val="22"/>
            <w:lang w:val="de-DE"/>
          </w:rPr>
          <w:tab/>
        </w:r>
        <w:r w:rsidR="009B462B" w:rsidRPr="00962D6D">
          <w:rPr>
            <w:rStyle w:val="Hyperlink"/>
            <w:noProof/>
          </w:rPr>
          <w:t>Double Sided Double Overlap Weld</w:t>
        </w:r>
        <w:r w:rsidR="009B462B">
          <w:rPr>
            <w:noProof/>
            <w:webHidden/>
          </w:rPr>
          <w:tab/>
        </w:r>
        <w:r w:rsidR="009B462B">
          <w:rPr>
            <w:noProof/>
            <w:webHidden/>
          </w:rPr>
          <w:fldChar w:fldCharType="begin"/>
        </w:r>
        <w:r w:rsidR="009B462B">
          <w:rPr>
            <w:noProof/>
            <w:webHidden/>
          </w:rPr>
          <w:instrText xml:space="preserve"> PAGEREF _Toc34650280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7B4ED094" w14:textId="55CFE35E"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009B462B" w:rsidRPr="00962D6D">
          <w:rPr>
            <w:rStyle w:val="Hyperlink"/>
            <w:noProof/>
          </w:rPr>
          <w:t>8.2.9.4</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19A4ADF0" w14:textId="07D44ECF"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009B462B" w:rsidRPr="00962D6D">
          <w:rPr>
            <w:rStyle w:val="Hyperlink"/>
            <w:noProof/>
          </w:rPr>
          <w:t>8.2.9.5</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_Toc34650282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5DB18084" w14:textId="34E0018E"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009B462B" w:rsidRPr="00962D6D">
          <w:rPr>
            <w:rStyle w:val="Hyperlink"/>
            <w:noProof/>
          </w:rPr>
          <w:t>8.2.9.6</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7D9C27DC" w14:textId="53E24FFD" w:rsidR="009B462B" w:rsidRDefault="00D13DDE">
      <w:pPr>
        <w:pStyle w:val="Verzeichnis3"/>
        <w:rPr>
          <w:rFonts w:asciiTheme="minorHAnsi" w:eastAsiaTheme="minorEastAsia" w:hAnsiTheme="minorHAnsi" w:cstheme="minorBidi"/>
          <w:noProof/>
          <w:sz w:val="22"/>
          <w:szCs w:val="22"/>
          <w:lang w:val="de-DE"/>
        </w:rPr>
      </w:pPr>
      <w:hyperlink w:anchor="_Toc34650284" w:history="1">
        <w:r w:rsidR="009B462B" w:rsidRPr="00962D6D">
          <w:rPr>
            <w:rStyle w:val="Hyperlink"/>
            <w:noProof/>
          </w:rPr>
          <w:t>8.2.10</w:t>
        </w:r>
        <w:r w:rsidR="009B462B">
          <w:rPr>
            <w:rFonts w:asciiTheme="minorHAnsi" w:eastAsiaTheme="minorEastAsia" w:hAnsiTheme="minorHAnsi" w:cstheme="minorBidi"/>
            <w:noProof/>
            <w:sz w:val="22"/>
            <w:szCs w:val="22"/>
            <w:lang w:val="de-DE"/>
          </w:rPr>
          <w:tab/>
        </w:r>
        <w:r w:rsidR="009B462B" w:rsidRPr="00962D6D">
          <w:rPr>
            <w:rStyle w:val="Hyperlink"/>
            <w:noProof/>
          </w:rPr>
          <w:t>Y-Joint</w:t>
        </w:r>
        <w:r w:rsidR="009B462B">
          <w:rPr>
            <w:noProof/>
            <w:webHidden/>
          </w:rPr>
          <w:tab/>
        </w:r>
        <w:r w:rsidR="009B462B">
          <w:rPr>
            <w:noProof/>
            <w:webHidden/>
          </w:rPr>
          <w:fldChar w:fldCharType="begin"/>
        </w:r>
        <w:r w:rsidR="009B462B">
          <w:rPr>
            <w:noProof/>
            <w:webHidden/>
          </w:rPr>
          <w:instrText xml:space="preserve"> PAGEREF _Toc34650284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6AB20FF1" w14:textId="0CDE862E"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009B462B" w:rsidRPr="00962D6D">
          <w:rPr>
            <w:rStyle w:val="Hyperlink"/>
            <w:noProof/>
          </w:rPr>
          <w:t>8.2.10.1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4C1A757B" w14:textId="0AC7F09E"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009B462B" w:rsidRPr="00962D6D">
          <w:rPr>
            <w:rStyle w:val="Hyperlink"/>
            <w:noProof/>
          </w:rPr>
          <w:t>8.2.10.2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E19BCDC" w14:textId="4788F9F0"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009B462B" w:rsidRPr="00962D6D">
          <w:rPr>
            <w:rStyle w:val="Hyperlink"/>
            <w:noProof/>
          </w:rPr>
          <w:t>8.2.10.3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_Toc34650287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C6F2136" w14:textId="5BDAB490"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009B462B" w:rsidRPr="00962D6D">
          <w:rPr>
            <w:rStyle w:val="Hyperlink"/>
            <w:noProof/>
          </w:rPr>
          <w:t>8.2.10.4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_Toc34650288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3E59CD90" w14:textId="3439AEED"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009B462B" w:rsidRPr="00962D6D">
          <w:rPr>
            <w:rStyle w:val="Hyperlink"/>
            <w:noProof/>
          </w:rPr>
          <w:t>8.2.10.5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_Toc34650289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2FE8F4" w14:textId="7339D241" w:rsidR="009B462B" w:rsidRDefault="00D13DDE">
      <w:pPr>
        <w:pStyle w:val="Verzeichnis3"/>
        <w:rPr>
          <w:rFonts w:asciiTheme="minorHAnsi" w:eastAsiaTheme="minorEastAsia" w:hAnsiTheme="minorHAnsi" w:cstheme="minorBidi"/>
          <w:noProof/>
          <w:sz w:val="22"/>
          <w:szCs w:val="22"/>
          <w:lang w:val="de-DE"/>
        </w:rPr>
      </w:pPr>
      <w:hyperlink w:anchor="_Toc34650290" w:history="1">
        <w:r w:rsidR="009B462B" w:rsidRPr="00962D6D">
          <w:rPr>
            <w:rStyle w:val="Hyperlink"/>
            <w:noProof/>
          </w:rPr>
          <w:t>8.2.11</w:t>
        </w:r>
        <w:r w:rsidR="009B462B">
          <w:rPr>
            <w:rFonts w:asciiTheme="minorHAnsi" w:eastAsiaTheme="minorEastAsia" w:hAnsiTheme="minorHAnsi" w:cstheme="minorBidi"/>
            <w:noProof/>
            <w:sz w:val="22"/>
            <w:szCs w:val="22"/>
            <w:lang w:val="de-DE"/>
          </w:rPr>
          <w:tab/>
        </w:r>
        <w:r w:rsidR="009B462B" w:rsidRPr="00962D6D">
          <w:rPr>
            <w:rStyle w:val="Hyperlink"/>
            <w:noProof/>
          </w:rPr>
          <w:t>K-Joint</w:t>
        </w:r>
        <w:r w:rsidR="009B462B">
          <w:rPr>
            <w:noProof/>
            <w:webHidden/>
          </w:rPr>
          <w:tab/>
        </w:r>
        <w:r w:rsidR="009B462B">
          <w:rPr>
            <w:noProof/>
            <w:webHidden/>
          </w:rPr>
          <w:fldChar w:fldCharType="begin"/>
        </w:r>
        <w:r w:rsidR="009B462B">
          <w:rPr>
            <w:noProof/>
            <w:webHidden/>
          </w:rPr>
          <w:instrText xml:space="preserve"> PAGEREF _Toc34650290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470891BC" w14:textId="4F11B7C3"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009B462B" w:rsidRPr="00962D6D">
          <w:rPr>
            <w:rStyle w:val="Hyperlink"/>
            <w:noProof/>
          </w:rPr>
          <w:t>8.2.11.1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_Toc34650291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ECBC2DF" w14:textId="71CFAA65"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009B462B" w:rsidRPr="00962D6D">
          <w:rPr>
            <w:rStyle w:val="Hyperlink"/>
            <w:noProof/>
          </w:rPr>
          <w:t>8.2.11.2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_Toc34650292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59FFBC3A" w14:textId="561D4F98"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009B462B" w:rsidRPr="00962D6D">
          <w:rPr>
            <w:rStyle w:val="Hyperlink"/>
            <w:noProof/>
          </w:rPr>
          <w:t>8.2.11.3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_Toc34650293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42E4E765" w14:textId="64CC6F1C"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009B462B" w:rsidRPr="00962D6D">
          <w:rPr>
            <w:rStyle w:val="Hyperlink"/>
            <w:noProof/>
          </w:rPr>
          <w:t>8.2.11.4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_Toc34650294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628DDDDD" w14:textId="10E85335"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009B462B" w:rsidRPr="00962D6D">
          <w:rPr>
            <w:rStyle w:val="Hyperlink"/>
            <w:noProof/>
          </w:rPr>
          <w:t>8.2.11.5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_Toc34650295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77854EC2" w14:textId="0349BF49" w:rsidR="009B462B" w:rsidRDefault="00D13DDE">
      <w:pPr>
        <w:pStyle w:val="Verzeichnis3"/>
        <w:rPr>
          <w:rFonts w:asciiTheme="minorHAnsi" w:eastAsiaTheme="minorEastAsia" w:hAnsiTheme="minorHAnsi" w:cstheme="minorBidi"/>
          <w:noProof/>
          <w:sz w:val="22"/>
          <w:szCs w:val="22"/>
          <w:lang w:val="de-DE"/>
        </w:rPr>
      </w:pPr>
      <w:hyperlink w:anchor="_Toc34650296" w:history="1">
        <w:r w:rsidR="009B462B" w:rsidRPr="00962D6D">
          <w:rPr>
            <w:rStyle w:val="Hyperlink"/>
            <w:noProof/>
          </w:rPr>
          <w:t>8.2.12</w:t>
        </w:r>
        <w:r w:rsidR="009B462B">
          <w:rPr>
            <w:rFonts w:asciiTheme="minorHAnsi" w:eastAsiaTheme="minorEastAsia" w:hAnsiTheme="minorHAnsi" w:cstheme="minorBidi"/>
            <w:noProof/>
            <w:sz w:val="22"/>
            <w:szCs w:val="22"/>
            <w:lang w:val="de-DE"/>
          </w:rPr>
          <w:tab/>
        </w:r>
        <w:r w:rsidR="009B462B" w:rsidRPr="00962D6D">
          <w:rPr>
            <w:rStyle w:val="Hyperlink"/>
            <w:noProof/>
          </w:rPr>
          <w:t>Cruciform Joint</w:t>
        </w:r>
        <w:r w:rsidR="009B462B">
          <w:rPr>
            <w:noProof/>
            <w:webHidden/>
          </w:rPr>
          <w:tab/>
        </w:r>
        <w:r w:rsidR="009B462B">
          <w:rPr>
            <w:noProof/>
            <w:webHidden/>
          </w:rPr>
          <w:fldChar w:fldCharType="begin"/>
        </w:r>
        <w:r w:rsidR="009B462B">
          <w:rPr>
            <w:noProof/>
            <w:webHidden/>
          </w:rPr>
          <w:instrText xml:space="preserve"> PAGEREF _Toc34650296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502B62C2" w14:textId="28A20C82"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009B462B" w:rsidRPr="00962D6D">
          <w:rPr>
            <w:rStyle w:val="Hyperlink"/>
            <w:noProof/>
          </w:rPr>
          <w:t>8.2.12.1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_Toc34650297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78971A" w14:textId="23F24ACC"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009B462B" w:rsidRPr="00962D6D">
          <w:rPr>
            <w:rStyle w:val="Hyperlink"/>
            <w:noProof/>
          </w:rPr>
          <w:t>8.2.12.2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_Toc34650298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4C498621" w14:textId="34EEA1A9"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009B462B" w:rsidRPr="00962D6D">
          <w:rPr>
            <w:rStyle w:val="Hyperlink"/>
            <w:noProof/>
          </w:rPr>
          <w:t>8.2.12.3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3BAB76FB" w14:textId="75C181A8"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009B462B" w:rsidRPr="00962D6D">
          <w:rPr>
            <w:rStyle w:val="Hyperlink"/>
            <w:noProof/>
          </w:rPr>
          <w:t>8.2.12.4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_Toc34650300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3C00509A" w14:textId="5E4B2CDA"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009B462B" w:rsidRPr="00962D6D">
          <w:rPr>
            <w:rStyle w:val="Hyperlink"/>
            <w:noProof/>
          </w:rPr>
          <w:t>8.2.12.5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321007B" w14:textId="0DC1DDD7" w:rsidR="009B462B" w:rsidRDefault="00D13DDE">
      <w:pPr>
        <w:pStyle w:val="Verzeichnis3"/>
        <w:rPr>
          <w:rFonts w:asciiTheme="minorHAnsi" w:eastAsiaTheme="minorEastAsia" w:hAnsiTheme="minorHAnsi" w:cstheme="minorBidi"/>
          <w:noProof/>
          <w:sz w:val="22"/>
          <w:szCs w:val="22"/>
          <w:lang w:val="de-DE"/>
        </w:rPr>
      </w:pPr>
      <w:hyperlink w:anchor="_Toc34650302" w:history="1">
        <w:r w:rsidR="009B462B" w:rsidRPr="00962D6D">
          <w:rPr>
            <w:rStyle w:val="Hyperlink"/>
            <w:noProof/>
          </w:rPr>
          <w:t>8.2.13</w:t>
        </w:r>
        <w:r w:rsidR="009B462B">
          <w:rPr>
            <w:rFonts w:asciiTheme="minorHAnsi" w:eastAsiaTheme="minorEastAsia" w:hAnsiTheme="minorHAnsi" w:cstheme="minorBidi"/>
            <w:noProof/>
            <w:sz w:val="22"/>
            <w:szCs w:val="22"/>
            <w:lang w:val="de-DE"/>
          </w:rPr>
          <w:tab/>
        </w:r>
        <w:r w:rsidR="009B462B" w:rsidRPr="00962D6D">
          <w:rPr>
            <w:rStyle w:val="Hyperlink"/>
            <w:noProof/>
          </w:rPr>
          <w:t>Flared Joint</w:t>
        </w:r>
        <w:r w:rsidR="009B462B">
          <w:rPr>
            <w:noProof/>
            <w:webHidden/>
          </w:rPr>
          <w:tab/>
        </w:r>
        <w:r w:rsidR="009B462B">
          <w:rPr>
            <w:noProof/>
            <w:webHidden/>
          </w:rPr>
          <w:fldChar w:fldCharType="begin"/>
        </w:r>
        <w:r w:rsidR="009B462B">
          <w:rPr>
            <w:noProof/>
            <w:webHidden/>
          </w:rPr>
          <w:instrText xml:space="preserve"> PAGEREF _Toc34650302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541C5509" w14:textId="33AB5456"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009B462B" w:rsidRPr="00962D6D">
          <w:rPr>
            <w:rStyle w:val="Hyperlink"/>
            <w:noProof/>
          </w:rPr>
          <w:t>8.2.13.1</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_Toc34650303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5DF718E7" w14:textId="20FC2654"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009B462B" w:rsidRPr="00962D6D">
          <w:rPr>
            <w:rStyle w:val="Hyperlink"/>
            <w:noProof/>
          </w:rPr>
          <w:t>8.2.13.2</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_Toc34650304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6B833F91" w14:textId="39DCD205" w:rsidR="009B462B" w:rsidRDefault="00D13DD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009B462B" w:rsidRPr="00962D6D">
          <w:rPr>
            <w:rStyle w:val="Hyperlink"/>
            <w:noProof/>
          </w:rPr>
          <w:t>8.2.13.3</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_Toc34650305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52A7BDD" w14:textId="362C3F81"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009B462B" w:rsidRPr="00962D6D">
          <w:rPr>
            <w:rStyle w:val="Hyperlink"/>
            <w:noProof/>
          </w:rPr>
          <w:t>8.3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Lines</w:t>
        </w:r>
        <w:r w:rsidR="009B462B">
          <w:rPr>
            <w:noProof/>
            <w:webHidden/>
          </w:rPr>
          <w:tab/>
        </w:r>
        <w:r w:rsidR="009B462B">
          <w:rPr>
            <w:noProof/>
            <w:webHidden/>
          </w:rPr>
          <w:fldChar w:fldCharType="begin"/>
        </w:r>
        <w:r w:rsidR="009B462B">
          <w:rPr>
            <w:noProof/>
            <w:webHidden/>
          </w:rPr>
          <w:instrText xml:space="preserve"> PAGEREF _Toc34650306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69DE8D32" w14:textId="02620085"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009B462B" w:rsidRPr="00962D6D">
          <w:rPr>
            <w:rStyle w:val="Hyperlink"/>
            <w:noProof/>
          </w:rPr>
          <w:t>8.4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Hemming Flanges</w:t>
        </w:r>
        <w:r w:rsidR="009B462B">
          <w:rPr>
            <w:noProof/>
            <w:webHidden/>
          </w:rPr>
          <w:tab/>
        </w:r>
        <w:r w:rsidR="009B462B">
          <w:rPr>
            <w:noProof/>
            <w:webHidden/>
          </w:rPr>
          <w:fldChar w:fldCharType="begin"/>
        </w:r>
        <w:r w:rsidR="009B462B">
          <w:rPr>
            <w:noProof/>
            <w:webHidden/>
          </w:rPr>
          <w:instrText xml:space="preserve"> PAGEREF _Toc34650307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9DBB50C" w14:textId="07290152" w:rsidR="009B462B" w:rsidRDefault="00D13DDE">
      <w:pPr>
        <w:pStyle w:val="Verzeichnis3"/>
        <w:rPr>
          <w:rFonts w:asciiTheme="minorHAnsi" w:eastAsiaTheme="minorEastAsia" w:hAnsiTheme="minorHAnsi" w:cstheme="minorBidi"/>
          <w:noProof/>
          <w:sz w:val="22"/>
          <w:szCs w:val="22"/>
          <w:lang w:val="de-DE"/>
        </w:rPr>
      </w:pPr>
      <w:hyperlink w:anchor="_Toc34650308" w:history="1">
        <w:r w:rsidR="009B462B" w:rsidRPr="00962D6D">
          <w:rPr>
            <w:rStyle w:val="Hyperlink"/>
            <w:noProof/>
          </w:rPr>
          <w:t>8.4.1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_Toc34650308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CBD46D5" w14:textId="6E943B8F" w:rsidR="009B462B" w:rsidRDefault="00D13DDE">
      <w:pPr>
        <w:pStyle w:val="Verzeichnis3"/>
        <w:rPr>
          <w:rFonts w:asciiTheme="minorHAnsi" w:eastAsiaTheme="minorEastAsia" w:hAnsiTheme="minorHAnsi" w:cstheme="minorBidi"/>
          <w:noProof/>
          <w:sz w:val="22"/>
          <w:szCs w:val="22"/>
          <w:lang w:val="de-DE"/>
        </w:rPr>
      </w:pPr>
      <w:hyperlink w:anchor="_Toc34650309" w:history="1">
        <w:r w:rsidR="009B462B" w:rsidRPr="00962D6D">
          <w:rPr>
            <w:rStyle w:val="Hyperlink"/>
            <w:noProof/>
          </w:rPr>
          <w:t>8.4.2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noProof/>
          </w:rPr>
          <w:t>&lt;hemming/&gt;</w:t>
        </w:r>
        <w:r w:rsidR="009B462B">
          <w:rPr>
            <w:noProof/>
            <w:webHidden/>
          </w:rPr>
          <w:tab/>
        </w:r>
        <w:r w:rsidR="009B462B">
          <w:rPr>
            <w:noProof/>
            <w:webHidden/>
          </w:rPr>
          <w:fldChar w:fldCharType="begin"/>
        </w:r>
        <w:r w:rsidR="009B462B">
          <w:rPr>
            <w:noProof/>
            <w:webHidden/>
          </w:rPr>
          <w:instrText xml:space="preserve"> PAGEREF _Toc34650309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24531912" w14:textId="00EA8A7F"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009B462B" w:rsidRPr="00962D6D">
          <w:rPr>
            <w:rStyle w:val="Hyperlink"/>
            <w:noProof/>
          </w:rPr>
          <w:t>8.5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Sequence Connections</w:t>
        </w:r>
        <w:r w:rsidR="009B462B">
          <w:rPr>
            <w:noProof/>
            <w:webHidden/>
          </w:rPr>
          <w:tab/>
        </w:r>
        <w:r w:rsidR="009B462B">
          <w:rPr>
            <w:noProof/>
            <w:webHidden/>
          </w:rPr>
          <w:fldChar w:fldCharType="begin"/>
        </w:r>
        <w:r w:rsidR="009B462B">
          <w:rPr>
            <w:noProof/>
            <w:webHidden/>
          </w:rPr>
          <w:instrText xml:space="preserve"> PAGEREF _Toc34650310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22F58A27" w14:textId="79DC0465" w:rsidR="009B462B" w:rsidRDefault="00D13DD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009B462B" w:rsidRPr="00962D6D">
          <w:rPr>
            <w:rStyle w:val="Hyperlink"/>
            <w:noProof/>
            <w14:scene3d>
              <w14:camera w14:prst="orthographicFront"/>
              <w14:lightRig w14:rig="threePt" w14:dir="t">
                <w14:rot w14:lat="0" w14:lon="0" w14:rev="0"/>
              </w14:lightRig>
            </w14:scene3d>
          </w:rPr>
          <w:t>9</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2D connections</w:t>
        </w:r>
        <w:r w:rsidR="009B462B">
          <w:rPr>
            <w:noProof/>
            <w:webHidden/>
          </w:rPr>
          <w:tab/>
        </w:r>
        <w:r w:rsidR="009B462B">
          <w:rPr>
            <w:noProof/>
            <w:webHidden/>
          </w:rPr>
          <w:fldChar w:fldCharType="begin"/>
        </w:r>
        <w:r w:rsidR="009B462B">
          <w:rPr>
            <w:noProof/>
            <w:webHidden/>
          </w:rPr>
          <w:instrText xml:space="preserve"> PAGEREF _Toc34650311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40C1C000" w14:textId="7C80D5DF"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009B462B" w:rsidRPr="00962D6D">
          <w:rPr>
            <w:rStyle w:val="Hyperlink"/>
            <w:noProof/>
          </w:rPr>
          <w:t>9.1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_Toc34650312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3EFA4ED" w14:textId="0669545E" w:rsidR="009B462B" w:rsidRDefault="00D13DDE">
      <w:pPr>
        <w:pStyle w:val="Verzeichnis3"/>
        <w:rPr>
          <w:rFonts w:asciiTheme="minorHAnsi" w:eastAsiaTheme="minorEastAsia" w:hAnsiTheme="minorHAnsi" w:cstheme="minorBidi"/>
          <w:noProof/>
          <w:sz w:val="22"/>
          <w:szCs w:val="22"/>
          <w:lang w:val="de-DE"/>
        </w:rPr>
      </w:pPr>
      <w:hyperlink w:anchor="_Toc34650313" w:history="1">
        <w:r w:rsidR="009B462B" w:rsidRPr="00962D6D">
          <w:rPr>
            <w:rStyle w:val="Hyperlink"/>
            <w:noProof/>
          </w:rPr>
          <w:t>9.1.1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_Toc34650313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B970BA2" w14:textId="1176E905" w:rsidR="009B462B" w:rsidRDefault="00D13DDE">
      <w:pPr>
        <w:pStyle w:val="Verzeichnis3"/>
        <w:rPr>
          <w:rFonts w:asciiTheme="minorHAnsi" w:eastAsiaTheme="minorEastAsia" w:hAnsiTheme="minorHAnsi" w:cstheme="minorBidi"/>
          <w:noProof/>
          <w:sz w:val="22"/>
          <w:szCs w:val="22"/>
          <w:lang w:val="de-DE"/>
        </w:rPr>
      </w:pPr>
      <w:hyperlink w:anchor="_Toc34650314" w:history="1">
        <w:r w:rsidR="009B462B" w:rsidRPr="00962D6D">
          <w:rPr>
            <w:rStyle w:val="Hyperlink"/>
            <w:noProof/>
          </w:rPr>
          <w:t>9.1.2</w:t>
        </w:r>
        <w:r w:rsidR="009B462B">
          <w:rPr>
            <w:rFonts w:asciiTheme="minorHAnsi" w:eastAsiaTheme="minorEastAsia" w:hAnsiTheme="minorHAnsi" w:cstheme="minorBidi"/>
            <w:noProof/>
            <w:sz w:val="22"/>
            <w:szCs w:val="22"/>
            <w:lang w:val="de-DE"/>
          </w:rPr>
          <w:tab/>
        </w:r>
        <w:r w:rsidR="009B462B" w:rsidRPr="00962D6D">
          <w:rPr>
            <w:rStyle w:val="Hyperlink"/>
            <w:noProof/>
          </w:rPr>
          <w:t>Connection Face</w:t>
        </w:r>
        <w:r w:rsidR="009B462B">
          <w:rPr>
            <w:noProof/>
            <w:webHidden/>
          </w:rPr>
          <w:tab/>
        </w:r>
        <w:r w:rsidR="009B462B">
          <w:rPr>
            <w:noProof/>
            <w:webHidden/>
          </w:rPr>
          <w:fldChar w:fldCharType="begin"/>
        </w:r>
        <w:r w:rsidR="009B462B">
          <w:rPr>
            <w:noProof/>
            <w:webHidden/>
          </w:rPr>
          <w:instrText xml:space="preserve"> PAGEREF _Toc34650314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CA64980" w14:textId="2005FFAB" w:rsidR="009B462B" w:rsidRDefault="00D13DDE">
      <w:pPr>
        <w:pStyle w:val="Verzeichnis3"/>
        <w:rPr>
          <w:rFonts w:asciiTheme="minorHAnsi" w:eastAsiaTheme="minorEastAsia" w:hAnsiTheme="minorHAnsi" w:cstheme="minorBidi"/>
          <w:noProof/>
          <w:sz w:val="22"/>
          <w:szCs w:val="22"/>
          <w:lang w:val="de-DE"/>
        </w:rPr>
      </w:pPr>
      <w:hyperlink w:anchor="_Toc34650315" w:history="1">
        <w:r w:rsidR="009B462B" w:rsidRPr="00962D6D">
          <w:rPr>
            <w:rStyle w:val="Hyperlink"/>
            <w:noProof/>
          </w:rPr>
          <w:t>9.1.3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_Toc34650315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425E92E2" w14:textId="284B11FE"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009B462B" w:rsidRPr="00962D6D">
          <w:rPr>
            <w:rStyle w:val="Hyperlink"/>
            <w:noProof/>
          </w:rPr>
          <w:t>9.2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Faces</w:t>
        </w:r>
        <w:r w:rsidR="009B462B">
          <w:rPr>
            <w:noProof/>
            <w:webHidden/>
          </w:rPr>
          <w:tab/>
        </w:r>
        <w:r w:rsidR="009B462B">
          <w:rPr>
            <w:noProof/>
            <w:webHidden/>
          </w:rPr>
          <w:fldChar w:fldCharType="begin"/>
        </w:r>
        <w:r w:rsidR="009B462B">
          <w:rPr>
            <w:noProof/>
            <w:webHidden/>
          </w:rPr>
          <w:instrText xml:space="preserve"> PAGEREF _Toc34650316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4135CAC8" w14:textId="3998EB16" w:rsidR="009B462B" w:rsidRDefault="00D13DD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009B462B" w:rsidRPr="00962D6D">
          <w:rPr>
            <w:rStyle w:val="Hyperlink"/>
            <w:noProof/>
            <w14:scene3d>
              <w14:camera w14:prst="orthographicFront"/>
              <w14:lightRig w14:rig="threePt" w14:dir="t">
                <w14:rot w14:lat="0" w14:lon="0" w14:rev="0"/>
              </w14:lightRig>
            </w14:scene3d>
          </w:rPr>
          <w:t>10</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Future extensions</w:t>
        </w:r>
        <w:r w:rsidR="009B462B">
          <w:rPr>
            <w:noProof/>
            <w:webHidden/>
          </w:rPr>
          <w:tab/>
        </w:r>
        <w:r w:rsidR="009B462B">
          <w:rPr>
            <w:noProof/>
            <w:webHidden/>
          </w:rPr>
          <w:fldChar w:fldCharType="begin"/>
        </w:r>
        <w:r w:rsidR="009B462B">
          <w:rPr>
            <w:noProof/>
            <w:webHidden/>
          </w:rPr>
          <w:instrText xml:space="preserve"> PAGEREF _Toc34650317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7B13CF6" w14:textId="3CE25AEB"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009B462B" w:rsidRPr="00962D6D">
          <w:rPr>
            <w:rStyle w:val="Hyperlink"/>
            <w:noProof/>
          </w:rPr>
          <w:t>10.1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Additional parameters for spot and seam welds</w:t>
        </w:r>
        <w:r w:rsidR="009B462B">
          <w:rPr>
            <w:noProof/>
            <w:webHidden/>
          </w:rPr>
          <w:tab/>
        </w:r>
        <w:r w:rsidR="009B462B">
          <w:rPr>
            <w:noProof/>
            <w:webHidden/>
          </w:rPr>
          <w:fldChar w:fldCharType="begin"/>
        </w:r>
        <w:r w:rsidR="009B462B">
          <w:rPr>
            <w:noProof/>
            <w:webHidden/>
          </w:rPr>
          <w:instrText xml:space="preserve"> PAGEREF _Toc34650318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757C8F31" w14:textId="35C2C106" w:rsidR="009B462B" w:rsidRDefault="00D13DD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009B462B" w:rsidRPr="00962D6D">
          <w:rPr>
            <w:rStyle w:val="Hyperlink"/>
            <w:noProof/>
          </w:rPr>
          <w:t>10.2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Other relevant and new joint types</w:t>
        </w:r>
        <w:r w:rsidR="009B462B">
          <w:rPr>
            <w:noProof/>
            <w:webHidden/>
          </w:rPr>
          <w:tab/>
        </w:r>
        <w:r w:rsidR="009B462B">
          <w:rPr>
            <w:noProof/>
            <w:webHidden/>
          </w:rPr>
          <w:fldChar w:fldCharType="begin"/>
        </w:r>
        <w:r w:rsidR="009B462B">
          <w:rPr>
            <w:noProof/>
            <w:webHidden/>
          </w:rPr>
          <w:instrText xml:space="preserve"> PAGEREF _Toc34650319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68E453C" w14:textId="548DC307" w:rsidR="009B462B" w:rsidRDefault="00D13DD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009B462B" w:rsidRPr="00962D6D">
          <w:rPr>
            <w:rStyle w:val="Hyperlink"/>
            <w:noProof/>
            <w14:scene3d>
              <w14:camera w14:prst="orthographicFront"/>
              <w14:lightRig w14:rig="threePt" w14:dir="t">
                <w14:rot w14:lat="0" w14:lon="0" w14:rev="0"/>
              </w14:lightRig>
            </w14:scene3d>
          </w:rPr>
          <w:t>11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Disclaimer</w:t>
        </w:r>
        <w:r w:rsidR="009B462B">
          <w:rPr>
            <w:noProof/>
            <w:webHidden/>
          </w:rPr>
          <w:tab/>
        </w:r>
        <w:r w:rsidR="009B462B">
          <w:rPr>
            <w:noProof/>
            <w:webHidden/>
          </w:rPr>
          <w:fldChar w:fldCharType="begin"/>
        </w:r>
        <w:r w:rsidR="009B462B">
          <w:rPr>
            <w:noProof/>
            <w:webHidden/>
          </w:rPr>
          <w:instrText xml:space="preserve"> PAGEREF _Toc34650320 \h </w:instrText>
        </w:r>
        <w:r w:rsidR="009B462B">
          <w:rPr>
            <w:noProof/>
            <w:webHidden/>
          </w:rPr>
        </w:r>
        <w:r w:rsidR="009B462B">
          <w:rPr>
            <w:noProof/>
            <w:webHidden/>
          </w:rPr>
          <w:fldChar w:fldCharType="separate"/>
        </w:r>
        <w:r w:rsidR="009B462B">
          <w:rPr>
            <w:noProof/>
            <w:webHidden/>
          </w:rPr>
          <w:t>156</w:t>
        </w:r>
        <w:r w:rsidR="009B462B">
          <w:rPr>
            <w:noProof/>
            <w:webHidden/>
          </w:rPr>
          <w:fldChar w:fldCharType="end"/>
        </w:r>
      </w:hyperlink>
    </w:p>
    <w:p w14:paraId="5B02E124" w14:textId="3A1B4186" w:rsidR="009B462B" w:rsidRDefault="00D13DD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009B462B" w:rsidRPr="00962D6D">
          <w:rPr>
            <w:rStyle w:val="Hyperlink"/>
            <w:noProof/>
            <w14:scene3d>
              <w14:camera w14:prst="orthographicFront"/>
              <w14:lightRig w14:rig="threePt" w14:dir="t">
                <w14:rot w14:lat="0" w14:lon="0" w14:rev="0"/>
              </w14:lightRig>
            </w14:scene3d>
          </w:rPr>
          <w:t>12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References</w:t>
        </w:r>
        <w:r w:rsidR="009B462B">
          <w:rPr>
            <w:noProof/>
            <w:webHidden/>
          </w:rPr>
          <w:tab/>
        </w:r>
        <w:r w:rsidR="009B462B">
          <w:rPr>
            <w:noProof/>
            <w:webHidden/>
          </w:rPr>
          <w:fldChar w:fldCharType="begin"/>
        </w:r>
        <w:r w:rsidR="009B462B">
          <w:rPr>
            <w:noProof/>
            <w:webHidden/>
          </w:rPr>
          <w:instrText xml:space="preserve"> PAGEREF _Toc34650321 \h </w:instrText>
        </w:r>
        <w:r w:rsidR="009B462B">
          <w:rPr>
            <w:noProof/>
            <w:webHidden/>
          </w:rPr>
        </w:r>
        <w:r w:rsidR="009B462B">
          <w:rPr>
            <w:noProof/>
            <w:webHidden/>
          </w:rPr>
          <w:fldChar w:fldCharType="separate"/>
        </w:r>
        <w:r w:rsidR="009B462B">
          <w:rPr>
            <w:noProof/>
            <w:webHidden/>
          </w:rPr>
          <w:t>157</w:t>
        </w:r>
        <w:r w:rsidR="009B462B">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009B462B" w:rsidRPr="00FA12BF">
          <w:rPr>
            <w:rStyle w:val="Hyperlink"/>
            <w:noProof/>
          </w:rPr>
          <w:t>Figure 2: Topological Relations between Parts and Assemblies</w:t>
        </w:r>
        <w:r w:rsidR="009B462B">
          <w:rPr>
            <w:noProof/>
            <w:webHidden/>
          </w:rPr>
          <w:tab/>
        </w:r>
        <w:r w:rsidR="009B462B">
          <w:rPr>
            <w:noProof/>
            <w:webHidden/>
          </w:rPr>
          <w:fldChar w:fldCharType="begin"/>
        </w:r>
        <w:r w:rsidR="009B462B">
          <w:rPr>
            <w:noProof/>
            <w:webHidden/>
          </w:rPr>
          <w:instrText xml:space="preserve"> PAGEREF _Toc34650323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00152A37" w14:textId="293EF40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009B462B" w:rsidRPr="00FA12BF">
          <w:rPr>
            <w:rStyle w:val="Hyperlink"/>
            <w:noProof/>
          </w:rPr>
          <w:t>Figure 3: Product Structures Fitting to Previous Figure.</w:t>
        </w:r>
        <w:r w:rsidR="009B462B">
          <w:rPr>
            <w:noProof/>
            <w:webHidden/>
          </w:rPr>
          <w:tab/>
        </w:r>
        <w:r w:rsidR="009B462B">
          <w:rPr>
            <w:noProof/>
            <w:webHidden/>
          </w:rPr>
          <w:fldChar w:fldCharType="begin"/>
        </w:r>
        <w:r w:rsidR="009B462B">
          <w:rPr>
            <w:noProof/>
            <w:webHidden/>
          </w:rPr>
          <w:instrText xml:space="preserve"> PAGEREF _Toc34650324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470121C6" w14:textId="60B5160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009B462B" w:rsidRPr="00FA12BF">
          <w:rPr>
            <w:rStyle w:val="Hyperlink"/>
            <w:noProof/>
          </w:rPr>
          <w:t>Figure 4: The Development Process</w:t>
        </w:r>
        <w:r w:rsidR="009B462B">
          <w:rPr>
            <w:noProof/>
            <w:webHidden/>
          </w:rPr>
          <w:tab/>
        </w:r>
        <w:r w:rsidR="009B462B">
          <w:rPr>
            <w:noProof/>
            <w:webHidden/>
          </w:rPr>
          <w:fldChar w:fldCharType="begin"/>
        </w:r>
        <w:r w:rsidR="009B462B">
          <w:rPr>
            <w:noProof/>
            <w:webHidden/>
          </w:rPr>
          <w:instrText xml:space="preserve"> PAGEREF _Toc34650325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11797FB4" w14:textId="0324D63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009B462B" w:rsidRPr="00FA12BF">
          <w:rPr>
            <w:rStyle w:val="Hyperlink"/>
            <w:noProof/>
          </w:rPr>
          <w:t>Figure 5: χMCF as a Platform for Connection Information in the Complete Development Process</w:t>
        </w:r>
        <w:r w:rsidR="009B462B">
          <w:rPr>
            <w:noProof/>
            <w:webHidden/>
          </w:rPr>
          <w:tab/>
        </w:r>
        <w:r w:rsidR="009B462B">
          <w:rPr>
            <w:noProof/>
            <w:webHidden/>
          </w:rPr>
          <w:fldChar w:fldCharType="begin"/>
        </w:r>
        <w:r w:rsidR="009B462B">
          <w:rPr>
            <w:noProof/>
            <w:webHidden/>
          </w:rPr>
          <w:instrText xml:space="preserve"> PAGEREF _Toc34650326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7D24C42D" w14:textId="7BD8197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009B462B" w:rsidRPr="00FA12BF">
          <w:rPr>
            <w:rStyle w:val="Hyperlink"/>
            <w:noProof/>
          </w:rPr>
          <w:t>Figure 6: Weld line crossing tailored blank vs. weld line crossing physical gap</w:t>
        </w:r>
        <w:r w:rsidR="009B462B">
          <w:rPr>
            <w:noProof/>
            <w:webHidden/>
          </w:rPr>
          <w:tab/>
        </w:r>
        <w:r w:rsidR="009B462B">
          <w:rPr>
            <w:noProof/>
            <w:webHidden/>
          </w:rPr>
          <w:fldChar w:fldCharType="begin"/>
        </w:r>
        <w:r w:rsidR="009B462B">
          <w:rPr>
            <w:noProof/>
            <w:webHidden/>
          </w:rPr>
          <w:instrText xml:space="preserve"> PAGEREF _Toc34650327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0686DD80" w14:textId="0BC7907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009B462B" w:rsidRPr="00FA12BF">
          <w:rPr>
            <w:rStyle w:val="Hyperlink"/>
            <w:noProof/>
          </w:rPr>
          <w:t>Figure 7: special topologies</w:t>
        </w:r>
        <w:r w:rsidR="009B462B">
          <w:rPr>
            <w:noProof/>
            <w:webHidden/>
          </w:rPr>
          <w:tab/>
        </w:r>
        <w:r w:rsidR="009B462B">
          <w:rPr>
            <w:noProof/>
            <w:webHidden/>
          </w:rPr>
          <w:fldChar w:fldCharType="begin"/>
        </w:r>
        <w:r w:rsidR="009B462B">
          <w:rPr>
            <w:noProof/>
            <w:webHidden/>
          </w:rPr>
          <w:instrText xml:space="preserve"> PAGEREF _Toc34650328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7EEC2162" w14:textId="419932F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009B462B" w:rsidRPr="00FA12BF">
          <w:rPr>
            <w:rStyle w:val="Hyperlink"/>
            <w:noProof/>
          </w:rPr>
          <w:t>Figure 8: Robscans with Different Rotation Angles; Two of them Mirrored</w:t>
        </w:r>
        <w:r w:rsidR="009B462B">
          <w:rPr>
            <w:noProof/>
            <w:webHidden/>
          </w:rPr>
          <w:tab/>
        </w:r>
        <w:r w:rsidR="009B462B">
          <w:rPr>
            <w:noProof/>
            <w:webHidden/>
          </w:rPr>
          <w:fldChar w:fldCharType="begin"/>
        </w:r>
        <w:r w:rsidR="009B462B">
          <w:rPr>
            <w:noProof/>
            <w:webHidden/>
          </w:rPr>
          <w:instrText xml:space="preserve"> PAGEREF _Toc34650329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43C99B0C" w14:textId="28DC523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009B462B" w:rsidRPr="00FA12BF">
          <w:rPr>
            <w:rStyle w:val="Hyperlink"/>
            <w:noProof/>
          </w:rPr>
          <w:t>Figure 9: Rivet head types</w:t>
        </w:r>
        <w:r w:rsidR="009B462B">
          <w:rPr>
            <w:noProof/>
            <w:webHidden/>
          </w:rPr>
          <w:tab/>
        </w:r>
        <w:r w:rsidR="009B462B">
          <w:rPr>
            <w:noProof/>
            <w:webHidden/>
          </w:rPr>
          <w:fldChar w:fldCharType="begin"/>
        </w:r>
        <w:r w:rsidR="009B462B">
          <w:rPr>
            <w:noProof/>
            <w:webHidden/>
          </w:rPr>
          <w:instrText xml:space="preserve"> PAGEREF _Toc34650330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284DEB4F" w14:textId="46A0CE2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009B462B" w:rsidRPr="00FA12BF">
          <w:rPr>
            <w:rStyle w:val="Hyperlink"/>
            <w:noProof/>
          </w:rPr>
          <w:t>Figure 10: Cross Section of a blind rivet</w:t>
        </w:r>
        <w:r w:rsidR="009B462B">
          <w:rPr>
            <w:noProof/>
            <w:webHidden/>
          </w:rPr>
          <w:tab/>
        </w:r>
        <w:r w:rsidR="009B462B">
          <w:rPr>
            <w:noProof/>
            <w:webHidden/>
          </w:rPr>
          <w:fldChar w:fldCharType="begin"/>
        </w:r>
        <w:r w:rsidR="009B462B">
          <w:rPr>
            <w:noProof/>
            <w:webHidden/>
          </w:rPr>
          <w:instrText xml:space="preserve"> PAGEREF _Toc34650331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50490845" w14:textId="7BFDFD9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009B462B" w:rsidRPr="00FA12BF">
          <w:rPr>
            <w:rStyle w:val="Hyperlink"/>
            <w:noProof/>
          </w:rPr>
          <w:t>Figure 11: Thick and Thin Assembling</w:t>
        </w:r>
        <w:r w:rsidR="009B462B">
          <w:rPr>
            <w:noProof/>
            <w:webHidden/>
          </w:rPr>
          <w:tab/>
        </w:r>
        <w:r w:rsidR="009B462B">
          <w:rPr>
            <w:noProof/>
            <w:webHidden/>
          </w:rPr>
          <w:fldChar w:fldCharType="begin"/>
        </w:r>
        <w:r w:rsidR="009B462B">
          <w:rPr>
            <w:noProof/>
            <w:webHidden/>
          </w:rPr>
          <w:instrText xml:space="preserve"> PAGEREF _Toc34650332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1CCF1F5A" w14:textId="39309ED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009B462B" w:rsidRPr="00FA12BF">
          <w:rPr>
            <w:rStyle w:val="Hyperlink"/>
            <w:noProof/>
          </w:rPr>
          <w:t>Figure 12: Fastening Soft and Hard</w:t>
        </w:r>
        <w:r w:rsidR="009B462B">
          <w:rPr>
            <w:noProof/>
            <w:webHidden/>
          </w:rPr>
          <w:tab/>
        </w:r>
        <w:r w:rsidR="009B462B">
          <w:rPr>
            <w:noProof/>
            <w:webHidden/>
          </w:rPr>
          <w:fldChar w:fldCharType="begin"/>
        </w:r>
        <w:r w:rsidR="009B462B">
          <w:rPr>
            <w:noProof/>
            <w:webHidden/>
          </w:rPr>
          <w:instrText xml:space="preserve"> PAGEREF _Toc34650333 \h </w:instrText>
        </w:r>
        <w:r w:rsidR="009B462B">
          <w:rPr>
            <w:noProof/>
            <w:webHidden/>
          </w:rPr>
        </w:r>
        <w:r w:rsidR="009B462B">
          <w:rPr>
            <w:noProof/>
            <w:webHidden/>
          </w:rPr>
          <w:fldChar w:fldCharType="separate"/>
        </w:r>
        <w:r w:rsidR="009B462B">
          <w:rPr>
            <w:noProof/>
            <w:webHidden/>
          </w:rPr>
          <w:t>61</w:t>
        </w:r>
        <w:r w:rsidR="009B462B">
          <w:rPr>
            <w:noProof/>
            <w:webHidden/>
          </w:rPr>
          <w:fldChar w:fldCharType="end"/>
        </w:r>
      </w:hyperlink>
    </w:p>
    <w:p w14:paraId="50F282D5" w14:textId="69015D8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009B462B" w:rsidRPr="00FA12BF">
          <w:rPr>
            <w:rStyle w:val="Hyperlink"/>
            <w:noProof/>
          </w:rPr>
          <w:t>Figure 13: Cross Section of a Self-Piercing Rivet</w:t>
        </w:r>
        <w:r w:rsidR="009B462B">
          <w:rPr>
            <w:noProof/>
            <w:webHidden/>
          </w:rPr>
          <w:tab/>
        </w:r>
        <w:r w:rsidR="009B462B">
          <w:rPr>
            <w:noProof/>
            <w:webHidden/>
          </w:rPr>
          <w:fldChar w:fldCharType="begin"/>
        </w:r>
        <w:r w:rsidR="009B462B">
          <w:rPr>
            <w:noProof/>
            <w:webHidden/>
          </w:rPr>
          <w:instrText xml:space="preserve"> PAGEREF _Toc34650334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0291F5A2" w14:textId="507C6B7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009B462B" w:rsidRPr="00FA12BF">
          <w:rPr>
            <w:rStyle w:val="Hyperlink"/>
            <w:noProof/>
          </w:rPr>
          <w:t>Figure 14: S</w:t>
        </w:r>
        <w:r w:rsidR="009B462B" w:rsidRPr="00FA12BF">
          <w:rPr>
            <w:rStyle w:val="Hyperlink"/>
            <w:rFonts w:ascii="Arial" w:hAnsi="Arial" w:cs="Arial"/>
            <w:noProof/>
            <w:shd w:val="clear" w:color="auto" w:fill="FFFFFF"/>
          </w:rPr>
          <w:t>elf-piercing rivet setting apparatus</w:t>
        </w:r>
        <w:r w:rsidR="009B462B">
          <w:rPr>
            <w:noProof/>
            <w:webHidden/>
          </w:rPr>
          <w:tab/>
        </w:r>
        <w:r w:rsidR="009B462B">
          <w:rPr>
            <w:noProof/>
            <w:webHidden/>
          </w:rPr>
          <w:fldChar w:fldCharType="begin"/>
        </w:r>
        <w:r w:rsidR="009B462B">
          <w:rPr>
            <w:noProof/>
            <w:webHidden/>
          </w:rPr>
          <w:instrText xml:space="preserve"> PAGEREF _Toc34650335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3488E992" w14:textId="7FF2C29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009B462B" w:rsidRPr="00FA12BF">
          <w:rPr>
            <w:rStyle w:val="Hyperlink"/>
            <w:noProof/>
          </w:rPr>
          <w:t>Figure 15: Dimensions of Solid Rivets</w:t>
        </w:r>
        <w:r w:rsidR="009B462B">
          <w:rPr>
            <w:noProof/>
            <w:webHidden/>
          </w:rPr>
          <w:tab/>
        </w:r>
        <w:r w:rsidR="009B462B">
          <w:rPr>
            <w:noProof/>
            <w:webHidden/>
          </w:rPr>
          <w:fldChar w:fldCharType="begin"/>
        </w:r>
        <w:r w:rsidR="009B462B">
          <w:rPr>
            <w:noProof/>
            <w:webHidden/>
          </w:rPr>
          <w:instrText xml:space="preserve"> PAGEREF _Toc34650336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037555D8" w14:textId="61B10DB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009B462B" w:rsidRPr="00FA12BF">
          <w:rPr>
            <w:rStyle w:val="Hyperlink"/>
            <w:noProof/>
          </w:rPr>
          <w:t>Figure 16: Clinch allowance of solid rivet</w:t>
        </w:r>
        <w:r w:rsidR="009B462B">
          <w:rPr>
            <w:noProof/>
            <w:webHidden/>
          </w:rPr>
          <w:tab/>
        </w:r>
        <w:r w:rsidR="009B462B">
          <w:rPr>
            <w:noProof/>
            <w:webHidden/>
          </w:rPr>
          <w:fldChar w:fldCharType="begin"/>
        </w:r>
        <w:r w:rsidR="009B462B">
          <w:rPr>
            <w:noProof/>
            <w:webHidden/>
          </w:rPr>
          <w:instrText xml:space="preserve"> PAGEREF _Toc34650337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476AF4BE" w14:textId="1E91C98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009B462B" w:rsidRPr="00FA12BF">
          <w:rPr>
            <w:rStyle w:val="Hyperlink"/>
            <w:noProof/>
          </w:rPr>
          <w:t>Figure 17: Cross section of a SWOP Rivet</w:t>
        </w:r>
        <w:r w:rsidR="009B462B">
          <w:rPr>
            <w:noProof/>
            <w:webHidden/>
          </w:rPr>
          <w:tab/>
        </w:r>
        <w:r w:rsidR="009B462B">
          <w:rPr>
            <w:noProof/>
            <w:webHidden/>
          </w:rPr>
          <w:fldChar w:fldCharType="begin"/>
        </w:r>
        <w:r w:rsidR="009B462B">
          <w:rPr>
            <w:noProof/>
            <w:webHidden/>
          </w:rPr>
          <w:instrText xml:space="preserve"> PAGEREF _Toc34650338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6D3BFC7B" w14:textId="25C1794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009B462B" w:rsidRPr="00FA12BF">
          <w:rPr>
            <w:rStyle w:val="Hyperlink"/>
            <w:noProof/>
          </w:rPr>
          <w:t>Figure 18: Bolts and Screws</w:t>
        </w:r>
        <w:r w:rsidR="009B462B">
          <w:rPr>
            <w:noProof/>
            <w:webHidden/>
          </w:rPr>
          <w:tab/>
        </w:r>
        <w:r w:rsidR="009B462B">
          <w:rPr>
            <w:noProof/>
            <w:webHidden/>
          </w:rPr>
          <w:fldChar w:fldCharType="begin"/>
        </w:r>
        <w:r w:rsidR="009B462B">
          <w:rPr>
            <w:noProof/>
            <w:webHidden/>
          </w:rPr>
          <w:instrText xml:space="preserve"> PAGEREF _Toc34650339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3151E442" w14:textId="518B8F7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009B462B" w:rsidRPr="00FA12BF">
          <w:rPr>
            <w:rStyle w:val="Hyperlink"/>
            <w:noProof/>
          </w:rPr>
          <w:t>Figure 19: Different Screw Forms</w:t>
        </w:r>
        <w:r w:rsidR="009B462B">
          <w:rPr>
            <w:noProof/>
            <w:webHidden/>
          </w:rPr>
          <w:tab/>
        </w:r>
        <w:r w:rsidR="009B462B">
          <w:rPr>
            <w:noProof/>
            <w:webHidden/>
          </w:rPr>
          <w:fldChar w:fldCharType="begin"/>
        </w:r>
        <w:r w:rsidR="009B462B">
          <w:rPr>
            <w:noProof/>
            <w:webHidden/>
          </w:rPr>
          <w:instrText xml:space="preserve"> PAGEREF _Toc34650340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2DAE8F45" w14:textId="3D97828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009B462B" w:rsidRPr="00FA12BF">
          <w:rPr>
            <w:rStyle w:val="Hyperlink"/>
            <w:noProof/>
          </w:rPr>
          <w:t>Figure 20: Definition of Length and Head Sizes</w:t>
        </w:r>
        <w:r w:rsidR="009B462B">
          <w:rPr>
            <w:noProof/>
            <w:webHidden/>
          </w:rPr>
          <w:tab/>
        </w:r>
        <w:r w:rsidR="009B462B">
          <w:rPr>
            <w:noProof/>
            <w:webHidden/>
          </w:rPr>
          <w:fldChar w:fldCharType="begin"/>
        </w:r>
        <w:r w:rsidR="009B462B">
          <w:rPr>
            <w:noProof/>
            <w:webHidden/>
          </w:rPr>
          <w:instrText xml:space="preserve"> PAGEREF _Toc34650341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1CBB14FF" w14:textId="7EF861F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009B462B" w:rsidRPr="00FA12BF">
          <w:rPr>
            <w:rStyle w:val="Hyperlink"/>
            <w:noProof/>
          </w:rPr>
          <w:t>Figure 21: Definition of lead, pitch and starts of a thread.</w:t>
        </w:r>
        <w:r w:rsidR="009B462B">
          <w:rPr>
            <w:noProof/>
            <w:webHidden/>
          </w:rPr>
          <w:tab/>
        </w:r>
        <w:r w:rsidR="009B462B">
          <w:rPr>
            <w:noProof/>
            <w:webHidden/>
          </w:rPr>
          <w:fldChar w:fldCharType="begin"/>
        </w:r>
        <w:r w:rsidR="009B462B">
          <w:rPr>
            <w:noProof/>
            <w:webHidden/>
          </w:rPr>
          <w:instrText xml:space="preserve"> PAGEREF _Toc34650342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502146B0" w14:textId="4DAC82C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009B462B" w:rsidRPr="00FA12BF">
          <w:rPr>
            <w:rStyle w:val="Hyperlink"/>
            <w:noProof/>
          </w:rPr>
          <w:t>Figure 22: Bolt with welded nut</w:t>
        </w:r>
        <w:r w:rsidR="009B462B">
          <w:rPr>
            <w:noProof/>
            <w:webHidden/>
          </w:rPr>
          <w:tab/>
        </w:r>
        <w:r w:rsidR="009B462B">
          <w:rPr>
            <w:noProof/>
            <w:webHidden/>
          </w:rPr>
          <w:fldChar w:fldCharType="begin"/>
        </w:r>
        <w:r w:rsidR="009B462B">
          <w:rPr>
            <w:noProof/>
            <w:webHidden/>
          </w:rPr>
          <w:instrText xml:space="preserve"> PAGEREF _Toc34650343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27A1B5CA" w14:textId="5209B75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009B462B" w:rsidRPr="00FA12BF">
          <w:rPr>
            <w:rStyle w:val="Hyperlink"/>
            <w:noProof/>
          </w:rPr>
          <w:t>Figure 23: Bolt with free nut</w:t>
        </w:r>
        <w:r w:rsidR="009B462B">
          <w:rPr>
            <w:noProof/>
            <w:webHidden/>
          </w:rPr>
          <w:tab/>
        </w:r>
        <w:r w:rsidR="009B462B">
          <w:rPr>
            <w:noProof/>
            <w:webHidden/>
          </w:rPr>
          <w:fldChar w:fldCharType="begin"/>
        </w:r>
        <w:r w:rsidR="009B462B">
          <w:rPr>
            <w:noProof/>
            <w:webHidden/>
          </w:rPr>
          <w:instrText xml:space="preserve"> PAGEREF _Toc34650344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01C7D6C9" w14:textId="4D22732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009B462B" w:rsidRPr="00FA12BF">
          <w:rPr>
            <w:rStyle w:val="Hyperlink"/>
            <w:noProof/>
          </w:rPr>
          <w:t>Figure 24: Screw</w:t>
        </w:r>
        <w:r w:rsidR="009B462B">
          <w:rPr>
            <w:noProof/>
            <w:webHidden/>
          </w:rPr>
          <w:tab/>
        </w:r>
        <w:r w:rsidR="009B462B">
          <w:rPr>
            <w:noProof/>
            <w:webHidden/>
          </w:rPr>
          <w:fldChar w:fldCharType="begin"/>
        </w:r>
        <w:r w:rsidR="009B462B">
          <w:rPr>
            <w:noProof/>
            <w:webHidden/>
          </w:rPr>
          <w:instrText xml:space="preserve"> PAGEREF _Toc34650345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A878CAC" w14:textId="20448F1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009B462B" w:rsidRPr="00FA12BF">
          <w:rPr>
            <w:rStyle w:val="Hyperlink"/>
            <w:noProof/>
          </w:rPr>
          <w:t>Figure 25: Welded stud with free nut</w:t>
        </w:r>
        <w:r w:rsidR="009B462B">
          <w:rPr>
            <w:noProof/>
            <w:webHidden/>
          </w:rPr>
          <w:tab/>
        </w:r>
        <w:r w:rsidR="009B462B">
          <w:rPr>
            <w:noProof/>
            <w:webHidden/>
          </w:rPr>
          <w:fldChar w:fldCharType="begin"/>
        </w:r>
        <w:r w:rsidR="009B462B">
          <w:rPr>
            <w:noProof/>
            <w:webHidden/>
          </w:rPr>
          <w:instrText xml:space="preserve"> PAGEREF _Toc34650346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D2C9067" w14:textId="2040818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009B462B" w:rsidRPr="00FA12BF">
          <w:rPr>
            <w:rStyle w:val="Hyperlink"/>
            <w:noProof/>
          </w:rPr>
          <w:t>Figure 26: Plain stud</w:t>
        </w:r>
        <w:r w:rsidR="009B462B">
          <w:rPr>
            <w:noProof/>
            <w:webHidden/>
          </w:rPr>
          <w:tab/>
        </w:r>
        <w:r w:rsidR="009B462B">
          <w:rPr>
            <w:noProof/>
            <w:webHidden/>
          </w:rPr>
          <w:fldChar w:fldCharType="begin"/>
        </w:r>
        <w:r w:rsidR="009B462B">
          <w:rPr>
            <w:noProof/>
            <w:webHidden/>
          </w:rPr>
          <w:instrText xml:space="preserve"> PAGEREF _Toc34650347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61ACC22B" w14:textId="15CBF1A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009B462B" w:rsidRPr="00FA12BF">
          <w:rPr>
            <w:rStyle w:val="Hyperlink"/>
            <w:noProof/>
          </w:rPr>
          <w:t>Figure 27: Process of Flow Drill Screwing</w:t>
        </w:r>
        <w:r w:rsidR="009B462B">
          <w:rPr>
            <w:noProof/>
            <w:webHidden/>
          </w:rPr>
          <w:tab/>
        </w:r>
        <w:r w:rsidR="009B462B">
          <w:rPr>
            <w:noProof/>
            <w:webHidden/>
          </w:rPr>
          <w:fldChar w:fldCharType="begin"/>
        </w:r>
        <w:r w:rsidR="009B462B">
          <w:rPr>
            <w:noProof/>
            <w:webHidden/>
          </w:rPr>
          <w:instrText xml:space="preserve"> PAGEREF _Toc34650348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3BA1C41D" w14:textId="2C14DBA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009B462B" w:rsidRPr="00FA12BF">
          <w:rPr>
            <w:rStyle w:val="Hyperlink"/>
            <w:noProof/>
          </w:rPr>
          <w:t>Figure 28: Measures of applied FDS</w:t>
        </w:r>
        <w:r w:rsidR="009B462B">
          <w:rPr>
            <w:noProof/>
            <w:webHidden/>
          </w:rPr>
          <w:tab/>
        </w:r>
        <w:r w:rsidR="009B462B">
          <w:rPr>
            <w:noProof/>
            <w:webHidden/>
          </w:rPr>
          <w:fldChar w:fldCharType="begin"/>
        </w:r>
        <w:r w:rsidR="009B462B">
          <w:rPr>
            <w:noProof/>
            <w:webHidden/>
          </w:rPr>
          <w:instrText xml:space="preserve"> PAGEREF _Toc34650349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47ED53DE" w14:textId="337279B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009B462B" w:rsidRPr="00FA12BF">
          <w:rPr>
            <w:rStyle w:val="Hyperlink"/>
            <w:noProof/>
          </w:rPr>
          <w:t>Figure 29: Pre-machined or clearance hole in FDS connection</w:t>
        </w:r>
        <w:r w:rsidR="009B462B">
          <w:rPr>
            <w:noProof/>
            <w:webHidden/>
          </w:rPr>
          <w:tab/>
        </w:r>
        <w:r w:rsidR="009B462B">
          <w:rPr>
            <w:noProof/>
            <w:webHidden/>
          </w:rPr>
          <w:fldChar w:fldCharType="begin"/>
        </w:r>
        <w:r w:rsidR="009B462B">
          <w:rPr>
            <w:noProof/>
            <w:webHidden/>
          </w:rPr>
          <w:instrText xml:space="preserve"> PAGEREF _Toc34650350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76B7427D" w14:textId="7445F70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009B462B" w:rsidRPr="00FA12BF">
          <w:rPr>
            <w:rStyle w:val="Hyperlink"/>
            <w:noProof/>
          </w:rPr>
          <w:t>Figure 30: Pilot hole on sheet metal</w:t>
        </w:r>
        <w:r w:rsidR="009B462B">
          <w:rPr>
            <w:noProof/>
            <w:webHidden/>
          </w:rPr>
          <w:tab/>
        </w:r>
        <w:r w:rsidR="009B462B">
          <w:rPr>
            <w:noProof/>
            <w:webHidden/>
          </w:rPr>
          <w:fldChar w:fldCharType="begin"/>
        </w:r>
        <w:r w:rsidR="009B462B">
          <w:rPr>
            <w:noProof/>
            <w:webHidden/>
          </w:rPr>
          <w:instrText xml:space="preserve"> PAGEREF _Toc34650351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6F7EA341" w14:textId="6EEEBE4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009B462B" w:rsidRPr="00FA12BF">
          <w:rPr>
            <w:rStyle w:val="Hyperlink"/>
            <w:noProof/>
          </w:rPr>
          <w:t>Figure 31: Schematic representation of the clinching operation</w:t>
        </w:r>
        <w:r w:rsidR="009B462B">
          <w:rPr>
            <w:noProof/>
            <w:webHidden/>
          </w:rPr>
          <w:tab/>
        </w:r>
        <w:r w:rsidR="009B462B">
          <w:rPr>
            <w:noProof/>
            <w:webHidden/>
          </w:rPr>
          <w:fldChar w:fldCharType="begin"/>
        </w:r>
        <w:r w:rsidR="009B462B">
          <w:rPr>
            <w:noProof/>
            <w:webHidden/>
          </w:rPr>
          <w:instrText xml:space="preserve"> PAGEREF _Toc34650352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6849D98A" w14:textId="1699AF0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009B462B" w:rsidRPr="00FA12BF">
          <w:rPr>
            <w:rStyle w:val="Hyperlink"/>
            <w:noProof/>
          </w:rPr>
          <w:t>Figure 32: Clinch Joint Dimensions</w:t>
        </w:r>
        <w:r w:rsidR="009B462B">
          <w:rPr>
            <w:noProof/>
            <w:webHidden/>
          </w:rPr>
          <w:tab/>
        </w:r>
        <w:r w:rsidR="009B462B">
          <w:rPr>
            <w:noProof/>
            <w:webHidden/>
          </w:rPr>
          <w:fldChar w:fldCharType="begin"/>
        </w:r>
        <w:r w:rsidR="009B462B">
          <w:rPr>
            <w:noProof/>
            <w:webHidden/>
          </w:rPr>
          <w:instrText xml:space="preserve"> PAGEREF _Toc34650353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742B76BF" w14:textId="7417935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009B462B" w:rsidRPr="00FA12BF">
          <w:rPr>
            <w:rStyle w:val="Hyperlink"/>
            <w:noProof/>
          </w:rPr>
          <w:t>Figure 33: TOX (left) and BTM’s Tog-L-Loc system</w:t>
        </w:r>
        <w:r w:rsidR="009B462B">
          <w:rPr>
            <w:noProof/>
            <w:webHidden/>
          </w:rPr>
          <w:tab/>
        </w:r>
        <w:r w:rsidR="009B462B">
          <w:rPr>
            <w:noProof/>
            <w:webHidden/>
          </w:rPr>
          <w:fldChar w:fldCharType="begin"/>
        </w:r>
        <w:r w:rsidR="009B462B">
          <w:rPr>
            <w:noProof/>
            <w:webHidden/>
          </w:rPr>
          <w:instrText xml:space="preserve"> PAGEREF _Toc34650354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427761A4" w14:textId="46D05F2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009B462B" w:rsidRPr="00FA12BF">
          <w:rPr>
            <w:rStyle w:val="Hyperlink"/>
            <w:noProof/>
          </w:rPr>
          <w:t>Figure 34: Cross Section of a Heat Stake</w:t>
        </w:r>
        <w:r w:rsidR="009B462B">
          <w:rPr>
            <w:noProof/>
            <w:webHidden/>
          </w:rPr>
          <w:tab/>
        </w:r>
        <w:r w:rsidR="009B462B">
          <w:rPr>
            <w:noProof/>
            <w:webHidden/>
          </w:rPr>
          <w:fldChar w:fldCharType="begin"/>
        </w:r>
        <w:r w:rsidR="009B462B">
          <w:rPr>
            <w:noProof/>
            <w:webHidden/>
          </w:rPr>
          <w:instrText xml:space="preserve"> PAGEREF _Toc34650355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78E9ABEA" w14:textId="30918FC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009B462B" w:rsidRPr="00FA12BF">
          <w:rPr>
            <w:rStyle w:val="Hyperlink"/>
            <w:noProof/>
          </w:rPr>
          <w:t>Figure 35: A "Hairpin Clip"</w:t>
        </w:r>
        <w:r w:rsidR="009B462B">
          <w:rPr>
            <w:noProof/>
            <w:webHidden/>
          </w:rPr>
          <w:tab/>
        </w:r>
        <w:r w:rsidR="009B462B">
          <w:rPr>
            <w:noProof/>
            <w:webHidden/>
          </w:rPr>
          <w:fldChar w:fldCharType="begin"/>
        </w:r>
        <w:r w:rsidR="009B462B">
          <w:rPr>
            <w:noProof/>
            <w:webHidden/>
          </w:rPr>
          <w:instrText xml:space="preserve"> PAGEREF _Toc34650356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377519F5" w14:textId="7BB4757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009B462B" w:rsidRPr="00FA12BF">
          <w:rPr>
            <w:rStyle w:val="Hyperlink"/>
            <w:noProof/>
          </w:rPr>
          <w:t>Figure 36: Internal and External Circlips</w:t>
        </w:r>
        <w:r w:rsidR="009B462B">
          <w:rPr>
            <w:noProof/>
            <w:webHidden/>
          </w:rPr>
          <w:tab/>
        </w:r>
        <w:r w:rsidR="009B462B">
          <w:rPr>
            <w:noProof/>
            <w:webHidden/>
          </w:rPr>
          <w:fldChar w:fldCharType="begin"/>
        </w:r>
        <w:r w:rsidR="009B462B">
          <w:rPr>
            <w:noProof/>
            <w:webHidden/>
          </w:rPr>
          <w:instrText xml:space="preserve"> PAGEREF _Toc34650357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22719FDA" w14:textId="51E0304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009B462B" w:rsidRPr="00FA12BF">
          <w:rPr>
            <w:rStyle w:val="Hyperlink"/>
            <w:noProof/>
          </w:rPr>
          <w:t>Figure 37: Clips Pushed into a Hole</w:t>
        </w:r>
        <w:r w:rsidR="009B462B">
          <w:rPr>
            <w:noProof/>
            <w:webHidden/>
          </w:rPr>
          <w:tab/>
        </w:r>
        <w:r w:rsidR="009B462B">
          <w:rPr>
            <w:noProof/>
            <w:webHidden/>
          </w:rPr>
          <w:fldChar w:fldCharType="begin"/>
        </w:r>
        <w:r w:rsidR="009B462B">
          <w:rPr>
            <w:noProof/>
            <w:webHidden/>
          </w:rPr>
          <w:instrText xml:space="preserve"> PAGEREF _Toc34650358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C0E2B7C" w14:textId="2715C17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009B462B" w:rsidRPr="00FA12BF">
          <w:rPr>
            <w:rStyle w:val="Hyperlink"/>
            <w:noProof/>
          </w:rPr>
          <w:t>Figure 38: Clips Sliding onto a Flat Surface</w:t>
        </w:r>
        <w:r w:rsidR="009B462B">
          <w:rPr>
            <w:noProof/>
            <w:webHidden/>
          </w:rPr>
          <w:tab/>
        </w:r>
        <w:r w:rsidR="009B462B">
          <w:rPr>
            <w:noProof/>
            <w:webHidden/>
          </w:rPr>
          <w:fldChar w:fldCharType="begin"/>
        </w:r>
        <w:r w:rsidR="009B462B">
          <w:rPr>
            <w:noProof/>
            <w:webHidden/>
          </w:rPr>
          <w:instrText xml:space="preserve"> PAGEREF _Toc34650359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46A72437" w14:textId="1348D5D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009B462B" w:rsidRPr="00FA12BF">
          <w:rPr>
            <w:rStyle w:val="Hyperlink"/>
            <w:noProof/>
          </w:rPr>
          <w:t>Figure 39: RIVTAC</w:t>
        </w:r>
        <w:r w:rsidR="009B462B" w:rsidRPr="00FA12BF">
          <w:rPr>
            <w:rStyle w:val="Hyperlink"/>
            <w:rFonts w:cs="Calibri"/>
            <w:noProof/>
          </w:rPr>
          <w:t>®</w:t>
        </w:r>
        <w:r w:rsidR="009B462B" w:rsidRPr="00FA12BF">
          <w:rPr>
            <w:rStyle w:val="Hyperlink"/>
            <w:noProof/>
          </w:rPr>
          <w:t xml:space="preserve"> Nail</w:t>
        </w:r>
        <w:r w:rsidR="009B462B">
          <w:rPr>
            <w:noProof/>
            <w:webHidden/>
          </w:rPr>
          <w:tab/>
        </w:r>
        <w:r w:rsidR="009B462B">
          <w:rPr>
            <w:noProof/>
            <w:webHidden/>
          </w:rPr>
          <w:fldChar w:fldCharType="begin"/>
        </w:r>
        <w:r w:rsidR="009B462B">
          <w:rPr>
            <w:noProof/>
            <w:webHidden/>
          </w:rPr>
          <w:instrText xml:space="preserve"> PAGEREF _Toc34650360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152528AD" w14:textId="7C4187B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009B462B" w:rsidRPr="00FA12BF">
          <w:rPr>
            <w:rStyle w:val="Hyperlink"/>
            <w:noProof/>
          </w:rPr>
          <w:t>Figure 40: Cross Section of a Nail, Connecting Two Sheets</w:t>
        </w:r>
        <w:r w:rsidR="009B462B">
          <w:rPr>
            <w:noProof/>
            <w:webHidden/>
          </w:rPr>
          <w:tab/>
        </w:r>
        <w:r w:rsidR="009B462B">
          <w:rPr>
            <w:noProof/>
            <w:webHidden/>
          </w:rPr>
          <w:fldChar w:fldCharType="begin"/>
        </w:r>
        <w:r w:rsidR="009B462B">
          <w:rPr>
            <w:noProof/>
            <w:webHidden/>
          </w:rPr>
          <w:instrText xml:space="preserve"> PAGEREF _Toc34650361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4D962E64" w14:textId="2B81230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009B462B" w:rsidRPr="00FA12BF">
          <w:rPr>
            <w:rStyle w:val="Hyperlink"/>
            <w:noProof/>
          </w:rPr>
          <w:t>Figure 41: Weld Line Changing from Y-Joint to Overlap-Joint</w:t>
        </w:r>
        <w:r w:rsidR="009B462B">
          <w:rPr>
            <w:noProof/>
            <w:webHidden/>
          </w:rPr>
          <w:tab/>
        </w:r>
        <w:r w:rsidR="009B462B">
          <w:rPr>
            <w:noProof/>
            <w:webHidden/>
          </w:rPr>
          <w:fldChar w:fldCharType="begin"/>
        </w:r>
        <w:r w:rsidR="009B462B">
          <w:rPr>
            <w:noProof/>
            <w:webHidden/>
          </w:rPr>
          <w:instrText xml:space="preserve"> PAGEREF _Toc34650362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157E9F5A" w14:textId="4719DE9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009B462B" w:rsidRPr="00FA12BF">
          <w:rPr>
            <w:rStyle w:val="Hyperlink"/>
            <w:noProof/>
          </w:rPr>
          <w:t>Figure 42: Longitudinal stiffener, top view</w:t>
        </w:r>
        <w:r w:rsidR="009B462B">
          <w:rPr>
            <w:noProof/>
            <w:webHidden/>
          </w:rPr>
          <w:tab/>
        </w:r>
        <w:r w:rsidR="009B462B">
          <w:rPr>
            <w:noProof/>
            <w:webHidden/>
          </w:rPr>
          <w:fldChar w:fldCharType="begin"/>
        </w:r>
        <w:r w:rsidR="009B462B">
          <w:rPr>
            <w:noProof/>
            <w:webHidden/>
          </w:rPr>
          <w:instrText xml:space="preserve"> PAGEREF _Toc34650363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5B3FE30" w14:textId="49D6B79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009B462B" w:rsidRPr="00FA12BF">
          <w:rPr>
            <w:rStyle w:val="Hyperlink"/>
            <w:noProof/>
          </w:rPr>
          <w:t>Figure 43: Seam weld types and attributes</w:t>
        </w:r>
        <w:r w:rsidR="009B462B">
          <w:rPr>
            <w:noProof/>
            <w:webHidden/>
          </w:rPr>
          <w:tab/>
        </w:r>
        <w:r w:rsidR="009B462B">
          <w:rPr>
            <w:noProof/>
            <w:webHidden/>
          </w:rPr>
          <w:fldChar w:fldCharType="begin"/>
        </w:r>
        <w:r w:rsidR="009B462B">
          <w:rPr>
            <w:noProof/>
            <w:webHidden/>
          </w:rPr>
          <w:instrText xml:space="preserve"> PAGEREF _Toc34650364 \h </w:instrText>
        </w:r>
        <w:r w:rsidR="009B462B">
          <w:rPr>
            <w:noProof/>
            <w:webHidden/>
          </w:rPr>
        </w:r>
        <w:r w:rsidR="009B462B">
          <w:rPr>
            <w:noProof/>
            <w:webHidden/>
          </w:rPr>
          <w:fldChar w:fldCharType="separate"/>
        </w:r>
        <w:r w:rsidR="009B462B">
          <w:rPr>
            <w:noProof/>
            <w:webHidden/>
          </w:rPr>
          <w:t>102</w:t>
        </w:r>
        <w:r w:rsidR="009B462B">
          <w:rPr>
            <w:noProof/>
            <w:webHidden/>
          </w:rPr>
          <w:fldChar w:fldCharType="end"/>
        </w:r>
      </w:hyperlink>
    </w:p>
    <w:p w14:paraId="552B3DA5" w14:textId="7713C38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009B462B" w:rsidRPr="00FA12BF">
          <w:rPr>
            <w:rStyle w:val="Hyperlink"/>
            <w:noProof/>
          </w:rPr>
          <w:t>Figure 44: χMCF Structure of a Seam Weld (</w:t>
        </w:r>
        <w:r w:rsidR="009B462B" w:rsidRPr="00FA12BF">
          <w:rPr>
            <w:rStyle w:val="Hyperlink"/>
            <w:i/>
            <w:noProof/>
          </w:rPr>
          <w:t>connection_1d</w:t>
        </w:r>
        <w:r w:rsidR="009B462B" w:rsidRPr="00FA12BF">
          <w:rPr>
            <w:rStyle w:val="Hyperlink"/>
            <w:noProof/>
          </w:rPr>
          <w:t>)</w:t>
        </w:r>
        <w:r w:rsidR="009B462B">
          <w:rPr>
            <w:noProof/>
            <w:webHidden/>
          </w:rPr>
          <w:tab/>
        </w:r>
        <w:r w:rsidR="009B462B">
          <w:rPr>
            <w:noProof/>
            <w:webHidden/>
          </w:rPr>
          <w:fldChar w:fldCharType="begin"/>
        </w:r>
        <w:r w:rsidR="009B462B">
          <w:rPr>
            <w:noProof/>
            <w:webHidden/>
          </w:rPr>
          <w:instrText xml:space="preserve"> PAGEREF _Toc34650365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76E8C458" w14:textId="72D80E9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009B462B" w:rsidRPr="00FA12BF">
          <w:rPr>
            <w:rStyle w:val="Hyperlink"/>
            <w:noProof/>
          </w:rPr>
          <w:t>Figure 45: Sheet Parameters vs.  Weld Position Parameters</w:t>
        </w:r>
        <w:r w:rsidR="009B462B">
          <w:rPr>
            <w:noProof/>
            <w:webHidden/>
          </w:rPr>
          <w:tab/>
        </w:r>
        <w:r w:rsidR="009B462B">
          <w:rPr>
            <w:noProof/>
            <w:webHidden/>
          </w:rPr>
          <w:fldChar w:fldCharType="begin"/>
        </w:r>
        <w:r w:rsidR="009B462B">
          <w:rPr>
            <w:noProof/>
            <w:webHidden/>
          </w:rPr>
          <w:instrText xml:space="preserve"> PAGEREF _Toc34650366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5AC16944" w14:textId="2ADBDB3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009B462B" w:rsidRPr="00FA12BF">
          <w:rPr>
            <w:rStyle w:val="Hyperlink"/>
            <w:noProof/>
          </w:rPr>
          <w:t>Figure 46: Welding Position of a Y-Joint</w:t>
        </w:r>
        <w:r w:rsidR="009B462B">
          <w:rPr>
            <w:noProof/>
            <w:webHidden/>
          </w:rPr>
          <w:tab/>
        </w:r>
        <w:r w:rsidR="009B462B">
          <w:rPr>
            <w:noProof/>
            <w:webHidden/>
          </w:rPr>
          <w:fldChar w:fldCharType="begin"/>
        </w:r>
        <w:r w:rsidR="009B462B">
          <w:rPr>
            <w:noProof/>
            <w:webHidden/>
          </w:rPr>
          <w:instrText xml:space="preserve"> PAGEREF _Toc34650367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48F034F0" w14:textId="6DEA1EA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009B462B" w:rsidRPr="00FA12BF">
          <w:rPr>
            <w:rStyle w:val="Hyperlink"/>
            <w:noProof/>
          </w:rPr>
          <w:t>Figure 47: Welding Position vector direction and length</w:t>
        </w:r>
        <w:r w:rsidR="009B462B">
          <w:rPr>
            <w:noProof/>
            <w:webHidden/>
          </w:rPr>
          <w:tab/>
        </w:r>
        <w:r w:rsidR="009B462B">
          <w:rPr>
            <w:noProof/>
            <w:webHidden/>
          </w:rPr>
          <w:fldChar w:fldCharType="begin"/>
        </w:r>
        <w:r w:rsidR="009B462B">
          <w:rPr>
            <w:noProof/>
            <w:webHidden/>
          </w:rPr>
          <w:instrText xml:space="preserve"> PAGEREF _Toc34650368 \h </w:instrText>
        </w:r>
        <w:r w:rsidR="009B462B">
          <w:rPr>
            <w:noProof/>
            <w:webHidden/>
          </w:rPr>
        </w:r>
        <w:r w:rsidR="009B462B">
          <w:rPr>
            <w:noProof/>
            <w:webHidden/>
          </w:rPr>
          <w:fldChar w:fldCharType="separate"/>
        </w:r>
        <w:r w:rsidR="009B462B">
          <w:rPr>
            <w:noProof/>
            <w:webHidden/>
          </w:rPr>
          <w:t>109</w:t>
        </w:r>
        <w:r w:rsidR="009B462B">
          <w:rPr>
            <w:noProof/>
            <w:webHidden/>
          </w:rPr>
          <w:fldChar w:fldCharType="end"/>
        </w:r>
      </w:hyperlink>
    </w:p>
    <w:p w14:paraId="422BAFDB" w14:textId="0CDECB2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009B462B" w:rsidRPr="00FA12BF">
          <w:rPr>
            <w:rStyle w:val="Hyperlink"/>
            <w:noProof/>
          </w:rPr>
          <w:t>Figure 48: Butt Joint Sheet Layout</w:t>
        </w:r>
        <w:r w:rsidR="009B462B">
          <w:rPr>
            <w:noProof/>
            <w:webHidden/>
          </w:rPr>
          <w:tab/>
        </w:r>
        <w:r w:rsidR="009B462B">
          <w:rPr>
            <w:noProof/>
            <w:webHidden/>
          </w:rPr>
          <w:fldChar w:fldCharType="begin"/>
        </w:r>
        <w:r w:rsidR="009B462B">
          <w:rPr>
            <w:noProof/>
            <w:webHidden/>
          </w:rPr>
          <w:instrText xml:space="preserve"> PAGEREF _Toc34650369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1064824" w14:textId="7045D0E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009B462B" w:rsidRPr="00FA12BF">
          <w:rPr>
            <w:rStyle w:val="Hyperlink"/>
            <w:noProof/>
          </w:rPr>
          <w:t>Figure 49: Butt Joint Weld parameters</w:t>
        </w:r>
        <w:r w:rsidR="009B462B">
          <w:rPr>
            <w:noProof/>
            <w:webHidden/>
          </w:rPr>
          <w:tab/>
        </w:r>
        <w:r w:rsidR="009B462B">
          <w:rPr>
            <w:noProof/>
            <w:webHidden/>
          </w:rPr>
          <w:fldChar w:fldCharType="begin"/>
        </w:r>
        <w:r w:rsidR="009B462B">
          <w:rPr>
            <w:noProof/>
            <w:webHidden/>
          </w:rPr>
          <w:instrText xml:space="preserve"> PAGEREF _Toc34650370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090A4FEB" w14:textId="157D698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009B462B" w:rsidRPr="00FA12BF">
          <w:rPr>
            <w:rStyle w:val="Hyperlink"/>
            <w:noProof/>
          </w:rPr>
          <w:t>Figure 50: Corner Weld Sheet Layout</w:t>
        </w:r>
        <w:r w:rsidR="009B462B">
          <w:rPr>
            <w:noProof/>
            <w:webHidden/>
          </w:rPr>
          <w:tab/>
        </w:r>
        <w:r w:rsidR="009B462B">
          <w:rPr>
            <w:noProof/>
            <w:webHidden/>
          </w:rPr>
          <w:fldChar w:fldCharType="begin"/>
        </w:r>
        <w:r w:rsidR="009B462B">
          <w:rPr>
            <w:noProof/>
            <w:webHidden/>
          </w:rPr>
          <w:instrText xml:space="preserve"> PAGEREF _Toc34650371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6BA89EBE" w14:textId="764ACCA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009B462B" w:rsidRPr="00FA12BF">
          <w:rPr>
            <w:rStyle w:val="Hyperlink"/>
            <w:noProof/>
          </w:rPr>
          <w:t>Figure 51: Corner Weld Parameters</w:t>
        </w:r>
        <w:r w:rsidR="009B462B">
          <w:rPr>
            <w:noProof/>
            <w:webHidden/>
          </w:rPr>
          <w:tab/>
        </w:r>
        <w:r w:rsidR="009B462B">
          <w:rPr>
            <w:noProof/>
            <w:webHidden/>
          </w:rPr>
          <w:fldChar w:fldCharType="begin"/>
        </w:r>
        <w:r w:rsidR="009B462B">
          <w:rPr>
            <w:noProof/>
            <w:webHidden/>
          </w:rPr>
          <w:instrText xml:space="preserve"> PAGEREF _Toc34650372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3EDEDDF4" w14:textId="5C948E5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009B462B" w:rsidRPr="00FA12BF">
          <w:rPr>
            <w:rStyle w:val="Hyperlink"/>
            <w:noProof/>
          </w:rPr>
          <w:t>Figure 53: Double Corner Weld Parameters</w:t>
        </w:r>
        <w:r w:rsidR="009B462B">
          <w:rPr>
            <w:noProof/>
            <w:webHidden/>
          </w:rPr>
          <w:tab/>
        </w:r>
        <w:r w:rsidR="009B462B">
          <w:rPr>
            <w:noProof/>
            <w:webHidden/>
          </w:rPr>
          <w:fldChar w:fldCharType="begin"/>
        </w:r>
        <w:r w:rsidR="009B462B">
          <w:rPr>
            <w:noProof/>
            <w:webHidden/>
          </w:rPr>
          <w:instrText xml:space="preserve"> PAGEREF _Toc34650373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6F5A818" w14:textId="19CE3EF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009B462B" w:rsidRPr="00FA12BF">
          <w:rPr>
            <w:rStyle w:val="Hyperlink"/>
            <w:noProof/>
          </w:rPr>
          <w:t>Figure 52: Corner Weld Sheet Layout</w:t>
        </w:r>
        <w:r w:rsidR="009B462B">
          <w:rPr>
            <w:noProof/>
            <w:webHidden/>
          </w:rPr>
          <w:tab/>
        </w:r>
        <w:r w:rsidR="009B462B">
          <w:rPr>
            <w:noProof/>
            <w:webHidden/>
          </w:rPr>
          <w:fldChar w:fldCharType="begin"/>
        </w:r>
        <w:r w:rsidR="009B462B">
          <w:rPr>
            <w:noProof/>
            <w:webHidden/>
          </w:rPr>
          <w:instrText xml:space="preserve"> PAGEREF _Toc34650374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193E5B04" w14:textId="0188E7C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009B462B" w:rsidRPr="00FA12BF">
          <w:rPr>
            <w:rStyle w:val="Hyperlink"/>
            <w:noProof/>
          </w:rPr>
          <w:t>Figure 54: Edge Weld Sheet Layout</w:t>
        </w:r>
        <w:r w:rsidR="009B462B">
          <w:rPr>
            <w:noProof/>
            <w:webHidden/>
          </w:rPr>
          <w:tab/>
        </w:r>
        <w:r w:rsidR="009B462B">
          <w:rPr>
            <w:noProof/>
            <w:webHidden/>
          </w:rPr>
          <w:fldChar w:fldCharType="begin"/>
        </w:r>
        <w:r w:rsidR="009B462B">
          <w:rPr>
            <w:noProof/>
            <w:webHidden/>
          </w:rPr>
          <w:instrText xml:space="preserve"> PAGEREF _Toc34650375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8366812" w14:textId="1EEB71A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009B462B" w:rsidRPr="00FA12BF">
          <w:rPr>
            <w:rStyle w:val="Hyperlink"/>
            <w:noProof/>
          </w:rPr>
          <w:t>Figure 55: Edge Weld parameters</w:t>
        </w:r>
        <w:r w:rsidR="009B462B">
          <w:rPr>
            <w:noProof/>
            <w:webHidden/>
          </w:rPr>
          <w:tab/>
        </w:r>
        <w:r w:rsidR="009B462B">
          <w:rPr>
            <w:noProof/>
            <w:webHidden/>
          </w:rPr>
          <w:fldChar w:fldCharType="begin"/>
        </w:r>
        <w:r w:rsidR="009B462B">
          <w:rPr>
            <w:noProof/>
            <w:webHidden/>
          </w:rPr>
          <w:instrText xml:space="preserve"> PAGEREF _Toc34650376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2A43362F" w14:textId="054A925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009B462B" w:rsidRPr="00FA12BF">
          <w:rPr>
            <w:rStyle w:val="Hyperlink"/>
            <w:noProof/>
          </w:rPr>
          <w:t>Figure 56: I-Weld Sheet Layout</w:t>
        </w:r>
        <w:r w:rsidR="009B462B">
          <w:rPr>
            <w:noProof/>
            <w:webHidden/>
          </w:rPr>
          <w:tab/>
        </w:r>
        <w:r w:rsidR="009B462B">
          <w:rPr>
            <w:noProof/>
            <w:webHidden/>
          </w:rPr>
          <w:fldChar w:fldCharType="begin"/>
        </w:r>
        <w:r w:rsidR="009B462B">
          <w:rPr>
            <w:noProof/>
            <w:webHidden/>
          </w:rPr>
          <w:instrText xml:space="preserve"> PAGEREF _Toc34650377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F827307" w14:textId="3645710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009B462B" w:rsidRPr="00FA12BF">
          <w:rPr>
            <w:rStyle w:val="Hyperlink"/>
            <w:noProof/>
          </w:rPr>
          <w:t>Figure 57: I-Weld Parameters</w:t>
        </w:r>
        <w:r w:rsidR="009B462B">
          <w:rPr>
            <w:noProof/>
            <w:webHidden/>
          </w:rPr>
          <w:tab/>
        </w:r>
        <w:r w:rsidR="009B462B">
          <w:rPr>
            <w:noProof/>
            <w:webHidden/>
          </w:rPr>
          <w:fldChar w:fldCharType="begin"/>
        </w:r>
        <w:r w:rsidR="009B462B">
          <w:rPr>
            <w:noProof/>
            <w:webHidden/>
          </w:rPr>
          <w:instrText xml:space="preserve"> PAGEREF _Toc34650378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7A83B818" w14:textId="5DFACF1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009B462B" w:rsidRPr="00FA12BF">
          <w:rPr>
            <w:rStyle w:val="Hyperlink"/>
            <w:noProof/>
          </w:rPr>
          <w:t>Figure 58: Overlap Weld Sheet Layout</w:t>
        </w:r>
        <w:r w:rsidR="009B462B">
          <w:rPr>
            <w:noProof/>
            <w:webHidden/>
          </w:rPr>
          <w:tab/>
        </w:r>
        <w:r w:rsidR="009B462B">
          <w:rPr>
            <w:noProof/>
            <w:webHidden/>
          </w:rPr>
          <w:fldChar w:fldCharType="begin"/>
        </w:r>
        <w:r w:rsidR="009B462B">
          <w:rPr>
            <w:noProof/>
            <w:webHidden/>
          </w:rPr>
          <w:instrText xml:space="preserve"> PAGEREF _Toc34650379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A3A67EE" w14:textId="415ADF6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009B462B" w:rsidRPr="00FA12BF">
          <w:rPr>
            <w:rStyle w:val="Hyperlink"/>
            <w:noProof/>
          </w:rPr>
          <w:t>Figure 59: Overlap Weld Parameters</w:t>
        </w:r>
        <w:r w:rsidR="009B462B">
          <w:rPr>
            <w:noProof/>
            <w:webHidden/>
          </w:rPr>
          <w:tab/>
        </w:r>
        <w:r w:rsidR="009B462B">
          <w:rPr>
            <w:noProof/>
            <w:webHidden/>
          </w:rPr>
          <w:fldChar w:fldCharType="begin"/>
        </w:r>
        <w:r w:rsidR="009B462B">
          <w:rPr>
            <w:noProof/>
            <w:webHidden/>
          </w:rPr>
          <w:instrText xml:space="preserve"> PAGEREF _Toc34650380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DB1EF01" w14:textId="3DAE13A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009B462B" w:rsidRPr="00FA12BF">
          <w:rPr>
            <w:rStyle w:val="Hyperlink"/>
            <w:noProof/>
          </w:rPr>
          <w:t>Figure 60: Single Sided Double Overlap Weld</w:t>
        </w:r>
        <w:r w:rsidR="009B462B">
          <w:rPr>
            <w:noProof/>
            <w:webHidden/>
          </w:rPr>
          <w:tab/>
        </w:r>
        <w:r w:rsidR="009B462B">
          <w:rPr>
            <w:noProof/>
            <w:webHidden/>
          </w:rPr>
          <w:fldChar w:fldCharType="begin"/>
        </w:r>
        <w:r w:rsidR="009B462B">
          <w:rPr>
            <w:noProof/>
            <w:webHidden/>
          </w:rPr>
          <w:instrText xml:space="preserve"> PAGEREF _Toc34650381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4E2AAF29" w14:textId="0A78F75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009B462B" w:rsidRPr="00FA12BF">
          <w:rPr>
            <w:rStyle w:val="Hyperlink"/>
            <w:noProof/>
          </w:rPr>
          <w:t>Figure 61: Overlap Weld Parameters</w:t>
        </w:r>
        <w:r w:rsidR="009B462B">
          <w:rPr>
            <w:noProof/>
            <w:webHidden/>
          </w:rPr>
          <w:tab/>
        </w:r>
        <w:r w:rsidR="009B462B">
          <w:rPr>
            <w:noProof/>
            <w:webHidden/>
          </w:rPr>
          <w:fldChar w:fldCharType="begin"/>
        </w:r>
        <w:r w:rsidR="009B462B">
          <w:rPr>
            <w:noProof/>
            <w:webHidden/>
          </w:rPr>
          <w:instrText xml:space="preserve"> PAGEREF _Toc34650382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568EA1C4" w14:textId="697D200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009B462B" w:rsidRPr="00FA12BF">
          <w:rPr>
            <w:rStyle w:val="Hyperlink"/>
            <w:noProof/>
          </w:rPr>
          <w:t>Figure 62: Double Sided Double Overlap Weld</w:t>
        </w:r>
        <w:r w:rsidR="009B462B">
          <w:rPr>
            <w:noProof/>
            <w:webHidden/>
          </w:rPr>
          <w:tab/>
        </w:r>
        <w:r w:rsidR="009B462B">
          <w:rPr>
            <w:noProof/>
            <w:webHidden/>
          </w:rPr>
          <w:fldChar w:fldCharType="begin"/>
        </w:r>
        <w:r w:rsidR="009B462B">
          <w:rPr>
            <w:noProof/>
            <w:webHidden/>
          </w:rPr>
          <w:instrText xml:space="preserve"> PAGEREF _Toc34650383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8E0CF4B" w14:textId="535591E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009B462B" w:rsidRPr="00FA12BF">
          <w:rPr>
            <w:rStyle w:val="Hyperlink"/>
            <w:noProof/>
          </w:rPr>
          <w:t>Figure 63: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_Toc34650384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237D4A16" w14:textId="30A28ED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009B462B" w:rsidRPr="00FA12BF">
          <w:rPr>
            <w:rStyle w:val="Hyperlink"/>
            <w:noProof/>
          </w:rPr>
          <w:t>Figure 64: Y-Joint Sheet Layout</w:t>
        </w:r>
        <w:r w:rsidR="009B462B">
          <w:rPr>
            <w:noProof/>
            <w:webHidden/>
          </w:rPr>
          <w:tab/>
        </w:r>
        <w:r w:rsidR="009B462B">
          <w:rPr>
            <w:noProof/>
            <w:webHidden/>
          </w:rPr>
          <w:fldChar w:fldCharType="begin"/>
        </w:r>
        <w:r w:rsidR="009B462B">
          <w:rPr>
            <w:noProof/>
            <w:webHidden/>
          </w:rPr>
          <w:instrText xml:space="preserve"> PAGEREF _Toc34650385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188FFFAB" w14:textId="77CF246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009B462B" w:rsidRPr="00FA12BF">
          <w:rPr>
            <w:rStyle w:val="Hyperlink"/>
            <w:noProof/>
          </w:rPr>
          <w:t>Figure 65: Parameters of Y-Joint Weld</w:t>
        </w:r>
        <w:r w:rsidR="009B462B">
          <w:rPr>
            <w:noProof/>
            <w:webHidden/>
          </w:rPr>
          <w:tab/>
        </w:r>
        <w:r w:rsidR="009B462B">
          <w:rPr>
            <w:noProof/>
            <w:webHidden/>
          </w:rPr>
          <w:fldChar w:fldCharType="begin"/>
        </w:r>
        <w:r w:rsidR="009B462B">
          <w:rPr>
            <w:noProof/>
            <w:webHidden/>
          </w:rPr>
          <w:instrText xml:space="preserve"> PAGEREF _Toc34650386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674FF625" w14:textId="26E95B0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009B462B" w:rsidRPr="00FA12BF">
          <w:rPr>
            <w:rStyle w:val="Hyperlink"/>
            <w:noProof/>
          </w:rPr>
          <w:t>Figure 66: K-Joint Sheet Layout</w:t>
        </w:r>
        <w:r w:rsidR="009B462B">
          <w:rPr>
            <w:noProof/>
            <w:webHidden/>
          </w:rPr>
          <w:tab/>
        </w:r>
        <w:r w:rsidR="009B462B">
          <w:rPr>
            <w:noProof/>
            <w:webHidden/>
          </w:rPr>
          <w:fldChar w:fldCharType="begin"/>
        </w:r>
        <w:r w:rsidR="009B462B">
          <w:rPr>
            <w:noProof/>
            <w:webHidden/>
          </w:rPr>
          <w:instrText xml:space="preserve"> PAGEREF _Toc34650387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01A2DE09" w14:textId="1F0D44B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009B462B" w:rsidRPr="00FA12BF">
          <w:rPr>
            <w:rStyle w:val="Hyperlink"/>
            <w:noProof/>
          </w:rPr>
          <w:t>Figure 67: Parameters of K-Joint Weld</w:t>
        </w:r>
        <w:r w:rsidR="009B462B">
          <w:rPr>
            <w:noProof/>
            <w:webHidden/>
          </w:rPr>
          <w:tab/>
        </w:r>
        <w:r w:rsidR="009B462B">
          <w:rPr>
            <w:noProof/>
            <w:webHidden/>
          </w:rPr>
          <w:fldChar w:fldCharType="begin"/>
        </w:r>
        <w:r w:rsidR="009B462B">
          <w:rPr>
            <w:noProof/>
            <w:webHidden/>
          </w:rPr>
          <w:instrText xml:space="preserve"> PAGEREF _Toc34650388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602CA4A8" w14:textId="48B1BA3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009B462B" w:rsidRPr="00FA12BF">
          <w:rPr>
            <w:rStyle w:val="Hyperlink"/>
            <w:noProof/>
          </w:rPr>
          <w:t>Figure 68: Cruciform Joint Sheet Layout</w:t>
        </w:r>
        <w:r w:rsidR="009B462B">
          <w:rPr>
            <w:noProof/>
            <w:webHidden/>
          </w:rPr>
          <w:tab/>
        </w:r>
        <w:r w:rsidR="009B462B">
          <w:rPr>
            <w:noProof/>
            <w:webHidden/>
          </w:rPr>
          <w:fldChar w:fldCharType="begin"/>
        </w:r>
        <w:r w:rsidR="009B462B">
          <w:rPr>
            <w:noProof/>
            <w:webHidden/>
          </w:rPr>
          <w:instrText xml:space="preserve"> PAGEREF _Toc34650389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B5B360" w14:textId="000142A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009B462B" w:rsidRPr="00FA12BF">
          <w:rPr>
            <w:rStyle w:val="Hyperlink"/>
            <w:noProof/>
          </w:rPr>
          <w:t>Figure 69: Parameters of Cruciform Joint</w:t>
        </w:r>
        <w:r w:rsidR="009B462B">
          <w:rPr>
            <w:noProof/>
            <w:webHidden/>
          </w:rPr>
          <w:tab/>
        </w:r>
        <w:r w:rsidR="009B462B">
          <w:rPr>
            <w:noProof/>
            <w:webHidden/>
          </w:rPr>
          <w:fldChar w:fldCharType="begin"/>
        </w:r>
        <w:r w:rsidR="009B462B">
          <w:rPr>
            <w:noProof/>
            <w:webHidden/>
          </w:rPr>
          <w:instrText xml:space="preserve"> PAGEREF _Toc34650390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4AF2FDB" w14:textId="384B119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009B462B" w:rsidRPr="00FA12BF">
          <w:rPr>
            <w:rStyle w:val="Hyperlink"/>
            <w:noProof/>
          </w:rPr>
          <w:t>Figure 70: Flared Joint Sheet Layout</w:t>
        </w:r>
        <w:r w:rsidR="009B462B">
          <w:rPr>
            <w:noProof/>
            <w:webHidden/>
          </w:rPr>
          <w:tab/>
        </w:r>
        <w:r w:rsidR="009B462B">
          <w:rPr>
            <w:noProof/>
            <w:webHidden/>
          </w:rPr>
          <w:fldChar w:fldCharType="begin"/>
        </w:r>
        <w:r w:rsidR="009B462B">
          <w:rPr>
            <w:noProof/>
            <w:webHidden/>
          </w:rPr>
          <w:instrText xml:space="preserve"> PAGEREF _Toc34650391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FCBD76C" w14:textId="31B7766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009B462B" w:rsidRPr="00FA12BF">
          <w:rPr>
            <w:rStyle w:val="Hyperlink"/>
            <w:noProof/>
          </w:rPr>
          <w:t>Figure 71: Parameters of Flared Joint Weld</w:t>
        </w:r>
        <w:r w:rsidR="009B462B">
          <w:rPr>
            <w:noProof/>
            <w:webHidden/>
          </w:rPr>
          <w:tab/>
        </w:r>
        <w:r w:rsidR="009B462B">
          <w:rPr>
            <w:noProof/>
            <w:webHidden/>
          </w:rPr>
          <w:fldChar w:fldCharType="begin"/>
        </w:r>
        <w:r w:rsidR="009B462B">
          <w:rPr>
            <w:noProof/>
            <w:webHidden/>
          </w:rPr>
          <w:instrText xml:space="preserve"> PAGEREF _Toc34650392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4A14359B" w14:textId="1D2A363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009B462B" w:rsidRPr="00FA12BF">
          <w:rPr>
            <w:rStyle w:val="Hyperlink"/>
            <w:noProof/>
          </w:rPr>
          <w:t>Figure 72: The Three Regions of a Hemming</w:t>
        </w:r>
        <w:r w:rsidR="009B462B">
          <w:rPr>
            <w:noProof/>
            <w:webHidden/>
          </w:rPr>
          <w:tab/>
        </w:r>
        <w:r w:rsidR="009B462B">
          <w:rPr>
            <w:noProof/>
            <w:webHidden/>
          </w:rPr>
          <w:fldChar w:fldCharType="begin"/>
        </w:r>
        <w:r w:rsidR="009B462B">
          <w:rPr>
            <w:noProof/>
            <w:webHidden/>
          </w:rPr>
          <w:instrText xml:space="preserve"> PAGEREF _Toc34650393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04596064" w14:textId="3F83D11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009B462B" w:rsidRPr="00FA12BF">
          <w:rPr>
            <w:rStyle w:val="Hyperlink"/>
            <w:noProof/>
          </w:rPr>
          <w:t>Figure 73: Path Changes and Width Changes in Hemming Flanges</w:t>
        </w:r>
        <w:r w:rsidR="009B462B">
          <w:rPr>
            <w:noProof/>
            <w:webHidden/>
          </w:rPr>
          <w:tab/>
        </w:r>
        <w:r w:rsidR="009B462B">
          <w:rPr>
            <w:noProof/>
            <w:webHidden/>
          </w:rPr>
          <w:fldChar w:fldCharType="begin"/>
        </w:r>
        <w:r w:rsidR="009B462B">
          <w:rPr>
            <w:noProof/>
            <w:webHidden/>
          </w:rPr>
          <w:instrText xml:space="preserve"> PAGEREF _Toc34650394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73D39113" w14:textId="4F9E038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009B462B" w:rsidRPr="00FA12BF">
          <w:rPr>
            <w:rStyle w:val="Hyperlink"/>
            <w:noProof/>
          </w:rPr>
          <w:t>Figure 74: Adhesive Path Differs from Root Path</w:t>
        </w:r>
        <w:r w:rsidR="009B462B">
          <w:rPr>
            <w:noProof/>
            <w:webHidden/>
          </w:rPr>
          <w:tab/>
        </w:r>
        <w:r w:rsidR="009B462B">
          <w:rPr>
            <w:noProof/>
            <w:webHidden/>
          </w:rPr>
          <w:fldChar w:fldCharType="begin"/>
        </w:r>
        <w:r w:rsidR="009B462B">
          <w:rPr>
            <w:noProof/>
            <w:webHidden/>
          </w:rPr>
          <w:instrText xml:space="preserve"> PAGEREF _Toc34650395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6718150" w14:textId="253EEB3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009B462B" w:rsidRPr="00FA12BF">
          <w:rPr>
            <w:rStyle w:val="Hyperlink"/>
            <w:noProof/>
          </w:rPr>
          <w:t>Figure 75: Reinforcements need to be considered as Part of the Inner Panel</w:t>
        </w:r>
        <w:r w:rsidR="009B462B">
          <w:rPr>
            <w:noProof/>
            <w:webHidden/>
          </w:rPr>
          <w:tab/>
        </w:r>
        <w:r w:rsidR="009B462B">
          <w:rPr>
            <w:noProof/>
            <w:webHidden/>
          </w:rPr>
          <w:fldChar w:fldCharType="begin"/>
        </w:r>
        <w:r w:rsidR="009B462B">
          <w:rPr>
            <w:noProof/>
            <w:webHidden/>
          </w:rPr>
          <w:instrText xml:space="preserve"> PAGEREF _Toc34650396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B7A93D6" w14:textId="616C53D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009B462B" w:rsidRPr="00FA12BF">
          <w:rPr>
            <w:rStyle w:val="Hyperlink"/>
            <w:noProof/>
          </w:rPr>
          <w:t>Figure 76: Sequence without margin</w:t>
        </w:r>
        <w:r w:rsidR="009B462B">
          <w:rPr>
            <w:noProof/>
            <w:webHidden/>
          </w:rPr>
          <w:tab/>
        </w:r>
        <w:r w:rsidR="009B462B">
          <w:rPr>
            <w:noProof/>
            <w:webHidden/>
          </w:rPr>
          <w:fldChar w:fldCharType="begin"/>
        </w:r>
        <w:r w:rsidR="009B462B">
          <w:rPr>
            <w:noProof/>
            <w:webHidden/>
          </w:rPr>
          <w:instrText xml:space="preserve"> PAGEREF _Toc34650397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48862DF1" w14:textId="7A5E136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009B462B" w:rsidRPr="00FA12BF">
          <w:rPr>
            <w:rStyle w:val="Hyperlink"/>
            <w:noProof/>
          </w:rPr>
          <w:t>Figure 77: Sequence with margin and spacing</w:t>
        </w:r>
        <w:r w:rsidR="009B462B">
          <w:rPr>
            <w:noProof/>
            <w:webHidden/>
          </w:rPr>
          <w:tab/>
        </w:r>
        <w:r w:rsidR="009B462B">
          <w:rPr>
            <w:noProof/>
            <w:webHidden/>
          </w:rPr>
          <w:fldChar w:fldCharType="begin"/>
        </w:r>
        <w:r w:rsidR="009B462B">
          <w:rPr>
            <w:noProof/>
            <w:webHidden/>
          </w:rPr>
          <w:instrText xml:space="preserve"> PAGEREF _Toc34650398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5E9D4F0A" w14:textId="689BFBF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009B462B" w:rsidRPr="00FA12BF">
          <w:rPr>
            <w:rStyle w:val="Hyperlink"/>
            <w:noProof/>
          </w:rPr>
          <w:t>Figure 78: Margin relaxation</w:t>
        </w:r>
        <w:r w:rsidR="009B462B">
          <w:rPr>
            <w:noProof/>
            <w:webHidden/>
          </w:rPr>
          <w:tab/>
        </w:r>
        <w:r w:rsidR="009B462B">
          <w:rPr>
            <w:noProof/>
            <w:webHidden/>
          </w:rPr>
          <w:fldChar w:fldCharType="begin"/>
        </w:r>
        <w:r w:rsidR="009B462B">
          <w:rPr>
            <w:noProof/>
            <w:webHidden/>
          </w:rPr>
          <w:instrText xml:space="preserve"> PAGEREF _Toc34650399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53EE2054" w14:textId="15C2429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009B462B" w:rsidRPr="00FA12BF">
          <w:rPr>
            <w:rStyle w:val="Hyperlink"/>
            <w:noProof/>
          </w:rPr>
          <w:t>Figure 79: Spacing relaxation</w:t>
        </w:r>
        <w:r w:rsidR="009B462B">
          <w:rPr>
            <w:noProof/>
            <w:webHidden/>
          </w:rPr>
          <w:tab/>
        </w:r>
        <w:r w:rsidR="009B462B">
          <w:rPr>
            <w:noProof/>
            <w:webHidden/>
          </w:rPr>
          <w:fldChar w:fldCharType="begin"/>
        </w:r>
        <w:r w:rsidR="009B462B">
          <w:rPr>
            <w:noProof/>
            <w:webHidden/>
          </w:rPr>
          <w:instrText xml:space="preserve"> PAGEREF _Toc34650400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715B0D5B" w14:textId="0DAF988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009B462B" w:rsidRPr="00FA12BF">
          <w:rPr>
            <w:rStyle w:val="Hyperlink"/>
            <w:noProof/>
          </w:rPr>
          <w:t>Figure 80: Picture of an adhesive face</w:t>
        </w:r>
        <w:r w:rsidR="009B462B">
          <w:rPr>
            <w:noProof/>
            <w:webHidden/>
          </w:rPr>
          <w:tab/>
        </w:r>
        <w:r w:rsidR="009B462B">
          <w:rPr>
            <w:noProof/>
            <w:webHidden/>
          </w:rPr>
          <w:fldChar w:fldCharType="begin"/>
        </w:r>
        <w:r w:rsidR="009B462B">
          <w:rPr>
            <w:noProof/>
            <w:webHidden/>
          </w:rPr>
          <w:instrText xml:space="preserve"> PAGEREF _Toc34650401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009B462B" w:rsidRPr="0025378C">
          <w:rPr>
            <w:rStyle w:val="Hyperlink"/>
            <w:noProof/>
          </w:rPr>
          <w:t>Table 2: XML-specification of</w:t>
        </w:r>
        <w:r w:rsidR="009B462B" w:rsidRPr="0025378C">
          <w:rPr>
            <w:rStyle w:val="Hyperlink"/>
            <w:i/>
            <w:noProof/>
          </w:rPr>
          <w:t xml:space="preserve"> </w:t>
        </w:r>
        <w:r w:rsidR="009B462B" w:rsidRPr="0025378C">
          <w:rPr>
            <w:rStyle w:val="Hyperlink"/>
            <w:rFonts w:ascii="Courier New" w:hAnsi="Courier New" w:cs="Courier New"/>
            <w:i/>
            <w:noProof/>
          </w:rPr>
          <w:t>&lt;units/&gt;</w:t>
        </w:r>
        <w:r w:rsidR="009B462B">
          <w:rPr>
            <w:noProof/>
            <w:webHidden/>
          </w:rPr>
          <w:tab/>
        </w:r>
        <w:r w:rsidR="009B462B">
          <w:rPr>
            <w:noProof/>
            <w:webHidden/>
          </w:rPr>
          <w:fldChar w:fldCharType="begin"/>
        </w:r>
        <w:r w:rsidR="009B462B">
          <w:rPr>
            <w:noProof/>
            <w:webHidden/>
          </w:rPr>
          <w:instrText xml:space="preserve"> PAGEREF _Toc34650403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20CA233D" w14:textId="089211F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009B462B" w:rsidRPr="0025378C">
          <w:rPr>
            <w:rStyle w:val="Hyperlink"/>
            <w:noProof/>
          </w:rPr>
          <w:t xml:space="preserve">Table 3: XML-specification of </w:t>
        </w:r>
        <w:r w:rsidR="009B462B" w:rsidRPr="0025378C">
          <w:rPr>
            <w:rStyle w:val="Hyperlink"/>
            <w:rFonts w:ascii="Courier New" w:hAnsi="Courier New" w:cs="Courier New"/>
            <w:i/>
            <w:noProof/>
          </w:rPr>
          <w:t>&lt;appdata&gt;</w:t>
        </w:r>
        <w:r w:rsidR="009B462B">
          <w:rPr>
            <w:noProof/>
            <w:webHidden/>
          </w:rPr>
          <w:tab/>
        </w:r>
        <w:r w:rsidR="009B462B">
          <w:rPr>
            <w:noProof/>
            <w:webHidden/>
          </w:rPr>
          <w:fldChar w:fldCharType="begin"/>
        </w:r>
        <w:r w:rsidR="009B462B">
          <w:rPr>
            <w:noProof/>
            <w:webHidden/>
          </w:rPr>
          <w:instrText xml:space="preserve"> PAGEREF _Toc34650404 \h </w:instrText>
        </w:r>
        <w:r w:rsidR="009B462B">
          <w:rPr>
            <w:noProof/>
            <w:webHidden/>
          </w:rPr>
        </w:r>
        <w:r w:rsidR="009B462B">
          <w:rPr>
            <w:noProof/>
            <w:webHidden/>
          </w:rPr>
          <w:fldChar w:fldCharType="separate"/>
        </w:r>
        <w:r w:rsidR="009B462B">
          <w:rPr>
            <w:noProof/>
            <w:webHidden/>
          </w:rPr>
          <w:t>31</w:t>
        </w:r>
        <w:r w:rsidR="009B462B">
          <w:rPr>
            <w:noProof/>
            <w:webHidden/>
          </w:rPr>
          <w:fldChar w:fldCharType="end"/>
        </w:r>
      </w:hyperlink>
    </w:p>
    <w:p w14:paraId="05B6960F" w14:textId="36404A0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009B462B" w:rsidRPr="0025378C">
          <w:rPr>
            <w:rStyle w:val="Hyperlink"/>
            <w:noProof/>
          </w:rPr>
          <w:t xml:space="preserve">Table 4: XML-specification of element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_Toc34650405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48A76815" w14:textId="2D455D1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009B462B" w:rsidRPr="0025378C">
          <w:rPr>
            <w:rStyle w:val="Hyperlink"/>
            <w:noProof/>
          </w:rPr>
          <w:t xml:space="preserve">Table 5: Nested elements of the child element of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_Toc34650406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5950D507" w14:textId="661D3ED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009B462B" w:rsidRPr="0025378C">
          <w:rPr>
            <w:rStyle w:val="Hyperlink"/>
            <w:noProof/>
          </w:rPr>
          <w:t xml:space="preserve">Table 6: Attributes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0960DC" w14:textId="4166D21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009B462B" w:rsidRPr="0025378C">
          <w:rPr>
            <w:rStyle w:val="Hyperlink"/>
            <w:noProof/>
          </w:rPr>
          <w:t xml:space="preserve">Table 7: Nested elements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3BD5A04E" w14:textId="508D07F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009B462B" w:rsidRPr="0025378C">
          <w:rPr>
            <w:rStyle w:val="Hyperlink"/>
            <w:noProof/>
          </w:rPr>
          <w:t xml:space="preserve">Table 8: Nested elements of </w:t>
        </w:r>
        <w:r w:rsidR="009B462B" w:rsidRPr="0025378C">
          <w:rPr>
            <w:rStyle w:val="Hyperlink"/>
            <w:rFonts w:ascii="Courier New" w:hAnsi="Courier New" w:cs="Courier New"/>
            <w:i/>
            <w:noProof/>
          </w:rPr>
          <w:t>&lt;connected_to&gt;</w:t>
        </w:r>
        <w:r w:rsidR="009B462B">
          <w:rPr>
            <w:noProof/>
            <w:webHidden/>
          </w:rPr>
          <w:tab/>
        </w:r>
        <w:r w:rsidR="009B462B">
          <w:rPr>
            <w:noProof/>
            <w:webHidden/>
          </w:rPr>
          <w:fldChar w:fldCharType="begin"/>
        </w:r>
        <w:r w:rsidR="009B462B">
          <w:rPr>
            <w:noProof/>
            <w:webHidden/>
          </w:rPr>
          <w:instrText xml:space="preserve"> PAGEREF _Toc34650409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7395A6" w14:textId="4182C48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009B462B" w:rsidRPr="0025378C">
          <w:rPr>
            <w:rStyle w:val="Hyperlink"/>
            <w:noProof/>
          </w:rPr>
          <w:t xml:space="preserve">Table 9: Attributes of element </w:t>
        </w:r>
        <w:r w:rsidR="009B462B" w:rsidRPr="0025378C">
          <w:rPr>
            <w:rStyle w:val="Hyperlink"/>
            <w:rFonts w:ascii="Courier New" w:hAnsi="Courier New" w:cs="Courier New"/>
            <w:i/>
            <w:noProof/>
          </w:rPr>
          <w:t>&lt;part/&gt;</w:t>
        </w:r>
        <w:r w:rsidR="009B462B">
          <w:rPr>
            <w:noProof/>
            <w:webHidden/>
          </w:rPr>
          <w:tab/>
        </w:r>
        <w:r w:rsidR="009B462B">
          <w:rPr>
            <w:noProof/>
            <w:webHidden/>
          </w:rPr>
          <w:fldChar w:fldCharType="begin"/>
        </w:r>
        <w:r w:rsidR="009B462B">
          <w:rPr>
            <w:noProof/>
            <w:webHidden/>
          </w:rPr>
          <w:instrText xml:space="preserve"> PAGEREF _Toc34650410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2640B575" w14:textId="315B465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009B462B" w:rsidRPr="0025378C">
          <w:rPr>
            <w:rStyle w:val="Hyperlink"/>
            <w:noProof/>
          </w:rPr>
          <w:t xml:space="preserve">Table 10: Attributes of element </w:t>
        </w:r>
        <w:r w:rsidR="009B462B" w:rsidRPr="0025378C">
          <w:rPr>
            <w:rStyle w:val="Hyperlink"/>
            <w:rFonts w:ascii="Courier New" w:hAnsi="Courier New" w:cs="Courier New"/>
            <w:i/>
            <w:noProof/>
          </w:rPr>
          <w:t>&lt;assy/&gt;</w:t>
        </w:r>
        <w:r w:rsidR="009B462B">
          <w:rPr>
            <w:noProof/>
            <w:webHidden/>
          </w:rPr>
          <w:tab/>
        </w:r>
        <w:r w:rsidR="009B462B">
          <w:rPr>
            <w:noProof/>
            <w:webHidden/>
          </w:rPr>
          <w:fldChar w:fldCharType="begin"/>
        </w:r>
        <w:r w:rsidR="009B462B">
          <w:rPr>
            <w:noProof/>
            <w:webHidden/>
          </w:rPr>
          <w:instrText xml:space="preserve"> PAGEREF _Toc34650411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1B7E0D2B" w14:textId="6CB0BF5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009B462B" w:rsidRPr="0025378C">
          <w:rPr>
            <w:rStyle w:val="Hyperlink"/>
            <w:noProof/>
          </w:rPr>
          <w:t xml:space="preserve">Table 11: Nested elements of </w:t>
        </w:r>
        <w:r w:rsidR="009B462B" w:rsidRPr="0025378C">
          <w:rPr>
            <w:rStyle w:val="Hyperlink"/>
            <w:rFonts w:ascii="Courier New" w:hAnsi="Courier New" w:cs="Courier New"/>
            <w:i/>
            <w:noProof/>
          </w:rPr>
          <w:t>&lt;stacking&gt;</w:t>
        </w:r>
        <w:r w:rsidR="009B462B">
          <w:rPr>
            <w:noProof/>
            <w:webHidden/>
          </w:rPr>
          <w:tab/>
        </w:r>
        <w:r w:rsidR="009B462B">
          <w:rPr>
            <w:noProof/>
            <w:webHidden/>
          </w:rPr>
          <w:fldChar w:fldCharType="begin"/>
        </w:r>
        <w:r w:rsidR="009B462B">
          <w:rPr>
            <w:noProof/>
            <w:webHidden/>
          </w:rPr>
          <w:instrText xml:space="preserve"> PAGEREF _Toc34650412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4DCBDEEC" w14:textId="5EEE16E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009B462B" w:rsidRPr="0025378C">
          <w:rPr>
            <w:rStyle w:val="Hyperlink"/>
            <w:noProof/>
          </w:rPr>
          <w:t>Table 12: Attributes of &lt;stacking&gt;</w:t>
        </w:r>
        <w:r w:rsidR="009B462B">
          <w:rPr>
            <w:noProof/>
            <w:webHidden/>
          </w:rPr>
          <w:tab/>
        </w:r>
        <w:r w:rsidR="009B462B">
          <w:rPr>
            <w:noProof/>
            <w:webHidden/>
          </w:rPr>
          <w:fldChar w:fldCharType="begin"/>
        </w:r>
        <w:r w:rsidR="009B462B">
          <w:rPr>
            <w:noProof/>
            <w:webHidden/>
          </w:rPr>
          <w:instrText xml:space="preserve"> PAGEREF _Toc34650413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2133D555" w14:textId="6349176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009B462B" w:rsidRPr="0025378C">
          <w:rPr>
            <w:rStyle w:val="Hyperlink"/>
            <w:noProof/>
          </w:rPr>
          <w:t>Table 13: Attributes of &lt;level&gt;</w:t>
        </w:r>
        <w:r w:rsidR="009B462B">
          <w:rPr>
            <w:noProof/>
            <w:webHidden/>
          </w:rPr>
          <w:tab/>
        </w:r>
        <w:r w:rsidR="009B462B">
          <w:rPr>
            <w:noProof/>
            <w:webHidden/>
          </w:rPr>
          <w:fldChar w:fldCharType="begin"/>
        </w:r>
        <w:r w:rsidR="009B462B">
          <w:rPr>
            <w:noProof/>
            <w:webHidden/>
          </w:rPr>
          <w:instrText xml:space="preserve"> PAGEREF _Toc34650414 \h </w:instrText>
        </w:r>
        <w:r w:rsidR="009B462B">
          <w:rPr>
            <w:noProof/>
            <w:webHidden/>
          </w:rPr>
        </w:r>
        <w:r w:rsidR="009B462B">
          <w:rPr>
            <w:noProof/>
            <w:webHidden/>
          </w:rPr>
          <w:fldChar w:fldCharType="separate"/>
        </w:r>
        <w:r w:rsidR="009B462B">
          <w:rPr>
            <w:noProof/>
            <w:webHidden/>
          </w:rPr>
          <w:t>38</w:t>
        </w:r>
        <w:r w:rsidR="009B462B">
          <w:rPr>
            <w:noProof/>
            <w:webHidden/>
          </w:rPr>
          <w:fldChar w:fldCharType="end"/>
        </w:r>
      </w:hyperlink>
    </w:p>
    <w:p w14:paraId="5C8BF04C" w14:textId="36B942A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009B462B" w:rsidRPr="0025378C">
          <w:rPr>
            <w:rStyle w:val="Hyperlink"/>
            <w:noProof/>
          </w:rPr>
          <w:t xml:space="preserve">Table 14: Nested elements of element </w:t>
        </w:r>
        <w:r w:rsidR="009B462B" w:rsidRPr="0025378C">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_Toc34650415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7F8E8C51" w14:textId="1528AC4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009B462B" w:rsidRPr="0025378C">
          <w:rPr>
            <w:rStyle w:val="Hyperlink"/>
            <w:noProof/>
          </w:rPr>
          <w:t xml:space="preserve">Table 15: Nested elements of element </w:t>
        </w:r>
        <w:r w:rsidR="009B462B" w:rsidRPr="0025378C">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_Toc34650416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AA9F12B" w14:textId="5D52504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009B462B" w:rsidRPr="0025378C">
          <w:rPr>
            <w:rStyle w:val="Hyperlink"/>
            <w:noProof/>
          </w:rPr>
          <w:t xml:space="preserve">Table 16: Attributes of element </w:t>
        </w:r>
        <w:r w:rsidR="009B462B" w:rsidRPr="0025378C">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_Toc34650417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0495CE46" w14:textId="25BA13F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009B462B" w:rsidRPr="0025378C">
          <w:rPr>
            <w:rStyle w:val="Hyperlink"/>
            <w:noProof/>
          </w:rPr>
          <w:t xml:space="preserve">Table 17: Attributes of element </w:t>
        </w:r>
        <w:r w:rsidR="009B462B" w:rsidRPr="0025378C">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_Toc34650418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02170A22" w14:textId="668F974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009B462B" w:rsidRPr="0025378C">
          <w:rPr>
            <w:rStyle w:val="Hyperlink"/>
            <w:noProof/>
          </w:rPr>
          <w:t xml:space="preserve">Table 18: Nested elements of element </w:t>
        </w:r>
        <w:r w:rsidR="009B462B" w:rsidRPr="0025378C">
          <w:rPr>
            <w:rStyle w:val="Hyperlink"/>
            <w:rFonts w:ascii="Courier New" w:hAnsi="Courier New" w:cs="Courier New"/>
            <w:i/>
            <w:noProof/>
          </w:rPr>
          <w:t>&lt;connection_list&gt;</w:t>
        </w:r>
        <w:r w:rsidR="009B462B">
          <w:rPr>
            <w:noProof/>
            <w:webHidden/>
          </w:rPr>
          <w:tab/>
        </w:r>
        <w:r w:rsidR="009B462B">
          <w:rPr>
            <w:noProof/>
            <w:webHidden/>
          </w:rPr>
          <w:fldChar w:fldCharType="begin"/>
        </w:r>
        <w:r w:rsidR="009B462B">
          <w:rPr>
            <w:noProof/>
            <w:webHidden/>
          </w:rPr>
          <w:instrText xml:space="preserve"> PAGEREF _Toc34650419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48EC5E64" w14:textId="7E7C647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009B462B" w:rsidRPr="0025378C">
          <w:rPr>
            <w:rStyle w:val="Hyperlink"/>
            <w:noProof/>
          </w:rPr>
          <w:t xml:space="preserve">Table 19: Nested elements of element </w:t>
        </w:r>
        <w:r w:rsidR="009B462B" w:rsidRPr="0025378C">
          <w:rPr>
            <w:rStyle w:val="Hyperlink"/>
            <w:rFonts w:ascii="Courier New" w:hAnsi="Courier New" w:cs="Courier New"/>
            <w:i/>
            <w:noProof/>
          </w:rPr>
          <w:t>&lt;custom_attributes_list/&gt;</w:t>
        </w:r>
        <w:r w:rsidR="009B462B">
          <w:rPr>
            <w:noProof/>
            <w:webHidden/>
          </w:rPr>
          <w:tab/>
        </w:r>
        <w:r w:rsidR="009B462B">
          <w:rPr>
            <w:noProof/>
            <w:webHidden/>
          </w:rPr>
          <w:fldChar w:fldCharType="begin"/>
        </w:r>
        <w:r w:rsidR="009B462B">
          <w:rPr>
            <w:noProof/>
            <w:webHidden/>
          </w:rPr>
          <w:instrText xml:space="preserve"> PAGEREF _Toc34650420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2EEE0A55" w14:textId="0672485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009B462B" w:rsidRPr="0025378C">
          <w:rPr>
            <w:rStyle w:val="Hyperlink"/>
            <w:noProof/>
          </w:rPr>
          <w:t xml:space="preserve">Table 20: Attributes of </w:t>
        </w:r>
        <w:r w:rsidR="009B462B" w:rsidRPr="0025378C">
          <w:rPr>
            <w:rStyle w:val="Hyperlink"/>
            <w:rFonts w:ascii="Courier New" w:hAnsi="Courier New" w:cs="Courier New"/>
            <w:i/>
            <w:noProof/>
          </w:rPr>
          <w:t>&lt;custom_attributes/&gt;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_Toc34650421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7D0F2DDA" w14:textId="134E98B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009B462B" w:rsidRPr="0025378C">
          <w:rPr>
            <w:rStyle w:val="Hyperlink"/>
            <w:noProof/>
          </w:rPr>
          <w:t xml:space="preserve">Table 21: Nested elements of element </w:t>
        </w:r>
        <w:r w:rsidR="009B462B" w:rsidRPr="0025378C">
          <w:rPr>
            <w:rStyle w:val="Hyperlink"/>
            <w:rFonts w:ascii="Courier New" w:hAnsi="Courier New" w:cs="Courier New"/>
            <w:i/>
            <w:noProof/>
          </w:rPr>
          <w:t>&lt;custom_attributes/&gt;</w:t>
        </w:r>
        <w:r w:rsidR="009B462B">
          <w:rPr>
            <w:noProof/>
            <w:webHidden/>
          </w:rPr>
          <w:tab/>
        </w:r>
        <w:r w:rsidR="009B462B">
          <w:rPr>
            <w:noProof/>
            <w:webHidden/>
          </w:rPr>
          <w:fldChar w:fldCharType="begin"/>
        </w:r>
        <w:r w:rsidR="009B462B">
          <w:rPr>
            <w:noProof/>
            <w:webHidden/>
          </w:rPr>
          <w:instrText xml:space="preserve"> PAGEREF _Toc34650422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4A5EEF44" w14:textId="1A85640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009B462B" w:rsidRPr="0025378C">
          <w:rPr>
            <w:rStyle w:val="Hyperlink"/>
            <w:noProof/>
          </w:rPr>
          <w:t xml:space="preserve">Table 22: Attributes of </w:t>
        </w:r>
        <w:r w:rsidR="009B462B" w:rsidRPr="0025378C">
          <w:rPr>
            <w:rStyle w:val="Hyperlink"/>
            <w:rFonts w:ascii="Courier New" w:hAnsi="Courier New" w:cs="Courier New"/>
            <w:i/>
            <w:noProof/>
          </w:rPr>
          <w:t>&lt;string/&gt;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_Toc34650423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70DF346" w14:textId="703D520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009B462B" w:rsidRPr="0025378C">
          <w:rPr>
            <w:rStyle w:val="Hyperlink"/>
            <w:noProof/>
          </w:rPr>
          <w:t xml:space="preserve">Table 23: Attributes of </w:t>
        </w:r>
        <w:r w:rsidR="009B462B" w:rsidRPr="0025378C">
          <w:rPr>
            <w:rStyle w:val="Hyperlink"/>
            <w:rFonts w:ascii="Courier New" w:hAnsi="Courier New" w:cs="Courier New"/>
            <w:i/>
            <w:noProof/>
          </w:rPr>
          <w:t>&lt;real/&gt;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_Toc34650424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2D3A89AA" w14:textId="71225FA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009B462B" w:rsidRPr="0025378C">
          <w:rPr>
            <w:rStyle w:val="Hyperlink"/>
            <w:noProof/>
          </w:rPr>
          <w:t xml:space="preserve">Table 24: Attributes of </w:t>
        </w:r>
        <w:r w:rsidR="009B462B" w:rsidRPr="0025378C">
          <w:rPr>
            <w:rStyle w:val="Hyperlink"/>
            <w:rFonts w:ascii="Courier New" w:hAnsi="Courier New" w:cs="Courier New"/>
            <w:i/>
            <w:noProof/>
          </w:rPr>
          <w:t>&lt;integer/&gt;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_Toc34650425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9C0124E" w14:textId="2DBD5EA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009B462B" w:rsidRPr="0025378C">
          <w:rPr>
            <w:rStyle w:val="Hyperlink"/>
            <w:noProof/>
          </w:rPr>
          <w:t xml:space="preserve">Table 25: Attributes of </w:t>
        </w:r>
        <w:r w:rsidR="009B462B" w:rsidRPr="0025378C">
          <w:rPr>
            <w:rStyle w:val="Hyperlink"/>
            <w:rFonts w:ascii="Courier New" w:hAnsi="Courier New" w:cs="Courier New"/>
            <w:i/>
            <w:noProof/>
          </w:rPr>
          <w:t>&lt;string_list/&gt;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_Toc34650426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188B021F" w14:textId="3874F6D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009B462B" w:rsidRPr="0025378C">
          <w:rPr>
            <w:rStyle w:val="Hyperlink"/>
            <w:noProof/>
          </w:rPr>
          <w:t xml:space="preserve">Table 26: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string_list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_Toc34650427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27DD1330" w14:textId="2CA2FA5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009B462B" w:rsidRPr="0025378C">
          <w:rPr>
            <w:rStyle w:val="Hyperlink"/>
            <w:noProof/>
          </w:rPr>
          <w:t xml:space="preserve">Table 27: Attributes of </w:t>
        </w:r>
        <w:r w:rsidR="009B462B" w:rsidRPr="0025378C">
          <w:rPr>
            <w:rStyle w:val="Hyperlink"/>
            <w:rFonts w:ascii="Courier New" w:hAnsi="Courier New" w:cs="Courier New"/>
            <w:i/>
            <w:noProof/>
          </w:rPr>
          <w:t>&lt;real_list/&gt;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_Toc34650428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6735ED8E" w14:textId="6133CE5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009B462B" w:rsidRPr="0025378C">
          <w:rPr>
            <w:rStyle w:val="Hyperlink"/>
            <w:noProof/>
          </w:rPr>
          <w:t xml:space="preserve">Table 28: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_Toc34650429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1AE7479D" w14:textId="03DF94C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009B462B" w:rsidRPr="0025378C">
          <w:rPr>
            <w:rStyle w:val="Hyperlink"/>
            <w:noProof/>
          </w:rPr>
          <w:t xml:space="preserve">Table 29: Attributes of </w:t>
        </w:r>
        <w:r w:rsidR="009B462B" w:rsidRPr="0025378C">
          <w:rPr>
            <w:rStyle w:val="Hyperlink"/>
            <w:rFonts w:ascii="Courier New" w:hAnsi="Courier New" w:cs="Courier New"/>
            <w:i/>
            <w:noProof/>
          </w:rPr>
          <w:t>&lt;int_list/&gt;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_Toc34650430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5B32282" w14:textId="1EF2D4B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009B462B" w:rsidRPr="0025378C">
          <w:rPr>
            <w:rStyle w:val="Hyperlink"/>
            <w:noProof/>
          </w:rPr>
          <w:t xml:space="preserve">Table 30: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_Toc34650431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43FB237" w14:textId="7FEFB52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009B462B" w:rsidRPr="0025378C">
          <w:rPr>
            <w:rStyle w:val="Hyperlink"/>
            <w:noProof/>
          </w:rPr>
          <w:t xml:space="preserve">Table 31: Attributes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0AA4AB6B" w14:textId="067F5E5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009B462B" w:rsidRPr="0025378C">
          <w:rPr>
            <w:rStyle w:val="Hyperlink"/>
            <w:noProof/>
          </w:rPr>
          <w:t xml:space="preserve">Table 32: Text values of element </w:t>
        </w:r>
        <w:r w:rsidR="009B462B" w:rsidRPr="0025378C">
          <w:rPr>
            <w:rStyle w:val="Hyperlink"/>
            <w:rFonts w:ascii="Courier New" w:hAnsi="Courier New" w:cs="Courier New"/>
            <w:noProof/>
          </w:rPr>
          <w:t>&lt;loc&gt;</w:t>
        </w:r>
        <w:r w:rsidR="009B462B">
          <w:rPr>
            <w:noProof/>
            <w:webHidden/>
          </w:rPr>
          <w:tab/>
        </w:r>
        <w:r w:rsidR="009B462B">
          <w:rPr>
            <w:noProof/>
            <w:webHidden/>
          </w:rPr>
          <w:fldChar w:fldCharType="begin"/>
        </w:r>
        <w:r w:rsidR="009B462B">
          <w:rPr>
            <w:noProof/>
            <w:webHidden/>
          </w:rPr>
          <w:instrText xml:space="preserve"> PAGEREF _Toc34650433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A50EDA1" w14:textId="5E6CB23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009B462B" w:rsidRPr="0025378C">
          <w:rPr>
            <w:rStyle w:val="Hyperlink"/>
            <w:noProof/>
          </w:rPr>
          <w:t xml:space="preserve">Table 33: Attributes of elements </w:t>
        </w:r>
        <w:r w:rsidR="009B462B" w:rsidRPr="0025378C">
          <w:rPr>
            <w:rStyle w:val="Hyperlink"/>
            <w:rFonts w:ascii="Courier New" w:hAnsi="Courier New" w:cs="Courier New"/>
            <w:i/>
            <w:noProof/>
            <w:highlight w:val="white"/>
          </w:rPr>
          <w:t>&lt;normal_direction</w:t>
        </w:r>
        <w:r w:rsidR="009B462B" w:rsidRPr="0025378C">
          <w:rPr>
            <w:rStyle w:val="Hyperlink"/>
            <w:rFonts w:ascii="Courier New" w:hAnsi="Courier New" w:cs="Courier New"/>
            <w:i/>
            <w:noProof/>
          </w:rPr>
          <w:t>/&gt;</w:t>
        </w:r>
        <w:r w:rsidR="009B462B" w:rsidRPr="0025378C">
          <w:rPr>
            <w:rStyle w:val="Hyperlink"/>
            <w:noProof/>
          </w:rPr>
          <w:t xml:space="preserve"> &amp; </w:t>
        </w:r>
        <w:r w:rsidR="009B462B" w:rsidRPr="0025378C">
          <w:rPr>
            <w:rStyle w:val="Hyperlink"/>
            <w:rFonts w:ascii="Courier New" w:hAnsi="Courier New" w:cs="Courier New"/>
            <w:i/>
            <w:noProof/>
            <w:highlight w:val="white"/>
          </w:rPr>
          <w:t>&lt;tangential_direction</w:t>
        </w:r>
        <w:r w:rsidR="009B462B" w:rsidRPr="0025378C">
          <w:rPr>
            <w:rStyle w:val="Hyperlink"/>
            <w:rFonts w:ascii="Courier New" w:hAnsi="Courier New" w:cs="Courier New"/>
            <w:i/>
            <w:noProof/>
          </w:rPr>
          <w:t>/&gt;</w:t>
        </w:r>
        <w:r w:rsidR="009B462B">
          <w:rPr>
            <w:noProof/>
            <w:webHidden/>
          </w:rPr>
          <w:tab/>
        </w:r>
        <w:r w:rsidR="009B462B">
          <w:rPr>
            <w:noProof/>
            <w:webHidden/>
          </w:rPr>
          <w:fldChar w:fldCharType="begin"/>
        </w:r>
        <w:r w:rsidR="009B462B">
          <w:rPr>
            <w:noProof/>
            <w:webHidden/>
          </w:rPr>
          <w:instrText xml:space="preserve"> PAGEREF _Toc34650434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3DB91773" w14:textId="0903530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009B462B" w:rsidRPr="0025378C">
          <w:rPr>
            <w:rStyle w:val="Hyperlink"/>
            <w:noProof/>
          </w:rPr>
          <w:t xml:space="preserve">Table 34: Nested elements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00C56814" w14:textId="262D74B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009B462B" w:rsidRPr="0025378C">
          <w:rPr>
            <w:rStyle w:val="Hyperlink"/>
            <w:noProof/>
          </w:rPr>
          <w:t>Table 35: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30367DD1" w14:textId="31DBD87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009B462B" w:rsidRPr="0025378C">
          <w:rPr>
            <w:rStyle w:val="Hyperlink"/>
            <w:noProof/>
          </w:rPr>
          <w:t>Table 36: Attributes of element</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35857765" w14:textId="132E0A3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009B462B" w:rsidRPr="0025378C">
          <w:rPr>
            <w:rStyle w:val="Hyperlink"/>
            <w:noProof/>
          </w:rPr>
          <w:t>Table 37: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_Toc34650438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5C423312" w14:textId="0BB6BB2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009B462B" w:rsidRPr="0025378C">
          <w:rPr>
            <w:rStyle w:val="Hyperlink"/>
            <w:noProof/>
          </w:rPr>
          <w:t xml:space="preserve">Table 38: Attributes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_Toc34650439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72AE25BC" w14:textId="06F3C15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009B462B" w:rsidRPr="0025378C">
          <w:rPr>
            <w:rStyle w:val="Hyperlink"/>
            <w:noProof/>
          </w:rPr>
          <w:t xml:space="preserve">Table 39: Nested elements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_Toc34650440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1DEA823A" w14:textId="29A1885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009B462B" w:rsidRPr="0025378C">
          <w:rPr>
            <w:rStyle w:val="Hyperlink"/>
            <w:noProof/>
          </w:rPr>
          <w:t xml:space="preserve">Table 40: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_Toc34650441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892B852" w14:textId="36EB8F8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009B462B" w:rsidRPr="0025378C">
          <w:rPr>
            <w:rStyle w:val="Hyperlink"/>
            <w:noProof/>
          </w:rPr>
          <w:t xml:space="preserve">Table 41: Attributes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_Toc34650442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3FB6060B" w14:textId="18E3733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009B462B" w:rsidRPr="0025378C">
          <w:rPr>
            <w:rStyle w:val="Hyperlink"/>
            <w:noProof/>
          </w:rPr>
          <w:t xml:space="preserve">Table 42: Nested elements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_Toc34650443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4512AF2F" w14:textId="6B4D2BF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009B462B" w:rsidRPr="0025378C">
          <w:rPr>
            <w:rStyle w:val="Hyperlink"/>
            <w:noProof/>
          </w:rPr>
          <w:t xml:space="preserve">Table 43: Attributes of element </w:t>
        </w:r>
        <w:r w:rsidR="009B462B" w:rsidRPr="0025378C">
          <w:rPr>
            <w:rStyle w:val="Hyperlink"/>
            <w:rFonts w:ascii="Courier New" w:hAnsi="Courier New" w:cs="Courier New"/>
            <w:i/>
            <w:noProof/>
          </w:rPr>
          <w:t>&lt;blind/&gt;</w:t>
        </w:r>
        <w:r w:rsidR="009B462B">
          <w:rPr>
            <w:noProof/>
            <w:webHidden/>
          </w:rPr>
          <w:tab/>
        </w:r>
        <w:r w:rsidR="009B462B">
          <w:rPr>
            <w:noProof/>
            <w:webHidden/>
          </w:rPr>
          <w:fldChar w:fldCharType="begin"/>
        </w:r>
        <w:r w:rsidR="009B462B">
          <w:rPr>
            <w:noProof/>
            <w:webHidden/>
          </w:rPr>
          <w:instrText xml:space="preserve"> PAGEREF _Toc34650444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78D77A15" w14:textId="4B8C779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009B462B" w:rsidRPr="0025378C">
          <w:rPr>
            <w:rStyle w:val="Hyperlink"/>
            <w:noProof/>
          </w:rPr>
          <w:t xml:space="preserve">Table 44: Attributes of element </w:t>
        </w:r>
        <w:r w:rsidR="009B462B" w:rsidRPr="0025378C">
          <w:rPr>
            <w:rStyle w:val="Hyperlink"/>
            <w:rFonts w:ascii="Courier New" w:hAnsi="Courier New" w:cs="Courier New"/>
            <w:i/>
            <w:noProof/>
          </w:rPr>
          <w:t>&lt;self_piercing/&gt;</w:t>
        </w:r>
        <w:r w:rsidR="009B462B">
          <w:rPr>
            <w:noProof/>
            <w:webHidden/>
          </w:rPr>
          <w:tab/>
        </w:r>
        <w:r w:rsidR="009B462B">
          <w:rPr>
            <w:noProof/>
            <w:webHidden/>
          </w:rPr>
          <w:fldChar w:fldCharType="begin"/>
        </w:r>
        <w:r w:rsidR="009B462B">
          <w:rPr>
            <w:noProof/>
            <w:webHidden/>
          </w:rPr>
          <w:instrText xml:space="preserve"> PAGEREF _Toc34650445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7D7379ED" w14:textId="489F8CB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009B462B" w:rsidRPr="0025378C">
          <w:rPr>
            <w:rStyle w:val="Hyperlink"/>
            <w:noProof/>
          </w:rPr>
          <w:t>Table 45: Pictures of all Solid Rivets</w:t>
        </w:r>
        <w:r w:rsidR="009B462B">
          <w:rPr>
            <w:noProof/>
            <w:webHidden/>
          </w:rPr>
          <w:tab/>
        </w:r>
        <w:r w:rsidR="009B462B">
          <w:rPr>
            <w:noProof/>
            <w:webHidden/>
          </w:rPr>
          <w:fldChar w:fldCharType="begin"/>
        </w:r>
        <w:r w:rsidR="009B462B">
          <w:rPr>
            <w:noProof/>
            <w:webHidden/>
          </w:rPr>
          <w:instrText xml:space="preserve"> PAGEREF _Toc34650446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52197481" w14:textId="4CA4BA1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009B462B" w:rsidRPr="0025378C">
          <w:rPr>
            <w:rStyle w:val="Hyperlink"/>
            <w:noProof/>
          </w:rPr>
          <w:t xml:space="preserve">Table 46: Attributes of element </w:t>
        </w:r>
        <w:r w:rsidR="009B462B" w:rsidRPr="0025378C">
          <w:rPr>
            <w:rStyle w:val="Hyperlink"/>
            <w:rFonts w:ascii="Courier New" w:hAnsi="Courier New" w:cs="Courier New"/>
            <w:i/>
            <w:noProof/>
          </w:rPr>
          <w:t>&lt;solid/&gt;</w:t>
        </w:r>
        <w:r w:rsidR="009B462B">
          <w:rPr>
            <w:noProof/>
            <w:webHidden/>
          </w:rPr>
          <w:tab/>
        </w:r>
        <w:r w:rsidR="009B462B">
          <w:rPr>
            <w:noProof/>
            <w:webHidden/>
          </w:rPr>
          <w:fldChar w:fldCharType="begin"/>
        </w:r>
        <w:r w:rsidR="009B462B">
          <w:rPr>
            <w:noProof/>
            <w:webHidden/>
          </w:rPr>
          <w:instrText xml:space="preserve"> PAGEREF _Toc34650447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359758FF" w14:textId="0208099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009B462B" w:rsidRPr="0025378C">
          <w:rPr>
            <w:rStyle w:val="Hyperlink"/>
            <w:noProof/>
          </w:rPr>
          <w:t xml:space="preserve">Table 47: Attributes of element </w:t>
        </w:r>
        <w:r w:rsidR="009B462B" w:rsidRPr="0025378C">
          <w:rPr>
            <w:rStyle w:val="Hyperlink"/>
            <w:rFonts w:ascii="Courier New" w:hAnsi="Courier New" w:cs="Courier New"/>
            <w:i/>
            <w:noProof/>
          </w:rPr>
          <w:t>&lt;swop/&gt;</w:t>
        </w:r>
        <w:r w:rsidR="009B462B">
          <w:rPr>
            <w:noProof/>
            <w:webHidden/>
          </w:rPr>
          <w:tab/>
        </w:r>
        <w:r w:rsidR="009B462B">
          <w:rPr>
            <w:noProof/>
            <w:webHidden/>
          </w:rPr>
          <w:fldChar w:fldCharType="begin"/>
        </w:r>
        <w:r w:rsidR="009B462B">
          <w:rPr>
            <w:noProof/>
            <w:webHidden/>
          </w:rPr>
          <w:instrText xml:space="preserve"> PAGEREF _Toc34650448 \h </w:instrText>
        </w:r>
        <w:r w:rsidR="009B462B">
          <w:rPr>
            <w:noProof/>
            <w:webHidden/>
          </w:rPr>
        </w:r>
        <w:r w:rsidR="009B462B">
          <w:rPr>
            <w:noProof/>
            <w:webHidden/>
          </w:rPr>
          <w:fldChar w:fldCharType="separate"/>
        </w:r>
        <w:r w:rsidR="009B462B">
          <w:rPr>
            <w:noProof/>
            <w:webHidden/>
          </w:rPr>
          <w:t>67</w:t>
        </w:r>
        <w:r w:rsidR="009B462B">
          <w:rPr>
            <w:noProof/>
            <w:webHidden/>
          </w:rPr>
          <w:fldChar w:fldCharType="end"/>
        </w:r>
      </w:hyperlink>
    </w:p>
    <w:p w14:paraId="0A3E0A34" w14:textId="3DF1EC6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009B462B" w:rsidRPr="0025378C">
          <w:rPr>
            <w:rStyle w:val="Hyperlink"/>
            <w:noProof/>
          </w:rPr>
          <w:t xml:space="preserve">Table 50: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_Toc34650449 \h </w:instrText>
        </w:r>
        <w:r w:rsidR="009B462B">
          <w:rPr>
            <w:noProof/>
            <w:webHidden/>
          </w:rPr>
        </w:r>
        <w:r w:rsidR="009B462B">
          <w:rPr>
            <w:noProof/>
            <w:webHidden/>
          </w:rPr>
          <w:fldChar w:fldCharType="separate"/>
        </w:r>
        <w:r w:rsidR="009B462B">
          <w:rPr>
            <w:noProof/>
            <w:webHidden/>
          </w:rPr>
          <w:t>73</w:t>
        </w:r>
        <w:r w:rsidR="009B462B">
          <w:rPr>
            <w:noProof/>
            <w:webHidden/>
          </w:rPr>
          <w:fldChar w:fldCharType="end"/>
        </w:r>
      </w:hyperlink>
    </w:p>
    <w:p w14:paraId="091A1F05" w14:textId="77299A6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009B462B" w:rsidRPr="0025378C">
          <w:rPr>
            <w:rStyle w:val="Hyperlink"/>
            <w:noProof/>
          </w:rPr>
          <w:t xml:space="preserve">Table 51: Attributes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_Toc34650450 \h </w:instrText>
        </w:r>
        <w:r w:rsidR="009B462B">
          <w:rPr>
            <w:noProof/>
            <w:webHidden/>
          </w:rPr>
        </w:r>
        <w:r w:rsidR="009B462B">
          <w:rPr>
            <w:noProof/>
            <w:webHidden/>
          </w:rPr>
          <w:fldChar w:fldCharType="separate"/>
        </w:r>
        <w:r w:rsidR="009B462B">
          <w:rPr>
            <w:noProof/>
            <w:webHidden/>
          </w:rPr>
          <w:t>74</w:t>
        </w:r>
        <w:r w:rsidR="009B462B">
          <w:rPr>
            <w:noProof/>
            <w:webHidden/>
          </w:rPr>
          <w:fldChar w:fldCharType="end"/>
        </w:r>
      </w:hyperlink>
    </w:p>
    <w:p w14:paraId="4A24CA26" w14:textId="26D76FD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009B462B" w:rsidRPr="0025378C">
          <w:rPr>
            <w:rStyle w:val="Hyperlink"/>
            <w:noProof/>
          </w:rPr>
          <w:t xml:space="preserve">Table 52: Nested elements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_Toc34650451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006BEAA7" w14:textId="1A46CBE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009B462B" w:rsidRPr="0025378C">
          <w:rPr>
            <w:rStyle w:val="Hyperlink"/>
            <w:noProof/>
          </w:rPr>
          <w:t xml:space="preserve">Table 53: Attributes of element </w:t>
        </w:r>
        <w:r w:rsidR="009B462B" w:rsidRPr="0025378C">
          <w:rPr>
            <w:rStyle w:val="Hyperlink"/>
            <w:rFonts w:ascii="Courier New" w:hAnsi="Courier New" w:cs="Courier New"/>
            <w:i/>
            <w:noProof/>
          </w:rPr>
          <w:t>&lt;washer/&gt;</w:t>
        </w:r>
        <w:r w:rsidR="009B462B">
          <w:rPr>
            <w:noProof/>
            <w:webHidden/>
          </w:rPr>
          <w:tab/>
        </w:r>
        <w:r w:rsidR="009B462B">
          <w:rPr>
            <w:noProof/>
            <w:webHidden/>
          </w:rPr>
          <w:fldChar w:fldCharType="begin"/>
        </w:r>
        <w:r w:rsidR="009B462B">
          <w:rPr>
            <w:noProof/>
            <w:webHidden/>
          </w:rPr>
          <w:instrText xml:space="preserve"> PAGEREF _Toc34650452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4715A9C9" w14:textId="6CBA0F3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009B462B" w:rsidRPr="0025378C">
          <w:rPr>
            <w:rStyle w:val="Hyperlink"/>
            <w:noProof/>
          </w:rPr>
          <w:t xml:space="preserve">Table 54: Attributes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_Toc34650453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251F68CD" w14:textId="28391D4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009B462B" w:rsidRPr="0025378C">
          <w:rPr>
            <w:rStyle w:val="Hyperlink"/>
            <w:noProof/>
          </w:rPr>
          <w:t xml:space="preserve">Table 55: Nested elements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_Toc34650454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1044B2D" w14:textId="41A9637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009B462B" w:rsidRPr="0025378C">
          <w:rPr>
            <w:rStyle w:val="Hyperlink"/>
            <w:noProof/>
          </w:rPr>
          <w:t xml:space="preserve">Table 56: Attributes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_Toc34650455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5CC4DADB" w14:textId="3D9EAB1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009B462B" w:rsidRPr="0025378C">
          <w:rPr>
            <w:rStyle w:val="Hyperlink"/>
            <w:noProof/>
          </w:rPr>
          <w:t xml:space="preserve">Table 57: Nested elements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_Toc34650456 \h </w:instrText>
        </w:r>
        <w:r w:rsidR="009B462B">
          <w:rPr>
            <w:noProof/>
            <w:webHidden/>
          </w:rPr>
        </w:r>
        <w:r w:rsidR="009B462B">
          <w:rPr>
            <w:noProof/>
            <w:webHidden/>
          </w:rPr>
          <w:fldChar w:fldCharType="separate"/>
        </w:r>
        <w:r w:rsidR="009B462B">
          <w:rPr>
            <w:noProof/>
            <w:webHidden/>
          </w:rPr>
          <w:t>78</w:t>
        </w:r>
        <w:r w:rsidR="009B462B">
          <w:rPr>
            <w:noProof/>
            <w:webHidden/>
          </w:rPr>
          <w:fldChar w:fldCharType="end"/>
        </w:r>
      </w:hyperlink>
    </w:p>
    <w:p w14:paraId="070CF7C7" w14:textId="0489CB3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009B462B" w:rsidRPr="0025378C">
          <w:rPr>
            <w:rStyle w:val="Hyperlink"/>
            <w:noProof/>
          </w:rPr>
          <w:t xml:space="preserve">Table 58: Attributes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178A3635" w14:textId="49CE889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009B462B" w:rsidRPr="0025378C">
          <w:rPr>
            <w:rStyle w:val="Hyperlink"/>
            <w:noProof/>
          </w:rPr>
          <w:t xml:space="preserve">Table 59: Nested elements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_Toc34650458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2C4E497A" w14:textId="4867901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009B462B" w:rsidRPr="0025378C">
          <w:rPr>
            <w:rStyle w:val="Hyperlink"/>
            <w:noProof/>
          </w:rPr>
          <w:t xml:space="preserve">Table 60: Attributes of element </w:t>
        </w:r>
        <w:r w:rsidR="009B462B" w:rsidRPr="0025378C">
          <w:rPr>
            <w:rStyle w:val="Hyperlink"/>
            <w:rFonts w:ascii="Courier New" w:hAnsi="Courier New" w:cs="Courier New"/>
            <w:i/>
            <w:noProof/>
          </w:rPr>
          <w:t>&lt;flow_drilled/&gt;</w:t>
        </w:r>
        <w:r w:rsidR="009B462B">
          <w:rPr>
            <w:noProof/>
            <w:webHidden/>
          </w:rPr>
          <w:tab/>
        </w:r>
        <w:r w:rsidR="009B462B">
          <w:rPr>
            <w:noProof/>
            <w:webHidden/>
          </w:rPr>
          <w:fldChar w:fldCharType="begin"/>
        </w:r>
        <w:r w:rsidR="009B462B">
          <w:rPr>
            <w:noProof/>
            <w:webHidden/>
          </w:rPr>
          <w:instrText xml:space="preserve"> PAGEREF _Toc34650459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526585F7" w14:textId="5008BB1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009B462B" w:rsidRPr="0025378C">
          <w:rPr>
            <w:rStyle w:val="Hyperlink"/>
            <w:noProof/>
          </w:rPr>
          <w:t xml:space="preserve">Table 61: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_Toc34650460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1BD13ADC" w14:textId="2FD4F781"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009B462B" w:rsidRPr="0025378C">
          <w:rPr>
            <w:rStyle w:val="Hyperlink"/>
            <w:noProof/>
          </w:rPr>
          <w:t xml:space="preserve">Table 62: Attributes of element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_Toc34650461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44CBD380" w14:textId="19B4648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009B462B" w:rsidRPr="0025378C">
          <w:rPr>
            <w:rStyle w:val="Hyperlink"/>
            <w:noProof/>
          </w:rPr>
          <w:t xml:space="preserve">Table 63: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_Toc34650462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5A7DBD93" w14:textId="70C9D84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009B462B" w:rsidRPr="0025378C">
          <w:rPr>
            <w:rStyle w:val="Hyperlink"/>
            <w:noProof/>
          </w:rPr>
          <w:t xml:space="preserve">Table 64: Attributes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_Toc34650463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24DE95B5" w14:textId="2190F46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009B462B" w:rsidRPr="0025378C">
          <w:rPr>
            <w:rStyle w:val="Hyperlink"/>
            <w:noProof/>
          </w:rPr>
          <w:t xml:space="preserve">Table 65: Nested elements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_Toc34650464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0A220A69" w14:textId="58497E0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009B462B" w:rsidRPr="0025378C">
          <w:rPr>
            <w:rStyle w:val="Hyperlink"/>
            <w:noProof/>
          </w:rPr>
          <w:t xml:space="preserve">Table 66: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56F626D3" w14:textId="2412BEE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009B462B" w:rsidRPr="0025378C">
          <w:rPr>
            <w:rStyle w:val="Hyperlink"/>
            <w:noProof/>
          </w:rPr>
          <w:t xml:space="preserve">Table 67: Attributes of element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_Toc34650466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3C3C4DD6" w14:textId="0666058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009B462B" w:rsidRPr="0025378C">
          <w:rPr>
            <w:rStyle w:val="Hyperlink"/>
            <w:noProof/>
          </w:rPr>
          <w:t xml:space="preserve">Table 68: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082D4C5" w14:textId="1CC34CB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009B462B" w:rsidRPr="0025378C">
          <w:rPr>
            <w:rStyle w:val="Hyperlink"/>
            <w:noProof/>
          </w:rPr>
          <w:t xml:space="preserve">Table 69: Attributes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_Toc34650468 \h </w:instrText>
        </w:r>
        <w:r w:rsidR="009B462B">
          <w:rPr>
            <w:noProof/>
            <w:webHidden/>
          </w:rPr>
        </w:r>
        <w:r w:rsidR="009B462B">
          <w:rPr>
            <w:noProof/>
            <w:webHidden/>
          </w:rPr>
          <w:fldChar w:fldCharType="separate"/>
        </w:r>
        <w:r w:rsidR="009B462B">
          <w:rPr>
            <w:noProof/>
            <w:webHidden/>
          </w:rPr>
          <w:t>93</w:t>
        </w:r>
        <w:r w:rsidR="009B462B">
          <w:rPr>
            <w:noProof/>
            <w:webHidden/>
          </w:rPr>
          <w:fldChar w:fldCharType="end"/>
        </w:r>
      </w:hyperlink>
    </w:p>
    <w:p w14:paraId="66297516" w14:textId="392FC47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009B462B" w:rsidRPr="0025378C">
          <w:rPr>
            <w:rStyle w:val="Hyperlink"/>
            <w:noProof/>
          </w:rPr>
          <w:t xml:space="preserve">Table 70: Nested elements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_Toc34650469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5F7DC001" w14:textId="7874F24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009B462B" w:rsidRPr="0025378C">
          <w:rPr>
            <w:rStyle w:val="Hyperlink"/>
            <w:noProof/>
          </w:rPr>
          <w:t xml:space="preserve">Table 71: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_Toc34650470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63BDF98" w14:textId="77D1795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009B462B" w:rsidRPr="0025378C">
          <w:rPr>
            <w:rStyle w:val="Hyperlink"/>
            <w:noProof/>
          </w:rPr>
          <w:t xml:space="preserve">Table 72: Attributes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1FDC65F" w14:textId="7D38036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009B462B" w:rsidRPr="0025378C">
          <w:rPr>
            <w:rStyle w:val="Hyperlink"/>
            <w:noProof/>
          </w:rPr>
          <w:t xml:space="preserve">Table 73: Nested elements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_Toc34650472 \h </w:instrText>
        </w:r>
        <w:r w:rsidR="009B462B">
          <w:rPr>
            <w:noProof/>
            <w:webHidden/>
          </w:rPr>
        </w:r>
        <w:r w:rsidR="009B462B">
          <w:rPr>
            <w:noProof/>
            <w:webHidden/>
          </w:rPr>
          <w:fldChar w:fldCharType="separate"/>
        </w:r>
        <w:r w:rsidR="009B462B">
          <w:rPr>
            <w:noProof/>
            <w:webHidden/>
          </w:rPr>
          <w:t>97</w:t>
        </w:r>
        <w:r w:rsidR="009B462B">
          <w:rPr>
            <w:noProof/>
            <w:webHidden/>
          </w:rPr>
          <w:fldChar w:fldCharType="end"/>
        </w:r>
      </w:hyperlink>
    </w:p>
    <w:p w14:paraId="2FB029F7" w14:textId="2914543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009B462B" w:rsidRPr="0025378C">
          <w:rPr>
            <w:rStyle w:val="Hyperlink"/>
            <w:noProof/>
          </w:rPr>
          <w:t xml:space="preserve">Table 74: Attributes of element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_Toc34650473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1446C186" w14:textId="4CFF6E6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009B462B" w:rsidRPr="0025378C">
          <w:rPr>
            <w:rStyle w:val="Hyperlink"/>
            <w:noProof/>
          </w:rPr>
          <w:t xml:space="preserve">Table 75: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_Toc34650474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97AEE85" w14:textId="42FA833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009B462B" w:rsidRPr="0025378C">
          <w:rPr>
            <w:rStyle w:val="Hyperlink"/>
            <w:noProof/>
          </w:rPr>
          <w:t xml:space="preserve">Table 76: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_Toc34650475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7C1D5109" w14:textId="681D218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009B462B" w:rsidRPr="0025378C">
          <w:rPr>
            <w:rStyle w:val="Hyperlink"/>
            <w:noProof/>
          </w:rPr>
          <w:t xml:space="preserve">Table 77: Nested elements of element </w:t>
        </w:r>
        <w:r w:rsidR="009B462B" w:rsidRPr="0025378C">
          <w:rPr>
            <w:rStyle w:val="Hyperlink"/>
            <w:rFonts w:ascii="Courier New" w:hAnsi="Courier New" w:cs="Courier New"/>
            <w:i/>
            <w:noProof/>
            <w:kern w:val="22"/>
          </w:rPr>
          <w:t>&lt;connection_1d/&gt;</w:t>
        </w:r>
        <w:r w:rsidR="009B462B">
          <w:rPr>
            <w:noProof/>
            <w:webHidden/>
          </w:rPr>
          <w:tab/>
        </w:r>
        <w:r w:rsidR="009B462B">
          <w:rPr>
            <w:noProof/>
            <w:webHidden/>
          </w:rPr>
          <w:fldChar w:fldCharType="begin"/>
        </w:r>
        <w:r w:rsidR="009B462B">
          <w:rPr>
            <w:noProof/>
            <w:webHidden/>
          </w:rPr>
          <w:instrText xml:space="preserve"> PAGEREF _Toc34650476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0BBAB5B1" w14:textId="251AE6B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009B462B" w:rsidRPr="0025378C">
          <w:rPr>
            <w:rStyle w:val="Hyperlink"/>
            <w:noProof/>
          </w:rPr>
          <w:t xml:space="preserve">Table 78: Attributes of element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_Toc34650477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14D8FEAD" w14:textId="308A974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009B462B" w:rsidRPr="0025378C">
          <w:rPr>
            <w:rStyle w:val="Hyperlink"/>
            <w:noProof/>
          </w:rPr>
          <w:t xml:space="preserve">Table 79: Nested elements of element </w:t>
        </w:r>
        <w:r w:rsidR="009B462B" w:rsidRPr="0025378C">
          <w:rPr>
            <w:rStyle w:val="Hyperlink"/>
            <w:rFonts w:ascii="Courier New" w:hAnsi="Courier New" w:cs="Courier New"/>
            <w:i/>
            <w:noProof/>
            <w:kern w:val="22"/>
          </w:rPr>
          <w:t>&lt;seamweld/&gt;</w:t>
        </w:r>
        <w:r w:rsidR="009B462B">
          <w:rPr>
            <w:noProof/>
            <w:webHidden/>
          </w:rPr>
          <w:tab/>
        </w:r>
        <w:r w:rsidR="009B462B">
          <w:rPr>
            <w:noProof/>
            <w:webHidden/>
          </w:rPr>
          <w:fldChar w:fldCharType="begin"/>
        </w:r>
        <w:r w:rsidR="009B462B">
          <w:rPr>
            <w:noProof/>
            <w:webHidden/>
          </w:rPr>
          <w:instrText xml:space="preserve"> PAGEREF _Toc34650478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63AEEF3D" w14:textId="6912CA9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009B462B" w:rsidRPr="0025378C">
          <w:rPr>
            <w:rStyle w:val="Hyperlink"/>
            <w:noProof/>
          </w:rPr>
          <w:t xml:space="preserve">Table 80: Attributes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_Toc34650479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491CE06F" w14:textId="2CA679D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009B462B" w:rsidRPr="0025378C">
          <w:rPr>
            <w:rStyle w:val="Hyperlink"/>
            <w:noProof/>
          </w:rPr>
          <w:t xml:space="preserve">Table 81: Nested elements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_Toc34650480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73DAE407" w14:textId="31B6AD1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009B462B" w:rsidRPr="0025378C">
          <w:rPr>
            <w:rStyle w:val="Hyperlink"/>
            <w:noProof/>
          </w:rPr>
          <w:t xml:space="preserve">Table 82: Attributes of element </w:t>
        </w:r>
        <w:r w:rsidR="009B462B" w:rsidRPr="0025378C">
          <w:rPr>
            <w:rStyle w:val="Hyperlink"/>
            <w:rFonts w:ascii="Courier New" w:hAnsi="Courier New" w:cs="Courier New"/>
            <w:i/>
            <w:noProof/>
            <w:kern w:val="22"/>
          </w:rPr>
          <w:t>&lt;sheet_parameter/&gt;</w:t>
        </w:r>
        <w:r w:rsidR="009B462B">
          <w:rPr>
            <w:noProof/>
            <w:webHidden/>
          </w:rPr>
          <w:tab/>
        </w:r>
        <w:r w:rsidR="009B462B">
          <w:rPr>
            <w:noProof/>
            <w:webHidden/>
          </w:rPr>
          <w:fldChar w:fldCharType="begin"/>
        </w:r>
        <w:r w:rsidR="009B462B">
          <w:rPr>
            <w:noProof/>
            <w:webHidden/>
          </w:rPr>
          <w:instrText xml:space="preserve"> PAGEREF _Toc34650481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2F6ADB5A" w14:textId="3312466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009B462B" w:rsidRPr="0025378C">
          <w:rPr>
            <w:rStyle w:val="Hyperlink"/>
            <w:noProof/>
          </w:rPr>
          <w:t xml:space="preserve">Table 83: Attributes of element </w:t>
        </w:r>
        <w:r w:rsidR="009B462B" w:rsidRPr="0025378C">
          <w:rPr>
            <w:rStyle w:val="Hyperlink"/>
            <w:rFonts w:ascii="Courier New" w:hAnsi="Courier New" w:cs="Courier New"/>
            <w:i/>
            <w:noProof/>
            <w:kern w:val="22"/>
          </w:rPr>
          <w:t>&lt;weld_position/&gt;</w:t>
        </w:r>
        <w:r w:rsidR="009B462B">
          <w:rPr>
            <w:noProof/>
            <w:webHidden/>
          </w:rPr>
          <w:tab/>
        </w:r>
        <w:r w:rsidR="009B462B">
          <w:rPr>
            <w:noProof/>
            <w:webHidden/>
          </w:rPr>
          <w:fldChar w:fldCharType="begin"/>
        </w:r>
        <w:r w:rsidR="009B462B">
          <w:rPr>
            <w:noProof/>
            <w:webHidden/>
          </w:rPr>
          <w:instrText xml:space="preserve"> PAGEREF _Toc34650482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316DDA72" w14:textId="50DDDD8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009B462B" w:rsidRPr="0025378C">
          <w:rPr>
            <w:rStyle w:val="Hyperlink"/>
            <w:noProof/>
          </w:rPr>
          <w:t>Table 84: Default values of attribute "filler", dependent from attribute "technology"</w:t>
        </w:r>
        <w:r w:rsidR="009B462B">
          <w:rPr>
            <w:noProof/>
            <w:webHidden/>
          </w:rPr>
          <w:tab/>
        </w:r>
        <w:r w:rsidR="009B462B">
          <w:rPr>
            <w:noProof/>
            <w:webHidden/>
          </w:rPr>
          <w:fldChar w:fldCharType="begin"/>
        </w:r>
        <w:r w:rsidR="009B462B">
          <w:rPr>
            <w:noProof/>
            <w:webHidden/>
          </w:rPr>
          <w:instrText xml:space="preserve"> PAGEREF _Toc34650483 \h </w:instrText>
        </w:r>
        <w:r w:rsidR="009B462B">
          <w:rPr>
            <w:noProof/>
            <w:webHidden/>
          </w:rPr>
        </w:r>
        <w:r w:rsidR="009B462B">
          <w:rPr>
            <w:noProof/>
            <w:webHidden/>
          </w:rPr>
          <w:fldChar w:fldCharType="separate"/>
        </w:r>
        <w:r w:rsidR="009B462B">
          <w:rPr>
            <w:noProof/>
            <w:webHidden/>
          </w:rPr>
          <w:t>111</w:t>
        </w:r>
        <w:r w:rsidR="009B462B">
          <w:rPr>
            <w:noProof/>
            <w:webHidden/>
          </w:rPr>
          <w:fldChar w:fldCharType="end"/>
        </w:r>
      </w:hyperlink>
    </w:p>
    <w:p w14:paraId="5E621D94" w14:textId="7FBF182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009B462B" w:rsidRPr="0025378C">
          <w:rPr>
            <w:rStyle w:val="Hyperlink"/>
            <w:noProof/>
          </w:rPr>
          <w:t>Table 85: Parameters of Butt Joint Weld</w:t>
        </w:r>
        <w:r w:rsidR="009B462B">
          <w:rPr>
            <w:noProof/>
            <w:webHidden/>
          </w:rPr>
          <w:tab/>
        </w:r>
        <w:r w:rsidR="009B462B">
          <w:rPr>
            <w:noProof/>
            <w:webHidden/>
          </w:rPr>
          <w:fldChar w:fldCharType="begin"/>
        </w:r>
        <w:r w:rsidR="009B462B">
          <w:rPr>
            <w:noProof/>
            <w:webHidden/>
          </w:rPr>
          <w:instrText xml:space="preserve"> PAGEREF _Toc34650484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7515B29F" w14:textId="3FBD03C3"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009B462B" w:rsidRPr="0025378C">
          <w:rPr>
            <w:rStyle w:val="Hyperlink"/>
            <w:noProof/>
          </w:rPr>
          <w:t xml:space="preserve">Table 86: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_Toc34650485 \h </w:instrText>
        </w:r>
        <w:r w:rsidR="009B462B">
          <w:rPr>
            <w:noProof/>
            <w:webHidden/>
          </w:rPr>
        </w:r>
        <w:r w:rsidR="009B462B">
          <w:rPr>
            <w:noProof/>
            <w:webHidden/>
          </w:rPr>
          <w:fldChar w:fldCharType="separate"/>
        </w:r>
        <w:r w:rsidR="009B462B">
          <w:rPr>
            <w:noProof/>
            <w:webHidden/>
          </w:rPr>
          <w:t>113</w:t>
        </w:r>
        <w:r w:rsidR="009B462B">
          <w:rPr>
            <w:noProof/>
            <w:webHidden/>
          </w:rPr>
          <w:fldChar w:fldCharType="end"/>
        </w:r>
      </w:hyperlink>
    </w:p>
    <w:p w14:paraId="5C726144" w14:textId="45D5B0A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009B462B" w:rsidRPr="0025378C">
          <w:rPr>
            <w:rStyle w:val="Hyperlink"/>
            <w:noProof/>
          </w:rPr>
          <w:t xml:space="preserve">Table 87: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_Toc34650486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2B0A4FF0" w14:textId="215FED8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009B462B" w:rsidRPr="0025378C">
          <w:rPr>
            <w:rStyle w:val="Hyperlink"/>
            <w:noProof/>
          </w:rPr>
          <w:t>Table 88: Parameters of Simple Corner Weld</w:t>
        </w:r>
        <w:r w:rsidR="009B462B">
          <w:rPr>
            <w:noProof/>
            <w:webHidden/>
          </w:rPr>
          <w:tab/>
        </w:r>
        <w:r w:rsidR="009B462B">
          <w:rPr>
            <w:noProof/>
            <w:webHidden/>
          </w:rPr>
          <w:fldChar w:fldCharType="begin"/>
        </w:r>
        <w:r w:rsidR="009B462B">
          <w:rPr>
            <w:noProof/>
            <w:webHidden/>
          </w:rPr>
          <w:instrText xml:space="preserve"> PAGEREF _Toc34650487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45A962AF" w14:textId="495FAC5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009B462B" w:rsidRPr="0025378C">
          <w:rPr>
            <w:rStyle w:val="Hyperlink"/>
            <w:noProof/>
          </w:rPr>
          <w:t>Table 89: Parameters of Double Corner Weld</w:t>
        </w:r>
        <w:r w:rsidR="009B462B">
          <w:rPr>
            <w:noProof/>
            <w:webHidden/>
          </w:rPr>
          <w:tab/>
        </w:r>
        <w:r w:rsidR="009B462B">
          <w:rPr>
            <w:noProof/>
            <w:webHidden/>
          </w:rPr>
          <w:fldChar w:fldCharType="begin"/>
        </w:r>
        <w:r w:rsidR="009B462B">
          <w:rPr>
            <w:noProof/>
            <w:webHidden/>
          </w:rPr>
          <w:instrText xml:space="preserve"> PAGEREF _Toc34650488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E3BABC5" w14:textId="4888E68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009B462B" w:rsidRPr="0025378C">
          <w:rPr>
            <w:rStyle w:val="Hyperlink"/>
            <w:noProof/>
          </w:rPr>
          <w:t xml:space="preserve">Table 90: Attributes of element </w:t>
        </w:r>
        <w:r w:rsidR="009B462B" w:rsidRPr="0025378C">
          <w:rPr>
            <w:rStyle w:val="Hyperlink"/>
            <w:rFonts w:ascii="Courier New" w:hAnsi="Courier New" w:cs="Courier New"/>
            <w:i/>
            <w:noProof/>
          </w:rPr>
          <w:t>&lt;weld_position/&gt;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_Toc34650489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22395007" w14:textId="6E9FD8F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009B462B" w:rsidRPr="0025378C">
          <w:rPr>
            <w:rStyle w:val="Hyperlink"/>
            <w:noProof/>
          </w:rPr>
          <w:t xml:space="preserve">Table 91: Values of Attribute </w:t>
        </w:r>
        <w:r w:rsidR="009B462B" w:rsidRPr="0025378C">
          <w:rPr>
            <w:rStyle w:val="Hyperlink"/>
            <w:rFonts w:ascii="Courier New" w:hAnsi="Courier New" w:cs="Courier New"/>
            <w:i/>
            <w:noProof/>
          </w:rPr>
          <w:t>section</w:t>
        </w:r>
        <w:r w:rsidR="009B462B">
          <w:rPr>
            <w:noProof/>
            <w:webHidden/>
          </w:rPr>
          <w:tab/>
        </w:r>
        <w:r w:rsidR="009B462B">
          <w:rPr>
            <w:noProof/>
            <w:webHidden/>
          </w:rPr>
          <w:fldChar w:fldCharType="begin"/>
        </w:r>
        <w:r w:rsidR="009B462B">
          <w:rPr>
            <w:noProof/>
            <w:webHidden/>
          </w:rPr>
          <w:instrText xml:space="preserve"> PAGEREF _Toc34650490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0BBFDD82" w14:textId="076A318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009B462B" w:rsidRPr="0025378C">
          <w:rPr>
            <w:rStyle w:val="Hyperlink"/>
            <w:noProof/>
          </w:rPr>
          <w:t xml:space="preserve">Table 92: Values of Attribute </w:t>
        </w:r>
        <w:r w:rsidR="009B462B" w:rsidRPr="0025378C">
          <w:rPr>
            <w:rStyle w:val="Hyperlink"/>
            <w:rFonts w:ascii="Courier New" w:hAnsi="Courier New" w:cs="Courier New"/>
            <w:i/>
            <w:noProof/>
          </w:rPr>
          <w:t>angle</w:t>
        </w:r>
        <w:r w:rsidR="009B462B">
          <w:rPr>
            <w:noProof/>
            <w:webHidden/>
          </w:rPr>
          <w:tab/>
        </w:r>
        <w:r w:rsidR="009B462B">
          <w:rPr>
            <w:noProof/>
            <w:webHidden/>
          </w:rPr>
          <w:fldChar w:fldCharType="begin"/>
        </w:r>
        <w:r w:rsidR="009B462B">
          <w:rPr>
            <w:noProof/>
            <w:webHidden/>
          </w:rPr>
          <w:instrText xml:space="preserve"> PAGEREF _Toc34650491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5AA18A35" w14:textId="7B7BFFB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009B462B" w:rsidRPr="0025378C">
          <w:rPr>
            <w:rStyle w:val="Hyperlink"/>
            <w:noProof/>
          </w:rPr>
          <w:t xml:space="preserve">Table 93: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_Toc34650492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2400620" w14:textId="49DA0A4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009B462B" w:rsidRPr="0025378C">
          <w:rPr>
            <w:rStyle w:val="Hyperlink"/>
            <w:noProof/>
          </w:rPr>
          <w:t>Table 94: Parameters of Edge Weld</w:t>
        </w:r>
        <w:r w:rsidR="009B462B">
          <w:rPr>
            <w:noProof/>
            <w:webHidden/>
          </w:rPr>
          <w:tab/>
        </w:r>
        <w:r w:rsidR="009B462B">
          <w:rPr>
            <w:noProof/>
            <w:webHidden/>
          </w:rPr>
          <w:fldChar w:fldCharType="begin"/>
        </w:r>
        <w:r w:rsidR="009B462B">
          <w:rPr>
            <w:noProof/>
            <w:webHidden/>
          </w:rPr>
          <w:instrText xml:space="preserve"> PAGEREF _Toc34650493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6D379831" w14:textId="062C0FD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009B462B" w:rsidRPr="0025378C">
          <w:rPr>
            <w:rStyle w:val="Hyperlink"/>
            <w:noProof/>
          </w:rPr>
          <w:t xml:space="preserve">Table 95: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Edge Weld</w:t>
        </w:r>
        <w:r w:rsidR="009B462B">
          <w:rPr>
            <w:noProof/>
            <w:webHidden/>
          </w:rPr>
          <w:tab/>
        </w:r>
        <w:r w:rsidR="009B462B">
          <w:rPr>
            <w:noProof/>
            <w:webHidden/>
          </w:rPr>
          <w:fldChar w:fldCharType="begin"/>
        </w:r>
        <w:r w:rsidR="009B462B">
          <w:rPr>
            <w:noProof/>
            <w:webHidden/>
          </w:rPr>
          <w:instrText xml:space="preserve"> PAGEREF _Toc34650494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08D69435" w14:textId="61E298F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009B462B" w:rsidRPr="0025378C">
          <w:rPr>
            <w:rStyle w:val="Hyperlink"/>
            <w:noProof/>
          </w:rPr>
          <w:t xml:space="preserve">Table 96: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_Toc34650495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2B0057CC" w14:textId="1A908D8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009B462B" w:rsidRPr="0025378C">
          <w:rPr>
            <w:rStyle w:val="Hyperlink"/>
            <w:noProof/>
          </w:rPr>
          <w:t>Table 97: Parameters of I-Weld</w:t>
        </w:r>
        <w:r w:rsidR="009B462B">
          <w:rPr>
            <w:noProof/>
            <w:webHidden/>
          </w:rPr>
          <w:tab/>
        </w:r>
        <w:r w:rsidR="009B462B">
          <w:rPr>
            <w:noProof/>
            <w:webHidden/>
          </w:rPr>
          <w:fldChar w:fldCharType="begin"/>
        </w:r>
        <w:r w:rsidR="009B462B">
          <w:rPr>
            <w:noProof/>
            <w:webHidden/>
          </w:rPr>
          <w:instrText xml:space="preserve"> PAGEREF _Toc34650496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4734FCD5" w14:textId="51CAAF0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009B462B" w:rsidRPr="0025378C">
          <w:rPr>
            <w:rStyle w:val="Hyperlink"/>
            <w:noProof/>
          </w:rPr>
          <w:t xml:space="preserve">Table 98: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56D45B68" w14:textId="0DDF636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009B462B" w:rsidRPr="0025378C">
          <w:rPr>
            <w:rStyle w:val="Hyperlink"/>
            <w:noProof/>
          </w:rPr>
          <w:t>Table 99: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_Toc34650498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2BC3916E" w14:textId="61210C10"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009B462B" w:rsidRPr="0025378C">
          <w:rPr>
            <w:rStyle w:val="Hyperlink"/>
            <w:noProof/>
          </w:rPr>
          <w:t>Table 100: Parameters of Overlap Weld</w:t>
        </w:r>
        <w:r w:rsidR="009B462B">
          <w:rPr>
            <w:noProof/>
            <w:webHidden/>
          </w:rPr>
          <w:tab/>
        </w:r>
        <w:r w:rsidR="009B462B">
          <w:rPr>
            <w:noProof/>
            <w:webHidden/>
          </w:rPr>
          <w:fldChar w:fldCharType="begin"/>
        </w:r>
        <w:r w:rsidR="009B462B">
          <w:rPr>
            <w:noProof/>
            <w:webHidden/>
          </w:rPr>
          <w:instrText xml:space="preserve"> PAGEREF _Toc34650499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08AEEAFA" w14:textId="0FB9D85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009B462B" w:rsidRPr="0025378C">
          <w:rPr>
            <w:rStyle w:val="Hyperlink"/>
            <w:noProof/>
          </w:rPr>
          <w:t>Table 101: Parameters of Single Sided Double Overlap Weld</w:t>
        </w:r>
        <w:r w:rsidR="009B462B">
          <w:rPr>
            <w:noProof/>
            <w:webHidden/>
          </w:rPr>
          <w:tab/>
        </w:r>
        <w:r w:rsidR="009B462B">
          <w:rPr>
            <w:noProof/>
            <w:webHidden/>
          </w:rPr>
          <w:fldChar w:fldCharType="begin"/>
        </w:r>
        <w:r w:rsidR="009B462B">
          <w:rPr>
            <w:noProof/>
            <w:webHidden/>
          </w:rPr>
          <w:instrText xml:space="preserve"> PAGEREF _Toc34650500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9792D45" w14:textId="23F64B3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009B462B" w:rsidRPr="0025378C">
          <w:rPr>
            <w:rStyle w:val="Hyperlink"/>
            <w:noProof/>
          </w:rPr>
          <w:t>Table 102: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_Toc34650501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78CA8F99" w14:textId="3B88232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009B462B" w:rsidRPr="0025378C">
          <w:rPr>
            <w:rStyle w:val="Hyperlink"/>
            <w:noProof/>
          </w:rPr>
          <w:t>Table 103: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_Toc34650502 \h </w:instrText>
        </w:r>
        <w:r w:rsidR="009B462B">
          <w:rPr>
            <w:noProof/>
            <w:webHidden/>
          </w:rPr>
        </w:r>
        <w:r w:rsidR="009B462B">
          <w:rPr>
            <w:noProof/>
            <w:webHidden/>
          </w:rPr>
          <w:fldChar w:fldCharType="separate"/>
        </w:r>
        <w:r w:rsidR="009B462B">
          <w:rPr>
            <w:noProof/>
            <w:webHidden/>
          </w:rPr>
          <w:t>127</w:t>
        </w:r>
        <w:r w:rsidR="009B462B">
          <w:rPr>
            <w:noProof/>
            <w:webHidden/>
          </w:rPr>
          <w:fldChar w:fldCharType="end"/>
        </w:r>
      </w:hyperlink>
    </w:p>
    <w:p w14:paraId="0DF3D121" w14:textId="6758899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009B462B" w:rsidRPr="0025378C">
          <w:rPr>
            <w:rStyle w:val="Hyperlink"/>
            <w:noProof/>
          </w:rPr>
          <w:t>Table 104: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5DAA8BDE" w14:textId="53FE56B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009B462B" w:rsidRPr="0025378C">
          <w:rPr>
            <w:rStyle w:val="Hyperlink"/>
            <w:noProof/>
          </w:rPr>
          <w:t>Table 105: Parameters of Y-Joint</w:t>
        </w:r>
        <w:r w:rsidR="009B462B">
          <w:rPr>
            <w:noProof/>
            <w:webHidden/>
          </w:rPr>
          <w:tab/>
        </w:r>
        <w:r w:rsidR="009B462B">
          <w:rPr>
            <w:noProof/>
            <w:webHidden/>
          </w:rPr>
          <w:fldChar w:fldCharType="begin"/>
        </w:r>
        <w:r w:rsidR="009B462B">
          <w:rPr>
            <w:noProof/>
            <w:webHidden/>
          </w:rPr>
          <w:instrText xml:space="preserve"> PAGEREF _Toc34650504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72C4BC48" w14:textId="22D091E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009B462B" w:rsidRPr="0025378C">
          <w:rPr>
            <w:rStyle w:val="Hyperlink"/>
            <w:noProof/>
          </w:rPr>
          <w:t>Table 106: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Y Joint</w:t>
        </w:r>
        <w:r w:rsidR="009B462B">
          <w:rPr>
            <w:noProof/>
            <w:webHidden/>
          </w:rPr>
          <w:tab/>
        </w:r>
        <w:r w:rsidR="009B462B">
          <w:rPr>
            <w:noProof/>
            <w:webHidden/>
          </w:rPr>
          <w:fldChar w:fldCharType="begin"/>
        </w:r>
        <w:r w:rsidR="009B462B">
          <w:rPr>
            <w:noProof/>
            <w:webHidden/>
          </w:rPr>
          <w:instrText xml:space="preserve"> PAGEREF _Toc34650505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007800EF" w14:textId="5E991CE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009B462B" w:rsidRPr="0025378C">
          <w:rPr>
            <w:rStyle w:val="Hyperlink"/>
            <w:noProof/>
          </w:rPr>
          <w:t xml:space="preserve">Table 107: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_Toc34650506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C87E29" w14:textId="5EEC4B1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009B462B" w:rsidRPr="0025378C">
          <w:rPr>
            <w:rStyle w:val="Hyperlink"/>
            <w:noProof/>
          </w:rPr>
          <w:t xml:space="preserve">Table 108: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Y-Joint</w:t>
        </w:r>
        <w:r w:rsidR="009B462B">
          <w:rPr>
            <w:noProof/>
            <w:webHidden/>
          </w:rPr>
          <w:tab/>
        </w:r>
        <w:r w:rsidR="009B462B">
          <w:rPr>
            <w:noProof/>
            <w:webHidden/>
          </w:rPr>
          <w:fldChar w:fldCharType="begin"/>
        </w:r>
        <w:r w:rsidR="009B462B">
          <w:rPr>
            <w:noProof/>
            <w:webHidden/>
          </w:rPr>
          <w:instrText xml:space="preserve"> PAGEREF _Toc34650507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49C9A41" w14:textId="1D24BCE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009B462B" w:rsidRPr="0025378C">
          <w:rPr>
            <w:rStyle w:val="Hyperlink"/>
            <w:noProof/>
          </w:rPr>
          <w:t>Table 109: Parameters of K-Joint</w:t>
        </w:r>
        <w:r w:rsidR="009B462B">
          <w:rPr>
            <w:noProof/>
            <w:webHidden/>
          </w:rPr>
          <w:tab/>
        </w:r>
        <w:r w:rsidR="009B462B">
          <w:rPr>
            <w:noProof/>
            <w:webHidden/>
          </w:rPr>
          <w:fldChar w:fldCharType="begin"/>
        </w:r>
        <w:r w:rsidR="009B462B">
          <w:rPr>
            <w:noProof/>
            <w:webHidden/>
          </w:rPr>
          <w:instrText xml:space="preserve"> PAGEREF _Toc34650508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26D666CD" w14:textId="4E48983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009B462B" w:rsidRPr="0025378C">
          <w:rPr>
            <w:rStyle w:val="Hyperlink"/>
            <w:noProof/>
          </w:rPr>
          <w:t xml:space="preserve">Table 110: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_Toc34650509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0A3284A1" w14:textId="264C074E"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009B462B" w:rsidRPr="0025378C">
          <w:rPr>
            <w:rStyle w:val="Hyperlink"/>
            <w:noProof/>
          </w:rPr>
          <w:t xml:space="preserve">Table 111: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_Toc34650510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4F16CE85" w14:textId="5125345A"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009B462B" w:rsidRPr="0025378C">
          <w:rPr>
            <w:rStyle w:val="Hyperlink"/>
            <w:noProof/>
          </w:rPr>
          <w:t>Table 112: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_Toc34650511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38FDA516" w14:textId="4E2E027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009B462B" w:rsidRPr="0025378C">
          <w:rPr>
            <w:rStyle w:val="Hyperlink"/>
            <w:noProof/>
          </w:rPr>
          <w:t>Table 113: Parameters of Cruciform Joint</w:t>
        </w:r>
        <w:r w:rsidR="009B462B">
          <w:rPr>
            <w:noProof/>
            <w:webHidden/>
          </w:rPr>
          <w:tab/>
        </w:r>
        <w:r w:rsidR="009B462B">
          <w:rPr>
            <w:noProof/>
            <w:webHidden/>
          </w:rPr>
          <w:fldChar w:fldCharType="begin"/>
        </w:r>
        <w:r w:rsidR="009B462B">
          <w:rPr>
            <w:noProof/>
            <w:webHidden/>
          </w:rPr>
          <w:instrText xml:space="preserve"> PAGEREF _Toc34650512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5B31A33" w14:textId="1F3AF152"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009B462B" w:rsidRPr="0025378C">
          <w:rPr>
            <w:rStyle w:val="Hyperlink"/>
            <w:noProof/>
          </w:rPr>
          <w:t xml:space="preserve">Table 114: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_Toc34650513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7301153A" w14:textId="27F61D9B"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009B462B" w:rsidRPr="0025378C">
          <w:rPr>
            <w:rStyle w:val="Hyperlink"/>
            <w:noProof/>
          </w:rPr>
          <w:t xml:space="preserve">Table 115: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_Toc34650514 \h </w:instrText>
        </w:r>
        <w:r w:rsidR="009B462B">
          <w:rPr>
            <w:noProof/>
            <w:webHidden/>
          </w:rPr>
        </w:r>
        <w:r w:rsidR="009B462B">
          <w:rPr>
            <w:noProof/>
            <w:webHidden/>
          </w:rPr>
          <w:fldChar w:fldCharType="separate"/>
        </w:r>
        <w:r w:rsidR="009B462B">
          <w:rPr>
            <w:noProof/>
            <w:webHidden/>
          </w:rPr>
          <w:t>138</w:t>
        </w:r>
        <w:r w:rsidR="009B462B">
          <w:rPr>
            <w:noProof/>
            <w:webHidden/>
          </w:rPr>
          <w:fldChar w:fldCharType="end"/>
        </w:r>
      </w:hyperlink>
    </w:p>
    <w:p w14:paraId="0B985845" w14:textId="1FCBB2B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009B462B" w:rsidRPr="0025378C">
          <w:rPr>
            <w:rStyle w:val="Hyperlink"/>
            <w:noProof/>
          </w:rPr>
          <w:t xml:space="preserve">Table 116: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_Toc34650515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6E7F0ED4" w14:textId="50A41DF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009B462B" w:rsidRPr="0025378C">
          <w:rPr>
            <w:rStyle w:val="Hyperlink"/>
            <w:noProof/>
          </w:rPr>
          <w:t>Table 117: Parameters of Flared joint</w:t>
        </w:r>
        <w:r w:rsidR="009B462B">
          <w:rPr>
            <w:noProof/>
            <w:webHidden/>
          </w:rPr>
          <w:tab/>
        </w:r>
        <w:r w:rsidR="009B462B">
          <w:rPr>
            <w:noProof/>
            <w:webHidden/>
          </w:rPr>
          <w:fldChar w:fldCharType="begin"/>
        </w:r>
        <w:r w:rsidR="009B462B">
          <w:rPr>
            <w:noProof/>
            <w:webHidden/>
          </w:rPr>
          <w:instrText xml:space="preserve"> PAGEREF _Toc34650516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B68CAF6" w14:textId="6015B9A6"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009B462B" w:rsidRPr="0025378C">
          <w:rPr>
            <w:rStyle w:val="Hyperlink"/>
            <w:noProof/>
          </w:rPr>
          <w:t xml:space="preserve">Table 118: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_Toc34650517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E3F013B" w14:textId="0591C86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009B462B" w:rsidRPr="0025378C">
          <w:rPr>
            <w:rStyle w:val="Hyperlink"/>
            <w:noProof/>
          </w:rPr>
          <w:t xml:space="preserve">Table 119: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_Toc34650518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721F014F" w14:textId="46AA70A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009B462B" w:rsidRPr="0025378C">
          <w:rPr>
            <w:rStyle w:val="Hyperlink"/>
            <w:noProof/>
          </w:rPr>
          <w:t xml:space="preserve">Table 120: Attributes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_Toc34650519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A821B7A" w14:textId="35F6152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009B462B" w:rsidRPr="0025378C">
          <w:rPr>
            <w:rStyle w:val="Hyperlink"/>
            <w:noProof/>
          </w:rPr>
          <w:t xml:space="preserve">Table 121: Nested elements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_Toc34650520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5C64E0D3" w14:textId="143F0CF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009B462B" w:rsidRPr="0025378C">
          <w:rPr>
            <w:rStyle w:val="Hyperlink"/>
            <w:noProof/>
          </w:rPr>
          <w:t xml:space="preserve">Table 122: Attributes of element </w:t>
        </w:r>
        <w:r w:rsidR="009B462B" w:rsidRPr="0025378C">
          <w:rPr>
            <w:rStyle w:val="Hyperlink"/>
            <w:rFonts w:ascii="Courier New" w:hAnsi="Courier New" w:cs="Courier New"/>
            <w:i/>
            <w:noProof/>
          </w:rPr>
          <w:t>&lt;adhesive_line/&gt;</w:t>
        </w:r>
        <w:r w:rsidR="009B462B">
          <w:rPr>
            <w:noProof/>
            <w:webHidden/>
          </w:rPr>
          <w:tab/>
        </w:r>
        <w:r w:rsidR="009B462B">
          <w:rPr>
            <w:noProof/>
            <w:webHidden/>
          </w:rPr>
          <w:fldChar w:fldCharType="begin"/>
        </w:r>
        <w:r w:rsidR="009B462B">
          <w:rPr>
            <w:noProof/>
            <w:webHidden/>
          </w:rPr>
          <w:instrText xml:space="preserve"> PAGEREF _Toc34650521 \h </w:instrText>
        </w:r>
        <w:r w:rsidR="009B462B">
          <w:rPr>
            <w:noProof/>
            <w:webHidden/>
          </w:rPr>
        </w:r>
        <w:r w:rsidR="009B462B">
          <w:rPr>
            <w:noProof/>
            <w:webHidden/>
          </w:rPr>
          <w:fldChar w:fldCharType="separate"/>
        </w:r>
        <w:r w:rsidR="009B462B">
          <w:rPr>
            <w:noProof/>
            <w:webHidden/>
          </w:rPr>
          <w:t>142</w:t>
        </w:r>
        <w:r w:rsidR="009B462B">
          <w:rPr>
            <w:noProof/>
            <w:webHidden/>
          </w:rPr>
          <w:fldChar w:fldCharType="end"/>
        </w:r>
      </w:hyperlink>
    </w:p>
    <w:p w14:paraId="2511DFC3" w14:textId="11F56B47"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009B462B" w:rsidRPr="0025378C">
          <w:rPr>
            <w:rStyle w:val="Hyperlink"/>
            <w:noProof/>
          </w:rPr>
          <w:t xml:space="preserve">Table 123: Attributes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_Toc34650522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39C1FEE7" w14:textId="24040AA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009B462B" w:rsidRPr="0025378C">
          <w:rPr>
            <w:rStyle w:val="Hyperlink"/>
            <w:noProof/>
          </w:rPr>
          <w:t xml:space="preserve">Table 124: Nested elements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_Toc34650523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625CAD32" w14:textId="4F681248"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009B462B" w:rsidRPr="0025378C">
          <w:rPr>
            <w:rStyle w:val="Hyperlink"/>
            <w:noProof/>
          </w:rPr>
          <w:t xml:space="preserve">Table 125: Attributes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_Toc34650524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186D49BB" w14:textId="2AFAC2E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009B462B" w:rsidRPr="0025378C">
          <w:rPr>
            <w:rStyle w:val="Hyperlink"/>
            <w:noProof/>
          </w:rPr>
          <w:t xml:space="preserve">Table 126: Nested elements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_Toc34650525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33B25A5C" w14:textId="1828260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009B462B" w:rsidRPr="0025378C">
          <w:rPr>
            <w:rStyle w:val="Hyperlink"/>
            <w:noProof/>
          </w:rPr>
          <w:t xml:space="preserve">Table 127: Attributes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_Toc34650526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5C414394" w14:textId="1386F11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009B462B" w:rsidRPr="0025378C">
          <w:rPr>
            <w:rStyle w:val="Hyperlink"/>
            <w:noProof/>
          </w:rPr>
          <w:t xml:space="preserve">Table 128: Nested elements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_Toc34650527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4ECA5B88" w14:textId="7DBF061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009B462B" w:rsidRPr="0025378C">
          <w:rPr>
            <w:rStyle w:val="Hyperlink"/>
            <w:noProof/>
          </w:rPr>
          <w:t xml:space="preserve">Table 129: Nested elements of </w:t>
        </w:r>
        <w:r w:rsidR="009B462B" w:rsidRPr="0025378C">
          <w:rPr>
            <w:rStyle w:val="Hyperlink"/>
            <w:rFonts w:ascii="Courier New" w:hAnsi="Courier New" w:cs="Courier New"/>
            <w:i/>
            <w:noProof/>
          </w:rPr>
          <w:t>&lt;connection_1d/&gt;</w:t>
        </w:r>
        <w:r w:rsidR="009B462B" w:rsidRPr="0025378C">
          <w:rPr>
            <w:rStyle w:val="Hyperlink"/>
            <w:noProof/>
          </w:rPr>
          <w:t xml:space="preserve"> for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_Toc34650528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44265748" w14:textId="422BE9B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009B462B" w:rsidRPr="0025378C">
          <w:rPr>
            <w:rStyle w:val="Hyperlink"/>
            <w:noProof/>
          </w:rPr>
          <w:t xml:space="preserve">Table 130: Nested elements of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_Toc34650529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0DEF4E0F" w14:textId="77E5E0D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009B462B" w:rsidRPr="0025378C">
          <w:rPr>
            <w:rStyle w:val="Hyperlink"/>
            <w:noProof/>
          </w:rPr>
          <w:t xml:space="preserve">Table 131: Attributes of element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_Toc34650530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30925451" w14:textId="4664596F"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009B462B" w:rsidRPr="0025378C">
          <w:rPr>
            <w:rStyle w:val="Hyperlink"/>
            <w:noProof/>
          </w:rPr>
          <w:t xml:space="preserve">Table 132: Attributes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8B96A1C" w14:textId="18C07E1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009B462B" w:rsidRPr="0025378C">
          <w:rPr>
            <w:rStyle w:val="Hyperlink"/>
            <w:noProof/>
          </w:rPr>
          <w:t xml:space="preserve">Table 133: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_Toc34650532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7C28A755" w14:textId="1FC4AB7C"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009B462B" w:rsidRPr="0025378C">
          <w:rPr>
            <w:rStyle w:val="Hyperlink"/>
            <w:noProof/>
          </w:rPr>
          <w:t xml:space="preserve">Table 134: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_Toc34650533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3EA86F20" w14:textId="0479780D"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009B462B" w:rsidRPr="0025378C">
          <w:rPr>
            <w:rStyle w:val="Hyperlink"/>
            <w:noProof/>
          </w:rPr>
          <w:t xml:space="preserve">Table 135: Nested elements of element </w:t>
        </w:r>
        <w:r w:rsidR="009B462B" w:rsidRPr="0025378C">
          <w:rPr>
            <w:rStyle w:val="Hyperlink"/>
            <w:rFonts w:ascii="Courier New" w:hAnsi="Courier New" w:cs="Courier New"/>
            <w:i/>
            <w:noProof/>
          </w:rPr>
          <w:t>&lt;face_list&gt;</w:t>
        </w:r>
        <w:r w:rsidR="009B462B">
          <w:rPr>
            <w:noProof/>
            <w:webHidden/>
          </w:rPr>
          <w:tab/>
        </w:r>
        <w:r w:rsidR="009B462B">
          <w:rPr>
            <w:noProof/>
            <w:webHidden/>
          </w:rPr>
          <w:fldChar w:fldCharType="begin"/>
        </w:r>
        <w:r w:rsidR="009B462B">
          <w:rPr>
            <w:noProof/>
            <w:webHidden/>
          </w:rPr>
          <w:instrText xml:space="preserve"> PAGEREF _Toc34650534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5EBBF338" w14:textId="348FD4E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009B462B" w:rsidRPr="0025378C">
          <w:rPr>
            <w:rStyle w:val="Hyperlink"/>
            <w:noProof/>
          </w:rPr>
          <w:t xml:space="preserve">Table 136: Attributes of element </w:t>
        </w:r>
        <w:r w:rsidR="009B462B" w:rsidRPr="0025378C">
          <w:rPr>
            <w:rStyle w:val="Hyperlink"/>
            <w:rFonts w:ascii="Courier New" w:hAnsi="Courier New" w:cs="Courier New"/>
            <w:i/>
            <w:noProof/>
          </w:rPr>
          <w:t>&lt;face/&gt;</w:t>
        </w:r>
        <w:r w:rsidR="009B462B">
          <w:rPr>
            <w:noProof/>
            <w:webHidden/>
          </w:rPr>
          <w:tab/>
        </w:r>
        <w:r w:rsidR="009B462B">
          <w:rPr>
            <w:noProof/>
            <w:webHidden/>
          </w:rPr>
          <w:fldChar w:fldCharType="begin"/>
        </w:r>
        <w:r w:rsidR="009B462B">
          <w:rPr>
            <w:noProof/>
            <w:webHidden/>
          </w:rPr>
          <w:instrText xml:space="preserve"> PAGEREF _Toc34650535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6B6E87F4" w14:textId="2FA17184"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009B462B" w:rsidRPr="0025378C">
          <w:rPr>
            <w:rStyle w:val="Hyperlink"/>
            <w:noProof/>
          </w:rPr>
          <w:t xml:space="preserve">Table 137: Nested elements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_Toc34650536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0A6288F7" w14:textId="7A1D13A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009B462B" w:rsidRPr="0025378C">
          <w:rPr>
            <w:rStyle w:val="Hyperlink"/>
            <w:noProof/>
          </w:rPr>
          <w:t xml:space="preserve">Table 138: Attributes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_Toc34650537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012D1FCF" w14:textId="4C37C415"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009B462B" w:rsidRPr="0025378C">
          <w:rPr>
            <w:rStyle w:val="Hyperlink"/>
            <w:noProof/>
          </w:rPr>
          <w:t xml:space="preserve">Table 139: Nested elements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_Toc34650538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3B2A04E4" w14:textId="2F389F69" w:rsidR="009B462B" w:rsidRDefault="00D13DDE">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009B462B" w:rsidRPr="0025378C">
          <w:rPr>
            <w:rStyle w:val="Hyperlink"/>
            <w:noProof/>
          </w:rPr>
          <w:t xml:space="preserve">Table 140: Attributes of element </w:t>
        </w:r>
        <w:r w:rsidR="009B462B" w:rsidRPr="0025378C">
          <w:rPr>
            <w:rStyle w:val="Hyperlink"/>
            <w:rFonts w:ascii="Courier New" w:hAnsi="Courier New" w:cs="Courier New"/>
            <w:i/>
            <w:noProof/>
          </w:rPr>
          <w:t>&lt;adhesive_face/&gt;</w:t>
        </w:r>
        <w:r w:rsidR="009B462B">
          <w:rPr>
            <w:noProof/>
            <w:webHidden/>
          </w:rPr>
          <w:tab/>
        </w:r>
        <w:r w:rsidR="009B462B">
          <w:rPr>
            <w:noProof/>
            <w:webHidden/>
          </w:rPr>
          <w:fldChar w:fldCharType="begin"/>
        </w:r>
        <w:r w:rsidR="009B462B">
          <w:rPr>
            <w:noProof/>
            <w:webHidden/>
          </w:rPr>
          <w:instrText xml:space="preserve"> PAGEREF _Toc34650539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34650161"/>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34650162"/>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650163"/>
      <w:r w:rsidRPr="007055D9">
        <w:t>MCF</w:t>
      </w:r>
      <w:bookmarkEnd w:id="13"/>
      <w:bookmarkEnd w:id="14"/>
      <w:r w:rsidR="001A37D6">
        <w:t xml:space="preserve"> at Ford</w:t>
      </w:r>
      <w:bookmarkEnd w:id="15"/>
      <w:bookmarkEnd w:id="16"/>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34650164"/>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34650166"/>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34650167"/>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40" w:name="_Ref428531162"/>
      <w:bookmarkStart w:id="41" w:name="_Toc3557081"/>
      <w:bookmarkStart w:id="42"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34650169"/>
      <w:r w:rsidRPr="007055D9">
        <w:t xml:space="preserve">Description of </w:t>
      </w:r>
      <w:bookmarkEnd w:id="47"/>
      <w:bookmarkEnd w:id="48"/>
      <w:bookmarkEnd w:id="49"/>
      <w:r w:rsidR="000C6241" w:rsidRPr="007055D9">
        <w:t>Topology</w:t>
      </w:r>
      <w:bookmarkEnd w:id="50"/>
      <w:bookmarkEnd w:id="51"/>
    </w:p>
    <w:p w14:paraId="53C451BC" w14:textId="32A072BE"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del w:id="61" w:author="Dr. Carsten Franke" w:date="2020-03-09T12:39:00Z">
          <w:r w:rsidR="006D5F67" w:rsidDel="009B462B">
            <w:delText xml:space="preserve">that </w:delText>
          </w:r>
        </w:del>
      </w:ins>
      <w:ins w:id="62" w:author="nick" w:date="2019-12-20T13:11:00Z">
        <w:r w:rsidR="005C4BA5" w:rsidRPr="006D5F67">
          <w:t>χMCF</w:t>
        </w:r>
        <w:r w:rsidR="005C4BA5">
          <w:t xml:space="preserve"> </w:t>
        </w:r>
      </w:ins>
      <w:ins w:id="63" w:author="nick" w:date="2019-12-20T13:12:00Z">
        <w:r w:rsidR="005C4BA5">
          <w:t xml:space="preserve">adopted </w:t>
        </w:r>
      </w:ins>
      <w:ins w:id="64" w:author="nick" w:date="2019-12-20T13:13:00Z">
        <w:r w:rsidR="005C4BA5">
          <w:t>to describe the topology</w:t>
        </w:r>
      </w:ins>
      <w:ins w:id="65" w:author="nick" w:date="2019-12-20T13:15:00Z">
        <w:r w:rsidR="005C4BA5">
          <w:t>:</w:t>
        </w:r>
      </w:ins>
      <w:ins w:id="66" w:author="nick" w:date="2019-12-20T13:13:00Z">
        <w:r w:rsidR="005C4BA5">
          <w:t xml:space="preserve"> </w:t>
        </w:r>
      </w:ins>
    </w:p>
    <w:p w14:paraId="60DF4C41" w14:textId="2D808EB6" w:rsidR="0021111F" w:rsidRPr="007055D9" w:rsidDel="005C4BA5" w:rsidRDefault="00486C72" w:rsidP="00F270BE">
      <w:pPr>
        <w:jc w:val="both"/>
        <w:rPr>
          <w:del w:id="67" w:author="nick" w:date="2019-12-20T13:14:00Z"/>
        </w:rPr>
      </w:pPr>
      <w:del w:id="68"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9" w:author="nick" w:date="2019-12-20T13:18:00Z"/>
        </w:rPr>
      </w:pPr>
      <w:bookmarkStart w:id="70"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1" w:author="nick" w:date="2019-12-20T14:47:00Z">
        <w:r w:rsidR="006D5F67">
          <w:t>s</w:t>
        </w:r>
      </w:ins>
      <w:proofErr w:type="spellEnd"/>
      <w:r w:rsidR="0013211F" w:rsidRPr="007055D9">
        <w:t xml:space="preserve"> </w:t>
      </w:r>
      <w:del w:id="72" w:author="nick" w:date="2019-12-20T14:47:00Z">
        <w:r w:rsidR="0013211F" w:rsidRPr="007055D9" w:rsidDel="006D5F67">
          <w:delText xml:space="preserve">1 </w:delText>
        </w:r>
      </w:del>
      <w:r w:rsidR="0013211F" w:rsidRPr="007055D9">
        <w:t xml:space="preserve">at </w:t>
      </w:r>
      <w:del w:id="73" w:author="nick" w:date="2019-12-20T14:47:00Z">
        <w:r w:rsidR="0013211F" w:rsidRPr="007055D9" w:rsidDel="006D5F67">
          <w:delText xml:space="preserve">the </w:delText>
        </w:r>
      </w:del>
      <w:proofErr w:type="spellStart"/>
      <w:r w:rsidR="0013211F" w:rsidRPr="007055D9">
        <w:t>position</w:t>
      </w:r>
      <w:ins w:id="74" w:author="nick" w:date="2019-12-20T14:47:00Z">
        <w:r w:rsidR="006D5F67">
          <w:t>s</w:t>
        </w:r>
      </w:ins>
      <w:proofErr w:type="spellEnd"/>
      <w:r w:rsidR="0013211F" w:rsidRPr="007055D9">
        <w:t xml:space="preserve"> x</w:t>
      </w:r>
      <w:ins w:id="75" w:author="nick" w:date="2019-12-20T14:47:00Z">
        <w:r w:rsidR="006D5F67">
          <w:rPr>
            <w:vertAlign w:val="subscript"/>
          </w:rPr>
          <w:t>i</w:t>
        </w:r>
      </w:ins>
      <w:del w:id="76" w:author="nick" w:date="2019-12-20T14:47:00Z">
        <w:r w:rsidR="0013211F" w:rsidRPr="005C4BA5" w:rsidDel="006D5F67">
          <w:rPr>
            <w:vertAlign w:val="subscript"/>
          </w:rPr>
          <w:delText>1</w:delText>
        </w:r>
      </w:del>
      <w:ins w:id="77" w:author="nick" w:date="2019-12-20T13:18:00Z">
        <w:r w:rsidR="005C4BA5">
          <w:t xml:space="preserve">, </w:t>
        </w:r>
      </w:ins>
      <w:del w:id="78"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9"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70"/>
    </w:p>
    <w:p w14:paraId="6DF49ABD" w14:textId="35EFC732" w:rsidR="0013211F" w:rsidRPr="007055D9" w:rsidDel="005C4BA5" w:rsidRDefault="0013211F" w:rsidP="005D241A">
      <w:pPr>
        <w:numPr>
          <w:ilvl w:val="0"/>
          <w:numId w:val="6"/>
        </w:numPr>
        <w:rPr>
          <w:del w:id="80" w:author="nick" w:date="2019-12-20T13:19:00Z"/>
        </w:rPr>
      </w:pPr>
      <w:del w:id="81"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2"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3" w:name="_Ref334010986"/>
      <w:bookmarkStart w:id="84" w:name="_Toc3557082"/>
      <w:bookmarkStart w:id="85"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4"/>
      <w:bookmarkEnd w:id="85"/>
    </w:p>
    <w:p w14:paraId="64D5A27D" w14:textId="77777777" w:rsidR="0017309C" w:rsidRPr="007055D9" w:rsidRDefault="0017309C" w:rsidP="0021111F"/>
    <w:p w14:paraId="72C773E4" w14:textId="00321FF0" w:rsidR="000277BB" w:rsidRPr="007055D9" w:rsidRDefault="00070206" w:rsidP="00F270BE">
      <w:pPr>
        <w:jc w:val="both"/>
      </w:pPr>
      <w:del w:id="86"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7"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359628" r:id="rId38"/>
        </w:object>
      </w:r>
    </w:p>
    <w:p w14:paraId="35DD0AD4" w14:textId="728E2B2B" w:rsidR="00066BB2" w:rsidRPr="007055D9" w:rsidRDefault="007250B7" w:rsidP="0050415A">
      <w:pPr>
        <w:pStyle w:val="Beschriftung"/>
      </w:pPr>
      <w:bookmarkStart w:id="88" w:name="_Toc3557083"/>
      <w:bookmarkStart w:id="89"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8"/>
      <w:bookmarkEnd w:id="8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90" w:name="_Toc338938876"/>
      <w:bookmarkStart w:id="91" w:name="_Toc338939056"/>
      <w:bookmarkStart w:id="92" w:name="_Toc3556929"/>
      <w:bookmarkStart w:id="93" w:name="_Toc34650170"/>
      <w:bookmarkStart w:id="94" w:name="_Toc288196436"/>
      <w:bookmarkStart w:id="95"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90"/>
      <w:bookmarkEnd w:id="91"/>
      <w:r w:rsidR="004E47A8" w:rsidRPr="007055D9">
        <w:t>Processes</w:t>
      </w:r>
      <w:bookmarkEnd w:id="92"/>
      <w:bookmarkEnd w:id="93"/>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6" w:name="_Ref333842518"/>
      <w:bookmarkStart w:id="97" w:name="_Ref333842510"/>
      <w:bookmarkStart w:id="98" w:name="_Toc3557084"/>
      <w:bookmarkStart w:id="99"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6"/>
      <w:r w:rsidRPr="007055D9">
        <w:t>: The</w:t>
      </w:r>
      <w:r w:rsidR="000033ED" w:rsidRPr="007055D9">
        <w:t xml:space="preserve"> </w:t>
      </w:r>
      <w:r w:rsidR="008C1F93" w:rsidRPr="007055D9">
        <w:t xml:space="preserve">Development </w:t>
      </w:r>
      <w:bookmarkEnd w:id="97"/>
      <w:r w:rsidR="008C1F93" w:rsidRPr="007055D9">
        <w:t>Process</w:t>
      </w:r>
      <w:bookmarkEnd w:id="98"/>
      <w:bookmarkEnd w:id="9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101" w:name="_Ref334482085"/>
      <w:bookmarkStart w:id="102" w:name="_Ref334482078"/>
      <w:bookmarkStart w:id="103" w:name="_Toc3557085"/>
      <w:bookmarkStart w:id="104"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100"/>
      <w:bookmarkEnd w:id="10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2"/>
      <w:r w:rsidR="005E0B44" w:rsidRPr="007055D9">
        <w:t>Process</w:t>
      </w:r>
      <w:bookmarkEnd w:id="103"/>
      <w:bookmarkEnd w:id="104"/>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5" w:name="_Toc3556930"/>
      <w:bookmarkStart w:id="106" w:name="_Toc34650171"/>
      <w:r w:rsidRPr="007055D9">
        <w:lastRenderedPageBreak/>
        <w:t>Keywords</w:t>
      </w:r>
      <w:r w:rsidR="00B61149" w:rsidRPr="007055D9">
        <w:t xml:space="preserve"> </w:t>
      </w:r>
      <w:r w:rsidR="004F2D36" w:rsidRPr="007055D9">
        <w:t>of XML specification</w:t>
      </w:r>
      <w:bookmarkEnd w:id="105"/>
      <w:bookmarkEnd w:id="106"/>
    </w:p>
    <w:p w14:paraId="433568B7" w14:textId="5A6121CA" w:rsidR="003B4F3B" w:rsidRPr="007055D9" w:rsidRDefault="00FF55A5" w:rsidP="00860E71">
      <w:pPr>
        <w:pStyle w:val="berschrift2"/>
      </w:pPr>
      <w:bookmarkStart w:id="107" w:name="_Toc34650172"/>
      <w:r w:rsidRPr="007055D9">
        <w:t>Keywords</w:t>
      </w:r>
      <w:bookmarkEnd w:id="10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8" w:name="_Ref371679978"/>
      <w:bookmarkStart w:id="109" w:name="_Ref371939247"/>
      <w:bookmarkStart w:id="110" w:name="_Toc3556933"/>
      <w:bookmarkStart w:id="111" w:name="_Toc34650173"/>
      <w:bookmarkStart w:id="112" w:name="_Toc288196441"/>
      <w:bookmarkStart w:id="113" w:name="_Toc288200739"/>
      <w:bookmarkEnd w:id="94"/>
      <w:bookmarkEnd w:id="95"/>
      <w:r w:rsidRPr="007055D9">
        <w:lastRenderedPageBreak/>
        <w:t>Parts</w:t>
      </w:r>
      <w:r w:rsidR="00522BFE" w:rsidRPr="007055D9">
        <w:t>, Properties</w:t>
      </w:r>
      <w:r w:rsidRPr="007055D9">
        <w:t xml:space="preserve"> and </w:t>
      </w:r>
      <w:r w:rsidR="00CA1B81" w:rsidRPr="007055D9">
        <w:t>A</w:t>
      </w:r>
      <w:r w:rsidRPr="007055D9">
        <w:t>ssemblies</w:t>
      </w:r>
      <w:bookmarkEnd w:id="108"/>
      <w:bookmarkEnd w:id="109"/>
      <w:bookmarkEnd w:id="110"/>
      <w:bookmarkEnd w:id="11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4" w:name="_Toc3556934"/>
      <w:bookmarkStart w:id="115" w:name="_Toc34650174"/>
      <w:r w:rsidRPr="007055D9">
        <w:t>Parts</w:t>
      </w:r>
      <w:bookmarkEnd w:id="114"/>
      <w:bookmarkEnd w:id="11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6" w:name="_Toc3556935"/>
      <w:bookmarkStart w:id="117" w:name="_Toc34650175"/>
      <w:r w:rsidRPr="007055D9">
        <w:t>Part Labels</w:t>
      </w:r>
      <w:bookmarkEnd w:id="116"/>
      <w:bookmarkEnd w:id="11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8" w:name="_Toc3556936"/>
      <w:bookmarkStart w:id="119" w:name="_Toc34650176"/>
      <w:r w:rsidRPr="007055D9">
        <w:t>Properties</w:t>
      </w:r>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650177"/>
      <w:bookmarkEnd w:id="120"/>
      <w:bookmarkEnd w:id="121"/>
      <w:bookmarkEnd w:id="122"/>
      <w:bookmarkEnd w:id="123"/>
      <w:r w:rsidRPr="007055D9">
        <w:t>Assemblies</w:t>
      </w:r>
      <w:bookmarkEnd w:id="124"/>
      <w:bookmarkEnd w:id="12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6" w:name="_Toc3557086"/>
      <w:bookmarkStart w:id="127"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6"/>
      <w:bookmarkEnd w:id="12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8" w:name="_Toc3556938"/>
      <w:bookmarkStart w:id="129" w:name="_Toc34650178"/>
      <w:r w:rsidRPr="007055D9">
        <w:lastRenderedPageBreak/>
        <w:t>File Structure of χMCF</w:t>
      </w:r>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650179"/>
      <w:bookmarkEnd w:id="130"/>
      <w:bookmarkEnd w:id="131"/>
      <w:bookmarkEnd w:id="132"/>
      <w:bookmarkEnd w:id="133"/>
      <w:bookmarkEnd w:id="134"/>
      <w:r w:rsidRPr="007055D9">
        <w:t>Elements containing g</w:t>
      </w:r>
      <w:r w:rsidR="00A341E9" w:rsidRPr="007055D9">
        <w:t>eneral information</w:t>
      </w:r>
      <w:bookmarkEnd w:id="135"/>
      <w:bookmarkEnd w:id="136"/>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7" w:name="_Toc3566409"/>
      <w:bookmarkStart w:id="138"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650180"/>
      <w:r w:rsidRPr="007055D9">
        <w:t>Date</w:t>
      </w:r>
      <w:bookmarkEnd w:id="139"/>
      <w:bookmarkEnd w:id="140"/>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1" w:name="_Toc3556941"/>
      <w:bookmarkStart w:id="142" w:name="_Toc34650181"/>
      <w:r w:rsidRPr="007055D9">
        <w:t>Version</w:t>
      </w:r>
      <w:bookmarkEnd w:id="141"/>
      <w:bookmarkEnd w:id="14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3" w:name="_Toc3556942"/>
      <w:bookmarkStart w:id="144" w:name="_Toc34650182"/>
      <w:r w:rsidRPr="007055D9">
        <w:t>Unit System</w:t>
      </w:r>
      <w:bookmarkEnd w:id="143"/>
      <w:bookmarkEnd w:id="14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5" w:name="_Toc3566410"/>
      <w:bookmarkStart w:id="146"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5"/>
      <w:bookmarkEnd w:id="14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7" w:name="_Toc339013871"/>
      <w:bookmarkStart w:id="148" w:name="_Toc3556943"/>
      <w:bookmarkStart w:id="149"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7"/>
      <w:bookmarkEnd w:id="148"/>
      <w:bookmarkEnd w:id="14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50" w:name="_Toc413359565"/>
      <w:bookmarkStart w:id="151" w:name="_Ref414560122"/>
      <w:bookmarkStart w:id="152" w:name="_Ref414563183"/>
      <w:bookmarkStart w:id="153" w:name="_Ref414571476"/>
      <w:bookmarkStart w:id="154" w:name="_Ref428530906"/>
      <w:bookmarkStart w:id="155" w:name="_Ref429050591"/>
      <w:bookmarkStart w:id="156" w:name="_Ref429053268"/>
      <w:bookmarkStart w:id="157" w:name="_Toc3556944"/>
      <w:bookmarkStart w:id="158" w:name="_Toc34650184"/>
      <w:r w:rsidRPr="007055D9">
        <w:t xml:space="preserve">User Specific Data </w:t>
      </w:r>
      <w:r w:rsidRPr="00E70284">
        <w:rPr>
          <w:rFonts w:ascii="Courier New" w:hAnsi="Courier New" w:cs="Courier New"/>
          <w:b w:val="0"/>
          <w:sz w:val="26"/>
          <w:szCs w:val="28"/>
          <w:lang w:eastAsia="de-DE"/>
        </w:rPr>
        <w:t>&lt;appdata&gt;</w:t>
      </w:r>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9" w:name="_Toc3566411"/>
      <w:bookmarkStart w:id="160"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1" w:name="_Finite_Element_Specific"/>
      <w:bookmarkStart w:id="162" w:name="_Ref414560131"/>
      <w:bookmarkStart w:id="163" w:name="_Toc3556945"/>
      <w:bookmarkStart w:id="164" w:name="_Toc34650185"/>
      <w:bookmarkEnd w:id="161"/>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2"/>
      <w:bookmarkEnd w:id="163"/>
      <w:bookmarkEnd w:id="16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5"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6" w:name="_Toc3566412"/>
      <w:bookmarkStart w:id="167"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6"/>
      <w:bookmarkEnd w:id="167"/>
    </w:p>
    <w:p w14:paraId="7CFA5C39" w14:textId="5B7768AF" w:rsidR="00525E47" w:rsidRPr="00FE07F4" w:rsidRDefault="00525E47" w:rsidP="00525E47">
      <w:pPr>
        <w:jc w:val="both"/>
        <w:rPr>
          <w:lang w:val="en-GB"/>
        </w:rPr>
      </w:pPr>
      <w:commentRangeStart w:id="168"/>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8"/>
      <w:r w:rsidR="0035369C">
        <w:rPr>
          <w:rStyle w:val="Kommentarzeichen"/>
          <w:lang w:eastAsia="x-none"/>
        </w:rPr>
        <w:commentReference w:id="168"/>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9" w:name="_Toc3566413"/>
      <w:bookmarkStart w:id="170"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9"/>
      <w:bookmarkEnd w:id="170"/>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1" w:name="_Toc373504790"/>
      <w:bookmarkStart w:id="172" w:name="_Toc373505008"/>
      <w:bookmarkStart w:id="173" w:name="_Toc339013872"/>
      <w:bookmarkStart w:id="174" w:name="_Ref414560151"/>
      <w:bookmarkStart w:id="175" w:name="_Toc3556946"/>
      <w:bookmarkStart w:id="176" w:name="_Toc34650186"/>
      <w:bookmarkEnd w:id="171"/>
      <w:bookmarkEnd w:id="172"/>
      <w:r w:rsidRPr="007055D9">
        <w:lastRenderedPageBreak/>
        <w:t>Connection Data</w:t>
      </w:r>
      <w:bookmarkEnd w:id="17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4"/>
      <w:bookmarkEnd w:id="175"/>
      <w:bookmarkEnd w:id="176"/>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7" w:name="_Toc3566416"/>
      <w:bookmarkStart w:id="178"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9" w:name="_Toc3566417"/>
      <w:bookmarkStart w:id="180"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9"/>
      <w:bookmarkEnd w:id="180"/>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1" w:author="nick" w:date="2019-12-19T22:12:00Z"/>
          <w:szCs w:val="22"/>
          <w:lang w:eastAsia="x-none"/>
        </w:rPr>
      </w:pPr>
      <w:commentRangeStart w:id="182"/>
      <w:commentRangeStart w:id="183"/>
      <w:del w:id="184"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2"/>
        <w:r w:rsidR="00992773" w:rsidDel="00DE6745">
          <w:rPr>
            <w:rStyle w:val="Kommentarzeichen"/>
            <w:lang w:eastAsia="x-none"/>
          </w:rPr>
          <w:commentReference w:id="182"/>
        </w:r>
        <w:commentRangeEnd w:id="183"/>
        <w:r w:rsidR="00AB6094" w:rsidDel="00DE6745">
          <w:rPr>
            <w:rStyle w:val="Kommentarzeichen"/>
            <w:lang w:eastAsia="x-none"/>
          </w:rPr>
          <w:commentReference w:id="183"/>
        </w:r>
      </w:del>
    </w:p>
    <w:p w14:paraId="23F9F311" w14:textId="111B59F4" w:rsidR="00BD4394" w:rsidRPr="00BD4394" w:rsidRDefault="00AB6094" w:rsidP="00BD4394">
      <w:pPr>
        <w:pStyle w:val="Listenabsatz"/>
        <w:numPr>
          <w:ilvl w:val="0"/>
          <w:numId w:val="17"/>
        </w:numPr>
        <w:ind w:left="709" w:hanging="349"/>
        <w:jc w:val="both"/>
        <w:rPr>
          <w:ins w:id="185" w:author="Dr. Carsten Franke" w:date="2020-03-09T11:14:00Z"/>
          <w:lang w:val="en-US"/>
        </w:rPr>
      </w:pPr>
      <w:ins w:id="186"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87"/>
      <w:proofErr w:type="spellEnd"/>
      <w:ins w:id="188" w:author="nick" w:date="2020-03-09T19:03:00Z">
        <w:r w:rsidR="00BD4394">
          <w:rPr>
            <w:rStyle w:val="Funotenzeichen"/>
            <w:rFonts w:cs="Arial"/>
          </w:rPr>
          <w:footnoteReference w:id="10"/>
        </w:r>
      </w:ins>
      <w:commentRangeEnd w:id="187"/>
      <w:ins w:id="217" w:author="nick" w:date="2020-03-09T19:19:00Z">
        <w:r w:rsidR="00DE6745">
          <w:rPr>
            <w:rStyle w:val="Kommentarzeichen"/>
            <w:rFonts w:eastAsia="Times New Roman"/>
            <w:lang w:val="en-US" w:eastAsia="x-none"/>
          </w:rPr>
          <w:commentReference w:id="187"/>
        </w:r>
      </w:ins>
      <w:ins w:id="218" w:author="Dr. Carsten Franke" w:date="2020-03-09T11:14:00Z">
        <w:r>
          <w:rPr>
            <w:rFonts w:cs="Arial"/>
          </w:rPr>
          <w:t xml:space="preserve">. </w:t>
        </w:r>
        <w:proofErr w:type="spellStart"/>
        <w:r>
          <w:rPr>
            <w:rFonts w:cs="Arial"/>
          </w:rPr>
          <w:t>However</w:t>
        </w:r>
        <w:proofErr w:type="spellEnd"/>
        <w:r>
          <w:rPr>
            <w:rFonts w:cs="Arial"/>
          </w:rPr>
          <w:t xml:space="preserve">, if </w:t>
        </w:r>
      </w:ins>
      <w:ins w:id="219" w:author="Dr. Carsten Franke" w:date="2020-03-09T11:15:00Z">
        <w:r w:rsidRPr="00504BAD">
          <w:rPr>
            <w:rFonts w:ascii="Courier New" w:hAnsi="Courier New" w:cs="Courier New"/>
            <w:b/>
            <w:i/>
            <w:sz w:val="18"/>
            <w:szCs w:val="18"/>
          </w:rPr>
          <w:t>&lt;connected_to&gt;</w:t>
        </w:r>
      </w:ins>
      <w:ins w:id="220" w:author="Dr. Carsten Franke" w:date="2020-03-09T11:14:00Z">
        <w:r>
          <w:rPr>
            <w:rFonts w:cs="Arial"/>
          </w:rPr>
          <w:t xml:space="preserve"> is </w:t>
        </w:r>
        <w:proofErr w:type="spellStart"/>
        <w:r>
          <w:rPr>
            <w:rFonts w:cs="Arial"/>
          </w:rPr>
          <w:t>present</w:t>
        </w:r>
        <w:proofErr w:type="spellEnd"/>
        <w:r>
          <w:rPr>
            <w:rFonts w:cs="Arial"/>
          </w:rPr>
          <w:t xml:space="preserve">, </w:t>
        </w:r>
      </w:ins>
      <w:ins w:id="221"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22" w:name="_Ref432343981"/>
      <w:bookmarkStart w:id="223" w:name="_Toc3556947"/>
      <w:bookmarkStart w:id="224" w:name="_Toc34650187"/>
      <w:r w:rsidRPr="007055D9">
        <w:t xml:space="preserve">Connected </w:t>
      </w:r>
      <w:r w:rsidR="00A101BB" w:rsidRPr="007055D9">
        <w:t>Objects</w:t>
      </w:r>
      <w:bookmarkEnd w:id="222"/>
      <w:bookmarkEnd w:id="223"/>
      <w:bookmarkEnd w:id="224"/>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225" w:name="_Toc3566418"/>
      <w:bookmarkStart w:id="226" w:name="_Toc34650409"/>
      <w:bookmarkStart w:id="227" w:name="_Ref371942385"/>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225"/>
      <w:bookmarkEnd w:id="226"/>
    </w:p>
    <w:p w14:paraId="6E0C7858" w14:textId="77777777" w:rsidR="00A33BC7" w:rsidRPr="007055D9" w:rsidRDefault="00543B6B" w:rsidP="00860E71">
      <w:pPr>
        <w:pStyle w:val="berschrift4"/>
      </w:pPr>
      <w:bookmarkStart w:id="228" w:name="_Ref428791371"/>
      <w:bookmarkStart w:id="229" w:name="_Ref428891357"/>
      <w:bookmarkStart w:id="230" w:name="_Ref428892751"/>
      <w:bookmarkStart w:id="231" w:name="_Toc3556948"/>
      <w:bookmarkStart w:id="232" w:name="_Toc3465018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7"/>
      <w:bookmarkEnd w:id="228"/>
      <w:bookmarkEnd w:id="229"/>
      <w:bookmarkEnd w:id="230"/>
      <w:bookmarkEnd w:id="231"/>
      <w:bookmarkEnd w:id="232"/>
    </w:p>
    <w:p w14:paraId="6F71B85C" w14:textId="40AAA93E" w:rsidR="00FA12FD" w:rsidRPr="007055D9" w:rsidRDefault="00FA12FD" w:rsidP="003103A4">
      <w:pPr>
        <w:jc w:val="both"/>
      </w:pPr>
      <w:r w:rsidRPr="007055D9">
        <w:t xml:space="preserve">In χMCF, a part may refer to one CAx part or one CAE property, as well. </w:t>
      </w:r>
      <w:del w:id="233"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4"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35"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36"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1"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2" w:author="nick" w:date="2020-02-08T21:05:00Z"/>
                <w:sz w:val="20"/>
                <w:szCs w:val="20"/>
              </w:rPr>
            </w:pPr>
            <w:del w:id="253"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54" w:author="nick" w:date="2020-02-08T21:05:00Z"/>
                <w:sz w:val="20"/>
                <w:szCs w:val="20"/>
              </w:rPr>
            </w:pPr>
            <w:del w:id="255"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56" w:author="nick" w:date="2020-02-08T21:05:00Z"/>
                <w:sz w:val="20"/>
                <w:szCs w:val="20"/>
              </w:rPr>
            </w:pPr>
            <w:ins w:id="257"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58" w:author="Dr. Carsten Franke" w:date="2020-03-10T15:19:00Z">
              <w:r w:rsidR="004D6FA4">
                <w:rPr>
                  <w:sz w:val="20"/>
                  <w:szCs w:val="20"/>
                </w:rPr>
                <w:t xml:space="preserve"> </w:t>
              </w:r>
            </w:ins>
          </w:p>
          <w:p w14:paraId="4AD03F5C" w14:textId="1812A21D" w:rsidR="001D50FC" w:rsidRPr="0083443C" w:rsidRDefault="0068716D" w:rsidP="004C7100">
            <w:pPr>
              <w:keepNext/>
              <w:rPr>
                <w:ins w:id="259" w:author="nick" w:date="2020-03-09T19:32:00Z"/>
                <w:strike/>
                <w:sz w:val="20"/>
                <w:szCs w:val="20"/>
              </w:rPr>
            </w:pPr>
            <w:commentRangeStart w:id="260"/>
            <w:commentRangeStart w:id="261"/>
            <w:commentRangeStart w:id="262"/>
            <w:commentRangeStart w:id="263"/>
            <w:proofErr w:type="spellStart"/>
            <w:ins w:id="264"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60"/>
            <w:ins w:id="265" w:author="nick" w:date="2020-02-08T21:07:00Z">
              <w:r w:rsidRPr="0083443C">
                <w:rPr>
                  <w:rStyle w:val="Kommentarzeichen"/>
                  <w:strike/>
                  <w:lang w:eastAsia="x-none"/>
                </w:rPr>
                <w:commentReference w:id="260"/>
              </w:r>
            </w:ins>
            <w:commentRangeEnd w:id="262"/>
            <w:commentRangeEnd w:id="263"/>
            <w:ins w:id="266"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67"/>
            <w:ins w:id="268" w:author="nick" w:date="2020-03-09T19:32:00Z">
              <w:del w:id="269" w:author="Dr. Carsten Franke" w:date="2020-03-10T15:20:00Z">
                <w:r w:rsidDel="004D6FA4">
                  <w:rPr>
                    <w:sz w:val="20"/>
                    <w:szCs w:val="20"/>
                  </w:rPr>
                  <w:delText>I</w:delText>
                </w:r>
              </w:del>
            </w:ins>
            <w:commentRangeEnd w:id="261"/>
            <w:ins w:id="270" w:author="nick" w:date="2020-03-09T19:37:00Z">
              <w:del w:id="271" w:author="Dr. Carsten Franke" w:date="2020-03-10T15:20:00Z">
                <w:r w:rsidR="004443FD" w:rsidDel="004D6FA4">
                  <w:rPr>
                    <w:rStyle w:val="Kommentarzeichen"/>
                    <w:lang w:eastAsia="x-none"/>
                  </w:rPr>
                  <w:commentReference w:id="261"/>
                </w:r>
              </w:del>
            </w:ins>
            <w:ins w:id="272" w:author="nick" w:date="2020-03-09T19:32:00Z">
              <w:del w:id="273"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74" w:author="Dr. Carsten Franke" w:date="2020-03-10T15:20:00Z">
              <w:r w:rsidR="00F43342" w:rsidDel="004D6FA4">
                <w:rPr>
                  <w:rStyle w:val="Kommentarzeichen"/>
                  <w:lang w:eastAsia="x-none"/>
                </w:rPr>
                <w:commentReference w:id="262"/>
              </w:r>
              <w:r w:rsidR="004D6FA4" w:rsidDel="004D6FA4">
                <w:rPr>
                  <w:rStyle w:val="Kommentarzeichen"/>
                  <w:lang w:eastAsia="x-none"/>
                </w:rPr>
                <w:commentReference w:id="263"/>
              </w:r>
            </w:del>
            <w:commentRangeEnd w:id="267"/>
            <w:r w:rsidR="004D6FA4">
              <w:rPr>
                <w:rStyle w:val="Kommentarzeichen"/>
                <w:lang w:eastAsia="x-none"/>
              </w:rPr>
              <w:commentReference w:id="267"/>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75" w:author="nick" w:date="2020-02-08T20:34:00Z"/>
        </w:trPr>
        <w:tc>
          <w:tcPr>
            <w:tcW w:w="1258" w:type="dxa"/>
            <w:shd w:val="clear" w:color="auto" w:fill="auto"/>
          </w:tcPr>
          <w:p w14:paraId="53B6A319" w14:textId="69BDF323" w:rsidR="0015641A" w:rsidRPr="003103A4" w:rsidRDefault="0015641A" w:rsidP="00C77DBD">
            <w:pPr>
              <w:keepNext/>
              <w:rPr>
                <w:ins w:id="276" w:author="nick" w:date="2020-02-08T20:34:00Z"/>
                <w:sz w:val="20"/>
                <w:szCs w:val="20"/>
              </w:rPr>
            </w:pPr>
            <w:proofErr w:type="spellStart"/>
            <w:ins w:id="277"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78" w:author="nick" w:date="2020-02-08T20:34:00Z"/>
              </w:rPr>
            </w:pPr>
            <w:ins w:id="279" w:author="nick" w:date="2020-02-08T20:34:00Z">
              <w:r>
                <w:rPr>
                  <w:sz w:val="20"/>
                  <w:szCs w:val="20"/>
                </w:rPr>
                <w:t>Alpha</w:t>
              </w:r>
            </w:ins>
            <w:ins w:id="280" w:author="nick" w:date="2020-02-08T20:35:00Z">
              <w:r>
                <w:t>numeric</w:t>
              </w:r>
            </w:ins>
          </w:p>
        </w:tc>
        <w:tc>
          <w:tcPr>
            <w:tcW w:w="1560" w:type="dxa"/>
            <w:shd w:val="clear" w:color="auto" w:fill="auto"/>
          </w:tcPr>
          <w:p w14:paraId="17EB5B39" w14:textId="1A77A497" w:rsidR="0015641A" w:rsidRPr="003103A4" w:rsidRDefault="0015641A" w:rsidP="00C77DBD">
            <w:pPr>
              <w:keepNext/>
              <w:rPr>
                <w:ins w:id="281" w:author="nick" w:date="2020-02-08T20:34:00Z"/>
                <w:sz w:val="20"/>
                <w:szCs w:val="20"/>
              </w:rPr>
            </w:pPr>
            <w:ins w:id="282"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83" w:author="nick" w:date="2020-02-08T20:34:00Z"/>
                <w:sz w:val="20"/>
                <w:szCs w:val="20"/>
              </w:rPr>
            </w:pPr>
            <w:ins w:id="284"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85" w:author="nick" w:date="2020-02-08T20:34:00Z"/>
                <w:sz w:val="20"/>
                <w:szCs w:val="20"/>
              </w:rPr>
            </w:pPr>
          </w:p>
        </w:tc>
      </w:tr>
    </w:tbl>
    <w:p w14:paraId="44FFD962" w14:textId="113CA2F3" w:rsidR="004C7100" w:rsidRDefault="004C7100" w:rsidP="004C7100">
      <w:pPr>
        <w:pStyle w:val="Beschriftung"/>
        <w:spacing w:before="120"/>
      </w:pPr>
      <w:bookmarkStart w:id="286" w:name="_Toc3566419"/>
      <w:bookmarkStart w:id="287"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86"/>
      <w:bookmarkEnd w:id="28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88"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89" w:author="nick" w:date="2020-02-08T20:59:00Z"/>
          <w:b/>
          <w:sz w:val="24"/>
        </w:rPr>
      </w:pPr>
      <w:ins w:id="290" w:author="nick" w:date="2020-02-08T20:59:00Z">
        <w:r w:rsidRPr="007055D9">
          <w:rPr>
            <w:b/>
            <w:sz w:val="24"/>
          </w:rPr>
          <w:lastRenderedPageBreak/>
          <w:t>Example</w:t>
        </w:r>
        <w:r>
          <w:rPr>
            <w:b/>
            <w:sz w:val="24"/>
          </w:rPr>
          <w:t xml:space="preserve"> C </w:t>
        </w:r>
        <w:r w:rsidRPr="00497FD8">
          <w:rPr>
            <w:b/>
          </w:rPr>
          <w:t>(</w:t>
        </w:r>
      </w:ins>
      <w:ins w:id="291"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2" w:author="nick" w:date="2020-02-08T21:02:00Z">
        <w:r w:rsidR="008163BD">
          <w:t>identify a property</w:t>
        </w:r>
      </w:ins>
      <w:ins w:id="293" w:author="nick" w:date="2020-02-08T20:59:00Z">
        <w:r w:rsidRPr="00497FD8">
          <w:rPr>
            <w:b/>
          </w:rPr>
          <w:t>)</w:t>
        </w:r>
        <w:r w:rsidRPr="007055D9">
          <w:rPr>
            <w:b/>
            <w:sz w:val="24"/>
          </w:rPr>
          <w:t>:</w:t>
        </w:r>
      </w:ins>
    </w:p>
    <w:p w14:paraId="55C4A684" w14:textId="77777777" w:rsidR="009B7019" w:rsidRDefault="009B7019" w:rsidP="009B7019">
      <w:pPr>
        <w:pStyle w:val="XMLCode"/>
        <w:keepNext/>
        <w:rPr>
          <w:ins w:id="294" w:author="nick" w:date="2020-02-08T20:59:00Z"/>
        </w:rPr>
      </w:pPr>
    </w:p>
    <w:p w14:paraId="743509DD" w14:textId="77777777" w:rsidR="009B7019" w:rsidRDefault="009B7019" w:rsidP="009B7019">
      <w:pPr>
        <w:pStyle w:val="XMLCode"/>
        <w:keepNext/>
        <w:rPr>
          <w:ins w:id="295" w:author="nick" w:date="2020-02-08T20:59:00Z"/>
        </w:rPr>
      </w:pPr>
      <w:ins w:id="296" w:author="nick" w:date="2020-02-08T20:59:00Z">
        <w:r>
          <w:t>&lt;connected_to&gt;</w:t>
        </w:r>
      </w:ins>
    </w:p>
    <w:p w14:paraId="31C8636A" w14:textId="149A6BE6" w:rsidR="009B7019" w:rsidRPr="006B3C5E" w:rsidRDefault="009B7019" w:rsidP="009B7019">
      <w:pPr>
        <w:pStyle w:val="XMLCode"/>
        <w:keepNext/>
        <w:rPr>
          <w:ins w:id="297" w:author="nick" w:date="2020-02-08T20:59:00Z"/>
          <w:b/>
          <w:color w:val="0070C0"/>
        </w:rPr>
      </w:pPr>
      <w:ins w:id="298"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99" w:author="nick" w:date="2020-02-08T21:01:00Z">
        <w:r>
          <w:rPr>
            <w:b/>
            <w:color w:val="0070C0"/>
          </w:rPr>
          <w:t>P</w:t>
        </w:r>
      </w:ins>
      <w:ins w:id="300" w:author="nick" w:date="2020-03-09T19:40:00Z">
        <w:r w:rsidR="00DC6506" w:rsidRPr="006B3C5E">
          <w:rPr>
            <w:b/>
            <w:color w:val="0070C0"/>
          </w:rPr>
          <w:t>3202132</w:t>
        </w:r>
      </w:ins>
      <w:ins w:id="301" w:author="nick" w:date="2020-02-08T21:01:00Z">
        <w:r>
          <w:rPr>
            <w:b/>
            <w:color w:val="0070C0"/>
          </w:rPr>
          <w:t xml:space="preserve"> Thin </w:t>
        </w:r>
      </w:ins>
      <w:ins w:id="302" w:author="nick" w:date="2020-02-08T21:00:00Z">
        <w:r>
          <w:rPr>
            <w:b/>
            <w:color w:val="0070C0"/>
          </w:rPr>
          <w:t>Shell Property</w:t>
        </w:r>
      </w:ins>
      <w:ins w:id="303"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04" w:author="nick" w:date="2020-02-08T21:09:00Z"/>
        </w:rPr>
      </w:pPr>
      <w:ins w:id="305"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6" w:name="_Toc3556949"/>
      <w:bookmarkStart w:id="307" w:name="_Toc34650189"/>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6"/>
      <w:bookmarkEnd w:id="30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308" w:name="_Toc3566420"/>
      <w:bookmarkStart w:id="309"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08"/>
      <w:bookmarkEnd w:id="30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0"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1"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2" w:name="_Toc21650806"/>
      <w:bookmarkStart w:id="313" w:name="_Ref21651717"/>
      <w:bookmarkStart w:id="314" w:name="_Toc34650190"/>
      <w:r>
        <w:t>Special Topological situations</w:t>
      </w:r>
      <w:bookmarkEnd w:id="312"/>
      <w:bookmarkEnd w:id="313"/>
      <w:bookmarkEnd w:id="31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15" w:name="_Ref21650472"/>
                            <w:bookmarkStart w:id="316" w:name="_Toc21650945"/>
                            <w:bookmarkStart w:id="317" w:name="_Toc34650328"/>
                            <w:r>
                              <w:t xml:space="preserve">Figure </w:t>
                            </w:r>
                            <w:r>
                              <w:fldChar w:fldCharType="begin"/>
                            </w:r>
                            <w:r>
                              <w:instrText xml:space="preserve"> SEQ Figure \* ARABIC </w:instrText>
                            </w:r>
                            <w:r>
                              <w:fldChar w:fldCharType="separate"/>
                            </w:r>
                            <w:r>
                              <w:rPr>
                                <w:noProof/>
                              </w:rPr>
                              <w:t>7</w:t>
                            </w:r>
                            <w:r>
                              <w:fldChar w:fldCharType="end"/>
                            </w:r>
                            <w:bookmarkEnd w:id="315"/>
                            <w:r>
                              <w:t>: special topologies</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18" w:name="_Ref21650472"/>
                      <w:bookmarkStart w:id="319" w:name="_Toc21650945"/>
                      <w:bookmarkStart w:id="320" w:name="_Toc34650328"/>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321" w:name="_Toc21651031"/>
      <w:bookmarkStart w:id="322"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1"/>
      <w:bookmarkEnd w:id="322"/>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323" w:name="_Toc21651032"/>
      <w:bookmarkStart w:id="324"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323"/>
      <w:bookmarkEnd w:id="32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325" w:name="_Toc21651033"/>
      <w:bookmarkStart w:id="326"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325"/>
      <w:bookmarkEnd w:id="326"/>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27" w:author="nick" w:date="2019-12-19T19:41:00Z">
        <w:r w:rsidDel="002A3F86">
          <w:rPr>
            <w:szCs w:val="22"/>
          </w:rPr>
          <w:delText>does not contain self-connection</w:delText>
        </w:r>
      </w:del>
      <w:commentRangeStart w:id="328"/>
      <w:ins w:id="329" w:author="nick" w:date="2019-12-19T19:41:00Z">
        <w:r w:rsidR="002A3F86">
          <w:rPr>
            <w:szCs w:val="22"/>
          </w:rPr>
          <w:t>is</w:t>
        </w:r>
      </w:ins>
      <w:ins w:id="330" w:author="nick" w:date="2019-12-19T19:42:00Z">
        <w:r w:rsidR="002A3F86">
          <w:rPr>
            <w:szCs w:val="22"/>
          </w:rPr>
          <w:t xml:space="preserve"> not self-connected</w:t>
        </w:r>
      </w:ins>
      <w:commentRangeEnd w:id="328"/>
      <w:r w:rsidR="006D1C95">
        <w:rPr>
          <w:rStyle w:val="Kommentarzeichen"/>
          <w:lang w:eastAsia="x-none"/>
        </w:rPr>
        <w:commentReference w:id="328"/>
      </w:r>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1" w:name="_Ref414608310"/>
      <w:bookmarkStart w:id="332" w:name="_Toc3556950"/>
      <w:bookmarkStart w:id="333" w:name="_Toc34650191"/>
      <w:r>
        <w:lastRenderedPageBreak/>
        <w:t xml:space="preserve">Contacts and </w:t>
      </w:r>
      <w:r w:rsidR="004B7C8B">
        <w:t>F</w:t>
      </w:r>
      <w:r w:rsidR="004B7C8B" w:rsidRPr="004B7C8B">
        <w:t>riction</w:t>
      </w:r>
      <w:bookmarkEnd w:id="331"/>
      <w:bookmarkEnd w:id="332"/>
      <w:bookmarkEnd w:id="33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4" w:name="_Ref414841585"/>
      <w:bookmarkStart w:id="335" w:name="_Toc3556951"/>
      <w:bookmarkStart w:id="336"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4"/>
      <w:bookmarkEnd w:id="335"/>
      <w:bookmarkEnd w:id="33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37"/>
            <w:commentRangeStart w:id="338"/>
            <w:del w:id="339"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37"/>
              <w:r w:rsidR="00A66FA9" w:rsidDel="00A66FA9">
                <w:rPr>
                  <w:rStyle w:val="Kommentarzeichen"/>
                  <w:lang w:eastAsia="x-none"/>
                </w:rPr>
                <w:commentReference w:id="337"/>
              </w:r>
            </w:del>
            <w:commentRangeEnd w:id="338"/>
            <w:r w:rsidR="00580C6F">
              <w:rPr>
                <w:rStyle w:val="Kommentarzeichen"/>
                <w:lang w:eastAsia="x-none"/>
              </w:rPr>
              <w:commentReference w:id="338"/>
            </w:r>
          </w:p>
        </w:tc>
      </w:tr>
    </w:tbl>
    <w:p w14:paraId="2E829EE4" w14:textId="4027CBFA" w:rsidR="001C74F6" w:rsidRDefault="001C74F6" w:rsidP="00543B6B">
      <w:pPr>
        <w:pStyle w:val="Beschriftung"/>
        <w:spacing w:before="120"/>
      </w:pPr>
      <w:bookmarkStart w:id="341" w:name="_Toc414573794"/>
      <w:bookmarkStart w:id="342" w:name="_Toc3566421"/>
      <w:bookmarkStart w:id="343"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1"/>
      <w:bookmarkEnd w:id="342"/>
      <w:bookmarkEnd w:id="34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4" w:name="_Toc3556952"/>
      <w:bookmarkStart w:id="345"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4"/>
      <w:bookmarkEnd w:id="34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46"/>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47"/>
            <w:r>
              <w:rPr>
                <w:sz w:val="20"/>
                <w:szCs w:val="20"/>
              </w:rPr>
              <w:t>2</w:t>
            </w:r>
            <w:commentRangeEnd w:id="346"/>
            <w:r w:rsidR="00373319">
              <w:rPr>
                <w:rStyle w:val="Kommentarzeichen"/>
                <w:lang w:eastAsia="x-none"/>
              </w:rPr>
              <w:commentReference w:id="346"/>
            </w:r>
            <w:commentRangeEnd w:id="347"/>
            <w:r w:rsidR="0083443C">
              <w:rPr>
                <w:rStyle w:val="Kommentarzeichen"/>
                <w:lang w:eastAsia="x-none"/>
              </w:rPr>
              <w:commentReference w:id="347"/>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348" w:name="_Toc3566422"/>
      <w:bookmarkStart w:id="349"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8"/>
      <w:bookmarkEnd w:id="34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0" w:name="_Toc3556953"/>
      <w:bookmarkStart w:id="351"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0"/>
      <w:bookmarkEnd w:id="351"/>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52"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53" w:author="nick" w:date="2019-12-19T20:17:00Z">
        <w:r w:rsidR="00BE444C">
          <w:rPr>
            <w:rFonts w:cs="Courier New"/>
            <w:szCs w:val="22"/>
          </w:rPr>
          <w:t>e first level parts</w:t>
        </w:r>
      </w:ins>
      <w:ins w:id="354" w:author="Dr. Carsten Franke" w:date="2020-03-09T11:31:00Z">
        <w:r w:rsidR="00BA1A5F">
          <w:rPr>
            <w:rFonts w:cs="Courier New"/>
            <w:szCs w:val="22"/>
          </w:rPr>
          <w:t>/assemblies</w:t>
        </w:r>
      </w:ins>
      <w:ins w:id="355" w:author="nick" w:date="2019-12-19T20:17:00Z">
        <w:r w:rsidR="00BE444C">
          <w:rPr>
            <w:rFonts w:cs="Courier New"/>
            <w:szCs w:val="22"/>
          </w:rPr>
          <w:t xml:space="preserve"> </w:t>
        </w:r>
      </w:ins>
      <w:del w:id="356"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57" w:author="Dr. Carsten Franke" w:date="2020-03-09T11:32:00Z">
        <w:r w:rsidR="00BA1A5F" w:rsidRPr="00BA1A5F">
          <w:rPr>
            <w:rFonts w:cs="Courier New"/>
            <w:szCs w:val="22"/>
          </w:rPr>
          <w:t>,</w:t>
        </w:r>
      </w:ins>
      <w:ins w:id="358"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59"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60" w:author="nick" w:date="2019-12-19T20:15:00Z"/>
                <w:rFonts w:cs="Calibri"/>
                <w:sz w:val="20"/>
                <w:szCs w:val="20"/>
                <w:lang w:eastAsia="zh-CN"/>
              </w:rPr>
            </w:pPr>
            <w:del w:id="361"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62" w:author="nick" w:date="2019-12-19T20:15:00Z"/>
                <w:sz w:val="20"/>
                <w:szCs w:val="20"/>
              </w:rPr>
            </w:pPr>
            <w:del w:id="363"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64" w:author="nick" w:date="2019-12-19T20:15:00Z"/>
                <w:sz w:val="20"/>
                <w:szCs w:val="20"/>
              </w:rPr>
            </w:pPr>
            <w:del w:id="365"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66" w:author="nick" w:date="2019-12-19T20:15:00Z"/>
                <w:sz w:val="20"/>
                <w:szCs w:val="20"/>
              </w:rPr>
            </w:pPr>
            <w:del w:id="367"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68" w:author="nick" w:date="2019-12-19T20:15:00Z"/>
                <w:sz w:val="20"/>
                <w:szCs w:val="20"/>
              </w:rPr>
            </w:pPr>
            <w:del w:id="369"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70"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71" w:author="nick" w:date="2019-12-19T20:15:00Z"/>
                <w:rFonts w:cs="Calibri"/>
                <w:sz w:val="20"/>
                <w:szCs w:val="20"/>
                <w:lang w:eastAsia="zh-CN"/>
              </w:rPr>
            </w:pPr>
            <w:del w:id="372"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73" w:author="nick" w:date="2019-12-19T20:15:00Z"/>
                <w:sz w:val="20"/>
                <w:szCs w:val="20"/>
              </w:rPr>
            </w:pPr>
            <w:del w:id="374"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75" w:author="nick" w:date="2019-12-19T20:15:00Z"/>
                <w:sz w:val="20"/>
                <w:szCs w:val="20"/>
              </w:rPr>
            </w:pPr>
            <w:del w:id="376"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77" w:author="nick" w:date="2019-12-19T20:15:00Z"/>
                <w:sz w:val="20"/>
                <w:szCs w:val="20"/>
              </w:rPr>
            </w:pPr>
            <w:del w:id="37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79" w:author="nick" w:date="2019-12-19T20:15:00Z"/>
                <w:sz w:val="20"/>
                <w:szCs w:val="20"/>
              </w:rPr>
            </w:pPr>
            <w:del w:id="380" w:author="nick" w:date="2019-12-19T20:15:00Z">
              <w:r w:rsidRPr="003103A4" w:rsidDel="00BE444C">
                <w:rPr>
                  <w:sz w:val="20"/>
                  <w:szCs w:val="20"/>
                </w:rPr>
                <w:delText>Optional, if label is present.</w:delText>
              </w:r>
            </w:del>
          </w:p>
        </w:tc>
      </w:tr>
      <w:tr w:rsidR="00BE444C" w:rsidRPr="00397AE8" w14:paraId="07F51568" w14:textId="77777777" w:rsidTr="0011065E">
        <w:trPr>
          <w:ins w:id="381"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82" w:author="nick" w:date="2019-12-19T20:13:00Z"/>
                <w:sz w:val="20"/>
                <w:szCs w:val="20"/>
              </w:rPr>
            </w:pPr>
            <w:proofErr w:type="spellStart"/>
            <w:ins w:id="383"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84" w:author="nick" w:date="2019-12-19T20:13:00Z"/>
                <w:sz w:val="20"/>
                <w:szCs w:val="20"/>
              </w:rPr>
            </w:pPr>
            <w:ins w:id="385"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86"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87" w:author="nick" w:date="2019-12-19T20:13:00Z"/>
                <w:sz w:val="20"/>
                <w:szCs w:val="20"/>
              </w:rPr>
            </w:pPr>
            <w:ins w:id="388"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89" w:author="nick" w:date="2019-12-19T20:13:00Z"/>
                <w:sz w:val="20"/>
                <w:szCs w:val="20"/>
              </w:rPr>
            </w:pPr>
          </w:p>
        </w:tc>
      </w:tr>
    </w:tbl>
    <w:p w14:paraId="13344E44" w14:textId="15D55F28" w:rsidR="006A6AD6" w:rsidRDefault="006A6AD6" w:rsidP="00543B6B">
      <w:pPr>
        <w:pStyle w:val="Beschriftung"/>
        <w:spacing w:before="120"/>
      </w:pPr>
      <w:bookmarkStart w:id="390" w:name="_Toc414573795"/>
      <w:bookmarkStart w:id="391" w:name="_Toc3566423"/>
      <w:bookmarkStart w:id="392"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90"/>
      <w:bookmarkEnd w:id="391"/>
      <w:bookmarkEnd w:id="392"/>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93" w:author="nick" w:date="2019-12-19T20:14:00Z"/>
        </w:rPr>
      </w:pPr>
      <w:del w:id="394"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95" w:author="nick" w:date="2019-12-19T20:14:00Z"/>
        </w:rPr>
      </w:pPr>
      <w:del w:id="396"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97" w:author="nick" w:date="2019-12-19T20:12:00Z">
        <w:r w:rsidR="00BE444C">
          <w:rPr>
            <w:rFonts w:ascii="Courier New" w:hAnsi="Courier New"/>
            <w:sz w:val="18"/>
            <w:szCs w:val="18"/>
          </w:rPr>
          <w:t>part_index</w:t>
        </w:r>
        <w:proofErr w:type="spellEnd"/>
        <w:r w:rsidR="00BE444C" w:rsidRPr="000B11EA">
          <w:t xml:space="preserve">: </w:t>
        </w:r>
      </w:ins>
      <w:ins w:id="398" w:author="nick" w:date="2019-12-19T20:14:00Z">
        <w:r w:rsidR="00BE444C">
          <w:t xml:space="preserve">The flange partner with this index (see section </w:t>
        </w:r>
        <w:r w:rsidR="00BE444C">
          <w:fldChar w:fldCharType="begin"/>
        </w:r>
        <w:r w:rsidR="00BE444C">
          <w:instrText xml:space="preserve"> REF _Ref428791371 \r \h </w:instrText>
        </w:r>
      </w:ins>
      <w:ins w:id="399" w:author="nick" w:date="2019-12-19T20:14:00Z">
        <w:r w:rsidR="00BE444C">
          <w:fldChar w:fldCharType="separate"/>
        </w:r>
      </w:ins>
      <w:r w:rsidR="009B462B">
        <w:t>5.3.1.1</w:t>
      </w:r>
      <w:ins w:id="400"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01" w:author="Dr. Carsten Franke" w:date="2020-03-09T11:33:00Z">
        <w:r w:rsidR="00344574">
          <w:t xml:space="preserve">. </w:t>
        </w:r>
      </w:ins>
    </w:p>
    <w:p w14:paraId="503C976C" w14:textId="167BEBF9" w:rsidR="006D7D25" w:rsidDel="00BE444C" w:rsidRDefault="006D7D25" w:rsidP="00BE444C">
      <w:pPr>
        <w:spacing w:before="120"/>
        <w:jc w:val="both"/>
        <w:rPr>
          <w:del w:id="402" w:author="nick" w:date="2019-12-19T20:14:00Z"/>
        </w:rPr>
      </w:pPr>
      <w:del w:id="403"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04" w:name="_Toc3556954"/>
      <w:bookmarkStart w:id="405"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04"/>
      <w:bookmarkEnd w:id="40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06"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07" w:author="nick" w:date="2019-12-19T20:20:00Z"/>
          <w:rFonts w:cs="Courier New"/>
          <w:b/>
          <w:szCs w:val="16"/>
        </w:rPr>
      </w:pPr>
      <w:ins w:id="408"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09" w:author="nick" w:date="2019-12-19T20:20:00Z"/>
          <w:b/>
          <w:color w:val="0070C0"/>
        </w:rPr>
      </w:pPr>
      <w:ins w:id="410"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11" w:author="nick" w:date="2020-02-10T23:17:00Z"/>
          <w:b/>
          <w:color w:val="0070C0"/>
        </w:rPr>
      </w:pPr>
      <w:ins w:id="412"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13" w:author="nick" w:date="2019-12-19T20:20:00Z"/>
          <w:b/>
          <w:color w:val="0070C0"/>
        </w:rPr>
      </w:pPr>
      <w:ins w:id="414" w:author="nick" w:date="2020-02-10T23:17:00Z">
        <w:r>
          <w:rPr>
            <w:b/>
            <w:color w:val="0070C0"/>
          </w:rPr>
          <w:t xml:space="preserve">   &lt;coefficients </w:t>
        </w:r>
        <w:proofErr w:type="spellStart"/>
        <w:r>
          <w:rPr>
            <w:b/>
            <w:color w:val="0070C0"/>
          </w:rPr>
          <w:t>static_f</w:t>
        </w:r>
      </w:ins>
      <w:ins w:id="415"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16"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17" w:author="nick" w:date="2019-12-19T20:20:00Z"/>
          <w:rFonts w:cs="Courier New"/>
          <w:b/>
          <w:szCs w:val="16"/>
        </w:rPr>
      </w:pPr>
      <w:del w:id="418"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19" w:author="nick" w:date="2019-12-19T20:20:00Z"/>
          <w:b/>
          <w:color w:val="0070C0"/>
        </w:rPr>
      </w:pPr>
      <w:del w:id="42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21" w:author="nick" w:date="2019-12-19T20:20:00Z"/>
          <w:b/>
          <w:color w:val="0070C0"/>
        </w:rPr>
      </w:pPr>
      <w:del w:id="422"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23" w:author="nick" w:date="2019-12-19T20:20:00Z"/>
          <w:rFonts w:cs="Courier New"/>
          <w:b/>
          <w:color w:val="0070C0"/>
          <w:szCs w:val="16"/>
        </w:rPr>
      </w:pPr>
      <w:del w:id="424"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25" w:author="nick" w:date="2019-12-19T20:20:00Z"/>
          <w:rFonts w:cs="Courier New"/>
          <w:b/>
          <w:szCs w:val="16"/>
        </w:rPr>
      </w:pPr>
      <w:del w:id="426"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27" w:author="nick" w:date="2019-12-19T20:20:00Z"/>
          <w:rFonts w:cs="Courier New"/>
          <w:b/>
          <w:szCs w:val="16"/>
        </w:rPr>
      </w:pPr>
      <w:del w:id="428"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29" w:author="nick" w:date="2019-12-19T20:20:00Z"/>
          <w:b/>
          <w:color w:val="0070C0"/>
        </w:rPr>
      </w:pPr>
      <w:del w:id="43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31" w:author="nick" w:date="2019-12-19T20:20:00Z"/>
          <w:b/>
          <w:color w:val="0070C0"/>
        </w:rPr>
      </w:pPr>
      <w:del w:id="432"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33" w:author="nick" w:date="2019-12-19T20:20:00Z"/>
          <w:rFonts w:cs="Courier New"/>
          <w:b/>
          <w:color w:val="0070C0"/>
          <w:szCs w:val="16"/>
        </w:rPr>
      </w:pPr>
      <w:del w:id="434"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35" w:author="nick" w:date="2019-12-19T20:20:00Z"/>
          <w:rFonts w:cs="Courier New"/>
          <w:b/>
          <w:szCs w:val="16"/>
        </w:rPr>
      </w:pPr>
      <w:del w:id="436"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37" w:name="_Ref414837767"/>
      <w:bookmarkStart w:id="438" w:name="_Toc3556955"/>
      <w:bookmarkStart w:id="439" w:name="_Toc34650196"/>
      <w:r>
        <w:t xml:space="preserve">Local </w:t>
      </w:r>
      <w:r w:rsidR="008706FB">
        <w:t>Contact</w:t>
      </w:r>
      <w:r w:rsidRPr="0030552A">
        <w:t xml:space="preserve"> </w:t>
      </w:r>
      <w:r w:rsidR="008706FB">
        <w:t>P</w:t>
      </w:r>
      <w:r>
        <w:t>ropert</w:t>
      </w:r>
      <w:r w:rsidR="008706FB">
        <w:t>ies</w:t>
      </w:r>
      <w:bookmarkEnd w:id="437"/>
      <w:bookmarkEnd w:id="438"/>
      <w:bookmarkEnd w:id="439"/>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440" w:name="_Toc3566424"/>
      <w:bookmarkStart w:id="441"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40"/>
      <w:bookmarkEnd w:id="44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442" w:name="_Ref414836574"/>
      <w:bookmarkStart w:id="443" w:name="_Toc3556956"/>
      <w:bookmarkStart w:id="444" w:name="_Toc34650197"/>
      <w:r w:rsidRPr="007055D9">
        <w:t>Joints</w:t>
      </w:r>
      <w:bookmarkEnd w:id="442"/>
      <w:bookmarkEnd w:id="443"/>
      <w:bookmarkEnd w:id="44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445" w:name="_Toc3566425"/>
      <w:bookmarkStart w:id="446"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45"/>
      <w:bookmarkEnd w:id="44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447" w:name="_Toc428456083"/>
      <w:bookmarkStart w:id="448" w:name="_Toc428537047"/>
      <w:bookmarkStart w:id="449" w:name="_Toc428969366"/>
      <w:bookmarkStart w:id="450" w:name="_Toc429052757"/>
      <w:bookmarkStart w:id="451" w:name="_Toc3556957"/>
      <w:bookmarkStart w:id="452" w:name="_Toc34650198"/>
      <w:bookmarkEnd w:id="447"/>
      <w:bookmarkEnd w:id="448"/>
      <w:bookmarkEnd w:id="449"/>
      <w:bookmarkEnd w:id="45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51"/>
      <w:bookmarkEnd w:id="45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53" w:name="_Toc428279348"/>
      <w:bookmarkStart w:id="454" w:name="_Toc428456085"/>
      <w:bookmarkStart w:id="455" w:name="_Toc428537049"/>
      <w:bookmarkStart w:id="456" w:name="_Toc428969368"/>
      <w:bookmarkStart w:id="457" w:name="_Toc429052759"/>
      <w:bookmarkStart w:id="458" w:name="_Toc3556958"/>
      <w:bookmarkStart w:id="459" w:name="_Toc34650199"/>
      <w:bookmarkEnd w:id="453"/>
      <w:bookmarkEnd w:id="454"/>
      <w:bookmarkEnd w:id="455"/>
      <w:bookmarkEnd w:id="456"/>
      <w:bookmarkEnd w:id="457"/>
      <w:r w:rsidRPr="007055D9">
        <w:t>XML Schema Definition</w:t>
      </w:r>
      <w:bookmarkEnd w:id="458"/>
      <w:bookmarkEnd w:id="45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60" w:name="_Toc334484488"/>
      <w:bookmarkStart w:id="461" w:name="_Toc334486133"/>
      <w:bookmarkStart w:id="462" w:name="XMLStructureConnectionGroups"/>
      <w:bookmarkStart w:id="463" w:name="SeamweldConnectionGroupPart"/>
      <w:bookmarkStart w:id="464" w:name="XMLStructurePartsPIDs"/>
      <w:bookmarkStart w:id="465" w:name="XMLStructureConnections"/>
      <w:bookmarkStart w:id="466" w:name="XMLStructurePointConnections"/>
      <w:bookmarkStart w:id="467" w:name="XMLStructureLineConnections"/>
      <w:bookmarkStart w:id="468" w:name="XMLStructurePlaneConnections"/>
      <w:bookmarkStart w:id="469" w:name="_Toc338938892"/>
      <w:bookmarkStart w:id="470" w:name="_Toc338939088"/>
      <w:bookmarkStart w:id="471" w:name="_Toc3556959"/>
      <w:bookmarkStart w:id="472" w:name="_Toc34650200"/>
      <w:bookmarkEnd w:id="112"/>
      <w:bookmarkEnd w:id="113"/>
      <w:bookmarkEnd w:id="460"/>
      <w:bookmarkEnd w:id="461"/>
      <w:bookmarkEnd w:id="462"/>
      <w:bookmarkEnd w:id="463"/>
      <w:bookmarkEnd w:id="464"/>
      <w:bookmarkEnd w:id="465"/>
      <w:bookmarkEnd w:id="466"/>
      <w:bookmarkEnd w:id="467"/>
      <w:bookmarkEnd w:id="468"/>
      <w:r w:rsidRPr="007055D9">
        <w:lastRenderedPageBreak/>
        <w:t>Data Common to any Connection</w:t>
      </w:r>
      <w:bookmarkEnd w:id="469"/>
      <w:bookmarkEnd w:id="470"/>
      <w:bookmarkEnd w:id="471"/>
      <w:bookmarkEnd w:id="47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73" w:name="_Ref448911656"/>
      <w:bookmarkStart w:id="474" w:name="_Toc3556960"/>
      <w:bookmarkStart w:id="475" w:name="_Toc34650201"/>
      <w:bookmarkStart w:id="476" w:name="_Toc413359574"/>
      <w:bookmarkStart w:id="477" w:name="_Toc338938893"/>
      <w:bookmarkStart w:id="478" w:name="_Toc338939089"/>
      <w:bookmarkStart w:id="479" w:name="_Toc288196462"/>
      <w:bookmarkStart w:id="480" w:name="_Toc288200760"/>
      <w:r>
        <w:t>Indices and their properties</w:t>
      </w:r>
      <w:bookmarkEnd w:id="473"/>
      <w:bookmarkEnd w:id="474"/>
      <w:bookmarkEnd w:id="47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81" w:name="_Toc3556961"/>
      <w:bookmarkStart w:id="482" w:name="_Toc34650202"/>
      <w:r w:rsidRPr="00BD20ED">
        <w:rPr>
          <w:szCs w:val="34"/>
        </w:rPr>
        <w:t xml:space="preserve">Attribute </w:t>
      </w:r>
      <w:r w:rsidRPr="00BD20ED">
        <w:rPr>
          <w:rFonts w:ascii="Courier New" w:hAnsi="Courier New" w:cs="Courier New"/>
          <w:b w:val="0"/>
          <w:szCs w:val="34"/>
          <w:highlight w:val="white"/>
        </w:rPr>
        <w:t>label</w:t>
      </w:r>
      <w:bookmarkEnd w:id="476"/>
      <w:bookmarkEnd w:id="481"/>
      <w:bookmarkEnd w:id="48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83" w:name="_Ref413329202"/>
      <w:bookmarkStart w:id="484" w:name="_Toc413359575"/>
      <w:bookmarkStart w:id="485" w:name="_Toc3556962"/>
      <w:bookmarkStart w:id="486" w:name="_Toc34650203"/>
      <w:r>
        <w:rPr>
          <w:szCs w:val="34"/>
        </w:rPr>
        <w:t>Dimensions and Coordinates</w:t>
      </w:r>
      <w:bookmarkEnd w:id="483"/>
      <w:bookmarkEnd w:id="484"/>
      <w:bookmarkEnd w:id="485"/>
      <w:bookmarkEnd w:id="48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87" w:name="_Toc413359576"/>
      <w:bookmarkStart w:id="488" w:name="_Ref440360308"/>
      <w:bookmarkStart w:id="489" w:name="_Ref440360312"/>
      <w:bookmarkStart w:id="490" w:name="_Ref440360851"/>
      <w:bookmarkStart w:id="491" w:name="_Ref440360857"/>
      <w:bookmarkStart w:id="492" w:name="_Ref440453613"/>
      <w:bookmarkStart w:id="493" w:name="_Ref440453616"/>
      <w:bookmarkStart w:id="494" w:name="_Ref440454500"/>
      <w:bookmarkStart w:id="495" w:name="_Ref440454502"/>
      <w:bookmarkStart w:id="496" w:name="_Toc3556963"/>
      <w:bookmarkStart w:id="497" w:name="_Toc34650204"/>
      <w:r w:rsidRPr="00BD20ED">
        <w:rPr>
          <w:szCs w:val="34"/>
        </w:rPr>
        <w:t xml:space="preserve">Attribute </w:t>
      </w:r>
      <w:proofErr w:type="spellStart"/>
      <w:r>
        <w:rPr>
          <w:rFonts w:ascii="Courier New" w:hAnsi="Courier New" w:cs="Courier New"/>
          <w:b w:val="0"/>
          <w:szCs w:val="34"/>
          <w:highlight w:val="white"/>
        </w:rPr>
        <w:t>quality_control</w:t>
      </w:r>
      <w:bookmarkEnd w:id="487"/>
      <w:bookmarkEnd w:id="488"/>
      <w:bookmarkEnd w:id="489"/>
      <w:bookmarkEnd w:id="490"/>
      <w:bookmarkEnd w:id="491"/>
      <w:bookmarkEnd w:id="492"/>
      <w:bookmarkEnd w:id="493"/>
      <w:bookmarkEnd w:id="494"/>
      <w:bookmarkEnd w:id="495"/>
      <w:bookmarkEnd w:id="496"/>
      <w:bookmarkEnd w:id="49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98" w:name="_Ref428442251"/>
      <w:bookmarkStart w:id="499" w:name="_Toc3556964"/>
      <w:bookmarkStart w:id="500" w:name="_Toc34650205"/>
      <w:r w:rsidRPr="007331A4">
        <w:lastRenderedPageBreak/>
        <w:t>Custom Attributes list</w:t>
      </w:r>
      <w:bookmarkEnd w:id="498"/>
      <w:bookmarkEnd w:id="499"/>
      <w:bookmarkEnd w:id="50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501" w:name="_Toc440039075"/>
      <w:bookmarkStart w:id="502" w:name="_Toc3566426"/>
      <w:bookmarkStart w:id="503"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01"/>
      <w:bookmarkEnd w:id="502"/>
      <w:bookmarkEnd w:id="50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504" w:name="_Toc440039076"/>
      <w:bookmarkStart w:id="505" w:name="_Toc3566427"/>
      <w:bookmarkStart w:id="506"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04"/>
      <w:bookmarkEnd w:id="505"/>
      <w:bookmarkEnd w:id="50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507" w:name="_Toc440039077"/>
      <w:bookmarkStart w:id="508" w:name="_Toc3566428"/>
      <w:bookmarkStart w:id="509"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07"/>
      <w:bookmarkEnd w:id="508"/>
      <w:bookmarkEnd w:id="50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510" w:name="_Toc440039078"/>
      <w:bookmarkStart w:id="511" w:name="_Toc3566429"/>
      <w:bookmarkStart w:id="512"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10"/>
      <w:bookmarkEnd w:id="511"/>
      <w:bookmarkEnd w:id="51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513" w:name="_Toc440039079"/>
      <w:bookmarkStart w:id="514" w:name="_Toc3566430"/>
      <w:bookmarkStart w:id="515"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13"/>
      <w:bookmarkEnd w:id="514"/>
      <w:bookmarkEnd w:id="51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516" w:name="_Toc440039080"/>
      <w:bookmarkStart w:id="517" w:name="_Toc3566431"/>
      <w:bookmarkStart w:id="518"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16"/>
      <w:bookmarkEnd w:id="517"/>
      <w:bookmarkEnd w:id="51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519" w:name="_Toc440039081"/>
      <w:bookmarkStart w:id="520" w:name="_Toc3566432"/>
      <w:bookmarkStart w:id="521"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19"/>
      <w:bookmarkEnd w:id="520"/>
      <w:bookmarkEnd w:id="52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522" w:name="_Toc440039082"/>
      <w:bookmarkStart w:id="523" w:name="_Toc3566433"/>
      <w:bookmarkStart w:id="524"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22"/>
      <w:bookmarkEnd w:id="523"/>
      <w:bookmarkEnd w:id="52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525" w:name="_Toc440039083"/>
      <w:bookmarkStart w:id="526" w:name="_Toc3566434"/>
      <w:bookmarkStart w:id="527"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25"/>
      <w:bookmarkEnd w:id="526"/>
      <w:bookmarkEnd w:id="52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528" w:name="_Toc440039084"/>
      <w:bookmarkStart w:id="529" w:name="_Toc3566435"/>
      <w:bookmarkStart w:id="530"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28"/>
      <w:bookmarkEnd w:id="529"/>
      <w:bookmarkEnd w:id="53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531" w:name="_Toc440039085"/>
      <w:bookmarkStart w:id="532" w:name="_Toc3566436"/>
      <w:bookmarkStart w:id="533"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31"/>
      <w:bookmarkEnd w:id="532"/>
      <w:bookmarkEnd w:id="53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534" w:name="_Toc440039086"/>
      <w:bookmarkStart w:id="535" w:name="_Toc3566437"/>
      <w:bookmarkStart w:id="536"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34"/>
      <w:bookmarkEnd w:id="535"/>
      <w:bookmarkEnd w:id="53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37" w:name="_Toc440038865"/>
      <w:bookmarkStart w:id="538" w:name="_Toc3556965"/>
      <w:bookmarkStart w:id="539"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37"/>
      <w:bookmarkEnd w:id="538"/>
      <w:bookmarkEnd w:id="53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40" w:name="_Toc440038866"/>
      <w:bookmarkStart w:id="541" w:name="_Toc3556966"/>
      <w:bookmarkStart w:id="542"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0"/>
      <w:bookmarkEnd w:id="541"/>
      <w:bookmarkEnd w:id="54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43" w:name="_Toc440038867"/>
      <w:bookmarkStart w:id="544" w:name="_Toc3556967"/>
      <w:bookmarkStart w:id="545"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3"/>
      <w:bookmarkEnd w:id="544"/>
      <w:bookmarkEnd w:id="54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46" w:name="_Toc440038868"/>
      <w:bookmarkStart w:id="547" w:name="_Toc3556968"/>
      <w:bookmarkStart w:id="548"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46"/>
      <w:bookmarkEnd w:id="547"/>
      <w:bookmarkEnd w:id="54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49" w:name="_Toc3556969"/>
      <w:bookmarkStart w:id="550" w:name="_Toc34650210"/>
      <w:r w:rsidRPr="007055D9">
        <w:lastRenderedPageBreak/>
        <w:t>0D connections</w:t>
      </w:r>
      <w:bookmarkEnd w:id="549"/>
      <w:bookmarkEnd w:id="550"/>
    </w:p>
    <w:p w14:paraId="25FFC0E6" w14:textId="77777777" w:rsidR="002E60CB" w:rsidRPr="00226A3F" w:rsidRDefault="002E60CB" w:rsidP="002E60CB">
      <w:pPr>
        <w:pStyle w:val="berschrift2"/>
        <w:tabs>
          <w:tab w:val="clear" w:pos="576"/>
          <w:tab w:val="left" w:pos="567"/>
          <w:tab w:val="num" w:pos="1134"/>
        </w:tabs>
        <w:ind w:left="578" w:hanging="578"/>
      </w:pPr>
      <w:bookmarkStart w:id="551" w:name="_Toc413359578"/>
      <w:bookmarkStart w:id="552" w:name="_Toc3556970"/>
      <w:bookmarkStart w:id="553" w:name="_Toc34650211"/>
      <w:r w:rsidRPr="00226A3F">
        <w:t>Generic Definitions</w:t>
      </w:r>
      <w:bookmarkEnd w:id="551"/>
      <w:bookmarkEnd w:id="552"/>
      <w:bookmarkEnd w:id="553"/>
    </w:p>
    <w:p w14:paraId="5F980062" w14:textId="77777777" w:rsidR="002E60CB" w:rsidRPr="00226A3F" w:rsidRDefault="002E60CB" w:rsidP="00327322">
      <w:pPr>
        <w:pStyle w:val="berschrift3"/>
      </w:pPr>
      <w:bookmarkStart w:id="554" w:name="_Toc413359579"/>
      <w:bookmarkStart w:id="555" w:name="_Ref428958711"/>
      <w:bookmarkStart w:id="556" w:name="_Toc3556971"/>
      <w:bookmarkStart w:id="557" w:name="_Toc34650212"/>
      <w:r w:rsidRPr="00226A3F">
        <w:t>Identification</w:t>
      </w:r>
      <w:bookmarkEnd w:id="554"/>
      <w:bookmarkEnd w:id="555"/>
      <w:bookmarkEnd w:id="556"/>
      <w:bookmarkEnd w:id="55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58" w:name="_Toc3566438"/>
      <w:bookmarkStart w:id="559"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58"/>
      <w:bookmarkEnd w:id="55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60" w:name="_Ref414563154"/>
      <w:bookmarkStart w:id="561" w:name="_Toc3556972"/>
      <w:bookmarkStart w:id="562" w:name="_Toc34650213"/>
      <w:r w:rsidRPr="007055D9">
        <w:t>Location</w:t>
      </w:r>
      <w:bookmarkEnd w:id="560"/>
      <w:bookmarkEnd w:id="561"/>
      <w:bookmarkEnd w:id="56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63" w:name="_Toc3566439"/>
      <w:bookmarkStart w:id="564"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63"/>
      <w:bookmarkEnd w:id="56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65" w:name="_Toc428279359"/>
      <w:bookmarkStart w:id="566" w:name="_Toc428456096"/>
      <w:bookmarkStart w:id="567" w:name="_Toc428537060"/>
      <w:bookmarkStart w:id="568" w:name="_Toc428969379"/>
      <w:bookmarkStart w:id="569" w:name="_Toc429052770"/>
      <w:bookmarkStart w:id="570" w:name="_Direction"/>
      <w:bookmarkStart w:id="571" w:name="_Ref400880511"/>
      <w:bookmarkStart w:id="572" w:name="_Toc413359581"/>
      <w:bookmarkStart w:id="573" w:name="_Toc3556973"/>
      <w:bookmarkStart w:id="574" w:name="_Toc34650214"/>
      <w:bookmarkEnd w:id="565"/>
      <w:bookmarkEnd w:id="566"/>
      <w:bookmarkEnd w:id="567"/>
      <w:bookmarkEnd w:id="568"/>
      <w:bookmarkEnd w:id="569"/>
      <w:bookmarkEnd w:id="570"/>
      <w:r>
        <w:t>Direc</w:t>
      </w:r>
      <w:r w:rsidRPr="00226A3F">
        <w:t>tion</w:t>
      </w:r>
      <w:bookmarkEnd w:id="571"/>
      <w:bookmarkEnd w:id="572"/>
      <w:bookmarkEnd w:id="573"/>
      <w:bookmarkEnd w:id="57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75" w:name="_Toc3566440"/>
      <w:bookmarkStart w:id="576"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75"/>
      <w:bookmarkEnd w:id="57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77" w:name="_Toc428279361"/>
      <w:bookmarkStart w:id="578" w:name="_Toc428456098"/>
      <w:bookmarkStart w:id="579" w:name="_Toc3556974"/>
      <w:bookmarkStart w:id="580" w:name="_Toc34650215"/>
      <w:bookmarkEnd w:id="577"/>
      <w:bookmarkEnd w:id="578"/>
      <w:r w:rsidRPr="00736820">
        <w:t>Type</w:t>
      </w:r>
      <w:r w:rsidRPr="007055D9">
        <w:t xml:space="preserve"> Specification</w:t>
      </w:r>
      <w:bookmarkEnd w:id="579"/>
      <w:bookmarkEnd w:id="58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81" w:name="_Toc3566441"/>
      <w:bookmarkStart w:id="582"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81"/>
      <w:bookmarkEnd w:id="58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83" w:name="_Ref428355238"/>
      <w:bookmarkStart w:id="584" w:name="_Toc3556975"/>
      <w:bookmarkStart w:id="585" w:name="_Toc34650216"/>
      <w:r w:rsidRPr="007055D9">
        <w:t xml:space="preserve">Spot </w:t>
      </w:r>
      <w:r w:rsidR="002E657F">
        <w:t>W</w:t>
      </w:r>
      <w:r w:rsidRPr="007055D9">
        <w:t>elds</w:t>
      </w:r>
      <w:bookmarkEnd w:id="583"/>
      <w:bookmarkEnd w:id="584"/>
      <w:bookmarkEnd w:id="58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86" w:name="_Toc3566442"/>
      <w:bookmarkStart w:id="587"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86"/>
      <w:bookmarkEnd w:id="587"/>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88" w:name="_Toc3566443"/>
      <w:bookmarkStart w:id="589"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88"/>
      <w:bookmarkEnd w:id="58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90" w:name="_Toc3556976"/>
      <w:bookmarkStart w:id="591" w:name="_Toc34650217"/>
      <w:r w:rsidRPr="007055D9">
        <w:t>Robscans</w:t>
      </w:r>
      <w:bookmarkEnd w:id="590"/>
      <w:bookmarkEnd w:id="591"/>
    </w:p>
    <w:bookmarkEnd w:id="477"/>
    <w:bookmarkEnd w:id="47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92" w:name="_Ref401160011"/>
      <w:bookmarkStart w:id="593" w:name="_Toc413359628"/>
      <w:bookmarkStart w:id="594" w:name="_Toc3557087"/>
      <w:bookmarkStart w:id="595"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9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93"/>
      <w:bookmarkEnd w:id="594"/>
      <w:bookmarkEnd w:id="59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96" w:name="_Toc3566444"/>
      <w:bookmarkStart w:id="597"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96"/>
      <w:bookmarkEnd w:id="59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98" w:name="_Toc3566445"/>
      <w:bookmarkStart w:id="599"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98"/>
      <w:bookmarkEnd w:id="59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600" w:name="_Toc3566446"/>
      <w:bookmarkStart w:id="601"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0"/>
      <w:bookmarkEnd w:id="60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02" w:name="_Toc428279365"/>
      <w:bookmarkStart w:id="603" w:name="_Toc428456102"/>
      <w:bookmarkStart w:id="604" w:name="_Toc428537065"/>
      <w:bookmarkStart w:id="605" w:name="_Toc428969384"/>
      <w:bookmarkStart w:id="606" w:name="_Toc429052775"/>
      <w:bookmarkStart w:id="607" w:name="_Toc413359585"/>
      <w:bookmarkStart w:id="608" w:name="_Toc3556977"/>
      <w:bookmarkStart w:id="609" w:name="_Toc34650218"/>
      <w:bookmarkEnd w:id="602"/>
      <w:bookmarkEnd w:id="603"/>
      <w:bookmarkEnd w:id="604"/>
      <w:bookmarkEnd w:id="605"/>
      <w:bookmarkEnd w:id="606"/>
      <w:r w:rsidRPr="00226A3F">
        <w:t>Rivets</w:t>
      </w:r>
      <w:bookmarkEnd w:id="607"/>
      <w:bookmarkEnd w:id="608"/>
      <w:bookmarkEnd w:id="60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610" w:name="_Toc3566447"/>
      <w:bookmarkStart w:id="611"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10"/>
      <w:bookmarkEnd w:id="61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612" w:name="_Toc3566448"/>
      <w:bookmarkStart w:id="613"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12"/>
      <w:bookmarkEnd w:id="613"/>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614" w:name="_Toc3557088"/>
      <w:bookmarkStart w:id="615"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614"/>
      <w:bookmarkEnd w:id="615"/>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616" w:name="_Toc3566449"/>
      <w:bookmarkStart w:id="617"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6"/>
      <w:bookmarkEnd w:id="61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650219"/>
      <w:bookmarkEnd w:id="618"/>
      <w:bookmarkEnd w:id="619"/>
      <w:bookmarkEnd w:id="620"/>
      <w:bookmarkEnd w:id="621"/>
      <w:bookmarkEnd w:id="622"/>
      <w:r>
        <w:t>Blind</w:t>
      </w:r>
      <w:r w:rsidRPr="00942FED">
        <w:t xml:space="preserve"> Rivets</w:t>
      </w:r>
      <w:bookmarkEnd w:id="623"/>
      <w:bookmarkEnd w:id="624"/>
      <w:bookmarkEnd w:id="62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626" w:name="_Toc3566450"/>
      <w:bookmarkStart w:id="627"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6"/>
      <w:bookmarkEnd w:id="627"/>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628" w:name="_Toc3557089"/>
      <w:bookmarkStart w:id="629"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8"/>
      <w:bookmarkEnd w:id="62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630" w:name="_Toc3557090"/>
      <w:bookmarkStart w:id="631"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630"/>
      <w:bookmarkEnd w:id="63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632" w:name="_Toc3557091"/>
      <w:bookmarkStart w:id="633"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632"/>
      <w:bookmarkEnd w:id="63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34" w:name="_Toc428279369"/>
      <w:bookmarkStart w:id="635" w:name="_Toc428965611"/>
      <w:bookmarkEnd w:id="634"/>
      <w:bookmarkEnd w:id="635"/>
      <w:r w:rsidRPr="0062157E">
        <w:rPr>
          <w:sz w:val="18"/>
          <w:lang w:eastAsia="x-none"/>
        </w:rPr>
        <w:t>For further information about the Blind rivets you can check the following document:</w:t>
      </w:r>
    </w:p>
    <w:p w14:paraId="0B76B1D6" w14:textId="17686830"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6" w:name="_Toc428279370"/>
    <w:bookmarkStart w:id="637" w:name="_Toc428456106"/>
    <w:bookmarkStart w:id="638" w:name="_Toc428537069"/>
    <w:bookmarkStart w:id="639" w:name="_Toc428969388"/>
    <w:bookmarkStart w:id="640" w:name="_Toc429052779"/>
    <w:bookmarkStart w:id="641" w:name="_Toc413359587"/>
    <w:bookmarkEnd w:id="636"/>
    <w:bookmarkEnd w:id="637"/>
    <w:bookmarkEnd w:id="638"/>
    <w:bookmarkEnd w:id="639"/>
    <w:bookmarkEnd w:id="640"/>
    <w:p w14:paraId="6391282C" w14:textId="77777777" w:rsidR="002E60CB" w:rsidRPr="00942FED" w:rsidRDefault="00DB0669" w:rsidP="00327322">
      <w:pPr>
        <w:pStyle w:val="berschrift3"/>
      </w:pPr>
      <w:r>
        <w:rPr>
          <w:b w:val="0"/>
          <w:bCs w:val="0"/>
          <w:sz w:val="18"/>
          <w:szCs w:val="24"/>
        </w:rPr>
        <w:lastRenderedPageBreak/>
        <w:fldChar w:fldCharType="end"/>
      </w:r>
      <w:bookmarkStart w:id="642" w:name="_Toc3556979"/>
      <w:bookmarkStart w:id="643" w:name="_Toc34650220"/>
      <w:r w:rsidR="002E60CB" w:rsidRPr="00942FED">
        <w:t>Self</w:t>
      </w:r>
      <w:r w:rsidR="000306B0">
        <w:t>-</w:t>
      </w:r>
      <w:r w:rsidR="002E60CB" w:rsidRPr="00942FED">
        <w:t>Piercing Rivets</w:t>
      </w:r>
      <w:bookmarkEnd w:id="641"/>
      <w:bookmarkEnd w:id="642"/>
      <w:bookmarkEnd w:id="64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644" w:name="_Toc413359629"/>
      <w:bookmarkStart w:id="645" w:name="_Toc3557092"/>
      <w:bookmarkStart w:id="646"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644"/>
      <w:bookmarkEnd w:id="645"/>
      <w:bookmarkEnd w:id="646"/>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647" w:name="_Toc3557093"/>
      <w:bookmarkStart w:id="648"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647"/>
      <w:bookmarkEnd w:id="64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649" w:name="_Toc3566451"/>
      <w:bookmarkStart w:id="650"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1" w:name="_Toc428456108"/>
      <w:bookmarkStart w:id="652" w:name="_Toc428537071"/>
      <w:bookmarkStart w:id="653" w:name="_Toc428969390"/>
      <w:bookmarkStart w:id="654" w:name="_Toc429052781"/>
      <w:bookmarkStart w:id="655" w:name="_Toc428279372"/>
      <w:bookmarkStart w:id="656" w:name="_Toc428456109"/>
      <w:bookmarkStart w:id="657" w:name="_Toc428537072"/>
      <w:bookmarkStart w:id="658" w:name="_Toc428969391"/>
      <w:bookmarkStart w:id="659" w:name="_Toc429052782"/>
      <w:bookmarkStart w:id="660" w:name="_Toc428279374"/>
      <w:bookmarkStart w:id="661" w:name="_Toc428456111"/>
      <w:bookmarkStart w:id="662" w:name="_Toc428537074"/>
      <w:bookmarkStart w:id="663" w:name="_Toc428969393"/>
      <w:bookmarkStart w:id="664" w:name="_Toc429052784"/>
      <w:bookmarkStart w:id="665" w:name="_Toc428279378"/>
      <w:bookmarkStart w:id="666" w:name="_Toc428456115"/>
      <w:bookmarkStart w:id="667" w:name="_Toc428537078"/>
      <w:bookmarkStart w:id="668" w:name="_Toc428969397"/>
      <w:bookmarkStart w:id="669" w:name="_Toc429052788"/>
      <w:bookmarkStart w:id="670" w:name="_Toc428279380"/>
      <w:bookmarkStart w:id="671" w:name="_Toc428456117"/>
      <w:bookmarkStart w:id="672" w:name="_Toc428537080"/>
      <w:bookmarkStart w:id="673" w:name="_Toc428969399"/>
      <w:bookmarkStart w:id="674" w:name="_Toc429052790"/>
      <w:bookmarkStart w:id="675" w:name="_Toc428279387"/>
      <w:bookmarkStart w:id="676" w:name="_Toc428456124"/>
      <w:bookmarkStart w:id="677" w:name="_Toc428537087"/>
      <w:bookmarkStart w:id="678" w:name="_Toc428969406"/>
      <w:bookmarkStart w:id="679" w:name="_Toc429052797"/>
      <w:bookmarkStart w:id="680" w:name="_Toc428279388"/>
      <w:bookmarkStart w:id="681" w:name="_Toc428456125"/>
      <w:bookmarkStart w:id="682" w:name="_Toc428537088"/>
      <w:bookmarkStart w:id="683" w:name="_Toc428969407"/>
      <w:bookmarkStart w:id="684" w:name="_Toc429052798"/>
      <w:bookmarkStart w:id="685" w:name="_Toc428279389"/>
      <w:bookmarkStart w:id="686" w:name="_Toc428456126"/>
      <w:bookmarkStart w:id="687" w:name="_Toc428537089"/>
      <w:bookmarkStart w:id="688" w:name="_Toc428969408"/>
      <w:bookmarkStart w:id="689" w:name="_Toc429052799"/>
      <w:bookmarkStart w:id="690" w:name="_Toc413359588"/>
      <w:bookmarkStart w:id="691" w:name="_Toc3556980"/>
      <w:bookmarkStart w:id="692" w:name="_Toc34650221"/>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t>S</w:t>
      </w:r>
      <w:r w:rsidR="002E60CB">
        <w:t>olid</w:t>
      </w:r>
      <w:r w:rsidR="002E60CB" w:rsidRPr="00942FED">
        <w:t xml:space="preserve"> Rivets</w:t>
      </w:r>
      <w:bookmarkEnd w:id="690"/>
      <w:bookmarkEnd w:id="691"/>
      <w:bookmarkEnd w:id="69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93" w:name="_Toc3566452"/>
      <w:bookmarkStart w:id="694"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93"/>
      <w:bookmarkEnd w:id="69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95" w:name="_Ref3565285"/>
      <w:bookmarkStart w:id="696" w:name="_Toc3557094"/>
      <w:bookmarkStart w:id="697"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95"/>
      <w:r>
        <w:t>: Dimensions of Solid Rivets</w:t>
      </w:r>
      <w:bookmarkEnd w:id="696"/>
      <w:bookmarkEnd w:id="69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9"/>
            <w:commentRangeEnd w:id="699"/>
            <w:proofErr w:type="spellEnd"/>
            <w:r w:rsidR="00B14B2C">
              <w:rPr>
                <w:rStyle w:val="Kommentarzeichen"/>
                <w:lang w:eastAsia="x-none"/>
              </w:rPr>
              <w:commentReference w:id="699"/>
            </w:r>
            <w:commentRangeEnd w:id="698"/>
            <w:r w:rsidR="00F1371D">
              <w:rPr>
                <w:rStyle w:val="Kommentarzeichen"/>
                <w:lang w:eastAsia="x-none"/>
              </w:rPr>
              <w:commentReference w:id="69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700" w:name="_Toc3566453"/>
      <w:bookmarkStart w:id="701"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0"/>
      <w:bookmarkEnd w:id="70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702" w:name="_Toc3557095"/>
      <w:bookmarkStart w:id="703"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702"/>
      <w:bookmarkEnd w:id="70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4" w:name="_Toc428279391"/>
      <w:bookmarkStart w:id="705" w:name="_Toc428456128"/>
      <w:bookmarkStart w:id="706" w:name="_Toc428537091"/>
      <w:bookmarkStart w:id="707" w:name="_Toc428969410"/>
      <w:bookmarkStart w:id="708" w:name="_Toc429052801"/>
      <w:bookmarkStart w:id="709" w:name="_Toc413359589"/>
      <w:bookmarkStart w:id="710" w:name="_Toc3556981"/>
      <w:bookmarkStart w:id="711" w:name="_Toc34650222"/>
      <w:bookmarkEnd w:id="704"/>
      <w:bookmarkEnd w:id="705"/>
      <w:bookmarkEnd w:id="706"/>
      <w:bookmarkEnd w:id="707"/>
      <w:bookmarkEnd w:id="708"/>
      <w:r w:rsidRPr="00F90632">
        <w:lastRenderedPageBreak/>
        <w:t>Swop Rivets</w:t>
      </w:r>
      <w:bookmarkEnd w:id="709"/>
      <w:bookmarkEnd w:id="710"/>
      <w:bookmarkEnd w:id="71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712" w:name="_Toc3557096"/>
      <w:bookmarkStart w:id="713"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712"/>
      <w:bookmarkEnd w:id="7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714" w:name="_Toc3566454"/>
      <w:bookmarkStart w:id="715"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4"/>
      <w:bookmarkEnd w:id="71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650223"/>
      <w:bookmarkEnd w:id="716"/>
      <w:bookmarkEnd w:id="717"/>
      <w:bookmarkEnd w:id="718"/>
      <w:bookmarkEnd w:id="719"/>
      <w:r>
        <w:lastRenderedPageBreak/>
        <w:t xml:space="preserve">Threaded Connections: </w:t>
      </w:r>
      <w:r w:rsidRPr="00226A3F">
        <w:t>Bolts and Screws</w:t>
      </w:r>
      <w:bookmarkEnd w:id="720"/>
      <w:bookmarkEnd w:id="721"/>
      <w:bookmarkEnd w:id="722"/>
    </w:p>
    <w:p w14:paraId="1A579FAB" w14:textId="77777777" w:rsidR="002E60CB" w:rsidRPr="00942FED" w:rsidRDefault="002E60CB" w:rsidP="00327322">
      <w:pPr>
        <w:pStyle w:val="berschrift3"/>
      </w:pPr>
      <w:bookmarkStart w:id="723" w:name="_Toc413359591"/>
      <w:bookmarkStart w:id="724" w:name="_Toc3556983"/>
      <w:bookmarkStart w:id="725" w:name="_Toc34650224"/>
      <w:r>
        <w:t>Introduction</w:t>
      </w:r>
      <w:bookmarkEnd w:id="723"/>
      <w:bookmarkEnd w:id="724"/>
      <w:bookmarkEnd w:id="72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26" w:author="nick" w:date="2019-10-08T21:10:00Z">
        <w:r w:rsidR="00A15461">
          <w:rPr>
            <w:rStyle w:val="Funotenzeichen"/>
          </w:rPr>
          <w:footnoteReference w:id="14"/>
        </w:r>
      </w:ins>
      <w:r>
        <w:t>:</w:t>
      </w:r>
    </w:p>
    <w:p w14:paraId="69EB9CB4" w14:textId="142B762F" w:rsidR="00F256DA" w:rsidRPr="00F256DA" w:rsidRDefault="00F256DA" w:rsidP="000804D1">
      <w:pPr>
        <w:pStyle w:val="Aufzhlungszeichen"/>
        <w:numPr>
          <w:ilvl w:val="0"/>
          <w:numId w:val="19"/>
        </w:numPr>
        <w:rPr>
          <w:ins w:id="727" w:author="nick" w:date="2019-10-08T20:54:00Z"/>
        </w:rPr>
      </w:pPr>
      <w:ins w:id="728"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29" w:author="nick" w:date="2019-10-08T20:54:00Z"/>
        </w:rPr>
      </w:pPr>
      <w:del w:id="730"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31" w:author="nick" w:date="2019-10-08T20:56:00Z">
        <w:r w:rsidRPr="0059233A">
          <w:t>Screws are used in components which contain their own thread, and the screw may even cut its own internal thread into them. </w:t>
        </w:r>
      </w:ins>
      <w:del w:id="732"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33"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734" w:name="_Toc413359630"/>
      <w:bookmarkStart w:id="735" w:name="_Toc3557097"/>
      <w:bookmarkStart w:id="736"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734"/>
      <w:bookmarkEnd w:id="735"/>
      <w:bookmarkEnd w:id="73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737" w:name="_Ref401160020"/>
      <w:bookmarkStart w:id="738" w:name="_Toc413359631"/>
      <w:bookmarkStart w:id="739" w:name="_Toc3557098"/>
      <w:bookmarkStart w:id="740"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737"/>
      <w:r>
        <w:t>: Different Screw Forms</w:t>
      </w:r>
      <w:bookmarkEnd w:id="738"/>
      <w:bookmarkEnd w:id="739"/>
      <w:bookmarkEnd w:id="740"/>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741" w:name="_Ref401160136"/>
      <w:bookmarkStart w:id="742" w:name="_Toc413359632"/>
      <w:bookmarkStart w:id="743" w:name="_Ref428364733"/>
      <w:bookmarkStart w:id="744" w:name="_Ref428531136"/>
      <w:bookmarkStart w:id="745" w:name="_Toc3557099"/>
      <w:bookmarkStart w:id="746"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741"/>
      <w:r>
        <w:t xml:space="preserve">: </w:t>
      </w:r>
      <w:r w:rsidRPr="001B293E">
        <w:t xml:space="preserve">Definition of </w:t>
      </w:r>
      <w:r>
        <w:t>L</w:t>
      </w:r>
      <w:r w:rsidRPr="001B293E">
        <w:t xml:space="preserve">ength and </w:t>
      </w:r>
      <w:r>
        <w:t>H</w:t>
      </w:r>
      <w:r w:rsidRPr="001B293E">
        <w:t xml:space="preserve">ead </w:t>
      </w:r>
      <w:r>
        <w:t>S</w:t>
      </w:r>
      <w:r w:rsidRPr="001B293E">
        <w:t>izes</w:t>
      </w:r>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747" w:name="_Ref413315993"/>
      <w:bookmarkStart w:id="748" w:name="_Toc413359633"/>
      <w:bookmarkStart w:id="749" w:name="_Toc3557100"/>
      <w:bookmarkStart w:id="750"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r w:rsidRPr="00F81409">
        <w:t xml:space="preserve"> </w:t>
      </w:r>
    </w:p>
    <w:p w14:paraId="2E070E38" w14:textId="77777777" w:rsidR="00ED267C" w:rsidRPr="00942FED" w:rsidRDefault="00A947CD" w:rsidP="00327322">
      <w:pPr>
        <w:pStyle w:val="berschrift3"/>
      </w:pPr>
      <w:bookmarkStart w:id="751" w:name="_Toc428279395"/>
      <w:bookmarkStart w:id="752" w:name="_Toc428456133"/>
      <w:bookmarkStart w:id="753" w:name="_Toc428537096"/>
      <w:bookmarkStart w:id="754" w:name="_Toc428969415"/>
      <w:bookmarkStart w:id="755" w:name="_Toc429052806"/>
      <w:bookmarkStart w:id="756" w:name="_Toc3556984"/>
      <w:bookmarkStart w:id="757" w:name="_Ref3566661"/>
      <w:bookmarkStart w:id="758" w:name="_Ref4272362"/>
      <w:bookmarkStart w:id="759" w:name="_Toc34650225"/>
      <w:bookmarkEnd w:id="751"/>
      <w:bookmarkEnd w:id="752"/>
      <w:bookmarkEnd w:id="753"/>
      <w:bookmarkEnd w:id="754"/>
      <w:bookmarkEnd w:id="755"/>
      <w:r w:rsidRPr="00A947CD">
        <w:t>Contacts and Friction</w:t>
      </w:r>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61"/>
      <w:r>
        <w:rPr>
          <w:rFonts w:cs="Calibri"/>
          <w:szCs w:val="22"/>
          <w:lang w:eastAsia="en-GB"/>
        </w:rPr>
        <w:t>Case c. above, of inter-part contacts, is addressed by sections</w:t>
      </w:r>
      <w:del w:id="762" w:author="Dr. Carsten Franke" w:date="2020-03-09T13:14:00Z">
        <w:r w:rsidDel="00DD5BFF">
          <w:rPr>
            <w:rFonts w:cs="Calibri"/>
            <w:szCs w:val="22"/>
            <w:lang w:eastAsia="en-GB"/>
          </w:rPr>
          <w:delText xml:space="preserve"> 5.3.2</w:delText>
        </w:r>
      </w:del>
      <w:ins w:id="763"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ins w:id="764"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65" w:author="Dr. Carsten Franke" w:date="2020-03-09T13:15:00Z">
        <w:r w:rsidDel="00DD5BFF">
          <w:rPr>
            <w:rFonts w:cs="Calibri"/>
            <w:szCs w:val="22"/>
            <w:lang w:eastAsia="en-GB"/>
          </w:rPr>
          <w:delText>Global Contact Properties</w:delText>
        </w:r>
      </w:del>
      <w:ins w:id="766"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ins w:id="767"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68" w:author="Dr. Carsten Franke" w:date="2020-03-09T13:14:00Z">
        <w:r w:rsidDel="00DD5BFF">
          <w:rPr>
            <w:rFonts w:cs="Calibri"/>
            <w:szCs w:val="22"/>
            <w:lang w:eastAsia="en-GB"/>
          </w:rPr>
          <w:delText xml:space="preserve"> </w:delText>
        </w:r>
      </w:del>
      <w:del w:id="769" w:author="Dr. Carsten Franke" w:date="2020-03-09T13:13:00Z">
        <w:r w:rsidDel="00DD5BFF">
          <w:rPr>
            <w:rFonts w:cs="Calibri"/>
            <w:szCs w:val="22"/>
            <w:lang w:eastAsia="en-GB"/>
          </w:rPr>
          <w:delText xml:space="preserve"> </w:delText>
        </w:r>
      </w:del>
      <w:del w:id="770"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71" w:author="Dr. Carsten Franke" w:date="2020-03-09T13:14:00Z">
        <w:r w:rsidR="00DD5BFF">
          <w:rPr>
            <w:rFonts w:cs="Calibri"/>
            <w:szCs w:val="22"/>
            <w:lang w:eastAsia="en-GB"/>
          </w:rPr>
          <w:t> </w:t>
        </w:r>
      </w:ins>
      <w:ins w:id="772"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ins w:id="773"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74" w:author="Dr. Carsten Franke" w:date="2020-03-09T13:15:00Z">
        <w:r w:rsidDel="00DD5BFF">
          <w:rPr>
            <w:rFonts w:cs="Calibri"/>
            <w:szCs w:val="22"/>
            <w:lang w:eastAsia="en-GB"/>
          </w:rPr>
          <w:delText>Local Contact Properties</w:delText>
        </w:r>
      </w:del>
      <w:ins w:id="775"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ins w:id="776"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77" w:author="nick" w:date="2019-12-19T21:27:00Z">
        <w:r w:rsidR="0097759B">
          <w:rPr>
            <w:rFonts w:cs="Calibri"/>
            <w:szCs w:val="22"/>
            <w:lang w:eastAsia="en-GB"/>
          </w:rPr>
          <w:t xml:space="preserve"> in section</w:t>
        </w:r>
        <w:del w:id="778" w:author="Dr. Carsten Franke" w:date="2020-03-09T13:16:00Z">
          <w:r w:rsidR="0097759B" w:rsidDel="00DD5BFF">
            <w:rPr>
              <w:rFonts w:cs="Calibri"/>
              <w:szCs w:val="22"/>
              <w:lang w:eastAsia="en-GB"/>
            </w:rPr>
            <w:delText xml:space="preserve"> </w:delText>
          </w:r>
        </w:del>
      </w:ins>
      <w:ins w:id="779" w:author="nick" w:date="2019-12-19T21:29:00Z">
        <w:del w:id="780"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81"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82" w:author="nick" w:date="2019-12-19T21:29:00Z">
        <w:del w:id="783" w:author="Dr. Carsten Franke" w:date="2020-03-09T13:16:00Z">
          <w:r w:rsidR="0097759B" w:rsidDel="00DD5BFF">
            <w:rPr>
              <w:rFonts w:cs="Calibri"/>
              <w:szCs w:val="22"/>
              <w:lang w:eastAsia="en-GB"/>
            </w:rPr>
            <w:fldChar w:fldCharType="end"/>
          </w:r>
        </w:del>
      </w:ins>
      <w:ins w:id="784" w:author="Dr. Carsten Franke" w:date="2020-03-09T13:16:00Z">
        <w:r w:rsidR="00DD5BFF">
          <w:rPr>
            <w:rFonts w:cs="Calibri"/>
            <w:szCs w:val="22"/>
            <w:lang w:eastAsia="en-GB"/>
          </w:rPr>
          <w:t> </w:t>
        </w:r>
      </w:ins>
      <w:ins w:id="785"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ins w:id="786"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87"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ins w:id="788"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w:t>
        </w:r>
        <w:proofErr w:type="spellStart"/>
        <w:r w:rsidR="00DD5BFF" w:rsidRPr="00287A00">
          <w:rPr>
            <w:rFonts w:ascii="Courier New" w:hAnsi="Courier New" w:cs="Courier New"/>
            <w:b/>
            <w:i/>
            <w:szCs w:val="30"/>
          </w:rPr>
          <w:t>threaded_connection</w:t>
        </w:r>
        <w:proofErr w:type="spellEnd"/>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89" w:author="nick" w:date="2019-12-19T21:30:00Z">
        <w:r w:rsidR="0097759B">
          <w:rPr>
            <w:rFonts w:cs="Calibri"/>
            <w:szCs w:val="22"/>
            <w:lang w:eastAsia="en-GB"/>
          </w:rPr>
          <w:t>.</w:t>
        </w:r>
      </w:ins>
      <w:del w:id="790" w:author="nick" w:date="2019-12-19T21:27:00Z">
        <w:r w:rsidDel="0097759B">
          <w:rPr>
            <w:rFonts w:cs="Calibri"/>
            <w:szCs w:val="22"/>
            <w:lang w:eastAsia="en-GB"/>
          </w:rPr>
          <w:delText xml:space="preserve"> by the following XML elements.</w:delText>
        </w:r>
      </w:del>
      <w:commentRangeEnd w:id="761"/>
      <w:r w:rsidR="0097759B">
        <w:rPr>
          <w:rStyle w:val="Kommentarzeichen"/>
          <w:lang w:eastAsia="x-none"/>
        </w:rPr>
        <w:commentReference w:id="761"/>
      </w:r>
    </w:p>
    <w:p w14:paraId="5C7E422F" w14:textId="3E068468" w:rsidR="00147227" w:rsidDel="0097759B" w:rsidRDefault="00147227" w:rsidP="00B22204">
      <w:pPr>
        <w:autoSpaceDE w:val="0"/>
        <w:autoSpaceDN w:val="0"/>
        <w:adjustRightInd w:val="0"/>
        <w:spacing w:before="120"/>
        <w:jc w:val="both"/>
        <w:rPr>
          <w:del w:id="791" w:author="nick" w:date="2019-12-19T21:30:00Z"/>
          <w:rFonts w:cs="Calibri"/>
          <w:szCs w:val="22"/>
          <w:lang w:eastAsia="en-GB"/>
        </w:rPr>
      </w:pPr>
      <w:del w:id="792"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93"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94" w:author="nick" w:date="2019-12-19T21:30:00Z"/>
                <w:b/>
                <w:i/>
              </w:rPr>
            </w:pPr>
            <w:del w:id="795"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96" w:author="nick" w:date="2019-12-19T21:30:00Z"/>
                <w:b/>
                <w:i/>
              </w:rPr>
            </w:pPr>
            <w:del w:id="797"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98" w:author="nick" w:date="2019-12-19T21:30:00Z"/>
                <w:b/>
                <w:i/>
              </w:rPr>
            </w:pPr>
            <w:del w:id="799"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00" w:author="nick" w:date="2019-12-19T21:30:00Z"/>
                <w:b/>
                <w:i/>
              </w:rPr>
            </w:pPr>
            <w:del w:id="801" w:author="nick" w:date="2019-12-19T21:30:00Z">
              <w:r w:rsidRPr="00226A3F" w:rsidDel="0097759B">
                <w:rPr>
                  <w:b/>
                  <w:i/>
                </w:rPr>
                <w:delText>Constraint</w:delText>
              </w:r>
            </w:del>
          </w:p>
        </w:tc>
      </w:tr>
      <w:tr w:rsidR="0097142B" w:rsidRPr="00226A3F" w:rsidDel="0097759B" w14:paraId="76EED9E3" w14:textId="37B1B569" w:rsidTr="0097142B">
        <w:trPr>
          <w:jc w:val="center"/>
          <w:del w:id="802" w:author="nick" w:date="2019-12-19T21:30:00Z"/>
        </w:trPr>
        <w:tc>
          <w:tcPr>
            <w:tcW w:w="2111" w:type="dxa"/>
            <w:shd w:val="clear" w:color="auto" w:fill="auto"/>
          </w:tcPr>
          <w:p w14:paraId="0E76C4C6" w14:textId="2A747B56" w:rsidR="0097142B" w:rsidRPr="00226A3F" w:rsidDel="0097759B" w:rsidRDefault="0097142B" w:rsidP="0097142B">
            <w:pPr>
              <w:rPr>
                <w:del w:id="803" w:author="nick" w:date="2019-12-19T21:30:00Z"/>
                <w:sz w:val="20"/>
                <w:szCs w:val="20"/>
              </w:rPr>
            </w:pPr>
            <w:del w:id="804"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05" w:author="nick" w:date="2019-12-19T21:30:00Z"/>
                <w:sz w:val="20"/>
                <w:szCs w:val="20"/>
              </w:rPr>
            </w:pPr>
            <w:del w:id="806"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07" w:author="nick" w:date="2019-12-19T21:30:00Z"/>
                <w:sz w:val="20"/>
                <w:szCs w:val="20"/>
              </w:rPr>
            </w:pPr>
            <w:del w:id="808"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09"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10" w:author="nick" w:date="2019-12-19T21:30:00Z"/>
          <w:rFonts w:cs="Calibri"/>
          <w:szCs w:val="22"/>
          <w:lang w:eastAsia="en-GB"/>
        </w:rPr>
      </w:pPr>
      <w:bookmarkStart w:id="811" w:name="_Toc3566455"/>
      <w:del w:id="812"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1"/>
      </w:del>
    </w:p>
    <w:p w14:paraId="1425EBBB" w14:textId="5D397497" w:rsidR="004C405D" w:rsidDel="0097759B" w:rsidRDefault="004C405D" w:rsidP="004C405D">
      <w:pPr>
        <w:autoSpaceDE w:val="0"/>
        <w:autoSpaceDN w:val="0"/>
        <w:adjustRightInd w:val="0"/>
        <w:spacing w:after="0"/>
        <w:rPr>
          <w:del w:id="813" w:author="nick" w:date="2019-12-19T21:30:00Z"/>
          <w:rFonts w:cs="Calibri"/>
          <w:szCs w:val="22"/>
          <w:lang w:eastAsia="en-GB"/>
        </w:rPr>
      </w:pPr>
      <w:del w:id="814"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15" w:author="nick" w:date="2019-12-19T21:30:00Z"/>
          <w:rFonts w:ascii="Courier" w:hAnsi="Courier" w:cs="Courier"/>
          <w:b/>
          <w:bCs/>
          <w:i/>
          <w:iCs/>
          <w:sz w:val="18"/>
          <w:szCs w:val="18"/>
          <w:lang w:eastAsia="en-GB"/>
        </w:rPr>
      </w:pPr>
      <w:del w:id="816"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17"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18" w:author="nick" w:date="2019-12-19T21:30:00Z"/>
                <w:b/>
                <w:i/>
              </w:rPr>
            </w:pPr>
            <w:del w:id="819"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20" w:author="nick" w:date="2019-12-19T21:30:00Z"/>
                <w:b/>
                <w:i/>
              </w:rPr>
            </w:pPr>
            <w:del w:id="821"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22" w:author="nick" w:date="2019-12-19T21:30:00Z"/>
                <w:b/>
                <w:i/>
              </w:rPr>
            </w:pPr>
            <w:del w:id="823"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24" w:author="nick" w:date="2019-12-19T21:30:00Z"/>
                <w:b/>
                <w:i/>
              </w:rPr>
            </w:pPr>
            <w:del w:id="825"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26" w:author="nick" w:date="2019-12-19T21:30:00Z"/>
                <w:b/>
                <w:i/>
              </w:rPr>
            </w:pPr>
            <w:del w:id="827" w:author="nick" w:date="2019-12-19T21:30:00Z">
              <w:r w:rsidRPr="00226A3F" w:rsidDel="0097759B">
                <w:rPr>
                  <w:b/>
                  <w:i/>
                </w:rPr>
                <w:delText>Constraint</w:delText>
              </w:r>
            </w:del>
          </w:p>
        </w:tc>
      </w:tr>
      <w:tr w:rsidR="004B2578" w:rsidRPr="00226A3F" w:rsidDel="0097759B" w14:paraId="442EF628" w14:textId="04869973" w:rsidTr="006C2299">
        <w:trPr>
          <w:jc w:val="center"/>
          <w:del w:id="828"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29" w:author="nick" w:date="2019-12-19T21:30:00Z"/>
                <w:sz w:val="20"/>
                <w:szCs w:val="20"/>
              </w:rPr>
            </w:pPr>
            <w:del w:id="830"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31" w:author="nick" w:date="2019-12-19T21:30:00Z"/>
                <w:sz w:val="20"/>
                <w:szCs w:val="20"/>
              </w:rPr>
            </w:pPr>
            <w:del w:id="832"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33" w:author="nick" w:date="2019-12-19T21:30:00Z"/>
                <w:sz w:val="20"/>
                <w:szCs w:val="20"/>
              </w:rPr>
            </w:pPr>
            <w:del w:id="834"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35" w:author="nick" w:date="2019-12-19T21:30:00Z"/>
                <w:sz w:val="20"/>
                <w:szCs w:val="20"/>
              </w:rPr>
            </w:pPr>
            <w:del w:id="836"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37" w:author="nick" w:date="2019-12-19T21:30:00Z"/>
                <w:sz w:val="20"/>
                <w:szCs w:val="20"/>
              </w:rPr>
            </w:pPr>
            <w:del w:id="838"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39" w:author="nick" w:date="2019-12-19T21:30:00Z"/>
                <w:rFonts w:cs="Calibri"/>
                <w:sz w:val="20"/>
                <w:szCs w:val="20"/>
                <w:lang w:eastAsia="en-GB"/>
              </w:rPr>
            </w:pPr>
            <w:del w:id="840"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41" w:author="nick" w:date="2019-12-19T21:30:00Z"/>
                <w:sz w:val="20"/>
                <w:szCs w:val="20"/>
              </w:rPr>
            </w:pPr>
            <w:del w:id="842"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43"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44" w:author="nick" w:date="2019-12-19T21:30:00Z"/>
                <w:sz w:val="20"/>
                <w:szCs w:val="20"/>
              </w:rPr>
            </w:pPr>
            <w:del w:id="845"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46" w:author="nick" w:date="2019-12-19T21:30:00Z"/>
                <w:sz w:val="20"/>
                <w:szCs w:val="20"/>
              </w:rPr>
            </w:pPr>
            <w:del w:id="847"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48" w:author="nick" w:date="2019-12-19T21:30:00Z"/>
                <w:sz w:val="20"/>
                <w:szCs w:val="20"/>
              </w:rPr>
            </w:pPr>
            <w:del w:id="849"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50" w:author="nick" w:date="2019-12-19T21:30:00Z"/>
                <w:sz w:val="20"/>
                <w:szCs w:val="20"/>
              </w:rPr>
            </w:pPr>
            <w:del w:id="851"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52" w:author="nick" w:date="2019-12-19T21:30:00Z"/>
                <w:sz w:val="20"/>
                <w:szCs w:val="20"/>
              </w:rPr>
            </w:pPr>
            <w:del w:id="853"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54"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55" w:author="nick" w:date="2019-12-19T21:30:00Z"/>
                <w:sz w:val="20"/>
                <w:szCs w:val="20"/>
              </w:rPr>
            </w:pPr>
            <w:del w:id="856"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57" w:author="nick" w:date="2019-12-19T21:30:00Z"/>
                <w:sz w:val="20"/>
                <w:szCs w:val="20"/>
              </w:rPr>
            </w:pPr>
            <w:del w:id="858"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59" w:author="nick" w:date="2019-12-19T21:30:00Z"/>
                <w:sz w:val="20"/>
                <w:szCs w:val="20"/>
              </w:rPr>
            </w:pPr>
            <w:del w:id="860"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61" w:author="nick" w:date="2019-12-19T21:30:00Z"/>
                <w:sz w:val="20"/>
                <w:szCs w:val="20"/>
              </w:rPr>
            </w:pPr>
            <w:del w:id="862"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63" w:author="nick" w:date="2019-12-19T21:30:00Z"/>
                <w:sz w:val="20"/>
                <w:szCs w:val="20"/>
              </w:rPr>
            </w:pPr>
          </w:p>
        </w:tc>
      </w:tr>
    </w:tbl>
    <w:p w14:paraId="49770BC8" w14:textId="704E13BD" w:rsidR="004C405D" w:rsidRPr="004C405D" w:rsidDel="0097759B" w:rsidRDefault="0009096F" w:rsidP="00913551">
      <w:pPr>
        <w:pStyle w:val="Beschriftung"/>
        <w:spacing w:before="120"/>
        <w:rPr>
          <w:del w:id="864" w:author="nick" w:date="2019-12-19T21:30:00Z"/>
          <w:rFonts w:asciiTheme="minorHAnsi" w:hAnsiTheme="minorHAnsi" w:cstheme="minorHAnsi"/>
          <w:bCs w:val="0"/>
          <w:iCs/>
          <w:sz w:val="22"/>
          <w:szCs w:val="22"/>
          <w:lang w:eastAsia="en-GB"/>
        </w:rPr>
      </w:pPr>
      <w:bookmarkStart w:id="865" w:name="_Toc3566456"/>
      <w:del w:id="866"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65"/>
      </w:del>
    </w:p>
    <w:p w14:paraId="770BD65D" w14:textId="1A79DBFB" w:rsidR="006C2299" w:rsidDel="0097759B" w:rsidRDefault="006C2299" w:rsidP="00225E9C">
      <w:pPr>
        <w:keepNext/>
        <w:autoSpaceDE w:val="0"/>
        <w:autoSpaceDN w:val="0"/>
        <w:adjustRightInd w:val="0"/>
        <w:spacing w:after="0"/>
        <w:rPr>
          <w:del w:id="867" w:author="nick" w:date="2019-12-19T21:30:00Z"/>
          <w:rFonts w:cs="Calibri"/>
          <w:szCs w:val="22"/>
          <w:lang w:eastAsia="en-GB"/>
        </w:rPr>
      </w:pPr>
      <w:del w:id="868"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69" w:author="nick" w:date="2019-12-19T21:30:00Z"/>
          <w:rFonts w:cs="Calibri"/>
          <w:lang w:val="en-US" w:eastAsia="en-GB"/>
        </w:rPr>
      </w:pPr>
      <w:del w:id="870"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71" w:author="nick" w:date="2019-12-19T21:30:00Z"/>
          <w:rFonts w:cs="Calibri"/>
          <w:lang w:val="en-US" w:eastAsia="en-GB"/>
        </w:rPr>
      </w:pPr>
      <w:del w:id="872"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73" w:author="nick" w:date="2019-12-19T21:30:00Z"/>
          <w:rFonts w:cs="Calibri"/>
          <w:lang w:val="en-US" w:eastAsia="en-GB"/>
        </w:rPr>
      </w:pPr>
      <w:del w:id="874"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75" w:author="nick" w:date="2019-12-19T21:30:00Z"/>
          <w:rFonts w:asciiTheme="minorHAnsi" w:hAnsiTheme="minorHAnsi" w:cstheme="minorHAnsi"/>
          <w:bCs/>
          <w:iCs/>
          <w:szCs w:val="22"/>
          <w:lang w:eastAsia="en-GB"/>
        </w:rPr>
      </w:pPr>
      <w:del w:id="876"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77"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78" w:author="nick" w:date="2019-12-19T21:32:00Z"/>
        </w:rPr>
      </w:pPr>
      <w:ins w:id="879"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80"/>
      <w:ins w:id="881" w:author="nick" w:date="2019-12-19T21:32:00Z">
        <w:r>
          <w:t xml:space="preserve">                            </w:t>
        </w:r>
      </w:ins>
      <w:proofErr w:type="spellStart"/>
      <w:ins w:id="882" w:author="nick" w:date="2019-12-19T21:31:00Z">
        <w:r>
          <w:t>thread_static_friction</w:t>
        </w:r>
        <w:proofErr w:type="spellEnd"/>
        <w:r>
          <w:t>=</w:t>
        </w:r>
      </w:ins>
      <w:ins w:id="883" w:author="nick" w:date="2019-12-19T21:32:00Z">
        <w:r>
          <w:t>"0.8"</w:t>
        </w:r>
      </w:ins>
      <w:r w:rsidR="00F20EA0">
        <w:t>&gt;</w:t>
      </w:r>
      <w:commentRangeEnd w:id="880"/>
      <w:r w:rsidR="002D676D">
        <w:rPr>
          <w:rStyle w:val="Kommentarzeichen"/>
          <w:rFonts w:ascii="Calibri" w:hAnsi="Calibri"/>
          <w:lang w:eastAsia="x-none"/>
        </w:rPr>
        <w:commentReference w:id="880"/>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84" w:author="nick" w:date="2019-12-19T21:32:00Z"/>
          <w:b/>
          <w:color w:val="0070C0"/>
        </w:rPr>
      </w:pPr>
      <w:del w:id="885"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86" w:author="nick" w:date="2019-12-19T21:32:00Z"/>
          <w:b/>
          <w:color w:val="0070C0"/>
        </w:rPr>
      </w:pPr>
      <w:del w:id="887"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88" w:author="nick" w:date="2019-12-19T21:32:00Z"/>
          <w:b/>
          <w:color w:val="0070C0"/>
        </w:rPr>
      </w:pPr>
      <w:del w:id="889"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90" w:author="nick" w:date="2019-12-19T21:32:00Z"/>
          <w:b/>
          <w:color w:val="0070C0"/>
        </w:rPr>
      </w:pPr>
      <w:del w:id="891"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92"/>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92"/>
      <w:r w:rsidR="00AD0A1B">
        <w:rPr>
          <w:rStyle w:val="Kommentarzeichen"/>
          <w:lang w:eastAsia="x-none"/>
        </w:rPr>
        <w:commentReference w:id="892"/>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93"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94"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95"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96" w:author="nick" w:date="2019-12-19T21:33:00Z"/>
        </w:rPr>
      </w:pPr>
      <w:ins w:id="897"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98"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99" w:author="nick" w:date="2019-12-19T21:33:00Z"/>
          <w:b/>
          <w:color w:val="0070C0"/>
        </w:rPr>
      </w:pPr>
      <w:del w:id="900"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01" w:author="nick" w:date="2019-12-19T21:33:00Z"/>
          <w:color w:val="0070C0"/>
        </w:rPr>
      </w:pPr>
      <w:del w:id="902"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03" w:author="nick" w:date="2019-12-19T21:33:00Z"/>
          <w:b/>
          <w:color w:val="0070C0"/>
        </w:rPr>
      </w:pPr>
      <w:del w:id="904"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05" w:author="nick" w:date="2019-12-19T21:33:00Z"/>
          <w:b/>
          <w:color w:val="0070C0"/>
        </w:rPr>
      </w:pPr>
      <w:del w:id="906"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07" w:name="_Toc428279398"/>
      <w:bookmarkStart w:id="908" w:name="_Toc428456136"/>
      <w:bookmarkStart w:id="909" w:name="_Toc428537099"/>
      <w:bookmarkStart w:id="910" w:name="_Toc428969418"/>
      <w:bookmarkStart w:id="911" w:name="_Toc429052809"/>
      <w:bookmarkStart w:id="912" w:name="_Toc428279400"/>
      <w:bookmarkStart w:id="913" w:name="_Toc428456138"/>
      <w:bookmarkStart w:id="914" w:name="_Toc428537101"/>
      <w:bookmarkStart w:id="915" w:name="_Toc428969420"/>
      <w:bookmarkStart w:id="916" w:name="_Toc429052811"/>
      <w:bookmarkStart w:id="917" w:name="_Toc428279401"/>
      <w:bookmarkStart w:id="918" w:name="_Toc428456139"/>
      <w:bookmarkStart w:id="919" w:name="_Toc428537102"/>
      <w:bookmarkStart w:id="920" w:name="_Toc428969421"/>
      <w:bookmarkStart w:id="921" w:name="_Toc429052812"/>
      <w:bookmarkStart w:id="922" w:name="_Toc428279402"/>
      <w:bookmarkStart w:id="923" w:name="_Toc428456140"/>
      <w:bookmarkStart w:id="924" w:name="_Toc428537103"/>
      <w:bookmarkStart w:id="925" w:name="_Toc428969422"/>
      <w:bookmarkStart w:id="926" w:name="_Toc429052813"/>
      <w:bookmarkStart w:id="927" w:name="_Toc428279403"/>
      <w:bookmarkStart w:id="928" w:name="_Toc428456141"/>
      <w:bookmarkStart w:id="929" w:name="_Toc428537104"/>
      <w:bookmarkStart w:id="930" w:name="_Toc428969423"/>
      <w:bookmarkStart w:id="931" w:name="_Toc429052814"/>
      <w:bookmarkStart w:id="932" w:name="_Toc428279404"/>
      <w:bookmarkStart w:id="933" w:name="_Toc428456142"/>
      <w:bookmarkStart w:id="934" w:name="_Toc428537105"/>
      <w:bookmarkStart w:id="935" w:name="_Toc428969424"/>
      <w:bookmarkStart w:id="936" w:name="_Toc429052815"/>
      <w:bookmarkStart w:id="937" w:name="_Toc428279405"/>
      <w:bookmarkStart w:id="938" w:name="_Toc428456143"/>
      <w:bookmarkStart w:id="939" w:name="_Toc428537106"/>
      <w:bookmarkStart w:id="940" w:name="_Toc428969425"/>
      <w:bookmarkStart w:id="941" w:name="_Toc429052816"/>
      <w:bookmarkStart w:id="942" w:name="_Toc428279406"/>
      <w:bookmarkStart w:id="943" w:name="_Toc428456144"/>
      <w:bookmarkStart w:id="944" w:name="_Toc428537107"/>
      <w:bookmarkStart w:id="945" w:name="_Toc428969426"/>
      <w:bookmarkStart w:id="946" w:name="_Toc429052817"/>
      <w:bookmarkStart w:id="947" w:name="_Toc428279408"/>
      <w:bookmarkStart w:id="948" w:name="_Toc428456146"/>
      <w:bookmarkStart w:id="949" w:name="_Toc428537109"/>
      <w:bookmarkStart w:id="950" w:name="_Toc428969428"/>
      <w:bookmarkStart w:id="951" w:name="_Toc429052819"/>
      <w:bookmarkStart w:id="952" w:name="_Toc428279409"/>
      <w:bookmarkStart w:id="953" w:name="_Toc428456147"/>
      <w:bookmarkStart w:id="954" w:name="_Toc428537110"/>
      <w:bookmarkStart w:id="955" w:name="_Toc428969429"/>
      <w:bookmarkStart w:id="956" w:name="_Toc429052820"/>
      <w:bookmarkStart w:id="957" w:name="_Toc428279410"/>
      <w:bookmarkStart w:id="958" w:name="_Toc428456148"/>
      <w:bookmarkStart w:id="959" w:name="_Toc428537111"/>
      <w:bookmarkStart w:id="960" w:name="_Toc428969430"/>
      <w:bookmarkStart w:id="961" w:name="_Toc429052821"/>
      <w:bookmarkStart w:id="962" w:name="_Toc428279411"/>
      <w:bookmarkStart w:id="963" w:name="_Toc428456149"/>
      <w:bookmarkStart w:id="964" w:name="_Toc428537112"/>
      <w:bookmarkStart w:id="965" w:name="_Toc428969431"/>
      <w:bookmarkStart w:id="966" w:name="_Toc429052822"/>
      <w:bookmarkStart w:id="967" w:name="_Toc428279413"/>
      <w:bookmarkStart w:id="968" w:name="_Toc428456151"/>
      <w:bookmarkStart w:id="969" w:name="_Toc428537114"/>
      <w:bookmarkStart w:id="970" w:name="_Toc428969433"/>
      <w:bookmarkStart w:id="971" w:name="_Toc429052824"/>
      <w:bookmarkStart w:id="972" w:name="_Toc428279414"/>
      <w:bookmarkStart w:id="973" w:name="_Toc428456152"/>
      <w:bookmarkStart w:id="974" w:name="_Toc428537115"/>
      <w:bookmarkStart w:id="975" w:name="_Toc428969434"/>
      <w:bookmarkStart w:id="976" w:name="_Toc429052825"/>
      <w:bookmarkStart w:id="977" w:name="_Toc428279416"/>
      <w:bookmarkStart w:id="978" w:name="_Toc428456154"/>
      <w:bookmarkStart w:id="979" w:name="_Toc428537117"/>
      <w:bookmarkStart w:id="980" w:name="_Toc428969436"/>
      <w:bookmarkStart w:id="981" w:name="_Toc429052827"/>
      <w:bookmarkStart w:id="982" w:name="_Toc428279417"/>
      <w:bookmarkStart w:id="983" w:name="_Toc428456155"/>
      <w:bookmarkStart w:id="984" w:name="_Toc428537118"/>
      <w:bookmarkStart w:id="985" w:name="_Toc428969437"/>
      <w:bookmarkStart w:id="986" w:name="_Toc429052828"/>
      <w:bookmarkStart w:id="987" w:name="_Toc428279419"/>
      <w:bookmarkStart w:id="988" w:name="_Toc428456157"/>
      <w:bookmarkStart w:id="989" w:name="_Toc428537120"/>
      <w:bookmarkStart w:id="990" w:name="_Toc428969439"/>
      <w:bookmarkStart w:id="991" w:name="_Toc429052830"/>
      <w:bookmarkStart w:id="992" w:name="_Toc428279421"/>
      <w:bookmarkStart w:id="993" w:name="_Toc428456159"/>
      <w:bookmarkStart w:id="994" w:name="_Toc428537122"/>
      <w:bookmarkStart w:id="995" w:name="_Toc428969441"/>
      <w:bookmarkStart w:id="996" w:name="_Toc429052832"/>
      <w:bookmarkStart w:id="997" w:name="_Toc428279422"/>
      <w:bookmarkStart w:id="998" w:name="_Toc428456160"/>
      <w:bookmarkStart w:id="999" w:name="_Toc428537123"/>
      <w:bookmarkStart w:id="1000" w:name="_Toc428969442"/>
      <w:bookmarkStart w:id="1001" w:name="_Toc429052833"/>
      <w:bookmarkStart w:id="1002" w:name="_Toc428279423"/>
      <w:bookmarkStart w:id="1003" w:name="_Toc428456161"/>
      <w:bookmarkStart w:id="1004" w:name="_Toc428537124"/>
      <w:bookmarkStart w:id="1005" w:name="_Toc428969443"/>
      <w:bookmarkStart w:id="1006" w:name="_Toc429052834"/>
      <w:bookmarkStart w:id="1007" w:name="_Toc428279424"/>
      <w:bookmarkStart w:id="1008" w:name="_Toc428456162"/>
      <w:bookmarkStart w:id="1009" w:name="_Toc428537125"/>
      <w:bookmarkStart w:id="1010" w:name="_Toc428969444"/>
      <w:bookmarkStart w:id="1011" w:name="_Toc429052835"/>
      <w:bookmarkStart w:id="1012" w:name="_Toc428279426"/>
      <w:bookmarkStart w:id="1013" w:name="_Toc428456164"/>
      <w:bookmarkStart w:id="1014" w:name="_Toc428537127"/>
      <w:bookmarkStart w:id="1015" w:name="_Toc428969446"/>
      <w:bookmarkStart w:id="1016" w:name="_Toc429052837"/>
      <w:bookmarkStart w:id="1017" w:name="_Toc428279427"/>
      <w:bookmarkStart w:id="1018" w:name="_Toc428456165"/>
      <w:bookmarkStart w:id="1019" w:name="_Toc428537128"/>
      <w:bookmarkStart w:id="1020" w:name="_Toc428969447"/>
      <w:bookmarkStart w:id="1021" w:name="_Toc429052838"/>
      <w:bookmarkStart w:id="1022" w:name="_Toc428279431"/>
      <w:bookmarkStart w:id="1023" w:name="_Toc428456169"/>
      <w:bookmarkStart w:id="1024" w:name="_Toc428537132"/>
      <w:bookmarkStart w:id="1025" w:name="_Toc428969451"/>
      <w:bookmarkStart w:id="1026" w:name="_Toc429052842"/>
      <w:bookmarkStart w:id="1027" w:name="_Toc428279432"/>
      <w:bookmarkStart w:id="1028" w:name="_Toc428456170"/>
      <w:bookmarkStart w:id="1029" w:name="_Toc428537133"/>
      <w:bookmarkStart w:id="1030" w:name="_Toc428969452"/>
      <w:bookmarkStart w:id="1031" w:name="_Toc429052843"/>
      <w:bookmarkStart w:id="1032" w:name="_Toc428279434"/>
      <w:bookmarkStart w:id="1033" w:name="_Toc428456172"/>
      <w:bookmarkStart w:id="1034" w:name="_Toc428537135"/>
      <w:bookmarkStart w:id="1035" w:name="_Toc428969454"/>
      <w:bookmarkStart w:id="1036" w:name="_Toc429052845"/>
      <w:bookmarkStart w:id="1037" w:name="_Toc428279435"/>
      <w:bookmarkStart w:id="1038" w:name="_Toc428456173"/>
      <w:bookmarkStart w:id="1039" w:name="_Toc428537136"/>
      <w:bookmarkStart w:id="1040" w:name="_Toc428969455"/>
      <w:bookmarkStart w:id="1041" w:name="_Toc429052846"/>
      <w:bookmarkStart w:id="1042" w:name="_Toc428279439"/>
      <w:bookmarkStart w:id="1043" w:name="_Toc428456177"/>
      <w:bookmarkStart w:id="1044" w:name="_Toc428537140"/>
      <w:bookmarkStart w:id="1045" w:name="_Toc428969459"/>
      <w:bookmarkStart w:id="1046" w:name="_Toc429052850"/>
      <w:bookmarkStart w:id="1047" w:name="_Toc428279440"/>
      <w:bookmarkStart w:id="1048" w:name="_Toc428456178"/>
      <w:bookmarkStart w:id="1049" w:name="_Toc428537141"/>
      <w:bookmarkStart w:id="1050" w:name="_Toc428969460"/>
      <w:bookmarkStart w:id="1051" w:name="_Toc429052851"/>
      <w:bookmarkStart w:id="1052" w:name="_Toc428279441"/>
      <w:bookmarkStart w:id="1053" w:name="_Toc428456179"/>
      <w:bookmarkStart w:id="1054" w:name="_Toc428537142"/>
      <w:bookmarkStart w:id="1055" w:name="_Toc428969461"/>
      <w:bookmarkStart w:id="1056" w:name="_Toc429052852"/>
      <w:bookmarkStart w:id="1057" w:name="_Toc428279442"/>
      <w:bookmarkStart w:id="1058" w:name="_Toc428456180"/>
      <w:bookmarkStart w:id="1059" w:name="_Toc428537143"/>
      <w:bookmarkStart w:id="1060" w:name="_Toc428969462"/>
      <w:bookmarkStart w:id="1061" w:name="_Toc429052853"/>
      <w:bookmarkStart w:id="1062" w:name="_Toc428279444"/>
      <w:bookmarkStart w:id="1063" w:name="_Toc428456182"/>
      <w:bookmarkStart w:id="1064" w:name="_Toc428537145"/>
      <w:bookmarkStart w:id="1065" w:name="_Toc428969464"/>
      <w:bookmarkStart w:id="1066" w:name="_Toc429052855"/>
      <w:bookmarkStart w:id="1067" w:name="_Toc428279445"/>
      <w:bookmarkStart w:id="1068" w:name="_Toc428456183"/>
      <w:bookmarkStart w:id="1069" w:name="_Toc428537146"/>
      <w:bookmarkStart w:id="1070" w:name="_Toc428969465"/>
      <w:bookmarkStart w:id="1071" w:name="_Toc429052856"/>
      <w:bookmarkStart w:id="1072" w:name="_Toc428279449"/>
      <w:bookmarkStart w:id="1073" w:name="_Toc428456187"/>
      <w:bookmarkStart w:id="1074" w:name="_Toc428537150"/>
      <w:bookmarkStart w:id="1075" w:name="_Toc428969469"/>
      <w:bookmarkStart w:id="1076" w:name="_Toc429052860"/>
      <w:bookmarkStart w:id="1077" w:name="_Toc428279450"/>
      <w:bookmarkStart w:id="1078" w:name="_Toc428456188"/>
      <w:bookmarkStart w:id="1079" w:name="_Toc428537151"/>
      <w:bookmarkStart w:id="1080" w:name="_Toc428969470"/>
      <w:bookmarkStart w:id="1081" w:name="_Toc429052861"/>
      <w:bookmarkStart w:id="1082" w:name="_Toc428279452"/>
      <w:bookmarkStart w:id="1083" w:name="_Toc428456190"/>
      <w:bookmarkStart w:id="1084" w:name="_Toc428537153"/>
      <w:bookmarkStart w:id="1085" w:name="_Toc428969472"/>
      <w:bookmarkStart w:id="1086" w:name="_Toc429052863"/>
      <w:bookmarkStart w:id="1087" w:name="_Toc428279453"/>
      <w:bookmarkStart w:id="1088" w:name="_Toc428456191"/>
      <w:bookmarkStart w:id="1089" w:name="_Toc428537154"/>
      <w:bookmarkStart w:id="1090" w:name="_Toc428969473"/>
      <w:bookmarkStart w:id="1091" w:name="_Toc429052864"/>
      <w:bookmarkStart w:id="1092" w:name="_Toc428279457"/>
      <w:bookmarkStart w:id="1093" w:name="_Toc428456195"/>
      <w:bookmarkStart w:id="1094" w:name="_Toc428537158"/>
      <w:bookmarkStart w:id="1095" w:name="_Toc428969477"/>
      <w:bookmarkStart w:id="1096" w:name="_Toc429052868"/>
      <w:bookmarkStart w:id="1097" w:name="_Toc428279458"/>
      <w:bookmarkStart w:id="1098" w:name="_Toc428456196"/>
      <w:bookmarkStart w:id="1099" w:name="_Toc428537159"/>
      <w:bookmarkStart w:id="1100" w:name="_Toc428969478"/>
      <w:bookmarkStart w:id="1101" w:name="_Toc429052869"/>
      <w:bookmarkStart w:id="1102" w:name="_Toc428279459"/>
      <w:bookmarkStart w:id="1103" w:name="_Toc428456197"/>
      <w:bookmarkStart w:id="1104" w:name="_Toc428537160"/>
      <w:bookmarkStart w:id="1105" w:name="_Toc428969479"/>
      <w:bookmarkStart w:id="1106" w:name="_Toc429052870"/>
      <w:bookmarkStart w:id="1107" w:name="_Toc428279461"/>
      <w:bookmarkStart w:id="1108" w:name="_Toc428456199"/>
      <w:bookmarkStart w:id="1109" w:name="_Toc428537162"/>
      <w:bookmarkStart w:id="1110" w:name="_Toc428969481"/>
      <w:bookmarkStart w:id="1111" w:name="_Toc429052872"/>
      <w:bookmarkStart w:id="1112" w:name="_Toc428279462"/>
      <w:bookmarkStart w:id="1113" w:name="_Toc428456200"/>
      <w:bookmarkStart w:id="1114" w:name="_Toc428537163"/>
      <w:bookmarkStart w:id="1115" w:name="_Toc428969482"/>
      <w:bookmarkStart w:id="1116" w:name="_Toc429052873"/>
      <w:bookmarkStart w:id="1117" w:name="_Toc428279463"/>
      <w:bookmarkStart w:id="1118" w:name="_Toc428456201"/>
      <w:bookmarkStart w:id="1119" w:name="_Toc428537164"/>
      <w:bookmarkStart w:id="1120" w:name="_Toc428969483"/>
      <w:bookmarkStart w:id="1121" w:name="_Toc429052874"/>
      <w:bookmarkStart w:id="1122" w:name="_Toc428279464"/>
      <w:bookmarkStart w:id="1123" w:name="_Toc428456202"/>
      <w:bookmarkStart w:id="1124" w:name="_Toc428537165"/>
      <w:bookmarkStart w:id="1125" w:name="_Toc428969484"/>
      <w:bookmarkStart w:id="1126" w:name="_Toc429052875"/>
      <w:bookmarkStart w:id="1127" w:name="_Toc428279465"/>
      <w:bookmarkStart w:id="1128" w:name="_Toc428456203"/>
      <w:bookmarkStart w:id="1129" w:name="_Toc428537166"/>
      <w:bookmarkStart w:id="1130" w:name="_Toc428969485"/>
      <w:bookmarkStart w:id="1131" w:name="_Toc429052876"/>
      <w:bookmarkStart w:id="1132" w:name="_Toc428279467"/>
      <w:bookmarkStart w:id="1133" w:name="_Toc428456205"/>
      <w:bookmarkStart w:id="1134" w:name="_Toc428537168"/>
      <w:bookmarkStart w:id="1135" w:name="_Toc428969487"/>
      <w:bookmarkStart w:id="1136" w:name="_Toc429052878"/>
      <w:bookmarkStart w:id="1137" w:name="_Toc428279470"/>
      <w:bookmarkStart w:id="1138" w:name="_Toc428456208"/>
      <w:bookmarkStart w:id="1139" w:name="_Toc428537171"/>
      <w:bookmarkStart w:id="1140" w:name="_Toc428969490"/>
      <w:bookmarkStart w:id="1141" w:name="_Toc429052881"/>
      <w:bookmarkStart w:id="1142" w:name="_Toc428279471"/>
      <w:bookmarkStart w:id="1143" w:name="_Toc428456209"/>
      <w:bookmarkStart w:id="1144" w:name="_Toc428537172"/>
      <w:bookmarkStart w:id="1145" w:name="_Toc428969491"/>
      <w:bookmarkStart w:id="1146" w:name="_Toc429052882"/>
      <w:bookmarkStart w:id="1147" w:name="_Toc428279472"/>
      <w:bookmarkStart w:id="1148" w:name="_Toc428456210"/>
      <w:bookmarkStart w:id="1149" w:name="_Toc428537173"/>
      <w:bookmarkStart w:id="1150" w:name="_Toc428969492"/>
      <w:bookmarkStart w:id="1151" w:name="_Toc429052883"/>
      <w:bookmarkStart w:id="1152" w:name="_Toc428279473"/>
      <w:bookmarkStart w:id="1153" w:name="_Toc428456211"/>
      <w:bookmarkStart w:id="1154" w:name="_Toc428537174"/>
      <w:bookmarkStart w:id="1155" w:name="_Toc428969493"/>
      <w:bookmarkStart w:id="1156" w:name="_Toc429052884"/>
      <w:bookmarkStart w:id="1157" w:name="_Toc428279474"/>
      <w:bookmarkStart w:id="1158" w:name="_Toc428456212"/>
      <w:bookmarkStart w:id="1159" w:name="_Toc428537175"/>
      <w:bookmarkStart w:id="1160" w:name="_Toc428969494"/>
      <w:bookmarkStart w:id="1161" w:name="_Toc429052885"/>
      <w:bookmarkStart w:id="1162" w:name="_Toc428279475"/>
      <w:bookmarkStart w:id="1163" w:name="_Toc428456213"/>
      <w:bookmarkStart w:id="1164" w:name="_Toc428537176"/>
      <w:bookmarkStart w:id="1165" w:name="_Toc428969495"/>
      <w:bookmarkStart w:id="1166" w:name="_Toc429052886"/>
      <w:bookmarkStart w:id="1167" w:name="_Toc428279476"/>
      <w:bookmarkStart w:id="1168" w:name="_Toc428456214"/>
      <w:bookmarkStart w:id="1169" w:name="_Toc428537177"/>
      <w:bookmarkStart w:id="1170" w:name="_Toc428969496"/>
      <w:bookmarkStart w:id="1171" w:name="_Toc429052887"/>
      <w:bookmarkStart w:id="1172" w:name="_Toc428279481"/>
      <w:bookmarkStart w:id="1173" w:name="_Toc428456219"/>
      <w:bookmarkStart w:id="1174" w:name="_Toc428537182"/>
      <w:bookmarkStart w:id="1175" w:name="_Toc428969501"/>
      <w:bookmarkStart w:id="1176" w:name="_Toc429052892"/>
      <w:bookmarkStart w:id="1177" w:name="_Toc428279482"/>
      <w:bookmarkStart w:id="1178" w:name="_Toc428456220"/>
      <w:bookmarkStart w:id="1179" w:name="_Toc428537183"/>
      <w:bookmarkStart w:id="1180" w:name="_Toc428969502"/>
      <w:bookmarkStart w:id="1181" w:name="_Toc429052893"/>
      <w:bookmarkStart w:id="1182" w:name="_Toc428279490"/>
      <w:bookmarkStart w:id="1183" w:name="_Toc428456228"/>
      <w:bookmarkStart w:id="1184" w:name="_Toc428537191"/>
      <w:bookmarkStart w:id="1185" w:name="_Toc428969510"/>
      <w:bookmarkStart w:id="1186" w:name="_Toc429052901"/>
      <w:bookmarkStart w:id="1187" w:name="_Toc428279504"/>
      <w:bookmarkStart w:id="1188" w:name="_Toc428456242"/>
      <w:bookmarkStart w:id="1189" w:name="_Toc428537205"/>
      <w:bookmarkStart w:id="1190" w:name="_Toc428969524"/>
      <w:bookmarkStart w:id="1191" w:name="_Toc429052915"/>
      <w:bookmarkStart w:id="1192" w:name="_Toc428279508"/>
      <w:bookmarkStart w:id="1193" w:name="_Toc428456246"/>
      <w:bookmarkStart w:id="1194" w:name="_Toc428537209"/>
      <w:bookmarkStart w:id="1195" w:name="_Toc428969528"/>
      <w:bookmarkStart w:id="1196" w:name="_Toc429052919"/>
      <w:bookmarkStart w:id="1197" w:name="_Toc428279509"/>
      <w:bookmarkStart w:id="1198" w:name="_Toc428456247"/>
      <w:bookmarkStart w:id="1199" w:name="_Toc428537210"/>
      <w:bookmarkStart w:id="1200" w:name="_Toc428969529"/>
      <w:bookmarkStart w:id="1201" w:name="_Toc429052920"/>
      <w:bookmarkStart w:id="1202" w:name="_Toc428279510"/>
      <w:bookmarkStart w:id="1203" w:name="_Toc428456248"/>
      <w:bookmarkStart w:id="1204" w:name="_Toc428537211"/>
      <w:bookmarkStart w:id="1205" w:name="_Toc428969530"/>
      <w:bookmarkStart w:id="1206" w:name="_Toc429052921"/>
      <w:bookmarkStart w:id="1207" w:name="_Toc428279512"/>
      <w:bookmarkStart w:id="1208" w:name="_Toc428456250"/>
      <w:bookmarkStart w:id="1209" w:name="_Toc428537213"/>
      <w:bookmarkStart w:id="1210" w:name="_Toc428969532"/>
      <w:bookmarkStart w:id="1211" w:name="_Toc429052923"/>
      <w:bookmarkStart w:id="1212" w:name="_Toc428279516"/>
      <w:bookmarkStart w:id="1213" w:name="_Toc428456254"/>
      <w:bookmarkStart w:id="1214" w:name="_Toc428537217"/>
      <w:bookmarkStart w:id="1215" w:name="_Toc428969536"/>
      <w:bookmarkStart w:id="1216" w:name="_Toc429052927"/>
      <w:bookmarkStart w:id="1217" w:name="_Toc428279517"/>
      <w:bookmarkStart w:id="1218" w:name="_Toc428456255"/>
      <w:bookmarkStart w:id="1219" w:name="_Toc428537218"/>
      <w:bookmarkStart w:id="1220" w:name="_Toc428969537"/>
      <w:bookmarkStart w:id="1221" w:name="_Toc429052928"/>
      <w:bookmarkStart w:id="1222" w:name="_Toc428279521"/>
      <w:bookmarkStart w:id="1223" w:name="_Toc428456259"/>
      <w:bookmarkStart w:id="1224" w:name="_Toc428537222"/>
      <w:bookmarkStart w:id="1225" w:name="_Toc428969541"/>
      <w:bookmarkStart w:id="1226" w:name="_Toc429052932"/>
      <w:bookmarkStart w:id="1227" w:name="_Toc428279522"/>
      <w:bookmarkStart w:id="1228" w:name="_Toc428456260"/>
      <w:bookmarkStart w:id="1229" w:name="_Toc428537223"/>
      <w:bookmarkStart w:id="1230" w:name="_Toc428969542"/>
      <w:bookmarkStart w:id="1231" w:name="_Toc429052933"/>
      <w:bookmarkStart w:id="1232" w:name="_Toc428279523"/>
      <w:bookmarkStart w:id="1233" w:name="_Toc428456261"/>
      <w:bookmarkStart w:id="1234" w:name="_Toc428537224"/>
      <w:bookmarkStart w:id="1235" w:name="_Toc428969543"/>
      <w:bookmarkStart w:id="1236" w:name="_Toc429052934"/>
      <w:bookmarkStart w:id="1237" w:name="_Toc428279524"/>
      <w:bookmarkStart w:id="1238" w:name="_Toc428456262"/>
      <w:bookmarkStart w:id="1239" w:name="_Toc428537225"/>
      <w:bookmarkStart w:id="1240" w:name="_Toc428969544"/>
      <w:bookmarkStart w:id="1241" w:name="_Toc429052935"/>
      <w:bookmarkStart w:id="1242" w:name="_Toc428279525"/>
      <w:bookmarkStart w:id="1243" w:name="_Toc428456263"/>
      <w:bookmarkStart w:id="1244" w:name="_Toc428537226"/>
      <w:bookmarkStart w:id="1245" w:name="_Toc428969545"/>
      <w:bookmarkStart w:id="1246" w:name="_Toc429052936"/>
      <w:bookmarkStart w:id="1247" w:name="_Toc428279526"/>
      <w:bookmarkStart w:id="1248" w:name="_Toc428456264"/>
      <w:bookmarkStart w:id="1249" w:name="_Toc428537227"/>
      <w:bookmarkStart w:id="1250" w:name="_Toc428969546"/>
      <w:bookmarkStart w:id="1251" w:name="_Toc429052937"/>
      <w:bookmarkStart w:id="1252" w:name="_Toc413359593"/>
      <w:bookmarkStart w:id="1253" w:name="_Toc3556985"/>
      <w:bookmarkStart w:id="1254" w:name="_Ref27683404"/>
      <w:bookmarkStart w:id="1255" w:name="_Toc34650226"/>
      <w:bookmarkStart w:id="1256" w:name="_Ref34652201"/>
      <w:bookmarkStart w:id="1257" w:name="_Ref34652251"/>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52"/>
      <w:bookmarkEnd w:id="1253"/>
      <w:bookmarkEnd w:id="1254"/>
      <w:bookmarkEnd w:id="1255"/>
      <w:bookmarkEnd w:id="1256"/>
      <w:bookmarkEnd w:id="125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258" w:name="_Toc3566457"/>
      <w:bookmarkStart w:id="1259"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58"/>
      <w:bookmarkEnd w:id="125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60"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61"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62" w:author="Dr. Carsten Franke" w:date="2020-03-09T13:20:00Z">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63" w:author="Dr. Carsten Franke" w:date="2020-03-09T13:18:00Z">
        <w:r w:rsidR="001D73C3">
          <w:rPr>
            <w:szCs w:val="22"/>
          </w:rPr>
          <w:t xml:space="preserve"> </w:t>
        </w:r>
      </w:ins>
      <w:ins w:id="1264"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ins w:id="1265"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ins w:id="1266" w:author="Dr. Carsten Franke" w:date="2020-03-09T13:19:00Z">
        <w:r w:rsidR="001D73C3" w:rsidRPr="007055D9">
          <w:t xml:space="preserve">Finite Element Specific Data </w:t>
        </w:r>
        <w:r w:rsidR="001D73C3" w:rsidRPr="00E366F9">
          <w:rPr>
            <w:rFonts w:ascii="Courier New" w:hAnsi="Courier New" w:cs="Courier New"/>
          </w:rPr>
          <w:t>&lt;</w:t>
        </w:r>
        <w:proofErr w:type="spellStart"/>
        <w:r w:rsidR="001D73C3" w:rsidRPr="00E366F9">
          <w:rPr>
            <w:rFonts w:ascii="Courier New" w:hAnsi="Courier New" w:cs="Courier New"/>
          </w:rPr>
          <w:t>femdata</w:t>
        </w:r>
        <w:proofErr w:type="spellEnd"/>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67"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68"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69"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70" w:author="nick" w:date="2019-12-19T21:36:00Z"/>
                <w:rFonts w:cs="Calibri"/>
                <w:sz w:val="18"/>
                <w:szCs w:val="18"/>
                <w:lang w:eastAsia="zh-CN"/>
              </w:rPr>
            </w:pPr>
            <w:proofErr w:type="spellStart"/>
            <w:ins w:id="1271"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72" w:author="nick" w:date="2019-12-19T21:36:00Z"/>
                <w:sz w:val="18"/>
                <w:szCs w:val="18"/>
              </w:rPr>
            </w:pPr>
            <w:ins w:id="1273"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74" w:author="nick" w:date="2019-12-19T21:36:00Z"/>
                <w:sz w:val="18"/>
                <w:szCs w:val="18"/>
              </w:rPr>
            </w:pPr>
            <w:ins w:id="1275"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76" w:author="nick" w:date="2019-12-19T21:36:00Z"/>
                <w:sz w:val="18"/>
                <w:szCs w:val="18"/>
              </w:rPr>
            </w:pPr>
            <w:ins w:id="1277"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78" w:author="nick" w:date="2019-12-19T21:36:00Z"/>
                <w:sz w:val="18"/>
                <w:szCs w:val="18"/>
              </w:rPr>
            </w:pPr>
          </w:p>
        </w:tc>
      </w:tr>
      <w:tr w:rsidR="002D676D" w:rsidRPr="00397AE8" w14:paraId="2AA00266" w14:textId="77777777" w:rsidTr="00AD13B9">
        <w:trPr>
          <w:cantSplit/>
          <w:jc w:val="center"/>
          <w:ins w:id="1279"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80" w:author="nick" w:date="2019-12-19T21:36:00Z"/>
                <w:rFonts w:cs="Calibri"/>
                <w:sz w:val="18"/>
                <w:szCs w:val="18"/>
                <w:lang w:eastAsia="zh-CN"/>
              </w:rPr>
            </w:pPr>
            <w:proofErr w:type="spellStart"/>
            <w:ins w:id="1281"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82" w:author="nick" w:date="2019-12-19T21:36:00Z"/>
                <w:sz w:val="18"/>
                <w:szCs w:val="18"/>
              </w:rPr>
            </w:pPr>
            <w:ins w:id="1283"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84" w:author="nick" w:date="2019-12-19T21:36:00Z"/>
                <w:sz w:val="18"/>
                <w:szCs w:val="18"/>
              </w:rPr>
            </w:pPr>
            <w:ins w:id="1285"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86" w:author="nick" w:date="2019-12-19T21:36:00Z"/>
                <w:sz w:val="18"/>
                <w:szCs w:val="18"/>
              </w:rPr>
            </w:pPr>
            <w:ins w:id="1287"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88"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89" w:name="_Ref409694950"/>
      <w:bookmarkStart w:id="1290" w:name="_Toc3566458"/>
      <w:bookmarkStart w:id="1291"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8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90"/>
      <w:bookmarkEnd w:id="129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92" w:author="nick" w:date="2019-12-19T21:37:00Z"/>
        </w:rPr>
      </w:pPr>
      <w:proofErr w:type="spellStart"/>
      <w:ins w:id="1293"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94"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5"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96" w:author="nick" w:date="2019-12-19T21:37:00Z"/>
        </w:rPr>
      </w:pPr>
      <w:proofErr w:type="spellStart"/>
      <w:ins w:id="1297"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98"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9"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00"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01" w:author="nick" w:date="2019-12-19T22:05:00Z"/>
                <w:sz w:val="20"/>
                <w:szCs w:val="20"/>
              </w:rPr>
            </w:pPr>
            <w:del w:id="1302"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03" w:author="nick" w:date="2019-12-19T22:05:00Z"/>
                <w:sz w:val="20"/>
                <w:szCs w:val="20"/>
              </w:rPr>
            </w:pPr>
            <w:del w:id="1304"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05" w:author="nick" w:date="2019-12-19T22:05:00Z"/>
                <w:sz w:val="20"/>
                <w:szCs w:val="20"/>
              </w:rPr>
            </w:pPr>
            <w:del w:id="1306"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07" w:author="nick" w:date="2019-12-19T22:05:00Z"/>
                <w:sz w:val="20"/>
                <w:szCs w:val="20"/>
              </w:rPr>
            </w:pPr>
            <w:del w:id="1308"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309" w:name="_Toc3566459"/>
      <w:bookmarkStart w:id="1310"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09"/>
      <w:bookmarkEnd w:id="1310"/>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11" w:author="nick" w:date="2019-12-19T22:05:00Z"/>
        </w:rPr>
      </w:pPr>
      <w:del w:id="1312"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13" w:name="_Toc428279528"/>
      <w:bookmarkStart w:id="1314" w:name="_Toc428456266"/>
      <w:bookmarkStart w:id="1315" w:name="_Toc428537229"/>
      <w:bookmarkStart w:id="1316" w:name="_Toc428969548"/>
      <w:bookmarkStart w:id="1317" w:name="_Toc429052939"/>
      <w:bookmarkStart w:id="1318" w:name="_Toc413359594"/>
      <w:bookmarkStart w:id="1319" w:name="_Toc3556986"/>
      <w:bookmarkStart w:id="1320" w:name="_Toc34650227"/>
      <w:bookmarkEnd w:id="1313"/>
      <w:bookmarkEnd w:id="1314"/>
      <w:bookmarkEnd w:id="1315"/>
      <w:bookmarkEnd w:id="1316"/>
      <w:bookmarkEnd w:id="1317"/>
      <w:r>
        <w:t>Washer</w:t>
      </w:r>
      <w:bookmarkEnd w:id="1318"/>
      <w:bookmarkEnd w:id="1319"/>
      <w:bookmarkEnd w:id="132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321" w:name="_Toc3566460"/>
      <w:bookmarkStart w:id="1322"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21"/>
      <w:bookmarkEnd w:id="132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23" w:name="_Toc428456268"/>
      <w:bookmarkStart w:id="1324" w:name="_Toc428537231"/>
      <w:bookmarkStart w:id="1325" w:name="_Toc428969550"/>
      <w:bookmarkStart w:id="1326" w:name="_Toc429052941"/>
      <w:bookmarkStart w:id="1327" w:name="_Toc413359595"/>
      <w:bookmarkStart w:id="1328" w:name="_Toc3556987"/>
      <w:bookmarkStart w:id="1329" w:name="_Toc34650228"/>
      <w:bookmarkEnd w:id="1323"/>
      <w:bookmarkEnd w:id="1324"/>
      <w:bookmarkEnd w:id="1325"/>
      <w:bookmarkEnd w:id="1326"/>
      <w:r>
        <w:t>Nut</w:t>
      </w:r>
      <w:bookmarkEnd w:id="1327"/>
      <w:bookmarkEnd w:id="1328"/>
      <w:bookmarkEnd w:id="132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330" w:name="_Toc3566461"/>
      <w:bookmarkStart w:id="1331"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30"/>
      <w:bookmarkEnd w:id="133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332" w:name="_Toc3566462"/>
      <w:bookmarkStart w:id="1333"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32"/>
      <w:bookmarkEnd w:id="133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34" w:name="_Toc428456270"/>
      <w:bookmarkStart w:id="1335" w:name="_Toc428537233"/>
      <w:bookmarkStart w:id="1336" w:name="_Toc428969552"/>
      <w:bookmarkStart w:id="1337" w:name="_Toc429052943"/>
      <w:bookmarkStart w:id="1338" w:name="_Toc413359596"/>
      <w:bookmarkStart w:id="1339" w:name="_Toc3556988"/>
      <w:bookmarkStart w:id="1340" w:name="_Toc34650229"/>
      <w:bookmarkStart w:id="1341" w:name="_Ref401160443"/>
      <w:bookmarkStart w:id="1342" w:name="_Ref401160449"/>
      <w:bookmarkStart w:id="1343" w:name="_Ref401160453"/>
      <w:bookmarkEnd w:id="1334"/>
      <w:bookmarkEnd w:id="1335"/>
      <w:bookmarkEnd w:id="1336"/>
      <w:bookmarkEnd w:id="1337"/>
      <w:r w:rsidRPr="00226A3F">
        <w:t>Bolt</w:t>
      </w:r>
      <w:bookmarkEnd w:id="1338"/>
      <w:bookmarkEnd w:id="1339"/>
      <w:bookmarkEnd w:id="1340"/>
      <w:r w:rsidRPr="00226A3F">
        <w:t xml:space="preserve"> </w:t>
      </w:r>
      <w:bookmarkEnd w:id="1341"/>
      <w:bookmarkEnd w:id="1342"/>
      <w:bookmarkEnd w:id="134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344" w:name="_Toc3566463"/>
      <w:bookmarkStart w:id="1345"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44"/>
      <w:bookmarkEnd w:id="1345"/>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346" w:name="_Toc3566464"/>
      <w:bookmarkStart w:id="1347"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46"/>
      <w:bookmarkEnd w:id="134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48"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49" w:author="nick" w:date="2019-12-19T21:42:00Z">
        <w:r w:rsidDel="00176129">
          <w:rPr>
            <w:color w:val="008000"/>
          </w:rPr>
          <w:delText xml:space="preserve">is </w:delText>
        </w:r>
      </w:del>
      <w:ins w:id="1350"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51"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52"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53" w:author="nick" w:date="2019-12-19T21:42:00Z"/>
          <w:b/>
          <w:bCs/>
          <w:color w:val="000000"/>
        </w:rPr>
      </w:pPr>
      <w:del w:id="1354"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55" w:author="nick" w:date="2019-12-19T21:42:00Z"/>
          <w:b/>
          <w:bCs/>
          <w:color w:val="000000"/>
        </w:rPr>
      </w:pPr>
      <w:del w:id="1356"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57" w:author="nick" w:date="2019-12-19T21:42:00Z"/>
          <w:b/>
          <w:bCs/>
          <w:color w:val="000000"/>
        </w:rPr>
      </w:pPr>
      <w:del w:id="1358"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59" w:author="nick" w:date="2019-12-19T21:42:00Z"/>
          <w:b/>
          <w:bCs/>
          <w:color w:val="000000"/>
        </w:rPr>
      </w:pPr>
      <w:del w:id="1360"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61"/>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61"/>
      <w:r w:rsidRPr="009117CB">
        <w:rPr>
          <w:color w:val="008000"/>
        </w:rPr>
        <w:commentReference w:id="1361"/>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62" w:name="_Toc428456272"/>
      <w:bookmarkStart w:id="1363" w:name="_Toc428537235"/>
      <w:bookmarkStart w:id="1364" w:name="_Toc428969554"/>
      <w:bookmarkStart w:id="1365" w:name="_Toc429052945"/>
      <w:bookmarkStart w:id="1366" w:name="_Toc3556989"/>
      <w:bookmarkStart w:id="1367" w:name="_Toc34650230"/>
      <w:bookmarkEnd w:id="1362"/>
      <w:bookmarkEnd w:id="1363"/>
      <w:bookmarkEnd w:id="1364"/>
      <w:bookmarkEnd w:id="1365"/>
      <w:r>
        <w:t>Possible Bolt and Screw Assemblies</w:t>
      </w:r>
      <w:bookmarkEnd w:id="1366"/>
      <w:bookmarkEnd w:id="136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368" w:name="_Toc3557101"/>
      <w:bookmarkStart w:id="1369"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68"/>
      <w:bookmarkEnd w:id="136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370" w:name="_Ref3568949"/>
      <w:bookmarkStart w:id="1371" w:name="_Toc3557102"/>
      <w:bookmarkStart w:id="1372" w:name="_Ref3568942"/>
      <w:bookmarkStart w:id="1373"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70"/>
      <w:r>
        <w:t>: Bolt with free nut</w:t>
      </w:r>
      <w:bookmarkEnd w:id="1371"/>
      <w:bookmarkEnd w:id="1372"/>
      <w:bookmarkEnd w:id="1373"/>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374" w:name="_Ref3568964"/>
      <w:bookmarkStart w:id="1375" w:name="_Toc3557103"/>
      <w:bookmarkStart w:id="1376"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74"/>
      <w:r>
        <w:t>: Screw</w:t>
      </w:r>
      <w:bookmarkEnd w:id="1375"/>
      <w:bookmarkEnd w:id="137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377" w:name="_Toc3557104"/>
      <w:bookmarkStart w:id="1378"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77"/>
      <w:bookmarkEnd w:id="137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379" w:name="_Toc3557105"/>
      <w:bookmarkStart w:id="1380"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79"/>
      <w:bookmarkEnd w:id="1380"/>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81" w:name="_Toc428456274"/>
      <w:bookmarkStart w:id="1382" w:name="_Toc428537237"/>
      <w:bookmarkStart w:id="1383" w:name="_Toc428969556"/>
      <w:bookmarkStart w:id="1384" w:name="_Toc429052947"/>
      <w:bookmarkStart w:id="1385" w:name="_Toc428456275"/>
      <w:bookmarkStart w:id="1386" w:name="_Toc428537238"/>
      <w:bookmarkStart w:id="1387" w:name="_Toc428969557"/>
      <w:bookmarkStart w:id="1388" w:name="_Toc429052948"/>
      <w:bookmarkStart w:id="1389" w:name="_Toc413359597"/>
      <w:bookmarkStart w:id="1390" w:name="_Toc3556990"/>
      <w:bookmarkStart w:id="1391" w:name="_Toc34650231"/>
      <w:bookmarkEnd w:id="1381"/>
      <w:bookmarkEnd w:id="1382"/>
      <w:bookmarkEnd w:id="1383"/>
      <w:bookmarkEnd w:id="1384"/>
      <w:bookmarkEnd w:id="1385"/>
      <w:bookmarkEnd w:id="1386"/>
      <w:bookmarkEnd w:id="1387"/>
      <w:bookmarkEnd w:id="1388"/>
      <w:r w:rsidRPr="00226A3F">
        <w:t>Screw</w:t>
      </w:r>
      <w:bookmarkEnd w:id="1389"/>
      <w:bookmarkEnd w:id="1390"/>
      <w:bookmarkEnd w:id="139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92" w:name="_Toc3566465"/>
      <w:bookmarkStart w:id="1393"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92"/>
      <w:bookmarkEnd w:id="1393"/>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94" w:name="_Toc3566466"/>
      <w:bookmarkStart w:id="1395"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94"/>
      <w:bookmarkEnd w:id="139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96" w:name="_Toc3556991"/>
      <w:bookmarkStart w:id="1397" w:name="_Toc34650232"/>
      <w:r>
        <w:t>7.5.7.1 Flow Drilled Screws</w:t>
      </w:r>
      <w:r w:rsidR="00EF4929">
        <w:t xml:space="preserve"> (FDS)</w:t>
      </w:r>
      <w:bookmarkEnd w:id="1396"/>
      <w:bookmarkEnd w:id="1397"/>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D13DDE"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98" w:name="_Toc3557106"/>
      <w:bookmarkStart w:id="1399"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98"/>
      <w:bookmarkEnd w:id="1399"/>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400" w:name="_Toc3557107"/>
      <w:bookmarkStart w:id="1401"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400"/>
      <w:bookmarkEnd w:id="1401"/>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402" w:name="_Toc3566467"/>
      <w:bookmarkStart w:id="1403"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02"/>
      <w:bookmarkEnd w:id="1403"/>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404" w:name="_Toc3557108"/>
      <w:bookmarkStart w:id="1405"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404"/>
      <w:bookmarkEnd w:id="1405"/>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406" w:name="_Toc3557109"/>
      <w:bookmarkStart w:id="1407"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406"/>
      <w:bookmarkEnd w:id="140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08" w:name="_Toc413359598"/>
      <w:bookmarkStart w:id="1409" w:name="_Toc3556992"/>
      <w:bookmarkStart w:id="1410" w:name="_Toc34650233"/>
      <w:r w:rsidRPr="000F30B3">
        <w:t>Gum Drops</w:t>
      </w:r>
      <w:bookmarkEnd w:id="1408"/>
      <w:bookmarkEnd w:id="1409"/>
      <w:bookmarkEnd w:id="141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411" w:name="_Toc3566468"/>
      <w:bookmarkStart w:id="1412"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11"/>
      <w:bookmarkEnd w:id="141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413" w:name="_Toc3566469"/>
      <w:bookmarkStart w:id="1414"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13"/>
      <w:bookmarkEnd w:id="1414"/>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15" w:name="_Toc428456279"/>
      <w:bookmarkStart w:id="1416" w:name="_Toc3556993"/>
      <w:bookmarkStart w:id="1417" w:name="_Toc34650234"/>
      <w:bookmarkEnd w:id="1415"/>
      <w:r>
        <w:t>Clinches</w:t>
      </w:r>
      <w:bookmarkEnd w:id="1416"/>
      <w:bookmarkEnd w:id="141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418" w:name="_Toc3557110"/>
      <w:bookmarkStart w:id="1419"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418"/>
      <w:bookmarkEnd w:id="141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420" w:name="_Ref428794448"/>
      <w:bookmarkStart w:id="1421" w:name="_Ref428794398"/>
      <w:bookmarkStart w:id="1422" w:name="_Toc3557111"/>
      <w:bookmarkStart w:id="1423"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420"/>
      <w:r>
        <w:t xml:space="preserve">: </w:t>
      </w:r>
      <w:r w:rsidRPr="00D67DC2">
        <w:t>Clinch Joint Dimensions</w:t>
      </w:r>
      <w:bookmarkEnd w:id="1421"/>
      <w:bookmarkEnd w:id="1422"/>
      <w:bookmarkEnd w:id="142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424" w:name="_Ref428798660"/>
      <w:bookmarkStart w:id="1425" w:name="_Toc3557112"/>
      <w:bookmarkStart w:id="1426"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424"/>
      <w:r>
        <w:t>: TOX (left) and BTM’s Tog-L-Loc system</w:t>
      </w:r>
      <w:r>
        <w:rPr>
          <w:rStyle w:val="Funotenzeichen"/>
        </w:rPr>
        <w:footnoteReference w:id="17"/>
      </w:r>
      <w:bookmarkEnd w:id="1425"/>
      <w:bookmarkEnd w:id="142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427" w:name="_Toc3566470"/>
      <w:bookmarkStart w:id="1428"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27"/>
      <w:bookmarkEnd w:id="142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429" w:name="_Toc3566471"/>
      <w:bookmarkStart w:id="1430"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429"/>
      <w:bookmarkEnd w:id="1430"/>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D13DDE"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431" w:name="_Toc3566472"/>
      <w:bookmarkStart w:id="1432"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31"/>
      <w:bookmarkEnd w:id="143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33" w:name="_Toc3556994"/>
      <w:bookmarkStart w:id="1434" w:name="_Toc34650235"/>
      <w:r w:rsidRPr="00BF4695">
        <w:t>Heat Stakes / Thermal Stakes</w:t>
      </w:r>
      <w:bookmarkEnd w:id="1433"/>
      <w:bookmarkEnd w:id="143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D13DDE"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435" w:name="_Toc3557113"/>
      <w:bookmarkStart w:id="1436"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435"/>
      <w:bookmarkEnd w:id="143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437" w:name="_Toc3566473"/>
      <w:bookmarkStart w:id="1438"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37"/>
      <w:bookmarkEnd w:id="143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439" w:name="_Toc3566474"/>
      <w:bookmarkStart w:id="1440"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39"/>
      <w:bookmarkEnd w:id="144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41" w:name="_Toc3556995"/>
      <w:bookmarkStart w:id="1442" w:name="_Toc34650236"/>
      <w:r>
        <w:t>Clips/</w:t>
      </w:r>
      <w:r w:rsidR="00BF4695" w:rsidRPr="00BF4695">
        <w:t>Snap Joints</w:t>
      </w:r>
      <w:bookmarkEnd w:id="1441"/>
      <w:bookmarkEnd w:id="144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443" w:name="_Toc3557114"/>
      <w:bookmarkStart w:id="1444"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443"/>
      <w:r w:rsidR="00194316">
        <w:t>"</w:t>
      </w:r>
      <w:bookmarkEnd w:id="144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445" w:name="_Toc3557115"/>
      <w:bookmarkStart w:id="1446"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445"/>
      <w:bookmarkEnd w:id="1446"/>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447" w:name="_Toc3557116"/>
      <w:bookmarkStart w:id="1448" w:name="_Ref7727027"/>
      <w:bookmarkStart w:id="1449"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447"/>
      <w:bookmarkEnd w:id="1448"/>
      <w:bookmarkEnd w:id="1449"/>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450" w:name="_Toc3557117"/>
      <w:bookmarkStart w:id="1451"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450"/>
      <w:bookmarkEnd w:id="145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452" w:name="_Toc3566475"/>
      <w:bookmarkStart w:id="1453"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52"/>
      <w:bookmarkEnd w:id="145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454" w:name="_Toc3566476"/>
      <w:bookmarkStart w:id="1455"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54"/>
      <w:bookmarkEnd w:id="145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456" w:name="_Toc3566477"/>
      <w:bookmarkStart w:id="1457"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56"/>
      <w:bookmarkEnd w:id="145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58" w:name="_Toc3556996"/>
      <w:bookmarkStart w:id="1459" w:name="_Toc34650237"/>
      <w:r w:rsidRPr="00BF4695">
        <w:t>Nails</w:t>
      </w:r>
      <w:bookmarkEnd w:id="1458"/>
      <w:bookmarkEnd w:id="145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460" w:name="_Toc3557118"/>
      <w:bookmarkStart w:id="1461"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60"/>
      <w:bookmarkEnd w:id="146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462" w:name="_Toc3557119"/>
      <w:bookmarkStart w:id="1463"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62"/>
      <w:bookmarkEnd w:id="146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464" w:name="_Toc3566478"/>
      <w:bookmarkStart w:id="1465"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64"/>
      <w:bookmarkEnd w:id="146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466" w:name="_Toc3566479"/>
      <w:bookmarkStart w:id="1467"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66"/>
      <w:bookmarkEnd w:id="1467"/>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468" w:name="_Toc3566480"/>
      <w:bookmarkStart w:id="1469"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68"/>
      <w:bookmarkEnd w:id="146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commentRangeStart w:id="1470"/>
      <w:r w:rsidR="00DF53CF" w:rsidRPr="00DF53CF">
        <w:rPr>
          <w:b/>
          <w:color w:val="FF0000"/>
        </w:rPr>
        <w:t xml:space="preserve">unit def. for Force is </w:t>
      </w:r>
      <w:proofErr w:type="spellStart"/>
      <w:r w:rsidR="00DF53CF" w:rsidRPr="00DF53CF">
        <w:rPr>
          <w:b/>
          <w:color w:val="FF0000"/>
        </w:rPr>
        <w:t>kN</w:t>
      </w:r>
      <w:commentRangeEnd w:id="1470"/>
      <w:proofErr w:type="spellEnd"/>
      <w:r w:rsidR="00D53FC3">
        <w:rPr>
          <w:rStyle w:val="Kommentarzeichen"/>
          <w:rFonts w:ascii="Calibri" w:hAnsi="Calibri"/>
          <w:lang w:eastAsia="x-none"/>
        </w:rPr>
        <w:commentReference w:id="1470"/>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71" w:name="_Toc428537246"/>
      <w:bookmarkStart w:id="1472" w:name="_Toc428969565"/>
      <w:bookmarkStart w:id="1473" w:name="_Toc429052956"/>
      <w:bookmarkStart w:id="1474" w:name="_Toc428537247"/>
      <w:bookmarkStart w:id="1475" w:name="_Toc428965632"/>
      <w:bookmarkStart w:id="1476" w:name="_Toc428969566"/>
      <w:bookmarkStart w:id="1477" w:name="_Toc429052957"/>
      <w:bookmarkStart w:id="1478" w:name="_Toc428456280"/>
      <w:bookmarkStart w:id="1479" w:name="_Toc428537248"/>
      <w:bookmarkStart w:id="1480" w:name="_Toc428969567"/>
      <w:bookmarkStart w:id="1481" w:name="_Toc429052958"/>
      <w:bookmarkStart w:id="1482" w:name="_Toc338938901"/>
      <w:bookmarkStart w:id="1483" w:name="_Toc338939097"/>
      <w:bookmarkStart w:id="1484" w:name="_Toc3556997"/>
      <w:bookmarkStart w:id="1485" w:name="_Toc34650238"/>
      <w:bookmarkEnd w:id="1471"/>
      <w:bookmarkEnd w:id="1472"/>
      <w:bookmarkEnd w:id="1473"/>
      <w:bookmarkEnd w:id="1474"/>
      <w:bookmarkEnd w:id="1475"/>
      <w:bookmarkEnd w:id="1476"/>
      <w:bookmarkEnd w:id="1477"/>
      <w:bookmarkEnd w:id="1478"/>
      <w:bookmarkEnd w:id="1479"/>
      <w:bookmarkEnd w:id="1480"/>
      <w:bookmarkEnd w:id="1481"/>
      <w:r w:rsidRPr="007055D9">
        <w:lastRenderedPageBreak/>
        <w:t>1D connections</w:t>
      </w:r>
      <w:bookmarkEnd w:id="1482"/>
      <w:bookmarkEnd w:id="1483"/>
      <w:bookmarkEnd w:id="1484"/>
      <w:bookmarkEnd w:id="1485"/>
    </w:p>
    <w:p w14:paraId="4A529AC5" w14:textId="77777777" w:rsidR="00911496" w:rsidRDefault="00246BE4" w:rsidP="00246BE4">
      <w:pPr>
        <w:pStyle w:val="berschrift2"/>
      </w:pPr>
      <w:bookmarkStart w:id="1486" w:name="_Toc3556998"/>
      <w:bookmarkStart w:id="1487" w:name="_Toc34650239"/>
      <w:bookmarkStart w:id="1488" w:name="_Toc338938902"/>
      <w:bookmarkStart w:id="1489" w:name="_Toc338939098"/>
      <w:r w:rsidRPr="00246BE4">
        <w:t>Generic Definitions</w:t>
      </w:r>
      <w:bookmarkEnd w:id="1486"/>
      <w:bookmarkEnd w:id="1487"/>
    </w:p>
    <w:p w14:paraId="5E086748" w14:textId="77777777" w:rsidR="007D6B05" w:rsidRDefault="007D6B05" w:rsidP="00327322">
      <w:pPr>
        <w:pStyle w:val="berschrift3"/>
      </w:pPr>
      <w:bookmarkStart w:id="1490" w:name="_Toc3556999"/>
      <w:bookmarkStart w:id="1491" w:name="_Toc34650240"/>
      <w:r>
        <w:t>Identification</w:t>
      </w:r>
      <w:bookmarkEnd w:id="1490"/>
      <w:bookmarkEnd w:id="1491"/>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92" w:name="_Ref414571413"/>
      <w:bookmarkStart w:id="1493" w:name="_Ref429050458"/>
      <w:bookmarkStart w:id="1494" w:name="_Toc3557000"/>
      <w:bookmarkStart w:id="1495" w:name="_Toc34650241"/>
      <w:r w:rsidRPr="007055D9">
        <w:t>L</w:t>
      </w:r>
      <w:bookmarkEnd w:id="1492"/>
      <w:r w:rsidR="00246BE4">
        <w:t>ocation</w:t>
      </w:r>
      <w:bookmarkEnd w:id="1493"/>
      <w:bookmarkEnd w:id="1494"/>
      <w:bookmarkEnd w:id="149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96" w:name="_Toc3566481"/>
      <w:bookmarkStart w:id="1497"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96"/>
      <w:bookmarkEnd w:id="149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98" w:name="_Toc3566482"/>
      <w:bookmarkStart w:id="1499"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98"/>
      <w:bookmarkEnd w:id="1499"/>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500" w:name="_Toc3566483"/>
      <w:bookmarkStart w:id="1501"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500"/>
      <w:bookmarkEnd w:id="150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02" w:name="_Toc3557001"/>
      <w:bookmarkStart w:id="1503" w:name="_Toc34650242"/>
      <w:r>
        <w:t>Type Specification</w:t>
      </w:r>
      <w:bookmarkEnd w:id="1502"/>
      <w:bookmarkEnd w:id="150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504" w:name="_Toc3566484"/>
      <w:bookmarkStart w:id="1505"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04"/>
      <w:bookmarkEnd w:id="150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06" w:name="_Toc3557002"/>
      <w:bookmarkStart w:id="1507" w:name="_Toc34650243"/>
      <w:r w:rsidRPr="007055D9">
        <w:t>Seam Weld</w:t>
      </w:r>
      <w:bookmarkEnd w:id="479"/>
      <w:r w:rsidR="007F0EFE" w:rsidRPr="007055D9">
        <w:t>s</w:t>
      </w:r>
      <w:bookmarkEnd w:id="1488"/>
      <w:bookmarkEnd w:id="1489"/>
      <w:bookmarkEnd w:id="1506"/>
      <w:bookmarkEnd w:id="1507"/>
    </w:p>
    <w:p w14:paraId="57ED57DC" w14:textId="77777777" w:rsidR="00255787" w:rsidRPr="007055D9" w:rsidRDefault="00C6435A" w:rsidP="00327322">
      <w:pPr>
        <w:pStyle w:val="berschrift3"/>
      </w:pPr>
      <w:bookmarkStart w:id="1508" w:name="_Toc338938903"/>
      <w:bookmarkStart w:id="1509" w:name="_Toc338939099"/>
      <w:bookmarkStart w:id="1510" w:name="_Toc3557003"/>
      <w:bookmarkStart w:id="1511" w:name="_Toc34650244"/>
      <w:r w:rsidRPr="007055D9">
        <w:t>Description and M</w:t>
      </w:r>
      <w:r w:rsidR="007F0EFE" w:rsidRPr="007055D9">
        <w:t>odeling Parameters</w:t>
      </w:r>
      <w:bookmarkEnd w:id="480"/>
      <w:bookmarkEnd w:id="1508"/>
      <w:bookmarkEnd w:id="1509"/>
      <w:bookmarkEnd w:id="1510"/>
      <w:bookmarkEnd w:id="151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512" w:name="_Ref428965482"/>
      <w:bookmarkStart w:id="1513" w:name="_Toc3557120"/>
      <w:bookmarkStart w:id="1514"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515" w:name="_Ref428965475"/>
      <w:bookmarkEnd w:id="1512"/>
      <w:r w:rsidRPr="007055D9">
        <w:t>: Weld Line Changing</w:t>
      </w:r>
      <w:r w:rsidRPr="007055D9">
        <w:rPr>
          <w:noProof/>
        </w:rPr>
        <w:t xml:space="preserve"> from Y-Joint to Overlap-Joint</w:t>
      </w:r>
      <w:bookmarkEnd w:id="1513"/>
      <w:bookmarkEnd w:id="1514"/>
      <w:bookmarkEnd w:id="151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516" w:name="_Toc3557121"/>
      <w:bookmarkStart w:id="1517"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516"/>
      <w:bookmarkEnd w:id="151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18" w:name="_Toc288196463"/>
      <w:bookmarkStart w:id="1519" w:name="_Toc288200761"/>
      <w:bookmarkStart w:id="1520" w:name="_Toc338938907"/>
      <w:bookmarkStart w:id="1521" w:name="_Toc338939104"/>
      <w:bookmarkStart w:id="1522" w:name="_Toc3557004"/>
      <w:bookmarkStart w:id="1523" w:name="_Toc34650245"/>
      <w:bookmarkStart w:id="1524" w:name="_Toc288196487"/>
      <w:bookmarkStart w:id="1525" w:name="_Toc288200789"/>
      <w:bookmarkStart w:id="1526" w:name="_Toc338938910"/>
      <w:bookmarkStart w:id="1527" w:name="_Toc338939129"/>
      <w:r w:rsidRPr="007055D9">
        <w:t>Seam Weld</w:t>
      </w:r>
      <w:r w:rsidR="0006113C" w:rsidRPr="007055D9">
        <w:t xml:space="preserve"> Definition</w:t>
      </w:r>
      <w:bookmarkEnd w:id="1518"/>
      <w:bookmarkEnd w:id="1519"/>
      <w:bookmarkEnd w:id="1520"/>
      <w:bookmarkEnd w:id="1521"/>
      <w:r w:rsidR="0006113C" w:rsidRPr="007055D9">
        <w:t xml:space="preserve"> Overview</w:t>
      </w:r>
      <w:bookmarkEnd w:id="1522"/>
      <w:bookmarkEnd w:id="152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528" w:name="_Toc3557122"/>
      <w:bookmarkStart w:id="1529"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528"/>
      <w:bookmarkEnd w:id="1529"/>
    </w:p>
    <w:p w14:paraId="7F783786" w14:textId="77777777" w:rsidR="0006113C" w:rsidRPr="007055D9" w:rsidRDefault="0006113C" w:rsidP="00327322">
      <w:pPr>
        <w:pStyle w:val="berschrift3"/>
      </w:pPr>
      <w:bookmarkStart w:id="1530" w:name="_Toc3557005"/>
      <w:bookmarkStart w:id="1531" w:name="_Toc34650246"/>
      <w:r w:rsidRPr="007055D9">
        <w:lastRenderedPageBreak/>
        <w:t>Specific XML Realization</w:t>
      </w:r>
      <w:bookmarkEnd w:id="1530"/>
      <w:bookmarkEnd w:id="153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32" w:name="XMLStructureSeamWelds"/>
      <w:bookmarkEnd w:id="153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533" w:name="_Toc3557123"/>
      <w:bookmarkStart w:id="1534"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33"/>
      <w:bookmarkEnd w:id="1534"/>
    </w:p>
    <w:p w14:paraId="7AB87473" w14:textId="77777777" w:rsidR="00843EED" w:rsidRPr="007055D9" w:rsidRDefault="00843EED" w:rsidP="00327322">
      <w:pPr>
        <w:pStyle w:val="berschrift3"/>
        <w:tabs>
          <w:tab w:val="clear" w:pos="720"/>
        </w:tabs>
      </w:pPr>
      <w:bookmarkStart w:id="1535" w:name="_Toc3557006"/>
      <w:bookmarkStart w:id="1536" w:name="_Toc34650247"/>
      <w:r w:rsidRPr="007055D9">
        <w:t>Generic Seam Weld Definition</w:t>
      </w:r>
      <w:bookmarkEnd w:id="1524"/>
      <w:bookmarkEnd w:id="1525"/>
      <w:bookmarkEnd w:id="1526"/>
      <w:bookmarkEnd w:id="1527"/>
      <w:bookmarkEnd w:id="1535"/>
      <w:bookmarkEnd w:id="1536"/>
    </w:p>
    <w:p w14:paraId="1158557E" w14:textId="77777777" w:rsidR="008C58F6" w:rsidRPr="007055D9" w:rsidRDefault="008C58F6" w:rsidP="008C58F6">
      <w:pPr>
        <w:pStyle w:val="berschrift4"/>
      </w:pPr>
      <w:bookmarkStart w:id="1537" w:name="_Toc3557007"/>
      <w:bookmarkStart w:id="1538" w:name="_Toc34650248"/>
      <w:r w:rsidRPr="007055D9">
        <w:t>Identification</w:t>
      </w:r>
      <w:bookmarkEnd w:id="1537"/>
      <w:bookmarkEnd w:id="153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539" w:name="_Toc3566485"/>
      <w:bookmarkStart w:id="1540"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39"/>
      <w:bookmarkEnd w:id="154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41" w:name="_Ref414571756"/>
      <w:bookmarkStart w:id="1542" w:name="_Toc3557008"/>
      <w:bookmarkStart w:id="1543" w:name="_Toc34650249"/>
      <w:r w:rsidRPr="007055D9">
        <w:lastRenderedPageBreak/>
        <w:t>Type</w:t>
      </w:r>
      <w:r w:rsidR="008C58F6" w:rsidRPr="007055D9">
        <w:t xml:space="preserve"> Specification</w:t>
      </w:r>
      <w:bookmarkEnd w:id="1541"/>
      <w:bookmarkEnd w:id="1542"/>
      <w:bookmarkEnd w:id="154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544" w:name="_Toc3566486"/>
      <w:bookmarkStart w:id="1545" w:name="_Toc34650478"/>
      <w:bookmarkStart w:id="1546" w:name="_Toc338939134"/>
      <w:bookmarkStart w:id="1547" w:name="_Toc288196488"/>
      <w:bookmarkStart w:id="1548" w:name="_Toc288200790"/>
      <w:bookmarkStart w:id="1549" w:name="_Toc338939130"/>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44"/>
      <w:bookmarkEnd w:id="154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4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50" w:name="_Toc288196490"/>
      <w:bookmarkStart w:id="1551" w:name="_Toc288200792"/>
      <w:bookmarkStart w:id="1552" w:name="_Toc338939132"/>
      <w:bookmarkStart w:id="1553" w:name="_Toc288196468"/>
      <w:bookmarkStart w:id="1554" w:name="_Toc288200771"/>
      <w:bookmarkStart w:id="1555" w:name="_Toc338938904"/>
      <w:bookmarkStart w:id="1556" w:name="_Toc338939100"/>
      <w:bookmarkEnd w:id="1547"/>
      <w:bookmarkEnd w:id="1548"/>
      <w:bookmarkEnd w:id="154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557" w:name="_Toc3566487"/>
      <w:bookmarkStart w:id="1558"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7"/>
      <w:bookmarkEnd w:id="155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559" w:name="_Toc3566488"/>
      <w:bookmarkStart w:id="1560"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9"/>
      <w:bookmarkEnd w:id="156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61" w:name="_Toc288196493"/>
      <w:bookmarkStart w:id="156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63" w:name="GenericSeamWeldWeldPosition"/>
      <w:bookmarkStart w:id="1564" w:name="GenericSeamWelParameters"/>
      <w:bookmarkStart w:id="1565" w:name="GenericSeamWeldSubType"/>
      <w:bookmarkStart w:id="1566" w:name="GenericSeamWeldWeldingPosition"/>
      <w:bookmarkStart w:id="1567" w:name="_Toc3557009"/>
      <w:bookmarkStart w:id="1568" w:name="_Toc34650250"/>
      <w:bookmarkStart w:id="1569" w:name="_Toc338938905"/>
      <w:bookmarkStart w:id="1570" w:name="_Toc338939101"/>
      <w:bookmarkStart w:id="1571" w:name="_Toc338939136"/>
      <w:bookmarkEnd w:id="1550"/>
      <w:bookmarkEnd w:id="1551"/>
      <w:bookmarkEnd w:id="1552"/>
      <w:bookmarkEnd w:id="1553"/>
      <w:bookmarkEnd w:id="1554"/>
      <w:bookmarkEnd w:id="1555"/>
      <w:bookmarkEnd w:id="1556"/>
      <w:bookmarkEnd w:id="1561"/>
      <w:bookmarkEnd w:id="1562"/>
      <w:bookmarkEnd w:id="1563"/>
      <w:bookmarkEnd w:id="1564"/>
      <w:bookmarkEnd w:id="1565"/>
      <w:bookmarkEnd w:id="1566"/>
      <w:r>
        <w:t>W</w:t>
      </w:r>
      <w:r w:rsidR="00433A07">
        <w:t>eld Position and Sheet Metal Parameters</w:t>
      </w:r>
      <w:bookmarkEnd w:id="1567"/>
      <w:bookmarkEnd w:id="156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572" w:name="_Ref397587838"/>
      <w:bookmarkStart w:id="1573" w:name="_Toc3557124"/>
      <w:bookmarkStart w:id="1574"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72"/>
      <w:r w:rsidRPr="007055D9">
        <w:t xml:space="preserve">: Sheet Parameters vs. </w:t>
      </w:r>
      <w:r w:rsidRPr="007055D9">
        <w:rPr>
          <w:noProof/>
        </w:rPr>
        <w:t xml:space="preserve"> Weld Position Parameters</w:t>
      </w:r>
      <w:bookmarkEnd w:id="1573"/>
      <w:bookmarkEnd w:id="1574"/>
    </w:p>
    <w:p w14:paraId="7C8D9624" w14:textId="77777777" w:rsidR="000E5FC5" w:rsidRDefault="000E5FC5" w:rsidP="00433A07">
      <w:pPr>
        <w:pStyle w:val="berschrift4"/>
        <w:numPr>
          <w:ilvl w:val="4"/>
          <w:numId w:val="1"/>
        </w:numPr>
        <w:ind w:left="1009" w:hanging="1009"/>
      </w:pPr>
      <w:bookmarkStart w:id="1575" w:name="_Toc3557010"/>
      <w:bookmarkStart w:id="1576" w:name="_Toc34650251"/>
      <w:bookmarkStart w:id="1577" w:name="_Ref397525982"/>
      <w:r w:rsidRPr="007055D9">
        <w:t>Parameters Assigned to a Specific Sheet of the Flange</w:t>
      </w:r>
      <w:bookmarkEnd w:id="1575"/>
      <w:bookmarkEnd w:id="1576"/>
      <w:r w:rsidRPr="007055D9">
        <w:t xml:space="preserve"> </w:t>
      </w:r>
      <w:bookmarkEnd w:id="157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578" w:name="_Toc3566489"/>
      <w:bookmarkStart w:id="1579"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78"/>
      <w:bookmarkEnd w:id="157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80" w:name="_Welding_Position"/>
      <w:bookmarkStart w:id="1581" w:name="_Ref397524978"/>
      <w:bookmarkStart w:id="1582" w:name="_Toc3557011"/>
      <w:bookmarkStart w:id="1583" w:name="_Toc34650252"/>
      <w:bookmarkEnd w:id="1580"/>
      <w:r w:rsidRPr="007055D9">
        <w:t>Welding Position</w:t>
      </w:r>
      <w:bookmarkEnd w:id="1569"/>
      <w:bookmarkEnd w:id="1570"/>
      <w:bookmarkEnd w:id="1581"/>
      <w:bookmarkEnd w:id="1582"/>
      <w:bookmarkEnd w:id="1583"/>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84"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585" w:name="_Ref397529286"/>
      <w:bookmarkStart w:id="1586" w:name="_Toc3557125"/>
      <w:bookmarkStart w:id="1587" w:name="_Toc34650367"/>
      <w:r w:rsidRPr="007055D9">
        <w:t xml:space="preserve">Figure </w:t>
      </w:r>
      <w:bookmarkStart w:id="1588"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85"/>
      <w:bookmarkEnd w:id="1588"/>
      <w:r w:rsidRPr="007055D9">
        <w:t>: Welding Position of a Y-Joint</w:t>
      </w:r>
      <w:bookmarkEnd w:id="1586"/>
      <w:bookmarkEnd w:id="158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8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89" w:name="_Toc288196495"/>
      <w:bookmarkStart w:id="1590" w:name="_Toc288200797"/>
      <w:bookmarkStart w:id="1591" w:name="_Toc338939138"/>
      <w:bookmarkEnd w:id="1571"/>
      <w:r w:rsidRPr="007055D9">
        <w:t xml:space="preserve">Element </w:t>
      </w:r>
      <w:r w:rsidR="00194316">
        <w:t>"</w:t>
      </w:r>
      <w:proofErr w:type="spellStart"/>
      <w:r w:rsidRPr="007055D9">
        <w:t>weld_position</w:t>
      </w:r>
      <w:bookmarkEnd w:id="1589"/>
      <w:bookmarkEnd w:id="1590"/>
      <w:bookmarkEnd w:id="159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92" w:name="_Toc3566490"/>
      <w:bookmarkStart w:id="1593"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2"/>
      <w:bookmarkEnd w:id="159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9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95" w:name="_Ref397529572"/>
      <w:bookmarkStart w:id="1596" w:name="Figure11"/>
      <w:bookmarkStart w:id="1597" w:name="_Toc3557126"/>
      <w:bookmarkStart w:id="1598"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95"/>
      <w:bookmarkEnd w:id="1596"/>
      <w:r w:rsidRPr="007055D9">
        <w:t xml:space="preserve">: Welding Position </w:t>
      </w:r>
      <w:r>
        <w:t>vector direction and length</w:t>
      </w:r>
      <w:bookmarkEnd w:id="1597"/>
      <w:bookmarkEnd w:id="1598"/>
    </w:p>
    <w:p w14:paraId="39D4E066" w14:textId="088F097E" w:rsidR="00B540EB" w:rsidRPr="007055D9" w:rsidRDefault="00B540EB" w:rsidP="004F2F09">
      <w:pPr>
        <w:pStyle w:val="berschrift5"/>
        <w:keepNext/>
      </w:pPr>
      <w:bookmarkStart w:id="1599" w:name="_Toc338939140"/>
      <w:bookmarkStart w:id="1600" w:name="_Toc338939137"/>
      <w:bookmarkStart w:id="1601" w:name="_Toc338938906"/>
      <w:bookmarkStart w:id="1602" w:name="_Toc338939103"/>
      <w:r w:rsidRPr="007055D9">
        <w:t xml:space="preserve">Attribute </w:t>
      </w:r>
      <w:r w:rsidR="00194316">
        <w:t>"</w:t>
      </w:r>
      <w:r w:rsidRPr="007055D9">
        <w:t>reference</w:t>
      </w:r>
      <w:bookmarkEnd w:id="159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03" w:author="m.kalaitzaki" w:date="2019-02-11T17:00:00Z"/>
          <w:lang w:val="en-US"/>
        </w:rPr>
      </w:pPr>
      <w:commentRangeStart w:id="1604"/>
      <w:commentRangeStart w:id="1605"/>
      <w:del w:id="1606" w:author="m.kalaitzaki" w:date="2019-02-11T17:00:00Z">
        <w:r w:rsidRPr="007055D9" w:rsidDel="00DA21CA">
          <w:lastRenderedPageBreak/>
          <w:delText xml:space="preserve">Section </w:delText>
        </w:r>
      </w:del>
      <w:del w:id="1607" w:author="nick" w:date="2019-11-24T12:20:00Z">
        <w:r w:rsidRPr="007055D9" w:rsidDel="00194316">
          <w:delText>“</w:delText>
        </w:r>
      </w:del>
      <w:del w:id="1608" w:author="m.kalaitzaki" w:date="2019-02-11T17:00:00Z">
        <w:r w:rsidRPr="007055D9" w:rsidDel="00DA21CA">
          <w:delText>Laser</w:delText>
        </w:r>
      </w:del>
      <w:del w:id="1609" w:author="nick" w:date="2019-11-24T12:20:00Z">
        <w:r w:rsidRPr="007055D9" w:rsidDel="00194316">
          <w:delText>”</w:delText>
        </w:r>
      </w:del>
    </w:p>
    <w:p w14:paraId="7FB5D31F" w14:textId="73B21F8A" w:rsidR="00456F63" w:rsidDel="00DA21CA" w:rsidRDefault="00456F63" w:rsidP="004F2F09">
      <w:pPr>
        <w:keepLines/>
        <w:jc w:val="both"/>
        <w:rPr>
          <w:del w:id="1610" w:author="m.kalaitzaki" w:date="2019-02-11T17:00:00Z"/>
        </w:rPr>
      </w:pPr>
      <w:del w:id="1611" w:author="m.kalaitzaki" w:date="2019-02-11T17:00:00Z">
        <w:r w:rsidRPr="007055D9" w:rsidDel="00DA21CA">
          <w:delText xml:space="preserve">The section </w:delText>
        </w:r>
      </w:del>
      <w:del w:id="1612" w:author="nick" w:date="2019-11-24T12:20:00Z">
        <w:r w:rsidRPr="007055D9" w:rsidDel="00194316">
          <w:delText>“</w:delText>
        </w:r>
      </w:del>
      <w:del w:id="1613" w:author="m.kalaitzaki" w:date="2019-02-11T17:00:00Z">
        <w:r w:rsidRPr="007055D9" w:rsidDel="00DA21CA">
          <w:delText>Laser</w:delText>
        </w:r>
      </w:del>
      <w:del w:id="1614" w:author="nick" w:date="2019-11-24T12:20:00Z">
        <w:r w:rsidRPr="007055D9" w:rsidDel="00194316">
          <w:delText>”</w:delText>
        </w:r>
      </w:del>
      <w:del w:id="161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04"/>
      <w:r w:rsidR="00DA21CA">
        <w:rPr>
          <w:rStyle w:val="Kommentarzeichen"/>
          <w:lang w:eastAsia="x-none"/>
        </w:rPr>
        <w:commentReference w:id="1604"/>
      </w:r>
      <w:commentRangeEnd w:id="1605"/>
      <w:r w:rsidR="00FD41F4">
        <w:rPr>
          <w:rStyle w:val="Kommentarzeichen"/>
          <w:lang w:eastAsia="x-none"/>
        </w:rPr>
        <w:commentReference w:id="1605"/>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616" w:name="_Toc3566491"/>
      <w:bookmarkStart w:id="1617" w:name="_Toc34650483"/>
      <w:bookmarkStart w:id="1618" w:name="_Toc338939148"/>
      <w:bookmarkStart w:id="1619" w:name="_Toc288196499"/>
      <w:bookmarkStart w:id="1620" w:name="_Toc288200801"/>
      <w:bookmarkEnd w:id="1600"/>
      <w:bookmarkEnd w:id="1601"/>
      <w:bookmarkEnd w:id="1602"/>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16"/>
      <w:r w:rsidR="00194316">
        <w:t>"</w:t>
      </w:r>
      <w:bookmarkEnd w:id="1617"/>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1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21" w:name="_Toc338939149"/>
      <w:r w:rsidRPr="007055D9">
        <w:lastRenderedPageBreak/>
        <w:t xml:space="preserve">Attribute </w:t>
      </w:r>
      <w:r w:rsidR="00194316">
        <w:t>"</w:t>
      </w:r>
      <w:proofErr w:type="spellStart"/>
      <w:r w:rsidRPr="007055D9">
        <w:t>penetration</w:t>
      </w:r>
      <w:bookmarkEnd w:id="1619"/>
      <w:bookmarkEnd w:id="1620"/>
      <w:bookmarkEnd w:id="162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2" w:name="ModelizationWeldDefinition"/>
      <w:bookmarkStart w:id="1623" w:name="WeldDefinition"/>
      <w:bookmarkStart w:id="1624" w:name="WeldDefinitionButtWeld"/>
      <w:bookmarkStart w:id="1625" w:name="_Toc288200762"/>
      <w:bookmarkStart w:id="1626" w:name="_Toc338939106"/>
      <w:bookmarkStart w:id="1627" w:name="_Toc3557012"/>
      <w:bookmarkStart w:id="1628" w:name="_Toc34650253"/>
      <w:bookmarkStart w:id="1629" w:name="_Toc288196464"/>
      <w:bookmarkEnd w:id="1622"/>
      <w:bookmarkEnd w:id="1623"/>
      <w:bookmarkEnd w:id="1624"/>
      <w:r w:rsidRPr="007055D9">
        <w:t xml:space="preserve">Butt </w:t>
      </w:r>
      <w:bookmarkEnd w:id="1625"/>
      <w:r w:rsidR="003663AA" w:rsidRPr="007055D9">
        <w:t>Joint</w:t>
      </w:r>
      <w:bookmarkEnd w:id="1626"/>
      <w:bookmarkEnd w:id="1627"/>
      <w:bookmarkEnd w:id="162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0" w:name="_Toc3557013"/>
      <w:bookmarkStart w:id="1631" w:name="_Toc34650254"/>
      <w:r w:rsidRPr="00654684">
        <w:rPr>
          <w:sz w:val="24"/>
        </w:rPr>
        <w:t xml:space="preserve">Sheet </w:t>
      </w:r>
      <w:r w:rsidR="00255787" w:rsidRPr="00654684">
        <w:rPr>
          <w:sz w:val="24"/>
        </w:rPr>
        <w:t>Parameters</w:t>
      </w:r>
      <w:bookmarkEnd w:id="1630"/>
      <w:bookmarkEnd w:id="163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32" w:name="_Toc3557127"/>
                              <w:bookmarkStart w:id="1633"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34" w:name="_Toc3557127"/>
                        <w:bookmarkStart w:id="1635"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4"/>
                        <w:bookmarkEnd w:id="163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36" w:name="_Toc3557014"/>
      <w:bookmarkStart w:id="1637"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38" w:name="_Toc3557128"/>
                              <w:bookmarkStart w:id="1639"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40" w:name="_Toc3557128"/>
                        <w:bookmarkStart w:id="1641"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0"/>
                        <w:bookmarkEnd w:id="1641"/>
                      </w:p>
                    </w:txbxContent>
                  </v:textbox>
                </v:shape>
              </v:group>
            </w:pict>
          </mc:Fallback>
        </mc:AlternateContent>
      </w:r>
      <w:r w:rsidR="00B50468" w:rsidRPr="00654684">
        <w:rPr>
          <w:sz w:val="24"/>
        </w:rPr>
        <w:t>Weld Parameters</w:t>
      </w:r>
      <w:bookmarkEnd w:id="1636"/>
      <w:bookmarkEnd w:id="163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642" w:name="_Toc3566492"/>
      <w:bookmarkStart w:id="1643"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642"/>
      <w:bookmarkEnd w:id="164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44" w:name="_Toc338939151"/>
      <w:bookmarkStart w:id="1645" w:name="_Toc3557015"/>
      <w:bookmarkStart w:id="1646" w:name="_Toc34650256"/>
      <w:r w:rsidRPr="007055D9">
        <w:t>Attributes</w:t>
      </w:r>
      <w:bookmarkEnd w:id="1644"/>
      <w:bookmarkEnd w:id="1645"/>
      <w:bookmarkEnd w:id="1646"/>
    </w:p>
    <w:p w14:paraId="2F9463C1" w14:textId="2C2DBF78" w:rsidR="0006113C" w:rsidRPr="007055D9" w:rsidRDefault="00850045" w:rsidP="0006113C">
      <w:pPr>
        <w:pStyle w:val="berschrift5"/>
      </w:pPr>
      <w:bookmarkStart w:id="1647" w:name="_Toc338939153"/>
      <w:r w:rsidRPr="007055D9">
        <w:t xml:space="preserve">Attribute </w:t>
      </w:r>
      <w:r w:rsidR="00194316">
        <w:t>"</w:t>
      </w:r>
      <w:r w:rsidRPr="007055D9">
        <w:t>b</w:t>
      </w:r>
      <w:r w:rsidR="0006113C" w:rsidRPr="007055D9">
        <w:t>ase</w:t>
      </w:r>
      <w:bookmarkEnd w:id="164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48" w:name="_Toc338939154"/>
      <w:r w:rsidRPr="007055D9">
        <w:t xml:space="preserve">Attribute </w:t>
      </w:r>
      <w:r w:rsidR="00194316">
        <w:t>"</w:t>
      </w:r>
      <w:proofErr w:type="spellStart"/>
      <w:r w:rsidRPr="007055D9">
        <w:t>t</w:t>
      </w:r>
      <w:r w:rsidR="0006113C" w:rsidRPr="007055D9">
        <w:t>echnology</w:t>
      </w:r>
      <w:bookmarkEnd w:id="164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49" w:name="_Toc288196505"/>
      <w:bookmarkStart w:id="1650" w:name="_Toc288200807"/>
      <w:bookmarkStart w:id="1651" w:name="_Toc338939155"/>
      <w:bookmarkStart w:id="1652" w:name="_Toc3557016"/>
      <w:bookmarkStart w:id="1653" w:name="_Toc34650257"/>
      <w:r w:rsidRPr="007055D9">
        <w:t xml:space="preserve">Element </w:t>
      </w:r>
      <w:r w:rsidR="00194316">
        <w:t>"</w:t>
      </w:r>
      <w:proofErr w:type="spellStart"/>
      <w:r w:rsidRPr="007055D9">
        <w:t>weld_position</w:t>
      </w:r>
      <w:bookmarkEnd w:id="1649"/>
      <w:bookmarkEnd w:id="1650"/>
      <w:bookmarkEnd w:id="1651"/>
      <w:bookmarkEnd w:id="1652"/>
      <w:proofErr w:type="spellEnd"/>
      <w:r w:rsidR="00194316">
        <w:t>"</w:t>
      </w:r>
      <w:bookmarkEnd w:id="165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654" w:name="_Toc3566493"/>
      <w:bookmarkStart w:id="1655" w:name="_Toc34650485"/>
      <w:bookmarkStart w:id="1656" w:name="_Toc288196507"/>
      <w:bookmarkStart w:id="1657" w:name="_Toc288200809"/>
      <w:bookmarkStart w:id="1658" w:name="_Toc338939157"/>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54"/>
      <w:bookmarkEnd w:id="1655"/>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56"/>
      <w:bookmarkEnd w:id="1657"/>
      <w:bookmarkEnd w:id="165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59" w:name="_Toc338939158"/>
      <w:r w:rsidRPr="007055D9">
        <w:t xml:space="preserve">Attribute </w:t>
      </w:r>
      <w:r w:rsidR="00194316">
        <w:t>"</w:t>
      </w:r>
      <w:proofErr w:type="spellStart"/>
      <w:r w:rsidRPr="007055D9">
        <w:t>width</w:t>
      </w:r>
      <w:bookmarkEnd w:id="165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60" w:name="_Toc338939159"/>
      <w:r w:rsidRPr="007055D9">
        <w:t xml:space="preserve">Attribute </w:t>
      </w:r>
      <w:r w:rsidR="00194316">
        <w:t>"</w:t>
      </w:r>
      <w:proofErr w:type="spellStart"/>
      <w:r w:rsidRPr="007055D9">
        <w:t>filler</w:t>
      </w:r>
      <w:bookmarkEnd w:id="166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61" w:name="WeldDefinitionCornerWeld"/>
      <w:bookmarkStart w:id="1662" w:name="_Toc288200763"/>
      <w:bookmarkStart w:id="1663" w:name="_Toc338939107"/>
      <w:bookmarkEnd w:id="166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64" w:name="_Toc414263397"/>
      <w:bookmarkStart w:id="1665" w:name="_Toc3557017"/>
      <w:bookmarkStart w:id="1666" w:name="_Toc34650258"/>
      <w:bookmarkEnd w:id="1664"/>
      <w:r w:rsidRPr="007055D9">
        <w:t xml:space="preserve">Element </w:t>
      </w:r>
      <w:r w:rsidR="00194316">
        <w:t>"</w:t>
      </w:r>
      <w:proofErr w:type="spellStart"/>
      <w:r>
        <w:t>sheet_parameter</w:t>
      </w:r>
      <w:bookmarkEnd w:id="1665"/>
      <w:proofErr w:type="spellEnd"/>
      <w:r w:rsidR="00194316">
        <w:t>"</w:t>
      </w:r>
      <w:bookmarkEnd w:id="166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667" w:name="_Toc3566494"/>
      <w:bookmarkStart w:id="1668"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67"/>
      <w:bookmarkEnd w:id="166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69" w:name="_Toc3557018"/>
      <w:bookmarkStart w:id="1670" w:name="_Toc34650259"/>
      <w:r w:rsidRPr="007055D9">
        <w:lastRenderedPageBreak/>
        <w:t>Corner Weld</w:t>
      </w:r>
      <w:bookmarkEnd w:id="1662"/>
      <w:bookmarkEnd w:id="1663"/>
      <w:bookmarkEnd w:id="1669"/>
      <w:bookmarkEnd w:id="167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71" w:name="_Toc34650260"/>
      <w:bookmarkStart w:id="1672"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73" w:name="_Toc3557129"/>
                              <w:bookmarkStart w:id="1674"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3"/>
                              <w:bookmarkEnd w:id="1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75" w:name="_Toc3557129"/>
                        <w:bookmarkStart w:id="1676"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5"/>
                        <w:bookmarkEnd w:id="1676"/>
                      </w:p>
                    </w:txbxContent>
                  </v:textbox>
                </v:shape>
              </v:group>
            </w:pict>
          </mc:Fallback>
        </mc:AlternateContent>
      </w:r>
      <w:r w:rsidR="00E36602">
        <w:t>Simple Corner Weld</w:t>
      </w:r>
      <w:bookmarkEnd w:id="1671"/>
    </w:p>
    <w:p w14:paraId="19EDE5F7" w14:textId="78748519" w:rsidR="008A6190" w:rsidRPr="007055D9" w:rsidRDefault="008A6190" w:rsidP="00E36602">
      <w:pPr>
        <w:pStyle w:val="berschrift5"/>
        <w:keepNext/>
      </w:pPr>
      <w:r w:rsidRPr="007055D9">
        <w:t>Sheet Parameters</w:t>
      </w:r>
      <w:bookmarkEnd w:id="167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77" w:name="_Toc3557020"/>
      <w:r w:rsidRPr="007055D9">
        <w:t>Weld Parameters</w:t>
      </w:r>
      <w:bookmarkEnd w:id="167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78" w:name="_Toc3557130"/>
                              <w:bookmarkStart w:id="1679"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80" w:name="_Toc3557130"/>
                        <w:bookmarkStart w:id="1681"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0"/>
                        <w:bookmarkEnd w:id="168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59629"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682" w:name="_Toc3566495"/>
      <w:bookmarkStart w:id="1683"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82"/>
      <w:bookmarkEnd w:id="168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84" w:name="_Toc34650261"/>
      <w:r>
        <w:lastRenderedPageBreak/>
        <w:t>Double Corner Weld</w:t>
      </w:r>
      <w:bookmarkEnd w:id="168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85"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86"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687"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8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688"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8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59630"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89"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8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90" w:name="_Toc338939161"/>
      <w:bookmarkStart w:id="1691" w:name="_Toc3557021"/>
      <w:bookmarkStart w:id="1692" w:name="_Toc34650262"/>
      <w:r w:rsidRPr="007055D9">
        <w:lastRenderedPageBreak/>
        <w:t>Attributes</w:t>
      </w:r>
      <w:bookmarkEnd w:id="1690"/>
      <w:bookmarkEnd w:id="1691"/>
      <w:bookmarkEnd w:id="1692"/>
    </w:p>
    <w:p w14:paraId="22FDBBD1" w14:textId="5050C61D" w:rsidR="0006113C" w:rsidRPr="007055D9" w:rsidRDefault="00242481" w:rsidP="001759F7">
      <w:pPr>
        <w:pStyle w:val="berschrift5"/>
        <w:keepNext/>
      </w:pPr>
      <w:bookmarkStart w:id="1693" w:name="_Toc338939163"/>
      <w:r w:rsidRPr="007055D9">
        <w:t xml:space="preserve">Attribute </w:t>
      </w:r>
      <w:r w:rsidR="00194316">
        <w:t>"</w:t>
      </w:r>
      <w:r w:rsidRPr="007055D9">
        <w:t>b</w:t>
      </w:r>
      <w:r w:rsidR="0006113C" w:rsidRPr="007055D9">
        <w:t>ase</w:t>
      </w:r>
      <w:bookmarkEnd w:id="169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94" w:name="_Toc338939164"/>
      <w:r w:rsidRPr="007055D9">
        <w:t xml:space="preserve">Attribute </w:t>
      </w:r>
      <w:r w:rsidR="00194316">
        <w:t>"</w:t>
      </w:r>
      <w:proofErr w:type="spellStart"/>
      <w:r w:rsidRPr="007055D9">
        <w:t>t</w:t>
      </w:r>
      <w:r w:rsidR="0006113C" w:rsidRPr="007055D9">
        <w:t>echnology</w:t>
      </w:r>
      <w:bookmarkEnd w:id="169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95" w:name="_Toc338939165"/>
      <w:bookmarkStart w:id="1696" w:name="_Toc3557022"/>
      <w:bookmarkStart w:id="1697" w:name="_Toc34650263"/>
      <w:r w:rsidRPr="007055D9">
        <w:t xml:space="preserve">Element </w:t>
      </w:r>
      <w:r w:rsidR="00194316">
        <w:t>"</w:t>
      </w:r>
      <w:proofErr w:type="spellStart"/>
      <w:r w:rsidRPr="007055D9">
        <w:t>weld_position</w:t>
      </w:r>
      <w:bookmarkEnd w:id="1695"/>
      <w:bookmarkEnd w:id="1696"/>
      <w:proofErr w:type="spellEnd"/>
      <w:r w:rsidR="00194316">
        <w:t>"</w:t>
      </w:r>
      <w:bookmarkEnd w:id="1697"/>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98" w:name="_Toc3566496"/>
      <w:bookmarkStart w:id="1699" w:name="_Toc34650489"/>
      <w:bookmarkStart w:id="1700" w:name="_Toc338939167"/>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98"/>
      <w:bookmarkEnd w:id="169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0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01" w:name="_Toc338939168"/>
      <w:r w:rsidRPr="007055D9">
        <w:t xml:space="preserve">Attribute </w:t>
      </w:r>
      <w:r w:rsidR="00194316">
        <w:t>"</w:t>
      </w:r>
      <w:proofErr w:type="spellStart"/>
      <w:r w:rsidRPr="007055D9">
        <w:t>thickness</w:t>
      </w:r>
      <w:bookmarkEnd w:id="170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702" w:name="_Toc3566497"/>
      <w:bookmarkStart w:id="1703" w:name="_Toc34650490"/>
      <w:bookmarkStart w:id="1704" w:name="_Toc338939169"/>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702"/>
      <w:bookmarkEnd w:id="170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0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705" w:name="_Toc3566498"/>
      <w:bookmarkStart w:id="1706" w:name="_Toc34650491"/>
      <w:bookmarkStart w:id="1707" w:name="_Toc338939170"/>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705"/>
      <w:bookmarkEnd w:id="170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0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08" w:name="_Toc338939171"/>
      <w:r w:rsidRPr="007055D9">
        <w:t xml:space="preserve">Attribute </w:t>
      </w:r>
      <w:r w:rsidR="00194316">
        <w:t>"</w:t>
      </w:r>
      <w:proofErr w:type="spellStart"/>
      <w:r w:rsidRPr="007055D9">
        <w:t>penetration</w:t>
      </w:r>
      <w:bookmarkEnd w:id="170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09" w:name="_Toc338939173"/>
      <w:r w:rsidRPr="007055D9">
        <w:t xml:space="preserve">Attribute </w:t>
      </w:r>
      <w:r w:rsidR="00194316">
        <w:t>"</w:t>
      </w:r>
      <w:proofErr w:type="spellStart"/>
      <w:r w:rsidRPr="007055D9">
        <w:t>filler</w:t>
      </w:r>
      <w:bookmarkEnd w:id="170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10" w:name="WeldDefinitionEdgeWeld"/>
      <w:bookmarkStart w:id="1711" w:name="_Toc3557023"/>
      <w:bookmarkStart w:id="1712" w:name="_Toc34650264"/>
      <w:bookmarkStart w:id="1713" w:name="_Toc288200764"/>
      <w:bookmarkStart w:id="1714" w:name="_Toc338939108"/>
      <w:bookmarkEnd w:id="1710"/>
      <w:r w:rsidRPr="007055D9">
        <w:lastRenderedPageBreak/>
        <w:t xml:space="preserve">Element </w:t>
      </w:r>
      <w:r w:rsidR="00194316">
        <w:t>"</w:t>
      </w:r>
      <w:proofErr w:type="spellStart"/>
      <w:r>
        <w:t>sheet_parameter</w:t>
      </w:r>
      <w:bookmarkEnd w:id="1711"/>
      <w:proofErr w:type="spellEnd"/>
      <w:r w:rsidR="00194316">
        <w:t>"</w:t>
      </w:r>
      <w:bookmarkEnd w:id="171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715" w:name="_Toc3566499"/>
      <w:bookmarkStart w:id="1716"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15"/>
      <w:bookmarkEnd w:id="171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17" w:name="_Toc3557024"/>
      <w:bookmarkStart w:id="1718" w:name="_Toc34650265"/>
      <w:r w:rsidRPr="007055D9">
        <w:t>Edge Weld</w:t>
      </w:r>
      <w:bookmarkEnd w:id="1713"/>
      <w:bookmarkEnd w:id="1714"/>
      <w:bookmarkEnd w:id="1717"/>
      <w:bookmarkEnd w:id="171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19" w:name="_Toc3557025"/>
      <w:bookmarkStart w:id="1720"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19"/>
      <w:bookmarkEnd w:id="172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21" w:name="_Toc3557131"/>
                            <w:bookmarkStart w:id="1722"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1"/>
                            <w:bookmarkEnd w:id="1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23" w:name="_Toc3557131"/>
                      <w:bookmarkStart w:id="1724"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3"/>
                      <w:bookmarkEnd w:id="172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25" w:name="_Toc3557026"/>
      <w:bookmarkStart w:id="1726"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25"/>
      <w:bookmarkEnd w:id="172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27" w:name="_Toc3557132"/>
                            <w:bookmarkStart w:id="1728"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27"/>
                            <w:bookmarkEnd w:id="1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29" w:name="_Toc3557132"/>
                      <w:bookmarkStart w:id="1730"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29"/>
                      <w:bookmarkEnd w:id="173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731" w:name="_Toc3566500"/>
      <w:bookmarkStart w:id="1732"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731"/>
      <w:bookmarkEnd w:id="173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33" w:name="_Toc338939175"/>
      <w:bookmarkStart w:id="1734" w:name="_Toc3557027"/>
      <w:bookmarkStart w:id="1735" w:name="_Toc34650268"/>
      <w:r w:rsidRPr="007055D9">
        <w:t>Attributes</w:t>
      </w:r>
      <w:bookmarkEnd w:id="1733"/>
      <w:bookmarkEnd w:id="1734"/>
      <w:bookmarkEnd w:id="1735"/>
    </w:p>
    <w:p w14:paraId="20DE2C66" w14:textId="1F84002A" w:rsidR="0006113C" w:rsidRPr="007055D9" w:rsidRDefault="001C1D65" w:rsidP="0033252C">
      <w:pPr>
        <w:pStyle w:val="berschrift5"/>
        <w:keepNext/>
      </w:pPr>
      <w:bookmarkStart w:id="1736" w:name="_Toc338939177"/>
      <w:r w:rsidRPr="007055D9">
        <w:t xml:space="preserve">Attribute </w:t>
      </w:r>
      <w:r w:rsidR="00194316">
        <w:t>"</w:t>
      </w:r>
      <w:r w:rsidRPr="007055D9">
        <w:t>b</w:t>
      </w:r>
      <w:r w:rsidR="0006113C" w:rsidRPr="007055D9">
        <w:t>ase</w:t>
      </w:r>
      <w:bookmarkEnd w:id="173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37" w:name="_Toc338939178"/>
      <w:r w:rsidRPr="007055D9">
        <w:t xml:space="preserve">Attribute </w:t>
      </w:r>
      <w:r w:rsidR="00194316">
        <w:t>"</w:t>
      </w:r>
      <w:proofErr w:type="spellStart"/>
      <w:r w:rsidRPr="007055D9">
        <w:t>t</w:t>
      </w:r>
      <w:r w:rsidR="0006113C" w:rsidRPr="007055D9">
        <w:t>echnology</w:t>
      </w:r>
      <w:bookmarkEnd w:id="173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38" w:name="_Toc338939179"/>
      <w:bookmarkStart w:id="1739" w:name="_Toc3557028"/>
      <w:bookmarkStart w:id="1740" w:name="_Toc34650269"/>
      <w:r w:rsidRPr="007055D9">
        <w:t xml:space="preserve">Element </w:t>
      </w:r>
      <w:r w:rsidR="00194316">
        <w:t>"</w:t>
      </w:r>
      <w:proofErr w:type="spellStart"/>
      <w:r w:rsidRPr="007055D9">
        <w:t>weld_position</w:t>
      </w:r>
      <w:bookmarkEnd w:id="1738"/>
      <w:bookmarkEnd w:id="1739"/>
      <w:proofErr w:type="spellEnd"/>
      <w:r w:rsidR="00194316">
        <w:t>"</w:t>
      </w:r>
      <w:bookmarkEnd w:id="174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741" w:name="_Toc3566501"/>
      <w:bookmarkStart w:id="1742" w:name="_Toc34650494"/>
      <w:bookmarkStart w:id="1743" w:name="_Toc338939181"/>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41"/>
      <w:bookmarkEnd w:id="174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4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44" w:name="_Toc338939182"/>
      <w:r w:rsidRPr="007055D9">
        <w:t xml:space="preserve">Attribute </w:t>
      </w:r>
      <w:r w:rsidR="00194316">
        <w:t>"</w:t>
      </w:r>
      <w:proofErr w:type="spellStart"/>
      <w:r w:rsidRPr="007055D9">
        <w:t>width</w:t>
      </w:r>
      <w:bookmarkEnd w:id="174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45" w:name="_Toc338939184"/>
      <w:r w:rsidRPr="007055D9">
        <w:t xml:space="preserve">Attribute </w:t>
      </w:r>
      <w:r w:rsidR="00194316">
        <w:t>"</w:t>
      </w:r>
      <w:proofErr w:type="spellStart"/>
      <w:r w:rsidRPr="007055D9">
        <w:t>filler</w:t>
      </w:r>
      <w:bookmarkEnd w:id="174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46" w:name="WeldDefinitionIWeld"/>
      <w:bookmarkStart w:id="1747" w:name="_Toc3557029"/>
      <w:bookmarkStart w:id="1748" w:name="_Toc34650270"/>
      <w:bookmarkStart w:id="1749" w:name="_Toc288200765"/>
      <w:bookmarkStart w:id="1750" w:name="_Toc338939109"/>
      <w:bookmarkEnd w:id="1746"/>
      <w:r w:rsidRPr="007055D9">
        <w:t xml:space="preserve">Element </w:t>
      </w:r>
      <w:r w:rsidR="00194316">
        <w:t>"</w:t>
      </w:r>
      <w:proofErr w:type="spellStart"/>
      <w:r>
        <w:t>sheet_parameter</w:t>
      </w:r>
      <w:bookmarkEnd w:id="1747"/>
      <w:proofErr w:type="spellEnd"/>
      <w:r w:rsidR="00194316">
        <w:t>"</w:t>
      </w:r>
      <w:bookmarkEnd w:id="174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751" w:name="_Toc3566502"/>
      <w:bookmarkStart w:id="1752"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51"/>
      <w:bookmarkEnd w:id="175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53" w:name="_Toc3557030"/>
      <w:bookmarkStart w:id="1754" w:name="_Toc34650271"/>
      <w:r w:rsidRPr="007055D9">
        <w:t>I-Weld</w:t>
      </w:r>
      <w:bookmarkEnd w:id="1749"/>
      <w:bookmarkEnd w:id="1750"/>
      <w:bookmarkEnd w:id="1753"/>
      <w:bookmarkEnd w:id="175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55" w:name="_Toc3557031"/>
      <w:bookmarkStart w:id="1756" w:name="_Toc34650272"/>
      <w:r w:rsidRPr="007055D9">
        <w:t>Sheet Parameters</w:t>
      </w:r>
      <w:bookmarkEnd w:id="1755"/>
      <w:bookmarkEnd w:id="175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57" w:name="_Toc3557032"/>
      <w:bookmarkStart w:id="1758" w:name="_Toc34650273"/>
      <w:r w:rsidRPr="007055D9">
        <w:lastRenderedPageBreak/>
        <w:t>Weld Parameters</w:t>
      </w:r>
      <w:bookmarkEnd w:id="1757"/>
      <w:bookmarkEnd w:id="175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59" w:name="_Toc3557133"/>
                                <w:bookmarkStart w:id="1760"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61" w:name="_Toc3557134"/>
                                <w:bookmarkStart w:id="1762"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61"/>
                                <w:bookmarkEnd w:id="1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63" w:name="_Toc3557133"/>
                          <w:bookmarkStart w:id="1764"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3"/>
                          <w:bookmarkEnd w:id="176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65" w:name="_Toc3557134"/>
                          <w:bookmarkStart w:id="1766"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65"/>
                          <w:bookmarkEnd w:id="176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767" w:name="_Toc3566503"/>
      <w:bookmarkStart w:id="1768"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67"/>
      <w:bookmarkEnd w:id="176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69" w:name="_Toc338939186"/>
      <w:bookmarkStart w:id="1770" w:name="_Toc3557033"/>
      <w:bookmarkStart w:id="1771" w:name="_Toc34650274"/>
      <w:r w:rsidRPr="007055D9">
        <w:t>Attributes</w:t>
      </w:r>
      <w:bookmarkEnd w:id="1769"/>
      <w:bookmarkEnd w:id="1770"/>
      <w:bookmarkEnd w:id="1771"/>
    </w:p>
    <w:p w14:paraId="7F7DD4CE" w14:textId="6A121F1A" w:rsidR="0006113C" w:rsidRPr="007055D9" w:rsidRDefault="009D7557" w:rsidP="00E67798">
      <w:pPr>
        <w:pStyle w:val="berschrift5"/>
        <w:keepNext/>
      </w:pPr>
      <w:bookmarkStart w:id="1772" w:name="_Toc338939188"/>
      <w:r w:rsidRPr="007055D9">
        <w:t xml:space="preserve">Attribute </w:t>
      </w:r>
      <w:r w:rsidR="00194316">
        <w:t>"</w:t>
      </w:r>
      <w:r w:rsidRPr="007055D9">
        <w:t>b</w:t>
      </w:r>
      <w:r w:rsidR="0006113C" w:rsidRPr="007055D9">
        <w:t>ase</w:t>
      </w:r>
      <w:bookmarkEnd w:id="177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73" w:name="_Toc338939189"/>
      <w:r w:rsidRPr="007055D9">
        <w:t xml:space="preserve">Attribute </w:t>
      </w:r>
      <w:r w:rsidR="00194316">
        <w:t>"</w:t>
      </w:r>
      <w:proofErr w:type="spellStart"/>
      <w:r w:rsidRPr="007055D9">
        <w:t>t</w:t>
      </w:r>
      <w:r w:rsidR="0006113C" w:rsidRPr="007055D9">
        <w:t>echnology</w:t>
      </w:r>
      <w:bookmarkEnd w:id="177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74" w:name="_Toc338939190"/>
      <w:bookmarkStart w:id="1775" w:name="_Toc3557034"/>
      <w:bookmarkStart w:id="1776" w:name="_Toc34650275"/>
      <w:r w:rsidRPr="007055D9">
        <w:t xml:space="preserve">Element </w:t>
      </w:r>
      <w:r w:rsidR="00194316">
        <w:t>"</w:t>
      </w:r>
      <w:proofErr w:type="spellStart"/>
      <w:r w:rsidRPr="007055D9">
        <w:t>weld_position</w:t>
      </w:r>
      <w:bookmarkEnd w:id="1774"/>
      <w:bookmarkEnd w:id="1775"/>
      <w:proofErr w:type="spellEnd"/>
      <w:r w:rsidR="00194316">
        <w:t>"</w:t>
      </w:r>
      <w:bookmarkEnd w:id="177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777" w:name="_Toc3566504"/>
      <w:bookmarkStart w:id="1778" w:name="_Toc34650497"/>
      <w:bookmarkStart w:id="1779" w:name="_Toc338939192"/>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77"/>
      <w:bookmarkEnd w:id="177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7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80" w:name="_Toc338939194"/>
      <w:r w:rsidRPr="007055D9">
        <w:t xml:space="preserve">Attribute </w:t>
      </w:r>
      <w:r w:rsidR="00194316">
        <w:t>"</w:t>
      </w:r>
      <w:proofErr w:type="spellStart"/>
      <w:r w:rsidRPr="007055D9">
        <w:t>filler</w:t>
      </w:r>
      <w:bookmarkEnd w:id="178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81" w:name="WeldDefinitionOverlapWeld"/>
      <w:bookmarkStart w:id="1782" w:name="_Toc3557035"/>
      <w:bookmarkStart w:id="1783" w:name="_Toc34650276"/>
      <w:bookmarkStart w:id="1784" w:name="_Toc288200766"/>
      <w:bookmarkStart w:id="1785" w:name="_Toc338939110"/>
      <w:bookmarkEnd w:id="1781"/>
      <w:r w:rsidRPr="007055D9">
        <w:t xml:space="preserve">Element </w:t>
      </w:r>
      <w:r w:rsidR="00194316">
        <w:t>"</w:t>
      </w:r>
      <w:proofErr w:type="spellStart"/>
      <w:r>
        <w:t>sheet_parameter</w:t>
      </w:r>
      <w:bookmarkEnd w:id="1782"/>
      <w:proofErr w:type="spellEnd"/>
      <w:r w:rsidR="00194316">
        <w:t>"</w:t>
      </w:r>
      <w:bookmarkEnd w:id="1783"/>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786" w:name="_Toc3566505"/>
      <w:bookmarkStart w:id="1787"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86"/>
      <w:bookmarkEnd w:id="178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88" w:name="_Toc3557036"/>
      <w:bookmarkStart w:id="1789" w:name="_Toc34650277"/>
      <w:r w:rsidRPr="007055D9">
        <w:lastRenderedPageBreak/>
        <w:t>Overlap Weld</w:t>
      </w:r>
      <w:bookmarkEnd w:id="1784"/>
      <w:bookmarkEnd w:id="1785"/>
      <w:bookmarkEnd w:id="1788"/>
      <w:bookmarkEnd w:id="178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90" w:name="_Toc3557037"/>
      <w:bookmarkStart w:id="1791" w:name="_Toc34650278"/>
      <w:r w:rsidRPr="007055D9">
        <w:t>Simple Overlap Weld</w:t>
      </w:r>
      <w:bookmarkEnd w:id="1790"/>
      <w:bookmarkEnd w:id="179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792" w:name="_Toc3557135"/>
                            <w:bookmarkStart w:id="1793"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794" w:name="_Toc3557135"/>
                      <w:bookmarkStart w:id="1795"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4"/>
                      <w:bookmarkEnd w:id="179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796" w:name="_Toc3557136"/>
                            <w:bookmarkStart w:id="1797"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96"/>
                            <w:bookmarkEnd w:id="1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798" w:name="_Toc3557136"/>
                      <w:bookmarkStart w:id="1799"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98"/>
                      <w:bookmarkEnd w:id="179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59631"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800" w:name="_Toc3566506"/>
      <w:bookmarkStart w:id="1801"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800"/>
      <w:bookmarkEnd w:id="180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02" w:name="_Toc338939112"/>
      <w:bookmarkStart w:id="1803" w:name="_Toc3557038"/>
      <w:bookmarkStart w:id="1804" w:name="_Toc34650279"/>
      <w:r w:rsidRPr="007055D9">
        <w:t>Single Sided Double Overlap Weld</w:t>
      </w:r>
      <w:bookmarkEnd w:id="1802"/>
      <w:bookmarkEnd w:id="1803"/>
      <w:bookmarkEnd w:id="180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05" w:name="_Toc3557137"/>
                            <w:bookmarkStart w:id="1806"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07" w:name="_Toc3557137"/>
                      <w:bookmarkStart w:id="1808"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07"/>
                      <w:bookmarkEnd w:id="180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09" w:name="_Toc3557138"/>
                            <w:bookmarkStart w:id="1810"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11" w:name="_Toc3557138"/>
                      <w:bookmarkStart w:id="1812"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11"/>
                      <w:bookmarkEnd w:id="181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59632"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813" w:name="_Toc3566507"/>
      <w:bookmarkStart w:id="1814"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813"/>
      <w:bookmarkEnd w:id="181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15" w:name="_Toc338939113"/>
      <w:bookmarkStart w:id="1816" w:name="_Toc3557039"/>
      <w:bookmarkStart w:id="1817" w:name="_Toc34650280"/>
      <w:r w:rsidRPr="007055D9">
        <w:t>Double Sided Double Overlap Weld</w:t>
      </w:r>
      <w:bookmarkEnd w:id="1815"/>
      <w:bookmarkEnd w:id="1816"/>
      <w:bookmarkEnd w:id="181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18" w:name="_Toc3557139"/>
                            <w:bookmarkStart w:id="1819"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20" w:name="_Toc3557139"/>
                      <w:bookmarkStart w:id="1821"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0"/>
                      <w:bookmarkEnd w:id="182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22" w:name="_Toc3557140"/>
                            <w:bookmarkStart w:id="1823"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24" w:name="_Toc3557140"/>
                      <w:bookmarkStart w:id="1825"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4"/>
                      <w:bookmarkEnd w:id="182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59633"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826" w:name="_Toc3566508"/>
      <w:bookmarkStart w:id="1827"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proofErr w:type="gramStart"/>
      <w:r w:rsidRPr="007055D9">
        <w:t>Double Sided</w:t>
      </w:r>
      <w:proofErr w:type="gramEnd"/>
      <w:r w:rsidRPr="007055D9">
        <w:t xml:space="preserve"> Double Overlap Weld</w:t>
      </w:r>
      <w:bookmarkEnd w:id="1826"/>
      <w:bookmarkEnd w:id="182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28" w:name="_Toc338939196"/>
      <w:bookmarkStart w:id="1829" w:name="_Toc3557040"/>
      <w:bookmarkStart w:id="1830" w:name="_Toc34650281"/>
      <w:r w:rsidRPr="007055D9">
        <w:t>Attributes</w:t>
      </w:r>
      <w:bookmarkEnd w:id="1828"/>
      <w:bookmarkEnd w:id="1829"/>
      <w:bookmarkEnd w:id="1830"/>
    </w:p>
    <w:p w14:paraId="54EB1FE0" w14:textId="38DCBA66" w:rsidR="0006113C" w:rsidRPr="007055D9" w:rsidRDefault="00157A42" w:rsidP="00AB2606">
      <w:pPr>
        <w:pStyle w:val="berschrift5"/>
        <w:keepNext/>
      </w:pPr>
      <w:bookmarkStart w:id="1831" w:name="_Toc338939198"/>
      <w:r w:rsidRPr="007055D9">
        <w:t xml:space="preserve">Attribute </w:t>
      </w:r>
      <w:r w:rsidR="00194316">
        <w:t>"</w:t>
      </w:r>
      <w:r w:rsidRPr="007055D9">
        <w:t>b</w:t>
      </w:r>
      <w:r w:rsidR="0006113C" w:rsidRPr="007055D9">
        <w:t>ase</w:t>
      </w:r>
      <w:bookmarkEnd w:id="183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32" w:name="_Toc338939199"/>
      <w:r w:rsidRPr="007055D9">
        <w:t xml:space="preserve">Attribute </w:t>
      </w:r>
      <w:r w:rsidR="00194316">
        <w:t>"</w:t>
      </w:r>
      <w:proofErr w:type="spellStart"/>
      <w:r w:rsidRPr="007055D9">
        <w:t>t</w:t>
      </w:r>
      <w:r w:rsidR="0006113C" w:rsidRPr="007055D9">
        <w:t>echnology</w:t>
      </w:r>
      <w:bookmarkEnd w:id="183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33" w:name="_Toc338939200"/>
      <w:bookmarkStart w:id="1834" w:name="_Toc3557041"/>
      <w:bookmarkStart w:id="1835" w:name="_Toc34650282"/>
      <w:r w:rsidRPr="007055D9">
        <w:t xml:space="preserve">Element </w:t>
      </w:r>
      <w:r w:rsidR="00194316">
        <w:t>"</w:t>
      </w:r>
      <w:proofErr w:type="spellStart"/>
      <w:r w:rsidRPr="007055D9">
        <w:t>weld_position</w:t>
      </w:r>
      <w:bookmarkEnd w:id="1833"/>
      <w:bookmarkEnd w:id="1834"/>
      <w:proofErr w:type="spellEnd"/>
      <w:r w:rsidR="00194316">
        <w:t>"</w:t>
      </w:r>
      <w:bookmarkEnd w:id="1835"/>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836" w:name="_Toc3566509"/>
      <w:bookmarkStart w:id="1837" w:name="_Toc34650502"/>
      <w:bookmarkStart w:id="1838" w:name="_Toc338939203"/>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36"/>
      <w:bookmarkEnd w:id="183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3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39" w:name="_Toc338939204"/>
      <w:r w:rsidRPr="007055D9">
        <w:t xml:space="preserve">Attribute </w:t>
      </w:r>
      <w:r w:rsidR="00194316">
        <w:t>"</w:t>
      </w:r>
      <w:proofErr w:type="spellStart"/>
      <w:r w:rsidRPr="007055D9">
        <w:t>thickness</w:t>
      </w:r>
      <w:bookmarkEnd w:id="183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40" w:name="_Toc338939205"/>
      <w:r w:rsidRPr="007055D9">
        <w:t xml:space="preserve">Attribute </w:t>
      </w:r>
      <w:r w:rsidR="00194316">
        <w:t>"</w:t>
      </w:r>
      <w:r w:rsidRPr="007055D9">
        <w:t>angle</w:t>
      </w:r>
      <w:bookmarkEnd w:id="184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41" w:name="_Toc338939206"/>
      <w:r w:rsidRPr="007055D9">
        <w:t xml:space="preserve">Attribute </w:t>
      </w:r>
      <w:r w:rsidR="00194316">
        <w:t>"</w:t>
      </w:r>
      <w:proofErr w:type="spellStart"/>
      <w:r w:rsidRPr="007055D9">
        <w:t>shape</w:t>
      </w:r>
      <w:bookmarkEnd w:id="184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42" w:name="_Toc338939207"/>
      <w:r w:rsidRPr="007055D9">
        <w:t xml:space="preserve">Attribute </w:t>
      </w:r>
      <w:r w:rsidR="00194316">
        <w:t>"</w:t>
      </w:r>
      <w:proofErr w:type="spellStart"/>
      <w:r w:rsidRPr="007055D9">
        <w:t>penetration</w:t>
      </w:r>
      <w:bookmarkEnd w:id="184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43" w:name="_Toc338939209"/>
      <w:r w:rsidRPr="007055D9">
        <w:t xml:space="preserve">Attribute </w:t>
      </w:r>
      <w:r w:rsidR="00194316">
        <w:t>"</w:t>
      </w:r>
      <w:proofErr w:type="spellStart"/>
      <w:r w:rsidRPr="007055D9">
        <w:t>filler</w:t>
      </w:r>
      <w:bookmarkEnd w:id="184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44" w:name="WeldDefinitionYJoint"/>
      <w:bookmarkStart w:id="1845" w:name="_Toc3557042"/>
      <w:bookmarkStart w:id="1846" w:name="_Toc34650283"/>
      <w:bookmarkStart w:id="1847" w:name="_Toc288200767"/>
      <w:bookmarkStart w:id="1848" w:name="_Toc338939114"/>
      <w:bookmarkEnd w:id="1844"/>
      <w:r w:rsidRPr="007055D9">
        <w:t xml:space="preserve">Element </w:t>
      </w:r>
      <w:r w:rsidR="00194316">
        <w:t>"</w:t>
      </w:r>
      <w:proofErr w:type="spellStart"/>
      <w:r>
        <w:t>sheet_parameter</w:t>
      </w:r>
      <w:bookmarkEnd w:id="1845"/>
      <w:proofErr w:type="spellEnd"/>
      <w:r w:rsidR="00194316">
        <w:t>"</w:t>
      </w:r>
      <w:bookmarkEnd w:id="184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849" w:name="_Toc3566510"/>
      <w:bookmarkStart w:id="1850"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49"/>
      <w:bookmarkEnd w:id="185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51" w:name="_Toc3557043"/>
      <w:bookmarkStart w:id="1852" w:name="_Toc34650284"/>
      <w:r w:rsidRPr="007055D9">
        <w:t>Y-Joint</w:t>
      </w:r>
      <w:bookmarkEnd w:id="1847"/>
      <w:bookmarkEnd w:id="1848"/>
      <w:bookmarkEnd w:id="1851"/>
      <w:bookmarkEnd w:id="185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53" w:name="_Toc3557044"/>
      <w:bookmarkStart w:id="1854" w:name="_Toc34650285"/>
      <w:r w:rsidRPr="007055D9">
        <w:lastRenderedPageBreak/>
        <w:t>Sheet Parameters</w:t>
      </w:r>
      <w:bookmarkEnd w:id="1853"/>
      <w:bookmarkEnd w:id="185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55" w:name="_Toc3557045"/>
      <w:bookmarkStart w:id="1856" w:name="_Toc34650286"/>
      <w:r w:rsidRPr="007055D9">
        <w:t>Weld Parameters</w:t>
      </w:r>
      <w:bookmarkEnd w:id="1855"/>
      <w:bookmarkEnd w:id="185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57" w:name="_Ref7931629"/>
                                <w:bookmarkStart w:id="1858" w:name="_Toc3557141"/>
                                <w:bookmarkStart w:id="1859" w:name="_Toc34650385"/>
                                <w:r>
                                  <w:t xml:space="preserve">Figure </w:t>
                                </w:r>
                                <w:r>
                                  <w:fldChar w:fldCharType="begin"/>
                                </w:r>
                                <w:r>
                                  <w:instrText xml:space="preserve"> SEQ Figure \* ARABIC </w:instrText>
                                </w:r>
                                <w:r>
                                  <w:fldChar w:fldCharType="separate"/>
                                </w:r>
                                <w:r>
                                  <w:rPr>
                                    <w:noProof/>
                                  </w:rPr>
                                  <w:t>64</w:t>
                                </w:r>
                                <w:r>
                                  <w:fldChar w:fldCharType="end"/>
                                </w:r>
                                <w:bookmarkEnd w:id="1857"/>
                                <w:r>
                                  <w:t>: Y-Joint Sheet Layout</w:t>
                                </w:r>
                                <w:bookmarkEnd w:id="1858"/>
                                <w:bookmarkEnd w:id="1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60" w:name="_Toc3557142"/>
                                <w:bookmarkStart w:id="1861"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0"/>
                                <w:bookmarkEnd w:id="18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62" w:name="_Ref7931629"/>
                          <w:bookmarkStart w:id="1863" w:name="_Toc3557141"/>
                          <w:bookmarkStart w:id="1864" w:name="_Toc34650385"/>
                          <w:r>
                            <w:t xml:space="preserve">Figure </w:t>
                          </w:r>
                          <w:r>
                            <w:fldChar w:fldCharType="begin"/>
                          </w:r>
                          <w:r>
                            <w:instrText xml:space="preserve"> SEQ Figure \* ARABIC </w:instrText>
                          </w:r>
                          <w:r>
                            <w:fldChar w:fldCharType="separate"/>
                          </w:r>
                          <w:r>
                            <w:rPr>
                              <w:noProof/>
                            </w:rPr>
                            <w:t>64</w:t>
                          </w:r>
                          <w:r>
                            <w:fldChar w:fldCharType="end"/>
                          </w:r>
                          <w:bookmarkEnd w:id="1862"/>
                          <w:r>
                            <w:t>: Y-Joint Sheet Layout</w:t>
                          </w:r>
                          <w:bookmarkEnd w:id="1863"/>
                          <w:bookmarkEnd w:id="186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65" w:name="_Toc3557142"/>
                          <w:bookmarkStart w:id="1866"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5"/>
                          <w:bookmarkEnd w:id="186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59634"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867" w:name="_Toc3566511"/>
      <w:bookmarkStart w:id="1868" w:name="_Toc34650504"/>
      <w:bookmarkStart w:id="1869" w:name="_Toc338939211"/>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67"/>
      <w:bookmarkEnd w:id="1868"/>
    </w:p>
    <w:p w14:paraId="398C8EB2" w14:textId="77777777" w:rsidR="0006113C" w:rsidRPr="007055D9" w:rsidRDefault="0006113C" w:rsidP="00F4558F">
      <w:pPr>
        <w:pStyle w:val="berschrift4"/>
        <w:tabs>
          <w:tab w:val="clear" w:pos="864"/>
          <w:tab w:val="num" w:pos="993"/>
        </w:tabs>
      </w:pPr>
      <w:bookmarkStart w:id="1870" w:name="_Toc3557046"/>
      <w:bookmarkStart w:id="1871" w:name="_Toc34650287"/>
      <w:r w:rsidRPr="007055D9">
        <w:t>Attributes</w:t>
      </w:r>
      <w:bookmarkEnd w:id="1869"/>
      <w:bookmarkEnd w:id="1870"/>
      <w:bookmarkEnd w:id="1871"/>
    </w:p>
    <w:p w14:paraId="604B195B" w14:textId="6B31D0AD" w:rsidR="0006113C" w:rsidRPr="007055D9" w:rsidRDefault="00D83FC9" w:rsidP="00C0357F">
      <w:pPr>
        <w:pStyle w:val="berschrift5"/>
        <w:keepNext/>
      </w:pPr>
      <w:bookmarkStart w:id="1872" w:name="_Toc338939213"/>
      <w:r w:rsidRPr="007055D9">
        <w:t xml:space="preserve">Attribute </w:t>
      </w:r>
      <w:r w:rsidR="00194316">
        <w:t>"</w:t>
      </w:r>
      <w:r w:rsidRPr="007055D9">
        <w:t>b</w:t>
      </w:r>
      <w:r w:rsidR="0006113C" w:rsidRPr="007055D9">
        <w:t>ase</w:t>
      </w:r>
      <w:bookmarkEnd w:id="187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73" w:name="_Toc338939214"/>
      <w:r w:rsidRPr="007055D9">
        <w:t xml:space="preserve">Attribute </w:t>
      </w:r>
      <w:r w:rsidR="00194316">
        <w:t>"</w:t>
      </w:r>
      <w:proofErr w:type="spellStart"/>
      <w:r w:rsidRPr="007055D9">
        <w:t>t</w:t>
      </w:r>
      <w:r w:rsidR="0006113C" w:rsidRPr="007055D9">
        <w:t>echnology</w:t>
      </w:r>
      <w:bookmarkEnd w:id="187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74" w:name="_Toc338939215"/>
      <w:bookmarkStart w:id="1875" w:name="_Toc3557047"/>
      <w:bookmarkStart w:id="1876" w:name="_Toc34650288"/>
      <w:r w:rsidRPr="007055D9">
        <w:t xml:space="preserve">Element </w:t>
      </w:r>
      <w:r w:rsidR="00194316">
        <w:t>"</w:t>
      </w:r>
      <w:proofErr w:type="spellStart"/>
      <w:r w:rsidRPr="007055D9">
        <w:t>weld_position</w:t>
      </w:r>
      <w:bookmarkEnd w:id="1874"/>
      <w:bookmarkEnd w:id="1875"/>
      <w:proofErr w:type="spellEnd"/>
      <w:r w:rsidR="00194316">
        <w:t>"</w:t>
      </w:r>
      <w:bookmarkEnd w:id="187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877" w:name="_Toc3566512"/>
      <w:bookmarkStart w:id="1878" w:name="_Toc34650505"/>
      <w:bookmarkStart w:id="1879" w:name="_Toc338939218"/>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77"/>
      <w:bookmarkEnd w:id="187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7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80" w:name="_Toc338939219"/>
      <w:r w:rsidRPr="007055D9">
        <w:t xml:space="preserve">Attribute </w:t>
      </w:r>
      <w:r w:rsidR="00194316">
        <w:t>"</w:t>
      </w:r>
      <w:proofErr w:type="spellStart"/>
      <w:r w:rsidRPr="007055D9">
        <w:t>thickness</w:t>
      </w:r>
      <w:bookmarkEnd w:id="188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881" w:name="_Toc3566513"/>
      <w:bookmarkStart w:id="1882" w:name="_Toc34650506"/>
      <w:bookmarkStart w:id="1883" w:name="_Toc338939220"/>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81"/>
      <w:bookmarkEnd w:id="188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8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84" w:name="_Toc338939221"/>
      <w:r w:rsidRPr="007055D9">
        <w:t xml:space="preserve">Attribute </w:t>
      </w:r>
      <w:r w:rsidR="00194316">
        <w:t>"</w:t>
      </w:r>
      <w:proofErr w:type="spellStart"/>
      <w:r w:rsidRPr="007055D9">
        <w:t>penetration</w:t>
      </w:r>
      <w:bookmarkEnd w:id="188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85" w:name="_Toc338939223"/>
      <w:r w:rsidRPr="007055D9">
        <w:t xml:space="preserve">Attribute </w:t>
      </w:r>
      <w:r w:rsidR="00194316">
        <w:t>"</w:t>
      </w:r>
      <w:proofErr w:type="spellStart"/>
      <w:r w:rsidRPr="007055D9">
        <w:t>shape</w:t>
      </w:r>
      <w:bookmarkEnd w:id="188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86" w:name="_Toc338939224"/>
      <w:r w:rsidRPr="007055D9">
        <w:t xml:space="preserve">Attribute </w:t>
      </w:r>
      <w:r w:rsidR="00194316">
        <w:t>"</w:t>
      </w:r>
      <w:proofErr w:type="spellStart"/>
      <w:r w:rsidRPr="007055D9">
        <w:t>filler</w:t>
      </w:r>
      <w:bookmarkEnd w:id="188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87" w:name="_Toc3557048"/>
      <w:bookmarkStart w:id="1888" w:name="_Toc34650289"/>
      <w:r w:rsidRPr="007055D9">
        <w:t xml:space="preserve">Element </w:t>
      </w:r>
      <w:r w:rsidR="00194316">
        <w:t>"</w:t>
      </w:r>
      <w:proofErr w:type="spellStart"/>
      <w:r>
        <w:t>sheet_parameter</w:t>
      </w:r>
      <w:bookmarkEnd w:id="1887"/>
      <w:proofErr w:type="spellEnd"/>
      <w:r w:rsidR="00194316">
        <w:t>"</w:t>
      </w:r>
      <w:bookmarkEnd w:id="1888"/>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89" w:name="_Toc3566514"/>
      <w:bookmarkStart w:id="1890"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89"/>
      <w:bookmarkEnd w:id="189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91" w:name="WeldDefinitionKJoint"/>
      <w:bookmarkStart w:id="1892" w:name="_Toc338939115"/>
      <w:bookmarkStart w:id="1893" w:name="_Toc3557049"/>
      <w:bookmarkStart w:id="1894" w:name="_Toc34650290"/>
      <w:bookmarkEnd w:id="1891"/>
      <w:r w:rsidRPr="007055D9">
        <w:t>K-Joint</w:t>
      </w:r>
      <w:bookmarkEnd w:id="1892"/>
      <w:bookmarkEnd w:id="1893"/>
      <w:bookmarkEnd w:id="189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95" w:name="_Toc3557050"/>
      <w:bookmarkStart w:id="1896" w:name="_Toc34650291"/>
      <w:r w:rsidRPr="007055D9">
        <w:t>Sheet Parameters</w:t>
      </w:r>
      <w:bookmarkEnd w:id="1895"/>
      <w:bookmarkEnd w:id="189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897" w:name="_Ref7932243"/>
                            <w:bookmarkStart w:id="1898" w:name="_Toc3557143"/>
                            <w:bookmarkStart w:id="1899" w:name="_Ref7932230"/>
                            <w:bookmarkStart w:id="1900" w:name="_Toc34650387"/>
                            <w:r>
                              <w:t xml:space="preserve">Figure </w:t>
                            </w:r>
                            <w:r>
                              <w:fldChar w:fldCharType="begin"/>
                            </w:r>
                            <w:r>
                              <w:instrText xml:space="preserve"> SEQ Figure \* ARABIC </w:instrText>
                            </w:r>
                            <w:r>
                              <w:fldChar w:fldCharType="separate"/>
                            </w:r>
                            <w:r>
                              <w:rPr>
                                <w:noProof/>
                              </w:rPr>
                              <w:t>66</w:t>
                            </w:r>
                            <w:r>
                              <w:fldChar w:fldCharType="end"/>
                            </w:r>
                            <w:bookmarkEnd w:id="1897"/>
                            <w:r>
                              <w:t>: K-Joint Sheet Layout</w:t>
                            </w:r>
                            <w:bookmarkEnd w:id="1898"/>
                            <w:bookmarkEnd w:id="1899"/>
                            <w:bookmarkEnd w:id="19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901" w:name="_Ref7932243"/>
                      <w:bookmarkStart w:id="1902" w:name="_Toc3557143"/>
                      <w:bookmarkStart w:id="1903" w:name="_Ref7932230"/>
                      <w:bookmarkStart w:id="1904" w:name="_Toc34650387"/>
                      <w:r>
                        <w:t xml:space="preserve">Figure </w:t>
                      </w:r>
                      <w:r>
                        <w:fldChar w:fldCharType="begin"/>
                      </w:r>
                      <w:r>
                        <w:instrText xml:space="preserve"> SEQ Figure \* ARABIC </w:instrText>
                      </w:r>
                      <w:r>
                        <w:fldChar w:fldCharType="separate"/>
                      </w:r>
                      <w:r>
                        <w:rPr>
                          <w:noProof/>
                        </w:rPr>
                        <w:t>66</w:t>
                      </w:r>
                      <w:r>
                        <w:fldChar w:fldCharType="end"/>
                      </w:r>
                      <w:bookmarkEnd w:id="1901"/>
                      <w:r>
                        <w:t>: K-Joint Sheet Layout</w:t>
                      </w:r>
                      <w:bookmarkEnd w:id="1902"/>
                      <w:bookmarkEnd w:id="1903"/>
                      <w:bookmarkEnd w:id="190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05" w:name="_Toc3557051"/>
      <w:bookmarkStart w:id="1906" w:name="_Toc34650292"/>
      <w:r w:rsidRPr="007055D9">
        <w:t>Weld Parameters</w:t>
      </w:r>
      <w:bookmarkEnd w:id="1905"/>
      <w:bookmarkEnd w:id="1906"/>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07" w:name="_Toc3557144"/>
                            <w:bookmarkStart w:id="1908"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07"/>
                            <w:bookmarkEnd w:id="1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09" w:name="_Toc3557144"/>
                      <w:bookmarkStart w:id="1910"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09"/>
                      <w:bookmarkEnd w:id="191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59635"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911" w:name="_Toc3566515"/>
      <w:bookmarkStart w:id="1912"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911"/>
      <w:bookmarkEnd w:id="191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13" w:name="_Toc338939226"/>
      <w:bookmarkStart w:id="1914" w:name="_Toc3557052"/>
      <w:bookmarkStart w:id="1915" w:name="_Toc34650293"/>
      <w:r w:rsidRPr="007055D9">
        <w:t>Attributes</w:t>
      </w:r>
      <w:bookmarkEnd w:id="1913"/>
      <w:bookmarkEnd w:id="1914"/>
      <w:bookmarkEnd w:id="1915"/>
    </w:p>
    <w:p w14:paraId="6CD2696C" w14:textId="0CB68550" w:rsidR="0006113C" w:rsidRPr="007055D9" w:rsidRDefault="008140DB" w:rsidP="003E1F0A">
      <w:pPr>
        <w:pStyle w:val="berschrift5"/>
        <w:keepNext/>
      </w:pPr>
      <w:bookmarkStart w:id="1916" w:name="_Toc338939228"/>
      <w:r w:rsidRPr="007055D9">
        <w:t xml:space="preserve">Attribute </w:t>
      </w:r>
      <w:r w:rsidR="00194316">
        <w:t>"</w:t>
      </w:r>
      <w:r w:rsidRPr="007055D9">
        <w:t>b</w:t>
      </w:r>
      <w:r w:rsidR="0006113C" w:rsidRPr="007055D9">
        <w:t>ase</w:t>
      </w:r>
      <w:bookmarkEnd w:id="191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17" w:name="_Toc338939229"/>
      <w:r w:rsidRPr="007055D9">
        <w:t xml:space="preserve">Attribute </w:t>
      </w:r>
      <w:r w:rsidR="00194316">
        <w:t>"</w:t>
      </w:r>
      <w:proofErr w:type="spellStart"/>
      <w:r w:rsidRPr="007055D9">
        <w:t>t</w:t>
      </w:r>
      <w:r w:rsidR="0006113C" w:rsidRPr="007055D9">
        <w:t>echnology</w:t>
      </w:r>
      <w:bookmarkEnd w:id="191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18" w:name="_Toc338939230"/>
      <w:bookmarkStart w:id="1919" w:name="_Toc3557053"/>
      <w:bookmarkStart w:id="1920" w:name="_Toc34650294"/>
      <w:r w:rsidRPr="007055D9">
        <w:t xml:space="preserve">Element </w:t>
      </w:r>
      <w:r w:rsidR="00194316">
        <w:t>"</w:t>
      </w:r>
      <w:proofErr w:type="spellStart"/>
      <w:r w:rsidRPr="007055D9">
        <w:t>weld_position</w:t>
      </w:r>
      <w:bookmarkEnd w:id="1918"/>
      <w:bookmarkEnd w:id="1919"/>
      <w:proofErr w:type="spellEnd"/>
      <w:r w:rsidR="00194316">
        <w:t>"</w:t>
      </w:r>
      <w:bookmarkEnd w:id="192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921" w:name="_Toc3566516"/>
      <w:bookmarkStart w:id="1922" w:name="_Toc34650509"/>
      <w:bookmarkStart w:id="1923" w:name="_Toc338939233"/>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21"/>
      <w:bookmarkEnd w:id="192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2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24" w:name="_Toc338939234"/>
      <w:r w:rsidRPr="007055D9">
        <w:t xml:space="preserve">Attribute </w:t>
      </w:r>
      <w:r w:rsidR="00194316">
        <w:t>"</w:t>
      </w:r>
      <w:proofErr w:type="spellStart"/>
      <w:r w:rsidRPr="007055D9">
        <w:t>thickness</w:t>
      </w:r>
      <w:bookmarkEnd w:id="192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925" w:name="_Toc3566517"/>
      <w:bookmarkStart w:id="1926" w:name="_Toc34650510"/>
      <w:bookmarkStart w:id="1927" w:name="_Toc338939235"/>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925"/>
      <w:bookmarkEnd w:id="192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2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28" w:name="_Toc338939236"/>
      <w:r w:rsidRPr="007055D9">
        <w:t xml:space="preserve">Attribute </w:t>
      </w:r>
      <w:r w:rsidR="00194316">
        <w:t>"</w:t>
      </w:r>
      <w:proofErr w:type="spellStart"/>
      <w:r w:rsidRPr="007055D9">
        <w:t>penetration</w:t>
      </w:r>
      <w:bookmarkEnd w:id="192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29" w:name="_Toc338939238"/>
      <w:r w:rsidRPr="007055D9">
        <w:t xml:space="preserve">Attribute </w:t>
      </w:r>
      <w:r w:rsidR="00194316">
        <w:t>"</w:t>
      </w:r>
      <w:proofErr w:type="spellStart"/>
      <w:r w:rsidRPr="007055D9">
        <w:t>shape</w:t>
      </w:r>
      <w:bookmarkEnd w:id="192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30" w:name="_Toc338939239"/>
      <w:r w:rsidRPr="007055D9">
        <w:t xml:space="preserve">Attribute </w:t>
      </w:r>
      <w:r w:rsidR="00194316">
        <w:t>"</w:t>
      </w:r>
      <w:proofErr w:type="spellStart"/>
      <w:r w:rsidRPr="007055D9">
        <w:t>filler</w:t>
      </w:r>
      <w:bookmarkEnd w:id="193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31" w:name="WeldDefinitionCrossJoint"/>
      <w:bookmarkStart w:id="1932" w:name="_Ref397588351"/>
      <w:bookmarkStart w:id="1933" w:name="_Toc3557054"/>
      <w:bookmarkStart w:id="1934" w:name="_Toc34650295"/>
      <w:bookmarkStart w:id="1935" w:name="_Toc338939116"/>
      <w:bookmarkEnd w:id="1931"/>
      <w:r w:rsidRPr="007055D9">
        <w:t xml:space="preserve">Element </w:t>
      </w:r>
      <w:r w:rsidR="00194316">
        <w:t>"</w:t>
      </w:r>
      <w:proofErr w:type="spellStart"/>
      <w:r>
        <w:t>sheet_parameter</w:t>
      </w:r>
      <w:bookmarkEnd w:id="1932"/>
      <w:bookmarkEnd w:id="1933"/>
      <w:proofErr w:type="spellEnd"/>
      <w:r w:rsidR="00194316">
        <w:t>"</w:t>
      </w:r>
      <w:bookmarkEnd w:id="193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936" w:name="_Toc3566518"/>
      <w:bookmarkStart w:id="1937"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36"/>
      <w:bookmarkEnd w:id="193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38" w:name="_Toc3557055"/>
      <w:bookmarkStart w:id="1939" w:name="_Toc34650296"/>
      <w:r>
        <w:lastRenderedPageBreak/>
        <w:t>Cruciform Joint</w:t>
      </w:r>
      <w:bookmarkEnd w:id="1935"/>
      <w:bookmarkEnd w:id="1938"/>
      <w:bookmarkEnd w:id="193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40" w:name="GenericSeamWeldWeldingTechnology"/>
      <w:bookmarkEnd w:id="194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41" w:name="_Toc3557056"/>
      <w:bookmarkStart w:id="1942"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41"/>
      <w:bookmarkEnd w:id="194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43" w:name="_Toc3557057"/>
      <w:bookmarkStart w:id="1944"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45" w:name="_Toc3557145"/>
                            <w:bookmarkStart w:id="1946"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5"/>
                            <w:bookmarkEnd w:id="1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47" w:name="_Toc3557145"/>
                      <w:bookmarkStart w:id="1948"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7"/>
                      <w:bookmarkEnd w:id="1948"/>
                    </w:p>
                  </w:txbxContent>
                </v:textbox>
              </v:shape>
            </w:pict>
          </mc:Fallback>
        </mc:AlternateContent>
      </w:r>
      <w:r w:rsidR="00255787" w:rsidRPr="007055D9">
        <w:t>Weld Parameters</w:t>
      </w:r>
      <w:bookmarkEnd w:id="1943"/>
      <w:bookmarkEnd w:id="1944"/>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49" w:name="_Toc3557146"/>
                            <w:bookmarkStart w:id="1950"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9"/>
                            <w:bookmarkEnd w:id="19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51" w:name="_Toc3557146"/>
                      <w:bookmarkStart w:id="1952"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1"/>
                      <w:bookmarkEnd w:id="195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59636"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953" w:name="_Toc3566519"/>
      <w:bookmarkStart w:id="1954" w:name="_Toc34650512"/>
      <w:bookmarkStart w:id="1955" w:name="_Toc338939241"/>
      <w:bookmarkStart w:id="1956" w:name="_Toc288196482"/>
      <w:bookmarkStart w:id="1957" w:name="_Toc288200784"/>
      <w:bookmarkStart w:id="1958" w:name="_Toc338938909"/>
      <w:bookmarkStart w:id="1959" w:name="_Toc338939128"/>
      <w:bookmarkEnd w:id="1629"/>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953"/>
      <w:bookmarkEnd w:id="1954"/>
    </w:p>
    <w:p w14:paraId="114455A9" w14:textId="77777777" w:rsidR="0006113C" w:rsidRPr="007055D9" w:rsidRDefault="0006113C" w:rsidP="005E1694">
      <w:pPr>
        <w:pStyle w:val="berschrift4"/>
        <w:tabs>
          <w:tab w:val="clear" w:pos="864"/>
          <w:tab w:val="num" w:pos="993"/>
        </w:tabs>
      </w:pPr>
      <w:bookmarkStart w:id="1960" w:name="_Toc3557058"/>
      <w:bookmarkStart w:id="1961" w:name="_Toc34650299"/>
      <w:r w:rsidRPr="007055D9">
        <w:t>Attributes</w:t>
      </w:r>
      <w:bookmarkEnd w:id="1955"/>
      <w:bookmarkEnd w:id="1960"/>
      <w:bookmarkEnd w:id="1961"/>
    </w:p>
    <w:p w14:paraId="0596FA3B" w14:textId="4F2C2B8D" w:rsidR="0006113C" w:rsidRPr="007055D9" w:rsidRDefault="007D42C3" w:rsidP="003C4247">
      <w:pPr>
        <w:pStyle w:val="berschrift5"/>
        <w:keepNext/>
      </w:pPr>
      <w:bookmarkStart w:id="1962" w:name="_Toc338939243"/>
      <w:r w:rsidRPr="007055D9">
        <w:t xml:space="preserve">Attribute </w:t>
      </w:r>
      <w:r w:rsidR="00194316">
        <w:t>"</w:t>
      </w:r>
      <w:r w:rsidRPr="007055D9">
        <w:t>b</w:t>
      </w:r>
      <w:r w:rsidR="0006113C" w:rsidRPr="007055D9">
        <w:t>ase</w:t>
      </w:r>
      <w:bookmarkEnd w:id="196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3" w:name="_Toc338939244"/>
      <w:r w:rsidRPr="007055D9">
        <w:lastRenderedPageBreak/>
        <w:t xml:space="preserve">Attribute </w:t>
      </w:r>
      <w:r w:rsidR="00194316">
        <w:t>"</w:t>
      </w:r>
      <w:proofErr w:type="spellStart"/>
      <w:r w:rsidRPr="007055D9">
        <w:t>t</w:t>
      </w:r>
      <w:r w:rsidR="0006113C" w:rsidRPr="007055D9">
        <w:t>echnology</w:t>
      </w:r>
      <w:bookmarkEnd w:id="1963"/>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4" w:name="_Toc338939245"/>
      <w:bookmarkStart w:id="1965" w:name="_Toc3557059"/>
      <w:bookmarkStart w:id="1966" w:name="_Toc34650300"/>
      <w:r w:rsidRPr="007055D9">
        <w:t xml:space="preserve">Element </w:t>
      </w:r>
      <w:r w:rsidR="00194316">
        <w:t>"</w:t>
      </w:r>
      <w:proofErr w:type="spellStart"/>
      <w:r w:rsidRPr="007055D9">
        <w:t>weld_position</w:t>
      </w:r>
      <w:bookmarkEnd w:id="1964"/>
      <w:bookmarkEnd w:id="1965"/>
      <w:proofErr w:type="spellEnd"/>
      <w:r w:rsidR="00194316">
        <w:t>"</w:t>
      </w:r>
      <w:bookmarkEnd w:id="196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967" w:name="_Toc3566520"/>
      <w:bookmarkStart w:id="1968" w:name="_Toc34650513"/>
      <w:bookmarkStart w:id="1969" w:name="_Toc338939248"/>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67"/>
      <w:bookmarkEnd w:id="196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6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0" w:name="_Toc338939249"/>
      <w:r w:rsidRPr="007055D9">
        <w:lastRenderedPageBreak/>
        <w:t xml:space="preserve">Attribute </w:t>
      </w:r>
      <w:r w:rsidR="00194316">
        <w:t>"</w:t>
      </w:r>
      <w:proofErr w:type="spellStart"/>
      <w:r w:rsidRPr="007055D9">
        <w:t>thickness</w:t>
      </w:r>
      <w:bookmarkEnd w:id="197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971" w:name="_Toc3566521"/>
      <w:bookmarkStart w:id="1972" w:name="_Toc34650514"/>
      <w:bookmarkStart w:id="1973" w:name="_Toc338939250"/>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71"/>
      <w:bookmarkEnd w:id="197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7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4" w:name="_Toc338939251"/>
      <w:r w:rsidRPr="007055D9">
        <w:t xml:space="preserve">Attribute </w:t>
      </w:r>
      <w:r w:rsidR="00194316">
        <w:t>"</w:t>
      </w:r>
      <w:proofErr w:type="spellStart"/>
      <w:r w:rsidRPr="007055D9">
        <w:t>penetration</w:t>
      </w:r>
      <w:bookmarkEnd w:id="197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75" w:name="_Toc338939253"/>
      <w:r w:rsidRPr="007055D9">
        <w:t xml:space="preserve">Attribute </w:t>
      </w:r>
      <w:r w:rsidR="00194316">
        <w:t>"</w:t>
      </w:r>
      <w:proofErr w:type="spellStart"/>
      <w:r w:rsidRPr="007055D9">
        <w:t>shape</w:t>
      </w:r>
      <w:bookmarkEnd w:id="197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76" w:name="_Toc338939254"/>
      <w:r w:rsidRPr="007055D9">
        <w:t xml:space="preserve">Attribute </w:t>
      </w:r>
      <w:r w:rsidR="00194316">
        <w:t>"</w:t>
      </w:r>
      <w:proofErr w:type="spellStart"/>
      <w:r w:rsidRPr="007055D9">
        <w:t>filler</w:t>
      </w:r>
      <w:bookmarkEnd w:id="197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77" w:name="GenericSeamWeldWeld"/>
      <w:bookmarkStart w:id="1978" w:name="_Toc3557060"/>
      <w:bookmarkStart w:id="1979" w:name="_Toc34650301"/>
      <w:bookmarkStart w:id="1980" w:name="_Toc338938919"/>
      <w:bookmarkStart w:id="1981" w:name="_Toc338939255"/>
      <w:bookmarkStart w:id="1982" w:name="_Toc334183560"/>
      <w:bookmarkStart w:id="1983" w:name="_Toc288196537"/>
      <w:bookmarkStart w:id="1984" w:name="_Toc288200840"/>
      <w:bookmarkEnd w:id="1956"/>
      <w:bookmarkEnd w:id="1957"/>
      <w:bookmarkEnd w:id="1958"/>
      <w:bookmarkEnd w:id="1959"/>
      <w:bookmarkEnd w:id="1977"/>
      <w:r w:rsidRPr="007055D9">
        <w:t xml:space="preserve">Element </w:t>
      </w:r>
      <w:r w:rsidR="00194316">
        <w:t>"</w:t>
      </w:r>
      <w:proofErr w:type="spellStart"/>
      <w:r>
        <w:t>sheet_parameter</w:t>
      </w:r>
      <w:bookmarkEnd w:id="1978"/>
      <w:proofErr w:type="spellEnd"/>
      <w:r w:rsidR="00194316">
        <w:t>"</w:t>
      </w:r>
      <w:bookmarkEnd w:id="197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985" w:name="_Toc3566522"/>
      <w:bookmarkStart w:id="1986"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85"/>
      <w:bookmarkEnd w:id="198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87" w:name="_Toc413861928"/>
      <w:bookmarkStart w:id="1988" w:name="_Toc3557061"/>
      <w:bookmarkStart w:id="1989" w:name="_Toc34650302"/>
      <w:bookmarkStart w:id="1990" w:name="_Toc413359615"/>
      <w:bookmarkStart w:id="1991" w:name="_Toc338938920"/>
      <w:bookmarkStart w:id="1992" w:name="_Toc338939256"/>
      <w:bookmarkStart w:id="1993" w:name="_Toc391571769"/>
      <w:bookmarkEnd w:id="1980"/>
      <w:bookmarkEnd w:id="1981"/>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1994" w:name="_Toc3557147"/>
                              <w:bookmarkStart w:id="1995"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1996" w:name="_Toc3557147"/>
                        <w:bookmarkStart w:id="1997"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6"/>
                        <w:bookmarkEnd w:id="1997"/>
                      </w:p>
                    </w:txbxContent>
                  </v:textbox>
                </v:shape>
              </v:group>
            </w:pict>
          </mc:Fallback>
        </mc:AlternateContent>
      </w:r>
      <w:r w:rsidR="00504BAD" w:rsidRPr="00226A3F">
        <w:t>Flared Joint</w:t>
      </w:r>
      <w:bookmarkEnd w:id="1987"/>
      <w:bookmarkEnd w:id="1988"/>
      <w:bookmarkEnd w:id="1989"/>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1998" w:name="_Toc3557148"/>
                              <w:bookmarkStart w:id="1999"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98"/>
                              <w:bookmarkEnd w:id="1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2000" w:name="_Toc3557148"/>
                        <w:bookmarkStart w:id="2001"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0"/>
                        <w:bookmarkEnd w:id="200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2002" w:name="_Toc3566523"/>
      <w:bookmarkStart w:id="2003"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2002"/>
      <w:bookmarkEnd w:id="200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04" w:name="_Toc3557062"/>
      <w:bookmarkStart w:id="2005" w:name="_Toc34650303"/>
      <w:r>
        <w:t>Attributes</w:t>
      </w:r>
      <w:bookmarkEnd w:id="2004"/>
      <w:bookmarkEnd w:id="200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06" w:name="_Toc3557063"/>
      <w:bookmarkStart w:id="2007" w:name="_Toc34650304"/>
      <w:r>
        <w:t xml:space="preserve">Element </w:t>
      </w:r>
      <w:r w:rsidR="00194316">
        <w:t>"</w:t>
      </w:r>
      <w:proofErr w:type="spellStart"/>
      <w:r>
        <w:t>weld_position</w:t>
      </w:r>
      <w:bookmarkEnd w:id="2006"/>
      <w:proofErr w:type="spellEnd"/>
      <w:r w:rsidR="00194316">
        <w:t>"</w:t>
      </w:r>
      <w:bookmarkEnd w:id="200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2008" w:name="_Toc3566524"/>
      <w:bookmarkStart w:id="2009"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08"/>
      <w:bookmarkEnd w:id="200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10" w:name="_Toc3557064"/>
      <w:bookmarkStart w:id="2011" w:name="_Toc34650305"/>
      <w:r>
        <w:t xml:space="preserve">Element </w:t>
      </w:r>
      <w:r w:rsidR="00194316">
        <w:t>"</w:t>
      </w:r>
      <w:proofErr w:type="spellStart"/>
      <w:r>
        <w:t>sheet_parameter</w:t>
      </w:r>
      <w:bookmarkEnd w:id="2010"/>
      <w:proofErr w:type="spellEnd"/>
      <w:r w:rsidR="00194316">
        <w:t>"</w:t>
      </w:r>
      <w:bookmarkEnd w:id="201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2012" w:name="_Toc3566525"/>
      <w:bookmarkStart w:id="2013"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12"/>
      <w:bookmarkEnd w:id="201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14" w:name="_Ref414345739"/>
      <w:bookmarkStart w:id="2015" w:name="_Ref414345749"/>
      <w:bookmarkStart w:id="2016" w:name="_Ref414345786"/>
      <w:bookmarkStart w:id="2017" w:name="_Ref414345798"/>
      <w:bookmarkStart w:id="2018" w:name="_Toc3557065"/>
      <w:bookmarkStart w:id="2019" w:name="_Toc34650306"/>
      <w:r w:rsidRPr="00226A3F">
        <w:t>Adhesive Lines</w:t>
      </w:r>
      <w:bookmarkEnd w:id="1990"/>
      <w:bookmarkEnd w:id="2014"/>
      <w:bookmarkEnd w:id="2015"/>
      <w:bookmarkEnd w:id="2016"/>
      <w:bookmarkEnd w:id="2017"/>
      <w:bookmarkEnd w:id="2018"/>
      <w:bookmarkEnd w:id="201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2020" w:name="_Toc3566526"/>
      <w:bookmarkStart w:id="2021"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2020"/>
      <w:bookmarkEnd w:id="202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2022" w:name="_Toc3566527"/>
      <w:bookmarkStart w:id="2023"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2022"/>
      <w:bookmarkEnd w:id="202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2024" w:name="_Toc3566528"/>
      <w:bookmarkStart w:id="2025"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24"/>
      <w:bookmarkEnd w:id="202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26" w:name="_Toc428279602"/>
      <w:bookmarkStart w:id="2027" w:name="_Toc428456348"/>
      <w:bookmarkStart w:id="2028" w:name="_Toc428537316"/>
      <w:bookmarkStart w:id="2029" w:name="_Toc428969638"/>
      <w:bookmarkStart w:id="2030" w:name="_Toc429053029"/>
      <w:bookmarkStart w:id="2031" w:name="_Toc413861930"/>
      <w:bookmarkStart w:id="2032" w:name="_Toc3557066"/>
      <w:bookmarkStart w:id="2033" w:name="_Toc34650307"/>
      <w:bookmarkStart w:id="2034" w:name="_Toc413359617"/>
      <w:bookmarkEnd w:id="2026"/>
      <w:bookmarkEnd w:id="2027"/>
      <w:bookmarkEnd w:id="2028"/>
      <w:bookmarkEnd w:id="2029"/>
      <w:bookmarkEnd w:id="2030"/>
      <w:r w:rsidRPr="00226A3F">
        <w:t>Hemming Flanges</w:t>
      </w:r>
      <w:bookmarkEnd w:id="2031"/>
      <w:bookmarkEnd w:id="2032"/>
      <w:bookmarkEnd w:id="2033"/>
    </w:p>
    <w:p w14:paraId="66448657" w14:textId="77777777" w:rsidR="000E64EA" w:rsidRDefault="000E64EA" w:rsidP="00327322">
      <w:pPr>
        <w:pStyle w:val="berschrift3"/>
      </w:pPr>
      <w:bookmarkStart w:id="2035" w:name="_Toc413861931"/>
      <w:bookmarkStart w:id="2036" w:name="_Toc3557067"/>
      <w:bookmarkStart w:id="2037" w:name="_Toc34650308"/>
      <w:r>
        <w:t>Introduction</w:t>
      </w:r>
      <w:bookmarkEnd w:id="2035"/>
      <w:bookmarkEnd w:id="2036"/>
      <w:bookmarkEnd w:id="203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2038" w:name="_Ref413858805"/>
      <w:bookmarkStart w:id="2039" w:name="_Toc413861952"/>
      <w:bookmarkStart w:id="2040" w:name="_Toc3557149"/>
      <w:bookmarkStart w:id="2041"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2038"/>
      <w:r>
        <w:t>: The Three Regions of a Hemming</w:t>
      </w:r>
      <w:bookmarkEnd w:id="2039"/>
      <w:bookmarkEnd w:id="2040"/>
      <w:bookmarkEnd w:id="204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2042" w:name="_Ref413850590"/>
      <w:bookmarkStart w:id="2043" w:name="_Toc413861953"/>
      <w:bookmarkStart w:id="2044" w:name="_Toc3557150"/>
      <w:bookmarkStart w:id="2045"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204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43"/>
      <w:bookmarkEnd w:id="2044"/>
      <w:bookmarkEnd w:id="204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2046" w:name="_Toc413861954"/>
      <w:bookmarkStart w:id="2047" w:name="_Toc3557151"/>
      <w:bookmarkStart w:id="2048"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2046"/>
      <w:bookmarkEnd w:id="2047"/>
      <w:bookmarkEnd w:id="204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2049" w:name="_Toc3557152"/>
      <w:bookmarkStart w:id="2050"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49"/>
      <w:bookmarkEnd w:id="20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51" w:name="_Toc413861932"/>
      <w:bookmarkStart w:id="2052" w:name="_Toc3557068"/>
      <w:bookmarkStart w:id="2053"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51"/>
      <w:bookmarkEnd w:id="2052"/>
      <w:bookmarkEnd w:id="205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2054" w:name="_Toc3566529"/>
      <w:bookmarkStart w:id="2055"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54"/>
      <w:bookmarkEnd w:id="205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2056" w:name="_Toc3566530"/>
      <w:bookmarkStart w:id="2057"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56"/>
      <w:bookmarkEnd w:id="205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2058" w:name="_Toc413861979"/>
      <w:bookmarkStart w:id="2059" w:name="_Toc3566531"/>
      <w:bookmarkStart w:id="2060"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58"/>
      <w:bookmarkEnd w:id="2059"/>
      <w:bookmarkEnd w:id="206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2061" w:name="_Toc413861980"/>
      <w:bookmarkStart w:id="2062" w:name="_Toc3566532"/>
      <w:bookmarkStart w:id="2063"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61"/>
      <w:bookmarkEnd w:id="2062"/>
      <w:bookmarkEnd w:id="206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2064" w:name="_Toc413861981"/>
      <w:bookmarkStart w:id="2065" w:name="_Toc3566533"/>
      <w:bookmarkStart w:id="2066"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64"/>
      <w:bookmarkEnd w:id="2065"/>
      <w:bookmarkEnd w:id="206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2067" w:name="_Toc3566534"/>
      <w:bookmarkStart w:id="2068"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67"/>
      <w:bookmarkEnd w:id="2068"/>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69" w:name="_Toc428537321"/>
      <w:bookmarkStart w:id="2070" w:name="_Toc428969643"/>
      <w:bookmarkStart w:id="2071" w:name="_Toc429053034"/>
      <w:bookmarkStart w:id="2072" w:name="_Toc428537324"/>
      <w:bookmarkStart w:id="2073" w:name="_Toc428969646"/>
      <w:bookmarkStart w:id="2074" w:name="_Toc429053037"/>
      <w:bookmarkStart w:id="2075" w:name="_Toc428537325"/>
      <w:bookmarkStart w:id="2076" w:name="_Toc428969647"/>
      <w:bookmarkStart w:id="2077" w:name="_Toc429053038"/>
      <w:bookmarkStart w:id="2078" w:name="_Toc428537328"/>
      <w:bookmarkStart w:id="2079" w:name="_Toc428969650"/>
      <w:bookmarkStart w:id="2080" w:name="_Toc429053041"/>
      <w:bookmarkStart w:id="2081" w:name="_Toc428537330"/>
      <w:bookmarkStart w:id="2082" w:name="_Toc428969652"/>
      <w:bookmarkStart w:id="2083" w:name="_Toc429053043"/>
      <w:bookmarkStart w:id="2084" w:name="_Toc3557069"/>
      <w:bookmarkStart w:id="2085" w:name="_Toc34650310"/>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r w:rsidRPr="00226A3F">
        <w:t>Sequence Connections</w:t>
      </w:r>
      <w:bookmarkEnd w:id="2034"/>
      <w:bookmarkEnd w:id="2084"/>
      <w:bookmarkEnd w:id="208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2086" w:name="_Toc413359638"/>
      <w:bookmarkStart w:id="2087" w:name="_Toc3557153"/>
      <w:bookmarkStart w:id="2088"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86"/>
      <w:bookmarkEnd w:id="2087"/>
      <w:bookmarkEnd w:id="208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89" w:name="_Toc413359639"/>
      <w:bookmarkStart w:id="2090" w:name="_Toc3557154"/>
      <w:bookmarkStart w:id="2091"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89"/>
      <w:r w:rsidR="00307532">
        <w:t xml:space="preserve"> and spacing</w:t>
      </w:r>
      <w:bookmarkEnd w:id="2090"/>
      <w:bookmarkEnd w:id="209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92" w:name="_Toc3557155"/>
      <w:bookmarkStart w:id="2093"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92"/>
      <w:bookmarkEnd w:id="209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94" w:name="_Toc3557156"/>
      <w:bookmarkStart w:id="2095"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94"/>
      <w:bookmarkEnd w:id="209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96" w:name="_Toc3566535"/>
      <w:bookmarkStart w:id="2097"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96"/>
      <w:bookmarkEnd w:id="209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98" w:name="_Toc3566536"/>
      <w:bookmarkStart w:id="2099"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98"/>
      <w:bookmarkEnd w:id="209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100" w:name="_Toc3566537"/>
      <w:bookmarkStart w:id="2101"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00"/>
      <w:bookmarkEnd w:id="210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02" w:name="_Toc413359618"/>
      <w:bookmarkStart w:id="2103" w:name="_Toc3557070"/>
      <w:bookmarkStart w:id="2104" w:name="_Toc34650311"/>
      <w:bookmarkStart w:id="2105" w:name="_Toc338938922"/>
      <w:bookmarkStart w:id="2106" w:name="_Toc338939258"/>
      <w:bookmarkEnd w:id="1991"/>
      <w:bookmarkEnd w:id="1992"/>
      <w:bookmarkEnd w:id="1993"/>
      <w:r w:rsidRPr="00226A3F">
        <w:lastRenderedPageBreak/>
        <w:t>2D connections</w:t>
      </w:r>
      <w:bookmarkEnd w:id="2102"/>
      <w:bookmarkEnd w:id="2103"/>
      <w:bookmarkEnd w:id="2104"/>
    </w:p>
    <w:p w14:paraId="20394566" w14:textId="77777777" w:rsidR="00042E3F" w:rsidRPr="00226A3F" w:rsidRDefault="00042E3F" w:rsidP="00042E3F">
      <w:pPr>
        <w:pStyle w:val="berschrift2"/>
      </w:pPr>
      <w:bookmarkStart w:id="2107" w:name="_Toc413359619"/>
      <w:bookmarkStart w:id="2108" w:name="_Toc3557071"/>
      <w:bookmarkStart w:id="2109" w:name="_Toc34650312"/>
      <w:r w:rsidRPr="00226A3F">
        <w:t>Generic Definitions</w:t>
      </w:r>
      <w:bookmarkEnd w:id="2107"/>
      <w:bookmarkEnd w:id="2108"/>
      <w:bookmarkEnd w:id="2109"/>
    </w:p>
    <w:p w14:paraId="50281300" w14:textId="77777777" w:rsidR="00042E3F" w:rsidRPr="00226A3F" w:rsidRDefault="00042E3F" w:rsidP="00327322">
      <w:pPr>
        <w:pStyle w:val="berschrift3"/>
      </w:pPr>
      <w:bookmarkStart w:id="2110" w:name="_Toc413359620"/>
      <w:bookmarkStart w:id="2111" w:name="_Toc3557072"/>
      <w:bookmarkStart w:id="2112" w:name="_Toc34650313"/>
      <w:r w:rsidRPr="00226A3F">
        <w:t>Identification</w:t>
      </w:r>
      <w:bookmarkEnd w:id="2110"/>
      <w:bookmarkEnd w:id="2111"/>
      <w:bookmarkEnd w:id="211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113" w:name="_Toc3566538"/>
      <w:bookmarkStart w:id="2114"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113"/>
      <w:bookmarkEnd w:id="211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15" w:name="_Toc413359621"/>
      <w:bookmarkStart w:id="2116" w:name="_Toc3557073"/>
      <w:bookmarkStart w:id="2117" w:name="_Toc34650314"/>
      <w:r w:rsidRPr="00226A3F">
        <w:t>Connection Face</w:t>
      </w:r>
      <w:bookmarkEnd w:id="2115"/>
      <w:bookmarkEnd w:id="2116"/>
      <w:bookmarkEnd w:id="211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118" w:name="_Toc3566539"/>
      <w:bookmarkStart w:id="2119"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18"/>
      <w:bookmarkEnd w:id="211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120" w:name="_Toc3566540"/>
      <w:bookmarkStart w:id="2121"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120"/>
      <w:bookmarkEnd w:id="212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122" w:name="_Toc3566541"/>
      <w:bookmarkStart w:id="2123"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22"/>
      <w:bookmarkEnd w:id="212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124" w:name="_Toc3566542"/>
      <w:bookmarkStart w:id="2125"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124"/>
      <w:bookmarkEnd w:id="212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26" w:name="_Toc413359622"/>
      <w:bookmarkStart w:id="2127" w:name="_Toc3557074"/>
      <w:bookmarkStart w:id="2128" w:name="_Toc34650315"/>
      <w:r w:rsidRPr="00226A3F">
        <w:t>Type Specification</w:t>
      </w:r>
      <w:bookmarkEnd w:id="2126"/>
      <w:bookmarkEnd w:id="2127"/>
      <w:bookmarkEnd w:id="212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129" w:name="_Toc3566543"/>
      <w:bookmarkStart w:id="2130"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129"/>
      <w:bookmarkEnd w:id="213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31" w:name="_Toc413359623"/>
      <w:bookmarkStart w:id="2132" w:name="_Ref414345836"/>
      <w:bookmarkStart w:id="2133" w:name="_Ref414345889"/>
      <w:bookmarkStart w:id="2134" w:name="_Ref414350043"/>
      <w:bookmarkStart w:id="2135" w:name="_Ref429051261"/>
      <w:bookmarkStart w:id="2136" w:name="_Toc3557075"/>
      <w:bookmarkStart w:id="2137" w:name="_Toc34650316"/>
      <w:r w:rsidRPr="00226A3F">
        <w:lastRenderedPageBreak/>
        <w:t xml:space="preserve">Adhesive </w:t>
      </w:r>
      <w:r>
        <w:t>F</w:t>
      </w:r>
      <w:r w:rsidRPr="00226A3F">
        <w:t>aces</w:t>
      </w:r>
      <w:bookmarkEnd w:id="2131"/>
      <w:bookmarkEnd w:id="2132"/>
      <w:bookmarkEnd w:id="2133"/>
      <w:bookmarkEnd w:id="2134"/>
      <w:bookmarkEnd w:id="2135"/>
      <w:bookmarkEnd w:id="2136"/>
      <w:bookmarkEnd w:id="213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138" w:name="_Toc413359640"/>
      <w:bookmarkStart w:id="2139" w:name="_Toc3557157"/>
      <w:bookmarkStart w:id="2140"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138"/>
      <w:bookmarkEnd w:id="2139"/>
      <w:bookmarkEnd w:id="214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141" w:name="_Toc3566544"/>
      <w:bookmarkStart w:id="2142"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141"/>
      <w:bookmarkEnd w:id="214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143" w:name="_Toc3566545"/>
      <w:bookmarkStart w:id="2144"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143"/>
      <w:bookmarkEnd w:id="214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145" w:name="_Toc413359658"/>
      <w:bookmarkStart w:id="2146" w:name="_Toc3566546"/>
      <w:bookmarkStart w:id="2147"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45"/>
      <w:bookmarkEnd w:id="2146"/>
      <w:bookmarkEnd w:id="214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48" w:name="_Toc3557076"/>
      <w:bookmarkStart w:id="2149" w:name="_Toc34650317"/>
      <w:r w:rsidRPr="007055D9">
        <w:lastRenderedPageBreak/>
        <w:t>Future extensions</w:t>
      </w:r>
      <w:bookmarkEnd w:id="1982"/>
      <w:bookmarkEnd w:id="2105"/>
      <w:bookmarkEnd w:id="2106"/>
      <w:bookmarkEnd w:id="2148"/>
      <w:bookmarkEnd w:id="2149"/>
    </w:p>
    <w:p w14:paraId="73353AE4" w14:textId="77777777" w:rsidR="00C107D0" w:rsidRPr="00226A3F" w:rsidRDefault="00C107D0" w:rsidP="00235336">
      <w:pPr>
        <w:jc w:val="both"/>
      </w:pPr>
      <w:bookmarkStart w:id="2150" w:name="_Toc338938925"/>
      <w:bookmarkStart w:id="215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52" w:name="_Toc338938923"/>
      <w:bookmarkStart w:id="2153" w:name="_Toc338939259"/>
      <w:bookmarkStart w:id="2154" w:name="_Toc413359625"/>
      <w:bookmarkStart w:id="2155" w:name="_Toc3557077"/>
      <w:bookmarkStart w:id="2156" w:name="_Toc34650318"/>
      <w:r w:rsidRPr="00226A3F">
        <w:t>Additional parameters for spot and seam welds</w:t>
      </w:r>
      <w:bookmarkEnd w:id="2152"/>
      <w:bookmarkEnd w:id="2153"/>
      <w:bookmarkEnd w:id="2154"/>
      <w:bookmarkEnd w:id="2155"/>
      <w:bookmarkEnd w:id="215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57" w:name="_Ref338846673"/>
      <w:bookmarkStart w:id="2158" w:name="_Toc338938924"/>
      <w:bookmarkStart w:id="2159" w:name="_Toc338939260"/>
      <w:bookmarkStart w:id="2160" w:name="_Toc413359626"/>
      <w:bookmarkStart w:id="2161" w:name="_Toc3557078"/>
      <w:bookmarkStart w:id="2162" w:name="_Toc34650319"/>
      <w:r w:rsidRPr="00226A3F">
        <w:t>Other relevant and new joint types</w:t>
      </w:r>
      <w:bookmarkEnd w:id="2157"/>
      <w:bookmarkEnd w:id="2158"/>
      <w:bookmarkEnd w:id="2159"/>
      <w:bookmarkEnd w:id="2160"/>
      <w:bookmarkEnd w:id="2161"/>
      <w:bookmarkEnd w:id="216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63" w:name="_Toc3557079"/>
      <w:bookmarkStart w:id="2164" w:name="_Toc34650320"/>
      <w:r w:rsidRPr="009F23CF">
        <w:lastRenderedPageBreak/>
        <w:t>Disclaimer</w:t>
      </w:r>
      <w:bookmarkEnd w:id="2163"/>
      <w:bookmarkEnd w:id="216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65" w:name="_Toc3557080"/>
      <w:bookmarkStart w:id="2166" w:name="_Toc34650321"/>
      <w:r w:rsidRPr="007055D9">
        <w:lastRenderedPageBreak/>
        <w:t>References</w:t>
      </w:r>
      <w:bookmarkEnd w:id="1983"/>
      <w:bookmarkEnd w:id="1984"/>
      <w:bookmarkEnd w:id="2150"/>
      <w:bookmarkEnd w:id="2151"/>
      <w:bookmarkEnd w:id="2165"/>
      <w:bookmarkEnd w:id="2166"/>
    </w:p>
    <w:p w14:paraId="70EC254B" w14:textId="77777777" w:rsidR="00C107D0" w:rsidRPr="00226A3F" w:rsidRDefault="00255787" w:rsidP="00C107D0">
      <w:pPr>
        <w:pStyle w:val="Literaturverzeichnis"/>
        <w:rPr>
          <w:kern w:val="22"/>
        </w:rPr>
      </w:pPr>
      <w:bookmarkStart w:id="2167" w:name="ReferenceHuf2001"/>
      <w:r w:rsidRPr="007055D9">
        <w:t>[</w:t>
      </w:r>
      <w:r w:rsidR="007A7FDF" w:rsidRPr="007055D9">
        <w:t>1</w:t>
      </w:r>
      <w:r w:rsidRPr="007055D9">
        <w:t>]</w:t>
      </w:r>
      <w:bookmarkEnd w:id="216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68" w:name="ReferenceZha2005"/>
      <w:r w:rsidRPr="00226A3F">
        <w:rPr>
          <w:kern w:val="22"/>
        </w:rPr>
        <w:t>[2]</w:t>
      </w:r>
      <w:bookmarkEnd w:id="216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69" w:name="ReferenceGai2006"/>
      <w:r w:rsidRPr="00226A3F">
        <w:rPr>
          <w:kern w:val="22"/>
        </w:rPr>
        <w:t>[3]</w:t>
      </w:r>
      <w:bookmarkEnd w:id="216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70" w:name="ReferenceBet2008"/>
      <w:r w:rsidRPr="00226A3F">
        <w:rPr>
          <w:kern w:val="22"/>
        </w:rPr>
        <w:t>[4]</w:t>
      </w:r>
      <w:bookmarkEnd w:id="217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71" w:name="ReferenceMik20061"/>
      <w:r w:rsidRPr="00226A3F">
        <w:rPr>
          <w:kern w:val="22"/>
        </w:rPr>
        <w:t>[5]</w:t>
      </w:r>
      <w:bookmarkEnd w:id="217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72" w:name="CiteFATXML"/>
      <w:r w:rsidRPr="008A051D">
        <w:rPr>
          <w:lang w:val="de-DE"/>
        </w:rPr>
        <w:t>[</w:t>
      </w:r>
      <w:r w:rsidR="00AF1592">
        <w:rPr>
          <w:lang w:val="de-DE"/>
        </w:rPr>
        <w:t>7</w:t>
      </w:r>
      <w:r w:rsidRPr="008A051D">
        <w:rPr>
          <w:lang w:val="de-DE"/>
        </w:rPr>
        <w:t>]</w:t>
      </w:r>
      <w:bookmarkEnd w:id="217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8"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82"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83"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87"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0"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61"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w:t>
      </w:r>
      <w:proofErr w:type="gramStart"/>
      <w:r>
        <w:t>)  ?</w:t>
      </w:r>
      <w:proofErr w:type="gramEnd"/>
    </w:p>
  </w:comment>
  <w:comment w:id="262"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63"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67"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28" w:author="Dr. Carsten Franke" w:date="2020-03-10T15:26:00Z" w:initials="CF">
    <w:p w14:paraId="00517340" w14:textId="77777777" w:rsidR="006D1C95" w:rsidRDefault="006D1C95">
      <w:pPr>
        <w:pStyle w:val="Kommentartext"/>
      </w:pPr>
      <w:r>
        <w:rPr>
          <w:rStyle w:val="Kommentarzeichen"/>
        </w:rPr>
        <w:annotationRef/>
      </w:r>
      <w:r>
        <w:t>“</w:t>
      </w:r>
      <w:r>
        <w:rPr>
          <w:szCs w:val="22"/>
        </w:rPr>
        <w:t>is not self-connected</w:t>
      </w:r>
      <w:r>
        <w:t>” is something different than “</w:t>
      </w:r>
      <w:proofErr w:type="spellStart"/>
      <w:r>
        <w:t>dos</w:t>
      </w:r>
      <w:proofErr w:type="spellEnd"/>
      <w:r>
        <w:t xml:space="preserve"> </w:t>
      </w:r>
      <w:proofErr w:type="gramStart"/>
      <w:r>
        <w:t>not contain</w:t>
      </w:r>
      <w:proofErr w:type="gramEnd"/>
      <w:r>
        <w:t xml:space="preserve"> </w:t>
      </w:r>
      <w:proofErr w:type="spellStart"/>
      <w:r>
        <w:t>self connection</w:t>
      </w:r>
      <w:proofErr w:type="spellEnd"/>
      <w:r>
        <w:t xml:space="preserve">” – or it can at least be interpreted so: </w:t>
      </w:r>
    </w:p>
    <w:p w14:paraId="2B74CD16" w14:textId="77777777" w:rsidR="006D1C95" w:rsidRDefault="006D1C95" w:rsidP="006D1C95">
      <w:pPr>
        <w:pStyle w:val="Kommentartext"/>
        <w:numPr>
          <w:ilvl w:val="0"/>
          <w:numId w:val="63"/>
        </w:numPr>
      </w:pPr>
      <w:r>
        <w:t xml:space="preserve">A (pure) </w:t>
      </w:r>
      <w:proofErr w:type="spellStart"/>
      <w:r>
        <w:t>self connection</w:t>
      </w:r>
      <w:proofErr w:type="spellEnd"/>
      <w:r>
        <w:t xml:space="preserve"> has one partner, only. This can be penetrated by the same </w:t>
      </w:r>
      <w:r>
        <w:t xml:space="preserve">e.g. </w:t>
      </w:r>
      <w:r>
        <w:t xml:space="preserve">screw several times. </w:t>
      </w:r>
    </w:p>
    <w:p w14:paraId="5888B8ED" w14:textId="0FEDD919" w:rsidR="006D1C95" w:rsidRDefault="006D1C95" w:rsidP="006D1C95">
      <w:pPr>
        <w:pStyle w:val="Kommentar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37"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38" w:author="Dr. Carsten Franke" w:date="2020-03-10T15:32:00Z" w:initials="CF">
    <w:p w14:paraId="2FFC36EA" w14:textId="121127A2" w:rsidR="00580C6F" w:rsidRDefault="00580C6F">
      <w:pPr>
        <w:pStyle w:val="Kommentartext"/>
      </w:pPr>
      <w:r>
        <w:rPr>
          <w:rStyle w:val="Kommentarzeichen"/>
        </w:rPr>
        <w:annotationRef/>
      </w:r>
      <w:r>
        <w:t xml:space="preserve">Please explain this “implication” a little bit more! </w:t>
      </w:r>
      <w:r>
        <w:br/>
        <w:t xml:space="preserve">I think, it does </w:t>
      </w:r>
      <w:r w:rsidRPr="00580C6F">
        <w:rPr>
          <w:i/>
        </w:rPr>
        <w:t>not</w:t>
      </w:r>
      <w:r>
        <w:t xml:space="preserve"> prohibit a contact between indices (17,17). It just </w:t>
      </w:r>
      <w:proofErr w:type="spellStart"/>
      <w:r>
        <w:t>sais</w:t>
      </w:r>
      <w:proofErr w:type="spellEnd"/>
      <w:r>
        <w:t xml:space="preserve">, there must not be </w:t>
      </w:r>
      <w:bookmarkStart w:id="340" w:name="_GoBack"/>
      <w:r w:rsidRPr="00580C6F">
        <w:rPr>
          <w:i/>
        </w:rPr>
        <w:t>another</w:t>
      </w:r>
      <w:bookmarkEnd w:id="340"/>
      <w:r>
        <w:t xml:space="preserve"> (17,17) in that scope. </w:t>
      </w:r>
    </w:p>
  </w:comment>
  <w:comment w:id="346"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47"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699"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98" w:author="Dr. Carsten Franke" w:date="2020-03-09T19:39:00Z" w:initials="CF">
    <w:p w14:paraId="12973899" w14:textId="1B336903" w:rsidR="00BD4394" w:rsidRDefault="00BD4394">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D4394" w:rsidRDefault="00BD4394">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61"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80"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892"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61"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70"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04"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 xml:space="preserve">Should we erase this </w:t>
      </w:r>
      <w:proofErr w:type="gramStart"/>
      <w:r>
        <w:t>altogether ?</w:t>
      </w:r>
      <w:proofErr w:type="gramEnd"/>
    </w:p>
  </w:comment>
  <w:comment w:id="1605"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988C5" w14:textId="77777777" w:rsidR="00D13DDE" w:rsidRDefault="00D13DDE">
      <w:r>
        <w:separator/>
      </w:r>
    </w:p>
  </w:endnote>
  <w:endnote w:type="continuationSeparator" w:id="0">
    <w:p w14:paraId="16290185" w14:textId="77777777" w:rsidR="00D13DDE" w:rsidRDefault="00D13DDE">
      <w:r>
        <w:continuationSeparator/>
      </w:r>
    </w:p>
  </w:endnote>
  <w:endnote w:type="continuationNotice" w:id="1">
    <w:p w14:paraId="38DA836B" w14:textId="77777777" w:rsidR="00D13DDE" w:rsidRDefault="00D13DD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246B28D"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73" w:author="Dr. Carsten Franke" w:date="2020-03-10T15:12:00Z">
            <w:r w:rsidR="004D6FA4">
              <w:rPr>
                <w:noProof/>
                <w:sz w:val="16"/>
                <w:szCs w:val="16"/>
              </w:rPr>
              <w:t>March 10, 2020</w:t>
            </w:r>
          </w:ins>
          <w:del w:id="2174" w:author="Dr. Carsten Franke" w:date="2020-03-10T15:12:00Z">
            <w:r w:rsidDel="004D6FA4">
              <w:rPr>
                <w:noProof/>
                <w:sz w:val="16"/>
                <w:szCs w:val="16"/>
              </w:rPr>
              <w:delText>March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7F08A" w14:textId="77777777" w:rsidR="00D13DDE" w:rsidRDefault="00D13DDE">
      <w:r>
        <w:separator/>
      </w:r>
    </w:p>
  </w:footnote>
  <w:footnote w:type="continuationSeparator" w:id="0">
    <w:p w14:paraId="3C811236" w14:textId="77777777" w:rsidR="00D13DDE" w:rsidRDefault="00D13DDE">
      <w:r>
        <w:continuationSeparator/>
      </w:r>
    </w:p>
  </w:footnote>
  <w:footnote w:type="continuationNotice" w:id="1">
    <w:p w14:paraId="443E4A6A" w14:textId="77777777" w:rsidR="00D13DDE" w:rsidRDefault="00D13DDE">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189" w:author="nick" w:date="2020-03-09T19:03:00Z">
        <w:r>
          <w:rPr>
            <w:rStyle w:val="Funotenzeichen"/>
          </w:rPr>
          <w:footnoteRef/>
        </w:r>
        <w:r>
          <w:t xml:space="preserve"> </w:t>
        </w:r>
      </w:ins>
      <w:ins w:id="190" w:author="nick" w:date="2020-03-09T19:13:00Z">
        <w:r w:rsidR="00890C99">
          <w:t>S</w:t>
        </w:r>
      </w:ins>
      <w:ins w:id="191" w:author="nick" w:date="2020-03-09T19:05:00Z">
        <w:r w:rsidR="00890C99">
          <w:t>earc</w:t>
        </w:r>
      </w:ins>
      <w:ins w:id="192" w:author="nick" w:date="2020-03-09T19:11:00Z">
        <w:r w:rsidR="00890C99">
          <w:t>h</w:t>
        </w:r>
      </w:ins>
      <w:ins w:id="193" w:author="nick" w:date="2020-03-09T19:14:00Z">
        <w:r w:rsidR="00890C99">
          <w:t>ing</w:t>
        </w:r>
      </w:ins>
      <w:ins w:id="194" w:author="nick" w:date="2020-03-09T19:11:00Z">
        <w:r w:rsidR="00890C99">
          <w:t xml:space="preserve"> </w:t>
        </w:r>
      </w:ins>
      <w:ins w:id="195" w:author="nick" w:date="2020-03-09T19:05:00Z">
        <w:r w:rsidR="00890C99">
          <w:t xml:space="preserve">for a </w:t>
        </w:r>
      </w:ins>
      <w:ins w:id="196" w:author="nick" w:date="2020-03-09T19:08:00Z">
        <w:r w:rsidR="00890C99">
          <w:t xml:space="preserve">geometric </w:t>
        </w:r>
      </w:ins>
      <w:ins w:id="197" w:author="nick" w:date="2020-03-09T19:05:00Z">
        <w:r w:rsidR="00890C99">
          <w:t>neighbo</w:t>
        </w:r>
      </w:ins>
      <w:ins w:id="198" w:author="nick" w:date="2020-03-09T19:08:00Z">
        <w:r w:rsidR="00890C99">
          <w:t>r</w:t>
        </w:r>
      </w:ins>
      <w:ins w:id="199" w:author="nick" w:date="2020-03-09T19:05:00Z">
        <w:r w:rsidR="00890C99">
          <w:t xml:space="preserve">hood </w:t>
        </w:r>
      </w:ins>
      <w:ins w:id="200" w:author="nick" w:date="2020-03-09T19:13:00Z">
        <w:r w:rsidR="00890C99">
          <w:t xml:space="preserve">may </w:t>
        </w:r>
      </w:ins>
      <w:ins w:id="201" w:author="nick" w:date="2020-03-09T19:55:00Z">
        <w:r w:rsidR="00176F17">
          <w:t xml:space="preserve">give </w:t>
        </w:r>
      </w:ins>
      <w:ins w:id="202" w:author="nick" w:date="2020-03-09T19:13:00Z">
        <w:r w:rsidR="00890C99">
          <w:t xml:space="preserve">different results, </w:t>
        </w:r>
      </w:ins>
      <w:ins w:id="203" w:author="nick" w:date="2020-03-09T19:14:00Z">
        <w:r w:rsidR="00890C99">
          <w:t>depending on the</w:t>
        </w:r>
      </w:ins>
      <w:ins w:id="204" w:author="nick" w:date="2020-03-09T19:13:00Z">
        <w:r w:rsidR="00890C99">
          <w:t xml:space="preserve"> algorithm</w:t>
        </w:r>
      </w:ins>
      <w:ins w:id="205" w:author="nick" w:date="2020-03-09T19:17:00Z">
        <w:r w:rsidR="00DE6745">
          <w:t xml:space="preserve"> employed</w:t>
        </w:r>
      </w:ins>
      <w:ins w:id="206" w:author="nick" w:date="2020-03-09T19:06:00Z">
        <w:r w:rsidR="00890C99">
          <w:t xml:space="preserve">. </w:t>
        </w:r>
      </w:ins>
      <w:ins w:id="207" w:author="nick" w:date="2020-03-09T19:56:00Z">
        <w:r w:rsidR="00176F17">
          <w:t>To avoid ambiguities</w:t>
        </w:r>
      </w:ins>
      <w:ins w:id="208" w:author="nick" w:date="2020-03-09T19:09:00Z">
        <w:r w:rsidR="00890C99">
          <w:t xml:space="preserve">, </w:t>
        </w:r>
        <w:r w:rsidR="00890C99" w:rsidRPr="00DE6745">
          <w:rPr>
            <w:u w:val="single"/>
          </w:rPr>
          <w:t>n</w:t>
        </w:r>
      </w:ins>
      <w:ins w:id="209" w:author="nick" w:date="2020-03-09T19:03:00Z">
        <w:r w:rsidRPr="00DE6745">
          <w:rPr>
            <w:u w:val="single"/>
          </w:rPr>
          <w:t>o</w:t>
        </w:r>
        <w:r>
          <w:t xml:space="preserve"> connection</w:t>
        </w:r>
      </w:ins>
      <w:ins w:id="210" w:author="nick" w:date="2020-03-09T19:56:00Z">
        <w:r w:rsidR="00176F17">
          <w:t>s</w:t>
        </w:r>
      </w:ins>
      <w:ins w:id="211" w:author="nick" w:date="2020-03-09T19:03:00Z">
        <w:r>
          <w:t xml:space="preserve"> with </w:t>
        </w:r>
      </w:ins>
      <w:ins w:id="212" w:author="nick" w:date="2020-03-09T19:04:00Z">
        <w:r>
          <w:t>missing &lt;connected_to&gt; should reach the solver.</w:t>
        </w:r>
      </w:ins>
      <w:ins w:id="213" w:author="nick" w:date="2020-03-09T19:07:00Z">
        <w:r w:rsidR="00890C99">
          <w:t xml:space="preserve"> </w:t>
        </w:r>
      </w:ins>
      <w:ins w:id="214" w:author="nick" w:date="2020-03-09T19:56:00Z">
        <w:r w:rsidR="00176F17">
          <w:t>Therefore</w:t>
        </w:r>
      </w:ins>
      <w:ins w:id="215" w:author="nick" w:date="2020-03-09T19:18:00Z">
        <w:r w:rsidR="00DE6745">
          <w:t xml:space="preserve">, </w:t>
        </w:r>
      </w:ins>
      <w:ins w:id="216"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37" w:author="nick" w:date="2020-02-08T20:50:00Z">
        <w:r>
          <w:rPr>
            <w:rStyle w:val="Funotenzeichen"/>
          </w:rPr>
          <w:footnoteRef/>
        </w:r>
        <w:r>
          <w:t xml:space="preserve"> </w:t>
        </w:r>
      </w:ins>
      <w:ins w:id="238" w:author="nick" w:date="2020-03-09T19:28:00Z">
        <w:r w:rsidR="001D50FC">
          <w:t>Although most solvers use numbers</w:t>
        </w:r>
      </w:ins>
      <w:ins w:id="239" w:author="nick" w:date="2020-03-09T19:29:00Z">
        <w:r w:rsidR="001D50FC">
          <w:t xml:space="preserve"> as identifiers</w:t>
        </w:r>
      </w:ins>
      <w:ins w:id="240" w:author="nick" w:date="2020-03-09T19:28:00Z">
        <w:r w:rsidR="001D50FC">
          <w:t xml:space="preserve">, Abaqus uses names as identifiers. </w:t>
        </w:r>
      </w:ins>
      <w:ins w:id="241" w:author="nick" w:date="2020-02-08T20:52:00Z">
        <w:r>
          <w:t xml:space="preserve">To identify a property, </w:t>
        </w:r>
      </w:ins>
      <w:ins w:id="242" w:author="nick" w:date="2020-03-09T19:28:00Z">
        <w:r w:rsidR="001D50FC">
          <w:t xml:space="preserve">only one of </w:t>
        </w:r>
      </w:ins>
      <w:proofErr w:type="spellStart"/>
      <w:ins w:id="243" w:author="nick" w:date="2020-02-08T20:52:00Z">
        <w:r w:rsidRPr="000D7775">
          <w:rPr>
            <w:rFonts w:ascii="Courier New" w:hAnsi="Courier New"/>
            <w:sz w:val="16"/>
            <w:szCs w:val="24"/>
            <w:lang w:eastAsia="de-DE"/>
          </w:rPr>
          <w:t>pid</w:t>
        </w:r>
        <w:proofErr w:type="spellEnd"/>
        <w:r>
          <w:t xml:space="preserve"> or </w:t>
        </w:r>
      </w:ins>
      <w:proofErr w:type="spellStart"/>
      <w:ins w:id="244" w:author="nick" w:date="2020-02-08T20:50:00Z">
        <w:r w:rsidRPr="000D7775">
          <w:rPr>
            <w:rFonts w:ascii="Courier New" w:hAnsi="Courier New"/>
            <w:sz w:val="16"/>
            <w:szCs w:val="24"/>
            <w:lang w:eastAsia="de-DE"/>
          </w:rPr>
          <w:t>pname</w:t>
        </w:r>
        <w:proofErr w:type="spellEnd"/>
        <w:r>
          <w:t xml:space="preserve"> </w:t>
        </w:r>
      </w:ins>
      <w:ins w:id="245" w:author="nick" w:date="2020-03-09T19:27:00Z">
        <w:r w:rsidR="001D50FC">
          <w:t xml:space="preserve">is </w:t>
        </w:r>
        <w:proofErr w:type="gramStart"/>
        <w:r w:rsidR="001D50FC">
          <w:t>sufficient</w:t>
        </w:r>
        <w:proofErr w:type="gramEnd"/>
        <w:r w:rsidR="001D50FC">
          <w:t xml:space="preserve">. </w:t>
        </w:r>
      </w:ins>
      <w:ins w:id="246" w:author="nick" w:date="2020-03-09T19:29:00Z">
        <w:r w:rsidR="001D50FC">
          <w:t xml:space="preserve">If both </w:t>
        </w:r>
      </w:ins>
      <w:ins w:id="247" w:author="nick" w:date="2020-03-09T19:31:00Z">
        <w:r w:rsidR="001D50FC">
          <w:t xml:space="preserve">identifiers </w:t>
        </w:r>
      </w:ins>
      <w:ins w:id="248" w:author="nick" w:date="2020-03-09T19:29:00Z">
        <w:r w:rsidR="001D50FC">
          <w:t xml:space="preserve">are </w:t>
        </w:r>
      </w:ins>
      <w:ins w:id="249" w:author="nick" w:date="2020-03-09T19:31:00Z">
        <w:r w:rsidR="001D50FC">
          <w:t xml:space="preserve">present, they </w:t>
        </w:r>
      </w:ins>
      <w:ins w:id="250"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3DDE"/>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AEF9A-8440-43C5-BC29-9F3963844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40946</Words>
  <Characters>257960</Characters>
  <Application>Microsoft Office Word</Application>
  <DocSecurity>0</DocSecurity>
  <Lines>2149</Lines>
  <Paragraphs>596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298310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148</cp:revision>
  <cp:lastPrinted>2015-03-23T01:59:00Z</cp:lastPrinted>
  <dcterms:created xsi:type="dcterms:W3CDTF">2019-05-16T08:07:00Z</dcterms:created>
  <dcterms:modified xsi:type="dcterms:W3CDTF">2020-03-10T14:33:00Z</dcterms:modified>
</cp:coreProperties>
</file>