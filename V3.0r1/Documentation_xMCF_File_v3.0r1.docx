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932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79607"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4F00C3">
        <w:rPr>
          <w:noProof/>
        </w:rPr>
        <w:t>October 8,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r>
          <w:rPr>
            <w:noProof/>
            <w:webHidden/>
          </w:rPr>
        </w:r>
        <w:r>
          <w:rPr>
            <w:noProof/>
            <w:webHidden/>
          </w:rPr>
          <w:fldChar w:fldCharType="separate"/>
        </w:r>
        <w:r>
          <w:rPr>
            <w:noProof/>
            <w:webHidden/>
          </w:rPr>
          <w:t>17</w:t>
        </w:r>
        <w:r>
          <w:rPr>
            <w:noProof/>
            <w:webHidden/>
          </w:rPr>
          <w:fldChar w:fldCharType="end"/>
        </w:r>
      </w:hyperlink>
    </w:p>
    <w:p w14:paraId="0A9B262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r>
          <w:rPr>
            <w:noProof/>
            <w:webHidden/>
          </w:rPr>
        </w:r>
        <w:r>
          <w:rPr>
            <w:noProof/>
            <w:webHidden/>
          </w:rPr>
          <w:fldChar w:fldCharType="separate"/>
        </w:r>
        <w:r>
          <w:rPr>
            <w:noProof/>
            <w:webHidden/>
          </w:rPr>
          <w:t>17</w:t>
        </w:r>
        <w:r>
          <w:rPr>
            <w:noProof/>
            <w:webHidden/>
          </w:rPr>
          <w:fldChar w:fldCharType="end"/>
        </w:r>
      </w:hyperlink>
    </w:p>
    <w:p w14:paraId="7D124694"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r>
          <w:rPr>
            <w:noProof/>
            <w:webHidden/>
          </w:rPr>
        </w:r>
        <w:r>
          <w:rPr>
            <w:noProof/>
            <w:webHidden/>
          </w:rPr>
          <w:fldChar w:fldCharType="separate"/>
        </w:r>
        <w:r>
          <w:rPr>
            <w:noProof/>
            <w:webHidden/>
          </w:rPr>
          <w:t>17</w:t>
        </w:r>
        <w:r>
          <w:rPr>
            <w:noProof/>
            <w:webHidden/>
          </w:rPr>
          <w:fldChar w:fldCharType="end"/>
        </w:r>
      </w:hyperlink>
    </w:p>
    <w:p w14:paraId="412A9B5E"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r>
          <w:rPr>
            <w:noProof/>
            <w:webHidden/>
          </w:rPr>
        </w:r>
        <w:r>
          <w:rPr>
            <w:noProof/>
            <w:webHidden/>
          </w:rPr>
          <w:fldChar w:fldCharType="separate"/>
        </w:r>
        <w:r>
          <w:rPr>
            <w:noProof/>
            <w:webHidden/>
          </w:rPr>
          <w:t>19</w:t>
        </w:r>
        <w:r>
          <w:rPr>
            <w:noProof/>
            <w:webHidden/>
          </w:rPr>
          <w:fldChar w:fldCharType="end"/>
        </w:r>
      </w:hyperlink>
    </w:p>
    <w:p w14:paraId="1A974BE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r>
          <w:rPr>
            <w:noProof/>
            <w:webHidden/>
          </w:rPr>
        </w:r>
        <w:r>
          <w:rPr>
            <w:noProof/>
            <w:webHidden/>
          </w:rPr>
          <w:fldChar w:fldCharType="separate"/>
        </w:r>
        <w:r>
          <w:rPr>
            <w:noProof/>
            <w:webHidden/>
          </w:rPr>
          <w:t>19</w:t>
        </w:r>
        <w:r>
          <w:rPr>
            <w:noProof/>
            <w:webHidden/>
          </w:rPr>
          <w:fldChar w:fldCharType="end"/>
        </w:r>
      </w:hyperlink>
    </w:p>
    <w:p w14:paraId="3946AB5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r>
          <w:rPr>
            <w:noProof/>
            <w:webHidden/>
          </w:rPr>
        </w:r>
        <w:r>
          <w:rPr>
            <w:noProof/>
            <w:webHidden/>
          </w:rPr>
          <w:fldChar w:fldCharType="separate"/>
        </w:r>
        <w:r>
          <w:rPr>
            <w:noProof/>
            <w:webHidden/>
          </w:rPr>
          <w:t>20</w:t>
        </w:r>
        <w:r>
          <w:rPr>
            <w:noProof/>
            <w:webHidden/>
          </w:rPr>
          <w:fldChar w:fldCharType="end"/>
        </w:r>
      </w:hyperlink>
    </w:p>
    <w:p w14:paraId="6727EFB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r>
          <w:rPr>
            <w:noProof/>
            <w:webHidden/>
          </w:rPr>
        </w:r>
        <w:r>
          <w:rPr>
            <w:noProof/>
            <w:webHidden/>
          </w:rPr>
          <w:fldChar w:fldCharType="separate"/>
        </w:r>
        <w:r>
          <w:rPr>
            <w:noProof/>
            <w:webHidden/>
          </w:rPr>
          <w:t>20</w:t>
        </w:r>
        <w:r>
          <w:rPr>
            <w:noProof/>
            <w:webHidden/>
          </w:rPr>
          <w:fldChar w:fldCharType="end"/>
        </w:r>
      </w:hyperlink>
    </w:p>
    <w:p w14:paraId="0224016C"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r>
          <w:rPr>
            <w:noProof/>
            <w:webHidden/>
          </w:rPr>
        </w:r>
        <w:r>
          <w:rPr>
            <w:noProof/>
            <w:webHidden/>
          </w:rPr>
          <w:fldChar w:fldCharType="separate"/>
        </w:r>
        <w:r>
          <w:rPr>
            <w:noProof/>
            <w:webHidden/>
          </w:rPr>
          <w:t>20</w:t>
        </w:r>
        <w:r>
          <w:rPr>
            <w:noProof/>
            <w:webHidden/>
          </w:rPr>
          <w:fldChar w:fldCharType="end"/>
        </w:r>
      </w:hyperlink>
    </w:p>
    <w:p w14:paraId="3A5739B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r>
          <w:rPr>
            <w:noProof/>
            <w:webHidden/>
          </w:rPr>
        </w:r>
        <w:r>
          <w:rPr>
            <w:noProof/>
            <w:webHidden/>
          </w:rPr>
          <w:fldChar w:fldCharType="separate"/>
        </w:r>
        <w:r>
          <w:rPr>
            <w:noProof/>
            <w:webHidden/>
          </w:rPr>
          <w:t>21</w:t>
        </w:r>
        <w:r>
          <w:rPr>
            <w:noProof/>
            <w:webHidden/>
          </w:rPr>
          <w:fldChar w:fldCharType="end"/>
        </w:r>
      </w:hyperlink>
    </w:p>
    <w:p w14:paraId="3F4E0523"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r>
          <w:rPr>
            <w:noProof/>
            <w:webHidden/>
          </w:rPr>
        </w:r>
        <w:r>
          <w:rPr>
            <w:noProof/>
            <w:webHidden/>
          </w:rPr>
          <w:fldChar w:fldCharType="separate"/>
        </w:r>
        <w:r>
          <w:rPr>
            <w:noProof/>
            <w:webHidden/>
          </w:rPr>
          <w:t>24</w:t>
        </w:r>
        <w:r>
          <w:rPr>
            <w:noProof/>
            <w:webHidden/>
          </w:rPr>
          <w:fldChar w:fldCharType="end"/>
        </w:r>
      </w:hyperlink>
    </w:p>
    <w:p w14:paraId="2F27F08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r>
          <w:rPr>
            <w:noProof/>
            <w:webHidden/>
          </w:rPr>
        </w:r>
        <w:r>
          <w:rPr>
            <w:noProof/>
            <w:webHidden/>
          </w:rPr>
          <w:fldChar w:fldCharType="separate"/>
        </w:r>
        <w:r>
          <w:rPr>
            <w:noProof/>
            <w:webHidden/>
          </w:rPr>
          <w:t>24</w:t>
        </w:r>
        <w:r>
          <w:rPr>
            <w:noProof/>
            <w:webHidden/>
          </w:rPr>
          <w:fldChar w:fldCharType="end"/>
        </w:r>
      </w:hyperlink>
    </w:p>
    <w:p w14:paraId="2A43123B"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r>
          <w:rPr>
            <w:noProof/>
            <w:webHidden/>
          </w:rPr>
        </w:r>
        <w:r>
          <w:rPr>
            <w:noProof/>
            <w:webHidden/>
          </w:rPr>
          <w:fldChar w:fldCharType="separate"/>
        </w:r>
        <w:r>
          <w:rPr>
            <w:noProof/>
            <w:webHidden/>
          </w:rPr>
          <w:t>26</w:t>
        </w:r>
        <w:r>
          <w:rPr>
            <w:noProof/>
            <w:webHidden/>
          </w:rPr>
          <w:fldChar w:fldCharType="end"/>
        </w:r>
      </w:hyperlink>
    </w:p>
    <w:p w14:paraId="6A1F3B32"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r>
          <w:rPr>
            <w:noProof/>
            <w:webHidden/>
          </w:rPr>
        </w:r>
        <w:r>
          <w:rPr>
            <w:noProof/>
            <w:webHidden/>
          </w:rPr>
          <w:fldChar w:fldCharType="separate"/>
        </w:r>
        <w:r>
          <w:rPr>
            <w:noProof/>
            <w:webHidden/>
          </w:rPr>
          <w:t>26</w:t>
        </w:r>
        <w:r>
          <w:rPr>
            <w:noProof/>
            <w:webHidden/>
          </w:rPr>
          <w:fldChar w:fldCharType="end"/>
        </w:r>
      </w:hyperlink>
    </w:p>
    <w:p w14:paraId="4B2EDE3B" w14:textId="77777777" w:rsidR="00EA1A11" w:rsidRDefault="00EA1A11">
      <w:pPr>
        <w:pStyle w:val="TOC3"/>
        <w:rPr>
          <w:rFonts w:asciiTheme="minorHAnsi" w:eastAsiaTheme="minorEastAsia" w:hAnsiTheme="minorHAnsi" w:cstheme="minorBidi"/>
          <w:noProof/>
          <w:sz w:val="22"/>
          <w:szCs w:val="22"/>
          <w:lang w:eastAsia="en-US"/>
        </w:rPr>
      </w:pPr>
      <w:hyperlink w:anchor="_Toc8893608" w:history="1">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r>
          <w:rPr>
            <w:noProof/>
            <w:webHidden/>
          </w:rPr>
        </w:r>
        <w:r>
          <w:rPr>
            <w:noProof/>
            <w:webHidden/>
          </w:rPr>
          <w:fldChar w:fldCharType="separate"/>
        </w:r>
        <w:r>
          <w:rPr>
            <w:noProof/>
            <w:webHidden/>
          </w:rPr>
          <w:t>26</w:t>
        </w:r>
        <w:r>
          <w:rPr>
            <w:noProof/>
            <w:webHidden/>
          </w:rPr>
          <w:fldChar w:fldCharType="end"/>
        </w:r>
      </w:hyperlink>
    </w:p>
    <w:p w14:paraId="60105AF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r>
          <w:rPr>
            <w:noProof/>
            <w:webHidden/>
          </w:rPr>
        </w:r>
        <w:r>
          <w:rPr>
            <w:noProof/>
            <w:webHidden/>
          </w:rPr>
          <w:fldChar w:fldCharType="separate"/>
        </w:r>
        <w:r>
          <w:rPr>
            <w:noProof/>
            <w:webHidden/>
          </w:rPr>
          <w:t>26</w:t>
        </w:r>
        <w:r>
          <w:rPr>
            <w:noProof/>
            <w:webHidden/>
          </w:rPr>
          <w:fldChar w:fldCharType="end"/>
        </w:r>
      </w:hyperlink>
    </w:p>
    <w:p w14:paraId="6E7DC3C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r>
          <w:rPr>
            <w:noProof/>
            <w:webHidden/>
          </w:rPr>
        </w:r>
        <w:r>
          <w:rPr>
            <w:noProof/>
            <w:webHidden/>
          </w:rPr>
          <w:fldChar w:fldCharType="separate"/>
        </w:r>
        <w:r>
          <w:rPr>
            <w:noProof/>
            <w:webHidden/>
          </w:rPr>
          <w:t>27</w:t>
        </w:r>
        <w:r>
          <w:rPr>
            <w:noProof/>
            <w:webHidden/>
          </w:rPr>
          <w:fldChar w:fldCharType="end"/>
        </w:r>
      </w:hyperlink>
    </w:p>
    <w:p w14:paraId="69CC057A"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r>
          <w:rPr>
            <w:noProof/>
            <w:webHidden/>
          </w:rPr>
        </w:r>
        <w:r>
          <w:rPr>
            <w:noProof/>
            <w:webHidden/>
          </w:rPr>
          <w:fldChar w:fldCharType="separate"/>
        </w:r>
        <w:r>
          <w:rPr>
            <w:noProof/>
            <w:webHidden/>
          </w:rPr>
          <w:t>28</w:t>
        </w:r>
        <w:r>
          <w:rPr>
            <w:noProof/>
            <w:webHidden/>
          </w:rPr>
          <w:fldChar w:fldCharType="end"/>
        </w:r>
      </w:hyperlink>
    </w:p>
    <w:p w14:paraId="52FAFA0D"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r>
          <w:rPr>
            <w:noProof/>
            <w:webHidden/>
          </w:rPr>
        </w:r>
        <w:r>
          <w:rPr>
            <w:noProof/>
            <w:webHidden/>
          </w:rPr>
          <w:fldChar w:fldCharType="separate"/>
        </w:r>
        <w:r>
          <w:rPr>
            <w:noProof/>
            <w:webHidden/>
          </w:rPr>
          <w:t>28</w:t>
        </w:r>
        <w:r>
          <w:rPr>
            <w:noProof/>
            <w:webHidden/>
          </w:rPr>
          <w:fldChar w:fldCharType="end"/>
        </w:r>
      </w:hyperlink>
    </w:p>
    <w:p w14:paraId="0157B1AC" w14:textId="77777777" w:rsidR="00EA1A11" w:rsidRDefault="00EA1A11">
      <w:pPr>
        <w:pStyle w:val="TOC3"/>
        <w:rPr>
          <w:rFonts w:asciiTheme="minorHAnsi" w:eastAsiaTheme="minorEastAsia" w:hAnsiTheme="minorHAnsi" w:cstheme="minorBidi"/>
          <w:noProof/>
          <w:sz w:val="22"/>
          <w:szCs w:val="22"/>
          <w:lang w:eastAsia="en-US"/>
        </w:rPr>
      </w:pPr>
      <w:hyperlink w:anchor="_Toc8893613" w:history="1">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r>
          <w:rPr>
            <w:noProof/>
            <w:webHidden/>
          </w:rPr>
        </w:r>
        <w:r>
          <w:rPr>
            <w:noProof/>
            <w:webHidden/>
          </w:rPr>
          <w:fldChar w:fldCharType="separate"/>
        </w:r>
        <w:r>
          <w:rPr>
            <w:noProof/>
            <w:webHidden/>
          </w:rPr>
          <w:t>28</w:t>
        </w:r>
        <w:r>
          <w:rPr>
            <w:noProof/>
            <w:webHidden/>
          </w:rPr>
          <w:fldChar w:fldCharType="end"/>
        </w:r>
      </w:hyperlink>
    </w:p>
    <w:p w14:paraId="1C47CB02" w14:textId="77777777" w:rsidR="00EA1A11" w:rsidRDefault="00EA1A11">
      <w:pPr>
        <w:pStyle w:val="TOC3"/>
        <w:rPr>
          <w:rFonts w:asciiTheme="minorHAnsi" w:eastAsiaTheme="minorEastAsia" w:hAnsiTheme="minorHAnsi" w:cstheme="minorBidi"/>
          <w:noProof/>
          <w:sz w:val="22"/>
          <w:szCs w:val="22"/>
          <w:lang w:eastAsia="en-US"/>
        </w:rPr>
      </w:pPr>
      <w:hyperlink w:anchor="_Toc8893614" w:history="1">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r>
          <w:rPr>
            <w:noProof/>
            <w:webHidden/>
          </w:rPr>
        </w:r>
        <w:r>
          <w:rPr>
            <w:noProof/>
            <w:webHidden/>
          </w:rPr>
          <w:fldChar w:fldCharType="separate"/>
        </w:r>
        <w:r>
          <w:rPr>
            <w:noProof/>
            <w:webHidden/>
          </w:rPr>
          <w:t>29</w:t>
        </w:r>
        <w:r>
          <w:rPr>
            <w:noProof/>
            <w:webHidden/>
          </w:rPr>
          <w:fldChar w:fldCharType="end"/>
        </w:r>
      </w:hyperlink>
    </w:p>
    <w:p w14:paraId="0943D60F" w14:textId="77777777" w:rsidR="00EA1A11" w:rsidRDefault="00EA1A11">
      <w:pPr>
        <w:pStyle w:val="TOC3"/>
        <w:rPr>
          <w:rFonts w:asciiTheme="minorHAnsi" w:eastAsiaTheme="minorEastAsia" w:hAnsiTheme="minorHAnsi" w:cstheme="minorBidi"/>
          <w:noProof/>
          <w:sz w:val="22"/>
          <w:szCs w:val="22"/>
          <w:lang w:eastAsia="en-US"/>
        </w:rPr>
      </w:pPr>
      <w:hyperlink w:anchor="_Toc8893615" w:history="1">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r>
          <w:rPr>
            <w:noProof/>
            <w:webHidden/>
          </w:rPr>
        </w:r>
        <w:r>
          <w:rPr>
            <w:noProof/>
            <w:webHidden/>
          </w:rPr>
          <w:fldChar w:fldCharType="separate"/>
        </w:r>
        <w:r>
          <w:rPr>
            <w:noProof/>
            <w:webHidden/>
          </w:rPr>
          <w:t>29</w:t>
        </w:r>
        <w:r>
          <w:rPr>
            <w:noProof/>
            <w:webHidden/>
          </w:rPr>
          <w:fldChar w:fldCharType="end"/>
        </w:r>
      </w:hyperlink>
    </w:p>
    <w:p w14:paraId="0A77C3A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r>
          <w:rPr>
            <w:noProof/>
            <w:webHidden/>
          </w:rPr>
        </w:r>
        <w:r>
          <w:rPr>
            <w:noProof/>
            <w:webHidden/>
          </w:rPr>
          <w:fldChar w:fldCharType="separate"/>
        </w:r>
        <w:r>
          <w:rPr>
            <w:noProof/>
            <w:webHidden/>
          </w:rPr>
          <w:t>30</w:t>
        </w:r>
        <w:r>
          <w:rPr>
            <w:noProof/>
            <w:webHidden/>
          </w:rPr>
          <w:fldChar w:fldCharType="end"/>
        </w:r>
      </w:hyperlink>
    </w:p>
    <w:p w14:paraId="2F987581" w14:textId="77777777" w:rsidR="00EA1A11" w:rsidRDefault="00EA1A11">
      <w:pPr>
        <w:pStyle w:val="TOC3"/>
        <w:rPr>
          <w:rFonts w:asciiTheme="minorHAnsi" w:eastAsiaTheme="minorEastAsia" w:hAnsiTheme="minorHAnsi" w:cstheme="minorBidi"/>
          <w:noProof/>
          <w:sz w:val="22"/>
          <w:szCs w:val="22"/>
          <w:lang w:eastAsia="en-US"/>
        </w:rPr>
      </w:pPr>
      <w:hyperlink w:anchor="_Toc8893617" w:history="1">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r>
          <w:rPr>
            <w:noProof/>
            <w:webHidden/>
          </w:rPr>
        </w:r>
        <w:r>
          <w:rPr>
            <w:noProof/>
            <w:webHidden/>
          </w:rPr>
          <w:fldChar w:fldCharType="separate"/>
        </w:r>
        <w:r>
          <w:rPr>
            <w:noProof/>
            <w:webHidden/>
          </w:rPr>
          <w:t>30</w:t>
        </w:r>
        <w:r>
          <w:rPr>
            <w:noProof/>
            <w:webHidden/>
          </w:rPr>
          <w:fldChar w:fldCharType="end"/>
        </w:r>
      </w:hyperlink>
    </w:p>
    <w:p w14:paraId="06E0A3AE" w14:textId="77777777" w:rsidR="00EA1A11" w:rsidRDefault="00EA1A11">
      <w:pPr>
        <w:pStyle w:val="TOC3"/>
        <w:rPr>
          <w:rFonts w:asciiTheme="minorHAnsi" w:eastAsiaTheme="minorEastAsia" w:hAnsiTheme="minorHAnsi" w:cstheme="minorBidi"/>
          <w:noProof/>
          <w:sz w:val="22"/>
          <w:szCs w:val="22"/>
          <w:lang w:eastAsia="en-US"/>
        </w:rPr>
      </w:pPr>
      <w:hyperlink w:anchor="_Toc8893618" w:history="1">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r>
          <w:rPr>
            <w:noProof/>
            <w:webHidden/>
          </w:rPr>
        </w:r>
        <w:r>
          <w:rPr>
            <w:noProof/>
            <w:webHidden/>
          </w:rPr>
          <w:fldChar w:fldCharType="separate"/>
        </w:r>
        <w:r>
          <w:rPr>
            <w:noProof/>
            <w:webHidden/>
          </w:rPr>
          <w:t>32</w:t>
        </w:r>
        <w:r>
          <w:rPr>
            <w:noProof/>
            <w:webHidden/>
          </w:rPr>
          <w:fldChar w:fldCharType="end"/>
        </w:r>
      </w:hyperlink>
    </w:p>
    <w:p w14:paraId="72F402D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r>
          <w:rPr>
            <w:noProof/>
            <w:webHidden/>
          </w:rPr>
        </w:r>
        <w:r>
          <w:rPr>
            <w:noProof/>
            <w:webHidden/>
          </w:rPr>
          <w:fldChar w:fldCharType="separate"/>
        </w:r>
        <w:r>
          <w:rPr>
            <w:noProof/>
            <w:webHidden/>
          </w:rPr>
          <w:t>34</w:t>
        </w:r>
        <w:r>
          <w:rPr>
            <w:noProof/>
            <w:webHidden/>
          </w:rPr>
          <w:fldChar w:fldCharType="end"/>
        </w:r>
      </w:hyperlink>
    </w:p>
    <w:p w14:paraId="161D01C1" w14:textId="77777777" w:rsidR="00EA1A11" w:rsidRDefault="00EA1A11">
      <w:pPr>
        <w:pStyle w:val="TOC3"/>
        <w:rPr>
          <w:rFonts w:asciiTheme="minorHAnsi" w:eastAsiaTheme="minorEastAsia" w:hAnsiTheme="minorHAnsi" w:cstheme="minorBidi"/>
          <w:noProof/>
          <w:sz w:val="22"/>
          <w:szCs w:val="22"/>
          <w:lang w:eastAsia="en-US"/>
        </w:rPr>
      </w:pPr>
      <w:hyperlink w:anchor="_Toc8893620" w:history="1">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r>
          <w:rPr>
            <w:noProof/>
            <w:webHidden/>
          </w:rPr>
        </w:r>
        <w:r>
          <w:rPr>
            <w:noProof/>
            <w:webHidden/>
          </w:rPr>
          <w:fldChar w:fldCharType="separate"/>
        </w:r>
        <w:r>
          <w:rPr>
            <w:noProof/>
            <w:webHidden/>
          </w:rPr>
          <w:t>35</w:t>
        </w:r>
        <w:r>
          <w:rPr>
            <w:noProof/>
            <w:webHidden/>
          </w:rPr>
          <w:fldChar w:fldCharType="end"/>
        </w:r>
      </w:hyperlink>
    </w:p>
    <w:p w14:paraId="71D901A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r>
          <w:rPr>
            <w:noProof/>
            <w:webHidden/>
          </w:rPr>
        </w:r>
        <w:r>
          <w:rPr>
            <w:noProof/>
            <w:webHidden/>
          </w:rPr>
          <w:fldChar w:fldCharType="separate"/>
        </w:r>
        <w:r>
          <w:rPr>
            <w:noProof/>
            <w:webHidden/>
          </w:rPr>
          <w:t>35</w:t>
        </w:r>
        <w:r>
          <w:rPr>
            <w:noProof/>
            <w:webHidden/>
          </w:rPr>
          <w:fldChar w:fldCharType="end"/>
        </w:r>
      </w:hyperlink>
    </w:p>
    <w:p w14:paraId="2D2275B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r>
          <w:rPr>
            <w:noProof/>
            <w:webHidden/>
          </w:rPr>
        </w:r>
        <w:r>
          <w:rPr>
            <w:noProof/>
            <w:webHidden/>
          </w:rPr>
          <w:fldChar w:fldCharType="separate"/>
        </w:r>
        <w:r>
          <w:rPr>
            <w:noProof/>
            <w:webHidden/>
          </w:rPr>
          <w:t>36</w:t>
        </w:r>
        <w:r>
          <w:rPr>
            <w:noProof/>
            <w:webHidden/>
          </w:rPr>
          <w:fldChar w:fldCharType="end"/>
        </w:r>
      </w:hyperlink>
    </w:p>
    <w:p w14:paraId="1E0B7B26" w14:textId="77777777" w:rsidR="00EA1A11" w:rsidRDefault="00EA1A11">
      <w:pPr>
        <w:pStyle w:val="TOC3"/>
        <w:rPr>
          <w:rFonts w:asciiTheme="minorHAnsi" w:eastAsiaTheme="minorEastAsia" w:hAnsiTheme="minorHAnsi" w:cstheme="minorBidi"/>
          <w:noProof/>
          <w:sz w:val="22"/>
          <w:szCs w:val="22"/>
          <w:lang w:eastAsia="en-US"/>
        </w:rPr>
      </w:pPr>
      <w:hyperlink w:anchor="_Toc8893623" w:history="1">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r>
          <w:rPr>
            <w:noProof/>
            <w:webHidden/>
          </w:rPr>
        </w:r>
        <w:r>
          <w:rPr>
            <w:noProof/>
            <w:webHidden/>
          </w:rPr>
          <w:fldChar w:fldCharType="separate"/>
        </w:r>
        <w:r>
          <w:rPr>
            <w:noProof/>
            <w:webHidden/>
          </w:rPr>
          <w:t>37</w:t>
        </w:r>
        <w:r>
          <w:rPr>
            <w:noProof/>
            <w:webHidden/>
          </w:rPr>
          <w:fldChar w:fldCharType="end"/>
        </w:r>
      </w:hyperlink>
    </w:p>
    <w:p w14:paraId="39803014"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r>
          <w:rPr>
            <w:noProof/>
            <w:webHidden/>
          </w:rPr>
        </w:r>
        <w:r>
          <w:rPr>
            <w:noProof/>
            <w:webHidden/>
          </w:rPr>
          <w:fldChar w:fldCharType="separate"/>
        </w:r>
        <w:r>
          <w:rPr>
            <w:noProof/>
            <w:webHidden/>
          </w:rPr>
          <w:t>37</w:t>
        </w:r>
        <w:r>
          <w:rPr>
            <w:noProof/>
            <w:webHidden/>
          </w:rPr>
          <w:fldChar w:fldCharType="end"/>
        </w:r>
      </w:hyperlink>
    </w:p>
    <w:p w14:paraId="05C14FD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r>
          <w:rPr>
            <w:noProof/>
            <w:webHidden/>
          </w:rPr>
        </w:r>
        <w:r>
          <w:rPr>
            <w:noProof/>
            <w:webHidden/>
          </w:rPr>
          <w:fldChar w:fldCharType="separate"/>
        </w:r>
        <w:r>
          <w:rPr>
            <w:noProof/>
            <w:webHidden/>
          </w:rPr>
          <w:t>37</w:t>
        </w:r>
        <w:r>
          <w:rPr>
            <w:noProof/>
            <w:webHidden/>
          </w:rPr>
          <w:fldChar w:fldCharType="end"/>
        </w:r>
      </w:hyperlink>
    </w:p>
    <w:p w14:paraId="642116D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r>
          <w:rPr>
            <w:noProof/>
            <w:webHidden/>
          </w:rPr>
        </w:r>
        <w:r>
          <w:rPr>
            <w:noProof/>
            <w:webHidden/>
          </w:rPr>
          <w:fldChar w:fldCharType="separate"/>
        </w:r>
        <w:r>
          <w:rPr>
            <w:noProof/>
            <w:webHidden/>
          </w:rPr>
          <w:t>38</w:t>
        </w:r>
        <w:r>
          <w:rPr>
            <w:noProof/>
            <w:webHidden/>
          </w:rPr>
          <w:fldChar w:fldCharType="end"/>
        </w:r>
      </w:hyperlink>
    </w:p>
    <w:p w14:paraId="64761C3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r>
          <w:rPr>
            <w:noProof/>
            <w:webHidden/>
          </w:rPr>
        </w:r>
        <w:r>
          <w:rPr>
            <w:noProof/>
            <w:webHidden/>
          </w:rPr>
          <w:fldChar w:fldCharType="separate"/>
        </w:r>
        <w:r>
          <w:rPr>
            <w:noProof/>
            <w:webHidden/>
          </w:rPr>
          <w:t>38</w:t>
        </w:r>
        <w:r>
          <w:rPr>
            <w:noProof/>
            <w:webHidden/>
          </w:rPr>
          <w:fldChar w:fldCharType="end"/>
        </w:r>
      </w:hyperlink>
    </w:p>
    <w:p w14:paraId="2225F361"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r>
          <w:rPr>
            <w:noProof/>
            <w:webHidden/>
          </w:rPr>
        </w:r>
        <w:r>
          <w:rPr>
            <w:noProof/>
            <w:webHidden/>
          </w:rPr>
          <w:fldChar w:fldCharType="separate"/>
        </w:r>
        <w:r>
          <w:rPr>
            <w:noProof/>
            <w:webHidden/>
          </w:rPr>
          <w:t>38</w:t>
        </w:r>
        <w:r>
          <w:rPr>
            <w:noProof/>
            <w:webHidden/>
          </w:rPr>
          <w:fldChar w:fldCharType="end"/>
        </w:r>
      </w:hyperlink>
    </w:p>
    <w:p w14:paraId="24F691F4" w14:textId="77777777" w:rsidR="00EA1A11" w:rsidRDefault="00EA1A11">
      <w:pPr>
        <w:pStyle w:val="TOC3"/>
        <w:rPr>
          <w:rFonts w:asciiTheme="minorHAnsi" w:eastAsiaTheme="minorEastAsia" w:hAnsiTheme="minorHAnsi" w:cstheme="minorBidi"/>
          <w:noProof/>
          <w:sz w:val="22"/>
          <w:szCs w:val="22"/>
          <w:lang w:eastAsia="en-US"/>
        </w:rPr>
      </w:pPr>
      <w:hyperlink w:anchor="_Toc8893629" w:history="1">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r>
          <w:rPr>
            <w:noProof/>
            <w:webHidden/>
          </w:rPr>
        </w:r>
        <w:r>
          <w:rPr>
            <w:noProof/>
            <w:webHidden/>
          </w:rPr>
          <w:fldChar w:fldCharType="separate"/>
        </w:r>
        <w:r>
          <w:rPr>
            <w:noProof/>
            <w:webHidden/>
          </w:rPr>
          <w:t>39</w:t>
        </w:r>
        <w:r>
          <w:rPr>
            <w:noProof/>
            <w:webHidden/>
          </w:rPr>
          <w:fldChar w:fldCharType="end"/>
        </w:r>
      </w:hyperlink>
    </w:p>
    <w:p w14:paraId="2249FC9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r>
          <w:rPr>
            <w:noProof/>
            <w:webHidden/>
          </w:rPr>
        </w:r>
        <w:r>
          <w:rPr>
            <w:noProof/>
            <w:webHidden/>
          </w:rPr>
          <w:fldChar w:fldCharType="separate"/>
        </w:r>
        <w:r>
          <w:rPr>
            <w:noProof/>
            <w:webHidden/>
          </w:rPr>
          <w:t>40</w:t>
        </w:r>
        <w:r>
          <w:rPr>
            <w:noProof/>
            <w:webHidden/>
          </w:rPr>
          <w:fldChar w:fldCharType="end"/>
        </w:r>
      </w:hyperlink>
    </w:p>
    <w:p w14:paraId="0B6BA9C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r>
          <w:rPr>
            <w:noProof/>
            <w:webHidden/>
          </w:rPr>
        </w:r>
        <w:r>
          <w:rPr>
            <w:noProof/>
            <w:webHidden/>
          </w:rPr>
          <w:fldChar w:fldCharType="separate"/>
        </w:r>
        <w:r>
          <w:rPr>
            <w:noProof/>
            <w:webHidden/>
          </w:rPr>
          <w:t>41</w:t>
        </w:r>
        <w:r>
          <w:rPr>
            <w:noProof/>
            <w:webHidden/>
          </w:rPr>
          <w:fldChar w:fldCharType="end"/>
        </w:r>
      </w:hyperlink>
    </w:p>
    <w:p w14:paraId="3C5D4CB3"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r>
          <w:rPr>
            <w:noProof/>
            <w:webHidden/>
          </w:rPr>
        </w:r>
        <w:r>
          <w:rPr>
            <w:noProof/>
            <w:webHidden/>
          </w:rPr>
          <w:fldChar w:fldCharType="separate"/>
        </w:r>
        <w:r>
          <w:rPr>
            <w:noProof/>
            <w:webHidden/>
          </w:rPr>
          <w:t>42</w:t>
        </w:r>
        <w:r>
          <w:rPr>
            <w:noProof/>
            <w:webHidden/>
          </w:rPr>
          <w:fldChar w:fldCharType="end"/>
        </w:r>
      </w:hyperlink>
    </w:p>
    <w:p w14:paraId="6254503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r>
          <w:rPr>
            <w:noProof/>
            <w:webHidden/>
          </w:rPr>
        </w:r>
        <w:r>
          <w:rPr>
            <w:noProof/>
            <w:webHidden/>
          </w:rPr>
          <w:fldChar w:fldCharType="separate"/>
        </w:r>
        <w:r>
          <w:rPr>
            <w:noProof/>
            <w:webHidden/>
          </w:rPr>
          <w:t>42</w:t>
        </w:r>
        <w:r>
          <w:rPr>
            <w:noProof/>
            <w:webHidden/>
          </w:rPr>
          <w:fldChar w:fldCharType="end"/>
        </w:r>
      </w:hyperlink>
    </w:p>
    <w:p w14:paraId="5795F1A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r>
          <w:rPr>
            <w:noProof/>
            <w:webHidden/>
          </w:rPr>
        </w:r>
        <w:r>
          <w:rPr>
            <w:noProof/>
            <w:webHidden/>
          </w:rPr>
          <w:fldChar w:fldCharType="separate"/>
        </w:r>
        <w:r>
          <w:rPr>
            <w:noProof/>
            <w:webHidden/>
          </w:rPr>
          <w:t>42</w:t>
        </w:r>
        <w:r>
          <w:rPr>
            <w:noProof/>
            <w:webHidden/>
          </w:rPr>
          <w:fldChar w:fldCharType="end"/>
        </w:r>
      </w:hyperlink>
    </w:p>
    <w:p w14:paraId="2E64327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r>
          <w:rPr>
            <w:noProof/>
            <w:webHidden/>
          </w:rPr>
        </w:r>
        <w:r>
          <w:rPr>
            <w:noProof/>
            <w:webHidden/>
          </w:rPr>
          <w:fldChar w:fldCharType="separate"/>
        </w:r>
        <w:r>
          <w:rPr>
            <w:noProof/>
            <w:webHidden/>
          </w:rPr>
          <w:t>42</w:t>
        </w:r>
        <w:r>
          <w:rPr>
            <w:noProof/>
            <w:webHidden/>
          </w:rPr>
          <w:fldChar w:fldCharType="end"/>
        </w:r>
      </w:hyperlink>
    </w:p>
    <w:p w14:paraId="54F0CBC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r>
          <w:rPr>
            <w:noProof/>
            <w:webHidden/>
          </w:rPr>
        </w:r>
        <w:r>
          <w:rPr>
            <w:noProof/>
            <w:webHidden/>
          </w:rPr>
          <w:fldChar w:fldCharType="separate"/>
        </w:r>
        <w:r>
          <w:rPr>
            <w:noProof/>
            <w:webHidden/>
          </w:rPr>
          <w:t>42</w:t>
        </w:r>
        <w:r>
          <w:rPr>
            <w:noProof/>
            <w:webHidden/>
          </w:rPr>
          <w:fldChar w:fldCharType="end"/>
        </w:r>
      </w:hyperlink>
    </w:p>
    <w:p w14:paraId="34C7901A"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r>
          <w:rPr>
            <w:noProof/>
            <w:webHidden/>
          </w:rPr>
        </w:r>
        <w:r>
          <w:rPr>
            <w:noProof/>
            <w:webHidden/>
          </w:rPr>
          <w:fldChar w:fldCharType="separate"/>
        </w:r>
        <w:r>
          <w:rPr>
            <w:noProof/>
            <w:webHidden/>
          </w:rPr>
          <w:t>43</w:t>
        </w:r>
        <w:r>
          <w:rPr>
            <w:noProof/>
            <w:webHidden/>
          </w:rPr>
          <w:fldChar w:fldCharType="end"/>
        </w:r>
      </w:hyperlink>
    </w:p>
    <w:p w14:paraId="66F00F5B"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r>
          <w:rPr>
            <w:noProof/>
            <w:webHidden/>
          </w:rPr>
        </w:r>
        <w:r>
          <w:rPr>
            <w:noProof/>
            <w:webHidden/>
          </w:rPr>
          <w:fldChar w:fldCharType="separate"/>
        </w:r>
        <w:r>
          <w:rPr>
            <w:noProof/>
            <w:webHidden/>
          </w:rPr>
          <w:t>48</w:t>
        </w:r>
        <w:r>
          <w:rPr>
            <w:noProof/>
            <w:webHidden/>
          </w:rPr>
          <w:fldChar w:fldCharType="end"/>
        </w:r>
      </w:hyperlink>
    </w:p>
    <w:p w14:paraId="228A1510" w14:textId="77777777" w:rsidR="00EA1A11" w:rsidRDefault="00EA1A11">
      <w:pPr>
        <w:pStyle w:val="TOC3"/>
        <w:rPr>
          <w:rFonts w:asciiTheme="minorHAnsi" w:eastAsiaTheme="minorEastAsia" w:hAnsiTheme="minorHAnsi" w:cstheme="minorBidi"/>
          <w:noProof/>
          <w:sz w:val="22"/>
          <w:szCs w:val="22"/>
          <w:lang w:eastAsia="en-US"/>
        </w:rPr>
      </w:pPr>
      <w:hyperlink w:anchor="_Toc8893639" w:history="1">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r>
          <w:rPr>
            <w:noProof/>
            <w:webHidden/>
          </w:rPr>
        </w:r>
        <w:r>
          <w:rPr>
            <w:noProof/>
            <w:webHidden/>
          </w:rPr>
          <w:fldChar w:fldCharType="separate"/>
        </w:r>
        <w:r>
          <w:rPr>
            <w:noProof/>
            <w:webHidden/>
          </w:rPr>
          <w:t>48</w:t>
        </w:r>
        <w:r>
          <w:rPr>
            <w:noProof/>
            <w:webHidden/>
          </w:rPr>
          <w:fldChar w:fldCharType="end"/>
        </w:r>
      </w:hyperlink>
    </w:p>
    <w:p w14:paraId="2656DC15" w14:textId="77777777" w:rsidR="00EA1A11" w:rsidRDefault="00EA1A11">
      <w:pPr>
        <w:pStyle w:val="TOC3"/>
        <w:rPr>
          <w:rFonts w:asciiTheme="minorHAnsi" w:eastAsiaTheme="minorEastAsia" w:hAnsiTheme="minorHAnsi" w:cstheme="minorBidi"/>
          <w:noProof/>
          <w:sz w:val="22"/>
          <w:szCs w:val="22"/>
          <w:lang w:eastAsia="en-US"/>
        </w:rPr>
      </w:pPr>
      <w:hyperlink w:anchor="_Toc8893640" w:history="1">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r>
          <w:rPr>
            <w:noProof/>
            <w:webHidden/>
          </w:rPr>
        </w:r>
        <w:r>
          <w:rPr>
            <w:noProof/>
            <w:webHidden/>
          </w:rPr>
          <w:fldChar w:fldCharType="separate"/>
        </w:r>
        <w:r>
          <w:rPr>
            <w:noProof/>
            <w:webHidden/>
          </w:rPr>
          <w:t>48</w:t>
        </w:r>
        <w:r>
          <w:rPr>
            <w:noProof/>
            <w:webHidden/>
          </w:rPr>
          <w:fldChar w:fldCharType="end"/>
        </w:r>
      </w:hyperlink>
    </w:p>
    <w:p w14:paraId="6D45E03A" w14:textId="77777777" w:rsidR="00EA1A11" w:rsidRDefault="00EA1A11">
      <w:pPr>
        <w:pStyle w:val="TOC3"/>
        <w:rPr>
          <w:rFonts w:asciiTheme="minorHAnsi" w:eastAsiaTheme="minorEastAsia" w:hAnsiTheme="minorHAnsi" w:cstheme="minorBidi"/>
          <w:noProof/>
          <w:sz w:val="22"/>
          <w:szCs w:val="22"/>
          <w:lang w:eastAsia="en-US"/>
        </w:rPr>
      </w:pPr>
      <w:hyperlink w:anchor="_Toc8893641" w:history="1">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r>
          <w:rPr>
            <w:noProof/>
            <w:webHidden/>
          </w:rPr>
        </w:r>
        <w:r>
          <w:rPr>
            <w:noProof/>
            <w:webHidden/>
          </w:rPr>
          <w:fldChar w:fldCharType="separate"/>
        </w:r>
        <w:r>
          <w:rPr>
            <w:noProof/>
            <w:webHidden/>
          </w:rPr>
          <w:t>49</w:t>
        </w:r>
        <w:r>
          <w:rPr>
            <w:noProof/>
            <w:webHidden/>
          </w:rPr>
          <w:fldChar w:fldCharType="end"/>
        </w:r>
      </w:hyperlink>
    </w:p>
    <w:p w14:paraId="2CB7FFAA"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r>
          <w:rPr>
            <w:noProof/>
            <w:webHidden/>
          </w:rPr>
        </w:r>
        <w:r>
          <w:rPr>
            <w:noProof/>
            <w:webHidden/>
          </w:rPr>
          <w:fldChar w:fldCharType="separate"/>
        </w:r>
        <w:r>
          <w:rPr>
            <w:noProof/>
            <w:webHidden/>
          </w:rPr>
          <w:t>50</w:t>
        </w:r>
        <w:r>
          <w:rPr>
            <w:noProof/>
            <w:webHidden/>
          </w:rPr>
          <w:fldChar w:fldCharType="end"/>
        </w:r>
      </w:hyperlink>
    </w:p>
    <w:p w14:paraId="29D7FA7F"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r>
          <w:rPr>
            <w:noProof/>
            <w:webHidden/>
          </w:rPr>
        </w:r>
        <w:r>
          <w:rPr>
            <w:noProof/>
            <w:webHidden/>
          </w:rPr>
          <w:fldChar w:fldCharType="separate"/>
        </w:r>
        <w:r>
          <w:rPr>
            <w:noProof/>
            <w:webHidden/>
          </w:rPr>
          <w:t>50</w:t>
        </w:r>
        <w:r>
          <w:rPr>
            <w:noProof/>
            <w:webHidden/>
          </w:rPr>
          <w:fldChar w:fldCharType="end"/>
        </w:r>
      </w:hyperlink>
    </w:p>
    <w:p w14:paraId="5DB19687" w14:textId="77777777" w:rsidR="00EA1A11" w:rsidRDefault="00EA1A11">
      <w:pPr>
        <w:pStyle w:val="TOC3"/>
        <w:rPr>
          <w:rFonts w:asciiTheme="minorHAnsi" w:eastAsiaTheme="minorEastAsia" w:hAnsiTheme="minorHAnsi" w:cstheme="minorBidi"/>
          <w:noProof/>
          <w:sz w:val="22"/>
          <w:szCs w:val="22"/>
          <w:lang w:eastAsia="en-US"/>
        </w:rPr>
      </w:pPr>
      <w:hyperlink w:anchor="_Toc8893644" w:history="1">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r>
          <w:rPr>
            <w:noProof/>
            <w:webHidden/>
          </w:rPr>
        </w:r>
        <w:r>
          <w:rPr>
            <w:noProof/>
            <w:webHidden/>
          </w:rPr>
          <w:fldChar w:fldCharType="separate"/>
        </w:r>
        <w:r>
          <w:rPr>
            <w:noProof/>
            <w:webHidden/>
          </w:rPr>
          <w:t>50</w:t>
        </w:r>
        <w:r>
          <w:rPr>
            <w:noProof/>
            <w:webHidden/>
          </w:rPr>
          <w:fldChar w:fldCharType="end"/>
        </w:r>
      </w:hyperlink>
    </w:p>
    <w:p w14:paraId="00E8A252" w14:textId="77777777" w:rsidR="00EA1A11" w:rsidRDefault="00EA1A11">
      <w:pPr>
        <w:pStyle w:val="TOC3"/>
        <w:rPr>
          <w:rFonts w:asciiTheme="minorHAnsi" w:eastAsiaTheme="minorEastAsia" w:hAnsiTheme="minorHAnsi" w:cstheme="minorBidi"/>
          <w:noProof/>
          <w:sz w:val="22"/>
          <w:szCs w:val="22"/>
          <w:lang w:eastAsia="en-US"/>
        </w:rPr>
      </w:pPr>
      <w:hyperlink w:anchor="_Toc8893645" w:history="1">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r>
          <w:rPr>
            <w:noProof/>
            <w:webHidden/>
          </w:rPr>
        </w:r>
        <w:r>
          <w:rPr>
            <w:noProof/>
            <w:webHidden/>
          </w:rPr>
          <w:fldChar w:fldCharType="separate"/>
        </w:r>
        <w:r>
          <w:rPr>
            <w:noProof/>
            <w:webHidden/>
          </w:rPr>
          <w:t>50</w:t>
        </w:r>
        <w:r>
          <w:rPr>
            <w:noProof/>
            <w:webHidden/>
          </w:rPr>
          <w:fldChar w:fldCharType="end"/>
        </w:r>
      </w:hyperlink>
    </w:p>
    <w:p w14:paraId="77A7DF21" w14:textId="77777777" w:rsidR="00EA1A11" w:rsidRDefault="00EA1A11">
      <w:pPr>
        <w:pStyle w:val="TOC3"/>
        <w:rPr>
          <w:rFonts w:asciiTheme="minorHAnsi" w:eastAsiaTheme="minorEastAsia" w:hAnsiTheme="minorHAnsi" w:cstheme="minorBidi"/>
          <w:noProof/>
          <w:sz w:val="22"/>
          <w:szCs w:val="22"/>
          <w:lang w:eastAsia="en-US"/>
        </w:rPr>
      </w:pPr>
      <w:hyperlink w:anchor="_Toc8893646" w:history="1">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r>
          <w:rPr>
            <w:noProof/>
            <w:webHidden/>
          </w:rPr>
        </w:r>
        <w:r>
          <w:rPr>
            <w:noProof/>
            <w:webHidden/>
          </w:rPr>
          <w:fldChar w:fldCharType="separate"/>
        </w:r>
        <w:r>
          <w:rPr>
            <w:noProof/>
            <w:webHidden/>
          </w:rPr>
          <w:t>51</w:t>
        </w:r>
        <w:r>
          <w:rPr>
            <w:noProof/>
            <w:webHidden/>
          </w:rPr>
          <w:fldChar w:fldCharType="end"/>
        </w:r>
      </w:hyperlink>
    </w:p>
    <w:p w14:paraId="7E27EFCB" w14:textId="77777777" w:rsidR="00EA1A11" w:rsidRDefault="00EA1A11">
      <w:pPr>
        <w:pStyle w:val="TOC3"/>
        <w:rPr>
          <w:rFonts w:asciiTheme="minorHAnsi" w:eastAsiaTheme="minorEastAsia" w:hAnsiTheme="minorHAnsi" w:cstheme="minorBidi"/>
          <w:noProof/>
          <w:sz w:val="22"/>
          <w:szCs w:val="22"/>
          <w:lang w:eastAsia="en-US"/>
        </w:rPr>
      </w:pPr>
      <w:hyperlink w:anchor="_Toc8893647" w:history="1">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r>
          <w:rPr>
            <w:noProof/>
            <w:webHidden/>
          </w:rPr>
        </w:r>
        <w:r>
          <w:rPr>
            <w:noProof/>
            <w:webHidden/>
          </w:rPr>
          <w:fldChar w:fldCharType="separate"/>
        </w:r>
        <w:r>
          <w:rPr>
            <w:noProof/>
            <w:webHidden/>
          </w:rPr>
          <w:t>52</w:t>
        </w:r>
        <w:r>
          <w:rPr>
            <w:noProof/>
            <w:webHidden/>
          </w:rPr>
          <w:fldChar w:fldCharType="end"/>
        </w:r>
      </w:hyperlink>
    </w:p>
    <w:p w14:paraId="5D273F6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r>
          <w:rPr>
            <w:noProof/>
            <w:webHidden/>
          </w:rPr>
        </w:r>
        <w:r>
          <w:rPr>
            <w:noProof/>
            <w:webHidden/>
          </w:rPr>
          <w:fldChar w:fldCharType="separate"/>
        </w:r>
        <w:r>
          <w:rPr>
            <w:noProof/>
            <w:webHidden/>
          </w:rPr>
          <w:t>52</w:t>
        </w:r>
        <w:r>
          <w:rPr>
            <w:noProof/>
            <w:webHidden/>
          </w:rPr>
          <w:fldChar w:fldCharType="end"/>
        </w:r>
      </w:hyperlink>
    </w:p>
    <w:p w14:paraId="45B8014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r>
          <w:rPr>
            <w:noProof/>
            <w:webHidden/>
          </w:rPr>
        </w:r>
        <w:r>
          <w:rPr>
            <w:noProof/>
            <w:webHidden/>
          </w:rPr>
          <w:fldChar w:fldCharType="separate"/>
        </w:r>
        <w:r>
          <w:rPr>
            <w:noProof/>
            <w:webHidden/>
          </w:rPr>
          <w:t>53</w:t>
        </w:r>
        <w:r>
          <w:rPr>
            <w:noProof/>
            <w:webHidden/>
          </w:rPr>
          <w:fldChar w:fldCharType="end"/>
        </w:r>
      </w:hyperlink>
    </w:p>
    <w:p w14:paraId="3F14BBE2"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r>
          <w:rPr>
            <w:noProof/>
            <w:webHidden/>
          </w:rPr>
        </w:r>
        <w:r>
          <w:rPr>
            <w:noProof/>
            <w:webHidden/>
          </w:rPr>
          <w:fldChar w:fldCharType="separate"/>
        </w:r>
        <w:r>
          <w:rPr>
            <w:noProof/>
            <w:webHidden/>
          </w:rPr>
          <w:t>56</w:t>
        </w:r>
        <w:r>
          <w:rPr>
            <w:noProof/>
            <w:webHidden/>
          </w:rPr>
          <w:fldChar w:fldCharType="end"/>
        </w:r>
      </w:hyperlink>
    </w:p>
    <w:p w14:paraId="19789975" w14:textId="77777777" w:rsidR="00EA1A11" w:rsidRDefault="00EA1A11">
      <w:pPr>
        <w:pStyle w:val="TOC3"/>
        <w:rPr>
          <w:rFonts w:asciiTheme="minorHAnsi" w:eastAsiaTheme="minorEastAsia" w:hAnsiTheme="minorHAnsi" w:cstheme="minorBidi"/>
          <w:noProof/>
          <w:sz w:val="22"/>
          <w:szCs w:val="22"/>
          <w:lang w:eastAsia="en-US"/>
        </w:rPr>
      </w:pPr>
      <w:hyperlink w:anchor="_Toc8893651" w:history="1">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r>
          <w:rPr>
            <w:noProof/>
            <w:webHidden/>
          </w:rPr>
        </w:r>
        <w:r>
          <w:rPr>
            <w:noProof/>
            <w:webHidden/>
          </w:rPr>
          <w:fldChar w:fldCharType="separate"/>
        </w:r>
        <w:r>
          <w:rPr>
            <w:noProof/>
            <w:webHidden/>
          </w:rPr>
          <w:t>58</w:t>
        </w:r>
        <w:r>
          <w:rPr>
            <w:noProof/>
            <w:webHidden/>
          </w:rPr>
          <w:fldChar w:fldCharType="end"/>
        </w:r>
      </w:hyperlink>
    </w:p>
    <w:p w14:paraId="42A3D480" w14:textId="77777777" w:rsidR="00EA1A11" w:rsidRDefault="00EA1A11">
      <w:pPr>
        <w:pStyle w:val="TOC3"/>
        <w:rPr>
          <w:rFonts w:asciiTheme="minorHAnsi" w:eastAsiaTheme="minorEastAsia" w:hAnsiTheme="minorHAnsi" w:cstheme="minorBidi"/>
          <w:noProof/>
          <w:sz w:val="22"/>
          <w:szCs w:val="22"/>
          <w:lang w:eastAsia="en-US"/>
        </w:rPr>
      </w:pPr>
      <w:hyperlink w:anchor="_Toc8893652" w:history="1">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r>
          <w:rPr>
            <w:noProof/>
            <w:webHidden/>
          </w:rPr>
        </w:r>
        <w:r>
          <w:rPr>
            <w:noProof/>
            <w:webHidden/>
          </w:rPr>
          <w:fldChar w:fldCharType="separate"/>
        </w:r>
        <w:r>
          <w:rPr>
            <w:noProof/>
            <w:webHidden/>
          </w:rPr>
          <w:t>61</w:t>
        </w:r>
        <w:r>
          <w:rPr>
            <w:noProof/>
            <w:webHidden/>
          </w:rPr>
          <w:fldChar w:fldCharType="end"/>
        </w:r>
      </w:hyperlink>
    </w:p>
    <w:p w14:paraId="221C18C7" w14:textId="77777777" w:rsidR="00EA1A11" w:rsidRDefault="00EA1A11">
      <w:pPr>
        <w:pStyle w:val="TOC3"/>
        <w:rPr>
          <w:rFonts w:asciiTheme="minorHAnsi" w:eastAsiaTheme="minorEastAsia" w:hAnsiTheme="minorHAnsi" w:cstheme="minorBidi"/>
          <w:noProof/>
          <w:sz w:val="22"/>
          <w:szCs w:val="22"/>
          <w:lang w:eastAsia="en-US"/>
        </w:rPr>
      </w:pPr>
      <w:hyperlink w:anchor="_Toc8893653" w:history="1">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r>
          <w:rPr>
            <w:noProof/>
            <w:webHidden/>
          </w:rPr>
        </w:r>
        <w:r>
          <w:rPr>
            <w:noProof/>
            <w:webHidden/>
          </w:rPr>
          <w:fldChar w:fldCharType="separate"/>
        </w:r>
        <w:r>
          <w:rPr>
            <w:noProof/>
            <w:webHidden/>
          </w:rPr>
          <w:t>62</w:t>
        </w:r>
        <w:r>
          <w:rPr>
            <w:noProof/>
            <w:webHidden/>
          </w:rPr>
          <w:fldChar w:fldCharType="end"/>
        </w:r>
      </w:hyperlink>
    </w:p>
    <w:p w14:paraId="2AEF61D0" w14:textId="77777777" w:rsidR="00EA1A11" w:rsidRDefault="00EA1A11">
      <w:pPr>
        <w:pStyle w:val="TOC3"/>
        <w:rPr>
          <w:rFonts w:asciiTheme="minorHAnsi" w:eastAsiaTheme="minorEastAsia" w:hAnsiTheme="minorHAnsi" w:cstheme="minorBidi"/>
          <w:noProof/>
          <w:sz w:val="22"/>
          <w:szCs w:val="22"/>
          <w:lang w:eastAsia="en-US"/>
        </w:rPr>
      </w:pPr>
      <w:hyperlink w:anchor="_Toc8893654" w:history="1">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r>
          <w:rPr>
            <w:noProof/>
            <w:webHidden/>
          </w:rPr>
        </w:r>
        <w:r>
          <w:rPr>
            <w:noProof/>
            <w:webHidden/>
          </w:rPr>
          <w:fldChar w:fldCharType="separate"/>
        </w:r>
        <w:r>
          <w:rPr>
            <w:noProof/>
            <w:webHidden/>
          </w:rPr>
          <w:t>65</w:t>
        </w:r>
        <w:r>
          <w:rPr>
            <w:noProof/>
            <w:webHidden/>
          </w:rPr>
          <w:fldChar w:fldCharType="end"/>
        </w:r>
      </w:hyperlink>
    </w:p>
    <w:p w14:paraId="3C882208"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r>
          <w:rPr>
            <w:noProof/>
            <w:webHidden/>
          </w:rPr>
        </w:r>
        <w:r>
          <w:rPr>
            <w:noProof/>
            <w:webHidden/>
          </w:rPr>
          <w:fldChar w:fldCharType="separate"/>
        </w:r>
        <w:r>
          <w:rPr>
            <w:noProof/>
            <w:webHidden/>
          </w:rPr>
          <w:t>67</w:t>
        </w:r>
        <w:r>
          <w:rPr>
            <w:noProof/>
            <w:webHidden/>
          </w:rPr>
          <w:fldChar w:fldCharType="end"/>
        </w:r>
      </w:hyperlink>
    </w:p>
    <w:p w14:paraId="4D8E72F5" w14:textId="77777777" w:rsidR="00EA1A11" w:rsidRDefault="00EA1A11">
      <w:pPr>
        <w:pStyle w:val="TOC3"/>
        <w:rPr>
          <w:rFonts w:asciiTheme="minorHAnsi" w:eastAsiaTheme="minorEastAsia" w:hAnsiTheme="minorHAnsi" w:cstheme="minorBidi"/>
          <w:noProof/>
          <w:sz w:val="22"/>
          <w:szCs w:val="22"/>
          <w:lang w:eastAsia="en-US"/>
        </w:rPr>
      </w:pPr>
      <w:hyperlink w:anchor="_Toc8893656" w:history="1">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w:t>
        </w:r>
        <w:r w:rsidRPr="00F87F46">
          <w:rPr>
            <w:rStyle w:val="Hyperlink"/>
            <w:noProof/>
          </w:rPr>
          <w:t>c</w:t>
        </w:r>
        <w:r w:rsidRPr="00F87F46">
          <w:rPr>
            <w:rStyle w:val="Hyperlink"/>
            <w:noProof/>
          </w:rPr>
          <w:t>tion</w:t>
        </w:r>
        <w:r>
          <w:rPr>
            <w:noProof/>
            <w:webHidden/>
          </w:rPr>
          <w:tab/>
        </w:r>
        <w:r>
          <w:rPr>
            <w:noProof/>
            <w:webHidden/>
          </w:rPr>
          <w:fldChar w:fldCharType="begin"/>
        </w:r>
        <w:r>
          <w:rPr>
            <w:noProof/>
            <w:webHidden/>
          </w:rPr>
          <w:instrText xml:space="preserve"> PAGEREF _Toc8893656 \h </w:instrText>
        </w:r>
        <w:r>
          <w:rPr>
            <w:noProof/>
            <w:webHidden/>
          </w:rPr>
        </w:r>
        <w:r>
          <w:rPr>
            <w:noProof/>
            <w:webHidden/>
          </w:rPr>
          <w:fldChar w:fldCharType="separate"/>
        </w:r>
        <w:r>
          <w:rPr>
            <w:noProof/>
            <w:webHidden/>
          </w:rPr>
          <w:t>67</w:t>
        </w:r>
        <w:r>
          <w:rPr>
            <w:noProof/>
            <w:webHidden/>
          </w:rPr>
          <w:fldChar w:fldCharType="end"/>
        </w:r>
      </w:hyperlink>
    </w:p>
    <w:p w14:paraId="6CDD09FA" w14:textId="77777777" w:rsidR="00EA1A11" w:rsidRDefault="00EA1A11">
      <w:pPr>
        <w:pStyle w:val="TOC3"/>
        <w:rPr>
          <w:rFonts w:asciiTheme="minorHAnsi" w:eastAsiaTheme="minorEastAsia" w:hAnsiTheme="minorHAnsi" w:cstheme="minorBidi"/>
          <w:noProof/>
          <w:sz w:val="22"/>
          <w:szCs w:val="22"/>
          <w:lang w:eastAsia="en-US"/>
        </w:rPr>
      </w:pPr>
      <w:hyperlink w:anchor="_Toc8893657" w:history="1">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r>
          <w:rPr>
            <w:noProof/>
            <w:webHidden/>
          </w:rPr>
        </w:r>
        <w:r>
          <w:rPr>
            <w:noProof/>
            <w:webHidden/>
          </w:rPr>
          <w:fldChar w:fldCharType="separate"/>
        </w:r>
        <w:r>
          <w:rPr>
            <w:noProof/>
            <w:webHidden/>
          </w:rPr>
          <w:t>68</w:t>
        </w:r>
        <w:r>
          <w:rPr>
            <w:noProof/>
            <w:webHidden/>
          </w:rPr>
          <w:fldChar w:fldCharType="end"/>
        </w:r>
      </w:hyperlink>
    </w:p>
    <w:p w14:paraId="76D4A804" w14:textId="77777777" w:rsidR="00EA1A11" w:rsidRDefault="00EA1A11">
      <w:pPr>
        <w:pStyle w:val="TOC3"/>
        <w:rPr>
          <w:rFonts w:asciiTheme="minorHAnsi" w:eastAsiaTheme="minorEastAsia" w:hAnsiTheme="minorHAnsi" w:cstheme="minorBidi"/>
          <w:noProof/>
          <w:sz w:val="22"/>
          <w:szCs w:val="22"/>
          <w:lang w:eastAsia="en-US"/>
        </w:rPr>
      </w:pPr>
      <w:hyperlink w:anchor="_Toc8893658" w:history="1">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r>
          <w:rPr>
            <w:noProof/>
            <w:webHidden/>
          </w:rPr>
        </w:r>
        <w:r>
          <w:rPr>
            <w:noProof/>
            <w:webHidden/>
          </w:rPr>
          <w:fldChar w:fldCharType="separate"/>
        </w:r>
        <w:r>
          <w:rPr>
            <w:noProof/>
            <w:webHidden/>
          </w:rPr>
          <w:t>71</w:t>
        </w:r>
        <w:r>
          <w:rPr>
            <w:noProof/>
            <w:webHidden/>
          </w:rPr>
          <w:fldChar w:fldCharType="end"/>
        </w:r>
      </w:hyperlink>
    </w:p>
    <w:p w14:paraId="573E8661" w14:textId="77777777" w:rsidR="00EA1A11" w:rsidRDefault="00EA1A11">
      <w:pPr>
        <w:pStyle w:val="TOC3"/>
        <w:rPr>
          <w:rFonts w:asciiTheme="minorHAnsi" w:eastAsiaTheme="minorEastAsia" w:hAnsiTheme="minorHAnsi" w:cstheme="minorBidi"/>
          <w:noProof/>
          <w:sz w:val="22"/>
          <w:szCs w:val="22"/>
          <w:lang w:eastAsia="en-US"/>
        </w:rPr>
      </w:pPr>
      <w:hyperlink w:anchor="_Toc8893659" w:history="1">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r>
          <w:rPr>
            <w:noProof/>
            <w:webHidden/>
          </w:rPr>
        </w:r>
        <w:r>
          <w:rPr>
            <w:noProof/>
            <w:webHidden/>
          </w:rPr>
          <w:fldChar w:fldCharType="separate"/>
        </w:r>
        <w:r>
          <w:rPr>
            <w:noProof/>
            <w:webHidden/>
          </w:rPr>
          <w:t>74</w:t>
        </w:r>
        <w:r>
          <w:rPr>
            <w:noProof/>
            <w:webHidden/>
          </w:rPr>
          <w:fldChar w:fldCharType="end"/>
        </w:r>
      </w:hyperlink>
    </w:p>
    <w:p w14:paraId="14B62ADB" w14:textId="77777777" w:rsidR="00EA1A11" w:rsidRDefault="00EA1A11">
      <w:pPr>
        <w:pStyle w:val="TOC3"/>
        <w:rPr>
          <w:rFonts w:asciiTheme="minorHAnsi" w:eastAsiaTheme="minorEastAsia" w:hAnsiTheme="minorHAnsi" w:cstheme="minorBidi"/>
          <w:noProof/>
          <w:sz w:val="22"/>
          <w:szCs w:val="22"/>
          <w:lang w:eastAsia="en-US"/>
        </w:rPr>
      </w:pPr>
      <w:hyperlink w:anchor="_Toc8893660" w:history="1">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r>
          <w:rPr>
            <w:noProof/>
            <w:webHidden/>
          </w:rPr>
        </w:r>
        <w:r>
          <w:rPr>
            <w:noProof/>
            <w:webHidden/>
          </w:rPr>
          <w:fldChar w:fldCharType="separate"/>
        </w:r>
        <w:r>
          <w:rPr>
            <w:noProof/>
            <w:webHidden/>
          </w:rPr>
          <w:t>74</w:t>
        </w:r>
        <w:r>
          <w:rPr>
            <w:noProof/>
            <w:webHidden/>
          </w:rPr>
          <w:fldChar w:fldCharType="end"/>
        </w:r>
      </w:hyperlink>
    </w:p>
    <w:p w14:paraId="2B96D173" w14:textId="77777777" w:rsidR="00EA1A11" w:rsidRDefault="00EA1A11">
      <w:pPr>
        <w:pStyle w:val="TOC3"/>
        <w:rPr>
          <w:rFonts w:asciiTheme="minorHAnsi" w:eastAsiaTheme="minorEastAsia" w:hAnsiTheme="minorHAnsi" w:cstheme="minorBidi"/>
          <w:noProof/>
          <w:sz w:val="22"/>
          <w:szCs w:val="22"/>
          <w:lang w:eastAsia="en-US"/>
        </w:rPr>
      </w:pPr>
      <w:hyperlink w:anchor="_Toc8893661" w:history="1">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r>
          <w:rPr>
            <w:noProof/>
            <w:webHidden/>
          </w:rPr>
        </w:r>
        <w:r>
          <w:rPr>
            <w:noProof/>
            <w:webHidden/>
          </w:rPr>
          <w:fldChar w:fldCharType="separate"/>
        </w:r>
        <w:r>
          <w:rPr>
            <w:noProof/>
            <w:webHidden/>
          </w:rPr>
          <w:t>75</w:t>
        </w:r>
        <w:r>
          <w:rPr>
            <w:noProof/>
            <w:webHidden/>
          </w:rPr>
          <w:fldChar w:fldCharType="end"/>
        </w:r>
      </w:hyperlink>
    </w:p>
    <w:p w14:paraId="53EE03F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r>
          <w:rPr>
            <w:noProof/>
            <w:webHidden/>
          </w:rPr>
        </w:r>
        <w:r>
          <w:rPr>
            <w:noProof/>
            <w:webHidden/>
          </w:rPr>
          <w:fldChar w:fldCharType="separate"/>
        </w:r>
        <w:r>
          <w:rPr>
            <w:noProof/>
            <w:webHidden/>
          </w:rPr>
          <w:t>79</w:t>
        </w:r>
        <w:r>
          <w:rPr>
            <w:noProof/>
            <w:webHidden/>
          </w:rPr>
          <w:fldChar w:fldCharType="end"/>
        </w:r>
      </w:hyperlink>
    </w:p>
    <w:p w14:paraId="6D1AF6BD" w14:textId="77777777" w:rsidR="00EA1A11" w:rsidRDefault="00EA1A11">
      <w:pPr>
        <w:pStyle w:val="TOC3"/>
        <w:rPr>
          <w:rFonts w:asciiTheme="minorHAnsi" w:eastAsiaTheme="minorEastAsia" w:hAnsiTheme="minorHAnsi" w:cstheme="minorBidi"/>
          <w:noProof/>
          <w:sz w:val="22"/>
          <w:szCs w:val="22"/>
          <w:lang w:eastAsia="en-US"/>
        </w:rPr>
      </w:pPr>
      <w:hyperlink w:anchor="_Toc8893663" w:history="1">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r>
          <w:rPr>
            <w:noProof/>
            <w:webHidden/>
          </w:rPr>
        </w:r>
        <w:r>
          <w:rPr>
            <w:noProof/>
            <w:webHidden/>
          </w:rPr>
          <w:fldChar w:fldCharType="separate"/>
        </w:r>
        <w:r>
          <w:rPr>
            <w:noProof/>
            <w:webHidden/>
          </w:rPr>
          <w:t>81</w:t>
        </w:r>
        <w:r>
          <w:rPr>
            <w:noProof/>
            <w:webHidden/>
          </w:rPr>
          <w:fldChar w:fldCharType="end"/>
        </w:r>
      </w:hyperlink>
    </w:p>
    <w:p w14:paraId="3E78B2F6" w14:textId="77777777" w:rsidR="00EA1A11" w:rsidRDefault="00EA1A11">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r>
          <w:rPr>
            <w:noProof/>
            <w:webHidden/>
          </w:rPr>
        </w:r>
        <w:r>
          <w:rPr>
            <w:noProof/>
            <w:webHidden/>
          </w:rPr>
          <w:fldChar w:fldCharType="separate"/>
        </w:r>
        <w:r>
          <w:rPr>
            <w:noProof/>
            <w:webHidden/>
          </w:rPr>
          <w:t>82</w:t>
        </w:r>
        <w:r>
          <w:rPr>
            <w:noProof/>
            <w:webHidden/>
          </w:rPr>
          <w:fldChar w:fldCharType="end"/>
        </w:r>
      </w:hyperlink>
    </w:p>
    <w:p w14:paraId="37765C6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r>
          <w:rPr>
            <w:noProof/>
            <w:webHidden/>
          </w:rPr>
        </w:r>
        <w:r>
          <w:rPr>
            <w:noProof/>
            <w:webHidden/>
          </w:rPr>
          <w:fldChar w:fldCharType="separate"/>
        </w:r>
        <w:r>
          <w:rPr>
            <w:noProof/>
            <w:webHidden/>
          </w:rPr>
          <w:t>84</w:t>
        </w:r>
        <w:r>
          <w:rPr>
            <w:noProof/>
            <w:webHidden/>
          </w:rPr>
          <w:fldChar w:fldCharType="end"/>
        </w:r>
      </w:hyperlink>
    </w:p>
    <w:p w14:paraId="52C40834"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r>
          <w:rPr>
            <w:noProof/>
            <w:webHidden/>
          </w:rPr>
        </w:r>
        <w:r>
          <w:rPr>
            <w:noProof/>
            <w:webHidden/>
          </w:rPr>
          <w:fldChar w:fldCharType="separate"/>
        </w:r>
        <w:r>
          <w:rPr>
            <w:noProof/>
            <w:webHidden/>
          </w:rPr>
          <w:t>85</w:t>
        </w:r>
        <w:r>
          <w:rPr>
            <w:noProof/>
            <w:webHidden/>
          </w:rPr>
          <w:fldChar w:fldCharType="end"/>
        </w:r>
      </w:hyperlink>
    </w:p>
    <w:p w14:paraId="457B877C"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r>
          <w:rPr>
            <w:noProof/>
            <w:webHidden/>
          </w:rPr>
        </w:r>
        <w:r>
          <w:rPr>
            <w:noProof/>
            <w:webHidden/>
          </w:rPr>
          <w:fldChar w:fldCharType="separate"/>
        </w:r>
        <w:r>
          <w:rPr>
            <w:noProof/>
            <w:webHidden/>
          </w:rPr>
          <w:t>88</w:t>
        </w:r>
        <w:r>
          <w:rPr>
            <w:noProof/>
            <w:webHidden/>
          </w:rPr>
          <w:fldChar w:fldCharType="end"/>
        </w:r>
      </w:hyperlink>
    </w:p>
    <w:p w14:paraId="2F097CA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r>
          <w:rPr>
            <w:noProof/>
            <w:webHidden/>
          </w:rPr>
        </w:r>
        <w:r>
          <w:rPr>
            <w:noProof/>
            <w:webHidden/>
          </w:rPr>
          <w:fldChar w:fldCharType="separate"/>
        </w:r>
        <w:r>
          <w:rPr>
            <w:noProof/>
            <w:webHidden/>
          </w:rPr>
          <w:t>90</w:t>
        </w:r>
        <w:r>
          <w:rPr>
            <w:noProof/>
            <w:webHidden/>
          </w:rPr>
          <w:fldChar w:fldCharType="end"/>
        </w:r>
      </w:hyperlink>
    </w:p>
    <w:p w14:paraId="1A00265B"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r>
          <w:rPr>
            <w:noProof/>
            <w:webHidden/>
          </w:rPr>
        </w:r>
        <w:r>
          <w:rPr>
            <w:noProof/>
            <w:webHidden/>
          </w:rPr>
          <w:fldChar w:fldCharType="separate"/>
        </w:r>
        <w:r>
          <w:rPr>
            <w:noProof/>
            <w:webHidden/>
          </w:rPr>
          <w:t>93</w:t>
        </w:r>
        <w:r>
          <w:rPr>
            <w:noProof/>
            <w:webHidden/>
          </w:rPr>
          <w:fldChar w:fldCharType="end"/>
        </w:r>
      </w:hyperlink>
    </w:p>
    <w:p w14:paraId="12CC2510"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r>
          <w:rPr>
            <w:noProof/>
            <w:webHidden/>
          </w:rPr>
        </w:r>
        <w:r>
          <w:rPr>
            <w:noProof/>
            <w:webHidden/>
          </w:rPr>
          <w:fldChar w:fldCharType="separate"/>
        </w:r>
        <w:r>
          <w:rPr>
            <w:noProof/>
            <w:webHidden/>
          </w:rPr>
          <w:t>96</w:t>
        </w:r>
        <w:r>
          <w:rPr>
            <w:noProof/>
            <w:webHidden/>
          </w:rPr>
          <w:fldChar w:fldCharType="end"/>
        </w:r>
      </w:hyperlink>
    </w:p>
    <w:p w14:paraId="3CB68C8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r>
          <w:rPr>
            <w:noProof/>
            <w:webHidden/>
          </w:rPr>
        </w:r>
        <w:r>
          <w:rPr>
            <w:noProof/>
            <w:webHidden/>
          </w:rPr>
          <w:fldChar w:fldCharType="separate"/>
        </w:r>
        <w:r>
          <w:rPr>
            <w:noProof/>
            <w:webHidden/>
          </w:rPr>
          <w:t>96</w:t>
        </w:r>
        <w:r>
          <w:rPr>
            <w:noProof/>
            <w:webHidden/>
          </w:rPr>
          <w:fldChar w:fldCharType="end"/>
        </w:r>
      </w:hyperlink>
    </w:p>
    <w:p w14:paraId="423A46AD" w14:textId="77777777" w:rsidR="00EA1A11" w:rsidRDefault="00EA1A11">
      <w:pPr>
        <w:pStyle w:val="TOC3"/>
        <w:rPr>
          <w:rFonts w:asciiTheme="minorHAnsi" w:eastAsiaTheme="minorEastAsia" w:hAnsiTheme="minorHAnsi" w:cstheme="minorBidi"/>
          <w:noProof/>
          <w:sz w:val="22"/>
          <w:szCs w:val="22"/>
          <w:lang w:eastAsia="en-US"/>
        </w:rPr>
      </w:pPr>
      <w:hyperlink w:anchor="_Toc8893672" w:history="1">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r>
          <w:rPr>
            <w:noProof/>
            <w:webHidden/>
          </w:rPr>
        </w:r>
        <w:r>
          <w:rPr>
            <w:noProof/>
            <w:webHidden/>
          </w:rPr>
          <w:fldChar w:fldCharType="separate"/>
        </w:r>
        <w:r>
          <w:rPr>
            <w:noProof/>
            <w:webHidden/>
          </w:rPr>
          <w:t>96</w:t>
        </w:r>
        <w:r>
          <w:rPr>
            <w:noProof/>
            <w:webHidden/>
          </w:rPr>
          <w:fldChar w:fldCharType="end"/>
        </w:r>
      </w:hyperlink>
    </w:p>
    <w:p w14:paraId="50B62BB2" w14:textId="77777777" w:rsidR="00EA1A11" w:rsidRDefault="00EA1A11">
      <w:pPr>
        <w:pStyle w:val="TOC3"/>
        <w:rPr>
          <w:rFonts w:asciiTheme="minorHAnsi" w:eastAsiaTheme="minorEastAsia" w:hAnsiTheme="minorHAnsi" w:cstheme="minorBidi"/>
          <w:noProof/>
          <w:sz w:val="22"/>
          <w:szCs w:val="22"/>
          <w:lang w:eastAsia="en-US"/>
        </w:rPr>
      </w:pPr>
      <w:hyperlink w:anchor="_Toc8893673" w:history="1">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r>
          <w:rPr>
            <w:noProof/>
            <w:webHidden/>
          </w:rPr>
        </w:r>
        <w:r>
          <w:rPr>
            <w:noProof/>
            <w:webHidden/>
          </w:rPr>
          <w:fldChar w:fldCharType="separate"/>
        </w:r>
        <w:r>
          <w:rPr>
            <w:noProof/>
            <w:webHidden/>
          </w:rPr>
          <w:t>96</w:t>
        </w:r>
        <w:r>
          <w:rPr>
            <w:noProof/>
            <w:webHidden/>
          </w:rPr>
          <w:fldChar w:fldCharType="end"/>
        </w:r>
      </w:hyperlink>
    </w:p>
    <w:p w14:paraId="77B72520" w14:textId="77777777" w:rsidR="00EA1A11" w:rsidRDefault="00EA1A11">
      <w:pPr>
        <w:pStyle w:val="TOC3"/>
        <w:rPr>
          <w:rFonts w:asciiTheme="minorHAnsi" w:eastAsiaTheme="minorEastAsia" w:hAnsiTheme="minorHAnsi" w:cstheme="minorBidi"/>
          <w:noProof/>
          <w:sz w:val="22"/>
          <w:szCs w:val="22"/>
          <w:lang w:eastAsia="en-US"/>
        </w:rPr>
      </w:pPr>
      <w:hyperlink w:anchor="_Toc8893674" w:history="1">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r>
          <w:rPr>
            <w:noProof/>
            <w:webHidden/>
          </w:rPr>
        </w:r>
        <w:r>
          <w:rPr>
            <w:noProof/>
            <w:webHidden/>
          </w:rPr>
          <w:fldChar w:fldCharType="separate"/>
        </w:r>
        <w:r>
          <w:rPr>
            <w:noProof/>
            <w:webHidden/>
          </w:rPr>
          <w:t>97</w:t>
        </w:r>
        <w:r>
          <w:rPr>
            <w:noProof/>
            <w:webHidden/>
          </w:rPr>
          <w:fldChar w:fldCharType="end"/>
        </w:r>
      </w:hyperlink>
    </w:p>
    <w:p w14:paraId="4818382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r>
          <w:rPr>
            <w:noProof/>
            <w:webHidden/>
          </w:rPr>
        </w:r>
        <w:r>
          <w:rPr>
            <w:noProof/>
            <w:webHidden/>
          </w:rPr>
          <w:fldChar w:fldCharType="separate"/>
        </w:r>
        <w:r>
          <w:rPr>
            <w:noProof/>
            <w:webHidden/>
          </w:rPr>
          <w:t>98</w:t>
        </w:r>
        <w:r>
          <w:rPr>
            <w:noProof/>
            <w:webHidden/>
          </w:rPr>
          <w:fldChar w:fldCharType="end"/>
        </w:r>
      </w:hyperlink>
    </w:p>
    <w:p w14:paraId="64302AC7" w14:textId="77777777" w:rsidR="00EA1A11" w:rsidRDefault="00EA1A11">
      <w:pPr>
        <w:pStyle w:val="TOC3"/>
        <w:rPr>
          <w:rFonts w:asciiTheme="minorHAnsi" w:eastAsiaTheme="minorEastAsia" w:hAnsiTheme="minorHAnsi" w:cstheme="minorBidi"/>
          <w:noProof/>
          <w:sz w:val="22"/>
          <w:szCs w:val="22"/>
          <w:lang w:eastAsia="en-US"/>
        </w:rPr>
      </w:pPr>
      <w:hyperlink w:anchor="_Toc8893676" w:history="1">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r>
          <w:rPr>
            <w:noProof/>
            <w:webHidden/>
          </w:rPr>
        </w:r>
        <w:r>
          <w:rPr>
            <w:noProof/>
            <w:webHidden/>
          </w:rPr>
          <w:fldChar w:fldCharType="separate"/>
        </w:r>
        <w:r>
          <w:rPr>
            <w:noProof/>
            <w:webHidden/>
          </w:rPr>
          <w:t>98</w:t>
        </w:r>
        <w:r>
          <w:rPr>
            <w:noProof/>
            <w:webHidden/>
          </w:rPr>
          <w:fldChar w:fldCharType="end"/>
        </w:r>
      </w:hyperlink>
    </w:p>
    <w:p w14:paraId="26E60DFA" w14:textId="77777777" w:rsidR="00EA1A11" w:rsidRDefault="00EA1A11">
      <w:pPr>
        <w:pStyle w:val="TOC3"/>
        <w:rPr>
          <w:rFonts w:asciiTheme="minorHAnsi" w:eastAsiaTheme="minorEastAsia" w:hAnsiTheme="minorHAnsi" w:cstheme="minorBidi"/>
          <w:noProof/>
          <w:sz w:val="22"/>
          <w:szCs w:val="22"/>
          <w:lang w:eastAsia="en-US"/>
        </w:rPr>
      </w:pPr>
      <w:hyperlink w:anchor="_Toc8893677" w:history="1">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r>
          <w:rPr>
            <w:noProof/>
            <w:webHidden/>
          </w:rPr>
        </w:r>
        <w:r>
          <w:rPr>
            <w:noProof/>
            <w:webHidden/>
          </w:rPr>
          <w:fldChar w:fldCharType="separate"/>
        </w:r>
        <w:r>
          <w:rPr>
            <w:noProof/>
            <w:webHidden/>
          </w:rPr>
          <w:t>99</w:t>
        </w:r>
        <w:r>
          <w:rPr>
            <w:noProof/>
            <w:webHidden/>
          </w:rPr>
          <w:fldChar w:fldCharType="end"/>
        </w:r>
      </w:hyperlink>
    </w:p>
    <w:p w14:paraId="62B3090F" w14:textId="77777777" w:rsidR="00EA1A11" w:rsidRDefault="00EA1A11">
      <w:pPr>
        <w:pStyle w:val="TOC3"/>
        <w:rPr>
          <w:rFonts w:asciiTheme="minorHAnsi" w:eastAsiaTheme="minorEastAsia" w:hAnsiTheme="minorHAnsi" w:cstheme="minorBidi"/>
          <w:noProof/>
          <w:sz w:val="22"/>
          <w:szCs w:val="22"/>
          <w:lang w:eastAsia="en-US"/>
        </w:rPr>
      </w:pPr>
      <w:hyperlink w:anchor="_Toc8893678" w:history="1">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r>
          <w:rPr>
            <w:noProof/>
            <w:webHidden/>
          </w:rPr>
        </w:r>
        <w:r>
          <w:rPr>
            <w:noProof/>
            <w:webHidden/>
          </w:rPr>
          <w:fldChar w:fldCharType="separate"/>
        </w:r>
        <w:r>
          <w:rPr>
            <w:noProof/>
            <w:webHidden/>
          </w:rPr>
          <w:t>101</w:t>
        </w:r>
        <w:r>
          <w:rPr>
            <w:noProof/>
            <w:webHidden/>
          </w:rPr>
          <w:fldChar w:fldCharType="end"/>
        </w:r>
      </w:hyperlink>
    </w:p>
    <w:p w14:paraId="096F6B1B" w14:textId="77777777" w:rsidR="00EA1A11" w:rsidRDefault="00EA1A11">
      <w:pPr>
        <w:pStyle w:val="TOC3"/>
        <w:rPr>
          <w:rFonts w:asciiTheme="minorHAnsi" w:eastAsiaTheme="minorEastAsia" w:hAnsiTheme="minorHAnsi" w:cstheme="minorBidi"/>
          <w:noProof/>
          <w:sz w:val="22"/>
          <w:szCs w:val="22"/>
          <w:lang w:eastAsia="en-US"/>
        </w:rPr>
      </w:pPr>
      <w:hyperlink w:anchor="_Toc8893679" w:history="1">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r>
          <w:rPr>
            <w:noProof/>
            <w:webHidden/>
          </w:rPr>
        </w:r>
        <w:r>
          <w:rPr>
            <w:noProof/>
            <w:webHidden/>
          </w:rPr>
          <w:fldChar w:fldCharType="separate"/>
        </w:r>
        <w:r>
          <w:rPr>
            <w:noProof/>
            <w:webHidden/>
          </w:rPr>
          <w:t>101</w:t>
        </w:r>
        <w:r>
          <w:rPr>
            <w:noProof/>
            <w:webHidden/>
          </w:rPr>
          <w:fldChar w:fldCharType="end"/>
        </w:r>
      </w:hyperlink>
    </w:p>
    <w:p w14:paraId="126C9871"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r>
          <w:rPr>
            <w:noProof/>
            <w:webHidden/>
          </w:rPr>
        </w:r>
        <w:r>
          <w:rPr>
            <w:noProof/>
            <w:webHidden/>
          </w:rPr>
          <w:fldChar w:fldCharType="separate"/>
        </w:r>
        <w:r>
          <w:rPr>
            <w:noProof/>
            <w:webHidden/>
          </w:rPr>
          <w:t>101</w:t>
        </w:r>
        <w:r>
          <w:rPr>
            <w:noProof/>
            <w:webHidden/>
          </w:rPr>
          <w:fldChar w:fldCharType="end"/>
        </w:r>
      </w:hyperlink>
    </w:p>
    <w:p w14:paraId="6B20F24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r>
          <w:rPr>
            <w:noProof/>
            <w:webHidden/>
          </w:rPr>
        </w:r>
        <w:r>
          <w:rPr>
            <w:noProof/>
            <w:webHidden/>
          </w:rPr>
          <w:fldChar w:fldCharType="separate"/>
        </w:r>
        <w:r>
          <w:rPr>
            <w:noProof/>
            <w:webHidden/>
          </w:rPr>
          <w:t>102</w:t>
        </w:r>
        <w:r>
          <w:rPr>
            <w:noProof/>
            <w:webHidden/>
          </w:rPr>
          <w:fldChar w:fldCharType="end"/>
        </w:r>
      </w:hyperlink>
    </w:p>
    <w:p w14:paraId="69FB75B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r>
          <w:rPr>
            <w:noProof/>
            <w:webHidden/>
          </w:rPr>
        </w:r>
        <w:r>
          <w:rPr>
            <w:noProof/>
            <w:webHidden/>
          </w:rPr>
          <w:fldChar w:fldCharType="separate"/>
        </w:r>
        <w:r>
          <w:rPr>
            <w:noProof/>
            <w:webHidden/>
          </w:rPr>
          <w:t>104</w:t>
        </w:r>
        <w:r>
          <w:rPr>
            <w:noProof/>
            <w:webHidden/>
          </w:rPr>
          <w:fldChar w:fldCharType="end"/>
        </w:r>
      </w:hyperlink>
    </w:p>
    <w:p w14:paraId="6EDFEB48" w14:textId="77777777" w:rsidR="00EA1A11" w:rsidRDefault="00EA1A1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r>
          <w:rPr>
            <w:noProof/>
            <w:webHidden/>
          </w:rPr>
        </w:r>
        <w:r>
          <w:rPr>
            <w:noProof/>
            <w:webHidden/>
          </w:rPr>
          <w:fldChar w:fldCharType="separate"/>
        </w:r>
        <w:r>
          <w:rPr>
            <w:noProof/>
            <w:webHidden/>
          </w:rPr>
          <w:t>104</w:t>
        </w:r>
        <w:r>
          <w:rPr>
            <w:noProof/>
            <w:webHidden/>
          </w:rPr>
          <w:fldChar w:fldCharType="end"/>
        </w:r>
      </w:hyperlink>
    </w:p>
    <w:p w14:paraId="1F522863" w14:textId="77777777" w:rsidR="00EA1A11" w:rsidRDefault="00EA1A1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r>
          <w:rPr>
            <w:noProof/>
            <w:webHidden/>
          </w:rPr>
        </w:r>
        <w:r>
          <w:rPr>
            <w:noProof/>
            <w:webHidden/>
          </w:rPr>
          <w:fldChar w:fldCharType="separate"/>
        </w:r>
        <w:r>
          <w:rPr>
            <w:noProof/>
            <w:webHidden/>
          </w:rPr>
          <w:t>105</w:t>
        </w:r>
        <w:r>
          <w:rPr>
            <w:noProof/>
            <w:webHidden/>
          </w:rPr>
          <w:fldChar w:fldCharType="end"/>
        </w:r>
      </w:hyperlink>
    </w:p>
    <w:p w14:paraId="2DE421ED" w14:textId="77777777" w:rsidR="00EA1A11" w:rsidRDefault="00EA1A11">
      <w:pPr>
        <w:pStyle w:val="TOC3"/>
        <w:rPr>
          <w:rFonts w:asciiTheme="minorHAnsi" w:eastAsiaTheme="minorEastAsia" w:hAnsiTheme="minorHAnsi" w:cstheme="minorBidi"/>
          <w:noProof/>
          <w:sz w:val="22"/>
          <w:szCs w:val="22"/>
          <w:lang w:eastAsia="en-US"/>
        </w:rPr>
      </w:pPr>
      <w:hyperlink w:anchor="_Toc8893685" w:history="1">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r>
          <w:rPr>
            <w:noProof/>
            <w:webHidden/>
          </w:rPr>
        </w:r>
        <w:r>
          <w:rPr>
            <w:noProof/>
            <w:webHidden/>
          </w:rPr>
          <w:fldChar w:fldCharType="separate"/>
        </w:r>
        <w:r>
          <w:rPr>
            <w:noProof/>
            <w:webHidden/>
          </w:rPr>
          <w:t>110</w:t>
        </w:r>
        <w:r>
          <w:rPr>
            <w:noProof/>
            <w:webHidden/>
          </w:rPr>
          <w:fldChar w:fldCharType="end"/>
        </w:r>
      </w:hyperlink>
    </w:p>
    <w:p w14:paraId="23F6514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r>
          <w:rPr>
            <w:noProof/>
            <w:webHidden/>
          </w:rPr>
        </w:r>
        <w:r>
          <w:rPr>
            <w:noProof/>
            <w:webHidden/>
          </w:rPr>
          <w:fldChar w:fldCharType="separate"/>
        </w:r>
        <w:r>
          <w:rPr>
            <w:noProof/>
            <w:webHidden/>
          </w:rPr>
          <w:t>110</w:t>
        </w:r>
        <w:r>
          <w:rPr>
            <w:noProof/>
            <w:webHidden/>
          </w:rPr>
          <w:fldChar w:fldCharType="end"/>
        </w:r>
      </w:hyperlink>
    </w:p>
    <w:p w14:paraId="3B98AB8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r>
          <w:rPr>
            <w:noProof/>
            <w:webHidden/>
          </w:rPr>
        </w:r>
        <w:r>
          <w:rPr>
            <w:noProof/>
            <w:webHidden/>
          </w:rPr>
          <w:fldChar w:fldCharType="separate"/>
        </w:r>
        <w:r>
          <w:rPr>
            <w:noProof/>
            <w:webHidden/>
          </w:rPr>
          <w:t>110</w:t>
        </w:r>
        <w:r>
          <w:rPr>
            <w:noProof/>
            <w:webHidden/>
          </w:rPr>
          <w:fldChar w:fldCharType="end"/>
        </w:r>
      </w:hyperlink>
    </w:p>
    <w:p w14:paraId="6AF9C76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r>
          <w:rPr>
            <w:noProof/>
            <w:webHidden/>
          </w:rPr>
        </w:r>
        <w:r>
          <w:rPr>
            <w:noProof/>
            <w:webHidden/>
          </w:rPr>
          <w:fldChar w:fldCharType="separate"/>
        </w:r>
        <w:r>
          <w:rPr>
            <w:noProof/>
            <w:webHidden/>
          </w:rPr>
          <w:t>110</w:t>
        </w:r>
        <w:r>
          <w:rPr>
            <w:noProof/>
            <w:webHidden/>
          </w:rPr>
          <w:fldChar w:fldCharType="end"/>
        </w:r>
      </w:hyperlink>
    </w:p>
    <w:p w14:paraId="0B641822"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r>
          <w:rPr>
            <w:noProof/>
            <w:webHidden/>
          </w:rPr>
        </w:r>
        <w:r>
          <w:rPr>
            <w:noProof/>
            <w:webHidden/>
          </w:rPr>
          <w:fldChar w:fldCharType="separate"/>
        </w:r>
        <w:r>
          <w:rPr>
            <w:noProof/>
            <w:webHidden/>
          </w:rPr>
          <w:t>110</w:t>
        </w:r>
        <w:r>
          <w:rPr>
            <w:noProof/>
            <w:webHidden/>
          </w:rPr>
          <w:fldChar w:fldCharType="end"/>
        </w:r>
      </w:hyperlink>
    </w:p>
    <w:p w14:paraId="19FE961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r>
          <w:rPr>
            <w:noProof/>
            <w:webHidden/>
          </w:rPr>
        </w:r>
        <w:r>
          <w:rPr>
            <w:noProof/>
            <w:webHidden/>
          </w:rPr>
          <w:fldChar w:fldCharType="separate"/>
        </w:r>
        <w:r>
          <w:rPr>
            <w:noProof/>
            <w:webHidden/>
          </w:rPr>
          <w:t>112</w:t>
        </w:r>
        <w:r>
          <w:rPr>
            <w:noProof/>
            <w:webHidden/>
          </w:rPr>
          <w:fldChar w:fldCharType="end"/>
        </w:r>
      </w:hyperlink>
    </w:p>
    <w:p w14:paraId="56D18E22" w14:textId="77777777" w:rsidR="00EA1A11" w:rsidRDefault="00EA1A11">
      <w:pPr>
        <w:pStyle w:val="TOC3"/>
        <w:rPr>
          <w:rFonts w:asciiTheme="minorHAnsi" w:eastAsiaTheme="minorEastAsia" w:hAnsiTheme="minorHAnsi" w:cstheme="minorBidi"/>
          <w:noProof/>
          <w:sz w:val="22"/>
          <w:szCs w:val="22"/>
          <w:lang w:eastAsia="en-US"/>
        </w:rPr>
      </w:pPr>
      <w:hyperlink w:anchor="_Toc8893691" w:history="1">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r>
          <w:rPr>
            <w:noProof/>
            <w:webHidden/>
          </w:rPr>
        </w:r>
        <w:r>
          <w:rPr>
            <w:noProof/>
            <w:webHidden/>
          </w:rPr>
          <w:fldChar w:fldCharType="separate"/>
        </w:r>
        <w:r>
          <w:rPr>
            <w:noProof/>
            <w:webHidden/>
          </w:rPr>
          <w:t>112</w:t>
        </w:r>
        <w:r>
          <w:rPr>
            <w:noProof/>
            <w:webHidden/>
          </w:rPr>
          <w:fldChar w:fldCharType="end"/>
        </w:r>
      </w:hyperlink>
    </w:p>
    <w:p w14:paraId="40467FA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r>
          <w:rPr>
            <w:noProof/>
            <w:webHidden/>
          </w:rPr>
        </w:r>
        <w:r>
          <w:rPr>
            <w:noProof/>
            <w:webHidden/>
          </w:rPr>
          <w:fldChar w:fldCharType="separate"/>
        </w:r>
        <w:r>
          <w:rPr>
            <w:noProof/>
            <w:webHidden/>
          </w:rPr>
          <w:t>112</w:t>
        </w:r>
        <w:r>
          <w:rPr>
            <w:noProof/>
            <w:webHidden/>
          </w:rPr>
          <w:fldChar w:fldCharType="end"/>
        </w:r>
      </w:hyperlink>
    </w:p>
    <w:p w14:paraId="6B9BE03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r>
          <w:rPr>
            <w:noProof/>
            <w:webHidden/>
          </w:rPr>
        </w:r>
        <w:r>
          <w:rPr>
            <w:noProof/>
            <w:webHidden/>
          </w:rPr>
          <w:fldChar w:fldCharType="separate"/>
        </w:r>
        <w:r>
          <w:rPr>
            <w:noProof/>
            <w:webHidden/>
          </w:rPr>
          <w:t>113</w:t>
        </w:r>
        <w:r>
          <w:rPr>
            <w:noProof/>
            <w:webHidden/>
          </w:rPr>
          <w:fldChar w:fldCharType="end"/>
        </w:r>
      </w:hyperlink>
    </w:p>
    <w:p w14:paraId="55F580C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r>
          <w:rPr>
            <w:noProof/>
            <w:webHidden/>
          </w:rPr>
        </w:r>
        <w:r>
          <w:rPr>
            <w:noProof/>
            <w:webHidden/>
          </w:rPr>
          <w:fldChar w:fldCharType="separate"/>
        </w:r>
        <w:r>
          <w:rPr>
            <w:noProof/>
            <w:webHidden/>
          </w:rPr>
          <w:t>114</w:t>
        </w:r>
        <w:r>
          <w:rPr>
            <w:noProof/>
            <w:webHidden/>
          </w:rPr>
          <w:fldChar w:fldCharType="end"/>
        </w:r>
      </w:hyperlink>
    </w:p>
    <w:p w14:paraId="465B7584"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r>
          <w:rPr>
            <w:noProof/>
            <w:webHidden/>
          </w:rPr>
        </w:r>
        <w:r>
          <w:rPr>
            <w:noProof/>
            <w:webHidden/>
          </w:rPr>
          <w:fldChar w:fldCharType="separate"/>
        </w:r>
        <w:r>
          <w:rPr>
            <w:noProof/>
            <w:webHidden/>
          </w:rPr>
          <w:t>114</w:t>
        </w:r>
        <w:r>
          <w:rPr>
            <w:noProof/>
            <w:webHidden/>
          </w:rPr>
          <w:fldChar w:fldCharType="end"/>
        </w:r>
      </w:hyperlink>
    </w:p>
    <w:p w14:paraId="3DB82D82"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r>
          <w:rPr>
            <w:noProof/>
            <w:webHidden/>
          </w:rPr>
        </w:r>
        <w:r>
          <w:rPr>
            <w:noProof/>
            <w:webHidden/>
          </w:rPr>
          <w:fldChar w:fldCharType="separate"/>
        </w:r>
        <w:r>
          <w:rPr>
            <w:noProof/>
            <w:webHidden/>
          </w:rPr>
          <w:t>116</w:t>
        </w:r>
        <w:r>
          <w:rPr>
            <w:noProof/>
            <w:webHidden/>
          </w:rPr>
          <w:fldChar w:fldCharType="end"/>
        </w:r>
      </w:hyperlink>
    </w:p>
    <w:p w14:paraId="5DB6A4EC" w14:textId="77777777" w:rsidR="00EA1A11" w:rsidRDefault="00EA1A11">
      <w:pPr>
        <w:pStyle w:val="TOC3"/>
        <w:rPr>
          <w:rFonts w:asciiTheme="minorHAnsi" w:eastAsiaTheme="minorEastAsia" w:hAnsiTheme="minorHAnsi" w:cstheme="minorBidi"/>
          <w:noProof/>
          <w:sz w:val="22"/>
          <w:szCs w:val="22"/>
          <w:lang w:eastAsia="en-US"/>
        </w:rPr>
      </w:pPr>
      <w:hyperlink w:anchor="_Toc8893697" w:history="1">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r>
          <w:rPr>
            <w:noProof/>
            <w:webHidden/>
          </w:rPr>
        </w:r>
        <w:r>
          <w:rPr>
            <w:noProof/>
            <w:webHidden/>
          </w:rPr>
          <w:fldChar w:fldCharType="separate"/>
        </w:r>
        <w:r>
          <w:rPr>
            <w:noProof/>
            <w:webHidden/>
          </w:rPr>
          <w:t>116</w:t>
        </w:r>
        <w:r>
          <w:rPr>
            <w:noProof/>
            <w:webHidden/>
          </w:rPr>
          <w:fldChar w:fldCharType="end"/>
        </w:r>
      </w:hyperlink>
    </w:p>
    <w:p w14:paraId="42E1E3A0"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r>
          <w:rPr>
            <w:noProof/>
            <w:webHidden/>
          </w:rPr>
        </w:r>
        <w:r>
          <w:rPr>
            <w:noProof/>
            <w:webHidden/>
          </w:rPr>
          <w:fldChar w:fldCharType="separate"/>
        </w:r>
        <w:r>
          <w:rPr>
            <w:noProof/>
            <w:webHidden/>
          </w:rPr>
          <w:t>117</w:t>
        </w:r>
        <w:r>
          <w:rPr>
            <w:noProof/>
            <w:webHidden/>
          </w:rPr>
          <w:fldChar w:fldCharType="end"/>
        </w:r>
      </w:hyperlink>
    </w:p>
    <w:p w14:paraId="6EE64E8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r>
          <w:rPr>
            <w:noProof/>
            <w:webHidden/>
          </w:rPr>
        </w:r>
        <w:r>
          <w:rPr>
            <w:noProof/>
            <w:webHidden/>
          </w:rPr>
          <w:fldChar w:fldCharType="separate"/>
        </w:r>
        <w:r>
          <w:rPr>
            <w:noProof/>
            <w:webHidden/>
          </w:rPr>
          <w:t>117</w:t>
        </w:r>
        <w:r>
          <w:rPr>
            <w:noProof/>
            <w:webHidden/>
          </w:rPr>
          <w:fldChar w:fldCharType="end"/>
        </w:r>
      </w:hyperlink>
    </w:p>
    <w:p w14:paraId="1460B133"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r>
          <w:rPr>
            <w:noProof/>
            <w:webHidden/>
          </w:rPr>
        </w:r>
        <w:r>
          <w:rPr>
            <w:noProof/>
            <w:webHidden/>
          </w:rPr>
          <w:fldChar w:fldCharType="separate"/>
        </w:r>
        <w:r>
          <w:rPr>
            <w:noProof/>
            <w:webHidden/>
          </w:rPr>
          <w:t>117</w:t>
        </w:r>
        <w:r>
          <w:rPr>
            <w:noProof/>
            <w:webHidden/>
          </w:rPr>
          <w:fldChar w:fldCharType="end"/>
        </w:r>
      </w:hyperlink>
    </w:p>
    <w:p w14:paraId="5C7A9EB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r>
          <w:rPr>
            <w:noProof/>
            <w:webHidden/>
          </w:rPr>
        </w:r>
        <w:r>
          <w:rPr>
            <w:noProof/>
            <w:webHidden/>
          </w:rPr>
          <w:fldChar w:fldCharType="separate"/>
        </w:r>
        <w:r>
          <w:rPr>
            <w:noProof/>
            <w:webHidden/>
          </w:rPr>
          <w:t>117</w:t>
        </w:r>
        <w:r>
          <w:rPr>
            <w:noProof/>
            <w:webHidden/>
          </w:rPr>
          <w:fldChar w:fldCharType="end"/>
        </w:r>
      </w:hyperlink>
    </w:p>
    <w:p w14:paraId="672773E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r>
          <w:rPr>
            <w:noProof/>
            <w:webHidden/>
          </w:rPr>
        </w:r>
        <w:r>
          <w:rPr>
            <w:noProof/>
            <w:webHidden/>
          </w:rPr>
          <w:fldChar w:fldCharType="separate"/>
        </w:r>
        <w:r>
          <w:rPr>
            <w:noProof/>
            <w:webHidden/>
          </w:rPr>
          <w:t>118</w:t>
        </w:r>
        <w:r>
          <w:rPr>
            <w:noProof/>
            <w:webHidden/>
          </w:rPr>
          <w:fldChar w:fldCharType="end"/>
        </w:r>
      </w:hyperlink>
    </w:p>
    <w:p w14:paraId="6F9618D7" w14:textId="77777777" w:rsidR="00EA1A11" w:rsidRDefault="00EA1A11">
      <w:pPr>
        <w:pStyle w:val="TOC3"/>
        <w:rPr>
          <w:rFonts w:asciiTheme="minorHAnsi" w:eastAsiaTheme="minorEastAsia" w:hAnsiTheme="minorHAnsi" w:cstheme="minorBidi"/>
          <w:noProof/>
          <w:sz w:val="22"/>
          <w:szCs w:val="22"/>
          <w:lang w:eastAsia="en-US"/>
        </w:rPr>
      </w:pPr>
      <w:hyperlink w:anchor="_Toc8893703" w:history="1">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r>
          <w:rPr>
            <w:noProof/>
            <w:webHidden/>
          </w:rPr>
        </w:r>
        <w:r>
          <w:rPr>
            <w:noProof/>
            <w:webHidden/>
          </w:rPr>
          <w:fldChar w:fldCharType="separate"/>
        </w:r>
        <w:r>
          <w:rPr>
            <w:noProof/>
            <w:webHidden/>
          </w:rPr>
          <w:t>119</w:t>
        </w:r>
        <w:r>
          <w:rPr>
            <w:noProof/>
            <w:webHidden/>
          </w:rPr>
          <w:fldChar w:fldCharType="end"/>
        </w:r>
      </w:hyperlink>
    </w:p>
    <w:p w14:paraId="6C43EB9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r>
          <w:rPr>
            <w:noProof/>
            <w:webHidden/>
          </w:rPr>
        </w:r>
        <w:r>
          <w:rPr>
            <w:noProof/>
            <w:webHidden/>
          </w:rPr>
          <w:fldChar w:fldCharType="separate"/>
        </w:r>
        <w:r>
          <w:rPr>
            <w:noProof/>
            <w:webHidden/>
          </w:rPr>
          <w:t>119</w:t>
        </w:r>
        <w:r>
          <w:rPr>
            <w:noProof/>
            <w:webHidden/>
          </w:rPr>
          <w:fldChar w:fldCharType="end"/>
        </w:r>
      </w:hyperlink>
    </w:p>
    <w:p w14:paraId="04B1C08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r>
          <w:rPr>
            <w:noProof/>
            <w:webHidden/>
          </w:rPr>
        </w:r>
        <w:r>
          <w:rPr>
            <w:noProof/>
            <w:webHidden/>
          </w:rPr>
          <w:fldChar w:fldCharType="separate"/>
        </w:r>
        <w:r>
          <w:rPr>
            <w:noProof/>
            <w:webHidden/>
          </w:rPr>
          <w:t>119</w:t>
        </w:r>
        <w:r>
          <w:rPr>
            <w:noProof/>
            <w:webHidden/>
          </w:rPr>
          <w:fldChar w:fldCharType="end"/>
        </w:r>
      </w:hyperlink>
    </w:p>
    <w:p w14:paraId="32337ED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r>
          <w:rPr>
            <w:noProof/>
            <w:webHidden/>
          </w:rPr>
        </w:r>
        <w:r>
          <w:rPr>
            <w:noProof/>
            <w:webHidden/>
          </w:rPr>
          <w:fldChar w:fldCharType="separate"/>
        </w:r>
        <w:r>
          <w:rPr>
            <w:noProof/>
            <w:webHidden/>
          </w:rPr>
          <w:t>119</w:t>
        </w:r>
        <w:r>
          <w:rPr>
            <w:noProof/>
            <w:webHidden/>
          </w:rPr>
          <w:fldChar w:fldCharType="end"/>
        </w:r>
      </w:hyperlink>
    </w:p>
    <w:p w14:paraId="7C96C83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r>
          <w:rPr>
            <w:noProof/>
            <w:webHidden/>
          </w:rPr>
        </w:r>
        <w:r>
          <w:rPr>
            <w:noProof/>
            <w:webHidden/>
          </w:rPr>
          <w:fldChar w:fldCharType="separate"/>
        </w:r>
        <w:r>
          <w:rPr>
            <w:noProof/>
            <w:webHidden/>
          </w:rPr>
          <w:t>120</w:t>
        </w:r>
        <w:r>
          <w:rPr>
            <w:noProof/>
            <w:webHidden/>
          </w:rPr>
          <w:fldChar w:fldCharType="end"/>
        </w:r>
      </w:hyperlink>
    </w:p>
    <w:p w14:paraId="3F8CB1D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r>
          <w:rPr>
            <w:noProof/>
            <w:webHidden/>
          </w:rPr>
        </w:r>
        <w:r>
          <w:rPr>
            <w:noProof/>
            <w:webHidden/>
          </w:rPr>
          <w:fldChar w:fldCharType="separate"/>
        </w:r>
        <w:r>
          <w:rPr>
            <w:noProof/>
            <w:webHidden/>
          </w:rPr>
          <w:t>121</w:t>
        </w:r>
        <w:r>
          <w:rPr>
            <w:noProof/>
            <w:webHidden/>
          </w:rPr>
          <w:fldChar w:fldCharType="end"/>
        </w:r>
      </w:hyperlink>
    </w:p>
    <w:p w14:paraId="138F4B51" w14:textId="77777777" w:rsidR="00EA1A11" w:rsidRDefault="00EA1A11">
      <w:pPr>
        <w:pStyle w:val="TOC3"/>
        <w:rPr>
          <w:rFonts w:asciiTheme="minorHAnsi" w:eastAsiaTheme="minorEastAsia" w:hAnsiTheme="minorHAnsi" w:cstheme="minorBidi"/>
          <w:noProof/>
          <w:sz w:val="22"/>
          <w:szCs w:val="22"/>
          <w:lang w:eastAsia="en-US"/>
        </w:rPr>
      </w:pPr>
      <w:hyperlink w:anchor="_Toc8893709" w:history="1">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r>
          <w:rPr>
            <w:noProof/>
            <w:webHidden/>
          </w:rPr>
        </w:r>
        <w:r>
          <w:rPr>
            <w:noProof/>
            <w:webHidden/>
          </w:rPr>
          <w:fldChar w:fldCharType="separate"/>
        </w:r>
        <w:r>
          <w:rPr>
            <w:noProof/>
            <w:webHidden/>
          </w:rPr>
          <w:t>121</w:t>
        </w:r>
        <w:r>
          <w:rPr>
            <w:noProof/>
            <w:webHidden/>
          </w:rPr>
          <w:fldChar w:fldCharType="end"/>
        </w:r>
      </w:hyperlink>
    </w:p>
    <w:p w14:paraId="7B491D7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r>
          <w:rPr>
            <w:noProof/>
            <w:webHidden/>
          </w:rPr>
        </w:r>
        <w:r>
          <w:rPr>
            <w:noProof/>
            <w:webHidden/>
          </w:rPr>
          <w:fldChar w:fldCharType="separate"/>
        </w:r>
        <w:r>
          <w:rPr>
            <w:noProof/>
            <w:webHidden/>
          </w:rPr>
          <w:t>121</w:t>
        </w:r>
        <w:r>
          <w:rPr>
            <w:noProof/>
            <w:webHidden/>
          </w:rPr>
          <w:fldChar w:fldCharType="end"/>
        </w:r>
      </w:hyperlink>
    </w:p>
    <w:p w14:paraId="3EFC638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r>
          <w:rPr>
            <w:noProof/>
            <w:webHidden/>
          </w:rPr>
        </w:r>
        <w:r>
          <w:rPr>
            <w:noProof/>
            <w:webHidden/>
          </w:rPr>
          <w:fldChar w:fldCharType="separate"/>
        </w:r>
        <w:r>
          <w:rPr>
            <w:noProof/>
            <w:webHidden/>
          </w:rPr>
          <w:t>122</w:t>
        </w:r>
        <w:r>
          <w:rPr>
            <w:noProof/>
            <w:webHidden/>
          </w:rPr>
          <w:fldChar w:fldCharType="end"/>
        </w:r>
      </w:hyperlink>
    </w:p>
    <w:p w14:paraId="7383114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r>
          <w:rPr>
            <w:noProof/>
            <w:webHidden/>
          </w:rPr>
        </w:r>
        <w:r>
          <w:rPr>
            <w:noProof/>
            <w:webHidden/>
          </w:rPr>
          <w:fldChar w:fldCharType="separate"/>
        </w:r>
        <w:r>
          <w:rPr>
            <w:noProof/>
            <w:webHidden/>
          </w:rPr>
          <w:t>123</w:t>
        </w:r>
        <w:r>
          <w:rPr>
            <w:noProof/>
            <w:webHidden/>
          </w:rPr>
          <w:fldChar w:fldCharType="end"/>
        </w:r>
      </w:hyperlink>
    </w:p>
    <w:p w14:paraId="063AA57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r>
          <w:rPr>
            <w:noProof/>
            <w:webHidden/>
          </w:rPr>
        </w:r>
        <w:r>
          <w:rPr>
            <w:noProof/>
            <w:webHidden/>
          </w:rPr>
          <w:fldChar w:fldCharType="separate"/>
        </w:r>
        <w:r>
          <w:rPr>
            <w:noProof/>
            <w:webHidden/>
          </w:rPr>
          <w:t>123</w:t>
        </w:r>
        <w:r>
          <w:rPr>
            <w:noProof/>
            <w:webHidden/>
          </w:rPr>
          <w:fldChar w:fldCharType="end"/>
        </w:r>
      </w:hyperlink>
    </w:p>
    <w:p w14:paraId="12EA839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r>
          <w:rPr>
            <w:noProof/>
            <w:webHidden/>
          </w:rPr>
        </w:r>
        <w:r>
          <w:rPr>
            <w:noProof/>
            <w:webHidden/>
          </w:rPr>
          <w:fldChar w:fldCharType="separate"/>
        </w:r>
        <w:r>
          <w:rPr>
            <w:noProof/>
            <w:webHidden/>
          </w:rPr>
          <w:t>124</w:t>
        </w:r>
        <w:r>
          <w:rPr>
            <w:noProof/>
            <w:webHidden/>
          </w:rPr>
          <w:fldChar w:fldCharType="end"/>
        </w:r>
      </w:hyperlink>
    </w:p>
    <w:p w14:paraId="49C7555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r>
          <w:rPr>
            <w:noProof/>
            <w:webHidden/>
          </w:rPr>
        </w:r>
        <w:r>
          <w:rPr>
            <w:noProof/>
            <w:webHidden/>
          </w:rPr>
          <w:fldChar w:fldCharType="separate"/>
        </w:r>
        <w:r>
          <w:rPr>
            <w:noProof/>
            <w:webHidden/>
          </w:rPr>
          <w:t>125</w:t>
        </w:r>
        <w:r>
          <w:rPr>
            <w:noProof/>
            <w:webHidden/>
          </w:rPr>
          <w:fldChar w:fldCharType="end"/>
        </w:r>
      </w:hyperlink>
    </w:p>
    <w:p w14:paraId="7F22568D" w14:textId="77777777" w:rsidR="00EA1A11" w:rsidRDefault="00EA1A11">
      <w:pPr>
        <w:pStyle w:val="TOC3"/>
        <w:rPr>
          <w:rFonts w:asciiTheme="minorHAnsi" w:eastAsiaTheme="minorEastAsia" w:hAnsiTheme="minorHAnsi" w:cstheme="minorBidi"/>
          <w:noProof/>
          <w:sz w:val="22"/>
          <w:szCs w:val="22"/>
          <w:lang w:eastAsia="en-US"/>
        </w:rPr>
      </w:pPr>
      <w:hyperlink w:anchor="_Toc8893716" w:history="1">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r>
          <w:rPr>
            <w:noProof/>
            <w:webHidden/>
          </w:rPr>
        </w:r>
        <w:r>
          <w:rPr>
            <w:noProof/>
            <w:webHidden/>
          </w:rPr>
          <w:fldChar w:fldCharType="separate"/>
        </w:r>
        <w:r>
          <w:rPr>
            <w:noProof/>
            <w:webHidden/>
          </w:rPr>
          <w:t>126</w:t>
        </w:r>
        <w:r>
          <w:rPr>
            <w:noProof/>
            <w:webHidden/>
          </w:rPr>
          <w:fldChar w:fldCharType="end"/>
        </w:r>
      </w:hyperlink>
    </w:p>
    <w:p w14:paraId="635F5EE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r>
          <w:rPr>
            <w:noProof/>
            <w:webHidden/>
          </w:rPr>
        </w:r>
        <w:r>
          <w:rPr>
            <w:noProof/>
            <w:webHidden/>
          </w:rPr>
          <w:fldChar w:fldCharType="separate"/>
        </w:r>
        <w:r>
          <w:rPr>
            <w:noProof/>
            <w:webHidden/>
          </w:rPr>
          <w:t>126</w:t>
        </w:r>
        <w:r>
          <w:rPr>
            <w:noProof/>
            <w:webHidden/>
          </w:rPr>
          <w:fldChar w:fldCharType="end"/>
        </w:r>
      </w:hyperlink>
    </w:p>
    <w:p w14:paraId="5CC88B2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r>
          <w:rPr>
            <w:noProof/>
            <w:webHidden/>
          </w:rPr>
        </w:r>
        <w:r>
          <w:rPr>
            <w:noProof/>
            <w:webHidden/>
          </w:rPr>
          <w:fldChar w:fldCharType="separate"/>
        </w:r>
        <w:r>
          <w:rPr>
            <w:noProof/>
            <w:webHidden/>
          </w:rPr>
          <w:t>126</w:t>
        </w:r>
        <w:r>
          <w:rPr>
            <w:noProof/>
            <w:webHidden/>
          </w:rPr>
          <w:fldChar w:fldCharType="end"/>
        </w:r>
      </w:hyperlink>
    </w:p>
    <w:p w14:paraId="14900D39"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r>
          <w:rPr>
            <w:noProof/>
            <w:webHidden/>
          </w:rPr>
        </w:r>
        <w:r>
          <w:rPr>
            <w:noProof/>
            <w:webHidden/>
          </w:rPr>
          <w:fldChar w:fldCharType="separate"/>
        </w:r>
        <w:r>
          <w:rPr>
            <w:noProof/>
            <w:webHidden/>
          </w:rPr>
          <w:t>127</w:t>
        </w:r>
        <w:r>
          <w:rPr>
            <w:noProof/>
            <w:webHidden/>
          </w:rPr>
          <w:fldChar w:fldCharType="end"/>
        </w:r>
      </w:hyperlink>
    </w:p>
    <w:p w14:paraId="75580F4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r>
          <w:rPr>
            <w:noProof/>
            <w:webHidden/>
          </w:rPr>
        </w:r>
        <w:r>
          <w:rPr>
            <w:noProof/>
            <w:webHidden/>
          </w:rPr>
          <w:fldChar w:fldCharType="separate"/>
        </w:r>
        <w:r>
          <w:rPr>
            <w:noProof/>
            <w:webHidden/>
          </w:rPr>
          <w:t>127</w:t>
        </w:r>
        <w:r>
          <w:rPr>
            <w:noProof/>
            <w:webHidden/>
          </w:rPr>
          <w:fldChar w:fldCharType="end"/>
        </w:r>
      </w:hyperlink>
    </w:p>
    <w:p w14:paraId="4E502E1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r>
          <w:rPr>
            <w:noProof/>
            <w:webHidden/>
          </w:rPr>
        </w:r>
        <w:r>
          <w:rPr>
            <w:noProof/>
            <w:webHidden/>
          </w:rPr>
          <w:fldChar w:fldCharType="separate"/>
        </w:r>
        <w:r>
          <w:rPr>
            <w:noProof/>
            <w:webHidden/>
          </w:rPr>
          <w:t>129</w:t>
        </w:r>
        <w:r>
          <w:rPr>
            <w:noProof/>
            <w:webHidden/>
          </w:rPr>
          <w:fldChar w:fldCharType="end"/>
        </w:r>
      </w:hyperlink>
    </w:p>
    <w:p w14:paraId="75058491" w14:textId="77777777" w:rsidR="00EA1A11" w:rsidRDefault="00EA1A11">
      <w:pPr>
        <w:pStyle w:val="TOC3"/>
        <w:rPr>
          <w:rFonts w:asciiTheme="minorHAnsi" w:eastAsiaTheme="minorEastAsia" w:hAnsiTheme="minorHAnsi" w:cstheme="minorBidi"/>
          <w:noProof/>
          <w:sz w:val="22"/>
          <w:szCs w:val="22"/>
          <w:lang w:eastAsia="en-US"/>
        </w:rPr>
      </w:pPr>
      <w:hyperlink w:anchor="_Toc8893722" w:history="1">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r>
          <w:rPr>
            <w:noProof/>
            <w:webHidden/>
          </w:rPr>
        </w:r>
        <w:r>
          <w:rPr>
            <w:noProof/>
            <w:webHidden/>
          </w:rPr>
          <w:fldChar w:fldCharType="separate"/>
        </w:r>
        <w:r>
          <w:rPr>
            <w:noProof/>
            <w:webHidden/>
          </w:rPr>
          <w:t>129</w:t>
        </w:r>
        <w:r>
          <w:rPr>
            <w:noProof/>
            <w:webHidden/>
          </w:rPr>
          <w:fldChar w:fldCharType="end"/>
        </w:r>
      </w:hyperlink>
    </w:p>
    <w:p w14:paraId="6FBBA8C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r>
          <w:rPr>
            <w:noProof/>
            <w:webHidden/>
          </w:rPr>
        </w:r>
        <w:r>
          <w:rPr>
            <w:noProof/>
            <w:webHidden/>
          </w:rPr>
          <w:fldChar w:fldCharType="separate"/>
        </w:r>
        <w:r>
          <w:rPr>
            <w:noProof/>
            <w:webHidden/>
          </w:rPr>
          <w:t>129</w:t>
        </w:r>
        <w:r>
          <w:rPr>
            <w:noProof/>
            <w:webHidden/>
          </w:rPr>
          <w:fldChar w:fldCharType="end"/>
        </w:r>
      </w:hyperlink>
    </w:p>
    <w:p w14:paraId="0D47EA0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r>
          <w:rPr>
            <w:noProof/>
            <w:webHidden/>
          </w:rPr>
        </w:r>
        <w:r>
          <w:rPr>
            <w:noProof/>
            <w:webHidden/>
          </w:rPr>
          <w:fldChar w:fldCharType="separate"/>
        </w:r>
        <w:r>
          <w:rPr>
            <w:noProof/>
            <w:webHidden/>
          </w:rPr>
          <w:t>130</w:t>
        </w:r>
        <w:r>
          <w:rPr>
            <w:noProof/>
            <w:webHidden/>
          </w:rPr>
          <w:fldChar w:fldCharType="end"/>
        </w:r>
      </w:hyperlink>
    </w:p>
    <w:p w14:paraId="1AEA373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r>
          <w:rPr>
            <w:noProof/>
            <w:webHidden/>
          </w:rPr>
        </w:r>
        <w:r>
          <w:rPr>
            <w:noProof/>
            <w:webHidden/>
          </w:rPr>
          <w:fldChar w:fldCharType="separate"/>
        </w:r>
        <w:r>
          <w:rPr>
            <w:noProof/>
            <w:webHidden/>
          </w:rPr>
          <w:t>130</w:t>
        </w:r>
        <w:r>
          <w:rPr>
            <w:noProof/>
            <w:webHidden/>
          </w:rPr>
          <w:fldChar w:fldCharType="end"/>
        </w:r>
      </w:hyperlink>
    </w:p>
    <w:p w14:paraId="2654C139"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r>
          <w:rPr>
            <w:noProof/>
            <w:webHidden/>
          </w:rPr>
        </w:r>
        <w:r>
          <w:rPr>
            <w:noProof/>
            <w:webHidden/>
          </w:rPr>
          <w:fldChar w:fldCharType="separate"/>
        </w:r>
        <w:r>
          <w:rPr>
            <w:noProof/>
            <w:webHidden/>
          </w:rPr>
          <w:t>130</w:t>
        </w:r>
        <w:r>
          <w:rPr>
            <w:noProof/>
            <w:webHidden/>
          </w:rPr>
          <w:fldChar w:fldCharType="end"/>
        </w:r>
      </w:hyperlink>
    </w:p>
    <w:p w14:paraId="1C8580C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r>
          <w:rPr>
            <w:noProof/>
            <w:webHidden/>
          </w:rPr>
        </w:r>
        <w:r>
          <w:rPr>
            <w:noProof/>
            <w:webHidden/>
          </w:rPr>
          <w:fldChar w:fldCharType="separate"/>
        </w:r>
        <w:r>
          <w:rPr>
            <w:noProof/>
            <w:webHidden/>
          </w:rPr>
          <w:t>133</w:t>
        </w:r>
        <w:r>
          <w:rPr>
            <w:noProof/>
            <w:webHidden/>
          </w:rPr>
          <w:fldChar w:fldCharType="end"/>
        </w:r>
      </w:hyperlink>
    </w:p>
    <w:p w14:paraId="48AAEAD3" w14:textId="77777777" w:rsidR="00EA1A11" w:rsidRDefault="00EA1A11">
      <w:pPr>
        <w:pStyle w:val="TOC3"/>
        <w:rPr>
          <w:rFonts w:asciiTheme="minorHAnsi" w:eastAsiaTheme="minorEastAsia" w:hAnsiTheme="minorHAnsi" w:cstheme="minorBidi"/>
          <w:noProof/>
          <w:sz w:val="22"/>
          <w:szCs w:val="22"/>
          <w:lang w:eastAsia="en-US"/>
        </w:rPr>
      </w:pPr>
      <w:hyperlink w:anchor="_Toc8893728" w:history="1">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r>
          <w:rPr>
            <w:noProof/>
            <w:webHidden/>
          </w:rPr>
        </w:r>
        <w:r>
          <w:rPr>
            <w:noProof/>
            <w:webHidden/>
          </w:rPr>
          <w:fldChar w:fldCharType="separate"/>
        </w:r>
        <w:r>
          <w:rPr>
            <w:noProof/>
            <w:webHidden/>
          </w:rPr>
          <w:t>133</w:t>
        </w:r>
        <w:r>
          <w:rPr>
            <w:noProof/>
            <w:webHidden/>
          </w:rPr>
          <w:fldChar w:fldCharType="end"/>
        </w:r>
      </w:hyperlink>
    </w:p>
    <w:p w14:paraId="5FFF7CE3"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r>
          <w:rPr>
            <w:noProof/>
            <w:webHidden/>
          </w:rPr>
        </w:r>
        <w:r>
          <w:rPr>
            <w:noProof/>
            <w:webHidden/>
          </w:rPr>
          <w:fldChar w:fldCharType="separate"/>
        </w:r>
        <w:r>
          <w:rPr>
            <w:noProof/>
            <w:webHidden/>
          </w:rPr>
          <w:t>133</w:t>
        </w:r>
        <w:r>
          <w:rPr>
            <w:noProof/>
            <w:webHidden/>
          </w:rPr>
          <w:fldChar w:fldCharType="end"/>
        </w:r>
      </w:hyperlink>
    </w:p>
    <w:p w14:paraId="6767014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r>
          <w:rPr>
            <w:noProof/>
            <w:webHidden/>
          </w:rPr>
        </w:r>
        <w:r>
          <w:rPr>
            <w:noProof/>
            <w:webHidden/>
          </w:rPr>
          <w:fldChar w:fldCharType="separate"/>
        </w:r>
        <w:r>
          <w:rPr>
            <w:noProof/>
            <w:webHidden/>
          </w:rPr>
          <w:t>133</w:t>
        </w:r>
        <w:r>
          <w:rPr>
            <w:noProof/>
            <w:webHidden/>
          </w:rPr>
          <w:fldChar w:fldCharType="end"/>
        </w:r>
      </w:hyperlink>
    </w:p>
    <w:p w14:paraId="75A9FC4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r>
          <w:rPr>
            <w:noProof/>
            <w:webHidden/>
          </w:rPr>
        </w:r>
        <w:r>
          <w:rPr>
            <w:noProof/>
            <w:webHidden/>
          </w:rPr>
          <w:fldChar w:fldCharType="separate"/>
        </w:r>
        <w:r>
          <w:rPr>
            <w:noProof/>
            <w:webHidden/>
          </w:rPr>
          <w:t>134</w:t>
        </w:r>
        <w:r>
          <w:rPr>
            <w:noProof/>
            <w:webHidden/>
          </w:rPr>
          <w:fldChar w:fldCharType="end"/>
        </w:r>
      </w:hyperlink>
    </w:p>
    <w:p w14:paraId="1541168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r>
          <w:rPr>
            <w:noProof/>
            <w:webHidden/>
          </w:rPr>
        </w:r>
        <w:r>
          <w:rPr>
            <w:noProof/>
            <w:webHidden/>
          </w:rPr>
          <w:fldChar w:fldCharType="separate"/>
        </w:r>
        <w:r>
          <w:rPr>
            <w:noProof/>
            <w:webHidden/>
          </w:rPr>
          <w:t>134</w:t>
        </w:r>
        <w:r>
          <w:rPr>
            <w:noProof/>
            <w:webHidden/>
          </w:rPr>
          <w:fldChar w:fldCharType="end"/>
        </w:r>
      </w:hyperlink>
    </w:p>
    <w:p w14:paraId="7D0AED5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r>
          <w:rPr>
            <w:noProof/>
            <w:webHidden/>
          </w:rPr>
        </w:r>
        <w:r>
          <w:rPr>
            <w:noProof/>
            <w:webHidden/>
          </w:rPr>
          <w:fldChar w:fldCharType="separate"/>
        </w:r>
        <w:r>
          <w:rPr>
            <w:noProof/>
            <w:webHidden/>
          </w:rPr>
          <w:t>137</w:t>
        </w:r>
        <w:r>
          <w:rPr>
            <w:noProof/>
            <w:webHidden/>
          </w:rPr>
          <w:fldChar w:fldCharType="end"/>
        </w:r>
      </w:hyperlink>
    </w:p>
    <w:p w14:paraId="274140A9" w14:textId="77777777" w:rsidR="00EA1A11" w:rsidRDefault="00EA1A11">
      <w:pPr>
        <w:pStyle w:val="TOC3"/>
        <w:rPr>
          <w:rFonts w:asciiTheme="minorHAnsi" w:eastAsiaTheme="minorEastAsia" w:hAnsiTheme="minorHAnsi" w:cstheme="minorBidi"/>
          <w:noProof/>
          <w:sz w:val="22"/>
          <w:szCs w:val="22"/>
          <w:lang w:eastAsia="en-US"/>
        </w:rPr>
      </w:pPr>
      <w:hyperlink w:anchor="_Toc8893734" w:history="1">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r>
          <w:rPr>
            <w:noProof/>
            <w:webHidden/>
          </w:rPr>
        </w:r>
        <w:r>
          <w:rPr>
            <w:noProof/>
            <w:webHidden/>
          </w:rPr>
          <w:fldChar w:fldCharType="separate"/>
        </w:r>
        <w:r>
          <w:rPr>
            <w:noProof/>
            <w:webHidden/>
          </w:rPr>
          <w:t>137</w:t>
        </w:r>
        <w:r>
          <w:rPr>
            <w:noProof/>
            <w:webHidden/>
          </w:rPr>
          <w:fldChar w:fldCharType="end"/>
        </w:r>
      </w:hyperlink>
    </w:p>
    <w:p w14:paraId="0D5A63A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r>
          <w:rPr>
            <w:noProof/>
            <w:webHidden/>
          </w:rPr>
        </w:r>
        <w:r>
          <w:rPr>
            <w:noProof/>
            <w:webHidden/>
          </w:rPr>
          <w:fldChar w:fldCharType="separate"/>
        </w:r>
        <w:r>
          <w:rPr>
            <w:noProof/>
            <w:webHidden/>
          </w:rPr>
          <w:t>138</w:t>
        </w:r>
        <w:r>
          <w:rPr>
            <w:noProof/>
            <w:webHidden/>
          </w:rPr>
          <w:fldChar w:fldCharType="end"/>
        </w:r>
      </w:hyperlink>
    </w:p>
    <w:p w14:paraId="5FAD790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r>
          <w:rPr>
            <w:noProof/>
            <w:webHidden/>
          </w:rPr>
        </w:r>
        <w:r>
          <w:rPr>
            <w:noProof/>
            <w:webHidden/>
          </w:rPr>
          <w:fldChar w:fldCharType="separate"/>
        </w:r>
        <w:r>
          <w:rPr>
            <w:noProof/>
            <w:webHidden/>
          </w:rPr>
          <w:t>138</w:t>
        </w:r>
        <w:r>
          <w:rPr>
            <w:noProof/>
            <w:webHidden/>
          </w:rPr>
          <w:fldChar w:fldCharType="end"/>
        </w:r>
      </w:hyperlink>
    </w:p>
    <w:p w14:paraId="1D08AAF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r>
          <w:rPr>
            <w:noProof/>
            <w:webHidden/>
          </w:rPr>
        </w:r>
        <w:r>
          <w:rPr>
            <w:noProof/>
            <w:webHidden/>
          </w:rPr>
          <w:fldChar w:fldCharType="separate"/>
        </w:r>
        <w:r>
          <w:rPr>
            <w:noProof/>
            <w:webHidden/>
          </w:rPr>
          <w:t>138</w:t>
        </w:r>
        <w:r>
          <w:rPr>
            <w:noProof/>
            <w:webHidden/>
          </w:rPr>
          <w:fldChar w:fldCharType="end"/>
        </w:r>
      </w:hyperlink>
    </w:p>
    <w:p w14:paraId="709423D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r>
          <w:rPr>
            <w:noProof/>
            <w:webHidden/>
          </w:rPr>
        </w:r>
        <w:r>
          <w:rPr>
            <w:noProof/>
            <w:webHidden/>
          </w:rPr>
          <w:fldChar w:fldCharType="separate"/>
        </w:r>
        <w:r>
          <w:rPr>
            <w:noProof/>
            <w:webHidden/>
          </w:rPr>
          <w:t>139</w:t>
        </w:r>
        <w:r>
          <w:rPr>
            <w:noProof/>
            <w:webHidden/>
          </w:rPr>
          <w:fldChar w:fldCharType="end"/>
        </w:r>
      </w:hyperlink>
    </w:p>
    <w:p w14:paraId="7E2EF17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r>
          <w:rPr>
            <w:noProof/>
            <w:webHidden/>
          </w:rPr>
        </w:r>
        <w:r>
          <w:rPr>
            <w:noProof/>
            <w:webHidden/>
          </w:rPr>
          <w:fldChar w:fldCharType="separate"/>
        </w:r>
        <w:r>
          <w:rPr>
            <w:noProof/>
            <w:webHidden/>
          </w:rPr>
          <w:t>141</w:t>
        </w:r>
        <w:r>
          <w:rPr>
            <w:noProof/>
            <w:webHidden/>
          </w:rPr>
          <w:fldChar w:fldCharType="end"/>
        </w:r>
      </w:hyperlink>
    </w:p>
    <w:p w14:paraId="69F1B19A" w14:textId="77777777" w:rsidR="00EA1A11" w:rsidRDefault="00EA1A11">
      <w:pPr>
        <w:pStyle w:val="TOC3"/>
        <w:rPr>
          <w:rFonts w:asciiTheme="minorHAnsi" w:eastAsiaTheme="minorEastAsia" w:hAnsiTheme="minorHAnsi" w:cstheme="minorBidi"/>
          <w:noProof/>
          <w:sz w:val="22"/>
          <w:szCs w:val="22"/>
          <w:lang w:eastAsia="en-US"/>
        </w:rPr>
      </w:pPr>
      <w:hyperlink w:anchor="_Toc8893740" w:history="1">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r>
          <w:rPr>
            <w:noProof/>
            <w:webHidden/>
          </w:rPr>
        </w:r>
        <w:r>
          <w:rPr>
            <w:noProof/>
            <w:webHidden/>
          </w:rPr>
          <w:fldChar w:fldCharType="separate"/>
        </w:r>
        <w:r>
          <w:rPr>
            <w:noProof/>
            <w:webHidden/>
          </w:rPr>
          <w:t>141</w:t>
        </w:r>
        <w:r>
          <w:rPr>
            <w:noProof/>
            <w:webHidden/>
          </w:rPr>
          <w:fldChar w:fldCharType="end"/>
        </w:r>
      </w:hyperlink>
    </w:p>
    <w:p w14:paraId="78373F47" w14:textId="77777777" w:rsidR="00EA1A11" w:rsidRDefault="00EA1A11">
      <w:pPr>
        <w:pStyle w:val="TOC3"/>
        <w:rPr>
          <w:rFonts w:asciiTheme="minorHAnsi" w:eastAsiaTheme="minorEastAsia" w:hAnsiTheme="minorHAnsi" w:cstheme="minorBidi"/>
          <w:noProof/>
          <w:sz w:val="22"/>
          <w:szCs w:val="22"/>
          <w:lang w:eastAsia="en-US"/>
        </w:rPr>
      </w:pPr>
      <w:hyperlink w:anchor="_Toc8893741" w:history="1">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r>
          <w:rPr>
            <w:noProof/>
            <w:webHidden/>
          </w:rPr>
        </w:r>
        <w:r>
          <w:rPr>
            <w:noProof/>
            <w:webHidden/>
          </w:rPr>
          <w:fldChar w:fldCharType="separate"/>
        </w:r>
        <w:r>
          <w:rPr>
            <w:noProof/>
            <w:webHidden/>
          </w:rPr>
          <w:t>142</w:t>
        </w:r>
        <w:r>
          <w:rPr>
            <w:noProof/>
            <w:webHidden/>
          </w:rPr>
          <w:fldChar w:fldCharType="end"/>
        </w:r>
      </w:hyperlink>
    </w:p>
    <w:p w14:paraId="7A837AE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r>
          <w:rPr>
            <w:noProof/>
            <w:webHidden/>
          </w:rPr>
        </w:r>
        <w:r>
          <w:rPr>
            <w:noProof/>
            <w:webHidden/>
          </w:rPr>
          <w:fldChar w:fldCharType="separate"/>
        </w:r>
        <w:r>
          <w:rPr>
            <w:noProof/>
            <w:webHidden/>
          </w:rPr>
          <w:t>145</w:t>
        </w:r>
        <w:r>
          <w:rPr>
            <w:noProof/>
            <w:webHidden/>
          </w:rPr>
          <w:fldChar w:fldCharType="end"/>
        </w:r>
      </w:hyperlink>
    </w:p>
    <w:p w14:paraId="210FEB48"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r>
          <w:rPr>
            <w:noProof/>
            <w:webHidden/>
          </w:rPr>
        </w:r>
        <w:r>
          <w:rPr>
            <w:noProof/>
            <w:webHidden/>
          </w:rPr>
          <w:fldChar w:fldCharType="separate"/>
        </w:r>
        <w:r>
          <w:rPr>
            <w:noProof/>
            <w:webHidden/>
          </w:rPr>
          <w:t>148</w:t>
        </w:r>
        <w:r>
          <w:rPr>
            <w:noProof/>
            <w:webHidden/>
          </w:rPr>
          <w:fldChar w:fldCharType="end"/>
        </w:r>
      </w:hyperlink>
    </w:p>
    <w:p w14:paraId="7AC1F58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r>
          <w:rPr>
            <w:noProof/>
            <w:webHidden/>
          </w:rPr>
        </w:r>
        <w:r>
          <w:rPr>
            <w:noProof/>
            <w:webHidden/>
          </w:rPr>
          <w:fldChar w:fldCharType="separate"/>
        </w:r>
        <w:r>
          <w:rPr>
            <w:noProof/>
            <w:webHidden/>
          </w:rPr>
          <w:t>148</w:t>
        </w:r>
        <w:r>
          <w:rPr>
            <w:noProof/>
            <w:webHidden/>
          </w:rPr>
          <w:fldChar w:fldCharType="end"/>
        </w:r>
      </w:hyperlink>
    </w:p>
    <w:p w14:paraId="7DF45995" w14:textId="77777777" w:rsidR="00EA1A11" w:rsidRDefault="00EA1A11">
      <w:pPr>
        <w:pStyle w:val="TOC3"/>
        <w:rPr>
          <w:rFonts w:asciiTheme="minorHAnsi" w:eastAsiaTheme="minorEastAsia" w:hAnsiTheme="minorHAnsi" w:cstheme="minorBidi"/>
          <w:noProof/>
          <w:sz w:val="22"/>
          <w:szCs w:val="22"/>
          <w:lang w:eastAsia="en-US"/>
        </w:rPr>
      </w:pPr>
      <w:hyperlink w:anchor="_Toc8893745" w:history="1">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r>
          <w:rPr>
            <w:noProof/>
            <w:webHidden/>
          </w:rPr>
        </w:r>
        <w:r>
          <w:rPr>
            <w:noProof/>
            <w:webHidden/>
          </w:rPr>
          <w:fldChar w:fldCharType="separate"/>
        </w:r>
        <w:r>
          <w:rPr>
            <w:noProof/>
            <w:webHidden/>
          </w:rPr>
          <w:t>148</w:t>
        </w:r>
        <w:r>
          <w:rPr>
            <w:noProof/>
            <w:webHidden/>
          </w:rPr>
          <w:fldChar w:fldCharType="end"/>
        </w:r>
      </w:hyperlink>
    </w:p>
    <w:p w14:paraId="221DB5EC" w14:textId="77777777" w:rsidR="00EA1A11" w:rsidRDefault="00EA1A11">
      <w:pPr>
        <w:pStyle w:val="TOC3"/>
        <w:rPr>
          <w:rFonts w:asciiTheme="minorHAnsi" w:eastAsiaTheme="minorEastAsia" w:hAnsiTheme="minorHAnsi" w:cstheme="minorBidi"/>
          <w:noProof/>
          <w:sz w:val="22"/>
          <w:szCs w:val="22"/>
          <w:lang w:eastAsia="en-US"/>
        </w:rPr>
      </w:pPr>
      <w:hyperlink w:anchor="_Toc8893746" w:history="1">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r>
          <w:rPr>
            <w:noProof/>
            <w:webHidden/>
          </w:rPr>
        </w:r>
        <w:r>
          <w:rPr>
            <w:noProof/>
            <w:webHidden/>
          </w:rPr>
          <w:fldChar w:fldCharType="separate"/>
        </w:r>
        <w:r>
          <w:rPr>
            <w:noProof/>
            <w:webHidden/>
          </w:rPr>
          <w:t>148</w:t>
        </w:r>
        <w:r>
          <w:rPr>
            <w:noProof/>
            <w:webHidden/>
          </w:rPr>
          <w:fldChar w:fldCharType="end"/>
        </w:r>
      </w:hyperlink>
    </w:p>
    <w:p w14:paraId="68D8DDE6" w14:textId="77777777" w:rsidR="00EA1A11" w:rsidRDefault="00EA1A11">
      <w:pPr>
        <w:pStyle w:val="TOC3"/>
        <w:rPr>
          <w:rFonts w:asciiTheme="minorHAnsi" w:eastAsiaTheme="minorEastAsia" w:hAnsiTheme="minorHAnsi" w:cstheme="minorBidi"/>
          <w:noProof/>
          <w:sz w:val="22"/>
          <w:szCs w:val="22"/>
          <w:lang w:eastAsia="en-US"/>
        </w:rPr>
      </w:pPr>
      <w:hyperlink w:anchor="_Toc8893747" w:history="1">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r>
          <w:rPr>
            <w:noProof/>
            <w:webHidden/>
          </w:rPr>
        </w:r>
        <w:r>
          <w:rPr>
            <w:noProof/>
            <w:webHidden/>
          </w:rPr>
          <w:fldChar w:fldCharType="separate"/>
        </w:r>
        <w:r>
          <w:rPr>
            <w:noProof/>
            <w:webHidden/>
          </w:rPr>
          <w:t>150</w:t>
        </w:r>
        <w:r>
          <w:rPr>
            <w:noProof/>
            <w:webHidden/>
          </w:rPr>
          <w:fldChar w:fldCharType="end"/>
        </w:r>
      </w:hyperlink>
    </w:p>
    <w:p w14:paraId="62C59F1D"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r>
          <w:rPr>
            <w:noProof/>
            <w:webHidden/>
          </w:rPr>
        </w:r>
        <w:r>
          <w:rPr>
            <w:noProof/>
            <w:webHidden/>
          </w:rPr>
          <w:fldChar w:fldCharType="separate"/>
        </w:r>
        <w:r>
          <w:rPr>
            <w:noProof/>
            <w:webHidden/>
          </w:rPr>
          <w:t>151</w:t>
        </w:r>
        <w:r>
          <w:rPr>
            <w:noProof/>
            <w:webHidden/>
          </w:rPr>
          <w:fldChar w:fldCharType="end"/>
        </w:r>
      </w:hyperlink>
    </w:p>
    <w:p w14:paraId="5275FE37"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r>
          <w:rPr>
            <w:noProof/>
            <w:webHidden/>
          </w:rPr>
        </w:r>
        <w:r>
          <w:rPr>
            <w:noProof/>
            <w:webHidden/>
          </w:rPr>
          <w:fldChar w:fldCharType="separate"/>
        </w:r>
        <w:r>
          <w:rPr>
            <w:noProof/>
            <w:webHidden/>
          </w:rPr>
          <w:t>153</w:t>
        </w:r>
        <w:r>
          <w:rPr>
            <w:noProof/>
            <w:webHidden/>
          </w:rPr>
          <w:fldChar w:fldCharType="end"/>
        </w:r>
      </w:hyperlink>
    </w:p>
    <w:p w14:paraId="13A6664A"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r>
          <w:rPr>
            <w:noProof/>
            <w:webHidden/>
          </w:rPr>
        </w:r>
        <w:r>
          <w:rPr>
            <w:noProof/>
            <w:webHidden/>
          </w:rPr>
          <w:fldChar w:fldCharType="separate"/>
        </w:r>
        <w:r>
          <w:rPr>
            <w:noProof/>
            <w:webHidden/>
          </w:rPr>
          <w:t>153</w:t>
        </w:r>
        <w:r>
          <w:rPr>
            <w:noProof/>
            <w:webHidden/>
          </w:rPr>
          <w:fldChar w:fldCharType="end"/>
        </w:r>
      </w:hyperlink>
    </w:p>
    <w:p w14:paraId="71AEE458"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r>
          <w:rPr>
            <w:noProof/>
            <w:webHidden/>
          </w:rPr>
        </w:r>
        <w:r>
          <w:rPr>
            <w:noProof/>
            <w:webHidden/>
          </w:rPr>
          <w:fldChar w:fldCharType="separate"/>
        </w:r>
        <w:r>
          <w:rPr>
            <w:noProof/>
            <w:webHidden/>
          </w:rPr>
          <w:t>153</w:t>
        </w:r>
        <w:r>
          <w:rPr>
            <w:noProof/>
            <w:webHidden/>
          </w:rPr>
          <w:fldChar w:fldCharType="end"/>
        </w:r>
      </w:hyperlink>
    </w:p>
    <w:p w14:paraId="5D7AFE66"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r>
          <w:rPr>
            <w:noProof/>
            <w:webHidden/>
          </w:rPr>
        </w:r>
        <w:r>
          <w:rPr>
            <w:noProof/>
            <w:webHidden/>
          </w:rPr>
          <w:fldChar w:fldCharType="separate"/>
        </w:r>
        <w:r>
          <w:rPr>
            <w:noProof/>
            <w:webHidden/>
          </w:rPr>
          <w:t>154</w:t>
        </w:r>
        <w:r>
          <w:rPr>
            <w:noProof/>
            <w:webHidden/>
          </w:rPr>
          <w:fldChar w:fldCharType="end"/>
        </w:r>
      </w:hyperlink>
    </w:p>
    <w:p w14:paraId="527E87C3"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r>
          <w:rPr>
            <w:noProof/>
            <w:webHidden/>
          </w:rPr>
        </w:r>
        <w:r>
          <w:rPr>
            <w:noProof/>
            <w:webHidden/>
          </w:rPr>
          <w:fldChar w:fldCharType="separate"/>
        </w:r>
        <w:r>
          <w:rPr>
            <w:noProof/>
            <w:webHidden/>
          </w:rPr>
          <w:t>155</w:t>
        </w:r>
        <w:r>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r>
          <w:rPr>
            <w:noProof/>
            <w:webHidden/>
          </w:rPr>
        </w:r>
        <w:r>
          <w:rPr>
            <w:noProof/>
            <w:webHidden/>
          </w:rPr>
          <w:fldChar w:fldCharType="separate"/>
        </w:r>
        <w:r>
          <w:rPr>
            <w:noProof/>
            <w:webHidden/>
          </w:rPr>
          <w:t>21</w:t>
        </w:r>
        <w:r>
          <w:rPr>
            <w:noProof/>
            <w:webHidden/>
          </w:rPr>
          <w:fldChar w:fldCharType="end"/>
        </w:r>
      </w:hyperlink>
    </w:p>
    <w:p w14:paraId="50D3E94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r>
          <w:rPr>
            <w:noProof/>
            <w:webHidden/>
          </w:rPr>
        </w:r>
        <w:r>
          <w:rPr>
            <w:noProof/>
            <w:webHidden/>
          </w:rPr>
          <w:fldChar w:fldCharType="separate"/>
        </w:r>
        <w:r>
          <w:rPr>
            <w:noProof/>
            <w:webHidden/>
          </w:rPr>
          <w:t>21</w:t>
        </w:r>
        <w:r>
          <w:rPr>
            <w:noProof/>
            <w:webHidden/>
          </w:rPr>
          <w:fldChar w:fldCharType="end"/>
        </w:r>
      </w:hyperlink>
    </w:p>
    <w:p w14:paraId="6CA8C4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r>
          <w:rPr>
            <w:noProof/>
            <w:webHidden/>
          </w:rPr>
        </w:r>
        <w:r>
          <w:rPr>
            <w:noProof/>
            <w:webHidden/>
          </w:rPr>
          <w:fldChar w:fldCharType="separate"/>
        </w:r>
        <w:r>
          <w:rPr>
            <w:noProof/>
            <w:webHidden/>
          </w:rPr>
          <w:t>22</w:t>
        </w:r>
        <w:r>
          <w:rPr>
            <w:noProof/>
            <w:webHidden/>
          </w:rPr>
          <w:fldChar w:fldCharType="end"/>
        </w:r>
      </w:hyperlink>
    </w:p>
    <w:p w14:paraId="2182553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r>
          <w:rPr>
            <w:noProof/>
            <w:webHidden/>
          </w:rPr>
        </w:r>
        <w:r>
          <w:rPr>
            <w:noProof/>
            <w:webHidden/>
          </w:rPr>
          <w:fldChar w:fldCharType="separate"/>
        </w:r>
        <w:r>
          <w:rPr>
            <w:noProof/>
            <w:webHidden/>
          </w:rPr>
          <w:t>22</w:t>
        </w:r>
        <w:r>
          <w:rPr>
            <w:noProof/>
            <w:webHidden/>
          </w:rPr>
          <w:fldChar w:fldCharType="end"/>
        </w:r>
      </w:hyperlink>
    </w:p>
    <w:p w14:paraId="200BFD9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r>
          <w:rPr>
            <w:noProof/>
            <w:webHidden/>
          </w:rPr>
        </w:r>
        <w:r>
          <w:rPr>
            <w:noProof/>
            <w:webHidden/>
          </w:rPr>
          <w:fldChar w:fldCharType="separate"/>
        </w:r>
        <w:r>
          <w:rPr>
            <w:noProof/>
            <w:webHidden/>
          </w:rPr>
          <w:t>27</w:t>
        </w:r>
        <w:r>
          <w:rPr>
            <w:noProof/>
            <w:webHidden/>
          </w:rPr>
          <w:fldChar w:fldCharType="end"/>
        </w:r>
      </w:hyperlink>
    </w:p>
    <w:p w14:paraId="070D59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r>
          <w:rPr>
            <w:noProof/>
            <w:webHidden/>
          </w:rPr>
        </w:r>
        <w:r>
          <w:rPr>
            <w:noProof/>
            <w:webHidden/>
          </w:rPr>
          <w:fldChar w:fldCharType="separate"/>
        </w:r>
        <w:r>
          <w:rPr>
            <w:noProof/>
            <w:webHidden/>
          </w:rPr>
          <w:t>54</w:t>
        </w:r>
        <w:r>
          <w:rPr>
            <w:noProof/>
            <w:webHidden/>
          </w:rPr>
          <w:fldChar w:fldCharType="end"/>
        </w:r>
      </w:hyperlink>
    </w:p>
    <w:p w14:paraId="26366CC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r>
          <w:rPr>
            <w:noProof/>
            <w:webHidden/>
          </w:rPr>
        </w:r>
        <w:r>
          <w:rPr>
            <w:noProof/>
            <w:webHidden/>
          </w:rPr>
          <w:fldChar w:fldCharType="separate"/>
        </w:r>
        <w:r>
          <w:rPr>
            <w:noProof/>
            <w:webHidden/>
          </w:rPr>
          <w:t>57</w:t>
        </w:r>
        <w:r>
          <w:rPr>
            <w:noProof/>
            <w:webHidden/>
          </w:rPr>
          <w:fldChar w:fldCharType="end"/>
        </w:r>
      </w:hyperlink>
    </w:p>
    <w:p w14:paraId="10F734A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r>
          <w:rPr>
            <w:noProof/>
            <w:webHidden/>
          </w:rPr>
        </w:r>
        <w:r>
          <w:rPr>
            <w:noProof/>
            <w:webHidden/>
          </w:rPr>
          <w:fldChar w:fldCharType="separate"/>
        </w:r>
        <w:r>
          <w:rPr>
            <w:noProof/>
            <w:webHidden/>
          </w:rPr>
          <w:t>59</w:t>
        </w:r>
        <w:r>
          <w:rPr>
            <w:noProof/>
            <w:webHidden/>
          </w:rPr>
          <w:fldChar w:fldCharType="end"/>
        </w:r>
      </w:hyperlink>
    </w:p>
    <w:p w14:paraId="76ACC7C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r>
          <w:rPr>
            <w:noProof/>
            <w:webHidden/>
          </w:rPr>
        </w:r>
        <w:r>
          <w:rPr>
            <w:noProof/>
            <w:webHidden/>
          </w:rPr>
          <w:fldChar w:fldCharType="separate"/>
        </w:r>
        <w:r>
          <w:rPr>
            <w:noProof/>
            <w:webHidden/>
          </w:rPr>
          <w:t>59</w:t>
        </w:r>
        <w:r>
          <w:rPr>
            <w:noProof/>
            <w:webHidden/>
          </w:rPr>
          <w:fldChar w:fldCharType="end"/>
        </w:r>
      </w:hyperlink>
    </w:p>
    <w:p w14:paraId="5D78416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r>
          <w:rPr>
            <w:noProof/>
            <w:webHidden/>
          </w:rPr>
        </w:r>
        <w:r>
          <w:rPr>
            <w:noProof/>
            <w:webHidden/>
          </w:rPr>
          <w:fldChar w:fldCharType="separate"/>
        </w:r>
        <w:r>
          <w:rPr>
            <w:noProof/>
            <w:webHidden/>
          </w:rPr>
          <w:t>60</w:t>
        </w:r>
        <w:r>
          <w:rPr>
            <w:noProof/>
            <w:webHidden/>
          </w:rPr>
          <w:fldChar w:fldCharType="end"/>
        </w:r>
      </w:hyperlink>
    </w:p>
    <w:p w14:paraId="6972FEC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r>
          <w:rPr>
            <w:noProof/>
            <w:webHidden/>
          </w:rPr>
        </w:r>
        <w:r>
          <w:rPr>
            <w:noProof/>
            <w:webHidden/>
          </w:rPr>
          <w:fldChar w:fldCharType="separate"/>
        </w:r>
        <w:r>
          <w:rPr>
            <w:noProof/>
            <w:webHidden/>
          </w:rPr>
          <w:t>61</w:t>
        </w:r>
        <w:r>
          <w:rPr>
            <w:noProof/>
            <w:webHidden/>
          </w:rPr>
          <w:fldChar w:fldCharType="end"/>
        </w:r>
      </w:hyperlink>
    </w:p>
    <w:p w14:paraId="7BA55F7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r>
          <w:rPr>
            <w:noProof/>
            <w:webHidden/>
          </w:rPr>
        </w:r>
        <w:r>
          <w:rPr>
            <w:noProof/>
            <w:webHidden/>
          </w:rPr>
          <w:fldChar w:fldCharType="separate"/>
        </w:r>
        <w:r>
          <w:rPr>
            <w:noProof/>
            <w:webHidden/>
          </w:rPr>
          <w:t>61</w:t>
        </w:r>
        <w:r>
          <w:rPr>
            <w:noProof/>
            <w:webHidden/>
          </w:rPr>
          <w:fldChar w:fldCharType="end"/>
        </w:r>
      </w:hyperlink>
    </w:p>
    <w:p w14:paraId="124BB75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r>
          <w:rPr>
            <w:noProof/>
            <w:webHidden/>
          </w:rPr>
        </w:r>
        <w:r>
          <w:rPr>
            <w:noProof/>
            <w:webHidden/>
          </w:rPr>
          <w:fldChar w:fldCharType="separate"/>
        </w:r>
        <w:r>
          <w:rPr>
            <w:noProof/>
            <w:webHidden/>
          </w:rPr>
          <w:t>63</w:t>
        </w:r>
        <w:r>
          <w:rPr>
            <w:noProof/>
            <w:webHidden/>
          </w:rPr>
          <w:fldChar w:fldCharType="end"/>
        </w:r>
      </w:hyperlink>
    </w:p>
    <w:p w14:paraId="7DC542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r>
          <w:rPr>
            <w:noProof/>
            <w:webHidden/>
          </w:rPr>
        </w:r>
        <w:r>
          <w:rPr>
            <w:noProof/>
            <w:webHidden/>
          </w:rPr>
          <w:fldChar w:fldCharType="separate"/>
        </w:r>
        <w:r>
          <w:rPr>
            <w:noProof/>
            <w:webHidden/>
          </w:rPr>
          <w:t>64</w:t>
        </w:r>
        <w:r>
          <w:rPr>
            <w:noProof/>
            <w:webHidden/>
          </w:rPr>
          <w:fldChar w:fldCharType="end"/>
        </w:r>
      </w:hyperlink>
    </w:p>
    <w:p w14:paraId="13867DF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r>
          <w:rPr>
            <w:noProof/>
            <w:webHidden/>
          </w:rPr>
        </w:r>
        <w:r>
          <w:rPr>
            <w:noProof/>
            <w:webHidden/>
          </w:rPr>
          <w:fldChar w:fldCharType="separate"/>
        </w:r>
        <w:r>
          <w:rPr>
            <w:noProof/>
            <w:webHidden/>
          </w:rPr>
          <w:t>65</w:t>
        </w:r>
        <w:r>
          <w:rPr>
            <w:noProof/>
            <w:webHidden/>
          </w:rPr>
          <w:fldChar w:fldCharType="end"/>
        </w:r>
      </w:hyperlink>
    </w:p>
    <w:p w14:paraId="299B83B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r>
          <w:rPr>
            <w:noProof/>
            <w:webHidden/>
          </w:rPr>
        </w:r>
        <w:r>
          <w:rPr>
            <w:noProof/>
            <w:webHidden/>
          </w:rPr>
          <w:fldChar w:fldCharType="separate"/>
        </w:r>
        <w:r>
          <w:rPr>
            <w:noProof/>
            <w:webHidden/>
          </w:rPr>
          <w:t>67</w:t>
        </w:r>
        <w:r>
          <w:rPr>
            <w:noProof/>
            <w:webHidden/>
          </w:rPr>
          <w:fldChar w:fldCharType="end"/>
        </w:r>
      </w:hyperlink>
    </w:p>
    <w:p w14:paraId="4E18B72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r>
          <w:rPr>
            <w:noProof/>
            <w:webHidden/>
          </w:rPr>
        </w:r>
        <w:r>
          <w:rPr>
            <w:noProof/>
            <w:webHidden/>
          </w:rPr>
          <w:fldChar w:fldCharType="separate"/>
        </w:r>
        <w:r>
          <w:rPr>
            <w:noProof/>
            <w:webHidden/>
          </w:rPr>
          <w:t>67</w:t>
        </w:r>
        <w:r>
          <w:rPr>
            <w:noProof/>
            <w:webHidden/>
          </w:rPr>
          <w:fldChar w:fldCharType="end"/>
        </w:r>
      </w:hyperlink>
    </w:p>
    <w:p w14:paraId="2538464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r>
          <w:rPr>
            <w:noProof/>
            <w:webHidden/>
          </w:rPr>
        </w:r>
        <w:r>
          <w:rPr>
            <w:noProof/>
            <w:webHidden/>
          </w:rPr>
          <w:fldChar w:fldCharType="separate"/>
        </w:r>
        <w:r>
          <w:rPr>
            <w:noProof/>
            <w:webHidden/>
          </w:rPr>
          <w:t>68</w:t>
        </w:r>
        <w:r>
          <w:rPr>
            <w:noProof/>
            <w:webHidden/>
          </w:rPr>
          <w:fldChar w:fldCharType="end"/>
        </w:r>
      </w:hyperlink>
    </w:p>
    <w:p w14:paraId="7AED51E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r>
          <w:rPr>
            <w:noProof/>
            <w:webHidden/>
          </w:rPr>
        </w:r>
        <w:r>
          <w:rPr>
            <w:noProof/>
            <w:webHidden/>
          </w:rPr>
          <w:fldChar w:fldCharType="separate"/>
        </w:r>
        <w:r>
          <w:rPr>
            <w:noProof/>
            <w:webHidden/>
          </w:rPr>
          <w:t>68</w:t>
        </w:r>
        <w:r>
          <w:rPr>
            <w:noProof/>
            <w:webHidden/>
          </w:rPr>
          <w:fldChar w:fldCharType="end"/>
        </w:r>
      </w:hyperlink>
    </w:p>
    <w:p w14:paraId="7D6C26F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r>
          <w:rPr>
            <w:noProof/>
            <w:webHidden/>
          </w:rPr>
        </w:r>
        <w:r>
          <w:rPr>
            <w:noProof/>
            <w:webHidden/>
          </w:rPr>
          <w:fldChar w:fldCharType="separate"/>
        </w:r>
        <w:r>
          <w:rPr>
            <w:noProof/>
            <w:webHidden/>
          </w:rPr>
          <w:t>79</w:t>
        </w:r>
        <w:r>
          <w:rPr>
            <w:noProof/>
            <w:webHidden/>
          </w:rPr>
          <w:fldChar w:fldCharType="end"/>
        </w:r>
      </w:hyperlink>
    </w:p>
    <w:p w14:paraId="3920C5E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r>
          <w:rPr>
            <w:noProof/>
            <w:webHidden/>
          </w:rPr>
        </w:r>
        <w:r>
          <w:rPr>
            <w:noProof/>
            <w:webHidden/>
          </w:rPr>
          <w:fldChar w:fldCharType="separate"/>
        </w:r>
        <w:r>
          <w:rPr>
            <w:noProof/>
            <w:webHidden/>
          </w:rPr>
          <w:t>79</w:t>
        </w:r>
        <w:r>
          <w:rPr>
            <w:noProof/>
            <w:webHidden/>
          </w:rPr>
          <w:fldChar w:fldCharType="end"/>
        </w:r>
      </w:hyperlink>
    </w:p>
    <w:p w14:paraId="3954EA7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r>
          <w:rPr>
            <w:noProof/>
            <w:webHidden/>
          </w:rPr>
        </w:r>
        <w:r>
          <w:rPr>
            <w:noProof/>
            <w:webHidden/>
          </w:rPr>
          <w:fldChar w:fldCharType="separate"/>
        </w:r>
        <w:r>
          <w:rPr>
            <w:noProof/>
            <w:webHidden/>
          </w:rPr>
          <w:t>79</w:t>
        </w:r>
        <w:r>
          <w:rPr>
            <w:noProof/>
            <w:webHidden/>
          </w:rPr>
          <w:fldChar w:fldCharType="end"/>
        </w:r>
      </w:hyperlink>
    </w:p>
    <w:p w14:paraId="09B4806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r>
          <w:rPr>
            <w:noProof/>
            <w:webHidden/>
          </w:rPr>
        </w:r>
        <w:r>
          <w:rPr>
            <w:noProof/>
            <w:webHidden/>
          </w:rPr>
          <w:fldChar w:fldCharType="separate"/>
        </w:r>
        <w:r>
          <w:rPr>
            <w:noProof/>
            <w:webHidden/>
          </w:rPr>
          <w:t>80</w:t>
        </w:r>
        <w:r>
          <w:rPr>
            <w:noProof/>
            <w:webHidden/>
          </w:rPr>
          <w:fldChar w:fldCharType="end"/>
        </w:r>
      </w:hyperlink>
    </w:p>
    <w:p w14:paraId="6CAE8B5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r>
          <w:rPr>
            <w:noProof/>
            <w:webHidden/>
          </w:rPr>
        </w:r>
        <w:r>
          <w:rPr>
            <w:noProof/>
            <w:webHidden/>
          </w:rPr>
          <w:fldChar w:fldCharType="separate"/>
        </w:r>
        <w:r>
          <w:rPr>
            <w:noProof/>
            <w:webHidden/>
          </w:rPr>
          <w:t>80</w:t>
        </w:r>
        <w:r>
          <w:rPr>
            <w:noProof/>
            <w:webHidden/>
          </w:rPr>
          <w:fldChar w:fldCharType="end"/>
        </w:r>
      </w:hyperlink>
    </w:p>
    <w:p w14:paraId="7F25657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r>
          <w:rPr>
            <w:noProof/>
            <w:webHidden/>
          </w:rPr>
        </w:r>
        <w:r>
          <w:rPr>
            <w:noProof/>
            <w:webHidden/>
          </w:rPr>
          <w:fldChar w:fldCharType="separate"/>
        </w:r>
        <w:r>
          <w:rPr>
            <w:noProof/>
            <w:webHidden/>
          </w:rPr>
          <w:t>82</w:t>
        </w:r>
        <w:r>
          <w:rPr>
            <w:noProof/>
            <w:webHidden/>
          </w:rPr>
          <w:fldChar w:fldCharType="end"/>
        </w:r>
      </w:hyperlink>
    </w:p>
    <w:p w14:paraId="58B2A20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r>
          <w:rPr>
            <w:noProof/>
            <w:webHidden/>
          </w:rPr>
        </w:r>
        <w:r>
          <w:rPr>
            <w:noProof/>
            <w:webHidden/>
          </w:rPr>
          <w:fldChar w:fldCharType="separate"/>
        </w:r>
        <w:r>
          <w:rPr>
            <w:noProof/>
            <w:webHidden/>
          </w:rPr>
          <w:t>82</w:t>
        </w:r>
        <w:r>
          <w:rPr>
            <w:noProof/>
            <w:webHidden/>
          </w:rPr>
          <w:fldChar w:fldCharType="end"/>
        </w:r>
      </w:hyperlink>
    </w:p>
    <w:p w14:paraId="57FDF27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r>
          <w:rPr>
            <w:noProof/>
            <w:webHidden/>
          </w:rPr>
        </w:r>
        <w:r>
          <w:rPr>
            <w:noProof/>
            <w:webHidden/>
          </w:rPr>
          <w:fldChar w:fldCharType="separate"/>
        </w:r>
        <w:r>
          <w:rPr>
            <w:noProof/>
            <w:webHidden/>
          </w:rPr>
          <w:t>83</w:t>
        </w:r>
        <w:r>
          <w:rPr>
            <w:noProof/>
            <w:webHidden/>
          </w:rPr>
          <w:fldChar w:fldCharType="end"/>
        </w:r>
      </w:hyperlink>
    </w:p>
    <w:p w14:paraId="444C24A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r>
          <w:rPr>
            <w:noProof/>
            <w:webHidden/>
          </w:rPr>
        </w:r>
        <w:r>
          <w:rPr>
            <w:noProof/>
            <w:webHidden/>
          </w:rPr>
          <w:fldChar w:fldCharType="separate"/>
        </w:r>
        <w:r>
          <w:rPr>
            <w:noProof/>
            <w:webHidden/>
          </w:rPr>
          <w:t>83</w:t>
        </w:r>
        <w:r>
          <w:rPr>
            <w:noProof/>
            <w:webHidden/>
          </w:rPr>
          <w:fldChar w:fldCharType="end"/>
        </w:r>
      </w:hyperlink>
    </w:p>
    <w:p w14:paraId="3827484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r>
          <w:rPr>
            <w:noProof/>
            <w:webHidden/>
          </w:rPr>
        </w:r>
        <w:r>
          <w:rPr>
            <w:noProof/>
            <w:webHidden/>
          </w:rPr>
          <w:fldChar w:fldCharType="separate"/>
        </w:r>
        <w:r>
          <w:rPr>
            <w:noProof/>
            <w:webHidden/>
          </w:rPr>
          <w:t>85</w:t>
        </w:r>
        <w:r>
          <w:rPr>
            <w:noProof/>
            <w:webHidden/>
          </w:rPr>
          <w:fldChar w:fldCharType="end"/>
        </w:r>
      </w:hyperlink>
    </w:p>
    <w:p w14:paraId="560CA05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r>
          <w:rPr>
            <w:noProof/>
            <w:webHidden/>
          </w:rPr>
        </w:r>
        <w:r>
          <w:rPr>
            <w:noProof/>
            <w:webHidden/>
          </w:rPr>
          <w:fldChar w:fldCharType="separate"/>
        </w:r>
        <w:r>
          <w:rPr>
            <w:noProof/>
            <w:webHidden/>
          </w:rPr>
          <w:t>85</w:t>
        </w:r>
        <w:r>
          <w:rPr>
            <w:noProof/>
            <w:webHidden/>
          </w:rPr>
          <w:fldChar w:fldCharType="end"/>
        </w:r>
      </w:hyperlink>
    </w:p>
    <w:p w14:paraId="3D6EF2B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r>
          <w:rPr>
            <w:noProof/>
            <w:webHidden/>
          </w:rPr>
        </w:r>
        <w:r>
          <w:rPr>
            <w:noProof/>
            <w:webHidden/>
          </w:rPr>
          <w:fldChar w:fldCharType="separate"/>
        </w:r>
        <w:r>
          <w:rPr>
            <w:noProof/>
            <w:webHidden/>
          </w:rPr>
          <w:t>86</w:t>
        </w:r>
        <w:r>
          <w:rPr>
            <w:noProof/>
            <w:webHidden/>
          </w:rPr>
          <w:fldChar w:fldCharType="end"/>
        </w:r>
      </w:hyperlink>
    </w:p>
    <w:p w14:paraId="6461D4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r>
          <w:rPr>
            <w:noProof/>
            <w:webHidden/>
          </w:rPr>
        </w:r>
        <w:r>
          <w:rPr>
            <w:noProof/>
            <w:webHidden/>
          </w:rPr>
          <w:fldChar w:fldCharType="separate"/>
        </w:r>
        <w:r>
          <w:rPr>
            <w:noProof/>
            <w:webHidden/>
          </w:rPr>
          <w:t>88</w:t>
        </w:r>
        <w:r>
          <w:rPr>
            <w:noProof/>
            <w:webHidden/>
          </w:rPr>
          <w:fldChar w:fldCharType="end"/>
        </w:r>
      </w:hyperlink>
    </w:p>
    <w:p w14:paraId="182EC9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r>
          <w:rPr>
            <w:noProof/>
            <w:webHidden/>
          </w:rPr>
        </w:r>
        <w:r>
          <w:rPr>
            <w:noProof/>
            <w:webHidden/>
          </w:rPr>
          <w:fldChar w:fldCharType="separate"/>
        </w:r>
        <w:r>
          <w:rPr>
            <w:noProof/>
            <w:webHidden/>
          </w:rPr>
          <w:t>90</w:t>
        </w:r>
        <w:r>
          <w:rPr>
            <w:noProof/>
            <w:webHidden/>
          </w:rPr>
          <w:fldChar w:fldCharType="end"/>
        </w:r>
      </w:hyperlink>
    </w:p>
    <w:p w14:paraId="55EFFAC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r>
          <w:rPr>
            <w:noProof/>
            <w:webHidden/>
          </w:rPr>
        </w:r>
        <w:r>
          <w:rPr>
            <w:noProof/>
            <w:webHidden/>
          </w:rPr>
          <w:fldChar w:fldCharType="separate"/>
        </w:r>
        <w:r>
          <w:rPr>
            <w:noProof/>
            <w:webHidden/>
          </w:rPr>
          <w:t>90</w:t>
        </w:r>
        <w:r>
          <w:rPr>
            <w:noProof/>
            <w:webHidden/>
          </w:rPr>
          <w:fldChar w:fldCharType="end"/>
        </w:r>
      </w:hyperlink>
    </w:p>
    <w:p w14:paraId="7273B59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r>
          <w:rPr>
            <w:noProof/>
            <w:webHidden/>
          </w:rPr>
        </w:r>
        <w:r>
          <w:rPr>
            <w:noProof/>
            <w:webHidden/>
          </w:rPr>
          <w:fldChar w:fldCharType="separate"/>
        </w:r>
        <w:r>
          <w:rPr>
            <w:noProof/>
            <w:webHidden/>
          </w:rPr>
          <w:t>91</w:t>
        </w:r>
        <w:r>
          <w:rPr>
            <w:noProof/>
            <w:webHidden/>
          </w:rPr>
          <w:fldChar w:fldCharType="end"/>
        </w:r>
      </w:hyperlink>
    </w:p>
    <w:p w14:paraId="5C0B8A1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r>
          <w:rPr>
            <w:noProof/>
            <w:webHidden/>
          </w:rPr>
        </w:r>
        <w:r>
          <w:rPr>
            <w:noProof/>
            <w:webHidden/>
          </w:rPr>
          <w:fldChar w:fldCharType="separate"/>
        </w:r>
        <w:r>
          <w:rPr>
            <w:noProof/>
            <w:webHidden/>
          </w:rPr>
          <w:t>91</w:t>
        </w:r>
        <w:r>
          <w:rPr>
            <w:noProof/>
            <w:webHidden/>
          </w:rPr>
          <w:fldChar w:fldCharType="end"/>
        </w:r>
      </w:hyperlink>
    </w:p>
    <w:p w14:paraId="41BDCC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r>
          <w:rPr>
            <w:noProof/>
            <w:webHidden/>
          </w:rPr>
        </w:r>
        <w:r>
          <w:rPr>
            <w:noProof/>
            <w:webHidden/>
          </w:rPr>
          <w:fldChar w:fldCharType="separate"/>
        </w:r>
        <w:r>
          <w:rPr>
            <w:noProof/>
            <w:webHidden/>
          </w:rPr>
          <w:t>93</w:t>
        </w:r>
        <w:r>
          <w:rPr>
            <w:noProof/>
            <w:webHidden/>
          </w:rPr>
          <w:fldChar w:fldCharType="end"/>
        </w:r>
      </w:hyperlink>
    </w:p>
    <w:p w14:paraId="2953A36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r>
          <w:rPr>
            <w:noProof/>
            <w:webHidden/>
          </w:rPr>
        </w:r>
        <w:r>
          <w:rPr>
            <w:noProof/>
            <w:webHidden/>
          </w:rPr>
          <w:fldChar w:fldCharType="separate"/>
        </w:r>
        <w:r>
          <w:rPr>
            <w:noProof/>
            <w:webHidden/>
          </w:rPr>
          <w:t>93</w:t>
        </w:r>
        <w:r>
          <w:rPr>
            <w:noProof/>
            <w:webHidden/>
          </w:rPr>
          <w:fldChar w:fldCharType="end"/>
        </w:r>
      </w:hyperlink>
    </w:p>
    <w:p w14:paraId="08B082C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r>
          <w:rPr>
            <w:noProof/>
            <w:webHidden/>
          </w:rPr>
        </w:r>
        <w:r>
          <w:rPr>
            <w:noProof/>
            <w:webHidden/>
          </w:rPr>
          <w:fldChar w:fldCharType="separate"/>
        </w:r>
        <w:r>
          <w:rPr>
            <w:noProof/>
            <w:webHidden/>
          </w:rPr>
          <w:t>98</w:t>
        </w:r>
        <w:r>
          <w:rPr>
            <w:noProof/>
            <w:webHidden/>
          </w:rPr>
          <w:fldChar w:fldCharType="end"/>
        </w:r>
      </w:hyperlink>
    </w:p>
    <w:p w14:paraId="7696F14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r>
          <w:rPr>
            <w:noProof/>
            <w:webHidden/>
          </w:rPr>
        </w:r>
        <w:r>
          <w:rPr>
            <w:noProof/>
            <w:webHidden/>
          </w:rPr>
          <w:fldChar w:fldCharType="separate"/>
        </w:r>
        <w:r>
          <w:rPr>
            <w:noProof/>
            <w:webHidden/>
          </w:rPr>
          <w:t>98</w:t>
        </w:r>
        <w:r>
          <w:rPr>
            <w:noProof/>
            <w:webHidden/>
          </w:rPr>
          <w:fldChar w:fldCharType="end"/>
        </w:r>
      </w:hyperlink>
    </w:p>
    <w:p w14:paraId="17B20AF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r>
          <w:rPr>
            <w:noProof/>
            <w:webHidden/>
          </w:rPr>
        </w:r>
        <w:r>
          <w:rPr>
            <w:noProof/>
            <w:webHidden/>
          </w:rPr>
          <w:fldChar w:fldCharType="separate"/>
        </w:r>
        <w:r>
          <w:rPr>
            <w:noProof/>
            <w:webHidden/>
          </w:rPr>
          <w:t>100</w:t>
        </w:r>
        <w:r>
          <w:rPr>
            <w:noProof/>
            <w:webHidden/>
          </w:rPr>
          <w:fldChar w:fldCharType="end"/>
        </w:r>
      </w:hyperlink>
    </w:p>
    <w:p w14:paraId="245BF3D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r>
          <w:rPr>
            <w:noProof/>
            <w:webHidden/>
          </w:rPr>
        </w:r>
        <w:r>
          <w:rPr>
            <w:noProof/>
            <w:webHidden/>
          </w:rPr>
          <w:fldChar w:fldCharType="separate"/>
        </w:r>
        <w:r>
          <w:rPr>
            <w:noProof/>
            <w:webHidden/>
          </w:rPr>
          <w:t>101</w:t>
        </w:r>
        <w:r>
          <w:rPr>
            <w:noProof/>
            <w:webHidden/>
          </w:rPr>
          <w:fldChar w:fldCharType="end"/>
        </w:r>
      </w:hyperlink>
    </w:p>
    <w:p w14:paraId="76A70CF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r>
          <w:rPr>
            <w:noProof/>
            <w:webHidden/>
          </w:rPr>
        </w:r>
        <w:r>
          <w:rPr>
            <w:noProof/>
            <w:webHidden/>
          </w:rPr>
          <w:fldChar w:fldCharType="separate"/>
        </w:r>
        <w:r>
          <w:rPr>
            <w:noProof/>
            <w:webHidden/>
          </w:rPr>
          <w:t>104</w:t>
        </w:r>
        <w:r>
          <w:rPr>
            <w:noProof/>
            <w:webHidden/>
          </w:rPr>
          <w:fldChar w:fldCharType="end"/>
        </w:r>
      </w:hyperlink>
    </w:p>
    <w:p w14:paraId="01AA76D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r>
          <w:rPr>
            <w:noProof/>
            <w:webHidden/>
          </w:rPr>
        </w:r>
        <w:r>
          <w:rPr>
            <w:noProof/>
            <w:webHidden/>
          </w:rPr>
          <w:fldChar w:fldCharType="separate"/>
        </w:r>
        <w:r>
          <w:rPr>
            <w:noProof/>
            <w:webHidden/>
          </w:rPr>
          <w:t>106</w:t>
        </w:r>
        <w:r>
          <w:rPr>
            <w:noProof/>
            <w:webHidden/>
          </w:rPr>
          <w:fldChar w:fldCharType="end"/>
        </w:r>
      </w:hyperlink>
    </w:p>
    <w:p w14:paraId="039D04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r>
          <w:rPr>
            <w:noProof/>
            <w:webHidden/>
          </w:rPr>
        </w:r>
        <w:r>
          <w:rPr>
            <w:noProof/>
            <w:webHidden/>
          </w:rPr>
          <w:fldChar w:fldCharType="separate"/>
        </w:r>
        <w:r>
          <w:rPr>
            <w:noProof/>
            <w:webHidden/>
          </w:rPr>
          <w:t>107</w:t>
        </w:r>
        <w:r>
          <w:rPr>
            <w:noProof/>
            <w:webHidden/>
          </w:rPr>
          <w:fldChar w:fldCharType="end"/>
        </w:r>
      </w:hyperlink>
    </w:p>
    <w:p w14:paraId="39B7BF7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r>
          <w:rPr>
            <w:noProof/>
            <w:webHidden/>
          </w:rPr>
        </w:r>
        <w:r>
          <w:rPr>
            <w:noProof/>
            <w:webHidden/>
          </w:rPr>
          <w:fldChar w:fldCharType="separate"/>
        </w:r>
        <w:r>
          <w:rPr>
            <w:noProof/>
            <w:webHidden/>
          </w:rPr>
          <w:t>110</w:t>
        </w:r>
        <w:r>
          <w:rPr>
            <w:noProof/>
            <w:webHidden/>
          </w:rPr>
          <w:fldChar w:fldCharType="end"/>
        </w:r>
      </w:hyperlink>
    </w:p>
    <w:p w14:paraId="593866D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r>
          <w:rPr>
            <w:noProof/>
            <w:webHidden/>
          </w:rPr>
        </w:r>
        <w:r>
          <w:rPr>
            <w:noProof/>
            <w:webHidden/>
          </w:rPr>
          <w:fldChar w:fldCharType="separate"/>
        </w:r>
        <w:r>
          <w:rPr>
            <w:noProof/>
            <w:webHidden/>
          </w:rPr>
          <w:t>110</w:t>
        </w:r>
        <w:r>
          <w:rPr>
            <w:noProof/>
            <w:webHidden/>
          </w:rPr>
          <w:fldChar w:fldCharType="end"/>
        </w:r>
      </w:hyperlink>
    </w:p>
    <w:p w14:paraId="63CE79B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r>
          <w:rPr>
            <w:noProof/>
            <w:webHidden/>
          </w:rPr>
        </w:r>
        <w:r>
          <w:rPr>
            <w:noProof/>
            <w:webHidden/>
          </w:rPr>
          <w:fldChar w:fldCharType="separate"/>
        </w:r>
        <w:r>
          <w:rPr>
            <w:noProof/>
            <w:webHidden/>
          </w:rPr>
          <w:t>112</w:t>
        </w:r>
        <w:r>
          <w:rPr>
            <w:noProof/>
            <w:webHidden/>
          </w:rPr>
          <w:fldChar w:fldCharType="end"/>
        </w:r>
      </w:hyperlink>
    </w:p>
    <w:p w14:paraId="031FFDA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r>
          <w:rPr>
            <w:noProof/>
            <w:webHidden/>
          </w:rPr>
        </w:r>
        <w:r>
          <w:rPr>
            <w:noProof/>
            <w:webHidden/>
          </w:rPr>
          <w:fldChar w:fldCharType="separate"/>
        </w:r>
        <w:r>
          <w:rPr>
            <w:noProof/>
            <w:webHidden/>
          </w:rPr>
          <w:t>113</w:t>
        </w:r>
        <w:r>
          <w:rPr>
            <w:noProof/>
            <w:webHidden/>
          </w:rPr>
          <w:fldChar w:fldCharType="end"/>
        </w:r>
      </w:hyperlink>
    </w:p>
    <w:p w14:paraId="7D52D4E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r>
          <w:rPr>
            <w:noProof/>
            <w:webHidden/>
          </w:rPr>
        </w:r>
        <w:r>
          <w:rPr>
            <w:noProof/>
            <w:webHidden/>
          </w:rPr>
          <w:fldChar w:fldCharType="separate"/>
        </w:r>
        <w:r>
          <w:rPr>
            <w:noProof/>
            <w:webHidden/>
          </w:rPr>
          <w:t>113</w:t>
        </w:r>
        <w:r>
          <w:rPr>
            <w:noProof/>
            <w:webHidden/>
          </w:rPr>
          <w:fldChar w:fldCharType="end"/>
        </w:r>
      </w:hyperlink>
    </w:p>
    <w:p w14:paraId="6DBE3E3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r>
          <w:rPr>
            <w:noProof/>
            <w:webHidden/>
          </w:rPr>
        </w:r>
        <w:r>
          <w:rPr>
            <w:noProof/>
            <w:webHidden/>
          </w:rPr>
          <w:fldChar w:fldCharType="separate"/>
        </w:r>
        <w:r>
          <w:rPr>
            <w:noProof/>
            <w:webHidden/>
          </w:rPr>
          <w:t>113</w:t>
        </w:r>
        <w:r>
          <w:rPr>
            <w:noProof/>
            <w:webHidden/>
          </w:rPr>
          <w:fldChar w:fldCharType="end"/>
        </w:r>
      </w:hyperlink>
    </w:p>
    <w:p w14:paraId="3666B46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r>
          <w:rPr>
            <w:noProof/>
            <w:webHidden/>
          </w:rPr>
        </w:r>
        <w:r>
          <w:rPr>
            <w:noProof/>
            <w:webHidden/>
          </w:rPr>
          <w:fldChar w:fldCharType="separate"/>
        </w:r>
        <w:r>
          <w:rPr>
            <w:noProof/>
            <w:webHidden/>
          </w:rPr>
          <w:t>117</w:t>
        </w:r>
        <w:r>
          <w:rPr>
            <w:noProof/>
            <w:webHidden/>
          </w:rPr>
          <w:fldChar w:fldCharType="end"/>
        </w:r>
      </w:hyperlink>
    </w:p>
    <w:p w14:paraId="1D23B23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r>
          <w:rPr>
            <w:noProof/>
            <w:webHidden/>
          </w:rPr>
        </w:r>
        <w:r>
          <w:rPr>
            <w:noProof/>
            <w:webHidden/>
          </w:rPr>
          <w:fldChar w:fldCharType="separate"/>
        </w:r>
        <w:r>
          <w:rPr>
            <w:noProof/>
            <w:webHidden/>
          </w:rPr>
          <w:t>117</w:t>
        </w:r>
        <w:r>
          <w:rPr>
            <w:noProof/>
            <w:webHidden/>
          </w:rPr>
          <w:fldChar w:fldCharType="end"/>
        </w:r>
      </w:hyperlink>
    </w:p>
    <w:p w14:paraId="7D78461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r>
          <w:rPr>
            <w:noProof/>
            <w:webHidden/>
          </w:rPr>
        </w:r>
        <w:r>
          <w:rPr>
            <w:noProof/>
            <w:webHidden/>
          </w:rPr>
          <w:fldChar w:fldCharType="separate"/>
        </w:r>
        <w:r>
          <w:rPr>
            <w:noProof/>
            <w:webHidden/>
          </w:rPr>
          <w:t>119</w:t>
        </w:r>
        <w:r>
          <w:rPr>
            <w:noProof/>
            <w:webHidden/>
          </w:rPr>
          <w:fldChar w:fldCharType="end"/>
        </w:r>
      </w:hyperlink>
    </w:p>
    <w:p w14:paraId="0A269C7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r>
          <w:rPr>
            <w:noProof/>
            <w:webHidden/>
          </w:rPr>
        </w:r>
        <w:r>
          <w:rPr>
            <w:noProof/>
            <w:webHidden/>
          </w:rPr>
          <w:fldChar w:fldCharType="separate"/>
        </w:r>
        <w:r>
          <w:rPr>
            <w:noProof/>
            <w:webHidden/>
          </w:rPr>
          <w:t>119</w:t>
        </w:r>
        <w:r>
          <w:rPr>
            <w:noProof/>
            <w:webHidden/>
          </w:rPr>
          <w:fldChar w:fldCharType="end"/>
        </w:r>
      </w:hyperlink>
    </w:p>
    <w:p w14:paraId="064DDB5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r>
          <w:rPr>
            <w:noProof/>
            <w:webHidden/>
          </w:rPr>
        </w:r>
        <w:r>
          <w:rPr>
            <w:noProof/>
            <w:webHidden/>
          </w:rPr>
          <w:fldChar w:fldCharType="separate"/>
        </w:r>
        <w:r>
          <w:rPr>
            <w:noProof/>
            <w:webHidden/>
          </w:rPr>
          <w:t>121</w:t>
        </w:r>
        <w:r>
          <w:rPr>
            <w:noProof/>
            <w:webHidden/>
          </w:rPr>
          <w:fldChar w:fldCharType="end"/>
        </w:r>
      </w:hyperlink>
    </w:p>
    <w:p w14:paraId="73E4B5C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r>
          <w:rPr>
            <w:noProof/>
            <w:webHidden/>
          </w:rPr>
        </w:r>
        <w:r>
          <w:rPr>
            <w:noProof/>
            <w:webHidden/>
          </w:rPr>
          <w:fldChar w:fldCharType="separate"/>
        </w:r>
        <w:r>
          <w:rPr>
            <w:noProof/>
            <w:webHidden/>
          </w:rPr>
          <w:t>121</w:t>
        </w:r>
        <w:r>
          <w:rPr>
            <w:noProof/>
            <w:webHidden/>
          </w:rPr>
          <w:fldChar w:fldCharType="end"/>
        </w:r>
      </w:hyperlink>
    </w:p>
    <w:p w14:paraId="281F7CD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r>
          <w:rPr>
            <w:noProof/>
            <w:webHidden/>
          </w:rPr>
        </w:r>
        <w:r>
          <w:rPr>
            <w:noProof/>
            <w:webHidden/>
          </w:rPr>
          <w:fldChar w:fldCharType="separate"/>
        </w:r>
        <w:r>
          <w:rPr>
            <w:noProof/>
            <w:webHidden/>
          </w:rPr>
          <w:t>122</w:t>
        </w:r>
        <w:r>
          <w:rPr>
            <w:noProof/>
            <w:webHidden/>
          </w:rPr>
          <w:fldChar w:fldCharType="end"/>
        </w:r>
      </w:hyperlink>
    </w:p>
    <w:p w14:paraId="5B046E2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r>
          <w:rPr>
            <w:noProof/>
            <w:webHidden/>
          </w:rPr>
        </w:r>
        <w:r>
          <w:rPr>
            <w:noProof/>
            <w:webHidden/>
          </w:rPr>
          <w:fldChar w:fldCharType="separate"/>
        </w:r>
        <w:r>
          <w:rPr>
            <w:noProof/>
            <w:webHidden/>
          </w:rPr>
          <w:t>122</w:t>
        </w:r>
        <w:r>
          <w:rPr>
            <w:noProof/>
            <w:webHidden/>
          </w:rPr>
          <w:fldChar w:fldCharType="end"/>
        </w:r>
      </w:hyperlink>
    </w:p>
    <w:p w14:paraId="54030DF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r>
          <w:rPr>
            <w:noProof/>
            <w:webHidden/>
          </w:rPr>
        </w:r>
        <w:r>
          <w:rPr>
            <w:noProof/>
            <w:webHidden/>
          </w:rPr>
          <w:fldChar w:fldCharType="separate"/>
        </w:r>
        <w:r>
          <w:rPr>
            <w:noProof/>
            <w:webHidden/>
          </w:rPr>
          <w:t>123</w:t>
        </w:r>
        <w:r>
          <w:rPr>
            <w:noProof/>
            <w:webHidden/>
          </w:rPr>
          <w:fldChar w:fldCharType="end"/>
        </w:r>
      </w:hyperlink>
    </w:p>
    <w:p w14:paraId="143C566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r>
          <w:rPr>
            <w:noProof/>
            <w:webHidden/>
          </w:rPr>
        </w:r>
        <w:r>
          <w:rPr>
            <w:noProof/>
            <w:webHidden/>
          </w:rPr>
          <w:fldChar w:fldCharType="separate"/>
        </w:r>
        <w:r>
          <w:rPr>
            <w:noProof/>
            <w:webHidden/>
          </w:rPr>
          <w:t>123</w:t>
        </w:r>
        <w:r>
          <w:rPr>
            <w:noProof/>
            <w:webHidden/>
          </w:rPr>
          <w:fldChar w:fldCharType="end"/>
        </w:r>
      </w:hyperlink>
    </w:p>
    <w:p w14:paraId="69CAE5A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r>
          <w:rPr>
            <w:noProof/>
            <w:webHidden/>
          </w:rPr>
        </w:r>
        <w:r>
          <w:rPr>
            <w:noProof/>
            <w:webHidden/>
          </w:rPr>
          <w:fldChar w:fldCharType="separate"/>
        </w:r>
        <w:r>
          <w:rPr>
            <w:noProof/>
            <w:webHidden/>
          </w:rPr>
          <w:t>126</w:t>
        </w:r>
        <w:r>
          <w:rPr>
            <w:noProof/>
            <w:webHidden/>
          </w:rPr>
          <w:fldChar w:fldCharType="end"/>
        </w:r>
      </w:hyperlink>
    </w:p>
    <w:p w14:paraId="27D877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r>
          <w:rPr>
            <w:noProof/>
            <w:webHidden/>
          </w:rPr>
        </w:r>
        <w:r>
          <w:rPr>
            <w:noProof/>
            <w:webHidden/>
          </w:rPr>
          <w:fldChar w:fldCharType="separate"/>
        </w:r>
        <w:r>
          <w:rPr>
            <w:noProof/>
            <w:webHidden/>
          </w:rPr>
          <w:t>126</w:t>
        </w:r>
        <w:r>
          <w:rPr>
            <w:noProof/>
            <w:webHidden/>
          </w:rPr>
          <w:fldChar w:fldCharType="end"/>
        </w:r>
      </w:hyperlink>
    </w:p>
    <w:p w14:paraId="3671438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r>
          <w:rPr>
            <w:noProof/>
            <w:webHidden/>
          </w:rPr>
        </w:r>
        <w:r>
          <w:rPr>
            <w:noProof/>
            <w:webHidden/>
          </w:rPr>
          <w:fldChar w:fldCharType="separate"/>
        </w:r>
        <w:r>
          <w:rPr>
            <w:noProof/>
            <w:webHidden/>
          </w:rPr>
          <w:t>129</w:t>
        </w:r>
        <w:r>
          <w:rPr>
            <w:noProof/>
            <w:webHidden/>
          </w:rPr>
          <w:fldChar w:fldCharType="end"/>
        </w:r>
      </w:hyperlink>
    </w:p>
    <w:p w14:paraId="3238AA8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r>
          <w:rPr>
            <w:noProof/>
            <w:webHidden/>
          </w:rPr>
        </w:r>
        <w:r>
          <w:rPr>
            <w:noProof/>
            <w:webHidden/>
          </w:rPr>
          <w:fldChar w:fldCharType="separate"/>
        </w:r>
        <w:r>
          <w:rPr>
            <w:noProof/>
            <w:webHidden/>
          </w:rPr>
          <w:t>130</w:t>
        </w:r>
        <w:r>
          <w:rPr>
            <w:noProof/>
            <w:webHidden/>
          </w:rPr>
          <w:fldChar w:fldCharType="end"/>
        </w:r>
      </w:hyperlink>
    </w:p>
    <w:p w14:paraId="42F2A2A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r>
          <w:rPr>
            <w:noProof/>
            <w:webHidden/>
          </w:rPr>
        </w:r>
        <w:r>
          <w:rPr>
            <w:noProof/>
            <w:webHidden/>
          </w:rPr>
          <w:fldChar w:fldCharType="separate"/>
        </w:r>
        <w:r>
          <w:rPr>
            <w:noProof/>
            <w:webHidden/>
          </w:rPr>
          <w:t>133</w:t>
        </w:r>
        <w:r>
          <w:rPr>
            <w:noProof/>
            <w:webHidden/>
          </w:rPr>
          <w:fldChar w:fldCharType="end"/>
        </w:r>
      </w:hyperlink>
    </w:p>
    <w:p w14:paraId="7156E7E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r>
          <w:rPr>
            <w:noProof/>
            <w:webHidden/>
          </w:rPr>
        </w:r>
        <w:r>
          <w:rPr>
            <w:noProof/>
            <w:webHidden/>
          </w:rPr>
          <w:fldChar w:fldCharType="separate"/>
        </w:r>
        <w:r>
          <w:rPr>
            <w:noProof/>
            <w:webHidden/>
          </w:rPr>
          <w:t>133</w:t>
        </w:r>
        <w:r>
          <w:rPr>
            <w:noProof/>
            <w:webHidden/>
          </w:rPr>
          <w:fldChar w:fldCharType="end"/>
        </w:r>
      </w:hyperlink>
    </w:p>
    <w:p w14:paraId="2E0BD08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r>
          <w:rPr>
            <w:noProof/>
            <w:webHidden/>
          </w:rPr>
        </w:r>
        <w:r>
          <w:rPr>
            <w:noProof/>
            <w:webHidden/>
          </w:rPr>
          <w:fldChar w:fldCharType="separate"/>
        </w:r>
        <w:r>
          <w:rPr>
            <w:noProof/>
            <w:webHidden/>
          </w:rPr>
          <w:t>137</w:t>
        </w:r>
        <w:r>
          <w:rPr>
            <w:noProof/>
            <w:webHidden/>
          </w:rPr>
          <w:fldChar w:fldCharType="end"/>
        </w:r>
      </w:hyperlink>
    </w:p>
    <w:p w14:paraId="164BA0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r>
          <w:rPr>
            <w:noProof/>
            <w:webHidden/>
          </w:rPr>
        </w:r>
        <w:r>
          <w:rPr>
            <w:noProof/>
            <w:webHidden/>
          </w:rPr>
          <w:fldChar w:fldCharType="separate"/>
        </w:r>
        <w:r>
          <w:rPr>
            <w:noProof/>
            <w:webHidden/>
          </w:rPr>
          <w:t>137</w:t>
        </w:r>
        <w:r>
          <w:rPr>
            <w:noProof/>
            <w:webHidden/>
          </w:rPr>
          <w:fldChar w:fldCharType="end"/>
        </w:r>
      </w:hyperlink>
    </w:p>
    <w:p w14:paraId="6E604B0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r>
          <w:rPr>
            <w:noProof/>
            <w:webHidden/>
          </w:rPr>
        </w:r>
        <w:r>
          <w:rPr>
            <w:noProof/>
            <w:webHidden/>
          </w:rPr>
          <w:fldChar w:fldCharType="separate"/>
        </w:r>
        <w:r>
          <w:rPr>
            <w:noProof/>
            <w:webHidden/>
          </w:rPr>
          <w:t>141</w:t>
        </w:r>
        <w:r>
          <w:rPr>
            <w:noProof/>
            <w:webHidden/>
          </w:rPr>
          <w:fldChar w:fldCharType="end"/>
        </w:r>
      </w:hyperlink>
    </w:p>
    <w:p w14:paraId="7F2AB27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r>
          <w:rPr>
            <w:noProof/>
            <w:webHidden/>
          </w:rPr>
        </w:r>
        <w:r>
          <w:rPr>
            <w:noProof/>
            <w:webHidden/>
          </w:rPr>
          <w:fldChar w:fldCharType="separate"/>
        </w:r>
        <w:r>
          <w:rPr>
            <w:noProof/>
            <w:webHidden/>
          </w:rPr>
          <w:t>141</w:t>
        </w:r>
        <w:r>
          <w:rPr>
            <w:noProof/>
            <w:webHidden/>
          </w:rPr>
          <w:fldChar w:fldCharType="end"/>
        </w:r>
      </w:hyperlink>
    </w:p>
    <w:p w14:paraId="240C78B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r>
          <w:rPr>
            <w:noProof/>
            <w:webHidden/>
          </w:rPr>
        </w:r>
        <w:r>
          <w:rPr>
            <w:noProof/>
            <w:webHidden/>
          </w:rPr>
          <w:fldChar w:fldCharType="separate"/>
        </w:r>
        <w:r>
          <w:rPr>
            <w:noProof/>
            <w:webHidden/>
          </w:rPr>
          <w:t>142</w:t>
        </w:r>
        <w:r>
          <w:rPr>
            <w:noProof/>
            <w:webHidden/>
          </w:rPr>
          <w:fldChar w:fldCharType="end"/>
        </w:r>
      </w:hyperlink>
    </w:p>
    <w:p w14:paraId="0D809C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r>
          <w:rPr>
            <w:noProof/>
            <w:webHidden/>
          </w:rPr>
        </w:r>
        <w:r>
          <w:rPr>
            <w:noProof/>
            <w:webHidden/>
          </w:rPr>
          <w:fldChar w:fldCharType="separate"/>
        </w:r>
        <w:r>
          <w:rPr>
            <w:noProof/>
            <w:webHidden/>
          </w:rPr>
          <w:t>142</w:t>
        </w:r>
        <w:r>
          <w:rPr>
            <w:noProof/>
            <w:webHidden/>
          </w:rPr>
          <w:fldChar w:fldCharType="end"/>
        </w:r>
      </w:hyperlink>
    </w:p>
    <w:p w14:paraId="1A00393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r>
          <w:rPr>
            <w:noProof/>
            <w:webHidden/>
          </w:rPr>
        </w:r>
        <w:r>
          <w:rPr>
            <w:noProof/>
            <w:webHidden/>
          </w:rPr>
          <w:fldChar w:fldCharType="separate"/>
        </w:r>
        <w:r>
          <w:rPr>
            <w:noProof/>
            <w:webHidden/>
          </w:rPr>
          <w:t>145</w:t>
        </w:r>
        <w:r>
          <w:rPr>
            <w:noProof/>
            <w:webHidden/>
          </w:rPr>
          <w:fldChar w:fldCharType="end"/>
        </w:r>
      </w:hyperlink>
    </w:p>
    <w:p w14:paraId="15A073C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r>
          <w:rPr>
            <w:noProof/>
            <w:webHidden/>
          </w:rPr>
        </w:r>
        <w:r>
          <w:rPr>
            <w:noProof/>
            <w:webHidden/>
          </w:rPr>
          <w:fldChar w:fldCharType="separate"/>
        </w:r>
        <w:r>
          <w:rPr>
            <w:noProof/>
            <w:webHidden/>
          </w:rPr>
          <w:t>145</w:t>
        </w:r>
        <w:r>
          <w:rPr>
            <w:noProof/>
            <w:webHidden/>
          </w:rPr>
          <w:fldChar w:fldCharType="end"/>
        </w:r>
      </w:hyperlink>
    </w:p>
    <w:p w14:paraId="4785C5D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r>
          <w:rPr>
            <w:noProof/>
            <w:webHidden/>
          </w:rPr>
        </w:r>
        <w:r>
          <w:rPr>
            <w:noProof/>
            <w:webHidden/>
          </w:rPr>
          <w:fldChar w:fldCharType="separate"/>
        </w:r>
        <w:r>
          <w:rPr>
            <w:noProof/>
            <w:webHidden/>
          </w:rPr>
          <w:t>145</w:t>
        </w:r>
        <w:r>
          <w:rPr>
            <w:noProof/>
            <w:webHidden/>
          </w:rPr>
          <w:fldChar w:fldCharType="end"/>
        </w:r>
      </w:hyperlink>
    </w:p>
    <w:p w14:paraId="7202FC2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r>
          <w:rPr>
            <w:noProof/>
            <w:webHidden/>
          </w:rPr>
        </w:r>
        <w:r>
          <w:rPr>
            <w:noProof/>
            <w:webHidden/>
          </w:rPr>
          <w:fldChar w:fldCharType="separate"/>
        </w:r>
        <w:r>
          <w:rPr>
            <w:noProof/>
            <w:webHidden/>
          </w:rPr>
          <w:t>145</w:t>
        </w:r>
        <w:r>
          <w:rPr>
            <w:noProof/>
            <w:webHidden/>
          </w:rPr>
          <w:fldChar w:fldCharType="end"/>
        </w:r>
      </w:hyperlink>
    </w:p>
    <w:p w14:paraId="77904F7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r>
          <w:rPr>
            <w:noProof/>
            <w:webHidden/>
          </w:rPr>
        </w:r>
        <w:r>
          <w:rPr>
            <w:noProof/>
            <w:webHidden/>
          </w:rPr>
          <w:fldChar w:fldCharType="separate"/>
        </w:r>
        <w:r>
          <w:rPr>
            <w:noProof/>
            <w:webHidden/>
          </w:rPr>
          <w:t>151</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r>
          <w:rPr>
            <w:noProof/>
            <w:webHidden/>
          </w:rPr>
        </w:r>
        <w:r>
          <w:rPr>
            <w:noProof/>
            <w:webHidden/>
          </w:rPr>
          <w:fldChar w:fldCharType="separate"/>
        </w:r>
        <w:r>
          <w:rPr>
            <w:noProof/>
            <w:webHidden/>
          </w:rPr>
          <w:t>29</w:t>
        </w:r>
        <w:r>
          <w:rPr>
            <w:noProof/>
            <w:webHidden/>
          </w:rPr>
          <w:fldChar w:fldCharType="end"/>
        </w:r>
      </w:hyperlink>
    </w:p>
    <w:p w14:paraId="1DDF48A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r>
          <w:rPr>
            <w:noProof/>
            <w:webHidden/>
          </w:rPr>
        </w:r>
        <w:r>
          <w:rPr>
            <w:noProof/>
            <w:webHidden/>
          </w:rPr>
          <w:fldChar w:fldCharType="separate"/>
        </w:r>
        <w:r>
          <w:rPr>
            <w:noProof/>
            <w:webHidden/>
          </w:rPr>
          <w:t>31</w:t>
        </w:r>
        <w:r>
          <w:rPr>
            <w:noProof/>
            <w:webHidden/>
          </w:rPr>
          <w:fldChar w:fldCharType="end"/>
        </w:r>
      </w:hyperlink>
    </w:p>
    <w:p w14:paraId="19F3D79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r>
          <w:rPr>
            <w:noProof/>
            <w:webHidden/>
          </w:rPr>
        </w:r>
        <w:r>
          <w:rPr>
            <w:noProof/>
            <w:webHidden/>
          </w:rPr>
          <w:fldChar w:fldCharType="separate"/>
        </w:r>
        <w:r>
          <w:rPr>
            <w:noProof/>
            <w:webHidden/>
          </w:rPr>
          <w:t>33</w:t>
        </w:r>
        <w:r>
          <w:rPr>
            <w:noProof/>
            <w:webHidden/>
          </w:rPr>
          <w:fldChar w:fldCharType="end"/>
        </w:r>
      </w:hyperlink>
    </w:p>
    <w:p w14:paraId="3AA34F7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r>
          <w:rPr>
            <w:noProof/>
            <w:webHidden/>
          </w:rPr>
        </w:r>
        <w:r>
          <w:rPr>
            <w:noProof/>
            <w:webHidden/>
          </w:rPr>
          <w:fldChar w:fldCharType="separate"/>
        </w:r>
        <w:r>
          <w:rPr>
            <w:noProof/>
            <w:webHidden/>
          </w:rPr>
          <w:t>33</w:t>
        </w:r>
        <w:r>
          <w:rPr>
            <w:noProof/>
            <w:webHidden/>
          </w:rPr>
          <w:fldChar w:fldCharType="end"/>
        </w:r>
      </w:hyperlink>
    </w:p>
    <w:p w14:paraId="262B7EB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r>
          <w:rPr>
            <w:noProof/>
            <w:webHidden/>
          </w:rPr>
        </w:r>
        <w:r>
          <w:rPr>
            <w:noProof/>
            <w:webHidden/>
          </w:rPr>
          <w:fldChar w:fldCharType="separate"/>
        </w:r>
        <w:r>
          <w:rPr>
            <w:noProof/>
            <w:webHidden/>
          </w:rPr>
          <w:t>33</w:t>
        </w:r>
        <w:r>
          <w:rPr>
            <w:noProof/>
            <w:webHidden/>
          </w:rPr>
          <w:fldChar w:fldCharType="end"/>
        </w:r>
      </w:hyperlink>
    </w:p>
    <w:p w14:paraId="6DA9E69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r>
          <w:rPr>
            <w:noProof/>
            <w:webHidden/>
          </w:rPr>
        </w:r>
        <w:r>
          <w:rPr>
            <w:noProof/>
            <w:webHidden/>
          </w:rPr>
          <w:fldChar w:fldCharType="separate"/>
        </w:r>
        <w:r>
          <w:rPr>
            <w:noProof/>
            <w:webHidden/>
          </w:rPr>
          <w:t>33</w:t>
        </w:r>
        <w:r>
          <w:rPr>
            <w:noProof/>
            <w:webHidden/>
          </w:rPr>
          <w:fldChar w:fldCharType="end"/>
        </w:r>
      </w:hyperlink>
    </w:p>
    <w:p w14:paraId="29FFDEB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r>
          <w:rPr>
            <w:noProof/>
            <w:webHidden/>
          </w:rPr>
        </w:r>
        <w:r>
          <w:rPr>
            <w:noProof/>
            <w:webHidden/>
          </w:rPr>
          <w:fldChar w:fldCharType="separate"/>
        </w:r>
        <w:r>
          <w:rPr>
            <w:noProof/>
            <w:webHidden/>
          </w:rPr>
          <w:t>34</w:t>
        </w:r>
        <w:r>
          <w:rPr>
            <w:noProof/>
            <w:webHidden/>
          </w:rPr>
          <w:fldChar w:fldCharType="end"/>
        </w:r>
      </w:hyperlink>
    </w:p>
    <w:p w14:paraId="5810AE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r>
          <w:rPr>
            <w:noProof/>
            <w:webHidden/>
          </w:rPr>
        </w:r>
        <w:r>
          <w:rPr>
            <w:noProof/>
            <w:webHidden/>
          </w:rPr>
          <w:fldChar w:fldCharType="separate"/>
        </w:r>
        <w:r>
          <w:rPr>
            <w:noProof/>
            <w:webHidden/>
          </w:rPr>
          <w:t>34</w:t>
        </w:r>
        <w:r>
          <w:rPr>
            <w:noProof/>
            <w:webHidden/>
          </w:rPr>
          <w:fldChar w:fldCharType="end"/>
        </w:r>
      </w:hyperlink>
    </w:p>
    <w:p w14:paraId="131007B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r>
          <w:rPr>
            <w:noProof/>
            <w:webHidden/>
          </w:rPr>
        </w:r>
        <w:r>
          <w:rPr>
            <w:noProof/>
            <w:webHidden/>
          </w:rPr>
          <w:fldChar w:fldCharType="separate"/>
        </w:r>
        <w:r>
          <w:rPr>
            <w:noProof/>
            <w:webHidden/>
          </w:rPr>
          <w:t>35</w:t>
        </w:r>
        <w:r>
          <w:rPr>
            <w:noProof/>
            <w:webHidden/>
          </w:rPr>
          <w:fldChar w:fldCharType="end"/>
        </w:r>
      </w:hyperlink>
    </w:p>
    <w:p w14:paraId="69056F6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r>
          <w:rPr>
            <w:noProof/>
            <w:webHidden/>
          </w:rPr>
        </w:r>
        <w:r>
          <w:rPr>
            <w:noProof/>
            <w:webHidden/>
          </w:rPr>
          <w:fldChar w:fldCharType="separate"/>
        </w:r>
        <w:r>
          <w:rPr>
            <w:noProof/>
            <w:webHidden/>
          </w:rPr>
          <w:t>35</w:t>
        </w:r>
        <w:r>
          <w:rPr>
            <w:noProof/>
            <w:webHidden/>
          </w:rPr>
          <w:fldChar w:fldCharType="end"/>
        </w:r>
      </w:hyperlink>
    </w:p>
    <w:p w14:paraId="1090379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r>
          <w:rPr>
            <w:noProof/>
            <w:webHidden/>
          </w:rPr>
        </w:r>
        <w:r>
          <w:rPr>
            <w:noProof/>
            <w:webHidden/>
          </w:rPr>
          <w:fldChar w:fldCharType="separate"/>
        </w:r>
        <w:r>
          <w:rPr>
            <w:noProof/>
            <w:webHidden/>
          </w:rPr>
          <w:t>36</w:t>
        </w:r>
        <w:r>
          <w:rPr>
            <w:noProof/>
            <w:webHidden/>
          </w:rPr>
          <w:fldChar w:fldCharType="end"/>
        </w:r>
      </w:hyperlink>
    </w:p>
    <w:p w14:paraId="07B1358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r>
          <w:rPr>
            <w:noProof/>
            <w:webHidden/>
          </w:rPr>
        </w:r>
        <w:r>
          <w:rPr>
            <w:noProof/>
            <w:webHidden/>
          </w:rPr>
          <w:fldChar w:fldCharType="separate"/>
        </w:r>
        <w:r>
          <w:rPr>
            <w:noProof/>
            <w:webHidden/>
          </w:rPr>
          <w:t>37</w:t>
        </w:r>
        <w:r>
          <w:rPr>
            <w:noProof/>
            <w:webHidden/>
          </w:rPr>
          <w:fldChar w:fldCharType="end"/>
        </w:r>
      </w:hyperlink>
    </w:p>
    <w:p w14:paraId="34606E0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r>
          <w:rPr>
            <w:noProof/>
            <w:webHidden/>
          </w:rPr>
        </w:r>
        <w:r>
          <w:rPr>
            <w:noProof/>
            <w:webHidden/>
          </w:rPr>
          <w:fldChar w:fldCharType="separate"/>
        </w:r>
        <w:r>
          <w:rPr>
            <w:noProof/>
            <w:webHidden/>
          </w:rPr>
          <w:t>37</w:t>
        </w:r>
        <w:r>
          <w:rPr>
            <w:noProof/>
            <w:webHidden/>
          </w:rPr>
          <w:fldChar w:fldCharType="end"/>
        </w:r>
      </w:hyperlink>
    </w:p>
    <w:p w14:paraId="726A4D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r>
          <w:rPr>
            <w:noProof/>
            <w:webHidden/>
          </w:rPr>
        </w:r>
        <w:r>
          <w:rPr>
            <w:noProof/>
            <w:webHidden/>
          </w:rPr>
          <w:fldChar w:fldCharType="separate"/>
        </w:r>
        <w:r>
          <w:rPr>
            <w:noProof/>
            <w:webHidden/>
          </w:rPr>
          <w:t>38</w:t>
        </w:r>
        <w:r>
          <w:rPr>
            <w:noProof/>
            <w:webHidden/>
          </w:rPr>
          <w:fldChar w:fldCharType="end"/>
        </w:r>
      </w:hyperlink>
    </w:p>
    <w:p w14:paraId="73216A8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r>
          <w:rPr>
            <w:noProof/>
            <w:webHidden/>
          </w:rPr>
        </w:r>
        <w:r>
          <w:rPr>
            <w:noProof/>
            <w:webHidden/>
          </w:rPr>
          <w:fldChar w:fldCharType="separate"/>
        </w:r>
        <w:r>
          <w:rPr>
            <w:noProof/>
            <w:webHidden/>
          </w:rPr>
          <w:t>39</w:t>
        </w:r>
        <w:r>
          <w:rPr>
            <w:noProof/>
            <w:webHidden/>
          </w:rPr>
          <w:fldChar w:fldCharType="end"/>
        </w:r>
      </w:hyperlink>
    </w:p>
    <w:p w14:paraId="63FFDF2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r>
          <w:rPr>
            <w:noProof/>
            <w:webHidden/>
          </w:rPr>
        </w:r>
        <w:r>
          <w:rPr>
            <w:noProof/>
            <w:webHidden/>
          </w:rPr>
          <w:fldChar w:fldCharType="separate"/>
        </w:r>
        <w:r>
          <w:rPr>
            <w:noProof/>
            <w:webHidden/>
          </w:rPr>
          <w:t>39</w:t>
        </w:r>
        <w:r>
          <w:rPr>
            <w:noProof/>
            <w:webHidden/>
          </w:rPr>
          <w:fldChar w:fldCharType="end"/>
        </w:r>
      </w:hyperlink>
    </w:p>
    <w:p w14:paraId="6A20EAF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r>
          <w:rPr>
            <w:noProof/>
            <w:webHidden/>
          </w:rPr>
        </w:r>
        <w:r>
          <w:rPr>
            <w:noProof/>
            <w:webHidden/>
          </w:rPr>
          <w:fldChar w:fldCharType="separate"/>
        </w:r>
        <w:r>
          <w:rPr>
            <w:noProof/>
            <w:webHidden/>
          </w:rPr>
          <w:t>44</w:t>
        </w:r>
        <w:r>
          <w:rPr>
            <w:noProof/>
            <w:webHidden/>
          </w:rPr>
          <w:fldChar w:fldCharType="end"/>
        </w:r>
      </w:hyperlink>
    </w:p>
    <w:p w14:paraId="0BE2824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r>
          <w:rPr>
            <w:noProof/>
            <w:webHidden/>
          </w:rPr>
        </w:r>
        <w:r>
          <w:rPr>
            <w:noProof/>
            <w:webHidden/>
          </w:rPr>
          <w:fldChar w:fldCharType="separate"/>
        </w:r>
        <w:r>
          <w:rPr>
            <w:noProof/>
            <w:webHidden/>
          </w:rPr>
          <w:t>44</w:t>
        </w:r>
        <w:r>
          <w:rPr>
            <w:noProof/>
            <w:webHidden/>
          </w:rPr>
          <w:fldChar w:fldCharType="end"/>
        </w:r>
      </w:hyperlink>
    </w:p>
    <w:p w14:paraId="0BACF6B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r>
          <w:rPr>
            <w:noProof/>
            <w:webHidden/>
          </w:rPr>
        </w:r>
        <w:r>
          <w:rPr>
            <w:noProof/>
            <w:webHidden/>
          </w:rPr>
          <w:fldChar w:fldCharType="separate"/>
        </w:r>
        <w:r>
          <w:rPr>
            <w:noProof/>
            <w:webHidden/>
          </w:rPr>
          <w:t>45</w:t>
        </w:r>
        <w:r>
          <w:rPr>
            <w:noProof/>
            <w:webHidden/>
          </w:rPr>
          <w:fldChar w:fldCharType="end"/>
        </w:r>
      </w:hyperlink>
    </w:p>
    <w:p w14:paraId="0581E6A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r>
          <w:rPr>
            <w:noProof/>
            <w:webHidden/>
          </w:rPr>
        </w:r>
        <w:r>
          <w:rPr>
            <w:noProof/>
            <w:webHidden/>
          </w:rPr>
          <w:fldChar w:fldCharType="separate"/>
        </w:r>
        <w:r>
          <w:rPr>
            <w:noProof/>
            <w:webHidden/>
          </w:rPr>
          <w:t>45</w:t>
        </w:r>
        <w:r>
          <w:rPr>
            <w:noProof/>
            <w:webHidden/>
          </w:rPr>
          <w:fldChar w:fldCharType="end"/>
        </w:r>
      </w:hyperlink>
    </w:p>
    <w:p w14:paraId="63799D0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r>
          <w:rPr>
            <w:noProof/>
            <w:webHidden/>
          </w:rPr>
        </w:r>
        <w:r>
          <w:rPr>
            <w:noProof/>
            <w:webHidden/>
          </w:rPr>
          <w:fldChar w:fldCharType="separate"/>
        </w:r>
        <w:r>
          <w:rPr>
            <w:noProof/>
            <w:webHidden/>
          </w:rPr>
          <w:t>45</w:t>
        </w:r>
        <w:r>
          <w:rPr>
            <w:noProof/>
            <w:webHidden/>
          </w:rPr>
          <w:fldChar w:fldCharType="end"/>
        </w:r>
      </w:hyperlink>
    </w:p>
    <w:p w14:paraId="4B892C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r>
          <w:rPr>
            <w:noProof/>
            <w:webHidden/>
          </w:rPr>
        </w:r>
        <w:r>
          <w:rPr>
            <w:noProof/>
            <w:webHidden/>
          </w:rPr>
          <w:fldChar w:fldCharType="separate"/>
        </w:r>
        <w:r>
          <w:rPr>
            <w:noProof/>
            <w:webHidden/>
          </w:rPr>
          <w:t>45</w:t>
        </w:r>
        <w:r>
          <w:rPr>
            <w:noProof/>
            <w:webHidden/>
          </w:rPr>
          <w:fldChar w:fldCharType="end"/>
        </w:r>
      </w:hyperlink>
    </w:p>
    <w:p w14:paraId="687CC4A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r>
          <w:rPr>
            <w:noProof/>
            <w:webHidden/>
          </w:rPr>
        </w:r>
        <w:r>
          <w:rPr>
            <w:noProof/>
            <w:webHidden/>
          </w:rPr>
          <w:fldChar w:fldCharType="separate"/>
        </w:r>
        <w:r>
          <w:rPr>
            <w:noProof/>
            <w:webHidden/>
          </w:rPr>
          <w:t>45</w:t>
        </w:r>
        <w:r>
          <w:rPr>
            <w:noProof/>
            <w:webHidden/>
          </w:rPr>
          <w:fldChar w:fldCharType="end"/>
        </w:r>
      </w:hyperlink>
    </w:p>
    <w:p w14:paraId="1590FD3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r>
          <w:rPr>
            <w:noProof/>
            <w:webHidden/>
          </w:rPr>
        </w:r>
        <w:r>
          <w:rPr>
            <w:noProof/>
            <w:webHidden/>
          </w:rPr>
          <w:fldChar w:fldCharType="separate"/>
        </w:r>
        <w:r>
          <w:rPr>
            <w:noProof/>
            <w:webHidden/>
          </w:rPr>
          <w:t>46</w:t>
        </w:r>
        <w:r>
          <w:rPr>
            <w:noProof/>
            <w:webHidden/>
          </w:rPr>
          <w:fldChar w:fldCharType="end"/>
        </w:r>
      </w:hyperlink>
    </w:p>
    <w:p w14:paraId="764E99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r>
          <w:rPr>
            <w:noProof/>
            <w:webHidden/>
          </w:rPr>
        </w:r>
        <w:r>
          <w:rPr>
            <w:noProof/>
            <w:webHidden/>
          </w:rPr>
          <w:fldChar w:fldCharType="separate"/>
        </w:r>
        <w:r>
          <w:rPr>
            <w:noProof/>
            <w:webHidden/>
          </w:rPr>
          <w:t>46</w:t>
        </w:r>
        <w:r>
          <w:rPr>
            <w:noProof/>
            <w:webHidden/>
          </w:rPr>
          <w:fldChar w:fldCharType="end"/>
        </w:r>
      </w:hyperlink>
    </w:p>
    <w:p w14:paraId="4054FCF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r>
          <w:rPr>
            <w:noProof/>
            <w:webHidden/>
          </w:rPr>
        </w:r>
        <w:r>
          <w:rPr>
            <w:noProof/>
            <w:webHidden/>
          </w:rPr>
          <w:fldChar w:fldCharType="separate"/>
        </w:r>
        <w:r>
          <w:rPr>
            <w:noProof/>
            <w:webHidden/>
          </w:rPr>
          <w:t>46</w:t>
        </w:r>
        <w:r>
          <w:rPr>
            <w:noProof/>
            <w:webHidden/>
          </w:rPr>
          <w:fldChar w:fldCharType="end"/>
        </w:r>
      </w:hyperlink>
    </w:p>
    <w:p w14:paraId="1778C33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r>
          <w:rPr>
            <w:noProof/>
            <w:webHidden/>
          </w:rPr>
        </w:r>
        <w:r>
          <w:rPr>
            <w:noProof/>
            <w:webHidden/>
          </w:rPr>
          <w:fldChar w:fldCharType="separate"/>
        </w:r>
        <w:r>
          <w:rPr>
            <w:noProof/>
            <w:webHidden/>
          </w:rPr>
          <w:t>46</w:t>
        </w:r>
        <w:r>
          <w:rPr>
            <w:noProof/>
            <w:webHidden/>
          </w:rPr>
          <w:fldChar w:fldCharType="end"/>
        </w:r>
      </w:hyperlink>
    </w:p>
    <w:p w14:paraId="0EE676D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r>
          <w:rPr>
            <w:noProof/>
            <w:webHidden/>
          </w:rPr>
        </w:r>
        <w:r>
          <w:rPr>
            <w:noProof/>
            <w:webHidden/>
          </w:rPr>
          <w:fldChar w:fldCharType="separate"/>
        </w:r>
        <w:r>
          <w:rPr>
            <w:noProof/>
            <w:webHidden/>
          </w:rPr>
          <w:t>46</w:t>
        </w:r>
        <w:r>
          <w:rPr>
            <w:noProof/>
            <w:webHidden/>
          </w:rPr>
          <w:fldChar w:fldCharType="end"/>
        </w:r>
      </w:hyperlink>
    </w:p>
    <w:p w14:paraId="3A68F53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r>
          <w:rPr>
            <w:noProof/>
            <w:webHidden/>
          </w:rPr>
        </w:r>
        <w:r>
          <w:rPr>
            <w:noProof/>
            <w:webHidden/>
          </w:rPr>
          <w:fldChar w:fldCharType="separate"/>
        </w:r>
        <w:r>
          <w:rPr>
            <w:noProof/>
            <w:webHidden/>
          </w:rPr>
          <w:t>50</w:t>
        </w:r>
        <w:r>
          <w:rPr>
            <w:noProof/>
            <w:webHidden/>
          </w:rPr>
          <w:fldChar w:fldCharType="end"/>
        </w:r>
      </w:hyperlink>
    </w:p>
    <w:p w14:paraId="6794D94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r>
          <w:rPr>
            <w:noProof/>
            <w:webHidden/>
          </w:rPr>
        </w:r>
        <w:r>
          <w:rPr>
            <w:noProof/>
            <w:webHidden/>
          </w:rPr>
          <w:fldChar w:fldCharType="separate"/>
        </w:r>
        <w:r>
          <w:rPr>
            <w:noProof/>
            <w:webHidden/>
          </w:rPr>
          <w:t>51</w:t>
        </w:r>
        <w:r>
          <w:rPr>
            <w:noProof/>
            <w:webHidden/>
          </w:rPr>
          <w:fldChar w:fldCharType="end"/>
        </w:r>
      </w:hyperlink>
    </w:p>
    <w:p w14:paraId="546195B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r>
          <w:rPr>
            <w:noProof/>
            <w:webHidden/>
          </w:rPr>
        </w:r>
        <w:r>
          <w:rPr>
            <w:noProof/>
            <w:webHidden/>
          </w:rPr>
          <w:fldChar w:fldCharType="separate"/>
        </w:r>
        <w:r>
          <w:rPr>
            <w:noProof/>
            <w:webHidden/>
          </w:rPr>
          <w:t>51</w:t>
        </w:r>
        <w:r>
          <w:rPr>
            <w:noProof/>
            <w:webHidden/>
          </w:rPr>
          <w:fldChar w:fldCharType="end"/>
        </w:r>
      </w:hyperlink>
    </w:p>
    <w:p w14:paraId="3EB9B4D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r>
          <w:rPr>
            <w:noProof/>
            <w:webHidden/>
          </w:rPr>
        </w:r>
        <w:r>
          <w:rPr>
            <w:noProof/>
            <w:webHidden/>
          </w:rPr>
          <w:fldChar w:fldCharType="separate"/>
        </w:r>
        <w:r>
          <w:rPr>
            <w:noProof/>
            <w:webHidden/>
          </w:rPr>
          <w:t>52</w:t>
        </w:r>
        <w:r>
          <w:rPr>
            <w:noProof/>
            <w:webHidden/>
          </w:rPr>
          <w:fldChar w:fldCharType="end"/>
        </w:r>
      </w:hyperlink>
    </w:p>
    <w:p w14:paraId="755CA0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r>
          <w:rPr>
            <w:noProof/>
            <w:webHidden/>
          </w:rPr>
        </w:r>
        <w:r>
          <w:rPr>
            <w:noProof/>
            <w:webHidden/>
          </w:rPr>
          <w:fldChar w:fldCharType="separate"/>
        </w:r>
        <w:r>
          <w:rPr>
            <w:noProof/>
            <w:webHidden/>
          </w:rPr>
          <w:t>52</w:t>
        </w:r>
        <w:r>
          <w:rPr>
            <w:noProof/>
            <w:webHidden/>
          </w:rPr>
          <w:fldChar w:fldCharType="end"/>
        </w:r>
      </w:hyperlink>
    </w:p>
    <w:p w14:paraId="7D8A531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r>
          <w:rPr>
            <w:noProof/>
            <w:webHidden/>
          </w:rPr>
        </w:r>
        <w:r>
          <w:rPr>
            <w:noProof/>
            <w:webHidden/>
          </w:rPr>
          <w:fldChar w:fldCharType="separate"/>
        </w:r>
        <w:r>
          <w:rPr>
            <w:noProof/>
            <w:webHidden/>
          </w:rPr>
          <w:t>53</w:t>
        </w:r>
        <w:r>
          <w:rPr>
            <w:noProof/>
            <w:webHidden/>
          </w:rPr>
          <w:fldChar w:fldCharType="end"/>
        </w:r>
      </w:hyperlink>
    </w:p>
    <w:p w14:paraId="3EA2921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r>
          <w:rPr>
            <w:noProof/>
            <w:webHidden/>
          </w:rPr>
        </w:r>
        <w:r>
          <w:rPr>
            <w:noProof/>
            <w:webHidden/>
          </w:rPr>
          <w:fldChar w:fldCharType="separate"/>
        </w:r>
        <w:r>
          <w:rPr>
            <w:noProof/>
            <w:webHidden/>
          </w:rPr>
          <w:t>54</w:t>
        </w:r>
        <w:r>
          <w:rPr>
            <w:noProof/>
            <w:webHidden/>
          </w:rPr>
          <w:fldChar w:fldCharType="end"/>
        </w:r>
      </w:hyperlink>
    </w:p>
    <w:p w14:paraId="7DCA61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r>
          <w:rPr>
            <w:noProof/>
            <w:webHidden/>
          </w:rPr>
        </w:r>
        <w:r>
          <w:rPr>
            <w:noProof/>
            <w:webHidden/>
          </w:rPr>
          <w:fldChar w:fldCharType="separate"/>
        </w:r>
        <w:r>
          <w:rPr>
            <w:noProof/>
            <w:webHidden/>
          </w:rPr>
          <w:t>55</w:t>
        </w:r>
        <w:r>
          <w:rPr>
            <w:noProof/>
            <w:webHidden/>
          </w:rPr>
          <w:fldChar w:fldCharType="end"/>
        </w:r>
      </w:hyperlink>
    </w:p>
    <w:p w14:paraId="581033F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r>
          <w:rPr>
            <w:noProof/>
            <w:webHidden/>
          </w:rPr>
        </w:r>
        <w:r>
          <w:rPr>
            <w:noProof/>
            <w:webHidden/>
          </w:rPr>
          <w:fldChar w:fldCharType="separate"/>
        </w:r>
        <w:r>
          <w:rPr>
            <w:noProof/>
            <w:webHidden/>
          </w:rPr>
          <w:t>55</w:t>
        </w:r>
        <w:r>
          <w:rPr>
            <w:noProof/>
            <w:webHidden/>
          </w:rPr>
          <w:fldChar w:fldCharType="end"/>
        </w:r>
      </w:hyperlink>
    </w:p>
    <w:p w14:paraId="00A6092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r>
          <w:rPr>
            <w:noProof/>
            <w:webHidden/>
          </w:rPr>
        </w:r>
        <w:r>
          <w:rPr>
            <w:noProof/>
            <w:webHidden/>
          </w:rPr>
          <w:fldChar w:fldCharType="separate"/>
        </w:r>
        <w:r>
          <w:rPr>
            <w:noProof/>
            <w:webHidden/>
          </w:rPr>
          <w:t>56</w:t>
        </w:r>
        <w:r>
          <w:rPr>
            <w:noProof/>
            <w:webHidden/>
          </w:rPr>
          <w:fldChar w:fldCharType="end"/>
        </w:r>
      </w:hyperlink>
    </w:p>
    <w:p w14:paraId="7CBA247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r>
          <w:rPr>
            <w:noProof/>
            <w:webHidden/>
          </w:rPr>
        </w:r>
        <w:r>
          <w:rPr>
            <w:noProof/>
            <w:webHidden/>
          </w:rPr>
          <w:fldChar w:fldCharType="separate"/>
        </w:r>
        <w:r>
          <w:rPr>
            <w:noProof/>
            <w:webHidden/>
          </w:rPr>
          <w:t>57</w:t>
        </w:r>
        <w:r>
          <w:rPr>
            <w:noProof/>
            <w:webHidden/>
          </w:rPr>
          <w:fldChar w:fldCharType="end"/>
        </w:r>
      </w:hyperlink>
    </w:p>
    <w:p w14:paraId="0C16AAE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r>
          <w:rPr>
            <w:noProof/>
            <w:webHidden/>
          </w:rPr>
        </w:r>
        <w:r>
          <w:rPr>
            <w:noProof/>
            <w:webHidden/>
          </w:rPr>
          <w:fldChar w:fldCharType="separate"/>
        </w:r>
        <w:r>
          <w:rPr>
            <w:noProof/>
            <w:webHidden/>
          </w:rPr>
          <w:t>57</w:t>
        </w:r>
        <w:r>
          <w:rPr>
            <w:noProof/>
            <w:webHidden/>
          </w:rPr>
          <w:fldChar w:fldCharType="end"/>
        </w:r>
      </w:hyperlink>
    </w:p>
    <w:p w14:paraId="5CA716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r>
          <w:rPr>
            <w:noProof/>
            <w:webHidden/>
          </w:rPr>
        </w:r>
        <w:r>
          <w:rPr>
            <w:noProof/>
            <w:webHidden/>
          </w:rPr>
          <w:fldChar w:fldCharType="separate"/>
        </w:r>
        <w:r>
          <w:rPr>
            <w:noProof/>
            <w:webHidden/>
          </w:rPr>
          <w:t>58</w:t>
        </w:r>
        <w:r>
          <w:rPr>
            <w:noProof/>
            <w:webHidden/>
          </w:rPr>
          <w:fldChar w:fldCharType="end"/>
        </w:r>
      </w:hyperlink>
    </w:p>
    <w:p w14:paraId="111E55A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r>
          <w:rPr>
            <w:noProof/>
            <w:webHidden/>
          </w:rPr>
        </w:r>
        <w:r>
          <w:rPr>
            <w:noProof/>
            <w:webHidden/>
          </w:rPr>
          <w:fldChar w:fldCharType="separate"/>
        </w:r>
        <w:r>
          <w:rPr>
            <w:noProof/>
            <w:webHidden/>
          </w:rPr>
          <w:t>62</w:t>
        </w:r>
        <w:r>
          <w:rPr>
            <w:noProof/>
            <w:webHidden/>
          </w:rPr>
          <w:fldChar w:fldCharType="end"/>
        </w:r>
      </w:hyperlink>
    </w:p>
    <w:p w14:paraId="53C98B5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r>
          <w:rPr>
            <w:noProof/>
            <w:webHidden/>
          </w:rPr>
        </w:r>
        <w:r>
          <w:rPr>
            <w:noProof/>
            <w:webHidden/>
          </w:rPr>
          <w:fldChar w:fldCharType="separate"/>
        </w:r>
        <w:r>
          <w:rPr>
            <w:noProof/>
            <w:webHidden/>
          </w:rPr>
          <w:t>63</w:t>
        </w:r>
        <w:r>
          <w:rPr>
            <w:noProof/>
            <w:webHidden/>
          </w:rPr>
          <w:fldChar w:fldCharType="end"/>
        </w:r>
      </w:hyperlink>
    </w:p>
    <w:p w14:paraId="75F44D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r>
          <w:rPr>
            <w:noProof/>
            <w:webHidden/>
          </w:rPr>
        </w:r>
        <w:r>
          <w:rPr>
            <w:noProof/>
            <w:webHidden/>
          </w:rPr>
          <w:fldChar w:fldCharType="separate"/>
        </w:r>
        <w:r>
          <w:rPr>
            <w:noProof/>
            <w:webHidden/>
          </w:rPr>
          <w:t>64</w:t>
        </w:r>
        <w:r>
          <w:rPr>
            <w:noProof/>
            <w:webHidden/>
          </w:rPr>
          <w:fldChar w:fldCharType="end"/>
        </w:r>
      </w:hyperlink>
    </w:p>
    <w:p w14:paraId="384DCB6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r>
          <w:rPr>
            <w:noProof/>
            <w:webHidden/>
          </w:rPr>
        </w:r>
        <w:r>
          <w:rPr>
            <w:noProof/>
            <w:webHidden/>
          </w:rPr>
          <w:fldChar w:fldCharType="separate"/>
        </w:r>
        <w:r>
          <w:rPr>
            <w:noProof/>
            <w:webHidden/>
          </w:rPr>
          <w:t>66</w:t>
        </w:r>
        <w:r>
          <w:rPr>
            <w:noProof/>
            <w:webHidden/>
          </w:rPr>
          <w:fldChar w:fldCharType="end"/>
        </w:r>
      </w:hyperlink>
    </w:p>
    <w:p w14:paraId="1B80957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r>
          <w:rPr>
            <w:noProof/>
            <w:webHidden/>
          </w:rPr>
        </w:r>
        <w:r>
          <w:rPr>
            <w:noProof/>
            <w:webHidden/>
          </w:rPr>
          <w:fldChar w:fldCharType="separate"/>
        </w:r>
        <w:r>
          <w:rPr>
            <w:noProof/>
            <w:webHidden/>
          </w:rPr>
          <w:t>69</w:t>
        </w:r>
        <w:r>
          <w:rPr>
            <w:noProof/>
            <w:webHidden/>
          </w:rPr>
          <w:fldChar w:fldCharType="end"/>
        </w:r>
      </w:hyperlink>
    </w:p>
    <w:p w14:paraId="2EF2E3C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r>
          <w:rPr>
            <w:noProof/>
            <w:webHidden/>
          </w:rPr>
        </w:r>
        <w:r>
          <w:rPr>
            <w:noProof/>
            <w:webHidden/>
          </w:rPr>
          <w:fldChar w:fldCharType="separate"/>
        </w:r>
        <w:r>
          <w:rPr>
            <w:noProof/>
            <w:webHidden/>
          </w:rPr>
          <w:t>69</w:t>
        </w:r>
        <w:r>
          <w:rPr>
            <w:noProof/>
            <w:webHidden/>
          </w:rPr>
          <w:fldChar w:fldCharType="end"/>
        </w:r>
      </w:hyperlink>
    </w:p>
    <w:p w14:paraId="3719123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r>
          <w:rPr>
            <w:noProof/>
            <w:webHidden/>
          </w:rPr>
        </w:r>
        <w:r>
          <w:rPr>
            <w:noProof/>
            <w:webHidden/>
          </w:rPr>
          <w:fldChar w:fldCharType="separate"/>
        </w:r>
        <w:r>
          <w:rPr>
            <w:noProof/>
            <w:webHidden/>
          </w:rPr>
          <w:t>71</w:t>
        </w:r>
        <w:r>
          <w:rPr>
            <w:noProof/>
            <w:webHidden/>
          </w:rPr>
          <w:fldChar w:fldCharType="end"/>
        </w:r>
      </w:hyperlink>
    </w:p>
    <w:p w14:paraId="57DBFE4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r>
          <w:rPr>
            <w:noProof/>
            <w:webHidden/>
          </w:rPr>
        </w:r>
        <w:r>
          <w:rPr>
            <w:noProof/>
            <w:webHidden/>
          </w:rPr>
          <w:fldChar w:fldCharType="separate"/>
        </w:r>
        <w:r>
          <w:rPr>
            <w:noProof/>
            <w:webHidden/>
          </w:rPr>
          <w:t>72</w:t>
        </w:r>
        <w:r>
          <w:rPr>
            <w:noProof/>
            <w:webHidden/>
          </w:rPr>
          <w:fldChar w:fldCharType="end"/>
        </w:r>
      </w:hyperlink>
    </w:p>
    <w:p w14:paraId="2DB5C14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r>
          <w:rPr>
            <w:noProof/>
            <w:webHidden/>
          </w:rPr>
        </w:r>
        <w:r>
          <w:rPr>
            <w:noProof/>
            <w:webHidden/>
          </w:rPr>
          <w:fldChar w:fldCharType="separate"/>
        </w:r>
        <w:r>
          <w:rPr>
            <w:noProof/>
            <w:webHidden/>
          </w:rPr>
          <w:t>73</w:t>
        </w:r>
        <w:r>
          <w:rPr>
            <w:noProof/>
            <w:webHidden/>
          </w:rPr>
          <w:fldChar w:fldCharType="end"/>
        </w:r>
      </w:hyperlink>
    </w:p>
    <w:p w14:paraId="30C4AD7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r>
          <w:rPr>
            <w:noProof/>
            <w:webHidden/>
          </w:rPr>
        </w:r>
        <w:r>
          <w:rPr>
            <w:noProof/>
            <w:webHidden/>
          </w:rPr>
          <w:fldChar w:fldCharType="separate"/>
        </w:r>
        <w:r>
          <w:rPr>
            <w:noProof/>
            <w:webHidden/>
          </w:rPr>
          <w:t>74</w:t>
        </w:r>
        <w:r>
          <w:rPr>
            <w:noProof/>
            <w:webHidden/>
          </w:rPr>
          <w:fldChar w:fldCharType="end"/>
        </w:r>
      </w:hyperlink>
    </w:p>
    <w:p w14:paraId="043E8A1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r>
          <w:rPr>
            <w:noProof/>
            <w:webHidden/>
          </w:rPr>
        </w:r>
        <w:r>
          <w:rPr>
            <w:noProof/>
            <w:webHidden/>
          </w:rPr>
          <w:fldChar w:fldCharType="separate"/>
        </w:r>
        <w:r>
          <w:rPr>
            <w:noProof/>
            <w:webHidden/>
          </w:rPr>
          <w:t>75</w:t>
        </w:r>
        <w:r>
          <w:rPr>
            <w:noProof/>
            <w:webHidden/>
          </w:rPr>
          <w:fldChar w:fldCharType="end"/>
        </w:r>
      </w:hyperlink>
    </w:p>
    <w:p w14:paraId="6E4362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r>
          <w:rPr>
            <w:noProof/>
            <w:webHidden/>
          </w:rPr>
        </w:r>
        <w:r>
          <w:rPr>
            <w:noProof/>
            <w:webHidden/>
          </w:rPr>
          <w:fldChar w:fldCharType="separate"/>
        </w:r>
        <w:r>
          <w:rPr>
            <w:noProof/>
            <w:webHidden/>
          </w:rPr>
          <w:t>75</w:t>
        </w:r>
        <w:r>
          <w:rPr>
            <w:noProof/>
            <w:webHidden/>
          </w:rPr>
          <w:fldChar w:fldCharType="end"/>
        </w:r>
      </w:hyperlink>
    </w:p>
    <w:p w14:paraId="2A2B73A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r>
          <w:rPr>
            <w:noProof/>
            <w:webHidden/>
          </w:rPr>
        </w:r>
        <w:r>
          <w:rPr>
            <w:noProof/>
            <w:webHidden/>
          </w:rPr>
          <w:fldChar w:fldCharType="separate"/>
        </w:r>
        <w:r>
          <w:rPr>
            <w:noProof/>
            <w:webHidden/>
          </w:rPr>
          <w:t>76</w:t>
        </w:r>
        <w:r>
          <w:rPr>
            <w:noProof/>
            <w:webHidden/>
          </w:rPr>
          <w:fldChar w:fldCharType="end"/>
        </w:r>
      </w:hyperlink>
    </w:p>
    <w:p w14:paraId="6000E4A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r>
          <w:rPr>
            <w:noProof/>
            <w:webHidden/>
          </w:rPr>
        </w:r>
        <w:r>
          <w:rPr>
            <w:noProof/>
            <w:webHidden/>
          </w:rPr>
          <w:fldChar w:fldCharType="separate"/>
        </w:r>
        <w:r>
          <w:rPr>
            <w:noProof/>
            <w:webHidden/>
          </w:rPr>
          <w:t>76</w:t>
        </w:r>
        <w:r>
          <w:rPr>
            <w:noProof/>
            <w:webHidden/>
          </w:rPr>
          <w:fldChar w:fldCharType="end"/>
        </w:r>
      </w:hyperlink>
    </w:p>
    <w:p w14:paraId="1D508E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r>
          <w:rPr>
            <w:noProof/>
            <w:webHidden/>
          </w:rPr>
        </w:r>
        <w:r>
          <w:rPr>
            <w:noProof/>
            <w:webHidden/>
          </w:rPr>
          <w:fldChar w:fldCharType="separate"/>
        </w:r>
        <w:r>
          <w:rPr>
            <w:noProof/>
            <w:webHidden/>
          </w:rPr>
          <w:t>81</w:t>
        </w:r>
        <w:r>
          <w:rPr>
            <w:noProof/>
            <w:webHidden/>
          </w:rPr>
          <w:fldChar w:fldCharType="end"/>
        </w:r>
      </w:hyperlink>
    </w:p>
    <w:p w14:paraId="367292B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r>
          <w:rPr>
            <w:noProof/>
            <w:webHidden/>
          </w:rPr>
        </w:r>
        <w:r>
          <w:rPr>
            <w:noProof/>
            <w:webHidden/>
          </w:rPr>
          <w:fldChar w:fldCharType="separate"/>
        </w:r>
        <w:r>
          <w:rPr>
            <w:noProof/>
            <w:webHidden/>
          </w:rPr>
          <w:t>81</w:t>
        </w:r>
        <w:r>
          <w:rPr>
            <w:noProof/>
            <w:webHidden/>
          </w:rPr>
          <w:fldChar w:fldCharType="end"/>
        </w:r>
      </w:hyperlink>
    </w:p>
    <w:p w14:paraId="6473B69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r>
          <w:rPr>
            <w:noProof/>
            <w:webHidden/>
          </w:rPr>
        </w:r>
        <w:r>
          <w:rPr>
            <w:noProof/>
            <w:webHidden/>
          </w:rPr>
          <w:fldChar w:fldCharType="separate"/>
        </w:r>
        <w:r>
          <w:rPr>
            <w:noProof/>
            <w:webHidden/>
          </w:rPr>
          <w:t>83</w:t>
        </w:r>
        <w:r>
          <w:rPr>
            <w:noProof/>
            <w:webHidden/>
          </w:rPr>
          <w:fldChar w:fldCharType="end"/>
        </w:r>
      </w:hyperlink>
    </w:p>
    <w:p w14:paraId="4630DAE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r>
          <w:rPr>
            <w:noProof/>
            <w:webHidden/>
          </w:rPr>
        </w:r>
        <w:r>
          <w:rPr>
            <w:noProof/>
            <w:webHidden/>
          </w:rPr>
          <w:fldChar w:fldCharType="separate"/>
        </w:r>
        <w:r>
          <w:rPr>
            <w:noProof/>
            <w:webHidden/>
          </w:rPr>
          <w:t>84</w:t>
        </w:r>
        <w:r>
          <w:rPr>
            <w:noProof/>
            <w:webHidden/>
          </w:rPr>
          <w:fldChar w:fldCharType="end"/>
        </w:r>
      </w:hyperlink>
    </w:p>
    <w:p w14:paraId="5B4BC40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r>
          <w:rPr>
            <w:noProof/>
            <w:webHidden/>
          </w:rPr>
        </w:r>
        <w:r>
          <w:rPr>
            <w:noProof/>
            <w:webHidden/>
          </w:rPr>
          <w:fldChar w:fldCharType="separate"/>
        </w:r>
        <w:r>
          <w:rPr>
            <w:noProof/>
            <w:webHidden/>
          </w:rPr>
          <w:t>84</w:t>
        </w:r>
        <w:r>
          <w:rPr>
            <w:noProof/>
            <w:webHidden/>
          </w:rPr>
          <w:fldChar w:fldCharType="end"/>
        </w:r>
      </w:hyperlink>
    </w:p>
    <w:p w14:paraId="04AB81F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r>
          <w:rPr>
            <w:noProof/>
            <w:webHidden/>
          </w:rPr>
        </w:r>
        <w:r>
          <w:rPr>
            <w:noProof/>
            <w:webHidden/>
          </w:rPr>
          <w:fldChar w:fldCharType="separate"/>
        </w:r>
        <w:r>
          <w:rPr>
            <w:noProof/>
            <w:webHidden/>
          </w:rPr>
          <w:t>86</w:t>
        </w:r>
        <w:r>
          <w:rPr>
            <w:noProof/>
            <w:webHidden/>
          </w:rPr>
          <w:fldChar w:fldCharType="end"/>
        </w:r>
      </w:hyperlink>
    </w:p>
    <w:p w14:paraId="42A63A5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r>
          <w:rPr>
            <w:noProof/>
            <w:webHidden/>
          </w:rPr>
        </w:r>
        <w:r>
          <w:rPr>
            <w:noProof/>
            <w:webHidden/>
          </w:rPr>
          <w:fldChar w:fldCharType="separate"/>
        </w:r>
        <w:r>
          <w:rPr>
            <w:noProof/>
            <w:webHidden/>
          </w:rPr>
          <w:t>86</w:t>
        </w:r>
        <w:r>
          <w:rPr>
            <w:noProof/>
            <w:webHidden/>
          </w:rPr>
          <w:fldChar w:fldCharType="end"/>
        </w:r>
      </w:hyperlink>
    </w:p>
    <w:p w14:paraId="7E18483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r>
          <w:rPr>
            <w:noProof/>
            <w:webHidden/>
          </w:rPr>
        </w:r>
        <w:r>
          <w:rPr>
            <w:noProof/>
            <w:webHidden/>
          </w:rPr>
          <w:fldChar w:fldCharType="separate"/>
        </w:r>
        <w:r>
          <w:rPr>
            <w:noProof/>
            <w:webHidden/>
          </w:rPr>
          <w:t>87</w:t>
        </w:r>
        <w:r>
          <w:rPr>
            <w:noProof/>
            <w:webHidden/>
          </w:rPr>
          <w:fldChar w:fldCharType="end"/>
        </w:r>
      </w:hyperlink>
    </w:p>
    <w:p w14:paraId="0497131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r>
          <w:rPr>
            <w:noProof/>
            <w:webHidden/>
          </w:rPr>
        </w:r>
        <w:r>
          <w:rPr>
            <w:noProof/>
            <w:webHidden/>
          </w:rPr>
          <w:fldChar w:fldCharType="separate"/>
        </w:r>
        <w:r>
          <w:rPr>
            <w:noProof/>
            <w:webHidden/>
          </w:rPr>
          <w:t>89</w:t>
        </w:r>
        <w:r>
          <w:rPr>
            <w:noProof/>
            <w:webHidden/>
          </w:rPr>
          <w:fldChar w:fldCharType="end"/>
        </w:r>
      </w:hyperlink>
    </w:p>
    <w:p w14:paraId="32C41A5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r>
          <w:rPr>
            <w:noProof/>
            <w:webHidden/>
          </w:rPr>
        </w:r>
        <w:r>
          <w:rPr>
            <w:noProof/>
            <w:webHidden/>
          </w:rPr>
          <w:fldChar w:fldCharType="separate"/>
        </w:r>
        <w:r>
          <w:rPr>
            <w:noProof/>
            <w:webHidden/>
          </w:rPr>
          <w:t>89</w:t>
        </w:r>
        <w:r>
          <w:rPr>
            <w:noProof/>
            <w:webHidden/>
          </w:rPr>
          <w:fldChar w:fldCharType="end"/>
        </w:r>
      </w:hyperlink>
    </w:p>
    <w:p w14:paraId="283281C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r>
          <w:rPr>
            <w:noProof/>
            <w:webHidden/>
          </w:rPr>
        </w:r>
        <w:r>
          <w:rPr>
            <w:noProof/>
            <w:webHidden/>
          </w:rPr>
          <w:fldChar w:fldCharType="separate"/>
        </w:r>
        <w:r>
          <w:rPr>
            <w:noProof/>
            <w:webHidden/>
          </w:rPr>
          <w:t>91</w:t>
        </w:r>
        <w:r>
          <w:rPr>
            <w:noProof/>
            <w:webHidden/>
          </w:rPr>
          <w:fldChar w:fldCharType="end"/>
        </w:r>
      </w:hyperlink>
    </w:p>
    <w:p w14:paraId="34A9556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r>
          <w:rPr>
            <w:noProof/>
            <w:webHidden/>
          </w:rPr>
        </w:r>
        <w:r>
          <w:rPr>
            <w:noProof/>
            <w:webHidden/>
          </w:rPr>
          <w:fldChar w:fldCharType="separate"/>
        </w:r>
        <w:r>
          <w:rPr>
            <w:noProof/>
            <w:webHidden/>
          </w:rPr>
          <w:t>91</w:t>
        </w:r>
        <w:r>
          <w:rPr>
            <w:noProof/>
            <w:webHidden/>
          </w:rPr>
          <w:fldChar w:fldCharType="end"/>
        </w:r>
      </w:hyperlink>
    </w:p>
    <w:p w14:paraId="5F3F484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r>
          <w:rPr>
            <w:noProof/>
            <w:webHidden/>
          </w:rPr>
        </w:r>
        <w:r>
          <w:rPr>
            <w:noProof/>
            <w:webHidden/>
          </w:rPr>
          <w:fldChar w:fldCharType="separate"/>
        </w:r>
        <w:r>
          <w:rPr>
            <w:noProof/>
            <w:webHidden/>
          </w:rPr>
          <w:t>92</w:t>
        </w:r>
        <w:r>
          <w:rPr>
            <w:noProof/>
            <w:webHidden/>
          </w:rPr>
          <w:fldChar w:fldCharType="end"/>
        </w:r>
      </w:hyperlink>
    </w:p>
    <w:p w14:paraId="19C3EA0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r>
          <w:rPr>
            <w:noProof/>
            <w:webHidden/>
          </w:rPr>
        </w:r>
        <w:r>
          <w:rPr>
            <w:noProof/>
            <w:webHidden/>
          </w:rPr>
          <w:fldChar w:fldCharType="separate"/>
        </w:r>
        <w:r>
          <w:rPr>
            <w:noProof/>
            <w:webHidden/>
          </w:rPr>
          <w:t>93</w:t>
        </w:r>
        <w:r>
          <w:rPr>
            <w:noProof/>
            <w:webHidden/>
          </w:rPr>
          <w:fldChar w:fldCharType="end"/>
        </w:r>
      </w:hyperlink>
    </w:p>
    <w:p w14:paraId="0BF54D5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r>
          <w:rPr>
            <w:noProof/>
            <w:webHidden/>
          </w:rPr>
        </w:r>
        <w:r>
          <w:rPr>
            <w:noProof/>
            <w:webHidden/>
          </w:rPr>
          <w:fldChar w:fldCharType="separate"/>
        </w:r>
        <w:r>
          <w:rPr>
            <w:noProof/>
            <w:webHidden/>
          </w:rPr>
          <w:t>94</w:t>
        </w:r>
        <w:r>
          <w:rPr>
            <w:noProof/>
            <w:webHidden/>
          </w:rPr>
          <w:fldChar w:fldCharType="end"/>
        </w:r>
      </w:hyperlink>
    </w:p>
    <w:p w14:paraId="5CA574D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r>
          <w:rPr>
            <w:noProof/>
            <w:webHidden/>
          </w:rPr>
        </w:r>
        <w:r>
          <w:rPr>
            <w:noProof/>
            <w:webHidden/>
          </w:rPr>
          <w:fldChar w:fldCharType="separate"/>
        </w:r>
        <w:r>
          <w:rPr>
            <w:noProof/>
            <w:webHidden/>
          </w:rPr>
          <w:t>95</w:t>
        </w:r>
        <w:r>
          <w:rPr>
            <w:noProof/>
            <w:webHidden/>
          </w:rPr>
          <w:fldChar w:fldCharType="end"/>
        </w:r>
      </w:hyperlink>
    </w:p>
    <w:p w14:paraId="52808C0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r>
          <w:rPr>
            <w:noProof/>
            <w:webHidden/>
          </w:rPr>
        </w:r>
        <w:r>
          <w:rPr>
            <w:noProof/>
            <w:webHidden/>
          </w:rPr>
          <w:fldChar w:fldCharType="separate"/>
        </w:r>
        <w:r>
          <w:rPr>
            <w:noProof/>
            <w:webHidden/>
          </w:rPr>
          <w:t>96</w:t>
        </w:r>
        <w:r>
          <w:rPr>
            <w:noProof/>
            <w:webHidden/>
          </w:rPr>
          <w:fldChar w:fldCharType="end"/>
        </w:r>
      </w:hyperlink>
    </w:p>
    <w:p w14:paraId="288921F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r>
          <w:rPr>
            <w:noProof/>
            <w:webHidden/>
          </w:rPr>
        </w:r>
        <w:r>
          <w:rPr>
            <w:noProof/>
            <w:webHidden/>
          </w:rPr>
          <w:fldChar w:fldCharType="separate"/>
        </w:r>
        <w:r>
          <w:rPr>
            <w:noProof/>
            <w:webHidden/>
          </w:rPr>
          <w:t>96</w:t>
        </w:r>
        <w:r>
          <w:rPr>
            <w:noProof/>
            <w:webHidden/>
          </w:rPr>
          <w:fldChar w:fldCharType="end"/>
        </w:r>
      </w:hyperlink>
    </w:p>
    <w:p w14:paraId="2FE9D64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r>
          <w:rPr>
            <w:noProof/>
            <w:webHidden/>
          </w:rPr>
        </w:r>
        <w:r>
          <w:rPr>
            <w:noProof/>
            <w:webHidden/>
          </w:rPr>
          <w:fldChar w:fldCharType="separate"/>
        </w:r>
        <w:r>
          <w:rPr>
            <w:noProof/>
            <w:webHidden/>
          </w:rPr>
          <w:t>97</w:t>
        </w:r>
        <w:r>
          <w:rPr>
            <w:noProof/>
            <w:webHidden/>
          </w:rPr>
          <w:fldChar w:fldCharType="end"/>
        </w:r>
      </w:hyperlink>
    </w:p>
    <w:p w14:paraId="38CD52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r>
          <w:rPr>
            <w:noProof/>
            <w:webHidden/>
          </w:rPr>
        </w:r>
        <w:r>
          <w:rPr>
            <w:noProof/>
            <w:webHidden/>
          </w:rPr>
          <w:fldChar w:fldCharType="separate"/>
        </w:r>
        <w:r>
          <w:rPr>
            <w:noProof/>
            <w:webHidden/>
          </w:rPr>
          <w:t>97</w:t>
        </w:r>
        <w:r>
          <w:rPr>
            <w:noProof/>
            <w:webHidden/>
          </w:rPr>
          <w:fldChar w:fldCharType="end"/>
        </w:r>
      </w:hyperlink>
    </w:p>
    <w:p w14:paraId="37DB5A3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r>
          <w:rPr>
            <w:noProof/>
            <w:webHidden/>
          </w:rPr>
        </w:r>
        <w:r>
          <w:rPr>
            <w:noProof/>
            <w:webHidden/>
          </w:rPr>
          <w:fldChar w:fldCharType="separate"/>
        </w:r>
        <w:r>
          <w:rPr>
            <w:noProof/>
            <w:webHidden/>
          </w:rPr>
          <w:t>101</w:t>
        </w:r>
        <w:r>
          <w:rPr>
            <w:noProof/>
            <w:webHidden/>
          </w:rPr>
          <w:fldChar w:fldCharType="end"/>
        </w:r>
      </w:hyperlink>
    </w:p>
    <w:p w14:paraId="7521E98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r>
          <w:rPr>
            <w:noProof/>
            <w:webHidden/>
          </w:rPr>
        </w:r>
        <w:r>
          <w:rPr>
            <w:noProof/>
            <w:webHidden/>
          </w:rPr>
          <w:fldChar w:fldCharType="separate"/>
        </w:r>
        <w:r>
          <w:rPr>
            <w:noProof/>
            <w:webHidden/>
          </w:rPr>
          <w:t>102</w:t>
        </w:r>
        <w:r>
          <w:rPr>
            <w:noProof/>
            <w:webHidden/>
          </w:rPr>
          <w:fldChar w:fldCharType="end"/>
        </w:r>
      </w:hyperlink>
    </w:p>
    <w:p w14:paraId="31095E5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r>
          <w:rPr>
            <w:noProof/>
            <w:webHidden/>
          </w:rPr>
        </w:r>
        <w:r>
          <w:rPr>
            <w:noProof/>
            <w:webHidden/>
          </w:rPr>
          <w:fldChar w:fldCharType="separate"/>
        </w:r>
        <w:r>
          <w:rPr>
            <w:noProof/>
            <w:webHidden/>
          </w:rPr>
          <w:t>103</w:t>
        </w:r>
        <w:r>
          <w:rPr>
            <w:noProof/>
            <w:webHidden/>
          </w:rPr>
          <w:fldChar w:fldCharType="end"/>
        </w:r>
      </w:hyperlink>
    </w:p>
    <w:p w14:paraId="4F75690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r>
          <w:rPr>
            <w:noProof/>
            <w:webHidden/>
          </w:rPr>
        </w:r>
        <w:r>
          <w:rPr>
            <w:noProof/>
            <w:webHidden/>
          </w:rPr>
          <w:fldChar w:fldCharType="separate"/>
        </w:r>
        <w:r>
          <w:rPr>
            <w:noProof/>
            <w:webHidden/>
          </w:rPr>
          <w:t>103</w:t>
        </w:r>
        <w:r>
          <w:rPr>
            <w:noProof/>
            <w:webHidden/>
          </w:rPr>
          <w:fldChar w:fldCharType="end"/>
        </w:r>
      </w:hyperlink>
    </w:p>
    <w:p w14:paraId="664C071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r>
          <w:rPr>
            <w:noProof/>
            <w:webHidden/>
          </w:rPr>
        </w:r>
        <w:r>
          <w:rPr>
            <w:noProof/>
            <w:webHidden/>
          </w:rPr>
          <w:fldChar w:fldCharType="separate"/>
        </w:r>
        <w:r>
          <w:rPr>
            <w:noProof/>
            <w:webHidden/>
          </w:rPr>
          <w:t>105</w:t>
        </w:r>
        <w:r>
          <w:rPr>
            <w:noProof/>
            <w:webHidden/>
          </w:rPr>
          <w:fldChar w:fldCharType="end"/>
        </w:r>
      </w:hyperlink>
    </w:p>
    <w:p w14:paraId="0DB7EDD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r>
          <w:rPr>
            <w:noProof/>
            <w:webHidden/>
          </w:rPr>
        </w:r>
        <w:r>
          <w:rPr>
            <w:noProof/>
            <w:webHidden/>
          </w:rPr>
          <w:fldChar w:fldCharType="separate"/>
        </w:r>
        <w:r>
          <w:rPr>
            <w:noProof/>
            <w:webHidden/>
          </w:rPr>
          <w:t>106</w:t>
        </w:r>
        <w:r>
          <w:rPr>
            <w:noProof/>
            <w:webHidden/>
          </w:rPr>
          <w:fldChar w:fldCharType="end"/>
        </w:r>
      </w:hyperlink>
    </w:p>
    <w:p w14:paraId="642D3D8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r>
          <w:rPr>
            <w:noProof/>
            <w:webHidden/>
          </w:rPr>
        </w:r>
        <w:r>
          <w:rPr>
            <w:noProof/>
            <w:webHidden/>
          </w:rPr>
          <w:fldChar w:fldCharType="separate"/>
        </w:r>
        <w:r>
          <w:rPr>
            <w:noProof/>
            <w:webHidden/>
          </w:rPr>
          <w:t>109</w:t>
        </w:r>
        <w:r>
          <w:rPr>
            <w:noProof/>
            <w:webHidden/>
          </w:rPr>
          <w:fldChar w:fldCharType="end"/>
        </w:r>
      </w:hyperlink>
    </w:p>
    <w:p w14:paraId="369F5D9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r>
          <w:rPr>
            <w:noProof/>
            <w:webHidden/>
          </w:rPr>
        </w:r>
        <w:r>
          <w:rPr>
            <w:noProof/>
            <w:webHidden/>
          </w:rPr>
          <w:fldChar w:fldCharType="separate"/>
        </w:r>
        <w:r>
          <w:rPr>
            <w:noProof/>
            <w:webHidden/>
          </w:rPr>
          <w:t>110</w:t>
        </w:r>
        <w:r>
          <w:rPr>
            <w:noProof/>
            <w:webHidden/>
          </w:rPr>
          <w:fldChar w:fldCharType="end"/>
        </w:r>
      </w:hyperlink>
    </w:p>
    <w:p w14:paraId="1AD6E82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r>
          <w:rPr>
            <w:noProof/>
            <w:webHidden/>
          </w:rPr>
        </w:r>
        <w:r>
          <w:rPr>
            <w:noProof/>
            <w:webHidden/>
          </w:rPr>
          <w:fldChar w:fldCharType="separate"/>
        </w:r>
        <w:r>
          <w:rPr>
            <w:noProof/>
            <w:webHidden/>
          </w:rPr>
          <w:t>111</w:t>
        </w:r>
        <w:r>
          <w:rPr>
            <w:noProof/>
            <w:webHidden/>
          </w:rPr>
          <w:fldChar w:fldCharType="end"/>
        </w:r>
      </w:hyperlink>
    </w:p>
    <w:p w14:paraId="4195597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r>
          <w:rPr>
            <w:noProof/>
            <w:webHidden/>
          </w:rPr>
        </w:r>
        <w:r>
          <w:rPr>
            <w:noProof/>
            <w:webHidden/>
          </w:rPr>
          <w:fldChar w:fldCharType="separate"/>
        </w:r>
        <w:r>
          <w:rPr>
            <w:noProof/>
            <w:webHidden/>
          </w:rPr>
          <w:t>112</w:t>
        </w:r>
        <w:r>
          <w:rPr>
            <w:noProof/>
            <w:webHidden/>
          </w:rPr>
          <w:fldChar w:fldCharType="end"/>
        </w:r>
      </w:hyperlink>
    </w:p>
    <w:p w14:paraId="19960BA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r>
          <w:rPr>
            <w:noProof/>
            <w:webHidden/>
          </w:rPr>
        </w:r>
        <w:r>
          <w:rPr>
            <w:noProof/>
            <w:webHidden/>
          </w:rPr>
          <w:fldChar w:fldCharType="separate"/>
        </w:r>
        <w:r>
          <w:rPr>
            <w:noProof/>
            <w:webHidden/>
          </w:rPr>
          <w:t>113</w:t>
        </w:r>
        <w:r>
          <w:rPr>
            <w:noProof/>
            <w:webHidden/>
          </w:rPr>
          <w:fldChar w:fldCharType="end"/>
        </w:r>
      </w:hyperlink>
    </w:p>
    <w:p w14:paraId="2C494B2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r>
          <w:rPr>
            <w:noProof/>
            <w:webHidden/>
          </w:rPr>
        </w:r>
        <w:r>
          <w:rPr>
            <w:noProof/>
            <w:webHidden/>
          </w:rPr>
          <w:fldChar w:fldCharType="separate"/>
        </w:r>
        <w:r>
          <w:rPr>
            <w:noProof/>
            <w:webHidden/>
          </w:rPr>
          <w:t>114</w:t>
        </w:r>
        <w:r>
          <w:rPr>
            <w:noProof/>
            <w:webHidden/>
          </w:rPr>
          <w:fldChar w:fldCharType="end"/>
        </w:r>
      </w:hyperlink>
    </w:p>
    <w:p w14:paraId="12D4CFF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r>
          <w:rPr>
            <w:noProof/>
            <w:webHidden/>
          </w:rPr>
        </w:r>
        <w:r>
          <w:rPr>
            <w:noProof/>
            <w:webHidden/>
          </w:rPr>
          <w:fldChar w:fldCharType="separate"/>
        </w:r>
        <w:r>
          <w:rPr>
            <w:noProof/>
            <w:webHidden/>
          </w:rPr>
          <w:t>115</w:t>
        </w:r>
        <w:r>
          <w:rPr>
            <w:noProof/>
            <w:webHidden/>
          </w:rPr>
          <w:fldChar w:fldCharType="end"/>
        </w:r>
      </w:hyperlink>
    </w:p>
    <w:p w14:paraId="093B046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r>
          <w:rPr>
            <w:noProof/>
            <w:webHidden/>
          </w:rPr>
        </w:r>
        <w:r>
          <w:rPr>
            <w:noProof/>
            <w:webHidden/>
          </w:rPr>
          <w:fldChar w:fldCharType="separate"/>
        </w:r>
        <w:r>
          <w:rPr>
            <w:noProof/>
            <w:webHidden/>
          </w:rPr>
          <w:t>115</w:t>
        </w:r>
        <w:r>
          <w:rPr>
            <w:noProof/>
            <w:webHidden/>
          </w:rPr>
          <w:fldChar w:fldCharType="end"/>
        </w:r>
      </w:hyperlink>
    </w:p>
    <w:p w14:paraId="3825D7A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r>
          <w:rPr>
            <w:noProof/>
            <w:webHidden/>
          </w:rPr>
        </w:r>
        <w:r>
          <w:rPr>
            <w:noProof/>
            <w:webHidden/>
          </w:rPr>
          <w:fldChar w:fldCharType="separate"/>
        </w:r>
        <w:r>
          <w:rPr>
            <w:noProof/>
            <w:webHidden/>
          </w:rPr>
          <w:t>115</w:t>
        </w:r>
        <w:r>
          <w:rPr>
            <w:noProof/>
            <w:webHidden/>
          </w:rPr>
          <w:fldChar w:fldCharType="end"/>
        </w:r>
      </w:hyperlink>
    </w:p>
    <w:p w14:paraId="1ECF57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r>
          <w:rPr>
            <w:noProof/>
            <w:webHidden/>
          </w:rPr>
        </w:r>
        <w:r>
          <w:rPr>
            <w:noProof/>
            <w:webHidden/>
          </w:rPr>
          <w:fldChar w:fldCharType="separate"/>
        </w:r>
        <w:r>
          <w:rPr>
            <w:noProof/>
            <w:webHidden/>
          </w:rPr>
          <w:t>116</w:t>
        </w:r>
        <w:r>
          <w:rPr>
            <w:noProof/>
            <w:webHidden/>
          </w:rPr>
          <w:fldChar w:fldCharType="end"/>
        </w:r>
      </w:hyperlink>
    </w:p>
    <w:p w14:paraId="1351DD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r>
          <w:rPr>
            <w:noProof/>
            <w:webHidden/>
          </w:rPr>
        </w:r>
        <w:r>
          <w:rPr>
            <w:noProof/>
            <w:webHidden/>
          </w:rPr>
          <w:fldChar w:fldCharType="separate"/>
        </w:r>
        <w:r>
          <w:rPr>
            <w:noProof/>
            <w:webHidden/>
          </w:rPr>
          <w:t>117</w:t>
        </w:r>
        <w:r>
          <w:rPr>
            <w:noProof/>
            <w:webHidden/>
          </w:rPr>
          <w:fldChar w:fldCharType="end"/>
        </w:r>
      </w:hyperlink>
    </w:p>
    <w:p w14:paraId="46AF4A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r>
          <w:rPr>
            <w:noProof/>
            <w:webHidden/>
          </w:rPr>
        </w:r>
        <w:r>
          <w:rPr>
            <w:noProof/>
            <w:webHidden/>
          </w:rPr>
          <w:fldChar w:fldCharType="separate"/>
        </w:r>
        <w:r>
          <w:rPr>
            <w:noProof/>
            <w:webHidden/>
          </w:rPr>
          <w:t>118</w:t>
        </w:r>
        <w:r>
          <w:rPr>
            <w:noProof/>
            <w:webHidden/>
          </w:rPr>
          <w:fldChar w:fldCharType="end"/>
        </w:r>
      </w:hyperlink>
    </w:p>
    <w:p w14:paraId="4DBB2D5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r>
          <w:rPr>
            <w:noProof/>
            <w:webHidden/>
          </w:rPr>
        </w:r>
        <w:r>
          <w:rPr>
            <w:noProof/>
            <w:webHidden/>
          </w:rPr>
          <w:fldChar w:fldCharType="separate"/>
        </w:r>
        <w:r>
          <w:rPr>
            <w:noProof/>
            <w:webHidden/>
          </w:rPr>
          <w:t>119</w:t>
        </w:r>
        <w:r>
          <w:rPr>
            <w:noProof/>
            <w:webHidden/>
          </w:rPr>
          <w:fldChar w:fldCharType="end"/>
        </w:r>
      </w:hyperlink>
    </w:p>
    <w:p w14:paraId="20C6AD7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r>
          <w:rPr>
            <w:noProof/>
            <w:webHidden/>
          </w:rPr>
        </w:r>
        <w:r>
          <w:rPr>
            <w:noProof/>
            <w:webHidden/>
          </w:rPr>
          <w:fldChar w:fldCharType="separate"/>
        </w:r>
        <w:r>
          <w:rPr>
            <w:noProof/>
            <w:webHidden/>
          </w:rPr>
          <w:t>119</w:t>
        </w:r>
        <w:r>
          <w:rPr>
            <w:noProof/>
            <w:webHidden/>
          </w:rPr>
          <w:fldChar w:fldCharType="end"/>
        </w:r>
      </w:hyperlink>
    </w:p>
    <w:p w14:paraId="00FA29D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r>
          <w:rPr>
            <w:noProof/>
            <w:webHidden/>
          </w:rPr>
        </w:r>
        <w:r>
          <w:rPr>
            <w:noProof/>
            <w:webHidden/>
          </w:rPr>
          <w:fldChar w:fldCharType="separate"/>
        </w:r>
        <w:r>
          <w:rPr>
            <w:noProof/>
            <w:webHidden/>
          </w:rPr>
          <w:t>120</w:t>
        </w:r>
        <w:r>
          <w:rPr>
            <w:noProof/>
            <w:webHidden/>
          </w:rPr>
          <w:fldChar w:fldCharType="end"/>
        </w:r>
      </w:hyperlink>
    </w:p>
    <w:p w14:paraId="1823F50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r>
          <w:rPr>
            <w:noProof/>
            <w:webHidden/>
          </w:rPr>
        </w:r>
        <w:r>
          <w:rPr>
            <w:noProof/>
            <w:webHidden/>
          </w:rPr>
          <w:fldChar w:fldCharType="separate"/>
        </w:r>
        <w:r>
          <w:rPr>
            <w:noProof/>
            <w:webHidden/>
          </w:rPr>
          <w:t>121</w:t>
        </w:r>
        <w:r>
          <w:rPr>
            <w:noProof/>
            <w:webHidden/>
          </w:rPr>
          <w:fldChar w:fldCharType="end"/>
        </w:r>
      </w:hyperlink>
    </w:p>
    <w:p w14:paraId="367AB6F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r>
          <w:rPr>
            <w:noProof/>
            <w:webHidden/>
          </w:rPr>
        </w:r>
        <w:r>
          <w:rPr>
            <w:noProof/>
            <w:webHidden/>
          </w:rPr>
          <w:fldChar w:fldCharType="separate"/>
        </w:r>
        <w:r>
          <w:rPr>
            <w:noProof/>
            <w:webHidden/>
          </w:rPr>
          <w:t>122</w:t>
        </w:r>
        <w:r>
          <w:rPr>
            <w:noProof/>
            <w:webHidden/>
          </w:rPr>
          <w:fldChar w:fldCharType="end"/>
        </w:r>
      </w:hyperlink>
    </w:p>
    <w:p w14:paraId="1CC9653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r>
          <w:rPr>
            <w:noProof/>
            <w:webHidden/>
          </w:rPr>
        </w:r>
        <w:r>
          <w:rPr>
            <w:noProof/>
            <w:webHidden/>
          </w:rPr>
          <w:fldChar w:fldCharType="separate"/>
        </w:r>
        <w:r>
          <w:rPr>
            <w:noProof/>
            <w:webHidden/>
          </w:rPr>
          <w:t>123</w:t>
        </w:r>
        <w:r>
          <w:rPr>
            <w:noProof/>
            <w:webHidden/>
          </w:rPr>
          <w:fldChar w:fldCharType="end"/>
        </w:r>
      </w:hyperlink>
    </w:p>
    <w:p w14:paraId="753D353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r>
          <w:rPr>
            <w:noProof/>
            <w:webHidden/>
          </w:rPr>
        </w:r>
        <w:r>
          <w:rPr>
            <w:noProof/>
            <w:webHidden/>
          </w:rPr>
          <w:fldChar w:fldCharType="separate"/>
        </w:r>
        <w:r>
          <w:rPr>
            <w:noProof/>
            <w:webHidden/>
          </w:rPr>
          <w:t>123</w:t>
        </w:r>
        <w:r>
          <w:rPr>
            <w:noProof/>
            <w:webHidden/>
          </w:rPr>
          <w:fldChar w:fldCharType="end"/>
        </w:r>
      </w:hyperlink>
    </w:p>
    <w:p w14:paraId="483056D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r>
          <w:rPr>
            <w:noProof/>
            <w:webHidden/>
          </w:rPr>
        </w:r>
        <w:r>
          <w:rPr>
            <w:noProof/>
            <w:webHidden/>
          </w:rPr>
          <w:fldChar w:fldCharType="separate"/>
        </w:r>
        <w:r>
          <w:rPr>
            <w:noProof/>
            <w:webHidden/>
          </w:rPr>
          <w:t>124</w:t>
        </w:r>
        <w:r>
          <w:rPr>
            <w:noProof/>
            <w:webHidden/>
          </w:rPr>
          <w:fldChar w:fldCharType="end"/>
        </w:r>
      </w:hyperlink>
    </w:p>
    <w:p w14:paraId="017FCB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r>
          <w:rPr>
            <w:noProof/>
            <w:webHidden/>
          </w:rPr>
        </w:r>
        <w:r>
          <w:rPr>
            <w:noProof/>
            <w:webHidden/>
          </w:rPr>
          <w:fldChar w:fldCharType="separate"/>
        </w:r>
        <w:r>
          <w:rPr>
            <w:noProof/>
            <w:webHidden/>
          </w:rPr>
          <w:t>125</w:t>
        </w:r>
        <w:r>
          <w:rPr>
            <w:noProof/>
            <w:webHidden/>
          </w:rPr>
          <w:fldChar w:fldCharType="end"/>
        </w:r>
      </w:hyperlink>
    </w:p>
    <w:p w14:paraId="1EB36CF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r>
          <w:rPr>
            <w:noProof/>
            <w:webHidden/>
          </w:rPr>
        </w:r>
        <w:r>
          <w:rPr>
            <w:noProof/>
            <w:webHidden/>
          </w:rPr>
          <w:fldChar w:fldCharType="separate"/>
        </w:r>
        <w:r>
          <w:rPr>
            <w:noProof/>
            <w:webHidden/>
          </w:rPr>
          <w:t>126</w:t>
        </w:r>
        <w:r>
          <w:rPr>
            <w:noProof/>
            <w:webHidden/>
          </w:rPr>
          <w:fldChar w:fldCharType="end"/>
        </w:r>
      </w:hyperlink>
    </w:p>
    <w:p w14:paraId="646880F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r>
          <w:rPr>
            <w:noProof/>
            <w:webHidden/>
          </w:rPr>
        </w:r>
        <w:r>
          <w:rPr>
            <w:noProof/>
            <w:webHidden/>
          </w:rPr>
          <w:fldChar w:fldCharType="separate"/>
        </w:r>
        <w:r>
          <w:rPr>
            <w:noProof/>
            <w:webHidden/>
          </w:rPr>
          <w:t>127</w:t>
        </w:r>
        <w:r>
          <w:rPr>
            <w:noProof/>
            <w:webHidden/>
          </w:rPr>
          <w:fldChar w:fldCharType="end"/>
        </w:r>
      </w:hyperlink>
    </w:p>
    <w:p w14:paraId="1828A0B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r>
          <w:rPr>
            <w:noProof/>
            <w:webHidden/>
          </w:rPr>
        </w:r>
        <w:r>
          <w:rPr>
            <w:noProof/>
            <w:webHidden/>
          </w:rPr>
          <w:fldChar w:fldCharType="separate"/>
        </w:r>
        <w:r>
          <w:rPr>
            <w:noProof/>
            <w:webHidden/>
          </w:rPr>
          <w:t>128</w:t>
        </w:r>
        <w:r>
          <w:rPr>
            <w:noProof/>
            <w:webHidden/>
          </w:rPr>
          <w:fldChar w:fldCharType="end"/>
        </w:r>
      </w:hyperlink>
    </w:p>
    <w:p w14:paraId="69AB77B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r>
          <w:rPr>
            <w:noProof/>
            <w:webHidden/>
          </w:rPr>
        </w:r>
        <w:r>
          <w:rPr>
            <w:noProof/>
            <w:webHidden/>
          </w:rPr>
          <w:fldChar w:fldCharType="separate"/>
        </w:r>
        <w:r>
          <w:rPr>
            <w:noProof/>
            <w:webHidden/>
          </w:rPr>
          <w:t>129</w:t>
        </w:r>
        <w:r>
          <w:rPr>
            <w:noProof/>
            <w:webHidden/>
          </w:rPr>
          <w:fldChar w:fldCharType="end"/>
        </w:r>
      </w:hyperlink>
    </w:p>
    <w:p w14:paraId="721D318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r>
          <w:rPr>
            <w:noProof/>
            <w:webHidden/>
          </w:rPr>
        </w:r>
        <w:r>
          <w:rPr>
            <w:noProof/>
            <w:webHidden/>
          </w:rPr>
          <w:fldChar w:fldCharType="separate"/>
        </w:r>
        <w:r>
          <w:rPr>
            <w:noProof/>
            <w:webHidden/>
          </w:rPr>
          <w:t>130</w:t>
        </w:r>
        <w:r>
          <w:rPr>
            <w:noProof/>
            <w:webHidden/>
          </w:rPr>
          <w:fldChar w:fldCharType="end"/>
        </w:r>
      </w:hyperlink>
    </w:p>
    <w:p w14:paraId="6502C84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r>
          <w:rPr>
            <w:noProof/>
            <w:webHidden/>
          </w:rPr>
        </w:r>
        <w:r>
          <w:rPr>
            <w:noProof/>
            <w:webHidden/>
          </w:rPr>
          <w:fldChar w:fldCharType="separate"/>
        </w:r>
        <w:r>
          <w:rPr>
            <w:noProof/>
            <w:webHidden/>
          </w:rPr>
          <w:t>131</w:t>
        </w:r>
        <w:r>
          <w:rPr>
            <w:noProof/>
            <w:webHidden/>
          </w:rPr>
          <w:fldChar w:fldCharType="end"/>
        </w:r>
      </w:hyperlink>
    </w:p>
    <w:p w14:paraId="36CA7F3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r>
          <w:rPr>
            <w:noProof/>
            <w:webHidden/>
          </w:rPr>
        </w:r>
        <w:r>
          <w:rPr>
            <w:noProof/>
            <w:webHidden/>
          </w:rPr>
          <w:fldChar w:fldCharType="separate"/>
        </w:r>
        <w:r>
          <w:rPr>
            <w:noProof/>
            <w:webHidden/>
          </w:rPr>
          <w:t>131</w:t>
        </w:r>
        <w:r>
          <w:rPr>
            <w:noProof/>
            <w:webHidden/>
          </w:rPr>
          <w:fldChar w:fldCharType="end"/>
        </w:r>
      </w:hyperlink>
    </w:p>
    <w:p w14:paraId="11806ED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r>
          <w:rPr>
            <w:noProof/>
            <w:webHidden/>
          </w:rPr>
        </w:r>
        <w:r>
          <w:rPr>
            <w:noProof/>
            <w:webHidden/>
          </w:rPr>
          <w:fldChar w:fldCharType="separate"/>
        </w:r>
        <w:r>
          <w:rPr>
            <w:noProof/>
            <w:webHidden/>
          </w:rPr>
          <w:t>133</w:t>
        </w:r>
        <w:r>
          <w:rPr>
            <w:noProof/>
            <w:webHidden/>
          </w:rPr>
          <w:fldChar w:fldCharType="end"/>
        </w:r>
      </w:hyperlink>
    </w:p>
    <w:p w14:paraId="072968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r>
          <w:rPr>
            <w:noProof/>
            <w:webHidden/>
          </w:rPr>
        </w:r>
        <w:r>
          <w:rPr>
            <w:noProof/>
            <w:webHidden/>
          </w:rPr>
          <w:fldChar w:fldCharType="separate"/>
        </w:r>
        <w:r>
          <w:rPr>
            <w:noProof/>
            <w:webHidden/>
          </w:rPr>
          <w:t>134</w:t>
        </w:r>
        <w:r>
          <w:rPr>
            <w:noProof/>
            <w:webHidden/>
          </w:rPr>
          <w:fldChar w:fldCharType="end"/>
        </w:r>
      </w:hyperlink>
    </w:p>
    <w:p w14:paraId="5A933A4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r>
          <w:rPr>
            <w:noProof/>
            <w:webHidden/>
          </w:rPr>
        </w:r>
        <w:r>
          <w:rPr>
            <w:noProof/>
            <w:webHidden/>
          </w:rPr>
          <w:fldChar w:fldCharType="separate"/>
        </w:r>
        <w:r>
          <w:rPr>
            <w:noProof/>
            <w:webHidden/>
          </w:rPr>
          <w:t>135</w:t>
        </w:r>
        <w:r>
          <w:rPr>
            <w:noProof/>
            <w:webHidden/>
          </w:rPr>
          <w:fldChar w:fldCharType="end"/>
        </w:r>
      </w:hyperlink>
    </w:p>
    <w:p w14:paraId="5D2F634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r>
          <w:rPr>
            <w:noProof/>
            <w:webHidden/>
          </w:rPr>
        </w:r>
        <w:r>
          <w:rPr>
            <w:noProof/>
            <w:webHidden/>
          </w:rPr>
          <w:fldChar w:fldCharType="separate"/>
        </w:r>
        <w:r>
          <w:rPr>
            <w:noProof/>
            <w:webHidden/>
          </w:rPr>
          <w:t>135</w:t>
        </w:r>
        <w:r>
          <w:rPr>
            <w:noProof/>
            <w:webHidden/>
          </w:rPr>
          <w:fldChar w:fldCharType="end"/>
        </w:r>
      </w:hyperlink>
    </w:p>
    <w:p w14:paraId="7E00581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r>
          <w:rPr>
            <w:noProof/>
            <w:webHidden/>
          </w:rPr>
        </w:r>
        <w:r>
          <w:rPr>
            <w:noProof/>
            <w:webHidden/>
          </w:rPr>
          <w:fldChar w:fldCharType="separate"/>
        </w:r>
        <w:r>
          <w:rPr>
            <w:noProof/>
            <w:webHidden/>
          </w:rPr>
          <w:t>137</w:t>
        </w:r>
        <w:r>
          <w:rPr>
            <w:noProof/>
            <w:webHidden/>
          </w:rPr>
          <w:fldChar w:fldCharType="end"/>
        </w:r>
      </w:hyperlink>
    </w:p>
    <w:p w14:paraId="6E400DC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r>
          <w:rPr>
            <w:noProof/>
            <w:webHidden/>
          </w:rPr>
        </w:r>
        <w:r>
          <w:rPr>
            <w:noProof/>
            <w:webHidden/>
          </w:rPr>
          <w:fldChar w:fldCharType="separate"/>
        </w:r>
        <w:r>
          <w:rPr>
            <w:noProof/>
            <w:webHidden/>
          </w:rPr>
          <w:t>137</w:t>
        </w:r>
        <w:r>
          <w:rPr>
            <w:noProof/>
            <w:webHidden/>
          </w:rPr>
          <w:fldChar w:fldCharType="end"/>
        </w:r>
      </w:hyperlink>
    </w:p>
    <w:p w14:paraId="2A5E21C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r>
          <w:rPr>
            <w:noProof/>
            <w:webHidden/>
          </w:rPr>
        </w:r>
        <w:r>
          <w:rPr>
            <w:noProof/>
            <w:webHidden/>
          </w:rPr>
          <w:fldChar w:fldCharType="separate"/>
        </w:r>
        <w:r>
          <w:rPr>
            <w:noProof/>
            <w:webHidden/>
          </w:rPr>
          <w:t>138</w:t>
        </w:r>
        <w:r>
          <w:rPr>
            <w:noProof/>
            <w:webHidden/>
          </w:rPr>
          <w:fldChar w:fldCharType="end"/>
        </w:r>
      </w:hyperlink>
    </w:p>
    <w:p w14:paraId="7843957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r>
          <w:rPr>
            <w:noProof/>
            <w:webHidden/>
          </w:rPr>
        </w:r>
        <w:r>
          <w:rPr>
            <w:noProof/>
            <w:webHidden/>
          </w:rPr>
          <w:fldChar w:fldCharType="separate"/>
        </w:r>
        <w:r>
          <w:rPr>
            <w:noProof/>
            <w:webHidden/>
          </w:rPr>
          <w:t>139</w:t>
        </w:r>
        <w:r>
          <w:rPr>
            <w:noProof/>
            <w:webHidden/>
          </w:rPr>
          <w:fldChar w:fldCharType="end"/>
        </w:r>
      </w:hyperlink>
    </w:p>
    <w:p w14:paraId="53C9772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r>
          <w:rPr>
            <w:noProof/>
            <w:webHidden/>
          </w:rPr>
        </w:r>
        <w:r>
          <w:rPr>
            <w:noProof/>
            <w:webHidden/>
          </w:rPr>
          <w:fldChar w:fldCharType="separate"/>
        </w:r>
        <w:r>
          <w:rPr>
            <w:noProof/>
            <w:webHidden/>
          </w:rPr>
          <w:t>139</w:t>
        </w:r>
        <w:r>
          <w:rPr>
            <w:noProof/>
            <w:webHidden/>
          </w:rPr>
          <w:fldChar w:fldCharType="end"/>
        </w:r>
      </w:hyperlink>
    </w:p>
    <w:p w14:paraId="72EC0DB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r>
          <w:rPr>
            <w:noProof/>
            <w:webHidden/>
          </w:rPr>
        </w:r>
        <w:r>
          <w:rPr>
            <w:noProof/>
            <w:webHidden/>
          </w:rPr>
          <w:fldChar w:fldCharType="separate"/>
        </w:r>
        <w:r>
          <w:rPr>
            <w:noProof/>
            <w:webHidden/>
          </w:rPr>
          <w:t>139</w:t>
        </w:r>
        <w:r>
          <w:rPr>
            <w:noProof/>
            <w:webHidden/>
          </w:rPr>
          <w:fldChar w:fldCharType="end"/>
        </w:r>
      </w:hyperlink>
    </w:p>
    <w:p w14:paraId="64D738C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r>
          <w:rPr>
            <w:noProof/>
            <w:webHidden/>
          </w:rPr>
        </w:r>
        <w:r>
          <w:rPr>
            <w:noProof/>
            <w:webHidden/>
          </w:rPr>
          <w:fldChar w:fldCharType="separate"/>
        </w:r>
        <w:r>
          <w:rPr>
            <w:noProof/>
            <w:webHidden/>
          </w:rPr>
          <w:t>139</w:t>
        </w:r>
        <w:r>
          <w:rPr>
            <w:noProof/>
            <w:webHidden/>
          </w:rPr>
          <w:fldChar w:fldCharType="end"/>
        </w:r>
      </w:hyperlink>
    </w:p>
    <w:p w14:paraId="2FAA7B6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r>
          <w:rPr>
            <w:noProof/>
            <w:webHidden/>
          </w:rPr>
        </w:r>
        <w:r>
          <w:rPr>
            <w:noProof/>
            <w:webHidden/>
          </w:rPr>
          <w:fldChar w:fldCharType="separate"/>
        </w:r>
        <w:r>
          <w:rPr>
            <w:noProof/>
            <w:webHidden/>
          </w:rPr>
          <w:t>142</w:t>
        </w:r>
        <w:r>
          <w:rPr>
            <w:noProof/>
            <w:webHidden/>
          </w:rPr>
          <w:fldChar w:fldCharType="end"/>
        </w:r>
      </w:hyperlink>
    </w:p>
    <w:p w14:paraId="3A4D902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r>
          <w:rPr>
            <w:noProof/>
            <w:webHidden/>
          </w:rPr>
        </w:r>
        <w:r>
          <w:rPr>
            <w:noProof/>
            <w:webHidden/>
          </w:rPr>
          <w:fldChar w:fldCharType="separate"/>
        </w:r>
        <w:r>
          <w:rPr>
            <w:noProof/>
            <w:webHidden/>
          </w:rPr>
          <w:t>143</w:t>
        </w:r>
        <w:r>
          <w:rPr>
            <w:noProof/>
            <w:webHidden/>
          </w:rPr>
          <w:fldChar w:fldCharType="end"/>
        </w:r>
      </w:hyperlink>
    </w:p>
    <w:p w14:paraId="4C9F678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r>
          <w:rPr>
            <w:noProof/>
            <w:webHidden/>
          </w:rPr>
        </w:r>
        <w:r>
          <w:rPr>
            <w:noProof/>
            <w:webHidden/>
          </w:rPr>
          <w:fldChar w:fldCharType="separate"/>
        </w:r>
        <w:r>
          <w:rPr>
            <w:noProof/>
            <w:webHidden/>
          </w:rPr>
          <w:t>143</w:t>
        </w:r>
        <w:r>
          <w:rPr>
            <w:noProof/>
            <w:webHidden/>
          </w:rPr>
          <w:fldChar w:fldCharType="end"/>
        </w:r>
      </w:hyperlink>
    </w:p>
    <w:p w14:paraId="1A52A31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r>
          <w:rPr>
            <w:noProof/>
            <w:webHidden/>
          </w:rPr>
        </w:r>
        <w:r>
          <w:rPr>
            <w:noProof/>
            <w:webHidden/>
          </w:rPr>
          <w:fldChar w:fldCharType="separate"/>
        </w:r>
        <w:r>
          <w:rPr>
            <w:noProof/>
            <w:webHidden/>
          </w:rPr>
          <w:t>143</w:t>
        </w:r>
        <w:r>
          <w:rPr>
            <w:noProof/>
            <w:webHidden/>
          </w:rPr>
          <w:fldChar w:fldCharType="end"/>
        </w:r>
      </w:hyperlink>
    </w:p>
    <w:p w14:paraId="6F46AFE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r>
          <w:rPr>
            <w:noProof/>
            <w:webHidden/>
          </w:rPr>
        </w:r>
        <w:r>
          <w:rPr>
            <w:noProof/>
            <w:webHidden/>
          </w:rPr>
          <w:fldChar w:fldCharType="separate"/>
        </w:r>
        <w:r>
          <w:rPr>
            <w:noProof/>
            <w:webHidden/>
          </w:rPr>
          <w:t>143</w:t>
        </w:r>
        <w:r>
          <w:rPr>
            <w:noProof/>
            <w:webHidden/>
          </w:rPr>
          <w:fldChar w:fldCharType="end"/>
        </w:r>
      </w:hyperlink>
    </w:p>
    <w:p w14:paraId="05D6D38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r>
          <w:rPr>
            <w:noProof/>
            <w:webHidden/>
          </w:rPr>
        </w:r>
        <w:r>
          <w:rPr>
            <w:noProof/>
            <w:webHidden/>
          </w:rPr>
          <w:fldChar w:fldCharType="separate"/>
        </w:r>
        <w:r>
          <w:rPr>
            <w:noProof/>
            <w:webHidden/>
          </w:rPr>
          <w:t>144</w:t>
        </w:r>
        <w:r>
          <w:rPr>
            <w:noProof/>
            <w:webHidden/>
          </w:rPr>
          <w:fldChar w:fldCharType="end"/>
        </w:r>
      </w:hyperlink>
    </w:p>
    <w:p w14:paraId="1D7E059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r>
          <w:rPr>
            <w:noProof/>
            <w:webHidden/>
          </w:rPr>
        </w:r>
        <w:r>
          <w:rPr>
            <w:noProof/>
            <w:webHidden/>
          </w:rPr>
          <w:fldChar w:fldCharType="separate"/>
        </w:r>
        <w:r>
          <w:rPr>
            <w:noProof/>
            <w:webHidden/>
          </w:rPr>
          <w:t>147</w:t>
        </w:r>
        <w:r>
          <w:rPr>
            <w:noProof/>
            <w:webHidden/>
          </w:rPr>
          <w:fldChar w:fldCharType="end"/>
        </w:r>
      </w:hyperlink>
    </w:p>
    <w:p w14:paraId="06AA1F8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r>
          <w:rPr>
            <w:noProof/>
            <w:webHidden/>
          </w:rPr>
        </w:r>
        <w:r>
          <w:rPr>
            <w:noProof/>
            <w:webHidden/>
          </w:rPr>
          <w:fldChar w:fldCharType="separate"/>
        </w:r>
        <w:r>
          <w:rPr>
            <w:noProof/>
            <w:webHidden/>
          </w:rPr>
          <w:t>147</w:t>
        </w:r>
        <w:r>
          <w:rPr>
            <w:noProof/>
            <w:webHidden/>
          </w:rPr>
          <w:fldChar w:fldCharType="end"/>
        </w:r>
      </w:hyperlink>
    </w:p>
    <w:p w14:paraId="4787EFB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r>
          <w:rPr>
            <w:noProof/>
            <w:webHidden/>
          </w:rPr>
        </w:r>
        <w:r>
          <w:rPr>
            <w:noProof/>
            <w:webHidden/>
          </w:rPr>
          <w:fldChar w:fldCharType="separate"/>
        </w:r>
        <w:r>
          <w:rPr>
            <w:noProof/>
            <w:webHidden/>
          </w:rPr>
          <w:t>147</w:t>
        </w:r>
        <w:r>
          <w:rPr>
            <w:noProof/>
            <w:webHidden/>
          </w:rPr>
          <w:fldChar w:fldCharType="end"/>
        </w:r>
      </w:hyperlink>
    </w:p>
    <w:p w14:paraId="4504BE8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r>
          <w:rPr>
            <w:noProof/>
            <w:webHidden/>
          </w:rPr>
        </w:r>
        <w:r>
          <w:rPr>
            <w:noProof/>
            <w:webHidden/>
          </w:rPr>
          <w:fldChar w:fldCharType="separate"/>
        </w:r>
        <w:r>
          <w:rPr>
            <w:noProof/>
            <w:webHidden/>
          </w:rPr>
          <w:t>148</w:t>
        </w:r>
        <w:r>
          <w:rPr>
            <w:noProof/>
            <w:webHidden/>
          </w:rPr>
          <w:fldChar w:fldCharType="end"/>
        </w:r>
      </w:hyperlink>
    </w:p>
    <w:p w14:paraId="620E734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r>
          <w:rPr>
            <w:noProof/>
            <w:webHidden/>
          </w:rPr>
        </w:r>
        <w:r>
          <w:rPr>
            <w:noProof/>
            <w:webHidden/>
          </w:rPr>
          <w:fldChar w:fldCharType="separate"/>
        </w:r>
        <w:r>
          <w:rPr>
            <w:noProof/>
            <w:webHidden/>
          </w:rPr>
          <w:t>149</w:t>
        </w:r>
        <w:r>
          <w:rPr>
            <w:noProof/>
            <w:webHidden/>
          </w:rPr>
          <w:fldChar w:fldCharType="end"/>
        </w:r>
      </w:hyperlink>
    </w:p>
    <w:p w14:paraId="5F6A092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r>
          <w:rPr>
            <w:noProof/>
            <w:webHidden/>
          </w:rPr>
        </w:r>
        <w:r>
          <w:rPr>
            <w:noProof/>
            <w:webHidden/>
          </w:rPr>
          <w:fldChar w:fldCharType="separate"/>
        </w:r>
        <w:r>
          <w:rPr>
            <w:noProof/>
            <w:webHidden/>
          </w:rPr>
          <w:t>149</w:t>
        </w:r>
        <w:r>
          <w:rPr>
            <w:noProof/>
            <w:webHidden/>
          </w:rPr>
          <w:fldChar w:fldCharType="end"/>
        </w:r>
      </w:hyperlink>
    </w:p>
    <w:p w14:paraId="01EE99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r>
          <w:rPr>
            <w:noProof/>
            <w:webHidden/>
          </w:rPr>
        </w:r>
        <w:r>
          <w:rPr>
            <w:noProof/>
            <w:webHidden/>
          </w:rPr>
          <w:fldChar w:fldCharType="separate"/>
        </w:r>
        <w:r>
          <w:rPr>
            <w:noProof/>
            <w:webHidden/>
          </w:rPr>
          <w:t>149</w:t>
        </w:r>
        <w:r>
          <w:rPr>
            <w:noProof/>
            <w:webHidden/>
          </w:rPr>
          <w:fldChar w:fldCharType="end"/>
        </w:r>
      </w:hyperlink>
    </w:p>
    <w:p w14:paraId="397C014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r>
          <w:rPr>
            <w:noProof/>
            <w:webHidden/>
          </w:rPr>
        </w:r>
        <w:r>
          <w:rPr>
            <w:noProof/>
            <w:webHidden/>
          </w:rPr>
          <w:fldChar w:fldCharType="separate"/>
        </w:r>
        <w:r>
          <w:rPr>
            <w:noProof/>
            <w:webHidden/>
          </w:rPr>
          <w:t>150</w:t>
        </w:r>
        <w:r>
          <w:rPr>
            <w:noProof/>
            <w:webHidden/>
          </w:rPr>
          <w:fldChar w:fldCharType="end"/>
        </w:r>
      </w:hyperlink>
    </w:p>
    <w:p w14:paraId="6549E69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r>
          <w:rPr>
            <w:noProof/>
            <w:webHidden/>
          </w:rPr>
        </w:r>
        <w:r>
          <w:rPr>
            <w:noProof/>
            <w:webHidden/>
          </w:rPr>
          <w:fldChar w:fldCharType="separate"/>
        </w:r>
        <w:r>
          <w:rPr>
            <w:noProof/>
            <w:webHidden/>
          </w:rPr>
          <w:t>150</w:t>
        </w:r>
        <w:r>
          <w:rPr>
            <w:noProof/>
            <w:webHidden/>
          </w:rPr>
          <w:fldChar w:fldCharType="end"/>
        </w:r>
      </w:hyperlink>
    </w:p>
    <w:p w14:paraId="5F214C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r>
          <w:rPr>
            <w:noProof/>
            <w:webHidden/>
          </w:rPr>
        </w:r>
        <w:r>
          <w:rPr>
            <w:noProof/>
            <w:webHidden/>
          </w:rPr>
          <w:fldChar w:fldCharType="separate"/>
        </w:r>
        <w:r>
          <w:rPr>
            <w:noProof/>
            <w:webHidden/>
          </w:rPr>
          <w:t>151</w:t>
        </w:r>
        <w:r>
          <w:rPr>
            <w:noProof/>
            <w:webHidden/>
          </w:rPr>
          <w:fldChar w:fldCharType="end"/>
        </w:r>
      </w:hyperlink>
    </w:p>
    <w:p w14:paraId="1B8D76E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r>
          <w:rPr>
            <w:noProof/>
            <w:webHidden/>
          </w:rPr>
        </w:r>
        <w:r>
          <w:rPr>
            <w:noProof/>
            <w:webHidden/>
          </w:rPr>
          <w:fldChar w:fldCharType="separate"/>
        </w:r>
        <w:r>
          <w:rPr>
            <w:noProof/>
            <w:webHidden/>
          </w:rPr>
          <w:t>151</w:t>
        </w:r>
        <w:r>
          <w:rPr>
            <w:noProof/>
            <w:webHidden/>
          </w:rPr>
          <w:fldChar w:fldCharType="end"/>
        </w:r>
      </w:hyperlink>
    </w:p>
    <w:p w14:paraId="1D162DA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r>
          <w:rPr>
            <w:noProof/>
            <w:webHidden/>
          </w:rPr>
        </w:r>
        <w:r>
          <w:rPr>
            <w:noProof/>
            <w:webHidden/>
          </w:rPr>
          <w:fldChar w:fldCharType="separate"/>
        </w:r>
        <w:r>
          <w:rPr>
            <w:noProof/>
            <w:webHidden/>
          </w:rPr>
          <w:t>151</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8893594"/>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Heading2"/>
      </w:pPr>
      <w:bookmarkStart w:id="7" w:name="_Toc338938867"/>
      <w:bookmarkStart w:id="8" w:name="_Toc338939047"/>
      <w:bookmarkStart w:id="9" w:name="_Toc3556921"/>
      <w:bookmarkStart w:id="10" w:name="_Toc8893595"/>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 w:name="_Toc338938868"/>
      <w:bookmarkStart w:id="12" w:name="_Toc338939048"/>
      <w:bookmarkStart w:id="13" w:name="_Toc3556922"/>
      <w:bookmarkStart w:id="14" w:name="_Toc8893596"/>
      <w:r w:rsidRPr="007055D9">
        <w:t>MCF</w:t>
      </w:r>
      <w:bookmarkEnd w:id="11"/>
      <w:bookmarkEnd w:id="12"/>
      <w:r w:rsidR="001A37D6">
        <w:t xml:space="preserve"> at Ford</w:t>
      </w:r>
      <w:bookmarkEnd w:id="13"/>
      <w:bookmarkEnd w:id="14"/>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 w:name="_Toc338938869"/>
      <w:bookmarkStart w:id="16" w:name="_Toc338939049"/>
      <w:bookmarkStart w:id="17" w:name="_Toc3556923"/>
      <w:bookmarkStart w:id="18" w:name="_Toc8893597"/>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4" w:name="_Toc3556924"/>
      <w:bookmarkStart w:id="25"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6" w:name="_Toc338938872"/>
      <w:bookmarkStart w:id="27" w:name="_Toc338939052"/>
      <w:bookmarkStart w:id="28" w:name="_Toc3556925"/>
      <w:bookmarkStart w:id="29" w:name="_Toc8893599"/>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3" w:name="_Ref338930849"/>
      <w:bookmarkStart w:id="34" w:name="_Toc338938873"/>
      <w:bookmarkStart w:id="35" w:name="_Toc338939053"/>
      <w:bookmarkStart w:id="36" w:name="_Toc3556926"/>
      <w:bookmarkStart w:id="37" w:name="_Toc8893600"/>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38" w:name="_Ref428531162"/>
      <w:bookmarkStart w:id="39" w:name="_Toc3557081"/>
      <w:bookmarkStart w:id="40" w:name="_Toc8893754"/>
      <w:r>
        <w:t xml:space="preserve">Figure </w:t>
      </w:r>
      <w:r>
        <w:fldChar w:fldCharType="begin"/>
      </w:r>
      <w:r>
        <w:instrText xml:space="preserve"> SEQ Figure \* ARABIC </w:instrText>
      </w:r>
      <w:r>
        <w:fldChar w:fldCharType="separate"/>
      </w:r>
      <w:r w:rsidR="00745DB6">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1" w:name="_Toc338938874"/>
      <w:bookmarkStart w:id="42" w:name="_Toc338939054"/>
      <w:bookmarkStart w:id="43" w:name="_Toc3556927"/>
      <w:bookmarkStart w:id="44"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5" w:name="_Toc338938875"/>
      <w:bookmarkStart w:id="46" w:name="_Toc338939055"/>
      <w:bookmarkStart w:id="47" w:name="_Ref371678646"/>
      <w:bookmarkStart w:id="48" w:name="_Toc3556928"/>
      <w:bookmarkStart w:id="49" w:name="_Toc8893602"/>
      <w:r w:rsidRPr="007055D9">
        <w:t xml:space="preserve">Description of </w:t>
      </w:r>
      <w:bookmarkEnd w:id="45"/>
      <w:bookmarkEnd w:id="46"/>
      <w:bookmarkEnd w:id="47"/>
      <w:r w:rsidR="000C6241" w:rsidRPr="007055D9">
        <w:t>Topology</w:t>
      </w:r>
      <w:bookmarkEnd w:id="48"/>
      <w:bookmarkEnd w:id="49"/>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0"/>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1" w:name="_Ref334010986"/>
      <w:bookmarkStart w:id="52" w:name="_Toc3557082"/>
      <w:bookmarkStart w:id="53"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2"/>
      <w:bookmarkEnd w:id="53"/>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33" type="#_x0000_t75" style="width:376.85pt;height:115.65pt" o:ole="">
            <v:imagedata r:id="rId37" o:title="" cropbottom="43024f" cropright="10402f"/>
          </v:shape>
          <o:OLEObject Type="Embed" ProgID="PowerPoint.Slide.8" ShapeID="_x0000_i1033" DrawAspect="Content" ObjectID="_1632079598" r:id="rId38"/>
        </w:object>
      </w:r>
    </w:p>
    <w:p w14:paraId="35DD0AD4" w14:textId="77777777" w:rsidR="00066BB2" w:rsidRPr="007055D9" w:rsidRDefault="007250B7" w:rsidP="0050415A">
      <w:pPr>
        <w:pStyle w:val="Caption"/>
      </w:pPr>
      <w:bookmarkStart w:id="54" w:name="_Toc3557083"/>
      <w:bookmarkStart w:id="55"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4"/>
      <w:bookmarkEnd w:id="55"/>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6" w:name="_Toc338938876"/>
      <w:bookmarkStart w:id="57" w:name="_Toc338939056"/>
      <w:bookmarkStart w:id="58" w:name="_Toc3556929"/>
      <w:bookmarkStart w:id="59" w:name="_Toc8893603"/>
      <w:bookmarkStart w:id="60" w:name="_Toc288196436"/>
      <w:bookmarkStart w:id="61" w:name="_Toc288200734"/>
      <w:bookmarkEnd w:id="31"/>
      <w:bookmarkEnd w:id="3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6"/>
      <w:bookmarkEnd w:id="57"/>
      <w:r w:rsidR="004E47A8" w:rsidRPr="007055D9">
        <w:t>Processes</w:t>
      </w:r>
      <w:bookmarkEnd w:id="58"/>
      <w:bookmarkEnd w:id="59"/>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2" w:name="_Ref333842518"/>
      <w:bookmarkStart w:id="63" w:name="_Ref333842510"/>
      <w:bookmarkStart w:id="64" w:name="_Toc3557084"/>
      <w:bookmarkStart w:id="65"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2"/>
      <w:r w:rsidRPr="007055D9">
        <w:t>: The</w:t>
      </w:r>
      <w:r w:rsidR="000033ED" w:rsidRPr="007055D9">
        <w:t xml:space="preserve"> </w:t>
      </w:r>
      <w:r w:rsidR="008C1F93" w:rsidRPr="007055D9">
        <w:t xml:space="preserve">Development </w:t>
      </w:r>
      <w:bookmarkEnd w:id="63"/>
      <w:r w:rsidR="008C1F93" w:rsidRPr="007055D9">
        <w:t>Process</w:t>
      </w:r>
      <w:bookmarkEnd w:id="64"/>
      <w:bookmarkEnd w:id="6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6"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7" w:name="_Ref334482085"/>
      <w:bookmarkStart w:id="68" w:name="_Ref334482078"/>
      <w:bookmarkStart w:id="69" w:name="_Toc3557085"/>
      <w:bookmarkStart w:id="70"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6"/>
      <w:bookmarkEnd w:id="6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8"/>
      <w:r w:rsidR="005E0B44" w:rsidRPr="007055D9">
        <w:t>Process</w:t>
      </w:r>
      <w:bookmarkEnd w:id="69"/>
      <w:bookmarkEnd w:id="70"/>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1" w:name="_Toc3556930"/>
      <w:bookmarkStart w:id="72" w:name="_Toc8893604"/>
      <w:r w:rsidRPr="007055D9">
        <w:lastRenderedPageBreak/>
        <w:t xml:space="preserve">Key-words </w:t>
      </w:r>
      <w:r w:rsidR="004F2D36" w:rsidRPr="007055D9">
        <w:t>of XML specification</w:t>
      </w:r>
      <w:bookmarkEnd w:id="71"/>
      <w:bookmarkEnd w:id="72"/>
    </w:p>
    <w:p w14:paraId="433568B7" w14:textId="77777777" w:rsidR="003B4F3B" w:rsidRPr="007055D9" w:rsidRDefault="002D62D0" w:rsidP="00860E71">
      <w:pPr>
        <w:pStyle w:val="Heading2"/>
      </w:pPr>
      <w:bookmarkStart w:id="73" w:name="_Toc3556931"/>
      <w:bookmarkStart w:id="74" w:name="_Toc8893605"/>
      <w:r w:rsidRPr="007055D9">
        <w:t>Key-words</w:t>
      </w:r>
      <w:bookmarkEnd w:id="73"/>
      <w:bookmarkEnd w:id="7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5" w:name="_Ref371679978"/>
      <w:bookmarkStart w:id="76" w:name="_Ref371939247"/>
      <w:bookmarkStart w:id="77" w:name="_Toc3556933"/>
      <w:bookmarkStart w:id="78" w:name="_Toc8893606"/>
      <w:bookmarkStart w:id="79" w:name="_Toc288196441"/>
      <w:bookmarkStart w:id="80" w:name="_Toc288200739"/>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75"/>
      <w:bookmarkEnd w:id="76"/>
      <w:bookmarkEnd w:id="77"/>
      <w:bookmarkEnd w:id="7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1" w:name="_Toc3556934"/>
      <w:bookmarkStart w:id="82" w:name="_Toc8893607"/>
      <w:r w:rsidRPr="007055D9">
        <w:t>Parts</w:t>
      </w:r>
      <w:bookmarkEnd w:id="81"/>
      <w:bookmarkEnd w:id="8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3" w:name="_Toc3556935"/>
      <w:bookmarkStart w:id="84" w:name="_Toc8893608"/>
      <w:r w:rsidRPr="007055D9">
        <w:t>Part Labels</w:t>
      </w:r>
      <w:bookmarkEnd w:id="83"/>
      <w:bookmarkEnd w:id="8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5" w:name="_Toc3556936"/>
      <w:bookmarkStart w:id="86" w:name="_Toc8893609"/>
      <w:r w:rsidRPr="007055D9">
        <w:t>Properties</w:t>
      </w:r>
      <w:bookmarkEnd w:id="85"/>
      <w:bookmarkEnd w:id="8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7" w:name="_Toc428456056"/>
      <w:bookmarkStart w:id="88" w:name="_Toc428537020"/>
      <w:bookmarkStart w:id="89" w:name="_Toc428969339"/>
      <w:bookmarkStart w:id="90" w:name="_Toc429052730"/>
      <w:bookmarkStart w:id="91" w:name="_Toc3556937"/>
      <w:bookmarkStart w:id="92" w:name="_Toc8893610"/>
      <w:bookmarkEnd w:id="87"/>
      <w:bookmarkEnd w:id="88"/>
      <w:bookmarkEnd w:id="89"/>
      <w:bookmarkEnd w:id="90"/>
      <w:r w:rsidRPr="007055D9">
        <w:t>Assemblies</w:t>
      </w:r>
      <w:bookmarkEnd w:id="91"/>
      <w:bookmarkEnd w:id="9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3" w:name="_Toc3557086"/>
      <w:bookmarkStart w:id="94"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3"/>
      <w:bookmarkEnd w:id="9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5" w:name="_Toc3556938"/>
      <w:bookmarkStart w:id="96" w:name="_Toc8893611"/>
      <w:r w:rsidRPr="007055D9">
        <w:lastRenderedPageBreak/>
        <w:t>File Structure of χMCF</w:t>
      </w:r>
      <w:bookmarkEnd w:id="95"/>
      <w:bookmarkEnd w:id="9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7" w:name="_Toc428279323"/>
      <w:bookmarkStart w:id="98" w:name="_Toc428456059"/>
      <w:bookmarkStart w:id="99" w:name="_Toc428537023"/>
      <w:bookmarkStart w:id="100" w:name="_Toc428969342"/>
      <w:bookmarkStart w:id="101" w:name="_Toc429052733"/>
      <w:bookmarkStart w:id="102" w:name="_Toc3556939"/>
      <w:bookmarkStart w:id="103" w:name="_Toc8893612"/>
      <w:bookmarkEnd w:id="97"/>
      <w:bookmarkEnd w:id="98"/>
      <w:bookmarkEnd w:id="99"/>
      <w:bookmarkEnd w:id="100"/>
      <w:bookmarkEnd w:id="101"/>
      <w:r w:rsidRPr="007055D9">
        <w:t>Elements containing g</w:t>
      </w:r>
      <w:r w:rsidR="00A341E9" w:rsidRPr="007055D9">
        <w:t>eneral information</w:t>
      </w:r>
      <w:bookmarkEnd w:id="102"/>
      <w:bookmarkEnd w:id="103"/>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4" w:name="_Toc3566409"/>
      <w:bookmarkStart w:id="105"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4"/>
      <w:bookmarkEnd w:id="105"/>
    </w:p>
    <w:p w14:paraId="574E4A30" w14:textId="77777777" w:rsidR="00CC728F" w:rsidRPr="007055D9" w:rsidRDefault="00CF4308" w:rsidP="00736820">
      <w:pPr>
        <w:pStyle w:val="Heading3"/>
        <w:tabs>
          <w:tab w:val="clear" w:pos="720"/>
          <w:tab w:val="num" w:pos="1701"/>
        </w:tabs>
      </w:pPr>
      <w:bookmarkStart w:id="106" w:name="_Toc3556940"/>
      <w:bookmarkStart w:id="107" w:name="_Toc8893613"/>
      <w:r w:rsidRPr="007055D9">
        <w:t>Date</w:t>
      </w:r>
      <w:bookmarkEnd w:id="106"/>
      <w:bookmarkEnd w:id="107"/>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proofErr w:type="gramStart"/>
      <w:r>
        <w:t>xsi:</w:t>
      </w:r>
      <w:proofErr w:type="gramEnd"/>
      <w:r>
        <w:t>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08" w:name="_Toc3556941"/>
      <w:bookmarkStart w:id="109" w:name="_Toc8893614"/>
      <w:r w:rsidRPr="007055D9">
        <w:t>Version</w:t>
      </w:r>
      <w:bookmarkEnd w:id="108"/>
      <w:bookmarkEnd w:id="10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proofErr w:type="gramStart"/>
      <w:r>
        <w:t>xsi:</w:t>
      </w:r>
      <w:proofErr w:type="gramEnd"/>
      <w:r>
        <w:t>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0" w:name="_Toc3556942"/>
      <w:bookmarkStart w:id="111" w:name="_Toc8893615"/>
      <w:r w:rsidRPr="007055D9">
        <w:t>Unit System</w:t>
      </w:r>
      <w:bookmarkEnd w:id="110"/>
      <w:bookmarkEnd w:id="11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12" w:name="_Toc3566410"/>
      <w:bookmarkStart w:id="113"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2"/>
      <w:bookmarkEnd w:id="11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proofErr w:type="gramStart"/>
      <w:r>
        <w:t>xsi:</w:t>
      </w:r>
      <w:proofErr w:type="gramEnd"/>
      <w:r>
        <w:t>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4" w:name="_Toc339013871"/>
      <w:bookmarkStart w:id="115" w:name="_Toc3556943"/>
      <w:bookmarkStart w:id="116"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14"/>
      <w:bookmarkEnd w:id="115"/>
      <w:bookmarkEnd w:id="11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7" w:name="_Toc413359565"/>
      <w:bookmarkStart w:id="118" w:name="_Ref414560122"/>
      <w:bookmarkStart w:id="119" w:name="_Ref414563183"/>
      <w:bookmarkStart w:id="120" w:name="_Ref414571476"/>
      <w:bookmarkStart w:id="121" w:name="_Ref428530906"/>
      <w:bookmarkStart w:id="122" w:name="_Ref429050591"/>
      <w:bookmarkStart w:id="123" w:name="_Ref429053268"/>
      <w:bookmarkStart w:id="124" w:name="_Toc3556944"/>
      <w:bookmarkStart w:id="125" w:name="_Toc8893617"/>
      <w:r w:rsidRPr="007055D9">
        <w:t xml:space="preserve">User Specific Data </w:t>
      </w:r>
      <w:r w:rsidRPr="00E70284">
        <w:rPr>
          <w:rFonts w:ascii="Courier New" w:hAnsi="Courier New" w:cs="Courier New"/>
          <w:b w:val="0"/>
          <w:sz w:val="26"/>
          <w:szCs w:val="28"/>
          <w:lang w:eastAsia="de-DE"/>
        </w:rPr>
        <w:t>&lt;appdata&gt;</w:t>
      </w:r>
      <w:bookmarkEnd w:id="117"/>
      <w:bookmarkEnd w:id="118"/>
      <w:bookmarkEnd w:id="119"/>
      <w:bookmarkEnd w:id="120"/>
      <w:bookmarkEnd w:id="121"/>
      <w:bookmarkEnd w:id="122"/>
      <w:bookmarkEnd w:id="123"/>
      <w:bookmarkEnd w:id="124"/>
      <w:bookmarkEnd w:id="125"/>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6" w:name="_Toc3566411"/>
      <w:bookmarkStart w:id="127"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6"/>
      <w:bookmarkEnd w:id="12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proofErr w:type="gramStart"/>
      <w:r>
        <w:t>xsi:</w:t>
      </w:r>
      <w:proofErr w:type="gramEnd"/>
      <w:r>
        <w:t>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proofErr w:type="gramStart"/>
      <w:r>
        <w:t>xsi:</w:t>
      </w:r>
      <w:proofErr w:type="gramEnd"/>
      <w:r>
        <w:t>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28" w:name="_Finite_Element_Specific"/>
      <w:bookmarkStart w:id="129" w:name="_Ref414560131"/>
      <w:bookmarkStart w:id="130" w:name="_Toc3556945"/>
      <w:bookmarkStart w:id="131" w:name="_Toc8893618"/>
      <w:bookmarkEnd w:id="128"/>
      <w:r w:rsidRPr="007055D9">
        <w:t xml:space="preserve">Finite Element Specific Data </w:t>
      </w:r>
      <w:r w:rsidRPr="00E366F9">
        <w:rPr>
          <w:rFonts w:ascii="Courier New" w:hAnsi="Courier New" w:cs="Courier New"/>
          <w:b w:val="0"/>
          <w:sz w:val="26"/>
          <w:szCs w:val="28"/>
          <w:lang w:eastAsia="de-DE"/>
        </w:rPr>
        <w:t>&lt;femdata&gt;</w:t>
      </w:r>
      <w:bookmarkEnd w:id="129"/>
      <w:bookmarkEnd w:id="130"/>
      <w:bookmarkEnd w:id="13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2" w:name="_Toc3566412"/>
      <w:bookmarkStart w:id="133"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2"/>
      <w:bookmarkEnd w:id="133"/>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4"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5"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34" w:name="_Toc3566413"/>
      <w:bookmarkStart w:id="135"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34"/>
      <w:bookmarkEnd w:id="135"/>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36" w:name="_Toc3566414"/>
      <w:bookmarkStart w:id="137"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36"/>
      <w:bookmarkEnd w:id="137"/>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38" w:name="_Toc3566415"/>
      <w:bookmarkStart w:id="139"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38"/>
      <w:bookmarkEnd w:id="139"/>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40" w:name="_Toc373504790"/>
      <w:bookmarkStart w:id="141" w:name="_Toc373505008"/>
      <w:bookmarkStart w:id="142" w:name="_Toc339013872"/>
      <w:bookmarkStart w:id="143" w:name="_Ref414560151"/>
      <w:bookmarkStart w:id="144" w:name="_Toc3556946"/>
      <w:bookmarkStart w:id="145" w:name="_Toc8893619"/>
      <w:bookmarkEnd w:id="140"/>
      <w:bookmarkEnd w:id="141"/>
      <w:r w:rsidRPr="007055D9">
        <w:t>Connection Data</w:t>
      </w:r>
      <w:bookmarkEnd w:id="14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3"/>
      <w:bookmarkEnd w:id="144"/>
      <w:bookmarkEnd w:id="145"/>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46" w:name="_Toc3566416"/>
      <w:bookmarkStart w:id="147"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6"/>
      <w:bookmarkEnd w:id="1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48" w:name="_Toc3566417"/>
      <w:bookmarkStart w:id="149"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8"/>
      <w:bookmarkEnd w:id="149"/>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50" w:name="_Ref432343981"/>
      <w:bookmarkStart w:id="151" w:name="_Toc3556947"/>
      <w:bookmarkStart w:id="152" w:name="_Toc8893620"/>
      <w:r w:rsidRPr="007055D9">
        <w:t xml:space="preserve">Connected </w:t>
      </w:r>
      <w:r w:rsidR="00A101BB" w:rsidRPr="007055D9">
        <w:t>Objects</w:t>
      </w:r>
      <w:bookmarkEnd w:id="150"/>
      <w:bookmarkEnd w:id="151"/>
      <w:bookmarkEnd w:id="152"/>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53" w:name="_Toc3566418"/>
      <w:bookmarkStart w:id="154" w:name="_Toc8893842"/>
      <w:bookmarkStart w:id="155"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53"/>
      <w:bookmarkEnd w:id="154"/>
    </w:p>
    <w:p w14:paraId="6E0C7858" w14:textId="77777777" w:rsidR="00A33BC7" w:rsidRPr="007055D9" w:rsidRDefault="00543B6B" w:rsidP="00860E71">
      <w:pPr>
        <w:pStyle w:val="Heading4"/>
      </w:pPr>
      <w:bookmarkStart w:id="156" w:name="_Ref428791371"/>
      <w:bookmarkStart w:id="157" w:name="_Ref428891357"/>
      <w:bookmarkStart w:id="158" w:name="_Ref428892751"/>
      <w:bookmarkStart w:id="159" w:name="_Toc3556948"/>
      <w:bookmarkStart w:id="160"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5"/>
      <w:bookmarkEnd w:id="156"/>
      <w:bookmarkEnd w:id="157"/>
      <w:bookmarkEnd w:id="158"/>
      <w:bookmarkEnd w:id="159"/>
      <w:bookmarkEnd w:id="160"/>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61" w:name="_Toc3566419"/>
      <w:bookmarkStart w:id="162"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161"/>
      <w:bookmarkEnd w:id="16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3" w:name="_Toc3556949"/>
      <w:bookmarkStart w:id="164"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3"/>
      <w:bookmarkEnd w:id="16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165" w:name="_Toc3566420"/>
      <w:bookmarkStart w:id="166"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5"/>
      <w:bookmarkEnd w:id="16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167" w:name="_Ref414608310"/>
      <w:bookmarkStart w:id="168" w:name="_Toc3556950"/>
      <w:bookmarkStart w:id="169" w:name="_Toc8893623"/>
      <w:r>
        <w:t xml:space="preserve">Contacts and </w:t>
      </w:r>
      <w:r w:rsidR="004B7C8B">
        <w:t>F</w:t>
      </w:r>
      <w:r w:rsidR="004B7C8B" w:rsidRPr="004B7C8B">
        <w:t>riction</w:t>
      </w:r>
      <w:bookmarkEnd w:id="167"/>
      <w:bookmarkEnd w:id="168"/>
      <w:bookmarkEnd w:id="16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70" w:name="_Ref414841585"/>
      <w:bookmarkStart w:id="171" w:name="_Toc3556951"/>
      <w:bookmarkStart w:id="172" w:name="_Toc8893624"/>
      <w:r w:rsidRPr="00880D5C">
        <w:rPr>
          <w:szCs w:val="26"/>
        </w:rPr>
        <w:t xml:space="preserve">Element </w:t>
      </w:r>
      <w:r w:rsidRPr="00880D5C">
        <w:rPr>
          <w:rFonts w:ascii="Courier New" w:hAnsi="Courier New" w:cs="Courier New"/>
          <w:b w:val="0"/>
          <w:i/>
          <w:szCs w:val="26"/>
        </w:rPr>
        <w:t>&lt;contact_list/&gt;</w:t>
      </w:r>
      <w:bookmarkEnd w:id="170"/>
      <w:bookmarkEnd w:id="171"/>
      <w:bookmarkEnd w:id="17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173" w:name="_Toc414573794"/>
      <w:bookmarkStart w:id="174" w:name="_Toc3566421"/>
      <w:bookmarkStart w:id="175"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73"/>
      <w:bookmarkEnd w:id="174"/>
      <w:bookmarkEnd w:id="17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176" w:name="_Toc3556952"/>
      <w:bookmarkStart w:id="177" w:name="_Toc8893625"/>
      <w:r w:rsidRPr="00880D5C">
        <w:rPr>
          <w:szCs w:val="26"/>
        </w:rPr>
        <w:t xml:space="preserve">Element </w:t>
      </w:r>
      <w:r w:rsidRPr="00880D5C">
        <w:rPr>
          <w:rFonts w:ascii="Courier New" w:hAnsi="Courier New" w:cs="Courier New"/>
          <w:b w:val="0"/>
          <w:i/>
          <w:szCs w:val="26"/>
        </w:rPr>
        <w:t>&lt;contact&gt;</w:t>
      </w:r>
      <w:bookmarkEnd w:id="176"/>
      <w:bookmarkEnd w:id="177"/>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178" w:name="_Toc3566422"/>
      <w:bookmarkStart w:id="179"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178"/>
      <w:bookmarkEnd w:id="179"/>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180" w:name="_Toc3556953"/>
      <w:bookmarkStart w:id="181"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80"/>
      <w:bookmarkEnd w:id="181"/>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182" w:name="_Toc414573795"/>
      <w:bookmarkStart w:id="183" w:name="_Toc3566423"/>
      <w:bookmarkStart w:id="184"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82"/>
      <w:bookmarkEnd w:id="183"/>
      <w:bookmarkEnd w:id="184"/>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85" w:name="_Toc3556954"/>
      <w:bookmarkStart w:id="186"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85"/>
      <w:bookmarkEnd w:id="18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87" w:name="_Ref414837767"/>
      <w:bookmarkStart w:id="188" w:name="_Toc3556955"/>
      <w:bookmarkStart w:id="189" w:name="_Toc8893628"/>
      <w:r>
        <w:t xml:space="preserve">Local </w:t>
      </w:r>
      <w:r w:rsidR="008706FB">
        <w:t>Contact</w:t>
      </w:r>
      <w:r w:rsidRPr="0030552A">
        <w:t xml:space="preserve"> </w:t>
      </w:r>
      <w:r w:rsidR="008706FB">
        <w:t>P</w:t>
      </w:r>
      <w:r>
        <w:t>ropert</w:t>
      </w:r>
      <w:r w:rsidR="008706FB">
        <w:t>ies</w:t>
      </w:r>
      <w:bookmarkEnd w:id="187"/>
      <w:bookmarkEnd w:id="188"/>
      <w:bookmarkEnd w:id="189"/>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190" w:name="_Toc3566424"/>
      <w:bookmarkStart w:id="191"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190"/>
      <w:bookmarkEnd w:id="191"/>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192" w:name="_Ref414836574"/>
      <w:bookmarkStart w:id="193" w:name="_Toc3556956"/>
      <w:bookmarkStart w:id="194" w:name="_Toc8893629"/>
      <w:r w:rsidRPr="007055D9">
        <w:t>Joints</w:t>
      </w:r>
      <w:bookmarkEnd w:id="192"/>
      <w:bookmarkEnd w:id="193"/>
      <w:bookmarkEnd w:id="19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195" w:name="_Toc3566425"/>
      <w:bookmarkStart w:id="196"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95"/>
      <w:bookmarkEnd w:id="19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97" w:name="_Toc428456083"/>
      <w:bookmarkStart w:id="198" w:name="_Toc428537047"/>
      <w:bookmarkStart w:id="199" w:name="_Toc428969366"/>
      <w:bookmarkStart w:id="200" w:name="_Toc429052757"/>
      <w:bookmarkStart w:id="201" w:name="_Toc3556957"/>
      <w:bookmarkStart w:id="202" w:name="_Toc8893630"/>
      <w:bookmarkEnd w:id="197"/>
      <w:bookmarkEnd w:id="198"/>
      <w:bookmarkEnd w:id="199"/>
      <w:bookmarkEnd w:id="20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01"/>
      <w:bookmarkEnd w:id="20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w:t>
      </w:r>
      <w:proofErr w:type="gramStart"/>
      <w:r w:rsidRPr="001E6C77">
        <w:rPr>
          <w:sz w:val="15"/>
          <w:szCs w:val="15"/>
        </w:rPr>
        <w:t>pid</w:t>
      </w:r>
      <w:proofErr w:type="gramEnd"/>
      <w:r w:rsidRPr="001E6C77">
        <w:rPr>
          <w:sz w:val="15"/>
          <w:szCs w:val="15"/>
        </w:rPr>
        <w:t>=”20123213”/&gt;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03" w:name="_Ref395100983"/>
      <w:r w:rsidRPr="001E6C77">
        <w:rPr>
          <w:rStyle w:val="FootnoteReference"/>
          <w:sz w:val="15"/>
          <w:szCs w:val="15"/>
        </w:rPr>
        <w:footnoteReference w:id="8"/>
      </w:r>
      <w:bookmarkEnd w:id="203"/>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04" w:name="_Toc428279348"/>
      <w:bookmarkStart w:id="205" w:name="_Toc428456085"/>
      <w:bookmarkStart w:id="206" w:name="_Toc428537049"/>
      <w:bookmarkStart w:id="207" w:name="_Toc428969368"/>
      <w:bookmarkStart w:id="208" w:name="_Toc429052759"/>
      <w:bookmarkStart w:id="209" w:name="_Toc3556958"/>
      <w:bookmarkStart w:id="210" w:name="_Toc8893631"/>
      <w:bookmarkEnd w:id="204"/>
      <w:bookmarkEnd w:id="205"/>
      <w:bookmarkEnd w:id="206"/>
      <w:bookmarkEnd w:id="207"/>
      <w:bookmarkEnd w:id="208"/>
      <w:r w:rsidRPr="007055D9">
        <w:lastRenderedPageBreak/>
        <w:t>XML Schema Definition</w:t>
      </w:r>
      <w:bookmarkEnd w:id="209"/>
      <w:bookmarkEnd w:id="21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1" w:name="_Toc334484488"/>
      <w:bookmarkStart w:id="212" w:name="_Toc334486133"/>
      <w:bookmarkStart w:id="213" w:name="XMLStructureConnectionGroups"/>
      <w:bookmarkStart w:id="214" w:name="SeamweldConnectionGroupPart"/>
      <w:bookmarkStart w:id="215" w:name="XMLStructurePartsPIDs"/>
      <w:bookmarkStart w:id="216" w:name="XMLStructureConnections"/>
      <w:bookmarkStart w:id="217" w:name="XMLStructurePointConnections"/>
      <w:bookmarkStart w:id="218" w:name="XMLStructureLineConnections"/>
      <w:bookmarkStart w:id="219" w:name="XMLStructurePlaneConnections"/>
      <w:bookmarkStart w:id="220" w:name="_Toc338938892"/>
      <w:bookmarkStart w:id="221" w:name="_Toc338939088"/>
      <w:bookmarkStart w:id="222" w:name="_Toc3556959"/>
      <w:bookmarkStart w:id="223" w:name="_Toc8893632"/>
      <w:bookmarkEnd w:id="79"/>
      <w:bookmarkEnd w:id="80"/>
      <w:bookmarkEnd w:id="211"/>
      <w:bookmarkEnd w:id="212"/>
      <w:bookmarkEnd w:id="213"/>
      <w:bookmarkEnd w:id="214"/>
      <w:bookmarkEnd w:id="215"/>
      <w:bookmarkEnd w:id="216"/>
      <w:bookmarkEnd w:id="217"/>
      <w:bookmarkEnd w:id="218"/>
      <w:bookmarkEnd w:id="219"/>
      <w:r w:rsidRPr="007055D9">
        <w:lastRenderedPageBreak/>
        <w:t>Data Common to any Connection</w:t>
      </w:r>
      <w:bookmarkEnd w:id="220"/>
      <w:bookmarkEnd w:id="221"/>
      <w:bookmarkEnd w:id="222"/>
      <w:bookmarkEnd w:id="22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24" w:name="_Ref448911656"/>
      <w:bookmarkStart w:id="225" w:name="_Toc3556960"/>
      <w:bookmarkStart w:id="226" w:name="_Toc8893633"/>
      <w:bookmarkStart w:id="227" w:name="_Toc413359574"/>
      <w:bookmarkStart w:id="228" w:name="_Toc338938893"/>
      <w:bookmarkStart w:id="229" w:name="_Toc338939089"/>
      <w:bookmarkStart w:id="230" w:name="_Toc288196462"/>
      <w:bookmarkStart w:id="231" w:name="_Toc288200760"/>
      <w:r>
        <w:t>Indices and their properties</w:t>
      </w:r>
      <w:bookmarkEnd w:id="224"/>
      <w:bookmarkEnd w:id="225"/>
      <w:bookmarkEnd w:id="22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32" w:name="_Toc3556961"/>
      <w:bookmarkStart w:id="233" w:name="_Toc8893634"/>
      <w:r w:rsidRPr="00BD20ED">
        <w:rPr>
          <w:szCs w:val="34"/>
        </w:rPr>
        <w:t xml:space="preserve">Attribute </w:t>
      </w:r>
      <w:r w:rsidRPr="00BD20ED">
        <w:rPr>
          <w:rFonts w:ascii="Courier New" w:hAnsi="Courier New" w:cs="Courier New"/>
          <w:b w:val="0"/>
          <w:szCs w:val="34"/>
          <w:highlight w:val="white"/>
        </w:rPr>
        <w:t>label</w:t>
      </w:r>
      <w:bookmarkEnd w:id="227"/>
      <w:bookmarkEnd w:id="232"/>
      <w:bookmarkEnd w:id="233"/>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34" w:name="_Ref413329202"/>
      <w:bookmarkStart w:id="235" w:name="_Toc413359575"/>
      <w:bookmarkStart w:id="236" w:name="_Toc3556962"/>
      <w:bookmarkStart w:id="237" w:name="_Toc8893635"/>
      <w:r>
        <w:rPr>
          <w:szCs w:val="34"/>
        </w:rPr>
        <w:t>Dimensions and Coordinates</w:t>
      </w:r>
      <w:bookmarkEnd w:id="234"/>
      <w:bookmarkEnd w:id="235"/>
      <w:bookmarkEnd w:id="236"/>
      <w:bookmarkEnd w:id="23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38" w:name="_Toc413359576"/>
      <w:bookmarkStart w:id="239" w:name="_Ref440360308"/>
      <w:bookmarkStart w:id="240" w:name="_Ref440360312"/>
      <w:bookmarkStart w:id="241" w:name="_Ref440360851"/>
      <w:bookmarkStart w:id="242" w:name="_Ref440360857"/>
      <w:bookmarkStart w:id="243" w:name="_Ref440453613"/>
      <w:bookmarkStart w:id="244" w:name="_Ref440453616"/>
      <w:bookmarkStart w:id="245" w:name="_Ref440454500"/>
      <w:bookmarkStart w:id="246" w:name="_Ref440454502"/>
      <w:bookmarkStart w:id="247" w:name="_Toc3556963"/>
      <w:bookmarkStart w:id="248" w:name="_Toc8893636"/>
      <w:r w:rsidRPr="00BD20ED">
        <w:rPr>
          <w:szCs w:val="34"/>
        </w:rPr>
        <w:t xml:space="preserve">Attribute </w:t>
      </w:r>
      <w:r>
        <w:rPr>
          <w:rFonts w:ascii="Courier New" w:hAnsi="Courier New" w:cs="Courier New"/>
          <w:b w:val="0"/>
          <w:szCs w:val="34"/>
          <w:highlight w:val="white"/>
        </w:rPr>
        <w:t>quality_control</w:t>
      </w:r>
      <w:bookmarkEnd w:id="238"/>
      <w:bookmarkEnd w:id="239"/>
      <w:bookmarkEnd w:id="240"/>
      <w:bookmarkEnd w:id="241"/>
      <w:bookmarkEnd w:id="242"/>
      <w:bookmarkEnd w:id="243"/>
      <w:bookmarkEnd w:id="244"/>
      <w:bookmarkEnd w:id="245"/>
      <w:bookmarkEnd w:id="246"/>
      <w:bookmarkEnd w:id="247"/>
      <w:bookmarkEnd w:id="24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49" w:name="_Ref428442251"/>
      <w:bookmarkStart w:id="250" w:name="_Toc3556964"/>
      <w:bookmarkStart w:id="251" w:name="_Toc8893637"/>
      <w:r w:rsidRPr="007331A4">
        <w:lastRenderedPageBreak/>
        <w:t>Custom Attributes list</w:t>
      </w:r>
      <w:bookmarkEnd w:id="249"/>
      <w:bookmarkEnd w:id="250"/>
      <w:bookmarkEnd w:id="25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52" w:name="_Toc440039075"/>
      <w:bookmarkStart w:id="253" w:name="_Toc3566426"/>
      <w:bookmarkStart w:id="254"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52"/>
      <w:bookmarkEnd w:id="253"/>
      <w:bookmarkEnd w:id="25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55" w:name="_Toc440039076"/>
      <w:bookmarkStart w:id="256" w:name="_Toc3566427"/>
      <w:bookmarkStart w:id="257"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55"/>
      <w:bookmarkEnd w:id="256"/>
      <w:bookmarkEnd w:id="25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1</w:t>
            </w:r>
            <w:r>
              <w:rPr>
                <w:sz w:val="20"/>
                <w:szCs w:val="20"/>
              </w:rPr>
              <w:t xml:space="preserve">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58" w:name="_Toc440039077"/>
      <w:bookmarkStart w:id="259" w:name="_Toc3566428"/>
      <w:bookmarkStart w:id="260"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58"/>
      <w:bookmarkEnd w:id="259"/>
      <w:bookmarkEnd w:id="26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61" w:name="_Toc440039078"/>
      <w:bookmarkStart w:id="262" w:name="_Toc3566429"/>
      <w:bookmarkStart w:id="263"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61"/>
      <w:bookmarkEnd w:id="262"/>
      <w:bookmarkEnd w:id="26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64" w:name="_Toc440039079"/>
      <w:bookmarkStart w:id="265" w:name="_Toc3566430"/>
      <w:bookmarkStart w:id="266"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64"/>
      <w:bookmarkEnd w:id="265"/>
      <w:bookmarkEnd w:id="2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67" w:name="_Toc440039080"/>
      <w:bookmarkStart w:id="268" w:name="_Toc3566431"/>
      <w:bookmarkStart w:id="269"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67"/>
      <w:bookmarkEnd w:id="268"/>
      <w:bookmarkEnd w:id="26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70" w:name="_Toc440039081"/>
      <w:bookmarkStart w:id="271" w:name="_Toc3566432"/>
      <w:bookmarkStart w:id="272"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70"/>
      <w:bookmarkEnd w:id="271"/>
      <w:bookmarkEnd w:id="272"/>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73" w:name="_Toc440039082"/>
      <w:bookmarkStart w:id="274" w:name="_Toc3566433"/>
      <w:bookmarkStart w:id="275"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73"/>
      <w:bookmarkEnd w:id="274"/>
      <w:bookmarkEnd w:id="27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76" w:name="_Toc440039083"/>
      <w:bookmarkStart w:id="277" w:name="_Toc3566434"/>
      <w:bookmarkStart w:id="278"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76"/>
      <w:bookmarkEnd w:id="277"/>
      <w:bookmarkEnd w:id="278"/>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79" w:name="_Toc440039084"/>
      <w:bookmarkStart w:id="280" w:name="_Toc3566435"/>
      <w:bookmarkStart w:id="281"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79"/>
      <w:bookmarkEnd w:id="280"/>
      <w:bookmarkEnd w:id="2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82" w:name="_Toc440039085"/>
      <w:bookmarkStart w:id="283" w:name="_Toc3566436"/>
      <w:bookmarkStart w:id="284"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82"/>
      <w:bookmarkEnd w:id="283"/>
      <w:bookmarkEnd w:id="284"/>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85" w:name="_Toc440039086"/>
      <w:bookmarkStart w:id="286" w:name="_Toc3566437"/>
      <w:bookmarkStart w:id="287"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85"/>
      <w:bookmarkEnd w:id="286"/>
      <w:bookmarkEnd w:id="2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88" w:name="_Toc440038865"/>
      <w:bookmarkStart w:id="289" w:name="_Toc3556965"/>
      <w:bookmarkStart w:id="290"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88"/>
      <w:bookmarkEnd w:id="289"/>
      <w:bookmarkEnd w:id="2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91" w:name="_Toc440038866"/>
      <w:bookmarkStart w:id="292" w:name="_Toc3556966"/>
      <w:bookmarkStart w:id="293"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91"/>
      <w:bookmarkEnd w:id="292"/>
      <w:bookmarkEnd w:id="29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94" w:name="_Toc440038867"/>
      <w:bookmarkStart w:id="295" w:name="_Toc3556967"/>
      <w:bookmarkStart w:id="296"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94"/>
      <w:bookmarkEnd w:id="295"/>
      <w:bookmarkEnd w:id="29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97" w:name="_Toc440038868"/>
      <w:bookmarkStart w:id="298" w:name="_Toc3556968"/>
      <w:bookmarkStart w:id="299"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97"/>
      <w:bookmarkEnd w:id="298"/>
      <w:bookmarkEnd w:id="29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00" w:name="_Toc3556969"/>
      <w:bookmarkStart w:id="301" w:name="_Toc8893642"/>
      <w:r w:rsidRPr="007055D9">
        <w:lastRenderedPageBreak/>
        <w:t>0D connections</w:t>
      </w:r>
      <w:bookmarkEnd w:id="300"/>
      <w:bookmarkEnd w:id="301"/>
    </w:p>
    <w:p w14:paraId="25FFC0E6" w14:textId="77777777" w:rsidR="002E60CB" w:rsidRPr="00226A3F" w:rsidRDefault="002E60CB" w:rsidP="002E60CB">
      <w:pPr>
        <w:pStyle w:val="Heading2"/>
        <w:tabs>
          <w:tab w:val="clear" w:pos="576"/>
          <w:tab w:val="left" w:pos="567"/>
          <w:tab w:val="num" w:pos="1134"/>
        </w:tabs>
        <w:ind w:left="578" w:hanging="578"/>
      </w:pPr>
      <w:bookmarkStart w:id="302" w:name="_Toc413359578"/>
      <w:bookmarkStart w:id="303" w:name="_Toc3556970"/>
      <w:bookmarkStart w:id="304" w:name="_Toc8893643"/>
      <w:r w:rsidRPr="00226A3F">
        <w:t>Generic Definitions</w:t>
      </w:r>
      <w:bookmarkEnd w:id="302"/>
      <w:bookmarkEnd w:id="303"/>
      <w:bookmarkEnd w:id="304"/>
    </w:p>
    <w:p w14:paraId="5F980062" w14:textId="77777777" w:rsidR="002E60CB" w:rsidRPr="00226A3F" w:rsidRDefault="002E60CB" w:rsidP="002E60CB">
      <w:pPr>
        <w:pStyle w:val="Heading3"/>
      </w:pPr>
      <w:bookmarkStart w:id="305" w:name="_Toc413359579"/>
      <w:bookmarkStart w:id="306" w:name="_Ref428958711"/>
      <w:bookmarkStart w:id="307" w:name="_Toc3556971"/>
      <w:bookmarkStart w:id="308" w:name="_Toc8893644"/>
      <w:r w:rsidRPr="00226A3F">
        <w:t>Identification</w:t>
      </w:r>
      <w:bookmarkEnd w:id="305"/>
      <w:bookmarkEnd w:id="306"/>
      <w:bookmarkEnd w:id="307"/>
      <w:bookmarkEnd w:id="30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09" w:name="_Toc3566438"/>
      <w:bookmarkStart w:id="310"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09"/>
      <w:bookmarkEnd w:id="310"/>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11" w:name="_Ref414563154"/>
      <w:bookmarkStart w:id="312" w:name="_Toc3556972"/>
      <w:bookmarkStart w:id="313" w:name="_Toc8893645"/>
      <w:r w:rsidRPr="007055D9">
        <w:t>Location</w:t>
      </w:r>
      <w:bookmarkEnd w:id="311"/>
      <w:bookmarkEnd w:id="312"/>
      <w:bookmarkEnd w:id="31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14" w:name="_Toc3566439"/>
      <w:bookmarkStart w:id="315"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14"/>
      <w:bookmarkEnd w:id="31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16" w:name="_Toc428279359"/>
      <w:bookmarkStart w:id="317" w:name="_Toc428456096"/>
      <w:bookmarkStart w:id="318" w:name="_Toc428537060"/>
      <w:bookmarkStart w:id="319" w:name="_Toc428969379"/>
      <w:bookmarkStart w:id="320" w:name="_Toc429052770"/>
      <w:bookmarkStart w:id="321" w:name="_Direction"/>
      <w:bookmarkStart w:id="322" w:name="_Ref400880511"/>
      <w:bookmarkStart w:id="323" w:name="_Toc413359581"/>
      <w:bookmarkStart w:id="324" w:name="_Toc3556973"/>
      <w:bookmarkStart w:id="325" w:name="_Toc8893646"/>
      <w:bookmarkEnd w:id="316"/>
      <w:bookmarkEnd w:id="317"/>
      <w:bookmarkEnd w:id="318"/>
      <w:bookmarkEnd w:id="319"/>
      <w:bookmarkEnd w:id="320"/>
      <w:bookmarkEnd w:id="321"/>
      <w:r>
        <w:t>Direc</w:t>
      </w:r>
      <w:r w:rsidRPr="00226A3F">
        <w:t>tion</w:t>
      </w:r>
      <w:bookmarkEnd w:id="322"/>
      <w:bookmarkEnd w:id="323"/>
      <w:bookmarkEnd w:id="324"/>
      <w:bookmarkEnd w:id="32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26" w:name="_Toc3566440"/>
      <w:bookmarkStart w:id="327"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26"/>
      <w:bookmarkEnd w:id="32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28" w:name="_Toc428279361"/>
      <w:bookmarkStart w:id="329" w:name="_Toc428456098"/>
      <w:bookmarkStart w:id="330" w:name="_Toc3556974"/>
      <w:bookmarkStart w:id="331" w:name="_Toc8893647"/>
      <w:bookmarkEnd w:id="328"/>
      <w:bookmarkEnd w:id="329"/>
      <w:r w:rsidRPr="00736820">
        <w:t>Type</w:t>
      </w:r>
      <w:r w:rsidRPr="007055D9">
        <w:t xml:space="preserve"> Specification</w:t>
      </w:r>
      <w:bookmarkEnd w:id="330"/>
      <w:bookmarkEnd w:id="33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332" w:name="_Toc3566441"/>
      <w:bookmarkStart w:id="333"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32"/>
      <w:bookmarkEnd w:id="33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34" w:name="_Ref428355238"/>
      <w:bookmarkStart w:id="335" w:name="_Toc3556975"/>
      <w:bookmarkStart w:id="336" w:name="_Toc8893648"/>
      <w:r w:rsidRPr="007055D9">
        <w:t xml:space="preserve">Spot </w:t>
      </w:r>
      <w:r w:rsidR="002E657F">
        <w:t>W</w:t>
      </w:r>
      <w:r w:rsidRPr="007055D9">
        <w:t>elds</w:t>
      </w:r>
      <w:bookmarkEnd w:id="334"/>
      <w:bookmarkEnd w:id="335"/>
      <w:bookmarkEnd w:id="33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337" w:name="_Toc3566442"/>
      <w:bookmarkStart w:id="338"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37"/>
      <w:bookmarkEnd w:id="338"/>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339" w:name="_Toc3566443"/>
      <w:bookmarkStart w:id="340"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39"/>
      <w:bookmarkEnd w:id="340"/>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41" w:name="_Toc3556976"/>
      <w:bookmarkStart w:id="342" w:name="_Toc8893649"/>
      <w:r w:rsidRPr="007055D9">
        <w:t>Robscans</w:t>
      </w:r>
      <w:bookmarkEnd w:id="341"/>
      <w:bookmarkEnd w:id="342"/>
    </w:p>
    <w:bookmarkEnd w:id="228"/>
    <w:bookmarkEnd w:id="22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343" w:name="_Ref401160011"/>
      <w:bookmarkStart w:id="344" w:name="_Toc413359628"/>
      <w:bookmarkStart w:id="345" w:name="_Toc3557087"/>
      <w:bookmarkStart w:id="346"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34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44"/>
      <w:bookmarkEnd w:id="345"/>
      <w:bookmarkEnd w:id="34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347" w:name="_Toc3566444"/>
      <w:bookmarkStart w:id="348"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47"/>
      <w:bookmarkEnd w:id="34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349" w:name="_Toc3566445"/>
      <w:bookmarkStart w:id="350"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49"/>
      <w:bookmarkEnd w:id="35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351" w:name="_Toc3566446"/>
      <w:bookmarkStart w:id="352"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351"/>
      <w:bookmarkEnd w:id="35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353" w:name="_Toc428279365"/>
      <w:bookmarkStart w:id="354" w:name="_Toc428456102"/>
      <w:bookmarkStart w:id="355" w:name="_Toc428537065"/>
      <w:bookmarkStart w:id="356" w:name="_Toc428969384"/>
      <w:bookmarkStart w:id="357" w:name="_Toc429052775"/>
      <w:bookmarkStart w:id="358" w:name="_Toc413359585"/>
      <w:bookmarkStart w:id="359" w:name="_Toc3556977"/>
      <w:bookmarkStart w:id="360" w:name="_Toc8893650"/>
      <w:bookmarkEnd w:id="353"/>
      <w:bookmarkEnd w:id="354"/>
      <w:bookmarkEnd w:id="355"/>
      <w:bookmarkEnd w:id="356"/>
      <w:bookmarkEnd w:id="357"/>
      <w:r w:rsidRPr="00226A3F">
        <w:t>Rivets</w:t>
      </w:r>
      <w:bookmarkEnd w:id="358"/>
      <w:bookmarkEnd w:id="359"/>
      <w:bookmarkEnd w:id="36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361" w:name="_Toc3566447"/>
      <w:bookmarkStart w:id="362"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361"/>
      <w:bookmarkEnd w:id="36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363" w:name="_Toc3566448"/>
      <w:bookmarkStart w:id="364"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363"/>
      <w:bookmarkEnd w:id="364"/>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365" w:name="_Toc3557088"/>
      <w:bookmarkStart w:id="366"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365"/>
      <w:bookmarkEnd w:id="366"/>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367" w:name="_Toc3566449"/>
      <w:bookmarkStart w:id="368"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367"/>
      <w:bookmarkEnd w:id="36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369" w:name="_Toc428279367"/>
      <w:bookmarkStart w:id="370" w:name="_Toc428456104"/>
      <w:bookmarkStart w:id="371" w:name="_Toc428537067"/>
      <w:bookmarkStart w:id="372" w:name="_Toc428969386"/>
      <w:bookmarkStart w:id="373" w:name="_Toc429052777"/>
      <w:bookmarkStart w:id="374" w:name="_Toc413359586"/>
      <w:bookmarkStart w:id="375" w:name="_Toc3556978"/>
      <w:bookmarkStart w:id="376" w:name="_Toc8893651"/>
      <w:bookmarkEnd w:id="369"/>
      <w:bookmarkEnd w:id="370"/>
      <w:bookmarkEnd w:id="371"/>
      <w:bookmarkEnd w:id="372"/>
      <w:bookmarkEnd w:id="373"/>
      <w:r>
        <w:t>Blind</w:t>
      </w:r>
      <w:r w:rsidRPr="00942FED">
        <w:t xml:space="preserve"> Rivets</w:t>
      </w:r>
      <w:bookmarkEnd w:id="374"/>
      <w:bookmarkEnd w:id="375"/>
      <w:bookmarkEnd w:id="37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377" w:name="_Toc3566450"/>
      <w:bookmarkStart w:id="378"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377"/>
      <w:bookmarkEnd w:id="378"/>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379" w:name="_Toc3557089"/>
      <w:bookmarkStart w:id="380"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379"/>
      <w:bookmarkEnd w:id="38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381" w:name="_Toc3557090"/>
      <w:bookmarkStart w:id="382"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381"/>
      <w:bookmarkEnd w:id="382"/>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383" w:name="_Toc3557091"/>
      <w:bookmarkStart w:id="384"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383"/>
      <w:bookmarkEnd w:id="38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385" w:name="_Toc428279369"/>
      <w:bookmarkStart w:id="386" w:name="_Toc428965611"/>
      <w:bookmarkEnd w:id="385"/>
      <w:bookmarkEnd w:id="386"/>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387" w:name="_Toc428279370"/>
    <w:bookmarkStart w:id="388" w:name="_Toc428456106"/>
    <w:bookmarkStart w:id="389" w:name="_Toc428537069"/>
    <w:bookmarkStart w:id="390" w:name="_Toc428969388"/>
    <w:bookmarkStart w:id="391" w:name="_Toc429052779"/>
    <w:bookmarkStart w:id="392" w:name="_Toc413359587"/>
    <w:bookmarkEnd w:id="387"/>
    <w:bookmarkEnd w:id="388"/>
    <w:bookmarkEnd w:id="389"/>
    <w:bookmarkEnd w:id="390"/>
    <w:bookmarkEnd w:id="391"/>
    <w:p w14:paraId="6391282C" w14:textId="77777777" w:rsidR="002E60CB" w:rsidRPr="00942FED" w:rsidRDefault="00DB0669" w:rsidP="004B2578">
      <w:pPr>
        <w:pStyle w:val="Heading3"/>
      </w:pPr>
      <w:r>
        <w:rPr>
          <w:b w:val="0"/>
          <w:bCs w:val="0"/>
          <w:sz w:val="18"/>
          <w:szCs w:val="24"/>
        </w:rPr>
        <w:lastRenderedPageBreak/>
        <w:fldChar w:fldCharType="end"/>
      </w:r>
      <w:bookmarkStart w:id="393" w:name="_Toc3556979"/>
      <w:bookmarkStart w:id="394" w:name="_Toc8893652"/>
      <w:r w:rsidR="002E60CB" w:rsidRPr="00942FED">
        <w:t>Self</w:t>
      </w:r>
      <w:r w:rsidR="000306B0">
        <w:t>-</w:t>
      </w:r>
      <w:r w:rsidR="002E60CB" w:rsidRPr="00942FED">
        <w:t>Piercing Rivets</w:t>
      </w:r>
      <w:bookmarkEnd w:id="392"/>
      <w:bookmarkEnd w:id="393"/>
      <w:bookmarkEnd w:id="39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395" w:name="_Toc413359629"/>
      <w:bookmarkStart w:id="396" w:name="_Toc3557092"/>
      <w:bookmarkStart w:id="397"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395"/>
      <w:bookmarkEnd w:id="396"/>
      <w:bookmarkEnd w:id="397"/>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77777777" w:rsidR="00C52145" w:rsidRPr="00C52145" w:rsidRDefault="00C52145" w:rsidP="00C52145">
      <w:pPr>
        <w:pStyle w:val="Caption"/>
      </w:pPr>
      <w:bookmarkStart w:id="398" w:name="_Toc3557093"/>
      <w:bookmarkStart w:id="399"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398"/>
      <w:bookmarkEnd w:id="39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400" w:name="_Toc3566451"/>
      <w:bookmarkStart w:id="401"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00"/>
      <w:bookmarkEnd w:id="40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402" w:name="_Toc428456108"/>
      <w:bookmarkStart w:id="403" w:name="_Toc428537071"/>
      <w:bookmarkStart w:id="404" w:name="_Toc428969390"/>
      <w:bookmarkStart w:id="405" w:name="_Toc429052781"/>
      <w:bookmarkStart w:id="406" w:name="_Toc428279372"/>
      <w:bookmarkStart w:id="407" w:name="_Toc428456109"/>
      <w:bookmarkStart w:id="408" w:name="_Toc428537072"/>
      <w:bookmarkStart w:id="409" w:name="_Toc428969391"/>
      <w:bookmarkStart w:id="410" w:name="_Toc429052782"/>
      <w:bookmarkStart w:id="411" w:name="_Toc428279374"/>
      <w:bookmarkStart w:id="412" w:name="_Toc428456111"/>
      <w:bookmarkStart w:id="413" w:name="_Toc428537074"/>
      <w:bookmarkStart w:id="414" w:name="_Toc428969393"/>
      <w:bookmarkStart w:id="415" w:name="_Toc429052784"/>
      <w:bookmarkStart w:id="416" w:name="_Toc428279378"/>
      <w:bookmarkStart w:id="417" w:name="_Toc428456115"/>
      <w:bookmarkStart w:id="418" w:name="_Toc428537078"/>
      <w:bookmarkStart w:id="419" w:name="_Toc428969397"/>
      <w:bookmarkStart w:id="420" w:name="_Toc429052788"/>
      <w:bookmarkStart w:id="421" w:name="_Toc428279380"/>
      <w:bookmarkStart w:id="422" w:name="_Toc428456117"/>
      <w:bookmarkStart w:id="423" w:name="_Toc428537080"/>
      <w:bookmarkStart w:id="424" w:name="_Toc428969399"/>
      <w:bookmarkStart w:id="425" w:name="_Toc429052790"/>
      <w:bookmarkStart w:id="426" w:name="_Toc428279387"/>
      <w:bookmarkStart w:id="427" w:name="_Toc428456124"/>
      <w:bookmarkStart w:id="428" w:name="_Toc428537087"/>
      <w:bookmarkStart w:id="429" w:name="_Toc428969406"/>
      <w:bookmarkStart w:id="430" w:name="_Toc429052797"/>
      <w:bookmarkStart w:id="431" w:name="_Toc428279388"/>
      <w:bookmarkStart w:id="432" w:name="_Toc428456125"/>
      <w:bookmarkStart w:id="433" w:name="_Toc428537088"/>
      <w:bookmarkStart w:id="434" w:name="_Toc428969407"/>
      <w:bookmarkStart w:id="435" w:name="_Toc429052798"/>
      <w:bookmarkStart w:id="436" w:name="_Toc428279389"/>
      <w:bookmarkStart w:id="437" w:name="_Toc428456126"/>
      <w:bookmarkStart w:id="438" w:name="_Toc428537089"/>
      <w:bookmarkStart w:id="439" w:name="_Toc428969408"/>
      <w:bookmarkStart w:id="440" w:name="_Toc429052799"/>
      <w:bookmarkStart w:id="441" w:name="_Toc413359588"/>
      <w:bookmarkStart w:id="442" w:name="_Toc3556980"/>
      <w:bookmarkStart w:id="443" w:name="_Toc8893653"/>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t>S</w:t>
      </w:r>
      <w:r w:rsidR="002E60CB">
        <w:t>olid</w:t>
      </w:r>
      <w:r w:rsidR="002E60CB" w:rsidRPr="00942FED">
        <w:t xml:space="preserve"> Rivets</w:t>
      </w:r>
      <w:bookmarkEnd w:id="441"/>
      <w:bookmarkEnd w:id="442"/>
      <w:bookmarkEnd w:id="44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444" w:name="_Toc3566452"/>
      <w:bookmarkStart w:id="445"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444"/>
      <w:bookmarkEnd w:id="44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446" w:name="_Ref3565285"/>
      <w:bookmarkStart w:id="447" w:name="_Toc3557094"/>
      <w:bookmarkStart w:id="448"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446"/>
      <w:r>
        <w:t>: Dimensions of Solid Rivets</w:t>
      </w:r>
      <w:bookmarkEnd w:id="447"/>
      <w:bookmarkEnd w:id="44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449"/>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450"/>
            </w:r>
            <w:commentRangeEnd w:id="449"/>
            <w:r w:rsidR="00F1371D">
              <w:rPr>
                <w:rStyle w:val="CommentReference"/>
                <w:lang w:eastAsia="x-none"/>
              </w:rPr>
              <w:commentReference w:id="44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452" w:name="_Toc3566453"/>
      <w:bookmarkStart w:id="453"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452"/>
      <w:bookmarkEnd w:id="45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454" w:name="_Toc3557095"/>
      <w:bookmarkStart w:id="455"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454"/>
      <w:bookmarkEnd w:id="455"/>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456" w:name="_Toc428279391"/>
      <w:bookmarkStart w:id="457" w:name="_Toc428456128"/>
      <w:bookmarkStart w:id="458" w:name="_Toc428537091"/>
      <w:bookmarkStart w:id="459" w:name="_Toc428969410"/>
      <w:bookmarkStart w:id="460" w:name="_Toc429052801"/>
      <w:bookmarkStart w:id="461" w:name="_Toc413359589"/>
      <w:bookmarkStart w:id="462" w:name="_Toc3556981"/>
      <w:bookmarkStart w:id="463" w:name="_Toc8893654"/>
      <w:bookmarkEnd w:id="456"/>
      <w:bookmarkEnd w:id="457"/>
      <w:bookmarkEnd w:id="458"/>
      <w:bookmarkEnd w:id="459"/>
      <w:bookmarkEnd w:id="460"/>
      <w:r w:rsidRPr="00F90632">
        <w:lastRenderedPageBreak/>
        <w:t>Swop Rivets</w:t>
      </w:r>
      <w:bookmarkEnd w:id="461"/>
      <w:bookmarkEnd w:id="462"/>
      <w:bookmarkEnd w:id="463"/>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464" w:name="_Toc3557096"/>
      <w:bookmarkStart w:id="465"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464"/>
      <w:bookmarkEnd w:id="465"/>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466" w:name="_Toc3566454"/>
      <w:bookmarkStart w:id="467"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466"/>
      <w:bookmarkEnd w:id="467"/>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468" w:name="_Toc428456130"/>
      <w:bookmarkStart w:id="469" w:name="_Toc428537093"/>
      <w:bookmarkStart w:id="470" w:name="_Toc428969412"/>
      <w:bookmarkStart w:id="471" w:name="_Toc429052803"/>
      <w:bookmarkStart w:id="472" w:name="_Toc413359590"/>
      <w:bookmarkStart w:id="473" w:name="_Toc3556982"/>
      <w:bookmarkStart w:id="474" w:name="_Toc8893655"/>
      <w:bookmarkEnd w:id="468"/>
      <w:bookmarkEnd w:id="469"/>
      <w:bookmarkEnd w:id="470"/>
      <w:bookmarkEnd w:id="471"/>
      <w:r>
        <w:lastRenderedPageBreak/>
        <w:t xml:space="preserve">Threaded Connections: </w:t>
      </w:r>
      <w:r w:rsidRPr="00226A3F">
        <w:t>Bolts and Screws</w:t>
      </w:r>
      <w:bookmarkEnd w:id="472"/>
      <w:bookmarkEnd w:id="473"/>
      <w:bookmarkEnd w:id="474"/>
    </w:p>
    <w:p w14:paraId="1A579FAB" w14:textId="77777777" w:rsidR="002E60CB" w:rsidRPr="00942FED" w:rsidRDefault="002E60CB" w:rsidP="002E60CB">
      <w:pPr>
        <w:pStyle w:val="Heading3"/>
      </w:pPr>
      <w:bookmarkStart w:id="475" w:name="_Toc413359591"/>
      <w:bookmarkStart w:id="476" w:name="_Toc3556983"/>
      <w:bookmarkStart w:id="477" w:name="_Toc8893656"/>
      <w:r>
        <w:t>Introduction</w:t>
      </w:r>
      <w:bookmarkEnd w:id="475"/>
      <w:bookmarkEnd w:id="476"/>
      <w:bookmarkEnd w:id="47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478"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479" w:author="nick" w:date="2019-10-08T20:54:00Z"/>
        </w:rPr>
      </w:pPr>
      <w:ins w:id="480"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481" w:author="nick" w:date="2019-10-08T20:54:00Z"/>
        </w:rPr>
      </w:pPr>
      <w:del w:id="482"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483" w:author="nick" w:date="2019-10-08T20:56:00Z">
        <w:r w:rsidRPr="0059233A">
          <w:t>Screws are used in components which contain their own thread, and the screw may even cut its own internal thread into them. </w:t>
        </w:r>
      </w:ins>
      <w:del w:id="484"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485"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486" w:name="_Toc413359630"/>
      <w:bookmarkStart w:id="487" w:name="_Toc3557097"/>
      <w:bookmarkStart w:id="488"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486"/>
      <w:bookmarkEnd w:id="487"/>
      <w:bookmarkEnd w:id="488"/>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489" w:name="_Ref401160020"/>
      <w:bookmarkStart w:id="490" w:name="_Toc413359631"/>
      <w:bookmarkStart w:id="491" w:name="_Toc3557098"/>
      <w:bookmarkStart w:id="492"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489"/>
      <w:r>
        <w:t>: Different Screw Forms</w:t>
      </w:r>
      <w:bookmarkEnd w:id="490"/>
      <w:bookmarkEnd w:id="491"/>
      <w:bookmarkEnd w:id="492"/>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493" w:name="_Ref401160136"/>
      <w:bookmarkStart w:id="494" w:name="_Toc413359632"/>
      <w:bookmarkStart w:id="495" w:name="_Ref428364733"/>
      <w:bookmarkStart w:id="496" w:name="_Ref428531136"/>
      <w:bookmarkStart w:id="497" w:name="_Toc3557099"/>
      <w:bookmarkStart w:id="498"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493"/>
      <w:r>
        <w:t xml:space="preserve">: </w:t>
      </w:r>
      <w:r w:rsidRPr="001B293E">
        <w:t xml:space="preserve">Definition of </w:t>
      </w:r>
      <w:r>
        <w:t>L</w:t>
      </w:r>
      <w:r w:rsidRPr="001B293E">
        <w:t xml:space="preserve">ength and </w:t>
      </w:r>
      <w:r>
        <w:t>H</w:t>
      </w:r>
      <w:r w:rsidRPr="001B293E">
        <w:t xml:space="preserve">ead </w:t>
      </w:r>
      <w:r>
        <w:t>S</w:t>
      </w:r>
      <w:r w:rsidRPr="001B293E">
        <w:t>izes</w:t>
      </w:r>
      <w:bookmarkEnd w:id="494"/>
      <w:bookmarkEnd w:id="495"/>
      <w:bookmarkEnd w:id="496"/>
      <w:bookmarkEnd w:id="497"/>
      <w:bookmarkEnd w:id="49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499" w:name="_Ref413315993"/>
      <w:bookmarkStart w:id="500" w:name="_Toc413359633"/>
      <w:bookmarkStart w:id="501" w:name="_Toc3557100"/>
      <w:bookmarkStart w:id="502"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499"/>
      <w:r w:rsidRPr="00F81409">
        <w:t>: Definition of lead</w:t>
      </w:r>
      <w:r>
        <w:t>,</w:t>
      </w:r>
      <w:r w:rsidRPr="00F81409">
        <w:t xml:space="preserve"> pitch and</w:t>
      </w:r>
      <w:r>
        <w:t xml:space="preserve"> starts</w:t>
      </w:r>
      <w:r w:rsidRPr="00F81409">
        <w:t xml:space="preserve"> of a thread.</w:t>
      </w:r>
      <w:bookmarkEnd w:id="500"/>
      <w:bookmarkEnd w:id="501"/>
      <w:bookmarkEnd w:id="502"/>
      <w:r w:rsidRPr="00F81409">
        <w:t xml:space="preserve"> </w:t>
      </w:r>
    </w:p>
    <w:p w14:paraId="2E070E38" w14:textId="77777777" w:rsidR="00ED267C" w:rsidRPr="00942FED" w:rsidRDefault="00A947CD" w:rsidP="00ED267C">
      <w:pPr>
        <w:pStyle w:val="Heading3"/>
      </w:pPr>
      <w:bookmarkStart w:id="503" w:name="_Toc428279395"/>
      <w:bookmarkStart w:id="504" w:name="_Toc428456133"/>
      <w:bookmarkStart w:id="505" w:name="_Toc428537096"/>
      <w:bookmarkStart w:id="506" w:name="_Toc428969415"/>
      <w:bookmarkStart w:id="507" w:name="_Toc429052806"/>
      <w:bookmarkStart w:id="508" w:name="_Toc3556984"/>
      <w:bookmarkStart w:id="509" w:name="_Ref3566661"/>
      <w:bookmarkStart w:id="510" w:name="_Ref4272362"/>
      <w:bookmarkStart w:id="511" w:name="_Toc8893657"/>
      <w:bookmarkEnd w:id="503"/>
      <w:bookmarkEnd w:id="504"/>
      <w:bookmarkEnd w:id="505"/>
      <w:bookmarkEnd w:id="506"/>
      <w:bookmarkEnd w:id="507"/>
      <w:r w:rsidRPr="00A947CD">
        <w:t>Contacts and Friction</w:t>
      </w:r>
      <w:bookmarkEnd w:id="508"/>
      <w:bookmarkEnd w:id="509"/>
      <w:bookmarkEnd w:id="510"/>
      <w:bookmarkEnd w:id="51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lastRenderedPageBreak/>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512"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512"/>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Pr="00521850" w:rsidRDefault="0097142B" w:rsidP="00AE3336">
            <w:pPr>
              <w:jc w:val="both"/>
              <w:rPr>
                <w:rFonts w:cs="Calibri"/>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r w:rsidR="007E2DCD">
              <w:rPr>
                <w:rFonts w:asciiTheme="minorHAnsi" w:hAnsiTheme="minorHAnsi" w:cstheme="minorHAnsi"/>
                <w:iCs/>
                <w:sz w:val="20"/>
                <w:szCs w:val="20"/>
                <w:lang w:eastAsia="en-GB"/>
              </w:rPr>
              <w:t xml:space="preserve"> </w:t>
            </w:r>
            <w:r w:rsidR="00AE3336">
              <w:rPr>
                <w:rFonts w:asciiTheme="minorHAnsi" w:hAnsiTheme="minorHAnsi" w:cstheme="minorHAnsi"/>
                <w:iCs/>
                <w:sz w:val="20"/>
                <w:szCs w:val="20"/>
                <w:lang w:eastAsia="en-GB"/>
              </w:rPr>
              <w:t xml:space="preserve"> </w:t>
            </w:r>
            <w:r w:rsidR="00AE3336" w:rsidRPr="00521850">
              <w:rPr>
                <w:rFonts w:cs="Calibri"/>
                <w:sz w:val="20"/>
                <w:szCs w:val="20"/>
                <w:lang w:eastAsia="en-GB"/>
              </w:rPr>
              <w:t>plus an optional</w:t>
            </w:r>
            <w:r w:rsidR="007E2DCD" w:rsidRPr="00521850">
              <w:rPr>
                <w:rFonts w:cs="Calibri"/>
                <w:sz w:val="20"/>
                <w:szCs w:val="20"/>
                <w:lang w:eastAsia="en-GB"/>
              </w:rPr>
              <w:t xml:space="preserve"> contact on “thread”</w:t>
            </w:r>
          </w:p>
          <w:p w14:paraId="2F8E08A8" w14:textId="3156D5FA" w:rsidR="00867B7E" w:rsidRPr="0097142B" w:rsidRDefault="00867B7E" w:rsidP="00867B7E">
            <w:pPr>
              <w:jc w:val="both"/>
              <w:rPr>
                <w:rFonts w:asciiTheme="minorHAnsi" w:hAnsiTheme="minorHAnsi" w:cstheme="minorHAnsi"/>
                <w:sz w:val="20"/>
                <w:szCs w:val="20"/>
              </w:rPr>
            </w:pPr>
            <w:r w:rsidRPr="00521850">
              <w:rPr>
                <w:rFonts w:cs="Calibri"/>
                <w:sz w:val="20"/>
                <w:szCs w:val="20"/>
                <w:lang w:eastAsia="en-GB"/>
              </w:rPr>
              <w:t xml:space="preserve">see pos. d, in section </w:t>
            </w:r>
            <w:r w:rsidRPr="00521850">
              <w:rPr>
                <w:rFonts w:cs="Calibri"/>
                <w:sz w:val="20"/>
                <w:szCs w:val="20"/>
                <w:lang w:eastAsia="en-GB"/>
              </w:rPr>
              <w:fldChar w:fldCharType="begin"/>
            </w:r>
            <w:r w:rsidRPr="00521850">
              <w:rPr>
                <w:rFonts w:cs="Calibri"/>
                <w:sz w:val="20"/>
                <w:szCs w:val="20"/>
                <w:lang w:eastAsia="en-GB"/>
              </w:rPr>
              <w:instrText xml:space="preserve"> REF _Ref4272362 \r \h </w:instrText>
            </w:r>
            <w:r w:rsidRPr="00521850">
              <w:rPr>
                <w:rFonts w:cs="Calibri"/>
                <w:sz w:val="20"/>
                <w:szCs w:val="20"/>
                <w:lang w:eastAsia="en-GB"/>
              </w:rPr>
            </w:r>
            <w:r w:rsidR="00521850">
              <w:rPr>
                <w:rFonts w:cs="Calibri"/>
                <w:sz w:val="20"/>
                <w:szCs w:val="20"/>
                <w:lang w:eastAsia="en-GB"/>
              </w:rPr>
              <w:instrText xml:space="preserve"> \* MERGEFORMAT </w:instrText>
            </w:r>
            <w:r w:rsidRPr="00521850">
              <w:rPr>
                <w:rFonts w:cs="Calibri"/>
                <w:sz w:val="20"/>
                <w:szCs w:val="20"/>
                <w:lang w:eastAsia="en-GB"/>
              </w:rPr>
              <w:fldChar w:fldCharType="separate"/>
            </w:r>
            <w:r w:rsidR="00745DB6" w:rsidRPr="00521850">
              <w:rPr>
                <w:rFonts w:cs="Calibri"/>
                <w:sz w:val="20"/>
                <w:szCs w:val="20"/>
                <w:lang w:eastAsia="en-GB"/>
              </w:rPr>
              <w:t>7.5.2</w:t>
            </w:r>
            <w:r w:rsidRPr="00521850">
              <w:rPr>
                <w:rFonts w:cs="Calibri"/>
                <w:sz w:val="20"/>
                <w:szCs w:val="20"/>
                <w:lang w:eastAsia="en-GB"/>
              </w:rPr>
              <w:fldChar w:fldCharType="end"/>
            </w:r>
          </w:p>
        </w:tc>
      </w:tr>
    </w:tbl>
    <w:p w14:paraId="4429D6E5" w14:textId="77777777" w:rsidR="00147227" w:rsidRDefault="0097142B" w:rsidP="00B22204">
      <w:pPr>
        <w:pStyle w:val="Caption"/>
        <w:spacing w:before="120"/>
        <w:rPr>
          <w:rFonts w:cs="Calibri"/>
          <w:szCs w:val="22"/>
          <w:lang w:eastAsia="en-GB"/>
        </w:rPr>
      </w:pPr>
      <w:bookmarkStart w:id="513" w:name="_Toc3566455"/>
      <w:bookmarkStart w:id="514"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513"/>
      <w:bookmarkEnd w:id="514"/>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515" w:name="_Toc3566456"/>
      <w:bookmarkStart w:id="516"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515"/>
      <w:bookmarkEnd w:id="516"/>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517" w:name="_Toc428279398"/>
      <w:bookmarkStart w:id="518" w:name="_Toc428456136"/>
      <w:bookmarkStart w:id="519" w:name="_Toc428537099"/>
      <w:bookmarkStart w:id="520" w:name="_Toc428969418"/>
      <w:bookmarkStart w:id="521" w:name="_Toc429052809"/>
      <w:bookmarkStart w:id="522" w:name="_Toc428279400"/>
      <w:bookmarkStart w:id="523" w:name="_Toc428456138"/>
      <w:bookmarkStart w:id="524" w:name="_Toc428537101"/>
      <w:bookmarkStart w:id="525" w:name="_Toc428969420"/>
      <w:bookmarkStart w:id="526" w:name="_Toc429052811"/>
      <w:bookmarkStart w:id="527" w:name="_Toc428279401"/>
      <w:bookmarkStart w:id="528" w:name="_Toc428456139"/>
      <w:bookmarkStart w:id="529" w:name="_Toc428537102"/>
      <w:bookmarkStart w:id="530" w:name="_Toc428969421"/>
      <w:bookmarkStart w:id="531" w:name="_Toc429052812"/>
      <w:bookmarkStart w:id="532" w:name="_Toc428279402"/>
      <w:bookmarkStart w:id="533" w:name="_Toc428456140"/>
      <w:bookmarkStart w:id="534" w:name="_Toc428537103"/>
      <w:bookmarkStart w:id="535" w:name="_Toc428969422"/>
      <w:bookmarkStart w:id="536" w:name="_Toc429052813"/>
      <w:bookmarkStart w:id="537" w:name="_Toc428279403"/>
      <w:bookmarkStart w:id="538" w:name="_Toc428456141"/>
      <w:bookmarkStart w:id="539" w:name="_Toc428537104"/>
      <w:bookmarkStart w:id="540" w:name="_Toc428969423"/>
      <w:bookmarkStart w:id="541" w:name="_Toc429052814"/>
      <w:bookmarkStart w:id="542" w:name="_Toc428279404"/>
      <w:bookmarkStart w:id="543" w:name="_Toc428456142"/>
      <w:bookmarkStart w:id="544" w:name="_Toc428537105"/>
      <w:bookmarkStart w:id="545" w:name="_Toc428969424"/>
      <w:bookmarkStart w:id="546" w:name="_Toc429052815"/>
      <w:bookmarkStart w:id="547" w:name="_Toc428279405"/>
      <w:bookmarkStart w:id="548" w:name="_Toc428456143"/>
      <w:bookmarkStart w:id="549" w:name="_Toc428537106"/>
      <w:bookmarkStart w:id="550" w:name="_Toc428969425"/>
      <w:bookmarkStart w:id="551" w:name="_Toc429052816"/>
      <w:bookmarkStart w:id="552" w:name="_Toc428279406"/>
      <w:bookmarkStart w:id="553" w:name="_Toc428456144"/>
      <w:bookmarkStart w:id="554" w:name="_Toc428537107"/>
      <w:bookmarkStart w:id="555" w:name="_Toc428969426"/>
      <w:bookmarkStart w:id="556" w:name="_Toc429052817"/>
      <w:bookmarkStart w:id="557" w:name="_Toc428279408"/>
      <w:bookmarkStart w:id="558" w:name="_Toc428456146"/>
      <w:bookmarkStart w:id="559" w:name="_Toc428537109"/>
      <w:bookmarkStart w:id="560" w:name="_Toc428969428"/>
      <w:bookmarkStart w:id="561" w:name="_Toc429052819"/>
      <w:bookmarkStart w:id="562" w:name="_Toc428279409"/>
      <w:bookmarkStart w:id="563" w:name="_Toc428456147"/>
      <w:bookmarkStart w:id="564" w:name="_Toc428537110"/>
      <w:bookmarkStart w:id="565" w:name="_Toc428969429"/>
      <w:bookmarkStart w:id="566" w:name="_Toc429052820"/>
      <w:bookmarkStart w:id="567" w:name="_Toc428279410"/>
      <w:bookmarkStart w:id="568" w:name="_Toc428456148"/>
      <w:bookmarkStart w:id="569" w:name="_Toc428537111"/>
      <w:bookmarkStart w:id="570" w:name="_Toc428969430"/>
      <w:bookmarkStart w:id="571" w:name="_Toc429052821"/>
      <w:bookmarkStart w:id="572" w:name="_Toc428279411"/>
      <w:bookmarkStart w:id="573" w:name="_Toc428456149"/>
      <w:bookmarkStart w:id="574" w:name="_Toc428537112"/>
      <w:bookmarkStart w:id="575" w:name="_Toc428969431"/>
      <w:bookmarkStart w:id="576" w:name="_Toc429052822"/>
      <w:bookmarkStart w:id="577" w:name="_Toc428279413"/>
      <w:bookmarkStart w:id="578" w:name="_Toc428456151"/>
      <w:bookmarkStart w:id="579" w:name="_Toc428537114"/>
      <w:bookmarkStart w:id="580" w:name="_Toc428969433"/>
      <w:bookmarkStart w:id="581" w:name="_Toc429052824"/>
      <w:bookmarkStart w:id="582" w:name="_Toc428279414"/>
      <w:bookmarkStart w:id="583" w:name="_Toc428456152"/>
      <w:bookmarkStart w:id="584" w:name="_Toc428537115"/>
      <w:bookmarkStart w:id="585" w:name="_Toc428969434"/>
      <w:bookmarkStart w:id="586" w:name="_Toc429052825"/>
      <w:bookmarkStart w:id="587" w:name="_Toc428279416"/>
      <w:bookmarkStart w:id="588" w:name="_Toc428456154"/>
      <w:bookmarkStart w:id="589" w:name="_Toc428537117"/>
      <w:bookmarkStart w:id="590" w:name="_Toc428969436"/>
      <w:bookmarkStart w:id="591" w:name="_Toc429052827"/>
      <w:bookmarkStart w:id="592" w:name="_Toc428279417"/>
      <w:bookmarkStart w:id="593" w:name="_Toc428456155"/>
      <w:bookmarkStart w:id="594" w:name="_Toc428537118"/>
      <w:bookmarkStart w:id="595" w:name="_Toc428969437"/>
      <w:bookmarkStart w:id="596" w:name="_Toc429052828"/>
      <w:bookmarkStart w:id="597" w:name="_Toc428279419"/>
      <w:bookmarkStart w:id="598" w:name="_Toc428456157"/>
      <w:bookmarkStart w:id="599" w:name="_Toc428537120"/>
      <w:bookmarkStart w:id="600" w:name="_Toc428969439"/>
      <w:bookmarkStart w:id="601" w:name="_Toc429052830"/>
      <w:bookmarkStart w:id="602" w:name="_Toc428279421"/>
      <w:bookmarkStart w:id="603" w:name="_Toc428456159"/>
      <w:bookmarkStart w:id="604" w:name="_Toc428537122"/>
      <w:bookmarkStart w:id="605" w:name="_Toc428969441"/>
      <w:bookmarkStart w:id="606" w:name="_Toc429052832"/>
      <w:bookmarkStart w:id="607" w:name="_Toc428279422"/>
      <w:bookmarkStart w:id="608" w:name="_Toc428456160"/>
      <w:bookmarkStart w:id="609" w:name="_Toc428537123"/>
      <w:bookmarkStart w:id="610" w:name="_Toc428969442"/>
      <w:bookmarkStart w:id="611" w:name="_Toc429052833"/>
      <w:bookmarkStart w:id="612" w:name="_Toc428279423"/>
      <w:bookmarkStart w:id="613" w:name="_Toc428456161"/>
      <w:bookmarkStart w:id="614" w:name="_Toc428537124"/>
      <w:bookmarkStart w:id="615" w:name="_Toc428969443"/>
      <w:bookmarkStart w:id="616" w:name="_Toc429052834"/>
      <w:bookmarkStart w:id="617" w:name="_Toc428279424"/>
      <w:bookmarkStart w:id="618" w:name="_Toc428456162"/>
      <w:bookmarkStart w:id="619" w:name="_Toc428537125"/>
      <w:bookmarkStart w:id="620" w:name="_Toc428969444"/>
      <w:bookmarkStart w:id="621" w:name="_Toc429052835"/>
      <w:bookmarkStart w:id="622" w:name="_Toc428279426"/>
      <w:bookmarkStart w:id="623" w:name="_Toc428456164"/>
      <w:bookmarkStart w:id="624" w:name="_Toc428537127"/>
      <w:bookmarkStart w:id="625" w:name="_Toc428969446"/>
      <w:bookmarkStart w:id="626" w:name="_Toc429052837"/>
      <w:bookmarkStart w:id="627" w:name="_Toc428279427"/>
      <w:bookmarkStart w:id="628" w:name="_Toc428456165"/>
      <w:bookmarkStart w:id="629" w:name="_Toc428537128"/>
      <w:bookmarkStart w:id="630" w:name="_Toc428969447"/>
      <w:bookmarkStart w:id="631" w:name="_Toc429052838"/>
      <w:bookmarkStart w:id="632" w:name="_Toc428279431"/>
      <w:bookmarkStart w:id="633" w:name="_Toc428456169"/>
      <w:bookmarkStart w:id="634" w:name="_Toc428537132"/>
      <w:bookmarkStart w:id="635" w:name="_Toc428969451"/>
      <w:bookmarkStart w:id="636" w:name="_Toc429052842"/>
      <w:bookmarkStart w:id="637" w:name="_Toc428279432"/>
      <w:bookmarkStart w:id="638" w:name="_Toc428456170"/>
      <w:bookmarkStart w:id="639" w:name="_Toc428537133"/>
      <w:bookmarkStart w:id="640" w:name="_Toc428969452"/>
      <w:bookmarkStart w:id="641" w:name="_Toc429052843"/>
      <w:bookmarkStart w:id="642" w:name="_Toc428279434"/>
      <w:bookmarkStart w:id="643" w:name="_Toc428456172"/>
      <w:bookmarkStart w:id="644" w:name="_Toc428537135"/>
      <w:bookmarkStart w:id="645" w:name="_Toc428969454"/>
      <w:bookmarkStart w:id="646" w:name="_Toc429052845"/>
      <w:bookmarkStart w:id="647" w:name="_Toc428279435"/>
      <w:bookmarkStart w:id="648" w:name="_Toc428456173"/>
      <w:bookmarkStart w:id="649" w:name="_Toc428537136"/>
      <w:bookmarkStart w:id="650" w:name="_Toc428969455"/>
      <w:bookmarkStart w:id="651" w:name="_Toc429052846"/>
      <w:bookmarkStart w:id="652" w:name="_Toc428279439"/>
      <w:bookmarkStart w:id="653" w:name="_Toc428456177"/>
      <w:bookmarkStart w:id="654" w:name="_Toc428537140"/>
      <w:bookmarkStart w:id="655" w:name="_Toc428969459"/>
      <w:bookmarkStart w:id="656" w:name="_Toc429052850"/>
      <w:bookmarkStart w:id="657" w:name="_Toc428279440"/>
      <w:bookmarkStart w:id="658" w:name="_Toc428456178"/>
      <w:bookmarkStart w:id="659" w:name="_Toc428537141"/>
      <w:bookmarkStart w:id="660" w:name="_Toc428969460"/>
      <w:bookmarkStart w:id="661" w:name="_Toc429052851"/>
      <w:bookmarkStart w:id="662" w:name="_Toc428279441"/>
      <w:bookmarkStart w:id="663" w:name="_Toc428456179"/>
      <w:bookmarkStart w:id="664" w:name="_Toc428537142"/>
      <w:bookmarkStart w:id="665" w:name="_Toc428969461"/>
      <w:bookmarkStart w:id="666" w:name="_Toc429052852"/>
      <w:bookmarkStart w:id="667" w:name="_Toc428279442"/>
      <w:bookmarkStart w:id="668" w:name="_Toc428456180"/>
      <w:bookmarkStart w:id="669" w:name="_Toc428537143"/>
      <w:bookmarkStart w:id="670" w:name="_Toc428969462"/>
      <w:bookmarkStart w:id="671" w:name="_Toc429052853"/>
      <w:bookmarkStart w:id="672" w:name="_Toc428279444"/>
      <w:bookmarkStart w:id="673" w:name="_Toc428456182"/>
      <w:bookmarkStart w:id="674" w:name="_Toc428537145"/>
      <w:bookmarkStart w:id="675" w:name="_Toc428969464"/>
      <w:bookmarkStart w:id="676" w:name="_Toc429052855"/>
      <w:bookmarkStart w:id="677" w:name="_Toc428279445"/>
      <w:bookmarkStart w:id="678" w:name="_Toc428456183"/>
      <w:bookmarkStart w:id="679" w:name="_Toc428537146"/>
      <w:bookmarkStart w:id="680" w:name="_Toc428969465"/>
      <w:bookmarkStart w:id="681" w:name="_Toc429052856"/>
      <w:bookmarkStart w:id="682" w:name="_Toc428279449"/>
      <w:bookmarkStart w:id="683" w:name="_Toc428456187"/>
      <w:bookmarkStart w:id="684" w:name="_Toc428537150"/>
      <w:bookmarkStart w:id="685" w:name="_Toc428969469"/>
      <w:bookmarkStart w:id="686" w:name="_Toc429052860"/>
      <w:bookmarkStart w:id="687" w:name="_Toc428279450"/>
      <w:bookmarkStart w:id="688" w:name="_Toc428456188"/>
      <w:bookmarkStart w:id="689" w:name="_Toc428537151"/>
      <w:bookmarkStart w:id="690" w:name="_Toc428969470"/>
      <w:bookmarkStart w:id="691" w:name="_Toc429052861"/>
      <w:bookmarkStart w:id="692" w:name="_Toc428279452"/>
      <w:bookmarkStart w:id="693" w:name="_Toc428456190"/>
      <w:bookmarkStart w:id="694" w:name="_Toc428537153"/>
      <w:bookmarkStart w:id="695" w:name="_Toc428969472"/>
      <w:bookmarkStart w:id="696" w:name="_Toc429052863"/>
      <w:bookmarkStart w:id="697" w:name="_Toc428279453"/>
      <w:bookmarkStart w:id="698" w:name="_Toc428456191"/>
      <w:bookmarkStart w:id="699" w:name="_Toc428537154"/>
      <w:bookmarkStart w:id="700" w:name="_Toc428969473"/>
      <w:bookmarkStart w:id="701" w:name="_Toc429052864"/>
      <w:bookmarkStart w:id="702" w:name="_Toc428279457"/>
      <w:bookmarkStart w:id="703" w:name="_Toc428456195"/>
      <w:bookmarkStart w:id="704" w:name="_Toc428537158"/>
      <w:bookmarkStart w:id="705" w:name="_Toc428969477"/>
      <w:bookmarkStart w:id="706" w:name="_Toc429052868"/>
      <w:bookmarkStart w:id="707" w:name="_Toc428279458"/>
      <w:bookmarkStart w:id="708" w:name="_Toc428456196"/>
      <w:bookmarkStart w:id="709" w:name="_Toc428537159"/>
      <w:bookmarkStart w:id="710" w:name="_Toc428969478"/>
      <w:bookmarkStart w:id="711" w:name="_Toc429052869"/>
      <w:bookmarkStart w:id="712" w:name="_Toc428279459"/>
      <w:bookmarkStart w:id="713" w:name="_Toc428456197"/>
      <w:bookmarkStart w:id="714" w:name="_Toc428537160"/>
      <w:bookmarkStart w:id="715" w:name="_Toc428969479"/>
      <w:bookmarkStart w:id="716" w:name="_Toc429052870"/>
      <w:bookmarkStart w:id="717" w:name="_Toc428279461"/>
      <w:bookmarkStart w:id="718" w:name="_Toc428456199"/>
      <w:bookmarkStart w:id="719" w:name="_Toc428537162"/>
      <w:bookmarkStart w:id="720" w:name="_Toc428969481"/>
      <w:bookmarkStart w:id="721" w:name="_Toc429052872"/>
      <w:bookmarkStart w:id="722" w:name="_Toc428279462"/>
      <w:bookmarkStart w:id="723" w:name="_Toc428456200"/>
      <w:bookmarkStart w:id="724" w:name="_Toc428537163"/>
      <w:bookmarkStart w:id="725" w:name="_Toc428969482"/>
      <w:bookmarkStart w:id="726" w:name="_Toc429052873"/>
      <w:bookmarkStart w:id="727" w:name="_Toc428279463"/>
      <w:bookmarkStart w:id="728" w:name="_Toc428456201"/>
      <w:bookmarkStart w:id="729" w:name="_Toc428537164"/>
      <w:bookmarkStart w:id="730" w:name="_Toc428969483"/>
      <w:bookmarkStart w:id="731" w:name="_Toc429052874"/>
      <w:bookmarkStart w:id="732" w:name="_Toc428279464"/>
      <w:bookmarkStart w:id="733" w:name="_Toc428456202"/>
      <w:bookmarkStart w:id="734" w:name="_Toc428537165"/>
      <w:bookmarkStart w:id="735" w:name="_Toc428969484"/>
      <w:bookmarkStart w:id="736" w:name="_Toc429052875"/>
      <w:bookmarkStart w:id="737" w:name="_Toc428279465"/>
      <w:bookmarkStart w:id="738" w:name="_Toc428456203"/>
      <w:bookmarkStart w:id="739" w:name="_Toc428537166"/>
      <w:bookmarkStart w:id="740" w:name="_Toc428969485"/>
      <w:bookmarkStart w:id="741" w:name="_Toc429052876"/>
      <w:bookmarkStart w:id="742" w:name="_Toc428279467"/>
      <w:bookmarkStart w:id="743" w:name="_Toc428456205"/>
      <w:bookmarkStart w:id="744" w:name="_Toc428537168"/>
      <w:bookmarkStart w:id="745" w:name="_Toc428969487"/>
      <w:bookmarkStart w:id="746" w:name="_Toc429052878"/>
      <w:bookmarkStart w:id="747" w:name="_Toc428279470"/>
      <w:bookmarkStart w:id="748" w:name="_Toc428456208"/>
      <w:bookmarkStart w:id="749" w:name="_Toc428537171"/>
      <w:bookmarkStart w:id="750" w:name="_Toc428969490"/>
      <w:bookmarkStart w:id="751" w:name="_Toc429052881"/>
      <w:bookmarkStart w:id="752" w:name="_Toc428279471"/>
      <w:bookmarkStart w:id="753" w:name="_Toc428456209"/>
      <w:bookmarkStart w:id="754" w:name="_Toc428537172"/>
      <w:bookmarkStart w:id="755" w:name="_Toc428969491"/>
      <w:bookmarkStart w:id="756" w:name="_Toc429052882"/>
      <w:bookmarkStart w:id="757" w:name="_Toc428279472"/>
      <w:bookmarkStart w:id="758" w:name="_Toc428456210"/>
      <w:bookmarkStart w:id="759" w:name="_Toc428537173"/>
      <w:bookmarkStart w:id="760" w:name="_Toc428969492"/>
      <w:bookmarkStart w:id="761" w:name="_Toc429052883"/>
      <w:bookmarkStart w:id="762" w:name="_Toc428279473"/>
      <w:bookmarkStart w:id="763" w:name="_Toc428456211"/>
      <w:bookmarkStart w:id="764" w:name="_Toc428537174"/>
      <w:bookmarkStart w:id="765" w:name="_Toc428969493"/>
      <w:bookmarkStart w:id="766" w:name="_Toc429052884"/>
      <w:bookmarkStart w:id="767" w:name="_Toc428279474"/>
      <w:bookmarkStart w:id="768" w:name="_Toc428456212"/>
      <w:bookmarkStart w:id="769" w:name="_Toc428537175"/>
      <w:bookmarkStart w:id="770" w:name="_Toc428969494"/>
      <w:bookmarkStart w:id="771" w:name="_Toc429052885"/>
      <w:bookmarkStart w:id="772" w:name="_Toc428279475"/>
      <w:bookmarkStart w:id="773" w:name="_Toc428456213"/>
      <w:bookmarkStart w:id="774" w:name="_Toc428537176"/>
      <w:bookmarkStart w:id="775" w:name="_Toc428969495"/>
      <w:bookmarkStart w:id="776" w:name="_Toc429052886"/>
      <w:bookmarkStart w:id="777" w:name="_Toc428279476"/>
      <w:bookmarkStart w:id="778" w:name="_Toc428456214"/>
      <w:bookmarkStart w:id="779" w:name="_Toc428537177"/>
      <w:bookmarkStart w:id="780" w:name="_Toc428969496"/>
      <w:bookmarkStart w:id="781" w:name="_Toc429052887"/>
      <w:bookmarkStart w:id="782" w:name="_Toc428279481"/>
      <w:bookmarkStart w:id="783" w:name="_Toc428456219"/>
      <w:bookmarkStart w:id="784" w:name="_Toc428537182"/>
      <w:bookmarkStart w:id="785" w:name="_Toc428969501"/>
      <w:bookmarkStart w:id="786" w:name="_Toc429052892"/>
      <w:bookmarkStart w:id="787" w:name="_Toc428279482"/>
      <w:bookmarkStart w:id="788" w:name="_Toc428456220"/>
      <w:bookmarkStart w:id="789" w:name="_Toc428537183"/>
      <w:bookmarkStart w:id="790" w:name="_Toc428969502"/>
      <w:bookmarkStart w:id="791" w:name="_Toc429052893"/>
      <w:bookmarkStart w:id="792" w:name="_Toc428279490"/>
      <w:bookmarkStart w:id="793" w:name="_Toc428456228"/>
      <w:bookmarkStart w:id="794" w:name="_Toc428537191"/>
      <w:bookmarkStart w:id="795" w:name="_Toc428969510"/>
      <w:bookmarkStart w:id="796" w:name="_Toc429052901"/>
      <w:bookmarkStart w:id="797" w:name="_Toc428279504"/>
      <w:bookmarkStart w:id="798" w:name="_Toc428456242"/>
      <w:bookmarkStart w:id="799" w:name="_Toc428537205"/>
      <w:bookmarkStart w:id="800" w:name="_Toc428969524"/>
      <w:bookmarkStart w:id="801" w:name="_Toc429052915"/>
      <w:bookmarkStart w:id="802" w:name="_Toc428279508"/>
      <w:bookmarkStart w:id="803" w:name="_Toc428456246"/>
      <w:bookmarkStart w:id="804" w:name="_Toc428537209"/>
      <w:bookmarkStart w:id="805" w:name="_Toc428969528"/>
      <w:bookmarkStart w:id="806" w:name="_Toc429052919"/>
      <w:bookmarkStart w:id="807" w:name="_Toc428279509"/>
      <w:bookmarkStart w:id="808" w:name="_Toc428456247"/>
      <w:bookmarkStart w:id="809" w:name="_Toc428537210"/>
      <w:bookmarkStart w:id="810" w:name="_Toc428969529"/>
      <w:bookmarkStart w:id="811" w:name="_Toc429052920"/>
      <w:bookmarkStart w:id="812" w:name="_Toc428279510"/>
      <w:bookmarkStart w:id="813" w:name="_Toc428456248"/>
      <w:bookmarkStart w:id="814" w:name="_Toc428537211"/>
      <w:bookmarkStart w:id="815" w:name="_Toc428969530"/>
      <w:bookmarkStart w:id="816" w:name="_Toc429052921"/>
      <w:bookmarkStart w:id="817" w:name="_Toc428279512"/>
      <w:bookmarkStart w:id="818" w:name="_Toc428456250"/>
      <w:bookmarkStart w:id="819" w:name="_Toc428537213"/>
      <w:bookmarkStart w:id="820" w:name="_Toc428969532"/>
      <w:bookmarkStart w:id="821" w:name="_Toc429052923"/>
      <w:bookmarkStart w:id="822" w:name="_Toc428279516"/>
      <w:bookmarkStart w:id="823" w:name="_Toc428456254"/>
      <w:bookmarkStart w:id="824" w:name="_Toc428537217"/>
      <w:bookmarkStart w:id="825" w:name="_Toc428969536"/>
      <w:bookmarkStart w:id="826" w:name="_Toc429052927"/>
      <w:bookmarkStart w:id="827" w:name="_Toc428279517"/>
      <w:bookmarkStart w:id="828" w:name="_Toc428456255"/>
      <w:bookmarkStart w:id="829" w:name="_Toc428537218"/>
      <w:bookmarkStart w:id="830" w:name="_Toc428969537"/>
      <w:bookmarkStart w:id="831" w:name="_Toc429052928"/>
      <w:bookmarkStart w:id="832" w:name="_Toc428279521"/>
      <w:bookmarkStart w:id="833" w:name="_Toc428456259"/>
      <w:bookmarkStart w:id="834" w:name="_Toc428537222"/>
      <w:bookmarkStart w:id="835" w:name="_Toc428969541"/>
      <w:bookmarkStart w:id="836" w:name="_Toc429052932"/>
      <w:bookmarkStart w:id="837" w:name="_Toc428279522"/>
      <w:bookmarkStart w:id="838" w:name="_Toc428456260"/>
      <w:bookmarkStart w:id="839" w:name="_Toc428537223"/>
      <w:bookmarkStart w:id="840" w:name="_Toc428969542"/>
      <w:bookmarkStart w:id="841" w:name="_Toc429052933"/>
      <w:bookmarkStart w:id="842" w:name="_Toc428279523"/>
      <w:bookmarkStart w:id="843" w:name="_Toc428456261"/>
      <w:bookmarkStart w:id="844" w:name="_Toc428537224"/>
      <w:bookmarkStart w:id="845" w:name="_Toc428969543"/>
      <w:bookmarkStart w:id="846" w:name="_Toc429052934"/>
      <w:bookmarkStart w:id="847" w:name="_Toc428279524"/>
      <w:bookmarkStart w:id="848" w:name="_Toc428456262"/>
      <w:bookmarkStart w:id="849" w:name="_Toc428537225"/>
      <w:bookmarkStart w:id="850" w:name="_Toc428969544"/>
      <w:bookmarkStart w:id="851" w:name="_Toc429052935"/>
      <w:bookmarkStart w:id="852" w:name="_Toc428279525"/>
      <w:bookmarkStart w:id="853" w:name="_Toc428456263"/>
      <w:bookmarkStart w:id="854" w:name="_Toc428537226"/>
      <w:bookmarkStart w:id="855" w:name="_Toc428969545"/>
      <w:bookmarkStart w:id="856" w:name="_Toc429052936"/>
      <w:bookmarkStart w:id="857" w:name="_Toc428279526"/>
      <w:bookmarkStart w:id="858" w:name="_Toc428456264"/>
      <w:bookmarkStart w:id="859" w:name="_Toc428537227"/>
      <w:bookmarkStart w:id="860" w:name="_Toc428969546"/>
      <w:bookmarkStart w:id="861" w:name="_Toc429052937"/>
      <w:bookmarkStart w:id="862" w:name="_Toc413359593"/>
      <w:bookmarkStart w:id="863" w:name="_Toc3556985"/>
      <w:bookmarkStart w:id="864" w:name="_Toc8893658"/>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862"/>
      <w:bookmarkEnd w:id="863"/>
      <w:bookmarkEnd w:id="86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865" w:name="_Toc3566457"/>
      <w:bookmarkStart w:id="866"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865"/>
      <w:bookmarkEnd w:id="86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867" w:name="_Ref409694950"/>
      <w:bookmarkStart w:id="868" w:name="_Toc3566458"/>
      <w:bookmarkStart w:id="869"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86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868"/>
      <w:bookmarkEnd w:id="86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870" w:name="_Toc3566459"/>
      <w:bookmarkStart w:id="871"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870"/>
      <w:bookmarkEnd w:id="871"/>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872" w:name="_Toc428279528"/>
      <w:bookmarkStart w:id="873" w:name="_Toc428456266"/>
      <w:bookmarkStart w:id="874" w:name="_Toc428537229"/>
      <w:bookmarkStart w:id="875" w:name="_Toc428969548"/>
      <w:bookmarkStart w:id="876" w:name="_Toc429052939"/>
      <w:bookmarkStart w:id="877" w:name="_Toc413359594"/>
      <w:bookmarkStart w:id="878" w:name="_Toc3556986"/>
      <w:bookmarkStart w:id="879" w:name="_Toc8893659"/>
      <w:bookmarkEnd w:id="872"/>
      <w:bookmarkEnd w:id="873"/>
      <w:bookmarkEnd w:id="874"/>
      <w:bookmarkEnd w:id="875"/>
      <w:bookmarkEnd w:id="876"/>
      <w:r>
        <w:t>Washer</w:t>
      </w:r>
      <w:bookmarkEnd w:id="877"/>
      <w:bookmarkEnd w:id="878"/>
      <w:bookmarkEnd w:id="87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880" w:name="_Toc3566460"/>
      <w:bookmarkStart w:id="881"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880"/>
      <w:bookmarkEnd w:id="881"/>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882" w:name="_Toc428456268"/>
      <w:bookmarkStart w:id="883" w:name="_Toc428537231"/>
      <w:bookmarkStart w:id="884" w:name="_Toc428969550"/>
      <w:bookmarkStart w:id="885" w:name="_Toc429052941"/>
      <w:bookmarkStart w:id="886" w:name="_Toc413359595"/>
      <w:bookmarkStart w:id="887" w:name="_Toc3556987"/>
      <w:bookmarkStart w:id="888" w:name="_Toc8893660"/>
      <w:bookmarkEnd w:id="882"/>
      <w:bookmarkEnd w:id="883"/>
      <w:bookmarkEnd w:id="884"/>
      <w:bookmarkEnd w:id="885"/>
      <w:r>
        <w:t>Nut</w:t>
      </w:r>
      <w:bookmarkEnd w:id="886"/>
      <w:bookmarkEnd w:id="887"/>
      <w:bookmarkEnd w:id="88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889" w:name="_Toc3566461"/>
      <w:bookmarkStart w:id="890"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889"/>
      <w:bookmarkEnd w:id="89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891" w:name="_Toc3566462"/>
      <w:bookmarkStart w:id="892"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891"/>
      <w:bookmarkEnd w:id="89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893" w:name="_Toc428456270"/>
      <w:bookmarkStart w:id="894" w:name="_Toc428537233"/>
      <w:bookmarkStart w:id="895" w:name="_Toc428969552"/>
      <w:bookmarkStart w:id="896" w:name="_Toc429052943"/>
      <w:bookmarkStart w:id="897" w:name="_Toc413359596"/>
      <w:bookmarkStart w:id="898" w:name="_Toc3556988"/>
      <w:bookmarkStart w:id="899" w:name="_Toc8893661"/>
      <w:bookmarkStart w:id="900" w:name="_Ref401160443"/>
      <w:bookmarkStart w:id="901" w:name="_Ref401160449"/>
      <w:bookmarkStart w:id="902" w:name="_Ref401160453"/>
      <w:bookmarkEnd w:id="893"/>
      <w:bookmarkEnd w:id="894"/>
      <w:bookmarkEnd w:id="895"/>
      <w:bookmarkEnd w:id="896"/>
      <w:r w:rsidRPr="00226A3F">
        <w:t>Bolt</w:t>
      </w:r>
      <w:bookmarkEnd w:id="897"/>
      <w:bookmarkEnd w:id="898"/>
      <w:bookmarkEnd w:id="899"/>
      <w:r w:rsidRPr="00226A3F">
        <w:t xml:space="preserve"> </w:t>
      </w:r>
      <w:bookmarkEnd w:id="900"/>
      <w:bookmarkEnd w:id="901"/>
      <w:bookmarkEnd w:id="90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903" w:name="_Toc3566463"/>
      <w:bookmarkStart w:id="904"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903"/>
      <w:bookmarkEnd w:id="90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905" w:name="_Toc3566464"/>
      <w:bookmarkStart w:id="906"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905"/>
      <w:bookmarkEnd w:id="90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0022268C">
        <w:rPr>
          <w:rStyle w:val="CommentReference"/>
          <w:rFonts w:ascii="Calibri" w:hAnsi="Calibri"/>
          <w:lang w:eastAsia="x-none"/>
        </w:rPr>
        <w:commentReference w:id="907"/>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908" w:name="_Toc428456272"/>
      <w:bookmarkStart w:id="909" w:name="_Toc428537235"/>
      <w:bookmarkStart w:id="910" w:name="_Toc428969554"/>
      <w:bookmarkStart w:id="911" w:name="_Toc429052945"/>
      <w:bookmarkStart w:id="912" w:name="_Toc3556989"/>
      <w:bookmarkStart w:id="913" w:name="_Toc8893662"/>
      <w:bookmarkEnd w:id="908"/>
      <w:bookmarkEnd w:id="909"/>
      <w:bookmarkEnd w:id="910"/>
      <w:bookmarkEnd w:id="911"/>
      <w:r>
        <w:lastRenderedPageBreak/>
        <w:t>Possible Bolt and Screw Assemblies</w:t>
      </w:r>
      <w:bookmarkEnd w:id="912"/>
      <w:bookmarkEnd w:id="91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914" w:name="_Toc3557101"/>
      <w:bookmarkStart w:id="915"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914"/>
      <w:bookmarkEnd w:id="91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916" w:name="_Ref3568949"/>
      <w:bookmarkStart w:id="917" w:name="_Toc3557102"/>
      <w:bookmarkStart w:id="918" w:name="_Ref3568942"/>
      <w:bookmarkStart w:id="919"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916"/>
      <w:r>
        <w:t>: Bolt with free nut</w:t>
      </w:r>
      <w:bookmarkEnd w:id="917"/>
      <w:bookmarkEnd w:id="918"/>
      <w:bookmarkEnd w:id="91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920" w:name="_Ref3568964"/>
      <w:bookmarkStart w:id="921" w:name="_Toc3557103"/>
      <w:bookmarkStart w:id="922"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920"/>
      <w:r>
        <w:t>: Screw</w:t>
      </w:r>
      <w:bookmarkEnd w:id="921"/>
      <w:bookmarkEnd w:id="92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923" w:name="_Toc3557104"/>
      <w:bookmarkStart w:id="924"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923"/>
      <w:bookmarkEnd w:id="92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925" w:name="_Toc3557105"/>
      <w:bookmarkStart w:id="926"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925"/>
      <w:bookmarkEnd w:id="92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927" w:name="_Toc428456274"/>
      <w:bookmarkStart w:id="928" w:name="_Toc428537237"/>
      <w:bookmarkStart w:id="929" w:name="_Toc428969556"/>
      <w:bookmarkStart w:id="930" w:name="_Toc429052947"/>
      <w:bookmarkStart w:id="931" w:name="_Toc428456275"/>
      <w:bookmarkStart w:id="932" w:name="_Toc428537238"/>
      <w:bookmarkStart w:id="933" w:name="_Toc428969557"/>
      <w:bookmarkStart w:id="934" w:name="_Toc429052948"/>
      <w:bookmarkStart w:id="935" w:name="_Toc413359597"/>
      <w:bookmarkStart w:id="936" w:name="_Toc3556990"/>
      <w:bookmarkStart w:id="937" w:name="_Toc8893663"/>
      <w:bookmarkEnd w:id="927"/>
      <w:bookmarkEnd w:id="928"/>
      <w:bookmarkEnd w:id="929"/>
      <w:bookmarkEnd w:id="930"/>
      <w:bookmarkEnd w:id="931"/>
      <w:bookmarkEnd w:id="932"/>
      <w:bookmarkEnd w:id="933"/>
      <w:bookmarkEnd w:id="934"/>
      <w:r w:rsidRPr="00226A3F">
        <w:lastRenderedPageBreak/>
        <w:t>Screw</w:t>
      </w:r>
      <w:bookmarkEnd w:id="935"/>
      <w:bookmarkEnd w:id="936"/>
      <w:bookmarkEnd w:id="93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938" w:name="_Toc3566465"/>
      <w:bookmarkStart w:id="939"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938"/>
      <w:bookmarkEnd w:id="939"/>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940" w:name="_Toc3566466"/>
      <w:bookmarkStart w:id="941"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940"/>
      <w:bookmarkEnd w:id="94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942" w:name="_Toc3556991"/>
      <w:bookmarkStart w:id="943" w:name="_Toc8893664"/>
      <w:r>
        <w:t>7.5.7.1 Flow Drilled Screws</w:t>
      </w:r>
      <w:r w:rsidR="00EF4929">
        <w:t xml:space="preserve"> (FDS)</w:t>
      </w:r>
      <w:bookmarkEnd w:id="942"/>
      <w:bookmarkEnd w:id="943"/>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893241"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944" w:name="_Toc3557106"/>
      <w:bookmarkStart w:id="945"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944"/>
      <w:bookmarkEnd w:id="945"/>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946" w:name="_Toc3557107"/>
      <w:bookmarkStart w:id="947"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946"/>
      <w:bookmarkEnd w:id="947"/>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948" w:name="_Toc3566467"/>
      <w:bookmarkStart w:id="949"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948"/>
      <w:bookmarkEnd w:id="949"/>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950" w:name="_Toc3557108"/>
      <w:bookmarkStart w:id="951"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950"/>
      <w:bookmarkEnd w:id="951"/>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952" w:name="_Toc3557109"/>
      <w:bookmarkStart w:id="953"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952"/>
      <w:bookmarkEnd w:id="95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954" w:name="_Toc413359598"/>
      <w:bookmarkStart w:id="955" w:name="_Toc3556992"/>
      <w:bookmarkStart w:id="956" w:name="_Toc8893665"/>
      <w:r w:rsidRPr="000F30B3">
        <w:t>Gum Drops</w:t>
      </w:r>
      <w:bookmarkEnd w:id="954"/>
      <w:bookmarkEnd w:id="955"/>
      <w:bookmarkEnd w:id="95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957" w:name="_Toc3566468"/>
      <w:bookmarkStart w:id="958"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957"/>
      <w:bookmarkEnd w:id="9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959" w:name="_Toc3566469"/>
      <w:bookmarkStart w:id="960"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959"/>
      <w:bookmarkEnd w:id="960"/>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961" w:name="_Toc428456279"/>
      <w:bookmarkStart w:id="962" w:name="_Toc3556993"/>
      <w:bookmarkStart w:id="963" w:name="_Toc8893666"/>
      <w:bookmarkEnd w:id="961"/>
      <w:r>
        <w:t>Clinches</w:t>
      </w:r>
      <w:bookmarkEnd w:id="962"/>
      <w:bookmarkEnd w:id="9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964" w:name="_Toc3557110"/>
      <w:bookmarkStart w:id="965"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964"/>
      <w:bookmarkEnd w:id="965"/>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966" w:name="_Ref428794448"/>
      <w:bookmarkStart w:id="967" w:name="_Ref428794398"/>
      <w:bookmarkStart w:id="968" w:name="_Toc3557111"/>
      <w:bookmarkStart w:id="969"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966"/>
      <w:r>
        <w:t xml:space="preserve">: </w:t>
      </w:r>
      <w:r w:rsidRPr="00D67DC2">
        <w:t>Clinch Joint Dimensions</w:t>
      </w:r>
      <w:bookmarkEnd w:id="967"/>
      <w:bookmarkEnd w:id="968"/>
      <w:bookmarkEnd w:id="969"/>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970" w:name="_Ref428798660"/>
      <w:bookmarkStart w:id="971" w:name="_Toc3557112"/>
      <w:bookmarkStart w:id="972"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970"/>
      <w:r>
        <w:t>: TOX (left) and BTM’s Tog-L-Loc system</w:t>
      </w:r>
      <w:r>
        <w:rPr>
          <w:rStyle w:val="FootnoteReference"/>
        </w:rPr>
        <w:footnoteReference w:id="14"/>
      </w:r>
      <w:bookmarkEnd w:id="971"/>
      <w:bookmarkEnd w:id="972"/>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973" w:name="_Toc3566470"/>
      <w:bookmarkStart w:id="974"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973"/>
      <w:bookmarkEnd w:id="97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975" w:name="_Toc3566471"/>
      <w:bookmarkStart w:id="976"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975"/>
      <w:bookmarkEnd w:id="976"/>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93241"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977" w:name="_Toc3566472"/>
      <w:bookmarkStart w:id="978"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977"/>
      <w:bookmarkEnd w:id="978"/>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979" w:name="_Toc3556994"/>
      <w:bookmarkStart w:id="980" w:name="_Toc8893667"/>
      <w:r w:rsidRPr="00BF4695">
        <w:t>Heat Stakes / Thermal Stakes</w:t>
      </w:r>
      <w:bookmarkEnd w:id="979"/>
      <w:bookmarkEnd w:id="98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9324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981" w:name="_Toc3557113"/>
      <w:bookmarkStart w:id="982"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981"/>
      <w:bookmarkEnd w:id="98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983" w:name="_Toc3566473"/>
      <w:bookmarkStart w:id="984"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983"/>
      <w:bookmarkEnd w:id="98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985" w:name="_Toc3566474"/>
      <w:bookmarkStart w:id="986"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985"/>
      <w:bookmarkEnd w:id="986"/>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987" w:name="_Toc3556995"/>
      <w:bookmarkStart w:id="988" w:name="_Toc8893668"/>
      <w:r>
        <w:t>Clips/</w:t>
      </w:r>
      <w:r w:rsidR="00BF4695" w:rsidRPr="00BF4695">
        <w:t>Snap Joints</w:t>
      </w:r>
      <w:bookmarkEnd w:id="987"/>
      <w:bookmarkEnd w:id="98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989" w:name="_Toc3557114"/>
      <w:bookmarkStart w:id="990"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989"/>
      <w:bookmarkEnd w:id="99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991" w:name="_Toc3557115"/>
      <w:bookmarkStart w:id="992"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991"/>
      <w:bookmarkEnd w:id="992"/>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993" w:name="_Toc3557116"/>
      <w:bookmarkStart w:id="994" w:name="_Ref7727027"/>
      <w:bookmarkStart w:id="995"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993"/>
      <w:bookmarkEnd w:id="994"/>
      <w:bookmarkEnd w:id="995"/>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996" w:name="_Toc3557117"/>
      <w:bookmarkStart w:id="997"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996"/>
      <w:bookmarkEnd w:id="99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998" w:name="_Toc3566475"/>
      <w:bookmarkStart w:id="999"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998"/>
      <w:bookmarkEnd w:id="9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000" w:name="_Toc3566476"/>
      <w:bookmarkStart w:id="1001"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000"/>
      <w:bookmarkEnd w:id="1001"/>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002" w:name="_Toc3566477"/>
      <w:bookmarkStart w:id="1003"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002"/>
      <w:bookmarkEnd w:id="100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004" w:name="_Toc3556996"/>
      <w:bookmarkStart w:id="1005" w:name="_Toc8893669"/>
      <w:r w:rsidRPr="00BF4695">
        <w:lastRenderedPageBreak/>
        <w:t>Nails</w:t>
      </w:r>
      <w:bookmarkEnd w:id="1004"/>
      <w:bookmarkEnd w:id="100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006" w:name="_Toc3557118"/>
      <w:bookmarkStart w:id="1007"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006"/>
      <w:bookmarkEnd w:id="100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008" w:name="_Toc3557119"/>
      <w:bookmarkStart w:id="1009"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008"/>
      <w:bookmarkEnd w:id="100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010" w:name="_Toc3566478"/>
      <w:bookmarkStart w:id="1011"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010"/>
      <w:bookmarkEnd w:id="101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012" w:name="_Toc3566479"/>
      <w:bookmarkStart w:id="1013"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012"/>
      <w:bookmarkEnd w:id="1013"/>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014" w:name="_Toc3566480"/>
      <w:bookmarkStart w:id="1015"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014"/>
      <w:bookmarkEnd w:id="101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016" w:name="_Toc428537246"/>
      <w:bookmarkStart w:id="1017" w:name="_Toc428969565"/>
      <w:bookmarkStart w:id="1018" w:name="_Toc429052956"/>
      <w:bookmarkStart w:id="1019" w:name="_Toc428537247"/>
      <w:bookmarkStart w:id="1020" w:name="_Toc428965632"/>
      <w:bookmarkStart w:id="1021" w:name="_Toc428969566"/>
      <w:bookmarkStart w:id="1022" w:name="_Toc429052957"/>
      <w:bookmarkStart w:id="1023" w:name="_Toc428456280"/>
      <w:bookmarkStart w:id="1024" w:name="_Toc428537248"/>
      <w:bookmarkStart w:id="1025" w:name="_Toc428969567"/>
      <w:bookmarkStart w:id="1026" w:name="_Toc429052958"/>
      <w:bookmarkStart w:id="1027" w:name="_Toc338938901"/>
      <w:bookmarkStart w:id="1028" w:name="_Toc338939097"/>
      <w:bookmarkStart w:id="1029" w:name="_Toc3556997"/>
      <w:bookmarkStart w:id="1030" w:name="_Toc8893670"/>
      <w:bookmarkEnd w:id="1016"/>
      <w:bookmarkEnd w:id="1017"/>
      <w:bookmarkEnd w:id="1018"/>
      <w:bookmarkEnd w:id="1019"/>
      <w:bookmarkEnd w:id="1020"/>
      <w:bookmarkEnd w:id="1021"/>
      <w:bookmarkEnd w:id="1022"/>
      <w:bookmarkEnd w:id="1023"/>
      <w:bookmarkEnd w:id="1024"/>
      <w:bookmarkEnd w:id="1025"/>
      <w:bookmarkEnd w:id="1026"/>
      <w:r w:rsidRPr="007055D9">
        <w:lastRenderedPageBreak/>
        <w:t>1D connections</w:t>
      </w:r>
      <w:bookmarkEnd w:id="1027"/>
      <w:bookmarkEnd w:id="1028"/>
      <w:bookmarkEnd w:id="1029"/>
      <w:bookmarkEnd w:id="1030"/>
    </w:p>
    <w:p w14:paraId="4A529AC5" w14:textId="77777777" w:rsidR="00911496" w:rsidRDefault="00246BE4" w:rsidP="00246BE4">
      <w:pPr>
        <w:pStyle w:val="Heading2"/>
      </w:pPr>
      <w:bookmarkStart w:id="1031" w:name="_Toc3556998"/>
      <w:bookmarkStart w:id="1032" w:name="_Toc8893671"/>
      <w:bookmarkStart w:id="1033" w:name="_Toc338938902"/>
      <w:bookmarkStart w:id="1034" w:name="_Toc338939098"/>
      <w:r w:rsidRPr="00246BE4">
        <w:t>Generic Definitions</w:t>
      </w:r>
      <w:bookmarkEnd w:id="1031"/>
      <w:bookmarkEnd w:id="1032"/>
    </w:p>
    <w:p w14:paraId="5E086748" w14:textId="77777777" w:rsidR="007D6B05" w:rsidRDefault="007D6B05" w:rsidP="007D6B05">
      <w:pPr>
        <w:pStyle w:val="Heading3"/>
      </w:pPr>
      <w:bookmarkStart w:id="1035" w:name="_Toc3556999"/>
      <w:bookmarkStart w:id="1036" w:name="_Toc8893672"/>
      <w:r>
        <w:t>Identification</w:t>
      </w:r>
      <w:bookmarkEnd w:id="1035"/>
      <w:bookmarkEnd w:id="103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037" w:name="_Ref414571413"/>
      <w:bookmarkStart w:id="1038" w:name="_Ref429050458"/>
      <w:bookmarkStart w:id="1039" w:name="_Toc3557000"/>
      <w:bookmarkStart w:id="1040" w:name="_Toc8893673"/>
      <w:r w:rsidRPr="007055D9">
        <w:t>L</w:t>
      </w:r>
      <w:bookmarkEnd w:id="1037"/>
      <w:r w:rsidR="00246BE4">
        <w:t>ocation</w:t>
      </w:r>
      <w:bookmarkEnd w:id="1038"/>
      <w:bookmarkEnd w:id="1039"/>
      <w:bookmarkEnd w:id="104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041" w:name="_Toc3566481"/>
      <w:bookmarkStart w:id="1042"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041"/>
      <w:bookmarkEnd w:id="104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043" w:name="_Toc3566482"/>
      <w:bookmarkStart w:id="1044"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043"/>
      <w:bookmarkEnd w:id="1044"/>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045" w:name="_Toc3566483"/>
      <w:bookmarkStart w:id="1046"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045"/>
      <w:bookmarkEnd w:id="104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047" w:name="_Toc3557001"/>
      <w:bookmarkStart w:id="1048" w:name="_Toc8893674"/>
      <w:r>
        <w:t>Type Specification</w:t>
      </w:r>
      <w:bookmarkEnd w:id="1047"/>
      <w:bookmarkEnd w:id="104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049" w:name="_Toc3566484"/>
      <w:bookmarkStart w:id="1050"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049"/>
      <w:bookmarkEnd w:id="105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051" w:name="_Toc3557002"/>
      <w:bookmarkStart w:id="1052" w:name="_Toc8893675"/>
      <w:r w:rsidRPr="007055D9">
        <w:lastRenderedPageBreak/>
        <w:t>Seam Weld</w:t>
      </w:r>
      <w:bookmarkEnd w:id="230"/>
      <w:r w:rsidR="007F0EFE" w:rsidRPr="007055D9">
        <w:t>s</w:t>
      </w:r>
      <w:bookmarkEnd w:id="1033"/>
      <w:bookmarkEnd w:id="1034"/>
      <w:bookmarkEnd w:id="1051"/>
      <w:bookmarkEnd w:id="1052"/>
    </w:p>
    <w:p w14:paraId="57ED57DC" w14:textId="77777777" w:rsidR="00255787" w:rsidRPr="007055D9" w:rsidRDefault="00C6435A" w:rsidP="004067DB">
      <w:pPr>
        <w:pStyle w:val="Heading3"/>
      </w:pPr>
      <w:bookmarkStart w:id="1053" w:name="_Toc338938903"/>
      <w:bookmarkStart w:id="1054" w:name="_Toc338939099"/>
      <w:bookmarkStart w:id="1055" w:name="_Toc3557003"/>
      <w:bookmarkStart w:id="1056" w:name="_Toc8893676"/>
      <w:r w:rsidRPr="007055D9">
        <w:t>Description and M</w:t>
      </w:r>
      <w:r w:rsidR="007F0EFE" w:rsidRPr="007055D9">
        <w:t>odeling Parameters</w:t>
      </w:r>
      <w:bookmarkEnd w:id="231"/>
      <w:bookmarkEnd w:id="1053"/>
      <w:bookmarkEnd w:id="1054"/>
      <w:bookmarkEnd w:id="1055"/>
      <w:bookmarkEnd w:id="105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057" w:name="_Ref428965482"/>
      <w:bookmarkStart w:id="1058" w:name="_Toc3557120"/>
      <w:bookmarkStart w:id="1059"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060" w:name="_Ref428965475"/>
      <w:bookmarkEnd w:id="1057"/>
      <w:r w:rsidRPr="007055D9">
        <w:t>: Weld Line Changing</w:t>
      </w:r>
      <w:r w:rsidRPr="007055D9">
        <w:rPr>
          <w:noProof/>
        </w:rPr>
        <w:t xml:space="preserve"> from Y-Joint to Overlap-Joint</w:t>
      </w:r>
      <w:bookmarkEnd w:id="1058"/>
      <w:bookmarkEnd w:id="1059"/>
      <w:bookmarkEnd w:id="106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061" w:name="_Toc3557121"/>
      <w:bookmarkStart w:id="1062"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061"/>
      <w:bookmarkEnd w:id="106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063" w:name="_Toc288196463"/>
      <w:bookmarkStart w:id="1064" w:name="_Toc288200761"/>
      <w:bookmarkStart w:id="1065" w:name="_Toc338938907"/>
      <w:bookmarkStart w:id="1066" w:name="_Toc338939104"/>
      <w:bookmarkStart w:id="1067" w:name="_Toc3557004"/>
      <w:bookmarkStart w:id="1068" w:name="_Toc8893677"/>
      <w:bookmarkStart w:id="1069" w:name="_Toc288196487"/>
      <w:bookmarkStart w:id="1070" w:name="_Toc288200789"/>
      <w:bookmarkStart w:id="1071" w:name="_Toc338938910"/>
      <w:bookmarkStart w:id="1072" w:name="_Toc338939129"/>
      <w:r w:rsidRPr="007055D9">
        <w:lastRenderedPageBreak/>
        <w:t>Seam Weld</w:t>
      </w:r>
      <w:r w:rsidR="0006113C" w:rsidRPr="007055D9">
        <w:t xml:space="preserve"> Definition</w:t>
      </w:r>
      <w:bookmarkEnd w:id="1063"/>
      <w:bookmarkEnd w:id="1064"/>
      <w:bookmarkEnd w:id="1065"/>
      <w:bookmarkEnd w:id="1066"/>
      <w:r w:rsidR="0006113C" w:rsidRPr="007055D9">
        <w:t xml:space="preserve"> Overview</w:t>
      </w:r>
      <w:bookmarkEnd w:id="1067"/>
      <w:bookmarkEnd w:id="106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073" w:name="_Toc3557122"/>
      <w:bookmarkStart w:id="1074"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073"/>
      <w:bookmarkEnd w:id="1074"/>
    </w:p>
    <w:p w14:paraId="7F783786" w14:textId="77777777" w:rsidR="0006113C" w:rsidRPr="007055D9" w:rsidRDefault="0006113C" w:rsidP="0006113C">
      <w:pPr>
        <w:pStyle w:val="Heading3"/>
      </w:pPr>
      <w:bookmarkStart w:id="1075" w:name="_Toc3557005"/>
      <w:bookmarkStart w:id="1076" w:name="_Toc8893678"/>
      <w:r w:rsidRPr="007055D9">
        <w:lastRenderedPageBreak/>
        <w:t>Specific XML Realization</w:t>
      </w:r>
      <w:bookmarkEnd w:id="1075"/>
      <w:bookmarkEnd w:id="107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077" w:name="XMLStructureSeamWelds"/>
      <w:bookmarkEnd w:id="107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078" w:name="_Toc3557123"/>
      <w:bookmarkStart w:id="1079"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078"/>
      <w:bookmarkEnd w:id="1079"/>
    </w:p>
    <w:p w14:paraId="7AB87473" w14:textId="77777777" w:rsidR="00843EED" w:rsidRPr="007055D9" w:rsidRDefault="00843EED" w:rsidP="00843EED">
      <w:pPr>
        <w:pStyle w:val="Heading3"/>
        <w:tabs>
          <w:tab w:val="clear" w:pos="720"/>
        </w:tabs>
      </w:pPr>
      <w:bookmarkStart w:id="1080" w:name="_Toc3557006"/>
      <w:bookmarkStart w:id="1081" w:name="_Toc8893679"/>
      <w:r w:rsidRPr="007055D9">
        <w:t>Generic Seam Weld Definition</w:t>
      </w:r>
      <w:bookmarkEnd w:id="1069"/>
      <w:bookmarkEnd w:id="1070"/>
      <w:bookmarkEnd w:id="1071"/>
      <w:bookmarkEnd w:id="1072"/>
      <w:bookmarkEnd w:id="1080"/>
      <w:bookmarkEnd w:id="1081"/>
    </w:p>
    <w:p w14:paraId="1158557E" w14:textId="77777777" w:rsidR="008C58F6" w:rsidRPr="007055D9" w:rsidRDefault="008C58F6" w:rsidP="008C58F6">
      <w:pPr>
        <w:pStyle w:val="Heading4"/>
      </w:pPr>
      <w:bookmarkStart w:id="1082" w:name="_Toc3557007"/>
      <w:bookmarkStart w:id="1083" w:name="_Toc8893680"/>
      <w:r w:rsidRPr="007055D9">
        <w:t>Identification</w:t>
      </w:r>
      <w:bookmarkEnd w:id="1082"/>
      <w:bookmarkEnd w:id="108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084" w:name="_Toc3566485"/>
      <w:bookmarkStart w:id="1085"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084"/>
      <w:bookmarkEnd w:id="1085"/>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086" w:name="_Ref414571756"/>
      <w:bookmarkStart w:id="1087" w:name="_Toc3557008"/>
      <w:bookmarkStart w:id="1088" w:name="_Toc8893681"/>
      <w:r w:rsidRPr="007055D9">
        <w:lastRenderedPageBreak/>
        <w:t>Type</w:t>
      </w:r>
      <w:r w:rsidR="008C58F6" w:rsidRPr="007055D9">
        <w:t xml:space="preserve"> Specification</w:t>
      </w:r>
      <w:bookmarkEnd w:id="1086"/>
      <w:bookmarkEnd w:id="1087"/>
      <w:bookmarkEnd w:id="108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089" w:name="_Toc3566486"/>
      <w:bookmarkStart w:id="1090" w:name="_Toc8893910"/>
      <w:bookmarkStart w:id="1091" w:name="_Toc338939134"/>
      <w:bookmarkStart w:id="1092" w:name="_Toc288196488"/>
      <w:bookmarkStart w:id="1093" w:name="_Toc288200790"/>
      <w:bookmarkStart w:id="1094"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089"/>
      <w:bookmarkEnd w:id="109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09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095" w:name="_Toc288196490"/>
      <w:bookmarkStart w:id="1096" w:name="_Toc288200792"/>
      <w:bookmarkStart w:id="1097" w:name="_Toc338939132"/>
      <w:bookmarkStart w:id="1098" w:name="_Toc288196468"/>
      <w:bookmarkStart w:id="1099" w:name="_Toc288200771"/>
      <w:bookmarkStart w:id="1100" w:name="_Toc338938904"/>
      <w:bookmarkStart w:id="1101" w:name="_Toc338939100"/>
      <w:bookmarkEnd w:id="1092"/>
      <w:bookmarkEnd w:id="1093"/>
      <w:bookmarkEnd w:id="109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102" w:name="_Toc3566487"/>
      <w:bookmarkStart w:id="1103"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102"/>
      <w:bookmarkEnd w:id="110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104" w:name="_Toc3566488"/>
      <w:bookmarkStart w:id="1105"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104"/>
      <w:bookmarkEnd w:id="110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106" w:name="_Toc288196493"/>
      <w:bookmarkStart w:id="110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108" w:name="GenericSeamWeldWeldPosition"/>
      <w:bookmarkStart w:id="1109" w:name="GenericSeamWelParameters"/>
      <w:bookmarkStart w:id="1110" w:name="GenericSeamWeldSubType"/>
      <w:bookmarkStart w:id="1111" w:name="GenericSeamWeldWeldingPosition"/>
      <w:bookmarkStart w:id="1112" w:name="_Toc3557009"/>
      <w:bookmarkStart w:id="1113" w:name="_Toc8893682"/>
      <w:bookmarkStart w:id="1114" w:name="_Toc338938905"/>
      <w:bookmarkStart w:id="1115" w:name="_Toc338939101"/>
      <w:bookmarkStart w:id="1116" w:name="_Toc338939136"/>
      <w:bookmarkEnd w:id="1095"/>
      <w:bookmarkEnd w:id="1096"/>
      <w:bookmarkEnd w:id="1097"/>
      <w:bookmarkEnd w:id="1098"/>
      <w:bookmarkEnd w:id="1099"/>
      <w:bookmarkEnd w:id="1100"/>
      <w:bookmarkEnd w:id="1101"/>
      <w:bookmarkEnd w:id="1106"/>
      <w:bookmarkEnd w:id="1107"/>
      <w:bookmarkEnd w:id="1108"/>
      <w:bookmarkEnd w:id="1109"/>
      <w:bookmarkEnd w:id="1110"/>
      <w:bookmarkEnd w:id="1111"/>
      <w:r>
        <w:t>W</w:t>
      </w:r>
      <w:r w:rsidR="00433A07">
        <w:t>eld Position and Sheet Metal Parameters</w:t>
      </w:r>
      <w:bookmarkEnd w:id="1112"/>
      <w:bookmarkEnd w:id="111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117" w:name="_Ref397587838"/>
      <w:bookmarkStart w:id="1118" w:name="_Toc3557124"/>
      <w:bookmarkStart w:id="1119"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117"/>
      <w:r w:rsidRPr="007055D9">
        <w:t xml:space="preserve">: Sheet Parameters vs. </w:t>
      </w:r>
      <w:r w:rsidRPr="007055D9">
        <w:rPr>
          <w:noProof/>
        </w:rPr>
        <w:t xml:space="preserve"> Weld Position Parameters</w:t>
      </w:r>
      <w:bookmarkEnd w:id="1118"/>
      <w:bookmarkEnd w:id="1119"/>
    </w:p>
    <w:p w14:paraId="7C8D9624" w14:textId="77777777" w:rsidR="000E5FC5" w:rsidRDefault="000E5FC5" w:rsidP="00433A07">
      <w:pPr>
        <w:pStyle w:val="Heading4"/>
        <w:numPr>
          <w:ilvl w:val="4"/>
          <w:numId w:val="1"/>
        </w:numPr>
        <w:ind w:left="1009" w:hanging="1009"/>
      </w:pPr>
      <w:bookmarkStart w:id="1120" w:name="_Toc3557010"/>
      <w:bookmarkStart w:id="1121" w:name="_Toc8893683"/>
      <w:bookmarkStart w:id="1122" w:name="_Ref397525982"/>
      <w:r w:rsidRPr="007055D9">
        <w:t>Parameters Assigned to a Specific Sheet of the Flange</w:t>
      </w:r>
      <w:bookmarkEnd w:id="1120"/>
      <w:bookmarkEnd w:id="1121"/>
      <w:r w:rsidRPr="007055D9">
        <w:t xml:space="preserve"> </w:t>
      </w:r>
      <w:bookmarkEnd w:id="112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123" w:name="_Toc3566489"/>
      <w:bookmarkStart w:id="1124"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123"/>
      <w:bookmarkEnd w:id="1124"/>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125" w:name="_Welding_Position"/>
      <w:bookmarkStart w:id="1126" w:name="_Ref397524978"/>
      <w:bookmarkStart w:id="1127" w:name="_Toc3557011"/>
      <w:bookmarkStart w:id="1128" w:name="_Toc8893684"/>
      <w:bookmarkEnd w:id="1125"/>
      <w:r w:rsidRPr="007055D9">
        <w:t>Welding Position</w:t>
      </w:r>
      <w:bookmarkEnd w:id="1114"/>
      <w:bookmarkEnd w:id="1115"/>
      <w:bookmarkEnd w:id="1126"/>
      <w:bookmarkEnd w:id="1127"/>
      <w:bookmarkEnd w:id="1128"/>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129"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130" w:name="_Ref397529286"/>
      <w:bookmarkStart w:id="1131" w:name="_Toc3557125"/>
      <w:bookmarkStart w:id="1132" w:name="_Toc8893798"/>
      <w:r w:rsidRPr="007055D9">
        <w:t xml:space="preserve">Figure </w:t>
      </w:r>
      <w:bookmarkStart w:id="1133"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130"/>
      <w:bookmarkEnd w:id="1133"/>
      <w:r w:rsidRPr="007055D9">
        <w:t>: Welding Position of a Y-Joint</w:t>
      </w:r>
      <w:bookmarkEnd w:id="1131"/>
      <w:bookmarkEnd w:id="1132"/>
    </w:p>
    <w:p w14:paraId="7D4C2DF5" w14:textId="77777777" w:rsidR="00B540EB" w:rsidRPr="007055D9" w:rsidRDefault="00B540EB" w:rsidP="00B540EB">
      <w:pPr>
        <w:pStyle w:val="Heading5"/>
      </w:pPr>
      <w:r w:rsidRPr="007055D9">
        <w:t>Primary and Secondary Sides</w:t>
      </w:r>
      <w:bookmarkEnd w:id="112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134" w:name="_Toc288196495"/>
      <w:bookmarkStart w:id="1135" w:name="_Toc288200797"/>
      <w:bookmarkStart w:id="1136" w:name="_Toc338939138"/>
      <w:bookmarkEnd w:id="1116"/>
      <w:r w:rsidRPr="007055D9">
        <w:t>Element “weld_position”</w:t>
      </w:r>
      <w:bookmarkEnd w:id="1134"/>
      <w:bookmarkEnd w:id="1135"/>
      <w:bookmarkEnd w:id="1136"/>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137" w:name="_Toc3566490"/>
      <w:bookmarkStart w:id="1138"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137"/>
      <w:bookmarkEnd w:id="11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139" w:name="_Toc338939139"/>
      <w:r w:rsidRPr="007055D9">
        <w:t>Attributes “u”, “x”, “y”, “z”</w:t>
      </w:r>
      <w:bookmarkEnd w:id="1139"/>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140" w:name="_Ref397529572"/>
      <w:bookmarkStart w:id="1141" w:name="Figure11"/>
      <w:bookmarkStart w:id="1142" w:name="_Toc3557126"/>
      <w:bookmarkStart w:id="1143"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140"/>
      <w:bookmarkEnd w:id="1141"/>
      <w:r w:rsidRPr="007055D9">
        <w:t xml:space="preserve">: Welding Position </w:t>
      </w:r>
      <w:r>
        <w:t>vector direction and length</w:t>
      </w:r>
      <w:bookmarkEnd w:id="1142"/>
      <w:bookmarkEnd w:id="1143"/>
    </w:p>
    <w:p w14:paraId="39D4E066" w14:textId="77777777" w:rsidR="00B540EB" w:rsidRPr="007055D9" w:rsidRDefault="00B540EB" w:rsidP="004F2F09">
      <w:pPr>
        <w:pStyle w:val="Heading5"/>
        <w:keepNext/>
      </w:pPr>
      <w:bookmarkStart w:id="1144" w:name="_Toc338939140"/>
      <w:bookmarkStart w:id="1145" w:name="_Toc338939137"/>
      <w:bookmarkStart w:id="1146" w:name="_Toc338938906"/>
      <w:bookmarkStart w:id="1147" w:name="_Toc338939103"/>
      <w:r w:rsidRPr="007055D9">
        <w:t>Attribute “reference”</w:t>
      </w:r>
      <w:bookmarkEnd w:id="1144"/>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148" w:author="m.kalaitzaki" w:date="2019-02-11T17:00:00Z"/>
        </w:rPr>
      </w:pPr>
      <w:commentRangeStart w:id="1149"/>
      <w:commentRangeStart w:id="1150"/>
      <w:del w:id="1151"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152" w:author="m.kalaitzaki" w:date="2019-02-11T17:00:00Z"/>
        </w:rPr>
      </w:pPr>
      <w:del w:id="1153"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149"/>
      <w:r w:rsidR="00DA21CA">
        <w:rPr>
          <w:rStyle w:val="CommentReference"/>
          <w:lang w:eastAsia="x-none"/>
        </w:rPr>
        <w:commentReference w:id="1149"/>
      </w:r>
      <w:commentRangeEnd w:id="1150"/>
      <w:r w:rsidR="00FD41F4">
        <w:rPr>
          <w:rStyle w:val="CommentReference"/>
          <w:lang w:eastAsia="x-none"/>
        </w:rPr>
        <w:commentReference w:id="1150"/>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154" w:name="_Toc3566491"/>
      <w:bookmarkStart w:id="1155" w:name="_Toc8893915"/>
      <w:bookmarkStart w:id="1156" w:name="_Toc338939148"/>
      <w:bookmarkStart w:id="1157" w:name="_Toc288196499"/>
      <w:bookmarkStart w:id="1158" w:name="_Toc288200801"/>
      <w:bookmarkEnd w:id="1145"/>
      <w:bookmarkEnd w:id="1146"/>
      <w:bookmarkEnd w:id="1147"/>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154"/>
      <w:bookmarkEnd w:id="1155"/>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15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159" w:name="_Toc338939149"/>
      <w:r w:rsidRPr="007055D9">
        <w:lastRenderedPageBreak/>
        <w:t>Attribute “penetration”</w:t>
      </w:r>
      <w:bookmarkEnd w:id="1157"/>
      <w:bookmarkEnd w:id="1158"/>
      <w:bookmarkEnd w:id="1159"/>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160" w:name="ModelizationWeldDefinition"/>
      <w:bookmarkStart w:id="1161" w:name="WeldDefinition"/>
      <w:bookmarkStart w:id="1162" w:name="WeldDefinitionButtWeld"/>
      <w:bookmarkStart w:id="1163" w:name="_Toc288200762"/>
      <w:bookmarkStart w:id="1164" w:name="_Toc338939106"/>
      <w:bookmarkStart w:id="1165" w:name="_Toc3557012"/>
      <w:bookmarkStart w:id="1166" w:name="_Toc8893685"/>
      <w:bookmarkStart w:id="1167" w:name="_Toc288196464"/>
      <w:bookmarkEnd w:id="1160"/>
      <w:bookmarkEnd w:id="1161"/>
      <w:bookmarkEnd w:id="1162"/>
      <w:r w:rsidRPr="007055D9">
        <w:t xml:space="preserve">Butt </w:t>
      </w:r>
      <w:bookmarkEnd w:id="1163"/>
      <w:r w:rsidR="003663AA" w:rsidRPr="007055D9">
        <w:t>Joint</w:t>
      </w:r>
      <w:bookmarkEnd w:id="1164"/>
      <w:bookmarkEnd w:id="1165"/>
      <w:bookmarkEnd w:id="116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168" w:name="_Toc3557013"/>
      <w:bookmarkStart w:id="1169" w:name="_Toc8893686"/>
      <w:r w:rsidRPr="00654684">
        <w:rPr>
          <w:sz w:val="24"/>
        </w:rPr>
        <w:t xml:space="preserve">Sheet </w:t>
      </w:r>
      <w:r w:rsidR="00255787" w:rsidRPr="00654684">
        <w:rPr>
          <w:sz w:val="24"/>
        </w:rPr>
        <w:t>Parameters</w:t>
      </w:r>
      <w:bookmarkEnd w:id="1168"/>
      <w:bookmarkEnd w:id="1169"/>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521850" w:rsidRPr="00362FDC" w:rsidRDefault="00521850" w:rsidP="008F3D94">
                            <w:pPr>
                              <w:pStyle w:val="Caption"/>
                              <w:rPr>
                                <w:noProof/>
                                <w:szCs w:val="24"/>
                              </w:rPr>
                            </w:pPr>
                            <w:bookmarkStart w:id="1170" w:name="_Toc3557127"/>
                            <w:bookmarkStart w:id="1171"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170"/>
                            <w:bookmarkEnd w:id="1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521850" w:rsidRPr="00362FDC" w:rsidRDefault="00521850" w:rsidP="008F3D94">
                      <w:pPr>
                        <w:pStyle w:val="Caption"/>
                        <w:rPr>
                          <w:noProof/>
                          <w:szCs w:val="24"/>
                        </w:rPr>
                      </w:pPr>
                      <w:bookmarkStart w:id="1172" w:name="_Toc3557127"/>
                      <w:bookmarkStart w:id="1173"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172"/>
                      <w:bookmarkEnd w:id="1173"/>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174" w:name="_Toc3557014"/>
      <w:bookmarkStart w:id="1175"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174"/>
      <w:bookmarkEnd w:id="117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521850" w:rsidRPr="006C6D3C" w:rsidRDefault="00521850" w:rsidP="008F3D94">
                            <w:pPr>
                              <w:pStyle w:val="Caption"/>
                              <w:rPr>
                                <w:noProof/>
                                <w:szCs w:val="24"/>
                              </w:rPr>
                            </w:pPr>
                            <w:bookmarkStart w:id="1176" w:name="_Toc3557128"/>
                            <w:bookmarkStart w:id="1177"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176"/>
                            <w:bookmarkEnd w:id="1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521850" w:rsidRPr="006C6D3C" w:rsidRDefault="00521850" w:rsidP="008F3D94">
                      <w:pPr>
                        <w:pStyle w:val="Caption"/>
                        <w:rPr>
                          <w:noProof/>
                          <w:szCs w:val="24"/>
                        </w:rPr>
                      </w:pPr>
                      <w:bookmarkStart w:id="1178" w:name="_Toc3557128"/>
                      <w:bookmarkStart w:id="1179"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178"/>
                      <w:bookmarkEnd w:id="1179"/>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180" w:name="_Toc3566492"/>
      <w:bookmarkStart w:id="1181"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180"/>
      <w:bookmarkEnd w:id="118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182" w:name="_Toc338939151"/>
      <w:bookmarkStart w:id="1183" w:name="_Toc3557015"/>
      <w:bookmarkStart w:id="1184" w:name="_Toc8893688"/>
      <w:r w:rsidRPr="007055D9">
        <w:t>Attributes</w:t>
      </w:r>
      <w:bookmarkEnd w:id="1182"/>
      <w:bookmarkEnd w:id="1183"/>
      <w:bookmarkEnd w:id="1184"/>
    </w:p>
    <w:p w14:paraId="2F9463C1" w14:textId="77777777" w:rsidR="0006113C" w:rsidRPr="007055D9" w:rsidRDefault="00850045" w:rsidP="0006113C">
      <w:pPr>
        <w:pStyle w:val="Heading5"/>
      </w:pPr>
      <w:bookmarkStart w:id="1185" w:name="_Toc338939153"/>
      <w:r w:rsidRPr="007055D9">
        <w:t>Attribute “b</w:t>
      </w:r>
      <w:r w:rsidR="0006113C" w:rsidRPr="007055D9">
        <w:t>ase</w:t>
      </w:r>
      <w:bookmarkEnd w:id="1185"/>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186" w:name="_Toc338939154"/>
      <w:r w:rsidRPr="007055D9">
        <w:t>Attribute “t</w:t>
      </w:r>
      <w:r w:rsidR="0006113C" w:rsidRPr="007055D9">
        <w:t>echnology</w:t>
      </w:r>
      <w:bookmarkEnd w:id="1186"/>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187" w:name="_Toc288196505"/>
      <w:bookmarkStart w:id="1188" w:name="_Toc288200807"/>
      <w:bookmarkStart w:id="1189" w:name="_Toc338939155"/>
      <w:bookmarkStart w:id="1190" w:name="_Toc3557016"/>
      <w:bookmarkStart w:id="1191" w:name="_Toc8893689"/>
      <w:r w:rsidRPr="007055D9">
        <w:t>Element “weld_position”</w:t>
      </w:r>
      <w:bookmarkEnd w:id="1187"/>
      <w:bookmarkEnd w:id="1188"/>
      <w:bookmarkEnd w:id="1189"/>
      <w:bookmarkEnd w:id="1190"/>
      <w:bookmarkEnd w:id="119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192" w:name="_Toc3566493"/>
      <w:bookmarkStart w:id="1193" w:name="_Toc8893917"/>
      <w:bookmarkStart w:id="1194" w:name="_Toc288196507"/>
      <w:bookmarkStart w:id="1195" w:name="_Toc288200809"/>
      <w:bookmarkStart w:id="1196"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192"/>
      <w:bookmarkEnd w:id="1193"/>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194"/>
      <w:bookmarkEnd w:id="1195"/>
      <w:bookmarkEnd w:id="119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197" w:name="_Toc338939158"/>
      <w:r w:rsidRPr="007055D9">
        <w:t>Attribute “width”</w:t>
      </w:r>
      <w:bookmarkEnd w:id="1197"/>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198" w:name="_Toc338939159"/>
      <w:r w:rsidRPr="007055D9">
        <w:t>Attribute “filler”</w:t>
      </w:r>
      <w:bookmarkEnd w:id="1198"/>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199" w:name="WeldDefinitionCornerWeld"/>
      <w:bookmarkStart w:id="1200" w:name="_Toc288200763"/>
      <w:bookmarkStart w:id="1201" w:name="_Toc338939107"/>
      <w:bookmarkEnd w:id="119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202" w:name="_Toc414263397"/>
      <w:bookmarkStart w:id="1203" w:name="_Toc3557017"/>
      <w:bookmarkStart w:id="1204" w:name="_Toc8893690"/>
      <w:bookmarkEnd w:id="1202"/>
      <w:r w:rsidRPr="007055D9">
        <w:t>Element “</w:t>
      </w:r>
      <w:r>
        <w:t>sheet_parameter</w:t>
      </w:r>
      <w:r w:rsidRPr="007055D9">
        <w:t>”</w:t>
      </w:r>
      <w:bookmarkEnd w:id="1203"/>
      <w:bookmarkEnd w:id="120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205" w:name="_Toc3566494"/>
      <w:bookmarkStart w:id="1206"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205"/>
      <w:bookmarkEnd w:id="120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207" w:name="_Toc3557018"/>
      <w:bookmarkStart w:id="1208" w:name="_Toc8893691"/>
      <w:r w:rsidRPr="007055D9">
        <w:t>Corner Weld</w:t>
      </w:r>
      <w:bookmarkEnd w:id="1200"/>
      <w:bookmarkEnd w:id="1201"/>
      <w:bookmarkEnd w:id="1207"/>
      <w:bookmarkEnd w:id="1208"/>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521850" w:rsidRPr="00796AD7" w:rsidRDefault="00521850" w:rsidP="008F3D94">
                            <w:pPr>
                              <w:pStyle w:val="Caption"/>
                              <w:rPr>
                                <w:noProof/>
                                <w:szCs w:val="24"/>
                              </w:rPr>
                            </w:pPr>
                            <w:bookmarkStart w:id="1209" w:name="_Toc3557129"/>
                            <w:bookmarkStart w:id="1210"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209"/>
                            <w:bookmarkEnd w:id="1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521850" w:rsidRPr="00796AD7" w:rsidRDefault="00521850" w:rsidP="008F3D94">
                      <w:pPr>
                        <w:pStyle w:val="Caption"/>
                        <w:rPr>
                          <w:noProof/>
                          <w:szCs w:val="24"/>
                        </w:rPr>
                      </w:pPr>
                      <w:bookmarkStart w:id="1211" w:name="_Toc3557129"/>
                      <w:bookmarkStart w:id="1212"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211"/>
                      <w:bookmarkEnd w:id="1212"/>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213" w:name="_Toc8893692"/>
      <w:bookmarkStart w:id="1214" w:name="_Toc3557019"/>
      <w:r>
        <w:t>Simple Corner Weld</w:t>
      </w:r>
      <w:bookmarkEnd w:id="1213"/>
    </w:p>
    <w:p w14:paraId="19EDE5F7" w14:textId="78748519" w:rsidR="008A6190" w:rsidRPr="007055D9" w:rsidRDefault="008A6190" w:rsidP="00E36602">
      <w:pPr>
        <w:pStyle w:val="Heading5"/>
        <w:keepNext/>
      </w:pPr>
      <w:r w:rsidRPr="007055D9">
        <w:t>Sheet Parameters</w:t>
      </w:r>
      <w:bookmarkEnd w:id="121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215" w:name="_Toc3557020"/>
      <w:r w:rsidRPr="007055D9">
        <w:t>Weld Parameters</w:t>
      </w:r>
      <w:bookmarkEnd w:id="1215"/>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521850" w:rsidRPr="00067927" w:rsidRDefault="00521850" w:rsidP="008F3D94">
                            <w:pPr>
                              <w:pStyle w:val="Caption"/>
                              <w:rPr>
                                <w:noProof/>
                                <w:szCs w:val="24"/>
                              </w:rPr>
                            </w:pPr>
                            <w:bookmarkStart w:id="1216" w:name="_Toc3557130"/>
                            <w:bookmarkStart w:id="1217"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216"/>
                            <w:bookmarkEnd w:id="1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521850" w:rsidRPr="00067927" w:rsidRDefault="00521850" w:rsidP="008F3D94">
                      <w:pPr>
                        <w:pStyle w:val="Caption"/>
                        <w:rPr>
                          <w:noProof/>
                          <w:szCs w:val="24"/>
                        </w:rPr>
                      </w:pPr>
                      <w:bookmarkStart w:id="1218" w:name="_Toc3557130"/>
                      <w:bookmarkStart w:id="1219"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218"/>
                      <w:bookmarkEnd w:id="1219"/>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5" type="#_x0000_t75" style="width:55.25pt;height:31.8pt" o:ole="">
            <v:imagedata r:id="rId146" o:title=""/>
          </v:shape>
          <o:OLEObject Type="Embed" ProgID="Equation.3" ShapeID="_x0000_i1025" DrawAspect="Content" ObjectID="_1632079599"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220" w:name="_Toc3566495"/>
      <w:bookmarkStart w:id="1221"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220"/>
      <w:bookmarkEnd w:id="1221"/>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222" w:name="_Toc8893693"/>
      <w:r>
        <w:t>Double Corner Weld</w:t>
      </w:r>
      <w:bookmarkEnd w:id="1222"/>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521850" w:rsidRPr="00796AD7" w:rsidRDefault="00521850" w:rsidP="006619C9">
                            <w:pPr>
                              <w:pStyle w:val="Caption"/>
                              <w:rPr>
                                <w:noProof/>
                                <w:szCs w:val="24"/>
                              </w:rPr>
                            </w:pPr>
                            <w:bookmarkStart w:id="1223"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521850" w:rsidRPr="00796AD7" w:rsidRDefault="00521850" w:rsidP="006619C9">
                      <w:pPr>
                        <w:pStyle w:val="Caption"/>
                        <w:rPr>
                          <w:noProof/>
                          <w:szCs w:val="24"/>
                        </w:rPr>
                      </w:pPr>
                      <w:bookmarkStart w:id="1224"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22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521850" w:rsidRPr="00067927" w:rsidRDefault="00521850" w:rsidP="00FA0FAD">
                            <w:pPr>
                              <w:pStyle w:val="Caption"/>
                              <w:keepNext/>
                              <w:keepLines/>
                              <w:rPr>
                                <w:noProof/>
                                <w:szCs w:val="24"/>
                              </w:rPr>
                            </w:pPr>
                            <w:bookmarkStart w:id="1225"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5E971C20" w:rsidR="00521850" w:rsidRPr="00067927" w:rsidRDefault="00521850" w:rsidP="00FA0FAD">
                      <w:pPr>
                        <w:pStyle w:val="Caption"/>
                        <w:keepNext/>
                        <w:keepLines/>
                        <w:rPr>
                          <w:noProof/>
                          <w:szCs w:val="24"/>
                        </w:rPr>
                      </w:pPr>
                      <w:bookmarkStart w:id="1226"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22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6" type="#_x0000_t75" style="width:55.25pt;height:31.8pt" o:ole="">
            <v:imagedata r:id="rId146" o:title=""/>
          </v:shape>
          <o:OLEObject Type="Embed" ProgID="Equation.3" ShapeID="_x0000_i1026" DrawAspect="Content" ObjectID="_1632079600"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227"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22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228" w:name="_Toc338939161"/>
      <w:bookmarkStart w:id="1229" w:name="_Toc3557021"/>
      <w:bookmarkStart w:id="1230" w:name="_Toc8893694"/>
      <w:r w:rsidRPr="007055D9">
        <w:t>Attributes</w:t>
      </w:r>
      <w:bookmarkEnd w:id="1228"/>
      <w:bookmarkEnd w:id="1229"/>
      <w:bookmarkEnd w:id="1230"/>
    </w:p>
    <w:p w14:paraId="22FDBBD1" w14:textId="77777777" w:rsidR="0006113C" w:rsidRPr="007055D9" w:rsidRDefault="00242481" w:rsidP="001759F7">
      <w:pPr>
        <w:pStyle w:val="Heading5"/>
        <w:keepNext/>
      </w:pPr>
      <w:bookmarkStart w:id="1231" w:name="_Toc338939163"/>
      <w:r w:rsidRPr="007055D9">
        <w:t>Attribute “b</w:t>
      </w:r>
      <w:r w:rsidR="0006113C" w:rsidRPr="007055D9">
        <w:t>ase</w:t>
      </w:r>
      <w:bookmarkEnd w:id="1231"/>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232" w:name="_Toc338939164"/>
      <w:r w:rsidRPr="007055D9">
        <w:t>Attribute “t</w:t>
      </w:r>
      <w:r w:rsidR="0006113C" w:rsidRPr="007055D9">
        <w:t>echnology</w:t>
      </w:r>
      <w:bookmarkEnd w:id="1232"/>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233" w:name="_Toc338939165"/>
      <w:bookmarkStart w:id="1234" w:name="_Toc3557022"/>
      <w:bookmarkStart w:id="1235" w:name="_Toc8893695"/>
      <w:r w:rsidRPr="007055D9">
        <w:t>Element “weld_position”</w:t>
      </w:r>
      <w:bookmarkEnd w:id="1233"/>
      <w:bookmarkEnd w:id="1234"/>
      <w:bookmarkEnd w:id="123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236" w:name="_Toc3566496"/>
      <w:bookmarkStart w:id="1237" w:name="_Toc8893921"/>
      <w:bookmarkStart w:id="1238"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236"/>
      <w:bookmarkEnd w:id="1237"/>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238"/>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239" w:name="_Toc338939168"/>
      <w:r w:rsidRPr="007055D9">
        <w:t>Attribute “thickness”</w:t>
      </w:r>
      <w:bookmarkEnd w:id="1239"/>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240" w:name="_Toc3566497"/>
      <w:bookmarkStart w:id="1241" w:name="_Toc8893922"/>
      <w:bookmarkStart w:id="1242"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240"/>
      <w:bookmarkEnd w:id="1241"/>
    </w:p>
    <w:p w14:paraId="29B81C3B" w14:textId="77777777" w:rsidR="0006113C" w:rsidRPr="007055D9" w:rsidRDefault="0006113C" w:rsidP="00B21508">
      <w:pPr>
        <w:pStyle w:val="Heading5"/>
        <w:keepNext/>
      </w:pPr>
      <w:r w:rsidRPr="007055D9">
        <w:t>Attribute “angle”</w:t>
      </w:r>
      <w:bookmarkEnd w:id="1242"/>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243" w:name="_Toc3566498"/>
      <w:bookmarkStart w:id="1244" w:name="_Toc8893923"/>
      <w:bookmarkStart w:id="1245"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243"/>
      <w:bookmarkEnd w:id="1244"/>
    </w:p>
    <w:p w14:paraId="655D0C3D" w14:textId="77777777" w:rsidR="0006113C" w:rsidRPr="007055D9" w:rsidRDefault="0006113C" w:rsidP="00B21508">
      <w:pPr>
        <w:pStyle w:val="Heading5"/>
        <w:keepNext/>
      </w:pPr>
      <w:r w:rsidRPr="007055D9">
        <w:t>Attribute “shape”</w:t>
      </w:r>
      <w:bookmarkEnd w:id="1245"/>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246" w:name="_Toc338939171"/>
      <w:r w:rsidRPr="007055D9">
        <w:t>Attribute “penetration”</w:t>
      </w:r>
      <w:bookmarkEnd w:id="1246"/>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247" w:name="_Toc338939173"/>
      <w:r w:rsidRPr="007055D9">
        <w:lastRenderedPageBreak/>
        <w:t>Attribute “filler”</w:t>
      </w:r>
      <w:bookmarkEnd w:id="1247"/>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248" w:name="WeldDefinitionEdgeWeld"/>
      <w:bookmarkStart w:id="1249" w:name="_Toc3557023"/>
      <w:bookmarkStart w:id="1250" w:name="_Toc8893696"/>
      <w:bookmarkStart w:id="1251" w:name="_Toc288200764"/>
      <w:bookmarkStart w:id="1252" w:name="_Toc338939108"/>
      <w:bookmarkEnd w:id="1248"/>
      <w:r w:rsidRPr="007055D9">
        <w:t>Element “</w:t>
      </w:r>
      <w:r>
        <w:t>sheet_parameter</w:t>
      </w:r>
      <w:r w:rsidRPr="007055D9">
        <w:t>”</w:t>
      </w:r>
      <w:bookmarkEnd w:id="1249"/>
      <w:bookmarkEnd w:id="125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253" w:name="_Toc3566499"/>
      <w:bookmarkStart w:id="1254"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253"/>
      <w:bookmarkEnd w:id="125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255" w:name="_Toc3557024"/>
      <w:bookmarkStart w:id="1256" w:name="_Toc8893697"/>
      <w:r w:rsidRPr="007055D9">
        <w:t>Edge Weld</w:t>
      </w:r>
      <w:bookmarkEnd w:id="1251"/>
      <w:bookmarkEnd w:id="1252"/>
      <w:bookmarkEnd w:id="1255"/>
      <w:bookmarkEnd w:id="125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257" w:name="_Toc3557025"/>
      <w:bookmarkStart w:id="1258"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257"/>
      <w:bookmarkEnd w:id="125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521850" w:rsidRPr="00AF7673" w:rsidRDefault="00521850" w:rsidP="00765F0F">
                            <w:pPr>
                              <w:pStyle w:val="Caption"/>
                              <w:keepNext/>
                              <w:keepLines/>
                              <w:rPr>
                                <w:b w:val="0"/>
                                <w:bCs w:val="0"/>
                                <w:noProof/>
                                <w:sz w:val="26"/>
                                <w:szCs w:val="28"/>
                              </w:rPr>
                            </w:pPr>
                            <w:bookmarkStart w:id="1259" w:name="_Toc3557131"/>
                            <w:bookmarkStart w:id="1260"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259"/>
                            <w:bookmarkEnd w:id="1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67F409E1" w:rsidR="00521850" w:rsidRPr="00AF7673" w:rsidRDefault="00521850" w:rsidP="00765F0F">
                      <w:pPr>
                        <w:pStyle w:val="Caption"/>
                        <w:keepNext/>
                        <w:keepLines/>
                        <w:rPr>
                          <w:b w:val="0"/>
                          <w:bCs w:val="0"/>
                          <w:noProof/>
                          <w:sz w:val="26"/>
                          <w:szCs w:val="28"/>
                        </w:rPr>
                      </w:pPr>
                      <w:bookmarkStart w:id="1261" w:name="_Toc3557131"/>
                      <w:bookmarkStart w:id="1262"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261"/>
                      <w:bookmarkEnd w:id="126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263" w:name="_Toc3557026"/>
      <w:bookmarkStart w:id="1264"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263"/>
      <w:bookmarkEnd w:id="126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521850" w:rsidRPr="00213139" w:rsidRDefault="00521850" w:rsidP="008F3D94">
                            <w:pPr>
                              <w:pStyle w:val="Caption"/>
                              <w:rPr>
                                <w:b w:val="0"/>
                                <w:bCs w:val="0"/>
                                <w:noProof/>
                                <w:sz w:val="26"/>
                                <w:szCs w:val="28"/>
                              </w:rPr>
                            </w:pPr>
                            <w:bookmarkStart w:id="1265" w:name="_Toc3557132"/>
                            <w:bookmarkStart w:id="1266"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265"/>
                            <w:bookmarkEnd w:id="1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521850" w:rsidRPr="00213139" w:rsidRDefault="00521850" w:rsidP="008F3D94">
                      <w:pPr>
                        <w:pStyle w:val="Caption"/>
                        <w:rPr>
                          <w:b w:val="0"/>
                          <w:bCs w:val="0"/>
                          <w:noProof/>
                          <w:sz w:val="26"/>
                          <w:szCs w:val="28"/>
                        </w:rPr>
                      </w:pPr>
                      <w:bookmarkStart w:id="1267" w:name="_Toc3557132"/>
                      <w:bookmarkStart w:id="1268"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267"/>
                      <w:bookmarkEnd w:id="126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269" w:name="_Toc3566500"/>
      <w:bookmarkStart w:id="1270"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269"/>
      <w:bookmarkEnd w:id="1270"/>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271" w:name="_Toc338939175"/>
      <w:bookmarkStart w:id="1272" w:name="_Toc3557027"/>
      <w:bookmarkStart w:id="1273" w:name="_Toc8893700"/>
      <w:r w:rsidRPr="007055D9">
        <w:t>Attributes</w:t>
      </w:r>
      <w:bookmarkEnd w:id="1271"/>
      <w:bookmarkEnd w:id="1272"/>
      <w:bookmarkEnd w:id="1273"/>
    </w:p>
    <w:p w14:paraId="20DE2C66" w14:textId="77777777" w:rsidR="0006113C" w:rsidRPr="007055D9" w:rsidRDefault="001C1D65" w:rsidP="0033252C">
      <w:pPr>
        <w:pStyle w:val="Heading5"/>
        <w:keepNext/>
      </w:pPr>
      <w:bookmarkStart w:id="1274" w:name="_Toc338939177"/>
      <w:r w:rsidRPr="007055D9">
        <w:t>Attribute “b</w:t>
      </w:r>
      <w:r w:rsidR="0006113C" w:rsidRPr="007055D9">
        <w:t>ase</w:t>
      </w:r>
      <w:bookmarkEnd w:id="1274"/>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275" w:name="_Toc338939178"/>
      <w:r w:rsidRPr="007055D9">
        <w:t>Attribute “t</w:t>
      </w:r>
      <w:r w:rsidR="0006113C" w:rsidRPr="007055D9">
        <w:t>echnology</w:t>
      </w:r>
      <w:bookmarkEnd w:id="1275"/>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276" w:name="_Toc338939179"/>
      <w:bookmarkStart w:id="1277" w:name="_Toc3557028"/>
      <w:bookmarkStart w:id="1278" w:name="_Toc8893701"/>
      <w:r w:rsidRPr="007055D9">
        <w:t>Element “weld_position”</w:t>
      </w:r>
      <w:bookmarkEnd w:id="1276"/>
      <w:bookmarkEnd w:id="1277"/>
      <w:bookmarkEnd w:id="127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279" w:name="_Toc3566501"/>
      <w:bookmarkStart w:id="1280" w:name="_Toc8893926"/>
      <w:bookmarkStart w:id="1281"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279"/>
      <w:bookmarkEnd w:id="1280"/>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28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282" w:name="_Toc338939182"/>
      <w:r w:rsidRPr="007055D9">
        <w:t>Attribute “width”</w:t>
      </w:r>
      <w:bookmarkEnd w:id="128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283" w:name="_Toc338939184"/>
      <w:r w:rsidRPr="007055D9">
        <w:t>Attribute “filler”</w:t>
      </w:r>
      <w:bookmarkEnd w:id="128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284" w:name="WeldDefinitionIWeld"/>
      <w:bookmarkStart w:id="1285" w:name="_Toc3557029"/>
      <w:bookmarkStart w:id="1286" w:name="_Toc8893702"/>
      <w:bookmarkStart w:id="1287" w:name="_Toc288200765"/>
      <w:bookmarkStart w:id="1288" w:name="_Toc338939109"/>
      <w:bookmarkEnd w:id="1284"/>
      <w:r w:rsidRPr="007055D9">
        <w:t>Element “</w:t>
      </w:r>
      <w:r>
        <w:t>sheet_parameter</w:t>
      </w:r>
      <w:r w:rsidRPr="007055D9">
        <w:t>”</w:t>
      </w:r>
      <w:bookmarkEnd w:id="1285"/>
      <w:bookmarkEnd w:id="128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289" w:name="_Toc3566502"/>
      <w:bookmarkStart w:id="1290"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289"/>
      <w:bookmarkEnd w:id="129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291" w:name="_Toc3557030"/>
      <w:bookmarkStart w:id="1292" w:name="_Toc8893703"/>
      <w:r w:rsidRPr="007055D9">
        <w:t>I-Weld</w:t>
      </w:r>
      <w:bookmarkEnd w:id="1287"/>
      <w:bookmarkEnd w:id="1288"/>
      <w:bookmarkEnd w:id="1291"/>
      <w:bookmarkEnd w:id="1292"/>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293" w:name="_Toc3557031"/>
      <w:bookmarkStart w:id="1294"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293"/>
      <w:bookmarkEnd w:id="1294"/>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521850" w:rsidRPr="001B4A57" w:rsidRDefault="00521850" w:rsidP="00F51CB9">
                            <w:pPr>
                              <w:pStyle w:val="Caption"/>
                              <w:rPr>
                                <w:b w:val="0"/>
                                <w:bCs w:val="0"/>
                                <w:noProof/>
                                <w:sz w:val="26"/>
                                <w:szCs w:val="28"/>
                              </w:rPr>
                            </w:pPr>
                            <w:bookmarkStart w:id="1295" w:name="_Toc3557133"/>
                            <w:bookmarkStart w:id="1296"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295"/>
                            <w:bookmarkEnd w:id="1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6421961E" w:rsidR="00521850" w:rsidRPr="001B4A57" w:rsidRDefault="00521850" w:rsidP="00F51CB9">
                      <w:pPr>
                        <w:pStyle w:val="Caption"/>
                        <w:rPr>
                          <w:b w:val="0"/>
                          <w:bCs w:val="0"/>
                          <w:noProof/>
                          <w:sz w:val="26"/>
                          <w:szCs w:val="28"/>
                        </w:rPr>
                      </w:pPr>
                      <w:bookmarkStart w:id="1297" w:name="_Toc3557133"/>
                      <w:bookmarkStart w:id="1298"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297"/>
                      <w:bookmarkEnd w:id="1298"/>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299" w:name="_Toc3557032"/>
      <w:bookmarkStart w:id="1300" w:name="_Toc8893705"/>
      <w:r w:rsidRPr="007055D9">
        <w:t>Weld Parameters</w:t>
      </w:r>
      <w:bookmarkEnd w:id="1299"/>
      <w:bookmarkEnd w:id="1300"/>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521850" w:rsidRPr="003F40AF" w:rsidRDefault="00521850" w:rsidP="00F51CB9">
                            <w:pPr>
                              <w:pStyle w:val="Caption"/>
                              <w:rPr>
                                <w:b w:val="0"/>
                                <w:bCs w:val="0"/>
                                <w:noProof/>
                                <w:sz w:val="26"/>
                                <w:szCs w:val="28"/>
                              </w:rPr>
                            </w:pPr>
                            <w:bookmarkStart w:id="1301" w:name="_Toc3557134"/>
                            <w:bookmarkStart w:id="1302"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301"/>
                            <w:bookmarkEnd w:id="1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521850" w:rsidRPr="003F40AF" w:rsidRDefault="00521850" w:rsidP="00F51CB9">
                      <w:pPr>
                        <w:pStyle w:val="Caption"/>
                        <w:rPr>
                          <w:b w:val="0"/>
                          <w:bCs w:val="0"/>
                          <w:noProof/>
                          <w:sz w:val="26"/>
                          <w:szCs w:val="28"/>
                        </w:rPr>
                      </w:pPr>
                      <w:bookmarkStart w:id="1303" w:name="_Toc3557134"/>
                      <w:bookmarkStart w:id="1304"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303"/>
                      <w:bookmarkEnd w:id="130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305" w:name="_Toc3566503"/>
      <w:bookmarkStart w:id="1306"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305"/>
      <w:bookmarkEnd w:id="130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307" w:name="_Toc338939186"/>
      <w:bookmarkStart w:id="1308" w:name="_Toc3557033"/>
      <w:bookmarkStart w:id="1309" w:name="_Toc8893706"/>
      <w:r w:rsidRPr="007055D9">
        <w:t>Attributes</w:t>
      </w:r>
      <w:bookmarkEnd w:id="1307"/>
      <w:bookmarkEnd w:id="1308"/>
      <w:bookmarkEnd w:id="1309"/>
    </w:p>
    <w:p w14:paraId="7F7DD4CE" w14:textId="77777777" w:rsidR="0006113C" w:rsidRPr="007055D9" w:rsidRDefault="009D7557" w:rsidP="00E67798">
      <w:pPr>
        <w:pStyle w:val="Heading5"/>
        <w:keepNext/>
      </w:pPr>
      <w:bookmarkStart w:id="1310" w:name="_Toc338939188"/>
      <w:r w:rsidRPr="007055D9">
        <w:t>Attribute “b</w:t>
      </w:r>
      <w:r w:rsidR="0006113C" w:rsidRPr="007055D9">
        <w:t>ase</w:t>
      </w:r>
      <w:bookmarkEnd w:id="1310"/>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311" w:name="_Toc338939189"/>
      <w:r w:rsidRPr="007055D9">
        <w:lastRenderedPageBreak/>
        <w:t>Attribute “t</w:t>
      </w:r>
      <w:r w:rsidR="0006113C" w:rsidRPr="007055D9">
        <w:t>echnology</w:t>
      </w:r>
      <w:bookmarkEnd w:id="1311"/>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312" w:name="_Toc338939190"/>
      <w:bookmarkStart w:id="1313" w:name="_Toc3557034"/>
      <w:bookmarkStart w:id="1314" w:name="_Toc8893707"/>
      <w:r w:rsidRPr="007055D9">
        <w:t>Element “weld_position”</w:t>
      </w:r>
      <w:bookmarkEnd w:id="1312"/>
      <w:bookmarkEnd w:id="1313"/>
      <w:bookmarkEnd w:id="131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315" w:name="_Toc3566504"/>
      <w:bookmarkStart w:id="1316" w:name="_Toc8893929"/>
      <w:bookmarkStart w:id="1317"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315"/>
      <w:bookmarkEnd w:id="1316"/>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317"/>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318" w:name="_Toc338939194"/>
      <w:r w:rsidRPr="007055D9">
        <w:t>Attribute “filler”</w:t>
      </w:r>
      <w:bookmarkEnd w:id="1318"/>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319" w:name="WeldDefinitionOverlapWeld"/>
      <w:bookmarkStart w:id="1320" w:name="_Toc3557035"/>
      <w:bookmarkStart w:id="1321" w:name="_Toc8893708"/>
      <w:bookmarkStart w:id="1322" w:name="_Toc288200766"/>
      <w:bookmarkStart w:id="1323" w:name="_Toc338939110"/>
      <w:bookmarkEnd w:id="1319"/>
      <w:r w:rsidRPr="007055D9">
        <w:t>Element “</w:t>
      </w:r>
      <w:r>
        <w:t>sheet_parameter</w:t>
      </w:r>
      <w:r w:rsidRPr="007055D9">
        <w:t>”</w:t>
      </w:r>
      <w:bookmarkEnd w:id="1320"/>
      <w:bookmarkEnd w:id="1321"/>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324" w:name="_Toc3566505"/>
      <w:bookmarkStart w:id="1325"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324"/>
      <w:bookmarkEnd w:id="132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326" w:name="_Toc3557036"/>
      <w:bookmarkStart w:id="1327" w:name="_Toc8893709"/>
      <w:r w:rsidRPr="007055D9">
        <w:t>Overlap Weld</w:t>
      </w:r>
      <w:bookmarkEnd w:id="1322"/>
      <w:bookmarkEnd w:id="1323"/>
      <w:bookmarkEnd w:id="1326"/>
      <w:bookmarkEnd w:id="132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328" w:name="_Toc3557037"/>
      <w:bookmarkStart w:id="1329" w:name="_Toc8893710"/>
      <w:r w:rsidRPr="007055D9">
        <w:t>Simple Overlap Weld</w:t>
      </w:r>
      <w:bookmarkEnd w:id="1328"/>
      <w:bookmarkEnd w:id="1329"/>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521850" w:rsidRPr="0079510C" w:rsidRDefault="00521850" w:rsidP="002A71CD">
                            <w:pPr>
                              <w:pStyle w:val="Caption"/>
                              <w:rPr>
                                <w:noProof/>
                                <w:sz w:val="24"/>
                                <w:szCs w:val="26"/>
                              </w:rPr>
                            </w:pPr>
                            <w:bookmarkStart w:id="1330" w:name="_Toc3557135"/>
                            <w:bookmarkStart w:id="1331"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330"/>
                            <w:bookmarkEnd w:id="1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D3D2F58" w:rsidR="00521850" w:rsidRPr="0079510C" w:rsidRDefault="00521850" w:rsidP="002A71CD">
                      <w:pPr>
                        <w:pStyle w:val="Caption"/>
                        <w:rPr>
                          <w:noProof/>
                          <w:sz w:val="24"/>
                          <w:szCs w:val="26"/>
                        </w:rPr>
                      </w:pPr>
                      <w:bookmarkStart w:id="1332" w:name="_Toc3557135"/>
                      <w:bookmarkStart w:id="1333"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332"/>
                      <w:bookmarkEnd w:id="133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521850" w:rsidRPr="00A00F34" w:rsidRDefault="00521850" w:rsidP="002A71CD">
                            <w:pPr>
                              <w:pStyle w:val="Caption"/>
                              <w:rPr>
                                <w:noProof/>
                                <w:szCs w:val="24"/>
                              </w:rPr>
                            </w:pPr>
                            <w:bookmarkStart w:id="1334" w:name="_Toc3557136"/>
                            <w:bookmarkStart w:id="1335"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334"/>
                            <w:bookmarkEnd w:id="1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521850" w:rsidRPr="00A00F34" w:rsidRDefault="00521850" w:rsidP="002A71CD">
                      <w:pPr>
                        <w:pStyle w:val="Caption"/>
                        <w:rPr>
                          <w:noProof/>
                          <w:szCs w:val="24"/>
                        </w:rPr>
                      </w:pPr>
                      <w:bookmarkStart w:id="1336" w:name="_Toc3557136"/>
                      <w:bookmarkStart w:id="1337"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336"/>
                      <w:bookmarkEnd w:id="133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7" type="#_x0000_t75" style="width:34.35pt;height:34.35pt" o:ole="">
            <v:imagedata r:id="rId157" o:title=""/>
          </v:shape>
          <o:OLEObject Type="Embed" ProgID="Equation.3" ShapeID="_x0000_i1027" DrawAspect="Content" ObjectID="_1632079601"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338" w:name="_Toc3566506"/>
      <w:bookmarkStart w:id="1339"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338"/>
      <w:bookmarkEnd w:id="133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340" w:name="_Toc338939112"/>
      <w:bookmarkStart w:id="1341" w:name="_Toc3557038"/>
      <w:bookmarkStart w:id="1342" w:name="_Toc8893711"/>
      <w:r w:rsidRPr="007055D9">
        <w:t>Single Sided Double Overlap Weld</w:t>
      </w:r>
      <w:bookmarkEnd w:id="1340"/>
      <w:bookmarkEnd w:id="1341"/>
      <w:bookmarkEnd w:id="134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521850" w:rsidRPr="008B5970" w:rsidRDefault="00521850" w:rsidP="007C7FBC">
                            <w:pPr>
                              <w:pStyle w:val="Caption"/>
                              <w:rPr>
                                <w:noProof/>
                                <w:sz w:val="24"/>
                                <w:szCs w:val="26"/>
                              </w:rPr>
                            </w:pPr>
                            <w:bookmarkStart w:id="1343" w:name="_Toc3557137"/>
                            <w:bookmarkStart w:id="1344"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343"/>
                            <w:bookmarkEnd w:id="1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10A57FDA" w:rsidR="00521850" w:rsidRPr="008B5970" w:rsidRDefault="00521850" w:rsidP="007C7FBC">
                      <w:pPr>
                        <w:pStyle w:val="Caption"/>
                        <w:rPr>
                          <w:noProof/>
                          <w:sz w:val="24"/>
                          <w:szCs w:val="26"/>
                        </w:rPr>
                      </w:pPr>
                      <w:bookmarkStart w:id="1345" w:name="_Toc3557137"/>
                      <w:bookmarkStart w:id="1346"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345"/>
                      <w:bookmarkEnd w:id="134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521850" w:rsidRPr="008D09AE" w:rsidRDefault="00521850" w:rsidP="00044694">
                            <w:pPr>
                              <w:pStyle w:val="Caption"/>
                              <w:rPr>
                                <w:noProof/>
                                <w:szCs w:val="24"/>
                              </w:rPr>
                            </w:pPr>
                            <w:bookmarkStart w:id="1347" w:name="_Toc3557138"/>
                            <w:bookmarkStart w:id="1348"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347"/>
                            <w:bookmarkEnd w:id="1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23A15BCD" w:rsidR="00521850" w:rsidRPr="008D09AE" w:rsidRDefault="00521850" w:rsidP="00044694">
                      <w:pPr>
                        <w:pStyle w:val="Caption"/>
                        <w:rPr>
                          <w:noProof/>
                          <w:szCs w:val="24"/>
                        </w:rPr>
                      </w:pPr>
                      <w:bookmarkStart w:id="1349" w:name="_Toc3557138"/>
                      <w:bookmarkStart w:id="1350"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349"/>
                      <w:bookmarkEnd w:id="135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8" type="#_x0000_t75" style="width:61.05pt;height:35.15pt" o:ole="">
            <v:imagedata r:id="rId146" o:title=""/>
          </v:shape>
          <o:OLEObject Type="Embed" ProgID="Equation.3" ShapeID="_x0000_i1028" DrawAspect="Content" ObjectID="_1632079602"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351" w:name="_Toc3566507"/>
      <w:bookmarkStart w:id="1352"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351"/>
      <w:bookmarkEnd w:id="135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353" w:name="_Toc338939113"/>
      <w:bookmarkStart w:id="1354" w:name="_Toc3557039"/>
      <w:bookmarkStart w:id="1355" w:name="_Toc8893712"/>
      <w:r w:rsidRPr="007055D9">
        <w:t>Double Sided Double Overlap Weld</w:t>
      </w:r>
      <w:bookmarkEnd w:id="1353"/>
      <w:bookmarkEnd w:id="1354"/>
      <w:bookmarkEnd w:id="135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521850" w:rsidRPr="000A25D4" w:rsidRDefault="00521850" w:rsidP="00044694">
                            <w:pPr>
                              <w:pStyle w:val="Caption"/>
                              <w:rPr>
                                <w:noProof/>
                                <w:sz w:val="24"/>
                                <w:szCs w:val="26"/>
                              </w:rPr>
                            </w:pPr>
                            <w:bookmarkStart w:id="1356" w:name="_Toc3557139"/>
                            <w:bookmarkStart w:id="1357"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356"/>
                            <w:bookmarkEnd w:id="1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1F35AC70" w:rsidR="00521850" w:rsidRPr="000A25D4" w:rsidRDefault="00521850" w:rsidP="00044694">
                      <w:pPr>
                        <w:pStyle w:val="Caption"/>
                        <w:rPr>
                          <w:noProof/>
                          <w:sz w:val="24"/>
                          <w:szCs w:val="26"/>
                        </w:rPr>
                      </w:pPr>
                      <w:bookmarkStart w:id="1358" w:name="_Toc3557139"/>
                      <w:bookmarkStart w:id="1359"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358"/>
                      <w:bookmarkEnd w:id="1359"/>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521850" w:rsidRPr="00F739B3" w:rsidRDefault="00521850" w:rsidP="00044694">
                            <w:pPr>
                              <w:pStyle w:val="Caption"/>
                              <w:rPr>
                                <w:noProof/>
                                <w:szCs w:val="24"/>
                              </w:rPr>
                            </w:pPr>
                            <w:bookmarkStart w:id="1360" w:name="_Toc3557140"/>
                            <w:bookmarkStart w:id="1361"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360"/>
                            <w:bookmarkEnd w:id="1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12CC230F" w:rsidR="00521850" w:rsidRPr="00F739B3" w:rsidRDefault="00521850" w:rsidP="00044694">
                      <w:pPr>
                        <w:pStyle w:val="Caption"/>
                        <w:rPr>
                          <w:noProof/>
                          <w:szCs w:val="24"/>
                        </w:rPr>
                      </w:pPr>
                      <w:bookmarkStart w:id="1362" w:name="_Toc3557140"/>
                      <w:bookmarkStart w:id="1363"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362"/>
                      <w:bookmarkEnd w:id="136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29" type="#_x0000_t75" style="width:61.05pt;height:35.15pt" o:ole="">
            <v:imagedata r:id="rId146" o:title=""/>
          </v:shape>
          <o:OLEObject Type="Embed" ProgID="Equation.3" ShapeID="_x0000_i1029" DrawAspect="Content" ObjectID="_1632079603"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364" w:name="_Toc3566508"/>
      <w:bookmarkStart w:id="1365"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364"/>
      <w:bookmarkEnd w:id="136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366" w:name="_Toc338939196"/>
      <w:bookmarkStart w:id="1367" w:name="_Toc3557040"/>
      <w:bookmarkStart w:id="1368" w:name="_Toc8893713"/>
      <w:r w:rsidRPr="007055D9">
        <w:t>Attributes</w:t>
      </w:r>
      <w:bookmarkEnd w:id="1366"/>
      <w:bookmarkEnd w:id="1367"/>
      <w:bookmarkEnd w:id="1368"/>
    </w:p>
    <w:p w14:paraId="54EB1FE0" w14:textId="77777777" w:rsidR="0006113C" w:rsidRPr="007055D9" w:rsidRDefault="00157A42" w:rsidP="00AB2606">
      <w:pPr>
        <w:pStyle w:val="Heading5"/>
        <w:keepNext/>
      </w:pPr>
      <w:bookmarkStart w:id="1369" w:name="_Toc338939198"/>
      <w:r w:rsidRPr="007055D9">
        <w:t>Attribute “b</w:t>
      </w:r>
      <w:r w:rsidR="0006113C" w:rsidRPr="007055D9">
        <w:t>ase</w:t>
      </w:r>
      <w:bookmarkEnd w:id="1369"/>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370" w:name="_Toc338939199"/>
      <w:r w:rsidRPr="007055D9">
        <w:lastRenderedPageBreak/>
        <w:t>Attribute “t</w:t>
      </w:r>
      <w:r w:rsidR="0006113C" w:rsidRPr="007055D9">
        <w:t>echnology</w:t>
      </w:r>
      <w:bookmarkEnd w:id="1370"/>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371" w:name="_Toc338939200"/>
      <w:bookmarkStart w:id="1372" w:name="_Toc3557041"/>
      <w:bookmarkStart w:id="1373" w:name="_Toc8893714"/>
      <w:r w:rsidRPr="007055D9">
        <w:t>Element “weld_position”</w:t>
      </w:r>
      <w:bookmarkEnd w:id="1371"/>
      <w:bookmarkEnd w:id="1372"/>
      <w:bookmarkEnd w:id="137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374" w:name="_Toc3566509"/>
      <w:bookmarkStart w:id="1375" w:name="_Toc8893934"/>
      <w:bookmarkStart w:id="1376"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374"/>
      <w:bookmarkEnd w:id="1375"/>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376"/>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377" w:name="_Toc338939204"/>
      <w:r w:rsidRPr="007055D9">
        <w:t>Attribute “thickness”</w:t>
      </w:r>
      <w:bookmarkEnd w:id="137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378" w:name="_Toc338939205"/>
      <w:r w:rsidRPr="007055D9">
        <w:t>Attribute “angle”</w:t>
      </w:r>
      <w:bookmarkEnd w:id="137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379" w:name="_Toc338939206"/>
      <w:r w:rsidRPr="007055D9">
        <w:lastRenderedPageBreak/>
        <w:t>Attribute “shape”</w:t>
      </w:r>
      <w:bookmarkEnd w:id="137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380" w:name="_Toc338939207"/>
      <w:r w:rsidRPr="007055D9">
        <w:t>Attribute “penetration”</w:t>
      </w:r>
      <w:bookmarkEnd w:id="138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381" w:name="_Toc338939209"/>
      <w:r w:rsidRPr="007055D9">
        <w:t>Attribute “filler”</w:t>
      </w:r>
      <w:bookmarkEnd w:id="138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382" w:name="WeldDefinitionYJoint"/>
      <w:bookmarkStart w:id="1383" w:name="_Toc3557042"/>
      <w:bookmarkStart w:id="1384" w:name="_Toc8893715"/>
      <w:bookmarkStart w:id="1385" w:name="_Toc288200767"/>
      <w:bookmarkStart w:id="1386" w:name="_Toc338939114"/>
      <w:bookmarkEnd w:id="1382"/>
      <w:r w:rsidRPr="007055D9">
        <w:t>Element “</w:t>
      </w:r>
      <w:r>
        <w:t>sheet_parameter</w:t>
      </w:r>
      <w:r w:rsidRPr="007055D9">
        <w:t>”</w:t>
      </w:r>
      <w:bookmarkEnd w:id="1383"/>
      <w:bookmarkEnd w:id="138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387" w:name="_Toc3566510"/>
      <w:bookmarkStart w:id="1388"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387"/>
      <w:bookmarkEnd w:id="138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389" w:name="_Toc3557043"/>
      <w:bookmarkStart w:id="1390" w:name="_Toc8893716"/>
      <w:r w:rsidRPr="007055D9">
        <w:lastRenderedPageBreak/>
        <w:t>Y-Joint</w:t>
      </w:r>
      <w:bookmarkEnd w:id="1385"/>
      <w:bookmarkEnd w:id="1386"/>
      <w:bookmarkEnd w:id="1389"/>
      <w:bookmarkEnd w:id="1390"/>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391" w:name="_Toc3557044"/>
      <w:bookmarkStart w:id="1392" w:name="_Toc8893717"/>
      <w:r w:rsidRPr="007055D9">
        <w:t>Sheet Parameters</w:t>
      </w:r>
      <w:bookmarkEnd w:id="1391"/>
      <w:bookmarkEnd w:id="1392"/>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521850" w:rsidRPr="00973973" w:rsidRDefault="00521850" w:rsidP="00D25D3B">
                            <w:pPr>
                              <w:pStyle w:val="Caption"/>
                              <w:rPr>
                                <w:noProof/>
                                <w:szCs w:val="24"/>
                              </w:rPr>
                            </w:pPr>
                            <w:bookmarkStart w:id="1393" w:name="_Ref7931629"/>
                            <w:bookmarkStart w:id="1394" w:name="_Toc3557141"/>
                            <w:bookmarkStart w:id="1395" w:name="_Toc8893816"/>
                            <w:r>
                              <w:t xml:space="preserve">Figure </w:t>
                            </w:r>
                            <w:r>
                              <w:fldChar w:fldCharType="begin"/>
                            </w:r>
                            <w:r>
                              <w:instrText xml:space="preserve"> SEQ Figure \* ARABIC </w:instrText>
                            </w:r>
                            <w:r>
                              <w:fldChar w:fldCharType="separate"/>
                            </w:r>
                            <w:r>
                              <w:rPr>
                                <w:noProof/>
                              </w:rPr>
                              <w:t>63</w:t>
                            </w:r>
                            <w:r>
                              <w:fldChar w:fldCharType="end"/>
                            </w:r>
                            <w:bookmarkEnd w:id="1393"/>
                            <w:r>
                              <w:t>: Y-Joint Sheet Layout</w:t>
                            </w:r>
                            <w:bookmarkEnd w:id="1394"/>
                            <w:bookmarkEnd w:id="1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521850" w:rsidRPr="00973973" w:rsidRDefault="00521850" w:rsidP="00D25D3B">
                      <w:pPr>
                        <w:pStyle w:val="Caption"/>
                        <w:rPr>
                          <w:noProof/>
                          <w:szCs w:val="24"/>
                        </w:rPr>
                      </w:pPr>
                      <w:bookmarkStart w:id="1396" w:name="_Ref7931629"/>
                      <w:bookmarkStart w:id="1397" w:name="_Toc3557141"/>
                      <w:bookmarkStart w:id="1398" w:name="_Toc8893816"/>
                      <w:r>
                        <w:t xml:space="preserve">Figure </w:t>
                      </w:r>
                      <w:r>
                        <w:fldChar w:fldCharType="begin"/>
                      </w:r>
                      <w:r>
                        <w:instrText xml:space="preserve"> SEQ Figure \* ARABIC </w:instrText>
                      </w:r>
                      <w:r>
                        <w:fldChar w:fldCharType="separate"/>
                      </w:r>
                      <w:r>
                        <w:rPr>
                          <w:noProof/>
                        </w:rPr>
                        <w:t>63</w:t>
                      </w:r>
                      <w:r>
                        <w:fldChar w:fldCharType="end"/>
                      </w:r>
                      <w:bookmarkEnd w:id="1396"/>
                      <w:r>
                        <w:t>: Y-Joint Sheet Layout</w:t>
                      </w:r>
                      <w:bookmarkEnd w:id="1397"/>
                      <w:bookmarkEnd w:id="1398"/>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399" w:name="_Toc3557045"/>
      <w:bookmarkStart w:id="1400" w:name="_Toc8893718"/>
      <w:r w:rsidRPr="007055D9">
        <w:t>Weld Parameters</w:t>
      </w:r>
      <w:bookmarkEnd w:id="1399"/>
      <w:bookmarkEnd w:id="1400"/>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521850" w:rsidRPr="008E45EC" w:rsidRDefault="00521850" w:rsidP="00D25D3B">
                            <w:pPr>
                              <w:pStyle w:val="Caption"/>
                              <w:rPr>
                                <w:noProof/>
                                <w:szCs w:val="24"/>
                              </w:rPr>
                            </w:pPr>
                            <w:bookmarkStart w:id="1401" w:name="_Toc3557142"/>
                            <w:bookmarkStart w:id="1402"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401"/>
                            <w:bookmarkEnd w:id="1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521850" w:rsidRPr="008E45EC" w:rsidRDefault="00521850" w:rsidP="00D25D3B">
                      <w:pPr>
                        <w:pStyle w:val="Caption"/>
                        <w:rPr>
                          <w:noProof/>
                          <w:szCs w:val="24"/>
                        </w:rPr>
                      </w:pPr>
                      <w:bookmarkStart w:id="1403" w:name="_Toc3557142"/>
                      <w:bookmarkStart w:id="1404"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403"/>
                      <w:bookmarkEnd w:id="1404"/>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0" type="#_x0000_t75" style="width:61.95pt;height:35.15pt" o:ole="">
            <v:imagedata r:id="rId146" o:title=""/>
          </v:shape>
          <o:OLEObject Type="Embed" ProgID="Equation.3" ShapeID="_x0000_i1030" DrawAspect="Content" ObjectID="_1632079604"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405" w:name="_Toc3566511"/>
      <w:bookmarkStart w:id="1406" w:name="_Toc8893936"/>
      <w:bookmarkStart w:id="1407"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405"/>
      <w:bookmarkEnd w:id="1406"/>
    </w:p>
    <w:p w14:paraId="398C8EB2" w14:textId="77777777" w:rsidR="0006113C" w:rsidRPr="007055D9" w:rsidRDefault="0006113C" w:rsidP="00F4558F">
      <w:pPr>
        <w:pStyle w:val="Heading4"/>
        <w:tabs>
          <w:tab w:val="clear" w:pos="864"/>
          <w:tab w:val="num" w:pos="993"/>
        </w:tabs>
      </w:pPr>
      <w:bookmarkStart w:id="1408" w:name="_Toc3557046"/>
      <w:bookmarkStart w:id="1409" w:name="_Toc8893719"/>
      <w:r w:rsidRPr="007055D9">
        <w:lastRenderedPageBreak/>
        <w:t>Attributes</w:t>
      </w:r>
      <w:bookmarkEnd w:id="1407"/>
      <w:bookmarkEnd w:id="1408"/>
      <w:bookmarkEnd w:id="1409"/>
    </w:p>
    <w:p w14:paraId="604B195B" w14:textId="77777777" w:rsidR="0006113C" w:rsidRPr="007055D9" w:rsidRDefault="00D83FC9" w:rsidP="00C0357F">
      <w:pPr>
        <w:pStyle w:val="Heading5"/>
        <w:keepNext/>
      </w:pPr>
      <w:bookmarkStart w:id="1410" w:name="_Toc338939213"/>
      <w:r w:rsidRPr="007055D9">
        <w:t>Attribute “b</w:t>
      </w:r>
      <w:r w:rsidR="0006113C" w:rsidRPr="007055D9">
        <w:t>ase</w:t>
      </w:r>
      <w:bookmarkEnd w:id="1410"/>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411" w:name="_Toc338939214"/>
      <w:r w:rsidRPr="007055D9">
        <w:t>Attribute “t</w:t>
      </w:r>
      <w:r w:rsidR="0006113C" w:rsidRPr="007055D9">
        <w:t>echnology</w:t>
      </w:r>
      <w:bookmarkEnd w:id="1411"/>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412" w:name="_Toc338939215"/>
      <w:bookmarkStart w:id="1413" w:name="_Toc3557047"/>
      <w:bookmarkStart w:id="1414" w:name="_Toc8893720"/>
      <w:r w:rsidRPr="007055D9">
        <w:t>Element “weld_position”</w:t>
      </w:r>
      <w:bookmarkEnd w:id="1412"/>
      <w:bookmarkEnd w:id="1413"/>
      <w:bookmarkEnd w:id="1414"/>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415" w:name="_Toc3566512"/>
      <w:bookmarkStart w:id="1416" w:name="_Toc8893937"/>
      <w:bookmarkStart w:id="1417"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415"/>
      <w:bookmarkEnd w:id="1416"/>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417"/>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418" w:name="_Toc338939219"/>
      <w:r w:rsidRPr="007055D9">
        <w:t>Attribute “thickness”</w:t>
      </w:r>
      <w:bookmarkEnd w:id="1418"/>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419" w:name="_Toc3566513"/>
      <w:bookmarkStart w:id="1420" w:name="_Toc8893938"/>
      <w:bookmarkStart w:id="1421"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419"/>
      <w:bookmarkEnd w:id="1420"/>
    </w:p>
    <w:p w14:paraId="5886F713" w14:textId="77777777" w:rsidR="0006113C" w:rsidRPr="007055D9" w:rsidRDefault="0006113C" w:rsidP="003E1F0A">
      <w:pPr>
        <w:pStyle w:val="Heading5"/>
        <w:keepNext/>
      </w:pPr>
      <w:r w:rsidRPr="007055D9">
        <w:t>Attribute “angle”</w:t>
      </w:r>
      <w:bookmarkEnd w:id="1421"/>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422" w:name="_Toc338939221"/>
      <w:r w:rsidRPr="007055D9">
        <w:t>Attribute “penetration”</w:t>
      </w:r>
      <w:bookmarkEnd w:id="1422"/>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423" w:name="_Toc338939223"/>
      <w:r w:rsidRPr="007055D9">
        <w:t>Attribute “shape”</w:t>
      </w:r>
      <w:bookmarkEnd w:id="1423"/>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424" w:name="_Toc338939224"/>
      <w:r w:rsidRPr="007055D9">
        <w:t>Attribute “filler”</w:t>
      </w:r>
      <w:bookmarkEnd w:id="1424"/>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425" w:name="_Toc3557048"/>
      <w:bookmarkStart w:id="1426" w:name="_Toc8893721"/>
      <w:r w:rsidRPr="007055D9">
        <w:t>Element “</w:t>
      </w:r>
      <w:r>
        <w:t>sheet_parameter</w:t>
      </w:r>
      <w:r w:rsidRPr="007055D9">
        <w:t>”</w:t>
      </w:r>
      <w:bookmarkEnd w:id="1425"/>
      <w:bookmarkEnd w:id="1426"/>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427" w:name="_Toc3566514"/>
      <w:bookmarkStart w:id="1428"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427"/>
      <w:bookmarkEnd w:id="142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429" w:name="WeldDefinitionKJoint"/>
      <w:bookmarkStart w:id="1430" w:name="_Toc338939115"/>
      <w:bookmarkStart w:id="1431" w:name="_Toc3557049"/>
      <w:bookmarkStart w:id="1432" w:name="_Toc8893722"/>
      <w:bookmarkEnd w:id="1429"/>
      <w:r w:rsidRPr="007055D9">
        <w:t>K-Joint</w:t>
      </w:r>
      <w:bookmarkEnd w:id="1430"/>
      <w:bookmarkEnd w:id="1431"/>
      <w:bookmarkEnd w:id="143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433" w:name="_Toc3557050"/>
      <w:bookmarkStart w:id="1434" w:name="_Toc8893723"/>
      <w:r w:rsidRPr="007055D9">
        <w:t>Sheet Parameters</w:t>
      </w:r>
      <w:bookmarkEnd w:id="1433"/>
      <w:bookmarkEnd w:id="143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521850" w:rsidRPr="003670AB" w:rsidRDefault="00521850" w:rsidP="008A1560">
                            <w:pPr>
                              <w:pStyle w:val="Caption"/>
                              <w:rPr>
                                <w:b w:val="0"/>
                                <w:bCs w:val="0"/>
                                <w:noProof/>
                                <w:sz w:val="26"/>
                                <w:szCs w:val="28"/>
                              </w:rPr>
                            </w:pPr>
                            <w:bookmarkStart w:id="1435" w:name="_Ref7932243"/>
                            <w:bookmarkStart w:id="1436" w:name="_Toc3557143"/>
                            <w:bookmarkStart w:id="1437" w:name="_Ref7932230"/>
                            <w:bookmarkStart w:id="1438" w:name="_Toc8893818"/>
                            <w:r>
                              <w:t xml:space="preserve">Figure </w:t>
                            </w:r>
                            <w:r>
                              <w:fldChar w:fldCharType="begin"/>
                            </w:r>
                            <w:r>
                              <w:instrText xml:space="preserve"> SEQ Figure \* ARABIC </w:instrText>
                            </w:r>
                            <w:r>
                              <w:fldChar w:fldCharType="separate"/>
                            </w:r>
                            <w:r>
                              <w:rPr>
                                <w:noProof/>
                              </w:rPr>
                              <w:t>65</w:t>
                            </w:r>
                            <w:r>
                              <w:fldChar w:fldCharType="end"/>
                            </w:r>
                            <w:bookmarkEnd w:id="1435"/>
                            <w:r>
                              <w:t>: K-Joint Sheet Layout</w:t>
                            </w:r>
                            <w:bookmarkEnd w:id="1436"/>
                            <w:bookmarkEnd w:id="1437"/>
                            <w:bookmarkEnd w:id="1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25F45869" w:rsidR="00521850" w:rsidRPr="003670AB" w:rsidRDefault="00521850" w:rsidP="008A1560">
                      <w:pPr>
                        <w:pStyle w:val="Caption"/>
                        <w:rPr>
                          <w:b w:val="0"/>
                          <w:bCs w:val="0"/>
                          <w:noProof/>
                          <w:sz w:val="26"/>
                          <w:szCs w:val="28"/>
                        </w:rPr>
                      </w:pPr>
                      <w:bookmarkStart w:id="1439" w:name="_Ref7932243"/>
                      <w:bookmarkStart w:id="1440" w:name="_Toc3557143"/>
                      <w:bookmarkStart w:id="1441" w:name="_Ref7932230"/>
                      <w:bookmarkStart w:id="1442" w:name="_Toc8893818"/>
                      <w:r>
                        <w:t xml:space="preserve">Figure </w:t>
                      </w:r>
                      <w:r>
                        <w:fldChar w:fldCharType="begin"/>
                      </w:r>
                      <w:r>
                        <w:instrText xml:space="preserve"> SEQ Figure \* ARABIC </w:instrText>
                      </w:r>
                      <w:r>
                        <w:fldChar w:fldCharType="separate"/>
                      </w:r>
                      <w:r>
                        <w:rPr>
                          <w:noProof/>
                        </w:rPr>
                        <w:t>65</w:t>
                      </w:r>
                      <w:r>
                        <w:fldChar w:fldCharType="end"/>
                      </w:r>
                      <w:bookmarkEnd w:id="1439"/>
                      <w:r>
                        <w:t>: K-Joint Sheet Layout</w:t>
                      </w:r>
                      <w:bookmarkEnd w:id="1440"/>
                      <w:bookmarkEnd w:id="1441"/>
                      <w:bookmarkEnd w:id="144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443" w:name="_Toc3557051"/>
      <w:bookmarkStart w:id="1444" w:name="_Toc8893724"/>
      <w:r w:rsidRPr="007055D9">
        <w:lastRenderedPageBreak/>
        <w:t>Weld Parameters</w:t>
      </w:r>
      <w:bookmarkEnd w:id="1443"/>
      <w:bookmarkEnd w:id="1444"/>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521850" w:rsidRPr="00C21C59" w:rsidRDefault="00521850" w:rsidP="008A1560">
                            <w:pPr>
                              <w:pStyle w:val="Caption"/>
                              <w:rPr>
                                <w:noProof/>
                                <w:szCs w:val="24"/>
                              </w:rPr>
                            </w:pPr>
                            <w:bookmarkStart w:id="1445" w:name="_Toc3557144"/>
                            <w:bookmarkStart w:id="1446"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445"/>
                            <w:bookmarkEnd w:id="1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521850" w:rsidRPr="00C21C59" w:rsidRDefault="00521850" w:rsidP="008A1560">
                      <w:pPr>
                        <w:pStyle w:val="Caption"/>
                        <w:rPr>
                          <w:noProof/>
                          <w:szCs w:val="24"/>
                        </w:rPr>
                      </w:pPr>
                      <w:bookmarkStart w:id="1447" w:name="_Toc3557144"/>
                      <w:bookmarkStart w:id="1448"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447"/>
                      <w:bookmarkEnd w:id="144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1" type="#_x0000_t75" style="width:61.95pt;height:35.15pt" o:ole="">
            <v:imagedata r:id="rId146" o:title=""/>
          </v:shape>
          <o:OLEObject Type="Embed" ProgID="Equation.3" ShapeID="_x0000_i1031" DrawAspect="Content" ObjectID="_1632079605"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449" w:name="_Toc3566515"/>
      <w:bookmarkStart w:id="1450"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449"/>
      <w:bookmarkEnd w:id="145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451" w:name="_Toc338939226"/>
      <w:bookmarkStart w:id="1452" w:name="_Toc3557052"/>
      <w:bookmarkStart w:id="1453" w:name="_Toc8893725"/>
      <w:r w:rsidRPr="007055D9">
        <w:t>Attributes</w:t>
      </w:r>
      <w:bookmarkEnd w:id="1451"/>
      <w:bookmarkEnd w:id="1452"/>
      <w:bookmarkEnd w:id="1453"/>
    </w:p>
    <w:p w14:paraId="6CD2696C" w14:textId="77777777" w:rsidR="0006113C" w:rsidRPr="007055D9" w:rsidRDefault="008140DB" w:rsidP="003E1F0A">
      <w:pPr>
        <w:pStyle w:val="Heading5"/>
        <w:keepNext/>
      </w:pPr>
      <w:bookmarkStart w:id="1454" w:name="_Toc338939228"/>
      <w:r w:rsidRPr="007055D9">
        <w:t>Attribute “b</w:t>
      </w:r>
      <w:r w:rsidR="0006113C" w:rsidRPr="007055D9">
        <w:t>ase</w:t>
      </w:r>
      <w:bookmarkEnd w:id="1454"/>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455" w:name="_Toc338939229"/>
      <w:r w:rsidRPr="007055D9">
        <w:t>Attribute “t</w:t>
      </w:r>
      <w:r w:rsidR="0006113C" w:rsidRPr="007055D9">
        <w:t>echnology</w:t>
      </w:r>
      <w:bookmarkEnd w:id="1455"/>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456" w:name="_Toc338939230"/>
      <w:bookmarkStart w:id="1457" w:name="_Toc3557053"/>
      <w:bookmarkStart w:id="1458" w:name="_Toc8893726"/>
      <w:r w:rsidRPr="007055D9">
        <w:t>Element “weld_position”</w:t>
      </w:r>
      <w:bookmarkEnd w:id="1456"/>
      <w:bookmarkEnd w:id="1457"/>
      <w:bookmarkEnd w:id="1458"/>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459" w:name="_Toc3566516"/>
      <w:bookmarkStart w:id="1460" w:name="_Toc8893941"/>
      <w:bookmarkStart w:id="1461"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459"/>
      <w:bookmarkEnd w:id="1460"/>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461"/>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462" w:name="_Toc338939234"/>
      <w:r w:rsidRPr="007055D9">
        <w:t>Attribute “thickness”</w:t>
      </w:r>
      <w:bookmarkEnd w:id="1462"/>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463" w:name="_Toc3566517"/>
      <w:bookmarkStart w:id="1464" w:name="_Toc8893942"/>
      <w:bookmarkStart w:id="1465"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463"/>
      <w:bookmarkEnd w:id="1464"/>
    </w:p>
    <w:p w14:paraId="484E78C3" w14:textId="77777777" w:rsidR="0006113C" w:rsidRPr="007055D9" w:rsidRDefault="0006113C" w:rsidP="00DA7B31">
      <w:pPr>
        <w:pStyle w:val="Heading5"/>
        <w:keepNext/>
      </w:pPr>
      <w:r w:rsidRPr="007055D9">
        <w:t>Attribute “angle”</w:t>
      </w:r>
      <w:bookmarkEnd w:id="1465"/>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466" w:name="_Toc338939236"/>
      <w:r w:rsidRPr="007055D9">
        <w:t>Attribute “penetration”</w:t>
      </w:r>
      <w:bookmarkEnd w:id="1466"/>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467" w:name="_Toc338939238"/>
      <w:r w:rsidRPr="007055D9">
        <w:lastRenderedPageBreak/>
        <w:t>Attribute “shape”</w:t>
      </w:r>
      <w:bookmarkEnd w:id="1467"/>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468" w:name="_Toc338939239"/>
      <w:r w:rsidRPr="007055D9">
        <w:t>Attribute “filler”</w:t>
      </w:r>
      <w:bookmarkEnd w:id="1468"/>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469" w:name="WeldDefinitionCrossJoint"/>
      <w:bookmarkStart w:id="1470" w:name="_Ref397588351"/>
      <w:bookmarkStart w:id="1471" w:name="_Toc3557054"/>
      <w:bookmarkStart w:id="1472" w:name="_Toc8893727"/>
      <w:bookmarkStart w:id="1473" w:name="_Toc338939116"/>
      <w:bookmarkEnd w:id="1469"/>
      <w:r w:rsidRPr="007055D9">
        <w:lastRenderedPageBreak/>
        <w:t>Element “</w:t>
      </w:r>
      <w:r>
        <w:t>sheet_parameter</w:t>
      </w:r>
      <w:r w:rsidRPr="007055D9">
        <w:t>”</w:t>
      </w:r>
      <w:bookmarkEnd w:id="1470"/>
      <w:bookmarkEnd w:id="1471"/>
      <w:bookmarkEnd w:id="1472"/>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474" w:name="_Toc3566518"/>
      <w:bookmarkStart w:id="1475"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474"/>
      <w:bookmarkEnd w:id="147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476" w:name="_Toc3557055"/>
      <w:bookmarkStart w:id="1477" w:name="_Toc8893728"/>
      <w:r>
        <w:t>Cruciform Joint</w:t>
      </w:r>
      <w:bookmarkEnd w:id="1473"/>
      <w:bookmarkEnd w:id="1476"/>
      <w:bookmarkEnd w:id="1477"/>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478" w:name="GenericSeamWeldWeldingTechnology"/>
      <w:bookmarkEnd w:id="147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479" w:name="_Toc3557056"/>
      <w:bookmarkStart w:id="1480"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479"/>
      <w:bookmarkEnd w:id="148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481" w:name="_Toc3557057"/>
      <w:bookmarkStart w:id="1482"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521850" w:rsidRPr="00412853" w:rsidRDefault="00521850" w:rsidP="00AA1695">
                            <w:pPr>
                              <w:pStyle w:val="Caption"/>
                              <w:rPr>
                                <w:noProof/>
                                <w:szCs w:val="24"/>
                              </w:rPr>
                            </w:pPr>
                            <w:bookmarkStart w:id="1483" w:name="_Toc3557145"/>
                            <w:bookmarkStart w:id="1484"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483"/>
                            <w:bookmarkEnd w:id="1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21D8D37" w:rsidR="00521850" w:rsidRPr="00412853" w:rsidRDefault="00521850" w:rsidP="00AA1695">
                      <w:pPr>
                        <w:pStyle w:val="Caption"/>
                        <w:rPr>
                          <w:noProof/>
                          <w:szCs w:val="24"/>
                        </w:rPr>
                      </w:pPr>
                      <w:bookmarkStart w:id="1485" w:name="_Toc3557145"/>
                      <w:bookmarkStart w:id="1486"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485"/>
                      <w:bookmarkEnd w:id="1486"/>
                    </w:p>
                  </w:txbxContent>
                </v:textbox>
              </v:shape>
            </w:pict>
          </mc:Fallback>
        </mc:AlternateContent>
      </w:r>
      <w:r w:rsidR="00255787" w:rsidRPr="007055D9">
        <w:t>Weld Parameters</w:t>
      </w:r>
      <w:bookmarkEnd w:id="1481"/>
      <w:bookmarkEnd w:id="1482"/>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521850" w:rsidRPr="006E5062" w:rsidRDefault="00521850" w:rsidP="00AA1695">
                            <w:pPr>
                              <w:pStyle w:val="Caption"/>
                              <w:rPr>
                                <w:noProof/>
                                <w:szCs w:val="24"/>
                              </w:rPr>
                            </w:pPr>
                            <w:bookmarkStart w:id="1487" w:name="_Toc3557146"/>
                            <w:bookmarkStart w:id="1488"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487"/>
                            <w:bookmarkEnd w:id="1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521850" w:rsidRPr="006E5062" w:rsidRDefault="00521850" w:rsidP="00AA1695">
                      <w:pPr>
                        <w:pStyle w:val="Caption"/>
                        <w:rPr>
                          <w:noProof/>
                          <w:szCs w:val="24"/>
                        </w:rPr>
                      </w:pPr>
                      <w:bookmarkStart w:id="1489" w:name="_Toc3557146"/>
                      <w:bookmarkStart w:id="1490"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489"/>
                      <w:bookmarkEnd w:id="1490"/>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2" type="#_x0000_t75" style="width:61.95pt;height:35.15pt" o:ole="">
            <v:imagedata r:id="rId146" o:title=""/>
          </v:shape>
          <o:OLEObject Type="Embed" ProgID="Equation.3" ShapeID="_x0000_i1032" DrawAspect="Content" ObjectID="_1632079606"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491" w:name="_Toc3566519"/>
      <w:bookmarkStart w:id="1492" w:name="_Toc8893944"/>
      <w:bookmarkStart w:id="1493" w:name="_Toc338939241"/>
      <w:bookmarkStart w:id="1494" w:name="_Toc288196482"/>
      <w:bookmarkStart w:id="1495" w:name="_Toc288200784"/>
      <w:bookmarkStart w:id="1496" w:name="_Toc338938909"/>
      <w:bookmarkStart w:id="1497" w:name="_Toc338939128"/>
      <w:bookmarkEnd w:id="116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491"/>
      <w:bookmarkEnd w:id="1492"/>
    </w:p>
    <w:p w14:paraId="114455A9" w14:textId="77777777" w:rsidR="0006113C" w:rsidRPr="007055D9" w:rsidRDefault="0006113C" w:rsidP="005E1694">
      <w:pPr>
        <w:pStyle w:val="Heading4"/>
        <w:tabs>
          <w:tab w:val="clear" w:pos="864"/>
          <w:tab w:val="num" w:pos="993"/>
        </w:tabs>
      </w:pPr>
      <w:bookmarkStart w:id="1498" w:name="_Toc3557058"/>
      <w:bookmarkStart w:id="1499" w:name="_Toc8893731"/>
      <w:r w:rsidRPr="007055D9">
        <w:t>Attributes</w:t>
      </w:r>
      <w:bookmarkEnd w:id="1493"/>
      <w:bookmarkEnd w:id="1498"/>
      <w:bookmarkEnd w:id="1499"/>
    </w:p>
    <w:p w14:paraId="0596FA3B" w14:textId="77777777" w:rsidR="0006113C" w:rsidRPr="007055D9" w:rsidRDefault="007D42C3" w:rsidP="003C4247">
      <w:pPr>
        <w:pStyle w:val="Heading5"/>
        <w:keepNext/>
      </w:pPr>
      <w:bookmarkStart w:id="1500" w:name="_Toc338939243"/>
      <w:r w:rsidRPr="007055D9">
        <w:t>Attribute “b</w:t>
      </w:r>
      <w:r w:rsidR="0006113C" w:rsidRPr="007055D9">
        <w:t>ase</w:t>
      </w:r>
      <w:bookmarkEnd w:id="1500"/>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501" w:name="_Toc338939244"/>
      <w:r w:rsidRPr="007055D9">
        <w:t>Attribute “t</w:t>
      </w:r>
      <w:r w:rsidR="0006113C" w:rsidRPr="007055D9">
        <w:t>echnology</w:t>
      </w:r>
      <w:bookmarkEnd w:id="1501"/>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502" w:name="_Toc338939245"/>
      <w:bookmarkStart w:id="1503" w:name="_Toc3557059"/>
      <w:bookmarkStart w:id="1504" w:name="_Toc8893732"/>
      <w:r w:rsidRPr="007055D9">
        <w:t>Element “weld_position”</w:t>
      </w:r>
      <w:bookmarkEnd w:id="1502"/>
      <w:bookmarkEnd w:id="1503"/>
      <w:bookmarkEnd w:id="150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505" w:name="_Toc3566520"/>
      <w:bookmarkStart w:id="1506" w:name="_Toc8893945"/>
      <w:bookmarkStart w:id="1507"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505"/>
      <w:bookmarkEnd w:id="1506"/>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507"/>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508" w:name="_Toc338939249"/>
      <w:r w:rsidRPr="007055D9">
        <w:t>Attribute “thickness”</w:t>
      </w:r>
      <w:bookmarkEnd w:id="1508"/>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509" w:name="_Toc3566521"/>
      <w:bookmarkStart w:id="1510" w:name="_Toc8893946"/>
      <w:bookmarkStart w:id="1511"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509"/>
      <w:bookmarkEnd w:id="1510"/>
    </w:p>
    <w:p w14:paraId="73A13EF8" w14:textId="77777777" w:rsidR="0006113C" w:rsidRPr="007055D9" w:rsidRDefault="0006113C" w:rsidP="008641A9">
      <w:pPr>
        <w:pStyle w:val="Heading5"/>
        <w:keepNext/>
      </w:pPr>
      <w:r w:rsidRPr="007055D9">
        <w:t>Attribute “angle”</w:t>
      </w:r>
      <w:bookmarkEnd w:id="1511"/>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512" w:name="_Toc338939251"/>
      <w:r w:rsidRPr="007055D9">
        <w:t>Attribute “penetration”</w:t>
      </w:r>
      <w:bookmarkEnd w:id="1512"/>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1513" w:name="_Toc338939253"/>
      <w:r w:rsidRPr="007055D9">
        <w:t>Attribute “shape”</w:t>
      </w:r>
      <w:bookmarkEnd w:id="1513"/>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514" w:name="_Toc338939254"/>
      <w:r w:rsidRPr="007055D9">
        <w:lastRenderedPageBreak/>
        <w:t>Attribute “filler”</w:t>
      </w:r>
      <w:bookmarkEnd w:id="1514"/>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515" w:name="GenericSeamWeldWeld"/>
      <w:bookmarkStart w:id="1516" w:name="_Toc3557060"/>
      <w:bookmarkStart w:id="1517" w:name="_Toc8893733"/>
      <w:bookmarkStart w:id="1518" w:name="_Toc338938919"/>
      <w:bookmarkStart w:id="1519" w:name="_Toc338939255"/>
      <w:bookmarkStart w:id="1520" w:name="_Toc334183560"/>
      <w:bookmarkStart w:id="1521" w:name="_Toc288196537"/>
      <w:bookmarkStart w:id="1522" w:name="_Toc288200840"/>
      <w:bookmarkEnd w:id="1494"/>
      <w:bookmarkEnd w:id="1495"/>
      <w:bookmarkEnd w:id="1496"/>
      <w:bookmarkEnd w:id="1497"/>
      <w:bookmarkEnd w:id="1515"/>
      <w:r w:rsidRPr="007055D9">
        <w:lastRenderedPageBreak/>
        <w:t>Element “</w:t>
      </w:r>
      <w:r>
        <w:t>sheet_parameter</w:t>
      </w:r>
      <w:r w:rsidRPr="007055D9">
        <w:t>”</w:t>
      </w:r>
      <w:bookmarkEnd w:id="1516"/>
      <w:bookmarkEnd w:id="151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523" w:name="_Toc3566522"/>
      <w:bookmarkStart w:id="1524"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523"/>
      <w:bookmarkEnd w:id="152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525" w:name="_Toc413861928"/>
      <w:bookmarkStart w:id="1526" w:name="_Toc3557061"/>
      <w:bookmarkStart w:id="1527" w:name="_Toc8893734"/>
      <w:bookmarkStart w:id="1528" w:name="_Toc413359615"/>
      <w:bookmarkStart w:id="1529" w:name="_Toc338938920"/>
      <w:bookmarkStart w:id="1530" w:name="_Toc338939256"/>
      <w:bookmarkStart w:id="1531" w:name="_Toc391571769"/>
      <w:bookmarkEnd w:id="1518"/>
      <w:bookmarkEnd w:id="1519"/>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521850" w:rsidRPr="000E4598" w:rsidRDefault="00521850" w:rsidP="00AA1695">
                            <w:pPr>
                              <w:pStyle w:val="Caption"/>
                              <w:rPr>
                                <w:noProof/>
                                <w:sz w:val="30"/>
                                <w:szCs w:val="26"/>
                              </w:rPr>
                            </w:pPr>
                            <w:bookmarkStart w:id="1532" w:name="_Toc3557147"/>
                            <w:bookmarkStart w:id="1533"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532"/>
                            <w:bookmarkEnd w:id="1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521850" w:rsidRPr="000E4598" w:rsidRDefault="00521850" w:rsidP="00AA1695">
                      <w:pPr>
                        <w:pStyle w:val="Caption"/>
                        <w:rPr>
                          <w:noProof/>
                          <w:sz w:val="30"/>
                          <w:szCs w:val="26"/>
                        </w:rPr>
                      </w:pPr>
                      <w:bookmarkStart w:id="1534" w:name="_Toc3557147"/>
                      <w:bookmarkStart w:id="1535"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534"/>
                      <w:bookmarkEnd w:id="153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525"/>
      <w:bookmarkEnd w:id="1526"/>
      <w:bookmarkEnd w:id="152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521850" w:rsidRPr="000C12FE" w:rsidRDefault="00521850" w:rsidP="00AA1695">
                            <w:pPr>
                              <w:pStyle w:val="Caption"/>
                              <w:rPr>
                                <w:i/>
                                <w:iCs/>
                                <w:noProof/>
                                <w:sz w:val="24"/>
                                <w:szCs w:val="26"/>
                                <w:lang w:val="x-none"/>
                              </w:rPr>
                            </w:pPr>
                            <w:bookmarkStart w:id="1536" w:name="_Toc3557148"/>
                            <w:bookmarkStart w:id="1537"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536"/>
                            <w:bookmarkEnd w:id="1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9C7614C" w:rsidR="00521850" w:rsidRPr="000C12FE" w:rsidRDefault="00521850" w:rsidP="00AA1695">
                      <w:pPr>
                        <w:pStyle w:val="Caption"/>
                        <w:rPr>
                          <w:i/>
                          <w:iCs/>
                          <w:noProof/>
                          <w:sz w:val="24"/>
                          <w:szCs w:val="26"/>
                          <w:lang w:val="x-none"/>
                        </w:rPr>
                      </w:pPr>
                      <w:bookmarkStart w:id="1538" w:name="_Toc3557148"/>
                      <w:bookmarkStart w:id="1539"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538"/>
                      <w:bookmarkEnd w:id="153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540" w:name="_Toc3566523"/>
      <w:bookmarkStart w:id="1541"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540"/>
      <w:bookmarkEnd w:id="154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542" w:name="_Toc3557062"/>
      <w:bookmarkStart w:id="1543" w:name="_Toc8893735"/>
      <w:r>
        <w:lastRenderedPageBreak/>
        <w:t>Attributes</w:t>
      </w:r>
      <w:bookmarkEnd w:id="1542"/>
      <w:bookmarkEnd w:id="1543"/>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544" w:name="_Toc3557063"/>
      <w:bookmarkStart w:id="1545" w:name="_Toc8893736"/>
      <w:r>
        <w:t>Element “weld_position”</w:t>
      </w:r>
      <w:bookmarkEnd w:id="1544"/>
      <w:bookmarkEnd w:id="1545"/>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546" w:name="_Toc3566524"/>
      <w:bookmarkStart w:id="1547"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546"/>
      <w:bookmarkEnd w:id="1547"/>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548" w:name="_Toc3557064"/>
      <w:bookmarkStart w:id="1549" w:name="_Toc8893737"/>
      <w:r>
        <w:t>Element “sheet_parameter”</w:t>
      </w:r>
      <w:bookmarkEnd w:id="1548"/>
      <w:bookmarkEnd w:id="154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550" w:name="_Toc3566525"/>
      <w:bookmarkStart w:id="1551"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550"/>
      <w:bookmarkEnd w:id="155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552" w:name="_Ref414345739"/>
      <w:bookmarkStart w:id="1553" w:name="_Ref414345749"/>
      <w:bookmarkStart w:id="1554" w:name="_Ref414345786"/>
      <w:bookmarkStart w:id="1555" w:name="_Ref414345798"/>
      <w:bookmarkStart w:id="1556" w:name="_Toc3557065"/>
      <w:bookmarkStart w:id="1557" w:name="_Toc8893738"/>
      <w:r w:rsidRPr="00226A3F">
        <w:t>Adhesive Lines</w:t>
      </w:r>
      <w:bookmarkEnd w:id="1528"/>
      <w:bookmarkEnd w:id="1552"/>
      <w:bookmarkEnd w:id="1553"/>
      <w:bookmarkEnd w:id="1554"/>
      <w:bookmarkEnd w:id="1555"/>
      <w:bookmarkEnd w:id="1556"/>
      <w:bookmarkEnd w:id="155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558" w:name="_Toc3566526"/>
      <w:bookmarkStart w:id="1559"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558"/>
      <w:bookmarkEnd w:id="155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560" w:name="_Toc3566527"/>
      <w:bookmarkStart w:id="1561"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560"/>
      <w:bookmarkEnd w:id="1561"/>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562" w:name="_Toc3566528"/>
      <w:bookmarkStart w:id="1563"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562"/>
      <w:bookmarkEnd w:id="1563"/>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564" w:name="_Toc428279602"/>
      <w:bookmarkStart w:id="1565" w:name="_Toc428456348"/>
      <w:bookmarkStart w:id="1566" w:name="_Toc428537316"/>
      <w:bookmarkStart w:id="1567" w:name="_Toc428969638"/>
      <w:bookmarkStart w:id="1568" w:name="_Toc429053029"/>
      <w:bookmarkStart w:id="1569" w:name="_Toc413861930"/>
      <w:bookmarkStart w:id="1570" w:name="_Toc3557066"/>
      <w:bookmarkStart w:id="1571" w:name="_Toc8893739"/>
      <w:bookmarkStart w:id="1572" w:name="_Toc413359617"/>
      <w:bookmarkEnd w:id="1564"/>
      <w:bookmarkEnd w:id="1565"/>
      <w:bookmarkEnd w:id="1566"/>
      <w:bookmarkEnd w:id="1567"/>
      <w:bookmarkEnd w:id="1568"/>
      <w:r w:rsidRPr="00226A3F">
        <w:lastRenderedPageBreak/>
        <w:t>Hemming Flanges</w:t>
      </w:r>
      <w:bookmarkEnd w:id="1569"/>
      <w:bookmarkEnd w:id="1570"/>
      <w:bookmarkEnd w:id="1571"/>
    </w:p>
    <w:p w14:paraId="66448657" w14:textId="77777777" w:rsidR="000E64EA" w:rsidRDefault="000E64EA" w:rsidP="00536A58">
      <w:pPr>
        <w:pStyle w:val="Heading3"/>
      </w:pPr>
      <w:bookmarkStart w:id="1573" w:name="_Toc413861931"/>
      <w:bookmarkStart w:id="1574" w:name="_Toc3557067"/>
      <w:bookmarkStart w:id="1575" w:name="_Toc8893740"/>
      <w:r>
        <w:t>Introduction</w:t>
      </w:r>
      <w:bookmarkEnd w:id="1573"/>
      <w:bookmarkEnd w:id="1574"/>
      <w:bookmarkEnd w:id="1575"/>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576" w:name="_Ref413858805"/>
      <w:bookmarkStart w:id="1577" w:name="_Toc413861952"/>
      <w:bookmarkStart w:id="1578" w:name="_Toc3557149"/>
      <w:bookmarkStart w:id="1579"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1576"/>
      <w:r>
        <w:t>: The Three Regions of a Hemming</w:t>
      </w:r>
      <w:bookmarkEnd w:id="1577"/>
      <w:bookmarkEnd w:id="1578"/>
      <w:bookmarkEnd w:id="157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580" w:name="_Ref413850590"/>
      <w:bookmarkStart w:id="1581" w:name="_Toc413861953"/>
      <w:bookmarkStart w:id="1582" w:name="_Toc3557150"/>
      <w:bookmarkStart w:id="1583"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58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581"/>
      <w:bookmarkEnd w:id="1582"/>
      <w:bookmarkEnd w:id="158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584" w:name="_Toc413861954"/>
      <w:bookmarkStart w:id="1585" w:name="_Toc3557151"/>
      <w:bookmarkStart w:id="1586"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584"/>
      <w:bookmarkEnd w:id="1585"/>
      <w:bookmarkEnd w:id="158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587" w:name="_Toc3557152"/>
      <w:bookmarkStart w:id="1588"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587"/>
      <w:bookmarkEnd w:id="158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589" w:name="_Toc413861932"/>
      <w:bookmarkStart w:id="1590" w:name="_Toc3557068"/>
      <w:bookmarkStart w:id="1591"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589"/>
      <w:bookmarkEnd w:id="1590"/>
      <w:bookmarkEnd w:id="159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592" w:name="_Toc3566529"/>
      <w:bookmarkStart w:id="1593"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592"/>
      <w:bookmarkEnd w:id="159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594" w:name="_Toc3566530"/>
      <w:bookmarkStart w:id="1595"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594"/>
      <w:bookmarkEnd w:id="1595"/>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596" w:name="_Toc413861979"/>
      <w:bookmarkStart w:id="1597" w:name="_Toc3566531"/>
      <w:bookmarkStart w:id="1598"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596"/>
      <w:bookmarkEnd w:id="1597"/>
      <w:bookmarkEnd w:id="1598"/>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599" w:name="_Toc413861980"/>
      <w:bookmarkStart w:id="1600" w:name="_Toc3566532"/>
      <w:bookmarkStart w:id="1601"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599"/>
      <w:bookmarkEnd w:id="1600"/>
      <w:bookmarkEnd w:id="1601"/>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1602" w:name="_Toc413861981"/>
      <w:bookmarkStart w:id="1603" w:name="_Toc3566533"/>
      <w:bookmarkStart w:id="1604"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602"/>
      <w:bookmarkEnd w:id="1603"/>
      <w:bookmarkEnd w:id="16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605" w:name="_Toc3566534"/>
      <w:bookmarkStart w:id="1606"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605"/>
      <w:bookmarkEnd w:id="1606"/>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607" w:name="_Toc428537321"/>
      <w:bookmarkStart w:id="1608" w:name="_Toc428969643"/>
      <w:bookmarkStart w:id="1609" w:name="_Toc429053034"/>
      <w:bookmarkStart w:id="1610" w:name="_Toc428537324"/>
      <w:bookmarkStart w:id="1611" w:name="_Toc428969646"/>
      <w:bookmarkStart w:id="1612" w:name="_Toc429053037"/>
      <w:bookmarkStart w:id="1613" w:name="_Toc428537325"/>
      <w:bookmarkStart w:id="1614" w:name="_Toc428969647"/>
      <w:bookmarkStart w:id="1615" w:name="_Toc429053038"/>
      <w:bookmarkStart w:id="1616" w:name="_Toc428537328"/>
      <w:bookmarkStart w:id="1617" w:name="_Toc428969650"/>
      <w:bookmarkStart w:id="1618" w:name="_Toc429053041"/>
      <w:bookmarkStart w:id="1619" w:name="_Toc428537330"/>
      <w:bookmarkStart w:id="1620" w:name="_Toc428969652"/>
      <w:bookmarkStart w:id="1621" w:name="_Toc429053043"/>
      <w:bookmarkStart w:id="1622" w:name="_Toc3557069"/>
      <w:bookmarkStart w:id="1623" w:name="_Toc8893742"/>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r w:rsidRPr="00226A3F">
        <w:t>Sequence Connections</w:t>
      </w:r>
      <w:bookmarkEnd w:id="1572"/>
      <w:bookmarkEnd w:id="1622"/>
      <w:bookmarkEnd w:id="1623"/>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624" w:name="_Toc413359638"/>
      <w:bookmarkStart w:id="1625" w:name="_Toc3557153"/>
      <w:bookmarkStart w:id="1626"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624"/>
      <w:bookmarkEnd w:id="1625"/>
      <w:bookmarkEnd w:id="162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627" w:name="_Toc413359639"/>
      <w:bookmarkStart w:id="1628" w:name="_Toc3557154"/>
      <w:bookmarkStart w:id="1629"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1627"/>
      <w:r w:rsidR="00307532">
        <w:t xml:space="preserve"> and spacing</w:t>
      </w:r>
      <w:bookmarkEnd w:id="1628"/>
      <w:bookmarkEnd w:id="1629"/>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630" w:name="_Toc3557155"/>
      <w:bookmarkStart w:id="1631"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1630"/>
      <w:bookmarkEnd w:id="163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632" w:name="_Toc3557156"/>
      <w:bookmarkStart w:id="1633"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1632"/>
      <w:bookmarkEnd w:id="1633"/>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1634" w:name="_Toc3566535"/>
      <w:bookmarkStart w:id="1635"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634"/>
      <w:bookmarkEnd w:id="163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1636" w:name="_Toc3566536"/>
      <w:bookmarkStart w:id="1637"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1636"/>
      <w:bookmarkEnd w:id="163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1638" w:name="_Toc3566537"/>
      <w:bookmarkStart w:id="1639"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638"/>
      <w:bookmarkEnd w:id="1639"/>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640" w:name="_Toc413359618"/>
      <w:bookmarkStart w:id="1641" w:name="_Toc3557070"/>
      <w:bookmarkStart w:id="1642" w:name="_Toc8893743"/>
      <w:bookmarkStart w:id="1643" w:name="_Toc338938922"/>
      <w:bookmarkStart w:id="1644" w:name="_Toc338939258"/>
      <w:bookmarkEnd w:id="1529"/>
      <w:bookmarkEnd w:id="1530"/>
      <w:bookmarkEnd w:id="1531"/>
      <w:r w:rsidRPr="00226A3F">
        <w:lastRenderedPageBreak/>
        <w:t>2D connections</w:t>
      </w:r>
      <w:bookmarkEnd w:id="1640"/>
      <w:bookmarkEnd w:id="1641"/>
      <w:bookmarkEnd w:id="1642"/>
    </w:p>
    <w:p w14:paraId="20394566" w14:textId="77777777" w:rsidR="00042E3F" w:rsidRPr="00226A3F" w:rsidRDefault="00042E3F" w:rsidP="00042E3F">
      <w:pPr>
        <w:pStyle w:val="Heading2"/>
      </w:pPr>
      <w:bookmarkStart w:id="1645" w:name="_Toc413359619"/>
      <w:bookmarkStart w:id="1646" w:name="_Toc3557071"/>
      <w:bookmarkStart w:id="1647" w:name="_Toc8893744"/>
      <w:r w:rsidRPr="00226A3F">
        <w:t>Generic Definitions</w:t>
      </w:r>
      <w:bookmarkEnd w:id="1645"/>
      <w:bookmarkEnd w:id="1646"/>
      <w:bookmarkEnd w:id="1647"/>
    </w:p>
    <w:p w14:paraId="50281300" w14:textId="77777777" w:rsidR="00042E3F" w:rsidRPr="00226A3F" w:rsidRDefault="00042E3F" w:rsidP="00042E3F">
      <w:pPr>
        <w:pStyle w:val="Heading3"/>
      </w:pPr>
      <w:bookmarkStart w:id="1648" w:name="_Toc413359620"/>
      <w:bookmarkStart w:id="1649" w:name="_Toc3557072"/>
      <w:bookmarkStart w:id="1650" w:name="_Toc8893745"/>
      <w:r w:rsidRPr="00226A3F">
        <w:t>Identification</w:t>
      </w:r>
      <w:bookmarkEnd w:id="1648"/>
      <w:bookmarkEnd w:id="1649"/>
      <w:bookmarkEnd w:id="165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1651" w:name="_Toc3566538"/>
      <w:bookmarkStart w:id="1652"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1651"/>
      <w:bookmarkEnd w:id="1652"/>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1653" w:name="_Toc413359621"/>
      <w:bookmarkStart w:id="1654" w:name="_Toc3557073"/>
      <w:bookmarkStart w:id="1655" w:name="_Toc8893746"/>
      <w:r w:rsidRPr="00226A3F">
        <w:t>Connection Face</w:t>
      </w:r>
      <w:bookmarkEnd w:id="1653"/>
      <w:bookmarkEnd w:id="1654"/>
      <w:bookmarkEnd w:id="165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1656" w:name="_Toc3566539"/>
      <w:bookmarkStart w:id="1657"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1656"/>
      <w:bookmarkEnd w:id="1657"/>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1658" w:name="_Toc3566540"/>
      <w:bookmarkStart w:id="1659"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1658"/>
      <w:bookmarkEnd w:id="165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1660" w:name="_Toc3566541"/>
      <w:bookmarkStart w:id="1661"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660"/>
      <w:bookmarkEnd w:id="1661"/>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1662" w:name="_Toc3566542"/>
      <w:bookmarkStart w:id="1663"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1662"/>
      <w:bookmarkEnd w:id="166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1664" w:name="_Toc413359622"/>
      <w:bookmarkStart w:id="1665" w:name="_Toc3557074"/>
      <w:bookmarkStart w:id="1666" w:name="_Toc8893747"/>
      <w:r w:rsidRPr="00226A3F">
        <w:t>Type Specification</w:t>
      </w:r>
      <w:bookmarkEnd w:id="1664"/>
      <w:bookmarkEnd w:id="1665"/>
      <w:bookmarkEnd w:id="166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1667" w:name="_Toc3566543"/>
      <w:bookmarkStart w:id="1668"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1667"/>
      <w:bookmarkEnd w:id="166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669" w:name="_Toc413359623"/>
      <w:bookmarkStart w:id="1670" w:name="_Ref414345836"/>
      <w:bookmarkStart w:id="1671" w:name="_Ref414345889"/>
      <w:bookmarkStart w:id="1672" w:name="_Ref414350043"/>
      <w:bookmarkStart w:id="1673" w:name="_Ref429051261"/>
      <w:bookmarkStart w:id="1674" w:name="_Toc3557075"/>
      <w:bookmarkStart w:id="1675" w:name="_Toc8893748"/>
      <w:r w:rsidRPr="00226A3F">
        <w:lastRenderedPageBreak/>
        <w:t xml:space="preserve">Adhesive </w:t>
      </w:r>
      <w:r>
        <w:t>F</w:t>
      </w:r>
      <w:r w:rsidRPr="00226A3F">
        <w:t>aces</w:t>
      </w:r>
      <w:bookmarkEnd w:id="1669"/>
      <w:bookmarkEnd w:id="1670"/>
      <w:bookmarkEnd w:id="1671"/>
      <w:bookmarkEnd w:id="1672"/>
      <w:bookmarkEnd w:id="1673"/>
      <w:bookmarkEnd w:id="1674"/>
      <w:bookmarkEnd w:id="167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1676" w:name="_Toc413359640"/>
      <w:bookmarkStart w:id="1677" w:name="_Toc3557157"/>
      <w:bookmarkStart w:id="1678"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1676"/>
      <w:bookmarkEnd w:id="1677"/>
      <w:bookmarkEnd w:id="167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1679" w:name="_Toc3566544"/>
      <w:bookmarkStart w:id="1680"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1679"/>
      <w:bookmarkEnd w:id="168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1681" w:name="_Toc3566545"/>
      <w:bookmarkStart w:id="1682"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1681"/>
      <w:bookmarkEnd w:id="168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1683" w:name="_Toc413359658"/>
      <w:bookmarkStart w:id="1684" w:name="_Toc3566546"/>
      <w:bookmarkStart w:id="1685"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1683"/>
      <w:bookmarkEnd w:id="1684"/>
      <w:bookmarkEnd w:id="1685"/>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686" w:name="_Toc3557076"/>
      <w:bookmarkStart w:id="1687" w:name="_Toc8893749"/>
      <w:r w:rsidRPr="007055D9">
        <w:lastRenderedPageBreak/>
        <w:t>Future extensions</w:t>
      </w:r>
      <w:bookmarkEnd w:id="1520"/>
      <w:bookmarkEnd w:id="1643"/>
      <w:bookmarkEnd w:id="1644"/>
      <w:bookmarkEnd w:id="1686"/>
      <w:bookmarkEnd w:id="1687"/>
    </w:p>
    <w:p w14:paraId="73353AE4" w14:textId="77777777" w:rsidR="00C107D0" w:rsidRPr="00226A3F" w:rsidRDefault="00C107D0" w:rsidP="00235336">
      <w:pPr>
        <w:jc w:val="both"/>
      </w:pPr>
      <w:bookmarkStart w:id="1688" w:name="_Toc338938925"/>
      <w:bookmarkStart w:id="168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690" w:name="_Toc338938923"/>
      <w:bookmarkStart w:id="1691" w:name="_Toc338939259"/>
      <w:bookmarkStart w:id="1692" w:name="_Toc413359625"/>
      <w:bookmarkStart w:id="1693" w:name="_Toc3557077"/>
      <w:bookmarkStart w:id="1694" w:name="_Toc8893750"/>
      <w:r w:rsidRPr="00226A3F">
        <w:t>Additional parameters for spot and seam welds</w:t>
      </w:r>
      <w:bookmarkEnd w:id="1690"/>
      <w:bookmarkEnd w:id="1691"/>
      <w:bookmarkEnd w:id="1692"/>
      <w:bookmarkEnd w:id="1693"/>
      <w:bookmarkEnd w:id="169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695" w:name="_Ref338846673"/>
      <w:bookmarkStart w:id="1696" w:name="_Toc338938924"/>
      <w:bookmarkStart w:id="1697" w:name="_Toc338939260"/>
      <w:bookmarkStart w:id="1698" w:name="_Toc413359626"/>
      <w:bookmarkStart w:id="1699" w:name="_Toc3557078"/>
      <w:bookmarkStart w:id="1700" w:name="_Toc8893751"/>
      <w:r w:rsidRPr="00226A3F">
        <w:t>Other relevant and new joint types</w:t>
      </w:r>
      <w:bookmarkEnd w:id="1695"/>
      <w:bookmarkEnd w:id="1696"/>
      <w:bookmarkEnd w:id="1697"/>
      <w:bookmarkEnd w:id="1698"/>
      <w:bookmarkEnd w:id="1699"/>
      <w:bookmarkEnd w:id="170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701" w:name="_Toc3557079"/>
      <w:bookmarkStart w:id="1702" w:name="_Toc8893752"/>
      <w:r w:rsidRPr="009F23CF">
        <w:lastRenderedPageBreak/>
        <w:t>Disclaimer</w:t>
      </w:r>
      <w:bookmarkEnd w:id="1701"/>
      <w:bookmarkEnd w:id="170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703" w:name="_Toc3557080"/>
      <w:bookmarkStart w:id="1704" w:name="_Toc8893753"/>
      <w:r w:rsidRPr="007055D9">
        <w:lastRenderedPageBreak/>
        <w:t>References</w:t>
      </w:r>
      <w:bookmarkEnd w:id="1521"/>
      <w:bookmarkEnd w:id="1522"/>
      <w:bookmarkEnd w:id="1688"/>
      <w:bookmarkEnd w:id="1689"/>
      <w:bookmarkEnd w:id="1703"/>
      <w:bookmarkEnd w:id="1704"/>
    </w:p>
    <w:p w14:paraId="70EC254B" w14:textId="77777777" w:rsidR="00C107D0" w:rsidRPr="00226A3F" w:rsidRDefault="00255787" w:rsidP="00C107D0">
      <w:pPr>
        <w:pStyle w:val="Bibliography"/>
        <w:rPr>
          <w:kern w:val="22"/>
        </w:rPr>
      </w:pPr>
      <w:bookmarkStart w:id="1705" w:name="ReferenceHuf2001"/>
      <w:r w:rsidRPr="007055D9">
        <w:t>[</w:t>
      </w:r>
      <w:r w:rsidR="007A7FDF" w:rsidRPr="007055D9">
        <w:t>1</w:t>
      </w:r>
      <w:r w:rsidRPr="007055D9">
        <w:t>]</w:t>
      </w:r>
      <w:bookmarkEnd w:id="170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706" w:name="ReferenceZha2005"/>
      <w:r w:rsidRPr="00226A3F">
        <w:rPr>
          <w:kern w:val="22"/>
        </w:rPr>
        <w:t>[2]</w:t>
      </w:r>
      <w:bookmarkEnd w:id="1706"/>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707" w:name="ReferenceGai2006"/>
      <w:r w:rsidRPr="00226A3F">
        <w:rPr>
          <w:kern w:val="22"/>
        </w:rPr>
        <w:t>[3]</w:t>
      </w:r>
      <w:bookmarkEnd w:id="170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708" w:name="ReferenceBet2008"/>
      <w:r w:rsidRPr="00226A3F">
        <w:rPr>
          <w:kern w:val="22"/>
        </w:rPr>
        <w:t>[4]</w:t>
      </w:r>
      <w:bookmarkEnd w:id="1708"/>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709" w:name="ReferenceMik20061"/>
      <w:r w:rsidRPr="00226A3F">
        <w:rPr>
          <w:kern w:val="22"/>
        </w:rPr>
        <w:t>[5]</w:t>
      </w:r>
      <w:bookmarkEnd w:id="170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0" w:author="m.kalaitzaki" w:date="2019-05-02T21:18:00Z" w:initials="m">
    <w:p w14:paraId="4C00160C" w14:textId="7BC23355" w:rsidR="00521850" w:rsidRPr="00B14B2C" w:rsidRDefault="00521850">
      <w:pPr>
        <w:pStyle w:val="CommentText"/>
      </w:pPr>
      <w:bookmarkStart w:id="451" w:name="_GoBack"/>
      <w:bookmarkEnd w:id="451"/>
      <w:r>
        <w:rPr>
          <w:rStyle w:val="CommentReference"/>
        </w:rPr>
        <w:annotationRef/>
      </w:r>
      <w:r>
        <w:t>Perhaps a check sh</w:t>
      </w:r>
      <w:r>
        <w:rPr>
          <w:lang w:val="el-GR"/>
        </w:rPr>
        <w:t>ο</w:t>
      </w:r>
      <w:r>
        <w:t>uld be added to assert that max_grip &gt; min_grip</w:t>
      </w:r>
    </w:p>
  </w:comment>
  <w:comment w:id="449" w:author="Dr. Carsten Franke" w:date="2019-05-02T21:18:00Z" w:initials="CF">
    <w:p w14:paraId="12973899" w14:textId="1B336903" w:rsidR="00521850" w:rsidRDefault="0052185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521850" w:rsidRDefault="0052185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521850" w:rsidRDefault="00521850" w:rsidP="00E901B5">
      <w:pPr>
        <w:pStyle w:val="CommentText"/>
        <w:numPr>
          <w:ilvl w:val="0"/>
          <w:numId w:val="57"/>
        </w:numPr>
      </w:pPr>
      <w:r>
        <w:t xml:space="preserve">I suggest to have them “all or none” – and to discuss this with the AK, on next occasion! </w:t>
      </w:r>
    </w:p>
  </w:comment>
  <w:comment w:id="907" w:author="Dr. Carsten Franke" w:date="2019-05-02T21:18:00Z" w:initials="CF">
    <w:p w14:paraId="0ED4C6F4" w14:textId="40BFA0E8" w:rsidR="00521850" w:rsidRDefault="00521850">
      <w:pPr>
        <w:pStyle w:val="CommentText"/>
      </w:pPr>
      <w:r>
        <w:rPr>
          <w:rStyle w:val="CommentReference"/>
        </w:rPr>
        <w:annotationRef/>
      </w:r>
      <w:r>
        <w:t xml:space="preserve">To be consistent to other examples. </w:t>
      </w:r>
    </w:p>
  </w:comment>
  <w:comment w:id="1149" w:author="m.kalaitzaki" w:date="2019-05-02T21:18:00Z" w:initials="m">
    <w:p w14:paraId="072C9FC4" w14:textId="5A0A8BB1" w:rsidR="00521850" w:rsidRDefault="00521850">
      <w:pPr>
        <w:pStyle w:val="CommentText"/>
      </w:pPr>
      <w:r>
        <w:rPr>
          <w:rStyle w:val="CommentReference"/>
        </w:rPr>
        <w:annotationRef/>
      </w:r>
    </w:p>
    <w:p w14:paraId="55F9E0D8" w14:textId="32F4C015" w:rsidR="00521850" w:rsidRDefault="0052185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521850" w:rsidRDefault="00521850">
      <w:pPr>
        <w:pStyle w:val="CommentText"/>
      </w:pPr>
    </w:p>
    <w:p w14:paraId="69831420" w14:textId="7ABBFD3D" w:rsidR="00521850" w:rsidRPr="00A142EA" w:rsidRDefault="00521850"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521850" w:rsidRDefault="00521850">
      <w:pPr>
        <w:pStyle w:val="CommentText"/>
      </w:pPr>
    </w:p>
    <w:p w14:paraId="5A502DB2" w14:textId="0917DE50" w:rsidR="00521850" w:rsidRDefault="00521850" w:rsidP="00A142EA">
      <w:pPr>
        <w:pStyle w:val="CommentText"/>
      </w:pPr>
      <w:r>
        <w:t>Note that I-welds do not have “section” attribute, at all.</w:t>
      </w:r>
    </w:p>
    <w:p w14:paraId="6C7CC17E" w14:textId="77777777" w:rsidR="00521850" w:rsidRDefault="00521850" w:rsidP="00A142EA">
      <w:pPr>
        <w:pStyle w:val="CommentText"/>
      </w:pPr>
    </w:p>
    <w:p w14:paraId="73B846F3" w14:textId="7F86D8B3" w:rsidR="00521850" w:rsidRDefault="00521850" w:rsidP="00A142EA">
      <w:pPr>
        <w:pStyle w:val="CommentText"/>
      </w:pPr>
      <w:r>
        <w:t xml:space="preserve">Should we erase this </w:t>
      </w:r>
      <w:proofErr w:type="gramStart"/>
      <w:r>
        <w:t>altogether ?</w:t>
      </w:r>
      <w:proofErr w:type="gramEnd"/>
    </w:p>
  </w:comment>
  <w:comment w:id="1150" w:author="Dr. Carsten Franke" w:date="2019-05-02T21:18:00Z" w:initials="CF">
    <w:p w14:paraId="392216DA" w14:textId="54A4C36F" w:rsidR="00521850" w:rsidRDefault="00521850">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3282D" w14:textId="77777777" w:rsidR="00166520" w:rsidRDefault="00166520">
      <w:r>
        <w:separator/>
      </w:r>
    </w:p>
  </w:endnote>
  <w:endnote w:type="continuationSeparator" w:id="0">
    <w:p w14:paraId="2C5544D9" w14:textId="77777777" w:rsidR="00166520" w:rsidRDefault="00166520">
      <w:r>
        <w:continuationSeparator/>
      </w:r>
    </w:p>
  </w:endnote>
  <w:endnote w:type="continuationNotice" w:id="1">
    <w:p w14:paraId="33E1ABFC" w14:textId="77777777" w:rsidR="00166520" w:rsidRDefault="0016652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2185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21850" w:rsidRPr="00A713A1" w:rsidRDefault="00521850" w:rsidP="00FC39A1">
          <w:pPr>
            <w:pStyle w:val="Footer"/>
            <w:rPr>
              <w:sz w:val="16"/>
              <w:szCs w:val="16"/>
            </w:rPr>
          </w:pPr>
        </w:p>
      </w:tc>
    </w:tr>
    <w:tr w:rsidR="0052185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521850" w:rsidRPr="00823E25" w:rsidRDefault="0052185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October 8,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21850" w:rsidRPr="00A713A1" w:rsidRDefault="0052185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73D4B">
            <w:rPr>
              <w:rStyle w:val="PageNumber"/>
              <w:noProof/>
              <w:sz w:val="16"/>
              <w:szCs w:val="16"/>
              <w:lang w:val="de-DE"/>
            </w:rPr>
            <w:t>63</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521850" w:rsidRPr="00A713A1" w:rsidRDefault="0052185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521850" w:rsidRPr="00263F8C" w:rsidRDefault="0052185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A6AA9C" w14:textId="77777777" w:rsidR="00166520" w:rsidRDefault="00166520">
      <w:r>
        <w:separator/>
      </w:r>
    </w:p>
  </w:footnote>
  <w:footnote w:type="continuationSeparator" w:id="0">
    <w:p w14:paraId="4679714B" w14:textId="77777777" w:rsidR="00166520" w:rsidRDefault="00166520">
      <w:r>
        <w:continuationSeparator/>
      </w:r>
    </w:p>
  </w:footnote>
  <w:footnote w:type="continuationNotice" w:id="1">
    <w:p w14:paraId="553A580E" w14:textId="77777777" w:rsidR="00166520" w:rsidRDefault="00166520">
      <w:pPr>
        <w:spacing w:after="0"/>
      </w:pPr>
    </w:p>
  </w:footnote>
  <w:footnote w:id="2">
    <w:p w14:paraId="6F81E59D" w14:textId="7B35D24D" w:rsidR="00521850" w:rsidRPr="00DB42BD" w:rsidRDefault="00521850"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521850" w:rsidRPr="001C48A8" w:rsidRDefault="0052185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521850" w:rsidRPr="00E211E6" w:rsidRDefault="0052185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21850" w:rsidRPr="00860E71" w:rsidRDefault="0052185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21850" w:rsidRPr="005779C6" w:rsidRDefault="00521850">
      <w:pPr>
        <w:pStyle w:val="FootnoteText"/>
      </w:pPr>
      <w:r>
        <w:rPr>
          <w:rStyle w:val="FootnoteReference"/>
        </w:rPr>
        <w:footnoteRef/>
      </w:r>
      <w:r>
        <w:t xml:space="preserve"> MEDINA support for v3.0 is unforeseen.</w:t>
      </w:r>
    </w:p>
  </w:footnote>
  <w:footnote w:id="7">
    <w:p w14:paraId="44B1FD77" w14:textId="77777777" w:rsidR="00521850" w:rsidRPr="00E11D02" w:rsidRDefault="0052185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521850" w:rsidRPr="005872F9" w:rsidRDefault="00521850"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521850" w:rsidRPr="00B17E85" w:rsidRDefault="0052185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521850" w:rsidRPr="00F70171" w:rsidRDefault="0052185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521850" w:rsidRDefault="00521850">
      <w:pPr>
        <w:pStyle w:val="FootnoteText"/>
      </w:pPr>
      <w:r>
        <w:rPr>
          <w:rStyle w:val="FootnoteReference"/>
        </w:rPr>
        <w:footnoteRef/>
      </w:r>
      <w:r>
        <w:t xml:space="preserve"> Bolts vs Screws: </w:t>
      </w:r>
      <w:hyperlink r:id="rId5" w:history="1">
        <w:r>
          <w:rPr>
            <w:rStyle w:val="Hyperlink"/>
          </w:rPr>
          <w:t>https://en.wikipedia.org/wiki</w:t>
        </w:r>
        <w:r>
          <w:rPr>
            <w:rStyle w:val="Hyperlink"/>
          </w:rPr>
          <w:t>/</w:t>
        </w:r>
        <w:r>
          <w:rPr>
            <w:rStyle w:val="Hyperlink"/>
          </w:rPr>
          <w:t>Bolt_(fastener)</w:t>
        </w:r>
      </w:hyperlink>
    </w:p>
  </w:footnote>
  <w:footnote w:id="12">
    <w:p w14:paraId="280D78EE" w14:textId="77777777" w:rsidR="00521850" w:rsidRPr="003974C3" w:rsidRDefault="0052185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521850" w:rsidRPr="00D74FE5" w:rsidRDefault="0052185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521850" w:rsidRPr="00E41964" w:rsidRDefault="00521850">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521850" w:rsidRPr="00C01C5C" w:rsidRDefault="00521850">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6">
    <w:p w14:paraId="5CB692EF" w14:textId="77777777" w:rsidR="00521850" w:rsidRPr="006C3E10" w:rsidRDefault="0052185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521850" w:rsidRDefault="00521850">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521850" w:rsidRDefault="00521850">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19">
    <w:p w14:paraId="72C54970" w14:textId="68E6B344" w:rsidR="00521850" w:rsidRDefault="0052185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521850" w:rsidRDefault="0052185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521850" w:rsidRPr="00FA0EDB" w:rsidRDefault="0052185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21850" w14:paraId="4D6F4B17" w14:textId="77777777" w:rsidTr="00A713A1">
      <w:trPr>
        <w:trHeight w:val="355"/>
      </w:trPr>
      <w:tc>
        <w:tcPr>
          <w:tcW w:w="2500" w:type="pct"/>
          <w:shd w:val="clear" w:color="auto" w:fill="auto"/>
          <w:vAlign w:val="bottom"/>
        </w:tcPr>
        <w:p w14:paraId="62C79BAD" w14:textId="77777777" w:rsidR="00521850" w:rsidRPr="000C0927" w:rsidRDefault="0052185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521850" w:rsidRPr="000C0927" w:rsidRDefault="0052185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521850" w:rsidRPr="00263F8C" w:rsidRDefault="0052185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1E23"/>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esktop\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2.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m.kalaitzaki\Desktop\Documentation_xMCF_File_v3.0r1.docx" TargetMode="External"/><Relationship Id="rId43" Type="http://schemas.openxmlformats.org/officeDocument/2006/relationships/hyperlink" Target="http://212.108.163.130/de/arbeitsgebiete/FATXML/index.html" TargetMode="External"/><Relationship Id="rId64" Type="http://schemas.openxmlformats.org/officeDocument/2006/relationships/image" Target="media/image23.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image" Target="media/image14.png"/><Relationship Id="rId75" Type="http://schemas.openxmlformats.org/officeDocument/2006/relationships/comments" Target="comments.xml"/><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4.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m.kalaitzaki\Desktop\Documentation_xMCF_File_v3.0r1.docx" TargetMode="External"/><Relationship Id="rId50" Type="http://schemas.openxmlformats.org/officeDocument/2006/relationships/hyperlink" Target="http://sfsintecusa.com/files/2011/09/Rivet-Brochure-Feb-2011.pdf" TargetMode="External"/><Relationship Id="rId55" Type="http://schemas.openxmlformats.org/officeDocument/2006/relationships/image" Target="media/image15.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5.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12.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m.kalaitzaki\Desktop\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image" Target="media/image13.jpeg"/><Relationship Id="rId73" Type="http://schemas.openxmlformats.org/officeDocument/2006/relationships/image" Target="media/image31.png"/><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image" Target="media/image18.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hyperlink" Target="http://www.google.com/patents/US7810231" TargetMode="External"/><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9.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image" Target="media/image11.png"/><Relationship Id="rId114" Type="http://schemas.openxmlformats.org/officeDocument/2006/relationships/image" Target="media/image55.png"/><Relationship Id="rId60" Type="http://schemas.openxmlformats.org/officeDocument/2006/relationships/image" Target="media/image19.png"/><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D3592-D6B3-4343-A701-B1640F5F2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277</TotalTime>
  <Pages>155</Pages>
  <Words>43247</Words>
  <Characters>246510</Characters>
  <Application>Microsoft Office Word</Application>
  <DocSecurity>0</DocSecurity>
  <Lines>2054</Lines>
  <Paragraphs>578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289179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22</cp:revision>
  <cp:lastPrinted>2015-03-23T00:59:00Z</cp:lastPrinted>
  <dcterms:created xsi:type="dcterms:W3CDTF">2019-05-16T07:07:00Z</dcterms:created>
  <dcterms:modified xsi:type="dcterms:W3CDTF">2019-10-08T19:37:00Z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