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722A4"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113594"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5-27T19:34:00Z">
        <w:r w:rsidR="00180A63">
          <w:rPr>
            <w:noProof/>
          </w:rPr>
          <w:t>May 27, 2020</w:t>
        </w:r>
      </w:ins>
      <w:del w:id="2" w:author="nick" w:date="2020-05-27T19:34:00Z">
        <w:r w:rsidR="00A2710C" w:rsidDel="00180A63">
          <w:rPr>
            <w:noProof/>
          </w:rPr>
          <w:delText>May 9,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1D3A6B1A" w14:textId="5E3C4949"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52B78F8" w14:textId="755EFB44"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4FCCA898" w14:textId="6E4DC83B"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796CBBA3" w14:textId="6F428756"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5B67560C" w14:textId="7BB70D66"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265CF1B0" w14:textId="20409E6A"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6B0B2EB" w14:textId="1EE643C3"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3CCD43C" w14:textId="71C2AA6A"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73F6ED17" w14:textId="1B32FDE6"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62F28FC1" w14:textId="409A8F1A"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0E81B775" w14:textId="717497B3"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167BCE7" w14:textId="304CDCFB"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3C6A2A4" w14:textId="47AF5BEA" w:rsidR="005125B1" w:rsidRDefault="00C722A4">
      <w:pPr>
        <w:pStyle w:val="TOC3"/>
        <w:rPr>
          <w:rFonts w:asciiTheme="minorHAnsi" w:eastAsiaTheme="minorEastAsia" w:hAnsiTheme="minorHAnsi" w:cstheme="minorBidi"/>
          <w:noProof/>
          <w:sz w:val="22"/>
          <w:szCs w:val="22"/>
          <w:lang w:val="de-DE"/>
        </w:rPr>
      </w:pPr>
      <w:hyperlink w:anchor="_Toc39880498" w:history="1">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65A3450" w14:textId="3B40363D"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D95A686" w14:textId="6C79A402"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112224C5" w14:textId="3995EDAA"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65E954FC" w14:textId="62D29296"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436E22F6" w14:textId="3511E02D" w:rsidR="005125B1" w:rsidRDefault="00C722A4">
      <w:pPr>
        <w:pStyle w:val="TOC3"/>
        <w:rPr>
          <w:rFonts w:asciiTheme="minorHAnsi" w:eastAsiaTheme="minorEastAsia" w:hAnsiTheme="minorHAnsi" w:cstheme="minorBidi"/>
          <w:noProof/>
          <w:sz w:val="22"/>
          <w:szCs w:val="22"/>
          <w:lang w:val="de-DE"/>
        </w:rPr>
      </w:pPr>
      <w:hyperlink w:anchor="_Toc39880503" w:history="1">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734001EB" w14:textId="54315D61" w:rsidR="005125B1" w:rsidRDefault="00C722A4">
      <w:pPr>
        <w:pStyle w:val="TOC3"/>
        <w:rPr>
          <w:rFonts w:asciiTheme="minorHAnsi" w:eastAsiaTheme="minorEastAsia" w:hAnsiTheme="minorHAnsi" w:cstheme="minorBidi"/>
          <w:noProof/>
          <w:sz w:val="22"/>
          <w:szCs w:val="22"/>
          <w:lang w:val="de-DE"/>
        </w:rPr>
      </w:pPr>
      <w:hyperlink w:anchor="_Toc39880504" w:history="1">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79968A4E" w14:textId="76BD8ECD" w:rsidR="005125B1" w:rsidRDefault="00C722A4">
      <w:pPr>
        <w:pStyle w:val="TOC3"/>
        <w:rPr>
          <w:rFonts w:asciiTheme="minorHAnsi" w:eastAsiaTheme="minorEastAsia" w:hAnsiTheme="minorHAnsi" w:cstheme="minorBidi"/>
          <w:noProof/>
          <w:sz w:val="22"/>
          <w:szCs w:val="22"/>
          <w:lang w:val="de-DE"/>
        </w:rPr>
      </w:pPr>
      <w:hyperlink w:anchor="_Toc39880505" w:history="1">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1F44CEF2" w14:textId="15C6B763"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2DC3D017" w14:textId="65132C80" w:rsidR="005125B1" w:rsidRDefault="00C722A4">
      <w:pPr>
        <w:pStyle w:val="TOC3"/>
        <w:rPr>
          <w:rFonts w:asciiTheme="minorHAnsi" w:eastAsiaTheme="minorEastAsia" w:hAnsiTheme="minorHAnsi" w:cstheme="minorBidi"/>
          <w:noProof/>
          <w:sz w:val="22"/>
          <w:szCs w:val="22"/>
          <w:lang w:val="de-DE"/>
        </w:rPr>
      </w:pPr>
      <w:hyperlink w:anchor="_Toc39880507" w:history="1">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4C12C258" w14:textId="11CC08DF"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r w:rsidR="00A2710C">
          <w:rPr>
            <w:noProof/>
            <w:webHidden/>
          </w:rPr>
          <w:t>34</w:t>
        </w:r>
        <w:r w:rsidR="005125B1">
          <w:rPr>
            <w:noProof/>
            <w:webHidden/>
          </w:rPr>
          <w:fldChar w:fldCharType="end"/>
        </w:r>
      </w:hyperlink>
    </w:p>
    <w:p w14:paraId="06B68875" w14:textId="66EA5585"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239DA5DB" w14:textId="0F887CC4" w:rsidR="005125B1" w:rsidRDefault="00C722A4">
      <w:pPr>
        <w:pStyle w:val="TOC3"/>
        <w:rPr>
          <w:rFonts w:asciiTheme="minorHAnsi" w:eastAsiaTheme="minorEastAsia" w:hAnsiTheme="minorHAnsi" w:cstheme="minorBidi"/>
          <w:noProof/>
          <w:sz w:val="22"/>
          <w:szCs w:val="22"/>
          <w:lang w:val="de-DE"/>
        </w:rPr>
      </w:pPr>
      <w:hyperlink w:anchor="_Toc39880510" w:history="1">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1F0829F" w14:textId="3001FFB5"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32CFF337" w14:textId="4F546B5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6EB25CB8" w14:textId="54800C96"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4B9BF395" w14:textId="0CA3E958" w:rsidR="005125B1" w:rsidRDefault="00C722A4">
      <w:pPr>
        <w:pStyle w:val="TOC3"/>
        <w:rPr>
          <w:rFonts w:asciiTheme="minorHAnsi" w:eastAsiaTheme="minorEastAsia" w:hAnsiTheme="minorHAnsi" w:cstheme="minorBidi"/>
          <w:noProof/>
          <w:sz w:val="22"/>
          <w:szCs w:val="22"/>
          <w:lang w:val="de-DE"/>
        </w:rPr>
      </w:pPr>
      <w:hyperlink w:anchor="_Toc39880514" w:history="1">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8DC74F8" w14:textId="14107684"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7C801FC3" w14:textId="3D897C5A"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5A4F7B97" w14:textId="330EA6C5"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6454485" w14:textId="018FE427"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A62750A" w14:textId="40BB66A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E30C87D" w14:textId="771DF84B" w:rsidR="005125B1" w:rsidRDefault="00C722A4">
      <w:pPr>
        <w:pStyle w:val="TOC3"/>
        <w:rPr>
          <w:rFonts w:asciiTheme="minorHAnsi" w:eastAsiaTheme="minorEastAsia" w:hAnsiTheme="minorHAnsi" w:cstheme="minorBidi"/>
          <w:noProof/>
          <w:sz w:val="22"/>
          <w:szCs w:val="22"/>
          <w:lang w:val="de-DE"/>
        </w:rPr>
      </w:pPr>
      <w:hyperlink w:anchor="_Toc39880520" w:history="1">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08844AB" w14:textId="36A61C0C"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46BF251E" w14:textId="0B08E15E"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2DFFD74D" w14:textId="04895CC6"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4AF371EC" w14:textId="630687EE"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7866597A" w14:textId="7DC4647B"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098388FF" w14:textId="78C65247"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62B52DD" w14:textId="609AA8A0"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716B2EB" w14:textId="4F6E57FD"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r w:rsidR="00A2710C">
          <w:rPr>
            <w:noProof/>
            <w:webHidden/>
          </w:rPr>
          <w:t>47</w:t>
        </w:r>
        <w:r w:rsidR="005125B1">
          <w:rPr>
            <w:noProof/>
            <w:webHidden/>
          </w:rPr>
          <w:fldChar w:fldCharType="end"/>
        </w:r>
      </w:hyperlink>
    </w:p>
    <w:p w14:paraId="5CDA918C" w14:textId="408C92E4"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480EA032" w14:textId="58F313B1" w:rsidR="005125B1" w:rsidRDefault="00C722A4">
      <w:pPr>
        <w:pStyle w:val="TOC3"/>
        <w:rPr>
          <w:rFonts w:asciiTheme="minorHAnsi" w:eastAsiaTheme="minorEastAsia" w:hAnsiTheme="minorHAnsi" w:cstheme="minorBidi"/>
          <w:noProof/>
          <w:sz w:val="22"/>
          <w:szCs w:val="22"/>
          <w:lang w:val="de-DE"/>
        </w:rPr>
      </w:pPr>
      <w:hyperlink w:anchor="_Toc39880530" w:history="1">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74246D10" w14:textId="48C90A07" w:rsidR="005125B1" w:rsidRDefault="00C722A4">
      <w:pPr>
        <w:pStyle w:val="TOC3"/>
        <w:rPr>
          <w:rFonts w:asciiTheme="minorHAnsi" w:eastAsiaTheme="minorEastAsia" w:hAnsiTheme="minorHAnsi" w:cstheme="minorBidi"/>
          <w:noProof/>
          <w:sz w:val="22"/>
          <w:szCs w:val="22"/>
          <w:lang w:val="de-DE"/>
        </w:rPr>
      </w:pPr>
      <w:hyperlink w:anchor="_Toc39880531" w:history="1">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3478E2EB" w14:textId="06BDC0B7" w:rsidR="005125B1" w:rsidRDefault="00C722A4">
      <w:pPr>
        <w:pStyle w:val="TOC3"/>
        <w:rPr>
          <w:rFonts w:asciiTheme="minorHAnsi" w:eastAsiaTheme="minorEastAsia" w:hAnsiTheme="minorHAnsi" w:cstheme="minorBidi"/>
          <w:noProof/>
          <w:sz w:val="22"/>
          <w:szCs w:val="22"/>
          <w:lang w:val="de-DE"/>
        </w:rPr>
      </w:pPr>
      <w:hyperlink w:anchor="_Toc39880532" w:history="1">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r w:rsidR="00A2710C">
          <w:rPr>
            <w:noProof/>
            <w:webHidden/>
          </w:rPr>
          <w:t>53</w:t>
        </w:r>
        <w:r w:rsidR="005125B1">
          <w:rPr>
            <w:noProof/>
            <w:webHidden/>
          </w:rPr>
          <w:fldChar w:fldCharType="end"/>
        </w:r>
      </w:hyperlink>
    </w:p>
    <w:p w14:paraId="1CA61EA0" w14:textId="114DF255"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BF19E04" w14:textId="69736B20"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6F47DAA3" w14:textId="6952707B" w:rsidR="005125B1" w:rsidRDefault="00C722A4">
      <w:pPr>
        <w:pStyle w:val="TOC3"/>
        <w:rPr>
          <w:rFonts w:asciiTheme="minorHAnsi" w:eastAsiaTheme="minorEastAsia" w:hAnsiTheme="minorHAnsi" w:cstheme="minorBidi"/>
          <w:noProof/>
          <w:sz w:val="22"/>
          <w:szCs w:val="22"/>
          <w:lang w:val="de-DE"/>
        </w:rPr>
      </w:pPr>
      <w:hyperlink w:anchor="_Toc39880535" w:history="1">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329BA197" w14:textId="3CED8C6F" w:rsidR="005125B1" w:rsidRDefault="00C722A4">
      <w:pPr>
        <w:pStyle w:val="TOC3"/>
        <w:rPr>
          <w:rFonts w:asciiTheme="minorHAnsi" w:eastAsiaTheme="minorEastAsia" w:hAnsiTheme="minorHAnsi" w:cstheme="minorBidi"/>
          <w:noProof/>
          <w:sz w:val="22"/>
          <w:szCs w:val="22"/>
          <w:lang w:val="de-DE"/>
        </w:rPr>
      </w:pPr>
      <w:hyperlink w:anchor="_Toc39880536" w:history="1">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1792F9CC" w14:textId="7D52B47B" w:rsidR="005125B1" w:rsidRDefault="00C722A4">
      <w:pPr>
        <w:pStyle w:val="TOC3"/>
        <w:rPr>
          <w:rFonts w:asciiTheme="minorHAnsi" w:eastAsiaTheme="minorEastAsia" w:hAnsiTheme="minorHAnsi" w:cstheme="minorBidi"/>
          <w:noProof/>
          <w:sz w:val="22"/>
          <w:szCs w:val="22"/>
          <w:lang w:val="de-DE"/>
        </w:rPr>
      </w:pPr>
      <w:hyperlink w:anchor="_Toc39880537" w:history="1">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7C85B5B6" w14:textId="61E66168" w:rsidR="005125B1" w:rsidRDefault="00C722A4">
      <w:pPr>
        <w:pStyle w:val="TOC3"/>
        <w:rPr>
          <w:rFonts w:asciiTheme="minorHAnsi" w:eastAsiaTheme="minorEastAsia" w:hAnsiTheme="minorHAnsi" w:cstheme="minorBidi"/>
          <w:noProof/>
          <w:sz w:val="22"/>
          <w:szCs w:val="22"/>
          <w:lang w:val="de-DE"/>
        </w:rPr>
      </w:pPr>
      <w:hyperlink w:anchor="_Toc39880538" w:history="1">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30990692" w14:textId="7FF37B9C"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799DE7D3" w14:textId="5B82EBFB"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39D39339" w14:textId="4F901EC6"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04C3B812" w14:textId="0BF57BBB" w:rsidR="005125B1" w:rsidRDefault="00C722A4">
      <w:pPr>
        <w:pStyle w:val="TOC3"/>
        <w:rPr>
          <w:rFonts w:asciiTheme="minorHAnsi" w:eastAsiaTheme="minorEastAsia" w:hAnsiTheme="minorHAnsi" w:cstheme="minorBidi"/>
          <w:noProof/>
          <w:sz w:val="22"/>
          <w:szCs w:val="22"/>
          <w:lang w:val="de-DE"/>
        </w:rPr>
      </w:pPr>
      <w:hyperlink w:anchor="_Toc39880542" w:history="1">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63792D27" w14:textId="68B97803" w:rsidR="005125B1" w:rsidRDefault="00C722A4">
      <w:pPr>
        <w:pStyle w:val="TOC3"/>
        <w:rPr>
          <w:rFonts w:asciiTheme="minorHAnsi" w:eastAsiaTheme="minorEastAsia" w:hAnsiTheme="minorHAnsi" w:cstheme="minorBidi"/>
          <w:noProof/>
          <w:sz w:val="22"/>
          <w:szCs w:val="22"/>
          <w:lang w:val="de-DE"/>
        </w:rPr>
      </w:pPr>
      <w:hyperlink w:anchor="_Toc39880543" w:history="1">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3AC62E39" w14:textId="1C32FA35" w:rsidR="005125B1" w:rsidRDefault="00C722A4">
      <w:pPr>
        <w:pStyle w:val="TOC3"/>
        <w:rPr>
          <w:rFonts w:asciiTheme="minorHAnsi" w:eastAsiaTheme="minorEastAsia" w:hAnsiTheme="minorHAnsi" w:cstheme="minorBidi"/>
          <w:noProof/>
          <w:sz w:val="22"/>
          <w:szCs w:val="22"/>
          <w:lang w:val="de-DE"/>
        </w:rPr>
      </w:pPr>
      <w:hyperlink w:anchor="_Toc39880544" w:history="1">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5FE8209D" w14:textId="4FB548CD" w:rsidR="005125B1" w:rsidRDefault="00C722A4">
      <w:pPr>
        <w:pStyle w:val="TOC3"/>
        <w:rPr>
          <w:rFonts w:asciiTheme="minorHAnsi" w:eastAsiaTheme="minorEastAsia" w:hAnsiTheme="minorHAnsi" w:cstheme="minorBidi"/>
          <w:noProof/>
          <w:sz w:val="22"/>
          <w:szCs w:val="22"/>
          <w:lang w:val="de-DE"/>
        </w:rPr>
      </w:pPr>
      <w:hyperlink w:anchor="_Toc39880545" w:history="1">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6738140E" w14:textId="171EA954" w:rsidR="005125B1" w:rsidRDefault="00C722A4">
      <w:pPr>
        <w:pStyle w:val="TOC3"/>
        <w:rPr>
          <w:rFonts w:asciiTheme="minorHAnsi" w:eastAsiaTheme="minorEastAsia" w:hAnsiTheme="minorHAnsi" w:cstheme="minorBidi"/>
          <w:noProof/>
          <w:sz w:val="22"/>
          <w:szCs w:val="22"/>
          <w:lang w:val="de-DE"/>
        </w:rPr>
      </w:pPr>
      <w:hyperlink w:anchor="_Toc39880546" w:history="1">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6D6641F0" w14:textId="1834F3BD"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06FC80C3" w14:textId="7552CF55" w:rsidR="005125B1" w:rsidRDefault="00C722A4">
      <w:pPr>
        <w:pStyle w:val="TOC3"/>
        <w:rPr>
          <w:rFonts w:asciiTheme="minorHAnsi" w:eastAsiaTheme="minorEastAsia" w:hAnsiTheme="minorHAnsi" w:cstheme="minorBidi"/>
          <w:noProof/>
          <w:sz w:val="22"/>
          <w:szCs w:val="22"/>
          <w:lang w:val="de-DE"/>
        </w:rPr>
      </w:pPr>
      <w:hyperlink w:anchor="_Toc39880548" w:history="1">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1FE473F6" w14:textId="76E7AC07" w:rsidR="005125B1" w:rsidRDefault="00C722A4">
      <w:pPr>
        <w:pStyle w:val="TOC3"/>
        <w:rPr>
          <w:rFonts w:asciiTheme="minorHAnsi" w:eastAsiaTheme="minorEastAsia" w:hAnsiTheme="minorHAnsi" w:cstheme="minorBidi"/>
          <w:noProof/>
          <w:sz w:val="22"/>
          <w:szCs w:val="22"/>
          <w:lang w:val="de-DE"/>
        </w:rPr>
      </w:pPr>
      <w:hyperlink w:anchor="_Toc39880549" w:history="1">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1A4163E9" w14:textId="3F2476C0" w:rsidR="005125B1" w:rsidRDefault="00C722A4">
      <w:pPr>
        <w:pStyle w:val="TOC3"/>
        <w:rPr>
          <w:rFonts w:asciiTheme="minorHAnsi" w:eastAsiaTheme="minorEastAsia" w:hAnsiTheme="minorHAnsi" w:cstheme="minorBidi"/>
          <w:noProof/>
          <w:sz w:val="22"/>
          <w:szCs w:val="22"/>
          <w:lang w:val="de-DE"/>
        </w:rPr>
      </w:pPr>
      <w:hyperlink w:anchor="_Toc39880550" w:history="1">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r w:rsidR="00A2710C">
          <w:rPr>
            <w:noProof/>
            <w:webHidden/>
          </w:rPr>
          <w:t>77</w:t>
        </w:r>
        <w:r w:rsidR="005125B1">
          <w:rPr>
            <w:noProof/>
            <w:webHidden/>
          </w:rPr>
          <w:fldChar w:fldCharType="end"/>
        </w:r>
      </w:hyperlink>
    </w:p>
    <w:p w14:paraId="59A29651" w14:textId="3163E6F7" w:rsidR="005125B1" w:rsidRDefault="00C722A4">
      <w:pPr>
        <w:pStyle w:val="TOC3"/>
        <w:rPr>
          <w:rFonts w:asciiTheme="minorHAnsi" w:eastAsiaTheme="minorEastAsia" w:hAnsiTheme="minorHAnsi" w:cstheme="minorBidi"/>
          <w:noProof/>
          <w:sz w:val="22"/>
          <w:szCs w:val="22"/>
          <w:lang w:val="de-DE"/>
        </w:rPr>
      </w:pPr>
      <w:hyperlink w:anchor="_Toc39880551" w:history="1">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4D6D95DD" w14:textId="04C757AA" w:rsidR="005125B1" w:rsidRDefault="00C722A4">
      <w:pPr>
        <w:pStyle w:val="TOC3"/>
        <w:rPr>
          <w:rFonts w:asciiTheme="minorHAnsi" w:eastAsiaTheme="minorEastAsia" w:hAnsiTheme="minorHAnsi" w:cstheme="minorBidi"/>
          <w:noProof/>
          <w:sz w:val="22"/>
          <w:szCs w:val="22"/>
          <w:lang w:val="de-DE"/>
        </w:rPr>
      </w:pPr>
      <w:hyperlink w:anchor="_Toc39880552" w:history="1">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001B2378" w14:textId="76F8FC1F" w:rsidR="005125B1" w:rsidRDefault="00C722A4">
      <w:pPr>
        <w:pStyle w:val="TOC3"/>
        <w:rPr>
          <w:rFonts w:asciiTheme="minorHAnsi" w:eastAsiaTheme="minorEastAsia" w:hAnsiTheme="minorHAnsi" w:cstheme="minorBidi"/>
          <w:noProof/>
          <w:sz w:val="22"/>
          <w:szCs w:val="22"/>
          <w:lang w:val="de-DE"/>
        </w:rPr>
      </w:pPr>
      <w:hyperlink w:anchor="_Toc39880553" w:history="1">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C2C6074" w14:textId="4DC07D4A"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3D7CFBEA" w14:textId="6B590637" w:rsidR="005125B1" w:rsidRDefault="00C722A4">
      <w:pPr>
        <w:pStyle w:val="TOC3"/>
        <w:rPr>
          <w:rFonts w:asciiTheme="minorHAnsi" w:eastAsiaTheme="minorEastAsia" w:hAnsiTheme="minorHAnsi" w:cstheme="minorBidi"/>
          <w:noProof/>
          <w:sz w:val="22"/>
          <w:szCs w:val="22"/>
          <w:lang w:val="de-DE"/>
        </w:rPr>
      </w:pPr>
      <w:hyperlink w:anchor="_Toc39880555" w:history="1">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ED90397" w14:textId="11090A3A" w:rsidR="005125B1" w:rsidRDefault="00C722A4">
      <w:pPr>
        <w:pStyle w:val="TOC4"/>
        <w:tabs>
          <w:tab w:val="right" w:leader="dot" w:pos="9060"/>
        </w:tabs>
        <w:rPr>
          <w:rFonts w:asciiTheme="minorHAnsi" w:eastAsiaTheme="minorEastAsia" w:hAnsiTheme="minorHAnsi" w:cstheme="minorBidi"/>
          <w:noProof/>
          <w:sz w:val="22"/>
          <w:szCs w:val="22"/>
          <w:lang w:val="de-DE"/>
        </w:rPr>
      </w:pPr>
      <w:hyperlink w:anchor="_Toc39880556" w:history="1">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666BB1E9" w14:textId="2267CCF4"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4C9533CD" w14:textId="293DA1A0"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12F1187E" w14:textId="6F1C5CCA"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46454528" w14:textId="37B6D453"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r w:rsidR="00A2710C">
          <w:rPr>
            <w:noProof/>
            <w:webHidden/>
          </w:rPr>
          <w:t>96</w:t>
        </w:r>
        <w:r w:rsidR="005125B1">
          <w:rPr>
            <w:noProof/>
            <w:webHidden/>
          </w:rPr>
          <w:fldChar w:fldCharType="end"/>
        </w:r>
      </w:hyperlink>
    </w:p>
    <w:p w14:paraId="6A7AEFE3" w14:textId="19CA3521"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951C7F0" w14:textId="23D02A8F"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216FE7F4" w14:textId="2D2683E3" w:rsidR="005125B1" w:rsidRDefault="00C722A4">
      <w:pPr>
        <w:pStyle w:val="TOC3"/>
        <w:rPr>
          <w:rFonts w:asciiTheme="minorHAnsi" w:eastAsiaTheme="minorEastAsia" w:hAnsiTheme="minorHAnsi" w:cstheme="minorBidi"/>
          <w:noProof/>
          <w:sz w:val="22"/>
          <w:szCs w:val="22"/>
          <w:lang w:val="de-DE"/>
        </w:rPr>
      </w:pPr>
      <w:hyperlink w:anchor="_Toc39880563" w:history="1">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5D224418" w14:textId="0F743E19"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69B3F5D" w14:textId="16885DD5"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CDA82D1" w14:textId="5B6B8466" w:rsidR="005125B1" w:rsidRDefault="00C722A4">
      <w:pPr>
        <w:pStyle w:val="TOC3"/>
        <w:rPr>
          <w:rFonts w:asciiTheme="minorHAnsi" w:eastAsiaTheme="minorEastAsia" w:hAnsiTheme="minorHAnsi" w:cstheme="minorBidi"/>
          <w:noProof/>
          <w:sz w:val="22"/>
          <w:szCs w:val="22"/>
          <w:lang w:val="de-DE"/>
        </w:rPr>
      </w:pPr>
      <w:hyperlink w:anchor="_Toc39880566" w:history="1">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35D94FF6" w14:textId="4A0F2A4A" w:rsidR="005125B1" w:rsidRDefault="00C722A4">
      <w:pPr>
        <w:pStyle w:val="TOC3"/>
        <w:rPr>
          <w:rFonts w:asciiTheme="minorHAnsi" w:eastAsiaTheme="minorEastAsia" w:hAnsiTheme="minorHAnsi" w:cstheme="minorBidi"/>
          <w:noProof/>
          <w:sz w:val="22"/>
          <w:szCs w:val="22"/>
          <w:lang w:val="de-DE"/>
        </w:rPr>
      </w:pPr>
      <w:hyperlink w:anchor="_Toc39880567" w:history="1">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6CDD6782" w14:textId="2C6ACBA4" w:rsidR="005125B1" w:rsidRDefault="00C722A4">
      <w:pPr>
        <w:pStyle w:val="TOC3"/>
        <w:rPr>
          <w:rFonts w:asciiTheme="minorHAnsi" w:eastAsiaTheme="minorEastAsia" w:hAnsiTheme="minorHAnsi" w:cstheme="minorBidi"/>
          <w:noProof/>
          <w:sz w:val="22"/>
          <w:szCs w:val="22"/>
          <w:lang w:val="de-DE"/>
        </w:rPr>
      </w:pPr>
      <w:hyperlink w:anchor="_Toc39880568" w:history="1">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04D8C996" w14:textId="32009D87"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BBA2D94" w14:textId="3758C6BE" w:rsidR="005125B1" w:rsidRDefault="00C722A4">
      <w:pPr>
        <w:pStyle w:val="TOC3"/>
        <w:rPr>
          <w:rFonts w:asciiTheme="minorHAnsi" w:eastAsiaTheme="minorEastAsia" w:hAnsiTheme="minorHAnsi" w:cstheme="minorBidi"/>
          <w:noProof/>
          <w:sz w:val="22"/>
          <w:szCs w:val="22"/>
          <w:lang w:val="de-DE"/>
        </w:rPr>
      </w:pPr>
      <w:hyperlink w:anchor="_Toc39880570" w:history="1">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0732F15" w14:textId="51E28B1D" w:rsidR="005125B1" w:rsidRDefault="00C722A4">
      <w:pPr>
        <w:pStyle w:val="TOC3"/>
        <w:rPr>
          <w:rFonts w:asciiTheme="minorHAnsi" w:eastAsiaTheme="minorEastAsia" w:hAnsiTheme="minorHAnsi" w:cstheme="minorBidi"/>
          <w:noProof/>
          <w:sz w:val="22"/>
          <w:szCs w:val="22"/>
          <w:lang w:val="de-DE"/>
        </w:rPr>
      </w:pPr>
      <w:hyperlink w:anchor="_Toc39880571" w:history="1">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r w:rsidR="00A2710C">
          <w:rPr>
            <w:noProof/>
            <w:webHidden/>
          </w:rPr>
          <w:t>109</w:t>
        </w:r>
        <w:r w:rsidR="005125B1">
          <w:rPr>
            <w:noProof/>
            <w:webHidden/>
          </w:rPr>
          <w:fldChar w:fldCharType="end"/>
        </w:r>
      </w:hyperlink>
    </w:p>
    <w:p w14:paraId="5DE1E177" w14:textId="41695D56" w:rsidR="005125B1" w:rsidRDefault="00C722A4">
      <w:pPr>
        <w:pStyle w:val="TOC3"/>
        <w:rPr>
          <w:rFonts w:asciiTheme="minorHAnsi" w:eastAsiaTheme="minorEastAsia" w:hAnsiTheme="minorHAnsi" w:cstheme="minorBidi"/>
          <w:noProof/>
          <w:sz w:val="22"/>
          <w:szCs w:val="22"/>
          <w:lang w:val="de-DE"/>
        </w:rPr>
      </w:pPr>
      <w:hyperlink w:anchor="_Toc39880572" w:history="1">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D936BD9" w14:textId="4D5C2AFE" w:rsidR="005125B1" w:rsidRDefault="00C722A4">
      <w:pPr>
        <w:pStyle w:val="TOC3"/>
        <w:rPr>
          <w:rFonts w:asciiTheme="minorHAnsi" w:eastAsiaTheme="minorEastAsia" w:hAnsiTheme="minorHAnsi" w:cstheme="minorBidi"/>
          <w:noProof/>
          <w:sz w:val="22"/>
          <w:szCs w:val="22"/>
          <w:lang w:val="de-DE"/>
        </w:rPr>
      </w:pPr>
      <w:hyperlink w:anchor="_Toc39880573" w:history="1">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5B9D2C10" w14:textId="2807901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7B03F8C" w14:textId="5108FEFF"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7F82C09C" w14:textId="56D235C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5624304F" w14:textId="4E348F6E" w:rsidR="005125B1" w:rsidRDefault="00C722A4">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455E287B" w14:textId="35B30D5C" w:rsidR="005125B1" w:rsidRDefault="00C722A4">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4843D219" w14:textId="7538671A" w:rsidR="005125B1" w:rsidRDefault="00C722A4">
      <w:pPr>
        <w:pStyle w:val="TOC3"/>
        <w:rPr>
          <w:rFonts w:asciiTheme="minorHAnsi" w:eastAsiaTheme="minorEastAsia" w:hAnsiTheme="minorHAnsi" w:cstheme="minorBidi"/>
          <w:noProof/>
          <w:sz w:val="22"/>
          <w:szCs w:val="22"/>
          <w:lang w:val="de-DE"/>
        </w:rPr>
      </w:pPr>
      <w:hyperlink w:anchor="_Toc39880579" w:history="1">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CDFD3A2" w14:textId="79F69253"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1C6E3C9" w14:textId="744C6786"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261D92A1" w14:textId="6F8EFA4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578EE096" w14:textId="34C94364"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1F4AB9E1" w14:textId="171DEE16"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10C9A8FC" w14:textId="22FB1761" w:rsidR="005125B1" w:rsidRDefault="00C722A4">
      <w:pPr>
        <w:pStyle w:val="TOC3"/>
        <w:rPr>
          <w:rFonts w:asciiTheme="minorHAnsi" w:eastAsiaTheme="minorEastAsia" w:hAnsiTheme="minorHAnsi" w:cstheme="minorBidi"/>
          <w:noProof/>
          <w:sz w:val="22"/>
          <w:szCs w:val="22"/>
          <w:lang w:val="de-DE"/>
        </w:rPr>
      </w:pPr>
      <w:hyperlink w:anchor="_Toc39880585" w:history="1">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648086" w14:textId="7EF29AB3"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61A35843" w14:textId="11A467D2"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27DFC66" w14:textId="1B3C1470"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4648AAC6" w14:textId="01A1B496"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6CCC3FF9" w14:textId="227F4B6E"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72BF2FAF" w14:textId="4F741B40" w:rsidR="005125B1" w:rsidRDefault="00C722A4">
      <w:pPr>
        <w:pStyle w:val="TOC3"/>
        <w:rPr>
          <w:rFonts w:asciiTheme="minorHAnsi" w:eastAsiaTheme="minorEastAsia" w:hAnsiTheme="minorHAnsi" w:cstheme="minorBidi"/>
          <w:noProof/>
          <w:sz w:val="22"/>
          <w:szCs w:val="22"/>
          <w:lang w:val="de-DE"/>
        </w:rPr>
      </w:pPr>
      <w:hyperlink w:anchor="_Toc39880591" w:history="1">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B955312" w14:textId="077E43D7"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1AA0B52E" w14:textId="399FFA71"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2535ECF" w14:textId="418A66BE"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368EE68" w14:textId="55B42E3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1B8F095D" w14:textId="3C25787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966F8BE" w14:textId="749E853C" w:rsidR="005125B1" w:rsidRDefault="00C722A4">
      <w:pPr>
        <w:pStyle w:val="TOC3"/>
        <w:rPr>
          <w:rFonts w:asciiTheme="minorHAnsi" w:eastAsiaTheme="minorEastAsia" w:hAnsiTheme="minorHAnsi" w:cstheme="minorBidi"/>
          <w:noProof/>
          <w:sz w:val="22"/>
          <w:szCs w:val="22"/>
          <w:lang w:val="de-DE"/>
        </w:rPr>
      </w:pPr>
      <w:hyperlink w:anchor="_Toc39880597" w:history="1">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61878F" w14:textId="06C4E303"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9A606C" w14:textId="6D7DEC8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63720984" w14:textId="7C2CB591"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8E3F794" w14:textId="276E77B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4C9DAE73" w14:textId="5255C1E9"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583A48C5" w14:textId="05189298" w:rsidR="005125B1" w:rsidRDefault="00C722A4">
      <w:pPr>
        <w:pStyle w:val="TOC3"/>
        <w:rPr>
          <w:rFonts w:asciiTheme="minorHAnsi" w:eastAsiaTheme="minorEastAsia" w:hAnsiTheme="minorHAnsi" w:cstheme="minorBidi"/>
          <w:noProof/>
          <w:sz w:val="22"/>
          <w:szCs w:val="22"/>
          <w:lang w:val="de-DE"/>
        </w:rPr>
      </w:pPr>
      <w:hyperlink w:anchor="_Toc39880603" w:history="1">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F0682FC" w14:textId="4F327BB4"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7DBDA15" w14:textId="1B67B690"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584A3DFB" w14:textId="7039426B"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3338A4AB" w14:textId="6314137F"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F120FD6" w14:textId="7AEE50E0"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2F644CF" w14:textId="0C898807"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0CBA784B" w14:textId="547FA783" w:rsidR="005125B1" w:rsidRDefault="00C722A4">
      <w:pPr>
        <w:pStyle w:val="TOC3"/>
        <w:rPr>
          <w:rFonts w:asciiTheme="minorHAnsi" w:eastAsiaTheme="minorEastAsia" w:hAnsiTheme="minorHAnsi" w:cstheme="minorBidi"/>
          <w:noProof/>
          <w:sz w:val="22"/>
          <w:szCs w:val="22"/>
          <w:lang w:val="de-DE"/>
        </w:rPr>
      </w:pPr>
      <w:hyperlink w:anchor="_Toc39880610" w:history="1">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68A58679" w14:textId="780477E1"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3124B6C3" w14:textId="39F501C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8841268" w14:textId="7320B8E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2DC30922" w14:textId="64E98BEF"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2E421FAA" w14:textId="166E127C"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9C58D15" w14:textId="6AF7CCEA" w:rsidR="005125B1" w:rsidRDefault="00C722A4">
      <w:pPr>
        <w:pStyle w:val="TOC3"/>
        <w:rPr>
          <w:rFonts w:asciiTheme="minorHAnsi" w:eastAsiaTheme="minorEastAsia" w:hAnsiTheme="minorHAnsi" w:cstheme="minorBidi"/>
          <w:noProof/>
          <w:sz w:val="22"/>
          <w:szCs w:val="22"/>
          <w:lang w:val="de-DE"/>
        </w:rPr>
      </w:pPr>
      <w:hyperlink w:anchor="_Toc39880616" w:history="1">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AC22DAD" w14:textId="3DACDFDA"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65F37E4" w14:textId="28C24951"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7DEFEAD5" w14:textId="0DB3B8B3"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7810F8BE" w14:textId="12474A87"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3E238B88" w14:textId="09824173"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74ACB9A5" w14:textId="0983EAD4" w:rsidR="005125B1" w:rsidRDefault="00C722A4">
      <w:pPr>
        <w:pStyle w:val="TOC3"/>
        <w:rPr>
          <w:rFonts w:asciiTheme="minorHAnsi" w:eastAsiaTheme="minorEastAsia" w:hAnsiTheme="minorHAnsi" w:cstheme="minorBidi"/>
          <w:noProof/>
          <w:sz w:val="22"/>
          <w:szCs w:val="22"/>
          <w:lang w:val="de-DE"/>
        </w:rPr>
      </w:pPr>
      <w:hyperlink w:anchor="_Toc39880622" w:history="1">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215AD598" w14:textId="069163C5"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34C0FC5D" w14:textId="16C022B3"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6A9E54F3" w14:textId="6CDB496F"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572DCDF6" w14:textId="2DF6E3E5"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13432E7C" w14:textId="31392A2A"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135B15E7" w14:textId="73C0F14B" w:rsidR="005125B1" w:rsidRDefault="00C722A4">
      <w:pPr>
        <w:pStyle w:val="TOC3"/>
        <w:rPr>
          <w:rFonts w:asciiTheme="minorHAnsi" w:eastAsiaTheme="minorEastAsia" w:hAnsiTheme="minorHAnsi" w:cstheme="minorBidi"/>
          <w:noProof/>
          <w:sz w:val="22"/>
          <w:szCs w:val="22"/>
          <w:lang w:val="de-DE"/>
        </w:rPr>
      </w:pPr>
      <w:hyperlink w:anchor="_Toc39880628" w:history="1">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28640401" w14:textId="2C4B133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1FFA5FF9" w14:textId="78ECF9C5"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6340A37B" w14:textId="761F8AA8" w:rsidR="005125B1" w:rsidRDefault="00C722A4">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41CC7F39" w14:textId="2141975F"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5D3989DE" w14:textId="2578BD32"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036AF387" w14:textId="06EDAB06" w:rsidR="005125B1" w:rsidRDefault="00C722A4">
      <w:pPr>
        <w:pStyle w:val="TOC3"/>
        <w:rPr>
          <w:rFonts w:asciiTheme="minorHAnsi" w:eastAsiaTheme="minorEastAsia" w:hAnsiTheme="minorHAnsi" w:cstheme="minorBidi"/>
          <w:noProof/>
          <w:sz w:val="22"/>
          <w:szCs w:val="22"/>
          <w:lang w:val="de-DE"/>
        </w:rPr>
      </w:pPr>
      <w:hyperlink w:anchor="_Toc39880634" w:history="1">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390D2868" w14:textId="7216C626" w:rsidR="005125B1" w:rsidRDefault="00C722A4">
      <w:pPr>
        <w:pStyle w:val="TOC3"/>
        <w:rPr>
          <w:rFonts w:asciiTheme="minorHAnsi" w:eastAsiaTheme="minorEastAsia" w:hAnsiTheme="minorHAnsi" w:cstheme="minorBidi"/>
          <w:noProof/>
          <w:sz w:val="22"/>
          <w:szCs w:val="22"/>
          <w:lang w:val="de-DE"/>
        </w:rPr>
      </w:pPr>
      <w:hyperlink w:anchor="_Toc39880635" w:history="1">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48D3F79F" w14:textId="50F230E9"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06CF6070" w14:textId="3E8B0652" w:rsidR="005125B1" w:rsidRDefault="00C722A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CB35BB6" w14:textId="68FCC8EA"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67D249B4" w14:textId="61693E5C" w:rsidR="005125B1" w:rsidRDefault="00C722A4">
      <w:pPr>
        <w:pStyle w:val="TOC3"/>
        <w:rPr>
          <w:rFonts w:asciiTheme="minorHAnsi" w:eastAsiaTheme="minorEastAsia" w:hAnsiTheme="minorHAnsi" w:cstheme="minorBidi"/>
          <w:noProof/>
          <w:sz w:val="22"/>
          <w:szCs w:val="22"/>
          <w:lang w:val="de-DE"/>
        </w:rPr>
      </w:pPr>
      <w:hyperlink w:anchor="_Toc39880639" w:history="1">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09627083" w14:textId="5BFB575E" w:rsidR="005125B1" w:rsidRDefault="00C722A4">
      <w:pPr>
        <w:pStyle w:val="TOC3"/>
        <w:rPr>
          <w:rFonts w:asciiTheme="minorHAnsi" w:eastAsiaTheme="minorEastAsia" w:hAnsiTheme="minorHAnsi" w:cstheme="minorBidi"/>
          <w:noProof/>
          <w:sz w:val="22"/>
          <w:szCs w:val="22"/>
          <w:lang w:val="de-DE"/>
        </w:rPr>
      </w:pPr>
      <w:hyperlink w:anchor="_Toc39880640" w:history="1">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2082F735" w14:textId="26524334" w:rsidR="005125B1" w:rsidRDefault="00C722A4">
      <w:pPr>
        <w:pStyle w:val="TOC3"/>
        <w:rPr>
          <w:rFonts w:asciiTheme="minorHAnsi" w:eastAsiaTheme="minorEastAsia" w:hAnsiTheme="minorHAnsi" w:cstheme="minorBidi"/>
          <w:noProof/>
          <w:sz w:val="22"/>
          <w:szCs w:val="22"/>
          <w:lang w:val="de-DE"/>
        </w:rPr>
      </w:pPr>
      <w:hyperlink w:anchor="_Toc39880641" w:history="1">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5B5266C6" w14:textId="4BBB83E8"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033D8E74" w14:textId="2F38BE24" w:rsidR="005125B1" w:rsidRDefault="00C722A4">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6B8EA76B" w14:textId="60B23336"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5AB9A550" w14:textId="1ACDFB9A" w:rsidR="005125B1" w:rsidRDefault="00C722A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1F07DF22" w14:textId="2D753374" w:rsidR="005125B1" w:rsidRDefault="00C722A4">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r w:rsidR="00A2710C">
          <w:rPr>
            <w:noProof/>
            <w:webHidden/>
          </w:rPr>
          <w:t>164</w:t>
        </w:r>
        <w:r w:rsidR="005125B1">
          <w:rPr>
            <w:noProof/>
            <w:webHidden/>
          </w:rPr>
          <w:fldChar w:fldCharType="end"/>
        </w:r>
      </w:hyperlink>
    </w:p>
    <w:p w14:paraId="0C07D281" w14:textId="36066F95" w:rsidR="005125B1" w:rsidRDefault="00C722A4">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r w:rsidR="00A2710C">
          <w:rPr>
            <w:noProof/>
            <w:webHidden/>
          </w:rPr>
          <w:t>165</w:t>
        </w:r>
        <w:r w:rsidR="005125B1">
          <w:rPr>
            <w:noProof/>
            <w:webHidden/>
          </w:rPr>
          <w:fldChar w:fldCharType="end"/>
        </w:r>
      </w:hyperlink>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49" w:history="1">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11AA2038" w14:textId="0E0140B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0" w:history="1">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46A2AFA7" w14:textId="3CFB68A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1" w:history="1">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6A39730E" w14:textId="3778945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2" w:history="1">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38FFD4AD" w14:textId="56DD7FB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3" w:history="1">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498EBC9A" w14:textId="48C5365C"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1" w:anchor="_Toc39880654" w:history="1">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3E62BED" w14:textId="6C0D8BA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5" w:history="1">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02FDD9E" w14:textId="0845BCC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6" w:history="1">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3755CAEB" w14:textId="19575B6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7" w:history="1">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71566F03" w14:textId="656AA73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8" w:history="1">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1BEDB789" w14:textId="0A14064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59" w:history="1">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r w:rsidR="00A2710C">
          <w:rPr>
            <w:noProof/>
            <w:webHidden/>
          </w:rPr>
          <w:t>64</w:t>
        </w:r>
        <w:r w:rsidR="005125B1">
          <w:rPr>
            <w:noProof/>
            <w:webHidden/>
          </w:rPr>
          <w:fldChar w:fldCharType="end"/>
        </w:r>
      </w:hyperlink>
    </w:p>
    <w:p w14:paraId="09A6B68C" w14:textId="2C2E760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0" w:history="1">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5BB5E00A" w14:textId="2B06D51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1" w:history="1">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6B60CEE6" w14:textId="2CE5CE0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2" w:history="1">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7BEE43A3" w14:textId="0AE4C4A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3" w:history="1">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7EA5CE9B" w14:textId="4D0039F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4" w:history="1">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39F3FD08" w14:textId="3068BA6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5" w:history="1">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03EE4F6" w14:textId="3AAF0A7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6" w:history="1">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7E28F07" w14:textId="63B8E66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7" w:history="1">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7995DB54" w14:textId="04D947A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8" w:history="1">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050C12EA" w14:textId="2499C55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69" w:history="1">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3B3E55FA" w14:textId="0FA2432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0" w:history="1">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61752FC9" w14:textId="6FE0C29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1" w:history="1">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67B7154C" w14:textId="1B04CA9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2" w:history="1">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75B8F84C" w14:textId="3F7EE3E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3" w:history="1">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541A66D5" w14:textId="5F45D00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4" w:history="1">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13E7D086" w14:textId="15FD716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5" w:history="1">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3F3761AC" w14:textId="3E688A7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6" w:history="1">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4AAAD7C7" w14:textId="360905B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7" w:history="1">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1724D466" w14:textId="5288CDD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8" w:history="1">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7AF4FE21" w14:textId="4D95489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79" w:history="1">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23C63738" w14:textId="2FDB91E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0" w:history="1">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0641234F" w14:textId="79B3F89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1" w:history="1">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0BF43783" w14:textId="3F33942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2" w:history="1">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33025DB4" w14:textId="36F84DA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3" w:history="1">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CD1964F" w14:textId="59D7A6B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4" w:history="1">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F803F53" w14:textId="339862D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5" w:history="1">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460A18E9" w14:textId="4A324A5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6" w:history="1">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C6A809C" w14:textId="3B50C50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7" w:history="1">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6CD48B9A" w14:textId="0ABD942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8" w:history="1">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30FC9639" w14:textId="1E3500F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89" w:history="1">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651BC52C" w14:textId="5F1523D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0" w:history="1">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75681939" w14:textId="690FBEF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1" w:history="1">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359CA3A8" w14:textId="538A9C1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2" w:history="1">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553F38ED" w14:textId="21DCDFD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3" w:history="1">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7577AE37" w14:textId="4286686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4" w:history="1">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r w:rsidR="00A2710C">
          <w:rPr>
            <w:noProof/>
            <w:webHidden/>
          </w:rPr>
          <w:t>110</w:t>
        </w:r>
        <w:r w:rsidR="005125B1">
          <w:rPr>
            <w:noProof/>
            <w:webHidden/>
          </w:rPr>
          <w:fldChar w:fldCharType="end"/>
        </w:r>
      </w:hyperlink>
    </w:p>
    <w:p w14:paraId="0B63772F" w14:textId="3FF9EA1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5" w:history="1">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01DFFBA7" w14:textId="55C31ED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6" w:history="1">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08C5E447" w14:textId="191FFBE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7" w:history="1">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2AD32A86" w14:textId="2C36822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698" w:history="1">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r w:rsidR="00A2710C">
          <w:rPr>
            <w:noProof/>
            <w:webHidden/>
          </w:rPr>
          <w:t>117</w:t>
        </w:r>
        <w:r w:rsidR="005125B1">
          <w:rPr>
            <w:noProof/>
            <w:webHidden/>
          </w:rPr>
          <w:fldChar w:fldCharType="end"/>
        </w:r>
      </w:hyperlink>
    </w:p>
    <w:p w14:paraId="02132007" w14:textId="29D05CFD"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2" w:anchor="_Toc39880699" w:history="1">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32C07077" w14:textId="4D1A2395"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3" w:anchor="_Toc39880700" w:history="1">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1BA7651B" w14:textId="24B5B0BB"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4" w:anchor="_Toc39880701" w:history="1">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7FDE83CD" w14:textId="4B2B64D9"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5" w:anchor="_Toc39880702" w:history="1">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16734081" w14:textId="62B4688C"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6" w:anchor="_Toc39880703" w:history="1">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E7E5BD2" w14:textId="4879211B"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7" w:anchor="_Toc39880704" w:history="1">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09561A7" w14:textId="685F6DB6"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8" w:anchor="_Toc39880705" w:history="1">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DD01FC1" w14:textId="2BA9A84B"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19" w:anchor="_Toc39880706" w:history="1">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45F1204" w14:textId="6297D8CA"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0" w:anchor="_Toc39880707" w:history="1">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E431AAA" w14:textId="0F8B0F08"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1" w:anchor="_Toc39880708" w:history="1">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F62C538" w14:textId="114B36B9"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2" w:anchor="_Toc39880709" w:history="1">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B34F0E6" w14:textId="5C81FBFD"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3" w:anchor="_Toc39880710" w:history="1">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90A958C" w14:textId="644271E7"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4" w:anchor="_Toc39880711" w:history="1">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56180E93" w14:textId="1C39A8B0"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5" w:anchor="_Toc39880712" w:history="1">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3F3FAC3" w14:textId="599E09F6"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6" w:anchor="_Toc39880713" w:history="1">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1E7F11D" w14:textId="1E478C15"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7" w:anchor="_Toc39880714" w:history="1">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6A19E37D" w14:textId="5A297518"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8" w:anchor="_Toc39880715" w:history="1">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7E391949" w14:textId="157C1E04"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29" w:anchor="_Toc39880716" w:history="1">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F8BEE6B" w14:textId="4C621510"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30" w:anchor="_Toc39880717" w:history="1">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6466419" w14:textId="3F738504"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31" w:anchor="_Toc39880718" w:history="1">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57AFC35" w14:textId="412862FE"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32" w:anchor="_Toc39880719" w:history="1">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4A2A5106" w14:textId="2038F6C8"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33" w:anchor="_Toc39880720" w:history="1">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54732FDD" w14:textId="35BBF1A4"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34" w:anchor="_Toc39880721" w:history="1">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62002592" w14:textId="46CDE7A1" w:rsidR="005125B1" w:rsidRDefault="00C722A4">
      <w:pPr>
        <w:pStyle w:val="TableofFigures"/>
        <w:tabs>
          <w:tab w:val="right" w:leader="dot" w:pos="9060"/>
        </w:tabs>
        <w:rPr>
          <w:rFonts w:asciiTheme="minorHAnsi" w:eastAsiaTheme="minorEastAsia" w:hAnsiTheme="minorHAnsi" w:cstheme="minorBidi"/>
          <w:noProof/>
          <w:szCs w:val="22"/>
          <w:lang w:val="de-DE"/>
        </w:rPr>
      </w:pPr>
      <w:hyperlink r:id="rId35" w:anchor="_Toc39880722" w:history="1">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3AAE4EA5" w14:textId="684F9F6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3" w:history="1">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4C0BEC67" w14:textId="6C6F4C8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4" w:history="1">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00790ACE" w14:textId="4524685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5" w:history="1">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3EA03D14" w14:textId="07F4E6E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6" w:history="1">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2454039B" w14:textId="0A8DAF3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7" w:history="1">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461B205C" w14:textId="2DC4756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8" w:history="1">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19B5351A" w14:textId="013AE12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29" w:history="1">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57C2EB74" w14:textId="06FFE15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0" w:history="1">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6BCFA624" w14:textId="34899BF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1" w:history="1">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3" w:history="1">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58FE0EEE" w14:textId="5117FCC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4" w:history="1">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r w:rsidR="00A2710C">
          <w:rPr>
            <w:noProof/>
            <w:webHidden/>
          </w:rPr>
          <w:t>33</w:t>
        </w:r>
        <w:r w:rsidR="005125B1">
          <w:rPr>
            <w:noProof/>
            <w:webHidden/>
          </w:rPr>
          <w:fldChar w:fldCharType="end"/>
        </w:r>
      </w:hyperlink>
    </w:p>
    <w:p w14:paraId="258FAAB6" w14:textId="3D4A36D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5" w:history="1">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1394D153" w14:textId="359B9C5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6" w:history="1">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4F2F2263" w14:textId="42A08DE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7" w:history="1">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5E470382" w14:textId="2D073F7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8" w:history="1">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655E805F" w14:textId="1EEE136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39" w:history="1">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56F96CC" w14:textId="52DBEA4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0" w:history="1">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54F90B97" w14:textId="73E3EAC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1" w:history="1">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713E86E1" w14:textId="1861665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2" w:history="1">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6C95C94" w14:textId="0B39717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3" w:history="1">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75F15089" w14:textId="30BADA5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4" w:history="1">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45AB8F81" w14:textId="001BC68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5" w:history="1">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61AD2BE4" w14:textId="238E3AE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6" w:history="1">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4B79B679" w14:textId="15703DA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7" w:history="1">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75A2856" w14:textId="748F822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8" w:history="1">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78CA1FB0" w14:textId="149E725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49" w:history="1">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r w:rsidR="00A2710C">
          <w:rPr>
            <w:noProof/>
            <w:webHidden/>
          </w:rPr>
          <w:t>44</w:t>
        </w:r>
        <w:r w:rsidR="005125B1">
          <w:rPr>
            <w:noProof/>
            <w:webHidden/>
          </w:rPr>
          <w:fldChar w:fldCharType="end"/>
        </w:r>
      </w:hyperlink>
    </w:p>
    <w:p w14:paraId="7D2EA8D5" w14:textId="7BE9DAB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0" w:history="1">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020FE400" w14:textId="339730B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1" w:history="1">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36AA87C7" w14:textId="3AEB2A2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2" w:history="1">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4727A47A" w14:textId="4B2932A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3" w:history="1">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6DDBC3A" w14:textId="6087EC1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4" w:history="1">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138AEA18" w14:textId="00846F6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5" w:history="1">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3435935" w14:textId="4339329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6" w:history="1">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9C232D3" w14:textId="6841223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7" w:history="1">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A24AA10" w14:textId="5D86D01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8" w:history="1">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3B9CE062" w14:textId="32610B1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59" w:history="1">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C58EEC4" w14:textId="338A07C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0" w:history="1">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4ACC7C8A" w14:textId="5E9AC19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1" w:history="1">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21D2A1D6" w14:textId="6F938E1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2" w:history="1">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8975135" w14:textId="4E89D68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3" w:history="1">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50131626" w14:textId="0FB3F62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4" w:history="1">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07459CFB" w14:textId="6541634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5" w:history="1">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14A3EF40" w14:textId="6E0B824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6" w:history="1">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701E2837" w14:textId="326C6D8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7" w:history="1">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4FF9A823" w14:textId="6CAAA11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8" w:history="1">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7B41EC2" w14:textId="339BFE7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69" w:history="1">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140CBC5D" w14:textId="2693CD7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0" w:history="1">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47A304FD" w14:textId="5D1B942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1" w:history="1">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54034982" w14:textId="1EEC05D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2" w:history="1">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D27D3C6" w14:textId="541E4F3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3" w:history="1">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BF41AB7" w14:textId="6443F75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4" w:history="1">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7EB19267" w14:textId="2D76871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5" w:history="1">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7D4A74E5" w14:textId="73A5344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6" w:history="1">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2C738295" w14:textId="7CBA739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7" w:history="1">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66655EAD" w14:textId="2F386EC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8" w:history="1">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59EDF6CD" w14:textId="085D58D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79" w:history="1">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1921FC27" w14:textId="4A89E66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0" w:history="1">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r w:rsidR="00A2710C">
          <w:rPr>
            <w:noProof/>
            <w:webHidden/>
          </w:rPr>
          <w:t>78</w:t>
        </w:r>
        <w:r w:rsidR="005125B1">
          <w:rPr>
            <w:noProof/>
            <w:webHidden/>
          </w:rPr>
          <w:fldChar w:fldCharType="end"/>
        </w:r>
      </w:hyperlink>
    </w:p>
    <w:p w14:paraId="47D32A4D" w14:textId="3B1856F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1" w:history="1">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r w:rsidR="00A2710C">
          <w:rPr>
            <w:noProof/>
            <w:webHidden/>
          </w:rPr>
          <w:t>79</w:t>
        </w:r>
        <w:r w:rsidR="005125B1">
          <w:rPr>
            <w:noProof/>
            <w:webHidden/>
          </w:rPr>
          <w:fldChar w:fldCharType="end"/>
        </w:r>
      </w:hyperlink>
    </w:p>
    <w:p w14:paraId="0B0AA66A" w14:textId="79C1B3C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2" w:history="1">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329EED33" w14:textId="6800365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3" w:history="1">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15FE9C51" w14:textId="4B8C0C1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4" w:history="1">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63BF7A48" w14:textId="26E5929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5" w:history="1">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43C31876" w14:textId="0BAC96E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6" w:history="1">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E8E4DD2" w14:textId="082F0FA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7" w:history="1">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r w:rsidR="00A2710C">
          <w:rPr>
            <w:noProof/>
            <w:webHidden/>
          </w:rPr>
          <w:t>83</w:t>
        </w:r>
        <w:r w:rsidR="005125B1">
          <w:rPr>
            <w:noProof/>
            <w:webHidden/>
          </w:rPr>
          <w:fldChar w:fldCharType="end"/>
        </w:r>
      </w:hyperlink>
    </w:p>
    <w:p w14:paraId="244C3ACC" w14:textId="1C4C9A0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8" w:history="1">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1B785EDB" w14:textId="4A26541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89" w:history="1">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3DBBA9E" w14:textId="760E558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0" w:history="1">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4F932F0A" w14:textId="38EF1B6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1" w:history="1">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5C808559" w14:textId="7CAF42F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2" w:history="1">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498884B1" w14:textId="500E1D2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3" w:history="1">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15576095" w14:textId="7FBBA9B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4" w:history="1">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5420E548" w14:textId="0DBD8E4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5" w:history="1">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0D08DAFE" w14:textId="42E26A0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6" w:history="1">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27C601F7" w14:textId="2DAA0BB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7" w:history="1">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2462357" w14:textId="18BB597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8" w:history="1">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7C6ACCE" w14:textId="323FEAF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799" w:history="1">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r w:rsidR="00A2710C">
          <w:rPr>
            <w:noProof/>
            <w:webHidden/>
          </w:rPr>
          <w:t>98</w:t>
        </w:r>
        <w:r w:rsidR="005125B1">
          <w:rPr>
            <w:noProof/>
            <w:webHidden/>
          </w:rPr>
          <w:fldChar w:fldCharType="end"/>
        </w:r>
      </w:hyperlink>
    </w:p>
    <w:p w14:paraId="6BE01966" w14:textId="3DAB7D6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0" w:history="1">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F3B5199" w14:textId="4562578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1" w:history="1">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1B611A7" w14:textId="374970A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2" w:history="1">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0D020E9" w14:textId="47D1D90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3" w:history="1">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7B8B848D" w14:textId="2A6C043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4" w:history="1">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32690371" w14:textId="27D00C8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5" w:history="1">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01B5E763" w14:textId="4ED969C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6" w:history="1">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3A7A7291" w14:textId="7C36CA2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7" w:history="1">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068A07F6" w14:textId="6CD3E42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8" w:history="1">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78602654" w14:textId="20389B4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09" w:history="1">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1BAB6D0A" w14:textId="1664C32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0" w:history="1">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1A82CA50" w14:textId="0BE4C4A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1" w:history="1">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269822F3" w14:textId="19F12C9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2" w:history="1">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5818D7C" w14:textId="070AB193"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3" w:history="1">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461D9348" w14:textId="17E4C6A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4" w:history="1">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77A804B3" w14:textId="6F36FE6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5" w:history="1">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03C9352D" w14:textId="1836A2A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6" w:history="1">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5909B36C" w14:textId="45F0D77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7" w:history="1">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6435194A" w14:textId="450BEC3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8" w:history="1">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r w:rsidR="00A2710C">
          <w:rPr>
            <w:noProof/>
            <w:webHidden/>
          </w:rPr>
          <w:t>119</w:t>
        </w:r>
        <w:r w:rsidR="005125B1">
          <w:rPr>
            <w:noProof/>
            <w:webHidden/>
          </w:rPr>
          <w:fldChar w:fldCharType="end"/>
        </w:r>
      </w:hyperlink>
    </w:p>
    <w:p w14:paraId="64180AAA" w14:textId="5A6E0CE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19" w:history="1">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095E1359" w14:textId="16502A0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0" w:history="1">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7918ECE9" w14:textId="06EEE3E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1" w:history="1">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4C458D98" w14:textId="45250BB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2" w:history="1">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55F03D" w14:textId="76B0790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3" w:history="1">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2EE1CD7" w14:textId="1E69955D"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4" w:history="1">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73D54549" w14:textId="6891FC5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5" w:history="1">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7CFF1E9" w14:textId="45ED07B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6" w:history="1">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F80632A" w14:textId="268B94D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7" w:history="1">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5B693532" w14:textId="3C6EA03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8" w:history="1">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E2AB16D" w14:textId="106F59A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29" w:history="1">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6E5A2DF" w14:textId="1B4D020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0" w:history="1">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62A64403" w14:textId="1F99A9C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1" w:history="1">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1F8C22CC" w14:textId="3F9801C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2" w:history="1">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E1FC1AD" w14:textId="0B14D40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3" w:history="1">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0355F453" w14:textId="102420E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4" w:history="1">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138ACBE7" w14:textId="2D124E5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5" w:history="1">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4EBD15CA" w14:textId="53605D8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6" w:history="1">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46F9BB0D" w14:textId="09B4BB7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7" w:history="1">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r w:rsidR="00A2710C">
          <w:rPr>
            <w:noProof/>
            <w:webHidden/>
          </w:rPr>
          <w:t>135</w:t>
        </w:r>
        <w:r w:rsidR="005125B1">
          <w:rPr>
            <w:noProof/>
            <w:webHidden/>
          </w:rPr>
          <w:fldChar w:fldCharType="end"/>
        </w:r>
      </w:hyperlink>
    </w:p>
    <w:p w14:paraId="7589C54D" w14:textId="3769DF8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8" w:history="1">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4163042C" w14:textId="4FFE4C8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39" w:history="1">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0EA3E6BA" w14:textId="2CEB8A4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0" w:history="1">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40D71FC6" w14:textId="08336A6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1" w:history="1">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r w:rsidR="00A2710C">
          <w:rPr>
            <w:noProof/>
            <w:webHidden/>
          </w:rPr>
          <w:t>139</w:t>
        </w:r>
        <w:r w:rsidR="005125B1">
          <w:rPr>
            <w:noProof/>
            <w:webHidden/>
          </w:rPr>
          <w:fldChar w:fldCharType="end"/>
        </w:r>
      </w:hyperlink>
    </w:p>
    <w:p w14:paraId="17EABD3C" w14:textId="3149CE1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2" w:history="1">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236A5328" w14:textId="29EF490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3" w:history="1">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4104ED63" w14:textId="30DA389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4" w:history="1">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7513D038" w14:textId="0B813CC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5" w:history="1">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1427EBB5" w14:textId="0454883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6" w:history="1">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5A8A3FDE" w14:textId="71DFDA4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7" w:history="1">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04C0FB92" w14:textId="3B2D397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8" w:history="1">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7A7FD44C" w14:textId="5198099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49" w:history="1">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r w:rsidR="00A2710C">
          <w:rPr>
            <w:noProof/>
            <w:webHidden/>
          </w:rPr>
          <w:t>146</w:t>
        </w:r>
        <w:r w:rsidR="005125B1">
          <w:rPr>
            <w:noProof/>
            <w:webHidden/>
          </w:rPr>
          <w:fldChar w:fldCharType="end"/>
        </w:r>
      </w:hyperlink>
    </w:p>
    <w:p w14:paraId="150053A9" w14:textId="409E07A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0" w:history="1">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48962B2C" w14:textId="5592B02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1" w:history="1">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4031A57" w14:textId="72E1566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2" w:history="1">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6164FE6" w14:textId="3CEE9BB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3" w:history="1">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610411A8" w14:textId="20D83564"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4" w:history="1">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74263178" w14:textId="063BE7CF"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5" w:history="1">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7844C7D2" w14:textId="71A0B65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6" w:history="1">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01B2AD9E" w14:textId="04961700"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7" w:history="1">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EBB3049" w14:textId="62665866"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8" w:history="1">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2E38289B" w14:textId="1A9B76CE"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59" w:history="1">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B7A82BF" w14:textId="2938F70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0" w:history="1">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5F6BB51" w14:textId="3A2F1B6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1" w:history="1">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457CFBC6" w14:textId="5035EB5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2" w:history="1">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6D3C39A" w14:textId="6FCB735C"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3" w:history="1">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503E1A1" w14:textId="320FE1D7"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4" w:history="1">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0F3D2E6" w14:textId="10ADF6F8"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5" w:history="1">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04EEB399" w14:textId="76CBC47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6" w:history="1">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46CB997" w14:textId="0FF5435B"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7" w:history="1">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6A18BADB" w14:textId="73E3E4EA"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8" w:history="1">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51C55E11" w14:textId="77479AE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69" w:history="1">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1BB68B58" w14:textId="51F00EE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70" w:history="1">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450C684A" w14:textId="6E496F85"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71" w:history="1">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0809B701" w14:textId="75FB6B92"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72" w:history="1">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77BE45DA" w14:textId="39F83769"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73" w:history="1">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598AA7A4" w14:textId="00450451" w:rsidR="005125B1" w:rsidRDefault="00C722A4">
      <w:pPr>
        <w:pStyle w:val="TableofFigures"/>
        <w:tabs>
          <w:tab w:val="right" w:leader="dot" w:pos="9060"/>
        </w:tabs>
        <w:rPr>
          <w:rFonts w:asciiTheme="minorHAnsi" w:eastAsiaTheme="minorEastAsia" w:hAnsiTheme="minorHAnsi" w:cstheme="minorBidi"/>
          <w:noProof/>
          <w:szCs w:val="22"/>
          <w:lang w:val="de-DE"/>
        </w:rPr>
      </w:pPr>
      <w:hyperlink w:anchor="_Toc39880874" w:history="1">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25098CCF" w:rsidR="007C39C1" w:rsidRPr="0009152C" w:rsidRDefault="007C39C1" w:rsidP="007C39C1">
      <w:pPr>
        <w:rPr>
          <w:lang w:val="de-DE"/>
        </w:rPr>
      </w:pPr>
      <w:r w:rsidRPr="0009152C">
        <w:rPr>
          <w:lang w:val="de-DE"/>
        </w:rPr>
        <w:t>Dr. Stephan Vervoort (</w:t>
      </w:r>
      <w:bookmarkStart w:id="3" w:name="_GoBack"/>
      <w:ins w:id="4" w:author="nick" w:date="2020-05-27T19:36:00Z">
        <w:r w:rsidR="00A71A38" w:rsidRPr="00A71A38">
          <w:rPr>
            <w:lang w:val="de-DE"/>
          </w:rPr>
          <w:t>Hottinger Brüel &amp; Kjær</w:t>
        </w:r>
      </w:ins>
      <w:bookmarkEnd w:id="3"/>
      <w:del w:id="5" w:author="nick" w:date="2020-05-27T19:36:00Z">
        <w:r w:rsidRPr="0009152C" w:rsidDel="00A71A38">
          <w:rPr>
            <w:lang w:val="de-DE"/>
          </w:rPr>
          <w:delText>Hottinger Baldwin Messtechnik GmbH</w:delText>
        </w:r>
      </w:del>
      <w:r w:rsidRPr="0009152C">
        <w:rPr>
          <w:lang w:val="de-DE"/>
        </w:rPr>
        <w:t>)</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6" w:name="_Toc288196432"/>
      <w:bookmarkStart w:id="7" w:name="_Toc288200730"/>
      <w:bookmarkStart w:id="8" w:name="_Toc338938866"/>
      <w:bookmarkStart w:id="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0" w:name="_Toc3556920"/>
      <w:bookmarkStart w:id="11" w:name="_Toc34747170"/>
      <w:bookmarkStart w:id="12" w:name="_Toc39880484"/>
      <w:r w:rsidRPr="007055D9">
        <w:lastRenderedPageBreak/>
        <w:t>Introduction</w:t>
      </w:r>
      <w:bookmarkEnd w:id="6"/>
      <w:bookmarkEnd w:id="7"/>
      <w:bookmarkEnd w:id="8"/>
      <w:bookmarkEnd w:id="9"/>
      <w:bookmarkEnd w:id="10"/>
      <w:bookmarkEnd w:id="11"/>
      <w:bookmarkEnd w:id="12"/>
    </w:p>
    <w:p w14:paraId="7504B27B" w14:textId="77777777" w:rsidR="00B04A42" w:rsidRPr="007055D9" w:rsidRDefault="00B04A42" w:rsidP="00B04A42">
      <w:pPr>
        <w:pStyle w:val="Heading2"/>
      </w:pPr>
      <w:bookmarkStart w:id="13" w:name="_Toc338938867"/>
      <w:bookmarkStart w:id="14" w:name="_Toc338939047"/>
      <w:bookmarkStart w:id="15" w:name="_Toc3556921"/>
      <w:bookmarkStart w:id="16" w:name="_Toc34747171"/>
      <w:bookmarkStart w:id="17" w:name="_Toc39880485"/>
      <w:r w:rsidRPr="007055D9">
        <w:t>Motivation</w:t>
      </w:r>
      <w:bookmarkEnd w:id="13"/>
      <w:bookmarkEnd w:id="14"/>
      <w:bookmarkEnd w:id="15"/>
      <w:bookmarkEnd w:id="16"/>
      <w:bookmarkEnd w:id="1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8" w:name="_Toc338938868"/>
      <w:bookmarkStart w:id="19" w:name="_Toc338939048"/>
      <w:bookmarkStart w:id="20" w:name="_Toc3556922"/>
      <w:bookmarkStart w:id="21" w:name="_Toc34747172"/>
      <w:bookmarkStart w:id="22" w:name="_Toc39880486"/>
      <w:r w:rsidRPr="007055D9">
        <w:t>MCF</w:t>
      </w:r>
      <w:bookmarkEnd w:id="18"/>
      <w:bookmarkEnd w:id="19"/>
      <w:r w:rsidR="001A37D6">
        <w:t xml:space="preserve"> at Ford</w:t>
      </w:r>
      <w:bookmarkEnd w:id="20"/>
      <w:bookmarkEnd w:id="21"/>
      <w:bookmarkEnd w:id="22"/>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3" w:name="_Toc338938869"/>
      <w:bookmarkStart w:id="24" w:name="_Toc338939049"/>
      <w:bookmarkStart w:id="25" w:name="_Toc3556923"/>
      <w:bookmarkStart w:id="26" w:name="_Toc34747173"/>
      <w:bookmarkStart w:id="27" w:name="_Toc39880487"/>
      <w:r w:rsidRPr="007055D9">
        <w:t>From MCF to χMCF</w:t>
      </w:r>
      <w:bookmarkEnd w:id="23"/>
      <w:bookmarkEnd w:id="24"/>
      <w:r w:rsidRPr="007055D9">
        <w:t xml:space="preserve"> </w:t>
      </w:r>
      <w:r>
        <w:t xml:space="preserve">- </w:t>
      </w:r>
      <w:r w:rsidRPr="007055D9">
        <w:t>The Scope of the Document</w:t>
      </w:r>
      <w:bookmarkEnd w:id="25"/>
      <w:bookmarkEnd w:id="26"/>
      <w:bookmarkEnd w:id="2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8" w:name="_Toc334183503"/>
      <w:bookmarkStart w:id="29" w:name="_Toc338938871"/>
      <w:bookmarkStart w:id="30" w:name="_Toc338939051"/>
      <w:bookmarkStart w:id="31" w:name="_Toc288196434"/>
      <w:bookmarkStart w:id="32"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3" w:name="_Toc3556924"/>
      <w:bookmarkStart w:id="34" w:name="_Toc34747174"/>
      <w:bookmarkStart w:id="35"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8"/>
      <w:bookmarkEnd w:id="29"/>
      <w:bookmarkEnd w:id="30"/>
      <w:bookmarkEnd w:id="33"/>
      <w:bookmarkEnd w:id="34"/>
      <w:bookmarkEnd w:id="3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6" w:name="_Toc338938872"/>
      <w:bookmarkStart w:id="37" w:name="_Toc338939052"/>
      <w:bookmarkStart w:id="38" w:name="_Toc3556925"/>
      <w:bookmarkStart w:id="39" w:name="_Toc34747175"/>
      <w:bookmarkStart w:id="40" w:name="_Toc39880489"/>
      <w:r w:rsidRPr="007055D9">
        <w:t xml:space="preserve">Design </w:t>
      </w:r>
      <w:r w:rsidR="00255787" w:rsidRPr="007055D9">
        <w:t>Principles</w:t>
      </w:r>
      <w:bookmarkEnd w:id="31"/>
      <w:bookmarkEnd w:id="32"/>
      <w:bookmarkEnd w:id="36"/>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1"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4" w:name="_Ref338930849"/>
      <w:bookmarkStart w:id="45" w:name="_Toc338938873"/>
      <w:bookmarkStart w:id="46" w:name="_Toc338939053"/>
      <w:bookmarkStart w:id="47" w:name="_Toc3556926"/>
      <w:bookmarkStart w:id="48" w:name="_Toc34747176"/>
      <w:bookmarkStart w:id="49" w:name="_Toc39880490"/>
      <w:r w:rsidRPr="007055D9">
        <w:t>Idealization</w:t>
      </w:r>
      <w:r w:rsidR="00A765F4" w:rsidRPr="007055D9">
        <w:t xml:space="preserve"> of </w:t>
      </w:r>
      <w:bookmarkEnd w:id="44"/>
      <w:bookmarkEnd w:id="45"/>
      <w:bookmarkEnd w:id="46"/>
      <w:r w:rsidR="00073568" w:rsidRPr="007055D9">
        <w:t>Joints</w:t>
      </w:r>
      <w:bookmarkEnd w:id="47"/>
      <w:bookmarkEnd w:id="48"/>
      <w:bookmarkEnd w:id="4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50" w:name="_Ref428531162"/>
      <w:bookmarkStart w:id="51" w:name="_Toc3557081"/>
      <w:bookmarkStart w:id="52" w:name="_Toc34747331"/>
      <w:bookmarkStart w:id="53"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50"/>
      <w:r w:rsidR="00F920C6">
        <w:t>: Seam weld as 1</w:t>
      </w:r>
      <w:r w:rsidR="00F920C6">
        <w:noBreakHyphen/>
        <w:t>dimensional joint</w:t>
      </w:r>
      <w:bookmarkEnd w:id="51"/>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34747177"/>
      <w:bookmarkStart w:id="58"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bookmarkEnd w:id="5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9" w:name="_Toc338938875"/>
      <w:bookmarkStart w:id="60" w:name="_Toc338939055"/>
      <w:bookmarkStart w:id="61" w:name="_Ref371678646"/>
      <w:bookmarkStart w:id="62" w:name="_Toc3556928"/>
      <w:bookmarkStart w:id="63" w:name="_Toc34747178"/>
      <w:bookmarkStart w:id="64" w:name="_Toc39880492"/>
      <w:r w:rsidRPr="007055D9">
        <w:t xml:space="preserve">Description of </w:t>
      </w:r>
      <w:bookmarkEnd w:id="59"/>
      <w:bookmarkEnd w:id="60"/>
      <w:bookmarkEnd w:id="61"/>
      <w:r w:rsidR="000C6241" w:rsidRPr="007055D9">
        <w:t>Topology</w:t>
      </w:r>
      <w:bookmarkEnd w:id="62"/>
      <w:bookmarkEnd w:id="63"/>
      <w:bookmarkEnd w:id="6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5"/>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66" w:name="_Ref334010986"/>
      <w:bookmarkStart w:id="67" w:name="_Toc3557082"/>
      <w:bookmarkStart w:id="68" w:name="_Toc34747332"/>
      <w:bookmarkStart w:id="69"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7"/>
      <w:bookmarkEnd w:id="68"/>
      <w:bookmarkEnd w:id="6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9" o:title="" cropbottom="43024f" cropright="10402f"/>
          </v:shape>
          <o:OLEObject Type="Embed" ProgID="PowerPoint.Slide.8" ShapeID="_x0000_i1025" DrawAspect="Content" ObjectID="_1652113585" r:id="rId40"/>
        </w:object>
      </w:r>
    </w:p>
    <w:p w14:paraId="35DD0AD4" w14:textId="25E56BE8" w:rsidR="00066BB2" w:rsidRPr="007055D9" w:rsidRDefault="007250B7" w:rsidP="0050415A">
      <w:pPr>
        <w:pStyle w:val="Caption"/>
      </w:pPr>
      <w:bookmarkStart w:id="70" w:name="_Toc3557083"/>
      <w:bookmarkStart w:id="71" w:name="_Toc34747333"/>
      <w:bookmarkStart w:id="72"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70"/>
      <w:bookmarkEnd w:id="71"/>
      <w:bookmarkEnd w:id="7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3" w:name="_Toc338938876"/>
      <w:bookmarkStart w:id="74" w:name="_Toc338939056"/>
      <w:bookmarkStart w:id="75" w:name="_Toc3556929"/>
      <w:bookmarkStart w:id="76" w:name="_Toc34747179"/>
      <w:bookmarkStart w:id="77" w:name="_Toc39880493"/>
      <w:bookmarkStart w:id="78" w:name="_Toc288196436"/>
      <w:bookmarkStart w:id="79" w:name="_Toc288200734"/>
      <w:bookmarkEnd w:id="42"/>
      <w:bookmarkEnd w:id="43"/>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73"/>
      <w:bookmarkEnd w:id="74"/>
      <w:r w:rsidR="004E47A8" w:rsidRPr="007055D9">
        <w:t>Processes</w:t>
      </w:r>
      <w:bookmarkEnd w:id="75"/>
      <w:bookmarkEnd w:id="76"/>
      <w:bookmarkEnd w:id="77"/>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80" w:name="_Ref333842518"/>
      <w:bookmarkStart w:id="81" w:name="_Ref333842510"/>
      <w:bookmarkStart w:id="82" w:name="_Toc3557084"/>
      <w:bookmarkStart w:id="83" w:name="_Toc34747334"/>
      <w:bookmarkStart w:id="84"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80"/>
      <w:r w:rsidRPr="007055D9">
        <w:t>: The</w:t>
      </w:r>
      <w:r w:rsidR="000033ED" w:rsidRPr="007055D9">
        <w:t xml:space="preserve"> </w:t>
      </w:r>
      <w:r w:rsidR="008C1F93" w:rsidRPr="007055D9">
        <w:t xml:space="preserve">Development </w:t>
      </w:r>
      <w:bookmarkEnd w:id="81"/>
      <w:r w:rsidR="008C1F93" w:rsidRPr="007055D9">
        <w:t>Process</w:t>
      </w:r>
      <w:bookmarkEnd w:id="82"/>
      <w:bookmarkEnd w:id="83"/>
      <w:bookmarkEnd w:id="84"/>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5"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86" w:name="_Ref334482085"/>
      <w:bookmarkStart w:id="87" w:name="_Ref334482078"/>
      <w:bookmarkStart w:id="88" w:name="_Toc3557085"/>
      <w:bookmarkStart w:id="89" w:name="_Toc34747335"/>
      <w:bookmarkStart w:id="90"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5"/>
      <w:bookmarkEnd w:id="86"/>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7"/>
      <w:r w:rsidR="005E0B44" w:rsidRPr="007055D9">
        <w:t>Process</w:t>
      </w:r>
      <w:bookmarkEnd w:id="88"/>
      <w:bookmarkEnd w:id="89"/>
      <w:bookmarkEnd w:id="90"/>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91" w:name="_Toc3556930"/>
      <w:bookmarkStart w:id="92" w:name="_Toc34747180"/>
      <w:bookmarkStart w:id="93" w:name="_Toc39880494"/>
      <w:r w:rsidRPr="007055D9">
        <w:lastRenderedPageBreak/>
        <w:t>Keywords</w:t>
      </w:r>
      <w:r w:rsidR="00B61149" w:rsidRPr="007055D9">
        <w:t xml:space="preserve"> </w:t>
      </w:r>
      <w:r w:rsidR="004F2D36" w:rsidRPr="007055D9">
        <w:t>of XML specification</w:t>
      </w:r>
      <w:bookmarkEnd w:id="91"/>
      <w:bookmarkEnd w:id="92"/>
      <w:bookmarkEnd w:id="93"/>
    </w:p>
    <w:p w14:paraId="433568B7" w14:textId="5A6121CA" w:rsidR="003B4F3B" w:rsidRPr="007055D9" w:rsidRDefault="00FF55A5" w:rsidP="00860E71">
      <w:pPr>
        <w:pStyle w:val="Heading2"/>
      </w:pPr>
      <w:bookmarkStart w:id="94" w:name="_Toc34747181"/>
      <w:bookmarkStart w:id="95" w:name="_Toc39880495"/>
      <w:r w:rsidRPr="007055D9">
        <w:t>Keywords</w:t>
      </w:r>
      <w:bookmarkEnd w:id="94"/>
      <w:bookmarkEnd w:id="9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6" w:name="_Ref371679978"/>
      <w:bookmarkStart w:id="97" w:name="_Ref371939247"/>
      <w:bookmarkStart w:id="98" w:name="_Toc3556933"/>
      <w:bookmarkStart w:id="99" w:name="_Toc34747182"/>
      <w:bookmarkStart w:id="100" w:name="_Toc39880496"/>
      <w:bookmarkStart w:id="101" w:name="_Toc288196441"/>
      <w:bookmarkStart w:id="102" w:name="_Toc288200739"/>
      <w:bookmarkEnd w:id="78"/>
      <w:bookmarkEnd w:id="79"/>
      <w:r w:rsidRPr="007055D9">
        <w:lastRenderedPageBreak/>
        <w:t>Parts</w:t>
      </w:r>
      <w:r w:rsidR="00522BFE" w:rsidRPr="007055D9">
        <w:t>, Properties</w:t>
      </w:r>
      <w:r w:rsidRPr="007055D9">
        <w:t xml:space="preserve"> and </w:t>
      </w:r>
      <w:r w:rsidR="00CA1B81" w:rsidRPr="007055D9">
        <w:t>A</w:t>
      </w:r>
      <w:r w:rsidRPr="007055D9">
        <w:t>ssemblies</w:t>
      </w:r>
      <w:bookmarkEnd w:id="96"/>
      <w:bookmarkEnd w:id="97"/>
      <w:bookmarkEnd w:id="98"/>
      <w:bookmarkEnd w:id="99"/>
      <w:bookmarkEnd w:id="100"/>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3" w:name="_Toc3556934"/>
      <w:bookmarkStart w:id="104" w:name="_Toc34747183"/>
      <w:bookmarkStart w:id="105" w:name="_Toc39880497"/>
      <w:r w:rsidRPr="007055D9">
        <w:t>Parts</w:t>
      </w:r>
      <w:bookmarkEnd w:id="103"/>
      <w:bookmarkEnd w:id="104"/>
      <w:bookmarkEnd w:id="10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6" w:name="_Toc3556935"/>
      <w:bookmarkStart w:id="107" w:name="_Toc34747184"/>
      <w:bookmarkStart w:id="108" w:name="_Toc39880498"/>
      <w:r w:rsidRPr="007055D9">
        <w:t>Part Labels</w:t>
      </w:r>
      <w:bookmarkEnd w:id="106"/>
      <w:bookmarkEnd w:id="107"/>
      <w:bookmarkEnd w:id="10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09" w:name="_Toc3556936"/>
      <w:bookmarkStart w:id="110" w:name="_Toc34747185"/>
      <w:bookmarkStart w:id="111" w:name="_Toc39880499"/>
      <w:r w:rsidRPr="007055D9">
        <w:t>Properties</w:t>
      </w:r>
      <w:bookmarkEnd w:id="109"/>
      <w:bookmarkEnd w:id="110"/>
      <w:bookmarkEnd w:id="11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2" w:name="_Toc428456056"/>
      <w:bookmarkStart w:id="113" w:name="_Toc428537020"/>
      <w:bookmarkStart w:id="114" w:name="_Toc428969339"/>
      <w:bookmarkStart w:id="115" w:name="_Toc429052730"/>
      <w:bookmarkStart w:id="116" w:name="_Toc3556937"/>
      <w:bookmarkStart w:id="117" w:name="_Toc34747186"/>
      <w:bookmarkStart w:id="118" w:name="_Toc39880500"/>
      <w:bookmarkEnd w:id="112"/>
      <w:bookmarkEnd w:id="113"/>
      <w:bookmarkEnd w:id="114"/>
      <w:bookmarkEnd w:id="115"/>
      <w:r w:rsidRPr="007055D9">
        <w:t>Assemblies</w:t>
      </w:r>
      <w:bookmarkEnd w:id="116"/>
      <w:bookmarkEnd w:id="117"/>
      <w:bookmarkEnd w:id="11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19" w:name="_Toc3557086"/>
      <w:bookmarkStart w:id="120" w:name="_Toc34747336"/>
      <w:bookmarkStart w:id="121"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9"/>
      <w:bookmarkEnd w:id="120"/>
      <w:bookmarkEnd w:id="12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2" w:name="_Toc3556938"/>
      <w:bookmarkStart w:id="123" w:name="_Toc34747187"/>
      <w:bookmarkStart w:id="124" w:name="_Toc39880501"/>
      <w:r w:rsidRPr="007055D9">
        <w:lastRenderedPageBreak/>
        <w:t>File Structure of χMCF</w:t>
      </w:r>
      <w:bookmarkEnd w:id="122"/>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34747188"/>
      <w:bookmarkStart w:id="132" w:name="_Toc39880502"/>
      <w:bookmarkEnd w:id="125"/>
      <w:bookmarkEnd w:id="126"/>
      <w:bookmarkEnd w:id="127"/>
      <w:bookmarkEnd w:id="128"/>
      <w:bookmarkEnd w:id="129"/>
      <w:r w:rsidRPr="007055D9">
        <w:t>Elements containing g</w:t>
      </w:r>
      <w:r w:rsidR="00A341E9" w:rsidRPr="007055D9">
        <w:t>eneral information</w:t>
      </w:r>
      <w:bookmarkEnd w:id="130"/>
      <w:bookmarkEnd w:id="131"/>
      <w:bookmarkEnd w:id="132"/>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33" w:name="_Toc3566409"/>
      <w:bookmarkStart w:id="134" w:name="_Toc34747411"/>
      <w:bookmarkStart w:id="135"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3"/>
      <w:bookmarkEnd w:id="134"/>
      <w:bookmarkEnd w:id="135"/>
    </w:p>
    <w:p w14:paraId="574E4A30" w14:textId="77777777" w:rsidR="00CC728F" w:rsidRPr="007055D9" w:rsidRDefault="00CF4308" w:rsidP="00327322">
      <w:pPr>
        <w:pStyle w:val="Heading3"/>
        <w:tabs>
          <w:tab w:val="clear" w:pos="720"/>
          <w:tab w:val="num" w:pos="1701"/>
        </w:tabs>
      </w:pPr>
      <w:bookmarkStart w:id="136" w:name="_Toc3556940"/>
      <w:bookmarkStart w:id="137" w:name="_Toc34747189"/>
      <w:bookmarkStart w:id="138" w:name="_Toc39880503"/>
      <w:r w:rsidRPr="007055D9">
        <w:t>Date</w:t>
      </w:r>
      <w:bookmarkEnd w:id="136"/>
      <w:bookmarkEnd w:id="137"/>
      <w:bookmarkEnd w:id="138"/>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9" w:name="_Toc3556941"/>
      <w:bookmarkStart w:id="140" w:name="_Toc34747190"/>
      <w:bookmarkStart w:id="141" w:name="_Toc39880504"/>
      <w:r w:rsidRPr="007055D9">
        <w:t>Version</w:t>
      </w:r>
      <w:bookmarkEnd w:id="139"/>
      <w:bookmarkEnd w:id="140"/>
      <w:bookmarkEnd w:id="14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2" w:name="_Toc3556942"/>
      <w:bookmarkStart w:id="143" w:name="_Ref34739722"/>
      <w:bookmarkStart w:id="144" w:name="_Ref34739734"/>
      <w:bookmarkStart w:id="145" w:name="_Toc34747191"/>
      <w:bookmarkStart w:id="146" w:name="_Toc39880505"/>
      <w:r w:rsidRPr="007055D9">
        <w:t>Unit System</w:t>
      </w:r>
      <w:bookmarkEnd w:id="142"/>
      <w:bookmarkEnd w:id="143"/>
      <w:bookmarkEnd w:id="144"/>
      <w:bookmarkEnd w:id="145"/>
      <w:bookmarkEnd w:id="14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47" w:name="_Toc3566410"/>
      <w:bookmarkStart w:id="148" w:name="_Toc34747412"/>
      <w:bookmarkStart w:id="149"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7"/>
      <w:bookmarkEnd w:id="148"/>
      <w:bookmarkEnd w:id="149"/>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0" w:name="_Toc339013871"/>
      <w:bookmarkStart w:id="151" w:name="_Toc3556943"/>
      <w:bookmarkStart w:id="152" w:name="_Toc34747192"/>
      <w:bookmarkStart w:id="153"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50"/>
      <w:bookmarkEnd w:id="151"/>
      <w:bookmarkEnd w:id="152"/>
      <w:bookmarkEnd w:id="15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54" w:name="_Toc413359565"/>
      <w:bookmarkStart w:id="155" w:name="_Ref414560122"/>
      <w:bookmarkStart w:id="156" w:name="_Ref414563183"/>
      <w:bookmarkStart w:id="157" w:name="_Ref414571476"/>
      <w:bookmarkStart w:id="158" w:name="_Ref428530906"/>
      <w:bookmarkStart w:id="159" w:name="_Ref429050591"/>
      <w:bookmarkStart w:id="160" w:name="_Ref429053268"/>
      <w:bookmarkStart w:id="161" w:name="_Toc3556944"/>
      <w:bookmarkStart w:id="162" w:name="_Toc34747193"/>
      <w:bookmarkStart w:id="163" w:name="_Toc39880507"/>
      <w:r w:rsidRPr="007055D9">
        <w:t xml:space="preserve">User Specific Data </w:t>
      </w:r>
      <w:r w:rsidRPr="00E70284">
        <w:rPr>
          <w:rFonts w:ascii="Courier New" w:hAnsi="Courier New" w:cs="Courier New"/>
          <w:b w:val="0"/>
          <w:sz w:val="26"/>
          <w:szCs w:val="28"/>
          <w:lang w:eastAsia="de-DE"/>
        </w:rPr>
        <w:t>&lt;appdata&gt;</w:t>
      </w:r>
      <w:bookmarkEnd w:id="154"/>
      <w:bookmarkEnd w:id="155"/>
      <w:bookmarkEnd w:id="156"/>
      <w:bookmarkEnd w:id="157"/>
      <w:bookmarkEnd w:id="158"/>
      <w:bookmarkEnd w:id="159"/>
      <w:bookmarkEnd w:id="160"/>
      <w:bookmarkEnd w:id="161"/>
      <w:bookmarkEnd w:id="162"/>
      <w:bookmarkEnd w:id="163"/>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64" w:name="_Toc3566411"/>
      <w:bookmarkStart w:id="165" w:name="_Toc34747413"/>
      <w:bookmarkStart w:id="166"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4"/>
      <w:bookmarkEnd w:id="165"/>
      <w:bookmarkEnd w:id="166"/>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7" w:name="_Finite_Element_Specific"/>
      <w:bookmarkStart w:id="168" w:name="_Ref414560131"/>
      <w:bookmarkStart w:id="169" w:name="_Toc3556945"/>
      <w:bookmarkStart w:id="170" w:name="_Toc34747194"/>
      <w:bookmarkStart w:id="171" w:name="_Toc39880508"/>
      <w:bookmarkEnd w:id="167"/>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8"/>
      <w:bookmarkEnd w:id="169"/>
      <w:bookmarkEnd w:id="170"/>
      <w:bookmarkEnd w:id="17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172" w:name="_Toc3566412"/>
      <w:bookmarkStart w:id="173" w:name="_Toc34747414"/>
      <w:bookmarkStart w:id="174"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2"/>
      <w:bookmarkEnd w:id="173"/>
      <w:bookmarkEnd w:id="174"/>
    </w:p>
    <w:p w14:paraId="7CFA5C39" w14:textId="4F31F945" w:rsidR="00525E47" w:rsidRPr="00FE07F4" w:rsidRDefault="00525E47" w:rsidP="00525E47">
      <w:pPr>
        <w:jc w:val="both"/>
        <w:rPr>
          <w:lang w:val="en-GB"/>
        </w:rPr>
      </w:pPr>
      <w:commentRangeStart w:id="175"/>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5"/>
      <w:r w:rsidR="0035369C">
        <w:rPr>
          <w:rStyle w:val="CommentReference"/>
          <w:lang w:eastAsia="x-none"/>
        </w:rPr>
        <w:commentReference w:id="175"/>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176" w:name="_Toc3566413"/>
      <w:bookmarkStart w:id="177" w:name="_Toc34747415"/>
      <w:bookmarkStart w:id="178"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6"/>
      <w:bookmarkEnd w:id="177"/>
      <w:bookmarkEnd w:id="178"/>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9" w:name="_Toc373504790"/>
      <w:bookmarkStart w:id="180" w:name="_Toc373505008"/>
      <w:bookmarkStart w:id="181" w:name="_Toc339013872"/>
      <w:bookmarkStart w:id="182" w:name="_Ref414560151"/>
      <w:bookmarkStart w:id="183" w:name="_Toc3556946"/>
      <w:bookmarkStart w:id="184" w:name="_Toc34747195"/>
      <w:bookmarkStart w:id="185" w:name="_Toc39880509"/>
      <w:bookmarkEnd w:id="179"/>
      <w:bookmarkEnd w:id="180"/>
      <w:r w:rsidRPr="007055D9">
        <w:lastRenderedPageBreak/>
        <w:t>Connection Data</w:t>
      </w:r>
      <w:bookmarkEnd w:id="1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2"/>
      <w:bookmarkEnd w:id="183"/>
      <w:bookmarkEnd w:id="184"/>
      <w:bookmarkEnd w:id="185"/>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186" w:name="_Toc3566416"/>
      <w:bookmarkStart w:id="187" w:name="_Toc34747416"/>
      <w:bookmarkStart w:id="188"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6"/>
      <w:bookmarkEnd w:id="187"/>
      <w:bookmarkEnd w:id="1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189" w:name="_Toc3566417"/>
      <w:bookmarkStart w:id="190" w:name="_Toc34747417"/>
      <w:bookmarkStart w:id="191"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bookmarkEnd w:id="1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92" w:name="_Ref432343981"/>
      <w:bookmarkStart w:id="193" w:name="_Toc3556947"/>
      <w:bookmarkStart w:id="194" w:name="_Toc34747196"/>
      <w:bookmarkStart w:id="195" w:name="_Toc39880510"/>
      <w:r w:rsidRPr="007055D9">
        <w:t xml:space="preserve">Connected </w:t>
      </w:r>
      <w:r w:rsidR="00A101BB" w:rsidRPr="007055D9">
        <w:t>Objects</w:t>
      </w:r>
      <w:bookmarkEnd w:id="192"/>
      <w:bookmarkEnd w:id="193"/>
      <w:bookmarkEnd w:id="194"/>
      <w:bookmarkEnd w:id="195"/>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196" w:name="_Toc3566418"/>
      <w:bookmarkStart w:id="197" w:name="_Toc34747418"/>
      <w:bookmarkStart w:id="198" w:name="_Toc39880739"/>
      <w:bookmarkStart w:id="199"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6"/>
      <w:bookmarkEnd w:id="197"/>
      <w:bookmarkEnd w:id="198"/>
    </w:p>
    <w:p w14:paraId="6E0C7858" w14:textId="77777777" w:rsidR="00A33BC7" w:rsidRPr="007055D9" w:rsidRDefault="00543B6B" w:rsidP="00860E71">
      <w:pPr>
        <w:pStyle w:val="Heading4"/>
      </w:pPr>
      <w:bookmarkStart w:id="200" w:name="_Ref428791371"/>
      <w:bookmarkStart w:id="201" w:name="_Ref428891357"/>
      <w:bookmarkStart w:id="202" w:name="_Ref428892751"/>
      <w:bookmarkStart w:id="203" w:name="_Toc3556948"/>
      <w:bookmarkStart w:id="204" w:name="_Toc34747197"/>
      <w:bookmarkStart w:id="205"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9"/>
      <w:bookmarkEnd w:id="200"/>
      <w:bookmarkEnd w:id="201"/>
      <w:bookmarkEnd w:id="202"/>
      <w:bookmarkEnd w:id="203"/>
      <w:bookmarkEnd w:id="204"/>
      <w:bookmarkEnd w:id="2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212" w:name="_Toc3566419"/>
      <w:bookmarkStart w:id="213" w:name="_Toc34747419"/>
      <w:bookmarkStart w:id="214"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2"/>
      <w:bookmarkEnd w:id="213"/>
      <w:bookmarkEnd w:id="21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15" w:name="_Toc3556949"/>
      <w:bookmarkStart w:id="216" w:name="_Toc34747198"/>
      <w:bookmarkStart w:id="217"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5"/>
      <w:bookmarkEnd w:id="216"/>
      <w:bookmarkEnd w:id="21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218" w:name="_Toc3566420"/>
      <w:bookmarkStart w:id="219" w:name="_Toc34747420"/>
      <w:bookmarkStart w:id="220"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8"/>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21" w:name="_Toc21650806"/>
      <w:bookmarkStart w:id="222" w:name="_Ref21651717"/>
      <w:bookmarkStart w:id="223" w:name="_Toc34747199"/>
      <w:bookmarkStart w:id="224" w:name="_Toc39880513"/>
      <w:r>
        <w:lastRenderedPageBreak/>
        <w:t>Special Topological situations</w:t>
      </w:r>
      <w:bookmarkEnd w:id="221"/>
      <w:bookmarkEnd w:id="222"/>
      <w:bookmarkEnd w:id="223"/>
      <w:bookmarkEnd w:id="22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024CB5" w:rsidRPr="003A0545" w:rsidRDefault="00024CB5" w:rsidP="00C5158C">
                            <w:pPr>
                              <w:pStyle w:val="Caption"/>
                              <w:rPr>
                                <w:noProof/>
                                <w:szCs w:val="24"/>
                              </w:rPr>
                            </w:pPr>
                            <w:bookmarkStart w:id="225" w:name="_Ref21650472"/>
                            <w:bookmarkStart w:id="226" w:name="_Toc21650945"/>
                            <w:bookmarkStart w:id="227" w:name="_Toc34747337"/>
                            <w:bookmarkStart w:id="228" w:name="_Toc39880654"/>
                            <w:r>
                              <w:t xml:space="preserve">Figure </w:t>
                            </w:r>
                            <w:r>
                              <w:fldChar w:fldCharType="begin"/>
                            </w:r>
                            <w:r>
                              <w:instrText xml:space="preserve"> SEQ Figure \* ARABIC </w:instrText>
                            </w:r>
                            <w:r>
                              <w:fldChar w:fldCharType="separate"/>
                            </w:r>
                            <w:r>
                              <w:rPr>
                                <w:noProof/>
                              </w:rPr>
                              <w:t>7</w:t>
                            </w:r>
                            <w:r>
                              <w:fldChar w:fldCharType="end"/>
                            </w:r>
                            <w:bookmarkEnd w:id="225"/>
                            <w:r>
                              <w:t>: special topologies</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024CB5" w:rsidRPr="003A0545" w:rsidRDefault="00024CB5" w:rsidP="00C5158C">
                      <w:pPr>
                        <w:pStyle w:val="Caption"/>
                        <w:rPr>
                          <w:noProof/>
                          <w:szCs w:val="24"/>
                        </w:rPr>
                      </w:pPr>
                      <w:bookmarkStart w:id="229" w:name="_Ref21650472"/>
                      <w:bookmarkStart w:id="230" w:name="_Toc21650945"/>
                      <w:bookmarkStart w:id="231" w:name="_Toc34747337"/>
                      <w:bookmarkStart w:id="232" w:name="_Toc39880654"/>
                      <w:r>
                        <w:t xml:space="preserve">Figure </w:t>
                      </w:r>
                      <w:r>
                        <w:fldChar w:fldCharType="begin"/>
                      </w:r>
                      <w:r>
                        <w:instrText xml:space="preserve"> SEQ Figure \* ARABIC </w:instrText>
                      </w:r>
                      <w:r>
                        <w:fldChar w:fldCharType="separate"/>
                      </w:r>
                      <w:r>
                        <w:rPr>
                          <w:noProof/>
                        </w:rPr>
                        <w:t>7</w:t>
                      </w:r>
                      <w:r>
                        <w:fldChar w:fldCharType="end"/>
                      </w:r>
                      <w:bookmarkEnd w:id="229"/>
                      <w:r>
                        <w:t>: special topologies</w:t>
                      </w:r>
                      <w:bookmarkEnd w:id="230"/>
                      <w:bookmarkEnd w:id="231"/>
                      <w:bookmarkEnd w:id="232"/>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233" w:name="_Toc21651031"/>
      <w:bookmarkStart w:id="234" w:name="_Toc34747421"/>
      <w:bookmarkStart w:id="235"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3"/>
      <w:bookmarkEnd w:id="234"/>
      <w:bookmarkEnd w:id="235"/>
    </w:p>
    <w:p w14:paraId="6B44B584" w14:textId="77777777" w:rsidR="00C5158C" w:rsidRPr="007055D9" w:rsidRDefault="00C5158C" w:rsidP="00C5158C">
      <w:pPr>
        <w:keepNext/>
        <w:widowControl w:val="0"/>
      </w:pPr>
      <w:proofErr w:type="gramStart"/>
      <w:r>
        <w:lastRenderedPageBreak/>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236" w:name="_Toc21651032"/>
      <w:bookmarkStart w:id="237" w:name="_Toc34747422"/>
      <w:bookmarkStart w:id="238"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6"/>
      <w:bookmarkEnd w:id="237"/>
      <w:bookmarkEnd w:id="238"/>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239" w:name="_Toc21651033"/>
      <w:bookmarkStart w:id="240" w:name="_Toc34747423"/>
      <w:bookmarkStart w:id="241"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39"/>
      <w:bookmarkEnd w:id="240"/>
      <w:bookmarkEnd w:id="241"/>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42" w:name="_Ref414608310"/>
      <w:bookmarkStart w:id="243" w:name="_Toc3556950"/>
      <w:bookmarkStart w:id="244" w:name="_Toc34747200"/>
      <w:bookmarkStart w:id="245" w:name="_Toc39880514"/>
      <w:r>
        <w:lastRenderedPageBreak/>
        <w:t xml:space="preserve">Contacts and </w:t>
      </w:r>
      <w:r w:rsidR="004B7C8B">
        <w:t>F</w:t>
      </w:r>
      <w:r w:rsidR="004B7C8B" w:rsidRPr="004B7C8B">
        <w:t>riction</w:t>
      </w:r>
      <w:bookmarkEnd w:id="242"/>
      <w:bookmarkEnd w:id="243"/>
      <w:bookmarkEnd w:id="244"/>
      <w:bookmarkEnd w:id="24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6" w:name="_Ref414841585"/>
      <w:bookmarkStart w:id="247" w:name="_Toc3556951"/>
      <w:bookmarkStart w:id="248" w:name="_Toc34747201"/>
      <w:bookmarkStart w:id="249" w:name="_Toc39880515"/>
      <w:r w:rsidRPr="00880D5C">
        <w:rPr>
          <w:szCs w:val="26"/>
        </w:rPr>
        <w:t xml:space="preserve">Element </w:t>
      </w:r>
      <w:r w:rsidRPr="00880D5C">
        <w:rPr>
          <w:rFonts w:ascii="Courier New" w:hAnsi="Courier New" w:cs="Courier New"/>
          <w:b w:val="0"/>
          <w:i/>
          <w:szCs w:val="26"/>
        </w:rPr>
        <w:t>&lt;contact_list/&gt;</w:t>
      </w:r>
      <w:bookmarkEnd w:id="246"/>
      <w:bookmarkEnd w:id="247"/>
      <w:bookmarkEnd w:id="248"/>
      <w:bookmarkEnd w:id="24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250" w:name="_Toc414573794"/>
      <w:bookmarkStart w:id="251" w:name="_Toc3566421"/>
      <w:bookmarkStart w:id="252" w:name="_Toc34747424"/>
      <w:bookmarkStart w:id="253"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50"/>
      <w:bookmarkEnd w:id="251"/>
      <w:bookmarkEnd w:id="252"/>
      <w:bookmarkEnd w:id="2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54" w:name="_Toc3556952"/>
      <w:bookmarkStart w:id="255" w:name="_Toc34747202"/>
      <w:bookmarkStart w:id="256"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4"/>
      <w:bookmarkEnd w:id="255"/>
      <w:bookmarkEnd w:id="25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257" w:name="_Toc3566422"/>
      <w:bookmarkStart w:id="258" w:name="_Toc34747425"/>
      <w:bookmarkStart w:id="259"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7"/>
      <w:bookmarkEnd w:id="258"/>
      <w:bookmarkEnd w:id="25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60" w:name="_Toc3556953"/>
      <w:bookmarkStart w:id="261" w:name="_Toc34747203"/>
      <w:bookmarkStart w:id="262"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60"/>
      <w:bookmarkEnd w:id="261"/>
      <w:bookmarkEnd w:id="262"/>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263" w:name="_Toc414573795"/>
      <w:bookmarkStart w:id="264" w:name="_Toc3566423"/>
      <w:bookmarkStart w:id="265" w:name="_Toc34747426"/>
      <w:bookmarkStart w:id="266"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3"/>
      <w:bookmarkEnd w:id="264"/>
      <w:bookmarkEnd w:id="265"/>
      <w:bookmarkEnd w:id="266"/>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7" w:name="_Toc3556954"/>
      <w:bookmarkStart w:id="268" w:name="_Toc34747204"/>
      <w:bookmarkStart w:id="269"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7"/>
      <w:bookmarkEnd w:id="268"/>
      <w:bookmarkEnd w:id="26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70" w:name="_Ref414837767"/>
      <w:bookmarkStart w:id="271" w:name="_Toc3556955"/>
      <w:bookmarkStart w:id="272" w:name="_Toc34747205"/>
      <w:bookmarkStart w:id="273" w:name="_Toc39880519"/>
      <w:r>
        <w:t xml:space="preserve">Local </w:t>
      </w:r>
      <w:r w:rsidR="008706FB">
        <w:t>Contact</w:t>
      </w:r>
      <w:r w:rsidRPr="0030552A">
        <w:t xml:space="preserve"> </w:t>
      </w:r>
      <w:r w:rsidR="008706FB">
        <w:t>P</w:t>
      </w:r>
      <w:r>
        <w:t>ropert</w:t>
      </w:r>
      <w:r w:rsidR="008706FB">
        <w:t>ies</w:t>
      </w:r>
      <w:bookmarkEnd w:id="270"/>
      <w:bookmarkEnd w:id="271"/>
      <w:bookmarkEnd w:id="272"/>
      <w:bookmarkEnd w:id="273"/>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274" w:name="_Toc3566424"/>
      <w:bookmarkStart w:id="275" w:name="_Toc34747427"/>
      <w:bookmarkStart w:id="276"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4"/>
      <w:bookmarkEnd w:id="275"/>
      <w:bookmarkEnd w:id="27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77" w:name="_Ref414836574"/>
      <w:bookmarkStart w:id="278" w:name="_Toc3556956"/>
      <w:bookmarkStart w:id="279" w:name="_Toc34747206"/>
      <w:bookmarkStart w:id="280" w:name="_Toc39880520"/>
      <w:r w:rsidRPr="007055D9">
        <w:t>Joints</w:t>
      </w:r>
      <w:bookmarkEnd w:id="277"/>
      <w:bookmarkEnd w:id="278"/>
      <w:bookmarkEnd w:id="279"/>
      <w:bookmarkEnd w:id="28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281" w:name="_Toc3566425"/>
      <w:bookmarkStart w:id="282" w:name="_Toc34747428"/>
      <w:bookmarkStart w:id="283"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81"/>
      <w:bookmarkEnd w:id="282"/>
      <w:bookmarkEnd w:id="28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84" w:name="_Toc428456083"/>
      <w:bookmarkStart w:id="285" w:name="_Toc428537047"/>
      <w:bookmarkStart w:id="286" w:name="_Toc428969366"/>
      <w:bookmarkStart w:id="287" w:name="_Toc429052757"/>
      <w:bookmarkStart w:id="288" w:name="_Toc3556957"/>
      <w:bookmarkStart w:id="289" w:name="_Toc34747207"/>
      <w:bookmarkStart w:id="290" w:name="_Toc39880521"/>
      <w:bookmarkEnd w:id="284"/>
      <w:bookmarkEnd w:id="285"/>
      <w:bookmarkEnd w:id="286"/>
      <w:bookmarkEnd w:id="28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8"/>
      <w:bookmarkEnd w:id="289"/>
      <w:bookmarkEnd w:id="29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1" w:name="_Toc428279348"/>
      <w:bookmarkStart w:id="292" w:name="_Toc428456085"/>
      <w:bookmarkStart w:id="293" w:name="_Toc428537049"/>
      <w:bookmarkStart w:id="294" w:name="_Toc428969368"/>
      <w:bookmarkStart w:id="295" w:name="_Toc429052759"/>
      <w:bookmarkStart w:id="296" w:name="_Toc3556958"/>
      <w:bookmarkStart w:id="297" w:name="_Toc34747208"/>
      <w:bookmarkStart w:id="298" w:name="_Toc39880522"/>
      <w:bookmarkEnd w:id="291"/>
      <w:bookmarkEnd w:id="292"/>
      <w:bookmarkEnd w:id="293"/>
      <w:bookmarkEnd w:id="294"/>
      <w:bookmarkEnd w:id="295"/>
      <w:r w:rsidRPr="007055D9">
        <w:t>XML Schema Definition</w:t>
      </w:r>
      <w:bookmarkEnd w:id="296"/>
      <w:bookmarkEnd w:id="297"/>
      <w:bookmarkEnd w:id="29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9" w:name="_Toc334484488"/>
      <w:bookmarkStart w:id="300" w:name="_Toc334486133"/>
      <w:bookmarkStart w:id="301" w:name="XMLStructureConnectionGroups"/>
      <w:bookmarkStart w:id="302" w:name="SeamweldConnectionGroupPart"/>
      <w:bookmarkStart w:id="303" w:name="XMLStructurePartsPIDs"/>
      <w:bookmarkStart w:id="304" w:name="XMLStructureConnections"/>
      <w:bookmarkStart w:id="305" w:name="XMLStructurePointConnections"/>
      <w:bookmarkStart w:id="306" w:name="XMLStructureLineConnections"/>
      <w:bookmarkStart w:id="307" w:name="XMLStructurePlaneConnections"/>
      <w:bookmarkStart w:id="308" w:name="_Toc338938892"/>
      <w:bookmarkStart w:id="309" w:name="_Toc338939088"/>
      <w:bookmarkStart w:id="310" w:name="_Toc3556959"/>
      <w:bookmarkStart w:id="311" w:name="_Toc34747209"/>
      <w:bookmarkStart w:id="312" w:name="_Toc39880523"/>
      <w:bookmarkEnd w:id="101"/>
      <w:bookmarkEnd w:id="102"/>
      <w:bookmarkEnd w:id="299"/>
      <w:bookmarkEnd w:id="300"/>
      <w:bookmarkEnd w:id="301"/>
      <w:bookmarkEnd w:id="302"/>
      <w:bookmarkEnd w:id="303"/>
      <w:bookmarkEnd w:id="304"/>
      <w:bookmarkEnd w:id="305"/>
      <w:bookmarkEnd w:id="306"/>
      <w:bookmarkEnd w:id="307"/>
      <w:r w:rsidRPr="007055D9">
        <w:lastRenderedPageBreak/>
        <w:t>Data Common to any Connection</w:t>
      </w:r>
      <w:bookmarkEnd w:id="308"/>
      <w:bookmarkEnd w:id="309"/>
      <w:bookmarkEnd w:id="310"/>
      <w:bookmarkEnd w:id="311"/>
      <w:bookmarkEnd w:id="31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3" w:name="_Ref448911656"/>
      <w:bookmarkStart w:id="314" w:name="_Toc3556960"/>
      <w:bookmarkStart w:id="315" w:name="_Toc34747210"/>
      <w:bookmarkStart w:id="316" w:name="_Toc39880524"/>
      <w:bookmarkStart w:id="317" w:name="_Toc413359574"/>
      <w:bookmarkStart w:id="318" w:name="_Toc338938893"/>
      <w:bookmarkStart w:id="319" w:name="_Toc338939089"/>
      <w:bookmarkStart w:id="320" w:name="_Toc288196462"/>
      <w:bookmarkStart w:id="321" w:name="_Toc288200760"/>
      <w:r>
        <w:t>Indices and their properties</w:t>
      </w:r>
      <w:bookmarkEnd w:id="313"/>
      <w:bookmarkEnd w:id="314"/>
      <w:bookmarkEnd w:id="315"/>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22" w:name="_Toc3556961"/>
      <w:bookmarkStart w:id="323" w:name="_Toc34747211"/>
      <w:bookmarkStart w:id="324" w:name="_Toc39880525"/>
      <w:r w:rsidRPr="00BD20ED">
        <w:rPr>
          <w:szCs w:val="34"/>
        </w:rPr>
        <w:t xml:space="preserve">Attribute </w:t>
      </w:r>
      <w:r w:rsidRPr="00BD20ED">
        <w:rPr>
          <w:rFonts w:ascii="Courier New" w:hAnsi="Courier New" w:cs="Courier New"/>
          <w:b w:val="0"/>
          <w:szCs w:val="34"/>
          <w:highlight w:val="white"/>
        </w:rPr>
        <w:t>label</w:t>
      </w:r>
      <w:bookmarkEnd w:id="317"/>
      <w:bookmarkEnd w:id="322"/>
      <w:bookmarkEnd w:id="323"/>
      <w:bookmarkEnd w:id="32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5" w:name="_Ref413329202"/>
      <w:bookmarkStart w:id="326" w:name="_Toc413359575"/>
      <w:bookmarkStart w:id="327" w:name="_Toc3556962"/>
      <w:bookmarkStart w:id="328" w:name="_Toc34747212"/>
      <w:bookmarkStart w:id="329" w:name="_Toc39880526"/>
      <w:r>
        <w:rPr>
          <w:szCs w:val="34"/>
        </w:rPr>
        <w:t>Dimensions and Coordinates</w:t>
      </w:r>
      <w:bookmarkEnd w:id="325"/>
      <w:bookmarkEnd w:id="326"/>
      <w:bookmarkEnd w:id="327"/>
      <w:bookmarkEnd w:id="328"/>
      <w:bookmarkEnd w:id="32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30" w:name="_Toc413359576"/>
      <w:bookmarkStart w:id="331" w:name="_Ref440360308"/>
      <w:bookmarkStart w:id="332" w:name="_Ref440360312"/>
      <w:bookmarkStart w:id="333" w:name="_Ref440360851"/>
      <w:bookmarkStart w:id="334" w:name="_Ref440360857"/>
      <w:bookmarkStart w:id="335" w:name="_Ref440453613"/>
      <w:bookmarkStart w:id="336" w:name="_Ref440453616"/>
      <w:bookmarkStart w:id="337" w:name="_Ref440454500"/>
      <w:bookmarkStart w:id="338" w:name="_Ref440454502"/>
      <w:bookmarkStart w:id="339" w:name="_Toc3556963"/>
      <w:bookmarkStart w:id="340" w:name="_Toc34747213"/>
      <w:bookmarkStart w:id="341" w:name="_Toc39880527"/>
      <w:r w:rsidRPr="00BD20ED">
        <w:rPr>
          <w:szCs w:val="34"/>
        </w:rPr>
        <w:t xml:space="preserve">Attribute </w:t>
      </w:r>
      <w:r>
        <w:rPr>
          <w:rFonts w:ascii="Courier New" w:hAnsi="Courier New" w:cs="Courier New"/>
          <w:b w:val="0"/>
          <w:szCs w:val="34"/>
          <w:highlight w:val="white"/>
        </w:rPr>
        <w:t>quality_control</w:t>
      </w:r>
      <w:bookmarkEnd w:id="330"/>
      <w:bookmarkEnd w:id="331"/>
      <w:bookmarkEnd w:id="332"/>
      <w:bookmarkEnd w:id="333"/>
      <w:bookmarkEnd w:id="334"/>
      <w:bookmarkEnd w:id="335"/>
      <w:bookmarkEnd w:id="336"/>
      <w:bookmarkEnd w:id="337"/>
      <w:bookmarkEnd w:id="338"/>
      <w:bookmarkEnd w:id="339"/>
      <w:bookmarkEnd w:id="340"/>
      <w:bookmarkEnd w:id="34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42" w:name="_Ref428442251"/>
      <w:bookmarkStart w:id="343" w:name="_Toc3556964"/>
      <w:bookmarkStart w:id="344" w:name="_Toc34747214"/>
      <w:bookmarkStart w:id="345" w:name="_Toc39880528"/>
      <w:r w:rsidRPr="007331A4">
        <w:lastRenderedPageBreak/>
        <w:t>Custom Attributes list</w:t>
      </w:r>
      <w:bookmarkEnd w:id="342"/>
      <w:bookmarkEnd w:id="343"/>
      <w:bookmarkEnd w:id="344"/>
      <w:bookmarkEnd w:id="3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346" w:name="_Toc440039075"/>
      <w:bookmarkStart w:id="347" w:name="_Toc3566426"/>
      <w:bookmarkStart w:id="348" w:name="_Toc34747429"/>
      <w:bookmarkStart w:id="349"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6"/>
      <w:bookmarkEnd w:id="347"/>
      <w:bookmarkEnd w:id="348"/>
      <w:bookmarkEnd w:id="34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350" w:name="_Toc440039076"/>
      <w:bookmarkStart w:id="351" w:name="_Toc3566427"/>
      <w:bookmarkStart w:id="352" w:name="_Toc34747430"/>
      <w:bookmarkStart w:id="353"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50"/>
      <w:bookmarkEnd w:id="351"/>
      <w:bookmarkEnd w:id="352"/>
      <w:bookmarkEnd w:id="35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354" w:name="_Toc440039077"/>
      <w:bookmarkStart w:id="355" w:name="_Toc3566428"/>
      <w:bookmarkStart w:id="356" w:name="_Toc34747431"/>
      <w:bookmarkStart w:id="357"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4"/>
      <w:bookmarkEnd w:id="355"/>
      <w:bookmarkEnd w:id="356"/>
      <w:bookmarkEnd w:id="35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358" w:name="_Toc440039078"/>
      <w:bookmarkStart w:id="359" w:name="_Toc3566429"/>
      <w:bookmarkStart w:id="360" w:name="_Toc34747432"/>
      <w:bookmarkStart w:id="361"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8"/>
      <w:bookmarkEnd w:id="359"/>
      <w:bookmarkEnd w:id="360"/>
      <w:bookmarkEnd w:id="36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362" w:name="_Toc440039079"/>
      <w:bookmarkStart w:id="363" w:name="_Toc3566430"/>
      <w:bookmarkStart w:id="364" w:name="_Toc34747433"/>
      <w:bookmarkStart w:id="365"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2"/>
      <w:bookmarkEnd w:id="363"/>
      <w:bookmarkEnd w:id="364"/>
      <w:bookmarkEnd w:id="36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366" w:name="_Toc440039080"/>
      <w:bookmarkStart w:id="367" w:name="_Toc3566431"/>
      <w:bookmarkStart w:id="368" w:name="_Toc34747434"/>
      <w:bookmarkStart w:id="369"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6"/>
      <w:bookmarkEnd w:id="367"/>
      <w:bookmarkEnd w:id="368"/>
      <w:bookmarkEnd w:id="36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370" w:name="_Toc440039081"/>
      <w:bookmarkStart w:id="371" w:name="_Toc3566432"/>
      <w:bookmarkStart w:id="372" w:name="_Toc34747435"/>
      <w:bookmarkStart w:id="373"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0"/>
      <w:bookmarkEnd w:id="371"/>
      <w:bookmarkEnd w:id="372"/>
      <w:bookmarkEnd w:id="37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374" w:name="_Toc440039082"/>
      <w:bookmarkStart w:id="375" w:name="_Toc3566433"/>
      <w:bookmarkStart w:id="376" w:name="_Toc34747436"/>
      <w:bookmarkStart w:id="377"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4"/>
      <w:bookmarkEnd w:id="375"/>
      <w:bookmarkEnd w:id="376"/>
      <w:bookmarkEnd w:id="3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378" w:name="_Toc440039083"/>
      <w:bookmarkStart w:id="379" w:name="_Toc3566434"/>
      <w:bookmarkStart w:id="380" w:name="_Toc34747437"/>
      <w:bookmarkStart w:id="381"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78"/>
      <w:bookmarkEnd w:id="379"/>
      <w:bookmarkEnd w:id="380"/>
      <w:bookmarkEnd w:id="38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382" w:name="_Toc440039084"/>
      <w:bookmarkStart w:id="383" w:name="_Toc3566435"/>
      <w:bookmarkStart w:id="384" w:name="_Toc34747438"/>
      <w:bookmarkStart w:id="385"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82"/>
      <w:bookmarkEnd w:id="383"/>
      <w:bookmarkEnd w:id="384"/>
      <w:bookmarkEnd w:id="38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386" w:name="_Toc440039085"/>
      <w:bookmarkStart w:id="387" w:name="_Toc3566436"/>
      <w:bookmarkStart w:id="388" w:name="_Toc34747439"/>
      <w:bookmarkStart w:id="389"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86"/>
      <w:bookmarkEnd w:id="387"/>
      <w:bookmarkEnd w:id="388"/>
      <w:bookmarkEnd w:id="38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390" w:name="_Toc440039086"/>
      <w:bookmarkStart w:id="391" w:name="_Toc3566437"/>
      <w:bookmarkStart w:id="392" w:name="_Toc34747440"/>
      <w:bookmarkStart w:id="393"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90"/>
      <w:bookmarkEnd w:id="391"/>
      <w:bookmarkEnd w:id="392"/>
      <w:bookmarkEnd w:id="39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94" w:name="_Toc440038865"/>
      <w:bookmarkStart w:id="395" w:name="_Toc3556965"/>
      <w:bookmarkStart w:id="396" w:name="_Toc34747215"/>
      <w:bookmarkStart w:id="397"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94"/>
      <w:bookmarkEnd w:id="395"/>
      <w:bookmarkEnd w:id="396"/>
      <w:bookmarkEnd w:id="39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98" w:name="_Toc440038866"/>
      <w:bookmarkStart w:id="399" w:name="_Toc3556966"/>
      <w:bookmarkStart w:id="400" w:name="_Toc34747216"/>
      <w:bookmarkStart w:id="401"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8"/>
      <w:bookmarkEnd w:id="399"/>
      <w:bookmarkEnd w:id="400"/>
      <w:bookmarkEnd w:id="40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02" w:name="_Toc440038867"/>
      <w:bookmarkStart w:id="403" w:name="_Toc3556967"/>
      <w:bookmarkStart w:id="404" w:name="_Toc34747217"/>
      <w:bookmarkStart w:id="405"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2"/>
      <w:bookmarkEnd w:id="403"/>
      <w:bookmarkEnd w:id="404"/>
      <w:bookmarkEnd w:id="40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06" w:name="_Toc440038868"/>
      <w:bookmarkStart w:id="407" w:name="_Toc3556968"/>
      <w:bookmarkStart w:id="408" w:name="_Toc34747218"/>
      <w:bookmarkStart w:id="409"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6"/>
      <w:bookmarkEnd w:id="407"/>
      <w:bookmarkEnd w:id="408"/>
      <w:bookmarkEnd w:id="40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0" w:name="_Toc3556969"/>
      <w:bookmarkStart w:id="411" w:name="_Toc34747219"/>
      <w:bookmarkStart w:id="412" w:name="_Toc39880533"/>
      <w:r w:rsidRPr="007055D9">
        <w:lastRenderedPageBreak/>
        <w:t>0D connections</w:t>
      </w:r>
      <w:bookmarkEnd w:id="410"/>
      <w:bookmarkEnd w:id="411"/>
      <w:bookmarkEnd w:id="412"/>
    </w:p>
    <w:p w14:paraId="25FFC0E6" w14:textId="77777777" w:rsidR="002E60CB" w:rsidRPr="00226A3F" w:rsidRDefault="002E60CB" w:rsidP="002E60CB">
      <w:pPr>
        <w:pStyle w:val="Heading2"/>
        <w:tabs>
          <w:tab w:val="clear" w:pos="576"/>
          <w:tab w:val="left" w:pos="567"/>
          <w:tab w:val="num" w:pos="1134"/>
        </w:tabs>
        <w:ind w:left="578" w:hanging="578"/>
      </w:pPr>
      <w:bookmarkStart w:id="413" w:name="_Toc413359578"/>
      <w:bookmarkStart w:id="414" w:name="_Toc3556970"/>
      <w:bookmarkStart w:id="415" w:name="_Toc34747220"/>
      <w:bookmarkStart w:id="416" w:name="_Toc39880534"/>
      <w:r w:rsidRPr="00226A3F">
        <w:t>Generic Definitions</w:t>
      </w:r>
      <w:bookmarkEnd w:id="413"/>
      <w:bookmarkEnd w:id="414"/>
      <w:bookmarkEnd w:id="415"/>
      <w:bookmarkEnd w:id="416"/>
    </w:p>
    <w:p w14:paraId="5F980062" w14:textId="77777777" w:rsidR="002E60CB" w:rsidRPr="00226A3F" w:rsidRDefault="002E60CB" w:rsidP="00327322">
      <w:pPr>
        <w:pStyle w:val="Heading3"/>
      </w:pPr>
      <w:bookmarkStart w:id="417" w:name="_Toc413359579"/>
      <w:bookmarkStart w:id="418" w:name="_Ref428958711"/>
      <w:bookmarkStart w:id="419" w:name="_Toc3556971"/>
      <w:bookmarkStart w:id="420" w:name="_Toc34747221"/>
      <w:bookmarkStart w:id="421" w:name="_Toc39880535"/>
      <w:r w:rsidRPr="00226A3F">
        <w:t>Identification</w:t>
      </w:r>
      <w:bookmarkEnd w:id="417"/>
      <w:bookmarkEnd w:id="418"/>
      <w:bookmarkEnd w:id="419"/>
      <w:bookmarkEnd w:id="420"/>
      <w:bookmarkEnd w:id="42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422" w:name="_Toc3566438"/>
      <w:bookmarkStart w:id="423" w:name="_Toc34747441"/>
      <w:bookmarkStart w:id="424"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2"/>
      <w:bookmarkEnd w:id="423"/>
      <w:bookmarkEnd w:id="42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25" w:name="_Ref414563154"/>
      <w:bookmarkStart w:id="426" w:name="_Toc3556972"/>
      <w:bookmarkStart w:id="427" w:name="_Toc34747222"/>
      <w:bookmarkStart w:id="428" w:name="_Toc39880536"/>
      <w:r w:rsidRPr="007055D9">
        <w:t>Location</w:t>
      </w:r>
      <w:bookmarkEnd w:id="425"/>
      <w:bookmarkEnd w:id="426"/>
      <w:bookmarkEnd w:id="427"/>
      <w:bookmarkEnd w:id="42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429" w:name="_Toc3566439"/>
      <w:bookmarkStart w:id="430" w:name="_Toc34747442"/>
      <w:bookmarkStart w:id="431"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29"/>
      <w:bookmarkEnd w:id="430"/>
      <w:bookmarkEnd w:id="43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32" w:name="_Toc428279359"/>
      <w:bookmarkStart w:id="433" w:name="_Toc428456096"/>
      <w:bookmarkStart w:id="434" w:name="_Toc428537060"/>
      <w:bookmarkStart w:id="435" w:name="_Toc428969379"/>
      <w:bookmarkStart w:id="436" w:name="_Toc429052770"/>
      <w:bookmarkStart w:id="437" w:name="_Direction"/>
      <w:bookmarkStart w:id="438" w:name="_Ref400880511"/>
      <w:bookmarkStart w:id="439" w:name="_Toc413359581"/>
      <w:bookmarkStart w:id="440" w:name="_Toc3556973"/>
      <w:bookmarkStart w:id="441" w:name="_Toc34747223"/>
      <w:bookmarkStart w:id="442" w:name="_Toc39880537"/>
      <w:bookmarkEnd w:id="432"/>
      <w:bookmarkEnd w:id="433"/>
      <w:bookmarkEnd w:id="434"/>
      <w:bookmarkEnd w:id="435"/>
      <w:bookmarkEnd w:id="436"/>
      <w:bookmarkEnd w:id="437"/>
      <w:r>
        <w:t>Direc</w:t>
      </w:r>
      <w:r w:rsidRPr="00226A3F">
        <w:t>tion</w:t>
      </w:r>
      <w:bookmarkEnd w:id="438"/>
      <w:bookmarkEnd w:id="439"/>
      <w:bookmarkEnd w:id="440"/>
      <w:bookmarkEnd w:id="441"/>
      <w:bookmarkEnd w:id="44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443" w:name="_Toc3566440"/>
      <w:bookmarkStart w:id="444" w:name="_Toc34747443"/>
      <w:bookmarkStart w:id="445"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3"/>
      <w:bookmarkEnd w:id="444"/>
      <w:bookmarkEnd w:id="44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46" w:name="_Toc428279361"/>
      <w:bookmarkStart w:id="447" w:name="_Toc428456098"/>
      <w:bookmarkStart w:id="448" w:name="_Toc3556974"/>
      <w:bookmarkStart w:id="449" w:name="_Toc34747224"/>
      <w:bookmarkStart w:id="450" w:name="_Toc39880538"/>
      <w:bookmarkEnd w:id="446"/>
      <w:bookmarkEnd w:id="447"/>
      <w:r w:rsidRPr="00736820">
        <w:t>Type</w:t>
      </w:r>
      <w:r w:rsidRPr="007055D9">
        <w:t xml:space="preserve"> Specification</w:t>
      </w:r>
      <w:bookmarkEnd w:id="448"/>
      <w:bookmarkEnd w:id="449"/>
      <w:bookmarkEnd w:id="45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451" w:name="_Toc3566441"/>
      <w:bookmarkStart w:id="452" w:name="_Toc34747444"/>
      <w:bookmarkStart w:id="453"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1"/>
      <w:bookmarkEnd w:id="452"/>
      <w:bookmarkEnd w:id="45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54" w:name="_Ref428355238"/>
      <w:bookmarkStart w:id="455" w:name="_Toc3556975"/>
      <w:bookmarkStart w:id="456" w:name="_Toc34747225"/>
      <w:bookmarkStart w:id="457" w:name="_Toc39880539"/>
      <w:r w:rsidRPr="007055D9">
        <w:t xml:space="preserve">Spot </w:t>
      </w:r>
      <w:r w:rsidR="002E657F">
        <w:t>W</w:t>
      </w:r>
      <w:r w:rsidRPr="007055D9">
        <w:t>elds</w:t>
      </w:r>
      <w:bookmarkEnd w:id="454"/>
      <w:bookmarkEnd w:id="455"/>
      <w:bookmarkEnd w:id="456"/>
      <w:bookmarkEnd w:id="45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458" w:name="_Toc3566442"/>
      <w:bookmarkStart w:id="459" w:name="_Toc34747445"/>
      <w:bookmarkStart w:id="460"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8"/>
      <w:bookmarkEnd w:id="459"/>
      <w:bookmarkEnd w:id="46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461" w:name="_Toc3566443"/>
      <w:bookmarkStart w:id="462" w:name="_Toc34747446"/>
      <w:bookmarkStart w:id="463"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bookmarkEnd w:id="463"/>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64" w:name="_Toc3556976"/>
      <w:bookmarkStart w:id="465" w:name="_Toc34747226"/>
      <w:bookmarkStart w:id="466" w:name="_Toc39880540"/>
      <w:r w:rsidRPr="007055D9">
        <w:t>Robscans</w:t>
      </w:r>
      <w:bookmarkEnd w:id="464"/>
      <w:bookmarkEnd w:id="465"/>
      <w:bookmarkEnd w:id="466"/>
    </w:p>
    <w:bookmarkEnd w:id="318"/>
    <w:bookmarkEnd w:id="319"/>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467" w:name="_Ref401160011"/>
      <w:bookmarkStart w:id="468" w:name="_Toc413359628"/>
      <w:bookmarkStart w:id="469" w:name="_Toc3557087"/>
      <w:bookmarkStart w:id="470" w:name="_Toc34747338"/>
      <w:bookmarkStart w:id="471"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8"/>
      <w:bookmarkEnd w:id="469"/>
      <w:bookmarkEnd w:id="470"/>
      <w:bookmarkEnd w:id="47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472" w:name="_Toc3566444"/>
      <w:bookmarkStart w:id="473" w:name="_Toc34747447"/>
      <w:bookmarkStart w:id="474"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72"/>
      <w:bookmarkEnd w:id="473"/>
      <w:bookmarkEnd w:id="4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475" w:name="_Toc3566445"/>
      <w:bookmarkStart w:id="476" w:name="_Toc34747448"/>
      <w:bookmarkStart w:id="477"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75"/>
      <w:bookmarkEnd w:id="476"/>
      <w:bookmarkEnd w:id="47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478" w:name="_Toc3566446"/>
      <w:bookmarkStart w:id="479" w:name="_Toc34747449"/>
      <w:bookmarkStart w:id="480"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78"/>
      <w:bookmarkEnd w:id="479"/>
      <w:bookmarkEnd w:id="48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81" w:name="_Toc428279365"/>
      <w:bookmarkStart w:id="482" w:name="_Toc428456102"/>
      <w:bookmarkStart w:id="483" w:name="_Toc428537065"/>
      <w:bookmarkStart w:id="484" w:name="_Toc428969384"/>
      <w:bookmarkStart w:id="485" w:name="_Toc429052775"/>
      <w:bookmarkStart w:id="486" w:name="_Toc413359585"/>
      <w:bookmarkStart w:id="487" w:name="_Toc3556977"/>
      <w:bookmarkStart w:id="488" w:name="_Toc34747227"/>
      <w:bookmarkStart w:id="489" w:name="_Toc39880541"/>
      <w:bookmarkEnd w:id="481"/>
      <w:bookmarkEnd w:id="482"/>
      <w:bookmarkEnd w:id="483"/>
      <w:bookmarkEnd w:id="484"/>
      <w:bookmarkEnd w:id="485"/>
      <w:r w:rsidRPr="00226A3F">
        <w:t>Rivets</w:t>
      </w:r>
      <w:bookmarkEnd w:id="486"/>
      <w:bookmarkEnd w:id="487"/>
      <w:bookmarkEnd w:id="488"/>
      <w:bookmarkEnd w:id="48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490" w:name="_Toc3566447"/>
      <w:bookmarkStart w:id="491" w:name="_Toc34747450"/>
      <w:bookmarkStart w:id="492"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0"/>
      <w:bookmarkEnd w:id="491"/>
      <w:bookmarkEnd w:id="49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493" w:name="_Toc3566448"/>
      <w:bookmarkStart w:id="494" w:name="_Toc34747451"/>
      <w:bookmarkStart w:id="495"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3"/>
      <w:bookmarkEnd w:id="494"/>
      <w:bookmarkEnd w:id="495"/>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496" w:name="_Toc3557088"/>
      <w:bookmarkStart w:id="497" w:name="_Toc34747339"/>
      <w:bookmarkStart w:id="498"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6"/>
      <w:bookmarkEnd w:id="497"/>
      <w:bookmarkEnd w:id="498"/>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499" w:name="_Toc3566449"/>
      <w:bookmarkStart w:id="500" w:name="_Toc34747452"/>
      <w:bookmarkStart w:id="501"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9"/>
      <w:bookmarkEnd w:id="500"/>
      <w:bookmarkEnd w:id="5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02" w:name="_Toc428279367"/>
      <w:bookmarkStart w:id="503" w:name="_Toc428456104"/>
      <w:bookmarkStart w:id="504" w:name="_Toc428537067"/>
      <w:bookmarkStart w:id="505" w:name="_Toc428969386"/>
      <w:bookmarkStart w:id="506" w:name="_Toc429052777"/>
      <w:bookmarkStart w:id="507" w:name="_Toc413359586"/>
      <w:bookmarkStart w:id="508" w:name="_Toc3556978"/>
      <w:bookmarkStart w:id="509" w:name="_Toc34747228"/>
      <w:bookmarkStart w:id="510" w:name="_Toc39880542"/>
      <w:bookmarkEnd w:id="502"/>
      <w:bookmarkEnd w:id="503"/>
      <w:bookmarkEnd w:id="504"/>
      <w:bookmarkEnd w:id="505"/>
      <w:bookmarkEnd w:id="506"/>
      <w:r>
        <w:t>Blind</w:t>
      </w:r>
      <w:r w:rsidRPr="00942FED">
        <w:t xml:space="preserve"> Rivets</w:t>
      </w:r>
      <w:bookmarkEnd w:id="507"/>
      <w:bookmarkEnd w:id="508"/>
      <w:bookmarkEnd w:id="509"/>
      <w:bookmarkEnd w:id="5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511" w:name="_Toc3566450"/>
      <w:bookmarkStart w:id="512" w:name="_Toc34747453"/>
      <w:bookmarkStart w:id="513"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1"/>
      <w:bookmarkEnd w:id="512"/>
      <w:bookmarkEnd w:id="513"/>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514" w:name="_Toc3557089"/>
      <w:bookmarkStart w:id="515" w:name="_Toc34747340"/>
      <w:bookmarkStart w:id="516"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4"/>
      <w:bookmarkEnd w:id="515"/>
      <w:bookmarkEnd w:id="5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517" w:name="_Toc3557090"/>
      <w:bookmarkStart w:id="518" w:name="_Toc34747341"/>
      <w:bookmarkStart w:id="519"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7"/>
      <w:bookmarkEnd w:id="518"/>
      <w:bookmarkEnd w:id="51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520" w:name="_Toc3557091"/>
      <w:bookmarkStart w:id="521" w:name="_Toc34747342"/>
      <w:bookmarkStart w:id="522"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20"/>
      <w:bookmarkEnd w:id="521"/>
      <w:bookmarkEnd w:id="52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3" w:name="_Toc428279369"/>
      <w:bookmarkStart w:id="524" w:name="_Toc428965611"/>
      <w:bookmarkEnd w:id="523"/>
      <w:bookmarkEnd w:id="524"/>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5" w:name="_Toc428279370"/>
    <w:bookmarkStart w:id="526" w:name="_Toc428456106"/>
    <w:bookmarkStart w:id="527" w:name="_Toc428537069"/>
    <w:bookmarkStart w:id="528" w:name="_Toc428969388"/>
    <w:bookmarkStart w:id="529" w:name="_Toc429052779"/>
    <w:bookmarkStart w:id="530" w:name="_Toc413359587"/>
    <w:bookmarkEnd w:id="525"/>
    <w:bookmarkEnd w:id="526"/>
    <w:bookmarkEnd w:id="527"/>
    <w:bookmarkEnd w:id="528"/>
    <w:bookmarkEnd w:id="529"/>
    <w:p w14:paraId="6391282C" w14:textId="77777777" w:rsidR="002E60CB" w:rsidRPr="00942FED" w:rsidRDefault="00DB0669" w:rsidP="00327322">
      <w:pPr>
        <w:pStyle w:val="Heading3"/>
      </w:pPr>
      <w:r>
        <w:rPr>
          <w:b w:val="0"/>
          <w:bCs w:val="0"/>
          <w:sz w:val="18"/>
          <w:szCs w:val="24"/>
        </w:rPr>
        <w:lastRenderedPageBreak/>
        <w:fldChar w:fldCharType="end"/>
      </w:r>
      <w:bookmarkStart w:id="531" w:name="_Toc3556979"/>
      <w:bookmarkStart w:id="532" w:name="_Toc34747229"/>
      <w:bookmarkStart w:id="533" w:name="_Toc39880543"/>
      <w:r w:rsidR="002E60CB" w:rsidRPr="00942FED">
        <w:t>Self</w:t>
      </w:r>
      <w:r w:rsidR="000306B0">
        <w:t>-</w:t>
      </w:r>
      <w:r w:rsidR="002E60CB" w:rsidRPr="00942FED">
        <w:t>Piercing Rivets</w:t>
      </w:r>
      <w:bookmarkEnd w:id="530"/>
      <w:bookmarkEnd w:id="531"/>
      <w:bookmarkEnd w:id="532"/>
      <w:bookmarkEnd w:id="53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534" w:name="_Toc413359629"/>
      <w:bookmarkStart w:id="535" w:name="_Toc3557092"/>
      <w:bookmarkStart w:id="536" w:name="_Toc34747343"/>
      <w:bookmarkStart w:id="537"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34"/>
      <w:bookmarkEnd w:id="535"/>
      <w:bookmarkEnd w:id="536"/>
      <w:bookmarkEnd w:id="537"/>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267615" w:rsidR="00C52145" w:rsidRPr="00C52145" w:rsidRDefault="00C52145" w:rsidP="00C52145">
      <w:pPr>
        <w:pStyle w:val="Caption"/>
      </w:pPr>
      <w:bookmarkStart w:id="538" w:name="_Toc3557093"/>
      <w:bookmarkStart w:id="539" w:name="_Toc34747344"/>
      <w:bookmarkStart w:id="540"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38"/>
      <w:bookmarkEnd w:id="539"/>
      <w:bookmarkEnd w:id="54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541" w:name="_Toc3566451"/>
      <w:bookmarkStart w:id="542" w:name="_Toc34747454"/>
      <w:bookmarkStart w:id="543"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41"/>
      <w:bookmarkEnd w:id="542"/>
      <w:bookmarkEnd w:id="54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44" w:name="_Toc428456108"/>
      <w:bookmarkStart w:id="545" w:name="_Toc428537071"/>
      <w:bookmarkStart w:id="546" w:name="_Toc428969390"/>
      <w:bookmarkStart w:id="547" w:name="_Toc429052781"/>
      <w:bookmarkStart w:id="548" w:name="_Toc428279372"/>
      <w:bookmarkStart w:id="549" w:name="_Toc428456109"/>
      <w:bookmarkStart w:id="550" w:name="_Toc428537072"/>
      <w:bookmarkStart w:id="551" w:name="_Toc428969391"/>
      <w:bookmarkStart w:id="552" w:name="_Toc429052782"/>
      <w:bookmarkStart w:id="553" w:name="_Toc428279374"/>
      <w:bookmarkStart w:id="554" w:name="_Toc428456111"/>
      <w:bookmarkStart w:id="555" w:name="_Toc428537074"/>
      <w:bookmarkStart w:id="556" w:name="_Toc428969393"/>
      <w:bookmarkStart w:id="557" w:name="_Toc429052784"/>
      <w:bookmarkStart w:id="558" w:name="_Toc428279378"/>
      <w:bookmarkStart w:id="559" w:name="_Toc428456115"/>
      <w:bookmarkStart w:id="560" w:name="_Toc428537078"/>
      <w:bookmarkStart w:id="561" w:name="_Toc428969397"/>
      <w:bookmarkStart w:id="562" w:name="_Toc429052788"/>
      <w:bookmarkStart w:id="563" w:name="_Toc428279380"/>
      <w:bookmarkStart w:id="564" w:name="_Toc428456117"/>
      <w:bookmarkStart w:id="565" w:name="_Toc428537080"/>
      <w:bookmarkStart w:id="566" w:name="_Toc428969399"/>
      <w:bookmarkStart w:id="567" w:name="_Toc429052790"/>
      <w:bookmarkStart w:id="568" w:name="_Toc428279387"/>
      <w:bookmarkStart w:id="569" w:name="_Toc428456124"/>
      <w:bookmarkStart w:id="570" w:name="_Toc428537087"/>
      <w:bookmarkStart w:id="571" w:name="_Toc428969406"/>
      <w:bookmarkStart w:id="572" w:name="_Toc429052797"/>
      <w:bookmarkStart w:id="573" w:name="_Toc428279388"/>
      <w:bookmarkStart w:id="574" w:name="_Toc428456125"/>
      <w:bookmarkStart w:id="575" w:name="_Toc428537088"/>
      <w:bookmarkStart w:id="576" w:name="_Toc428969407"/>
      <w:bookmarkStart w:id="577" w:name="_Toc429052798"/>
      <w:bookmarkStart w:id="578" w:name="_Toc428279389"/>
      <w:bookmarkStart w:id="579" w:name="_Toc428456126"/>
      <w:bookmarkStart w:id="580" w:name="_Toc428537089"/>
      <w:bookmarkStart w:id="581" w:name="_Toc428969408"/>
      <w:bookmarkStart w:id="582" w:name="_Toc429052799"/>
      <w:bookmarkStart w:id="583" w:name="_Toc413359588"/>
      <w:bookmarkStart w:id="584" w:name="_Toc3556980"/>
      <w:bookmarkStart w:id="585" w:name="_Toc34747230"/>
      <w:bookmarkStart w:id="586" w:name="_Toc39880544"/>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r>
        <w:t>S</w:t>
      </w:r>
      <w:r w:rsidR="002E60CB">
        <w:t>olid</w:t>
      </w:r>
      <w:r w:rsidR="002E60CB" w:rsidRPr="00942FED">
        <w:t xml:space="preserve"> Rivets</w:t>
      </w:r>
      <w:bookmarkEnd w:id="583"/>
      <w:bookmarkEnd w:id="584"/>
      <w:bookmarkEnd w:id="585"/>
      <w:bookmarkEnd w:id="58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587" w:name="_Toc3566452"/>
      <w:bookmarkStart w:id="588" w:name="_Toc34747455"/>
      <w:bookmarkStart w:id="589"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7"/>
      <w:bookmarkEnd w:id="588"/>
      <w:bookmarkEnd w:id="58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590" w:name="_Ref3565285"/>
      <w:bookmarkStart w:id="591" w:name="_Toc3557094"/>
      <w:bookmarkStart w:id="592" w:name="_Toc34747345"/>
      <w:bookmarkStart w:id="593"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90"/>
      <w:r>
        <w:t>: Dimensions of Solid Rivets</w:t>
      </w:r>
      <w:bookmarkEnd w:id="591"/>
      <w:bookmarkEnd w:id="592"/>
      <w:bookmarkEnd w:id="59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4"/>
            <w:r>
              <w:rPr>
                <w:sz w:val="20"/>
                <w:szCs w:val="20"/>
              </w:rPr>
              <w:t xml:space="preserve">max_grip </w:t>
            </w:r>
            <w:r>
              <w:rPr>
                <w:rFonts w:cs="Calibri"/>
                <w:sz w:val="20"/>
                <w:szCs w:val="20"/>
              </w:rPr>
              <w:t>≥</w:t>
            </w:r>
            <w:r>
              <w:rPr>
                <w:sz w:val="20"/>
                <w:szCs w:val="20"/>
              </w:rPr>
              <w:t xml:space="preserve"> min_grip</w:t>
            </w:r>
            <w:commentRangeStart w:id="595"/>
            <w:commentRangeEnd w:id="595"/>
            <w:r w:rsidR="00B14B2C">
              <w:rPr>
                <w:rStyle w:val="CommentReference"/>
                <w:lang w:eastAsia="x-none"/>
              </w:rPr>
              <w:commentReference w:id="595"/>
            </w:r>
            <w:commentRangeEnd w:id="594"/>
            <w:r w:rsidR="00F1371D">
              <w:rPr>
                <w:rStyle w:val="CommentReference"/>
                <w:lang w:eastAsia="x-none"/>
              </w:rPr>
              <w:commentReference w:id="59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596" w:name="_Toc3566453"/>
      <w:bookmarkStart w:id="597" w:name="_Toc34747456"/>
      <w:bookmarkStart w:id="598"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6"/>
      <w:bookmarkEnd w:id="597"/>
      <w:bookmarkEnd w:id="59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599" w:name="_Toc3557095"/>
      <w:bookmarkStart w:id="600" w:name="_Toc34747346"/>
      <w:bookmarkStart w:id="601"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599"/>
      <w:bookmarkEnd w:id="600"/>
      <w:bookmarkEnd w:id="60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02" w:name="_Toc428279391"/>
      <w:bookmarkStart w:id="603" w:name="_Toc428456128"/>
      <w:bookmarkStart w:id="604" w:name="_Toc428537091"/>
      <w:bookmarkStart w:id="605" w:name="_Toc428969410"/>
      <w:bookmarkStart w:id="606" w:name="_Toc429052801"/>
      <w:bookmarkStart w:id="607" w:name="_Toc413359589"/>
      <w:bookmarkStart w:id="608" w:name="_Toc3556981"/>
      <w:bookmarkStart w:id="609" w:name="_Toc34747231"/>
      <w:bookmarkStart w:id="610" w:name="_Toc39880545"/>
      <w:bookmarkEnd w:id="602"/>
      <w:bookmarkEnd w:id="603"/>
      <w:bookmarkEnd w:id="604"/>
      <w:bookmarkEnd w:id="605"/>
      <w:bookmarkEnd w:id="606"/>
      <w:r w:rsidRPr="00F90632">
        <w:lastRenderedPageBreak/>
        <w:t>Swop Rivets</w:t>
      </w:r>
      <w:bookmarkEnd w:id="607"/>
      <w:bookmarkEnd w:id="608"/>
      <w:bookmarkEnd w:id="609"/>
      <w:bookmarkEnd w:id="61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611" w:name="_Toc3557096"/>
      <w:bookmarkStart w:id="612" w:name="_Toc34747347"/>
      <w:bookmarkStart w:id="613"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11"/>
      <w:bookmarkEnd w:id="612"/>
      <w:bookmarkEnd w:id="6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614" w:name="_Toc3566454"/>
      <w:bookmarkStart w:id="615" w:name="_Toc34747457"/>
      <w:bookmarkStart w:id="616"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4"/>
      <w:bookmarkEnd w:id="615"/>
      <w:bookmarkEnd w:id="6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17" w:name="_Toc39880546"/>
      <w:r>
        <w:t>Clinch Rivet Studs</w:t>
      </w:r>
      <w:bookmarkEnd w:id="6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618"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18"/>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619"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620"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21" w:name="_Toc428456130"/>
      <w:bookmarkStart w:id="622" w:name="_Toc428537093"/>
      <w:bookmarkStart w:id="623" w:name="_Toc428969412"/>
      <w:bookmarkStart w:id="624" w:name="_Toc429052803"/>
      <w:bookmarkStart w:id="625" w:name="_Toc413359590"/>
      <w:bookmarkStart w:id="626" w:name="_Toc3556982"/>
      <w:bookmarkStart w:id="627" w:name="_Toc34747232"/>
      <w:bookmarkStart w:id="628" w:name="_Toc39880547"/>
      <w:bookmarkEnd w:id="621"/>
      <w:bookmarkEnd w:id="622"/>
      <w:bookmarkEnd w:id="623"/>
      <w:bookmarkEnd w:id="624"/>
      <w:r>
        <w:lastRenderedPageBreak/>
        <w:t xml:space="preserve">Threaded Connections: </w:t>
      </w:r>
      <w:r w:rsidRPr="00226A3F">
        <w:t>Bolts and Screws</w:t>
      </w:r>
      <w:bookmarkEnd w:id="625"/>
      <w:bookmarkEnd w:id="626"/>
      <w:bookmarkEnd w:id="627"/>
      <w:bookmarkEnd w:id="628"/>
    </w:p>
    <w:p w14:paraId="1A579FAB" w14:textId="77777777" w:rsidR="002E60CB" w:rsidRPr="00942FED" w:rsidRDefault="002E60CB" w:rsidP="00327322">
      <w:pPr>
        <w:pStyle w:val="Heading3"/>
      </w:pPr>
      <w:bookmarkStart w:id="629" w:name="_Toc413359591"/>
      <w:bookmarkStart w:id="630" w:name="_Toc3556983"/>
      <w:bookmarkStart w:id="631" w:name="_Toc34747233"/>
      <w:bookmarkStart w:id="632" w:name="_Toc39880548"/>
      <w:r>
        <w:t>Introduction</w:t>
      </w:r>
      <w:bookmarkEnd w:id="629"/>
      <w:bookmarkEnd w:id="630"/>
      <w:bookmarkEnd w:id="631"/>
      <w:bookmarkEnd w:id="6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633" w:name="_Toc413359630"/>
      <w:bookmarkStart w:id="634" w:name="_Toc3557097"/>
      <w:bookmarkStart w:id="635" w:name="_Toc34747348"/>
      <w:bookmarkStart w:id="636"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33"/>
      <w:bookmarkEnd w:id="634"/>
      <w:bookmarkEnd w:id="635"/>
      <w:bookmarkEnd w:id="6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637" w:name="_Ref401160020"/>
      <w:bookmarkStart w:id="638" w:name="_Toc413359631"/>
      <w:bookmarkStart w:id="639" w:name="_Toc3557098"/>
      <w:bookmarkStart w:id="640" w:name="_Toc34747349"/>
      <w:bookmarkStart w:id="641"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7"/>
      <w:r>
        <w:t>: Different Screw Forms</w:t>
      </w:r>
      <w:bookmarkEnd w:id="638"/>
      <w:bookmarkEnd w:id="639"/>
      <w:bookmarkEnd w:id="640"/>
      <w:bookmarkEnd w:id="641"/>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642" w:name="_Ref401160136"/>
      <w:bookmarkStart w:id="643" w:name="_Toc413359632"/>
      <w:bookmarkStart w:id="644" w:name="_Ref428364733"/>
      <w:bookmarkStart w:id="645" w:name="_Ref428531136"/>
      <w:bookmarkStart w:id="646" w:name="_Toc3557099"/>
      <w:bookmarkStart w:id="647" w:name="_Toc34747350"/>
      <w:bookmarkStart w:id="648"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42"/>
      <w:r>
        <w:t xml:space="preserve">: </w:t>
      </w:r>
      <w:r w:rsidRPr="001B293E">
        <w:t xml:space="preserve">Definition of </w:t>
      </w:r>
      <w:r>
        <w:t>L</w:t>
      </w:r>
      <w:r w:rsidRPr="001B293E">
        <w:t xml:space="preserve">ength and </w:t>
      </w:r>
      <w:r>
        <w:t>H</w:t>
      </w:r>
      <w:r w:rsidRPr="001B293E">
        <w:t xml:space="preserve">ead </w:t>
      </w:r>
      <w:r>
        <w:t>S</w:t>
      </w:r>
      <w:r w:rsidRPr="001B293E">
        <w:t>izes</w:t>
      </w:r>
      <w:bookmarkEnd w:id="643"/>
      <w:bookmarkEnd w:id="644"/>
      <w:bookmarkEnd w:id="645"/>
      <w:bookmarkEnd w:id="646"/>
      <w:bookmarkEnd w:id="647"/>
      <w:bookmarkEnd w:id="6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649" w:name="_Ref413315993"/>
      <w:bookmarkStart w:id="650" w:name="_Toc413359633"/>
      <w:bookmarkStart w:id="651" w:name="_Toc3557100"/>
      <w:bookmarkStart w:id="652" w:name="_Toc34747351"/>
      <w:bookmarkStart w:id="653"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49"/>
      <w:r w:rsidRPr="00F81409">
        <w:t>: Definition of lead</w:t>
      </w:r>
      <w:r>
        <w:t>,</w:t>
      </w:r>
      <w:r w:rsidRPr="00F81409">
        <w:t xml:space="preserve"> pitch and</w:t>
      </w:r>
      <w:r>
        <w:t xml:space="preserve"> starts</w:t>
      </w:r>
      <w:r w:rsidRPr="00F81409">
        <w:t xml:space="preserve"> of a thread.</w:t>
      </w:r>
      <w:bookmarkEnd w:id="650"/>
      <w:bookmarkEnd w:id="651"/>
      <w:bookmarkEnd w:id="652"/>
      <w:bookmarkEnd w:id="653"/>
      <w:r w:rsidRPr="00F81409">
        <w:t xml:space="preserve"> </w:t>
      </w:r>
    </w:p>
    <w:p w14:paraId="2E070E38" w14:textId="77777777" w:rsidR="00ED267C" w:rsidRPr="00942FED" w:rsidRDefault="00A947CD" w:rsidP="00327322">
      <w:pPr>
        <w:pStyle w:val="Heading3"/>
      </w:pPr>
      <w:bookmarkStart w:id="654" w:name="_Toc428279395"/>
      <w:bookmarkStart w:id="655" w:name="_Toc428456133"/>
      <w:bookmarkStart w:id="656" w:name="_Toc428537096"/>
      <w:bookmarkStart w:id="657" w:name="_Toc428969415"/>
      <w:bookmarkStart w:id="658" w:name="_Toc429052806"/>
      <w:bookmarkStart w:id="659" w:name="_Toc3556984"/>
      <w:bookmarkStart w:id="660" w:name="_Ref3566661"/>
      <w:bookmarkStart w:id="661" w:name="_Ref4272362"/>
      <w:bookmarkStart w:id="662" w:name="_Toc34747234"/>
      <w:bookmarkStart w:id="663" w:name="_Toc39880549"/>
      <w:bookmarkEnd w:id="654"/>
      <w:bookmarkEnd w:id="655"/>
      <w:bookmarkEnd w:id="656"/>
      <w:bookmarkEnd w:id="657"/>
      <w:bookmarkEnd w:id="658"/>
      <w:r w:rsidRPr="00A947CD">
        <w:t>Contacts and Friction</w:t>
      </w:r>
      <w:bookmarkEnd w:id="659"/>
      <w:bookmarkEnd w:id="660"/>
      <w:bookmarkEnd w:id="661"/>
      <w:bookmarkEnd w:id="662"/>
      <w:bookmarkEnd w:id="6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64"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64"/>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65" w:name="_Toc428279398"/>
      <w:bookmarkStart w:id="666" w:name="_Toc428456136"/>
      <w:bookmarkStart w:id="667" w:name="_Toc428537099"/>
      <w:bookmarkStart w:id="668" w:name="_Toc428969418"/>
      <w:bookmarkStart w:id="669" w:name="_Toc429052809"/>
      <w:bookmarkStart w:id="670" w:name="_Toc428279400"/>
      <w:bookmarkStart w:id="671" w:name="_Toc428456138"/>
      <w:bookmarkStart w:id="672" w:name="_Toc428537101"/>
      <w:bookmarkStart w:id="673" w:name="_Toc428969420"/>
      <w:bookmarkStart w:id="674" w:name="_Toc429052811"/>
      <w:bookmarkStart w:id="675" w:name="_Toc428279401"/>
      <w:bookmarkStart w:id="676" w:name="_Toc428456139"/>
      <w:bookmarkStart w:id="677" w:name="_Toc428537102"/>
      <w:bookmarkStart w:id="678" w:name="_Toc428969421"/>
      <w:bookmarkStart w:id="679" w:name="_Toc429052812"/>
      <w:bookmarkStart w:id="680" w:name="_Toc428279402"/>
      <w:bookmarkStart w:id="681" w:name="_Toc428456140"/>
      <w:bookmarkStart w:id="682" w:name="_Toc428537103"/>
      <w:bookmarkStart w:id="683" w:name="_Toc428969422"/>
      <w:bookmarkStart w:id="684" w:name="_Toc429052813"/>
      <w:bookmarkStart w:id="685" w:name="_Toc428279403"/>
      <w:bookmarkStart w:id="686" w:name="_Toc428456141"/>
      <w:bookmarkStart w:id="687" w:name="_Toc428537104"/>
      <w:bookmarkStart w:id="688" w:name="_Toc428969423"/>
      <w:bookmarkStart w:id="689" w:name="_Toc429052814"/>
      <w:bookmarkStart w:id="690" w:name="_Toc428279404"/>
      <w:bookmarkStart w:id="691" w:name="_Toc428456142"/>
      <w:bookmarkStart w:id="692" w:name="_Toc428537105"/>
      <w:bookmarkStart w:id="693" w:name="_Toc428969424"/>
      <w:bookmarkStart w:id="694" w:name="_Toc429052815"/>
      <w:bookmarkStart w:id="695" w:name="_Toc428279405"/>
      <w:bookmarkStart w:id="696" w:name="_Toc428456143"/>
      <w:bookmarkStart w:id="697" w:name="_Toc428537106"/>
      <w:bookmarkStart w:id="698" w:name="_Toc428969425"/>
      <w:bookmarkStart w:id="699" w:name="_Toc429052816"/>
      <w:bookmarkStart w:id="700" w:name="_Toc428279406"/>
      <w:bookmarkStart w:id="701" w:name="_Toc428456144"/>
      <w:bookmarkStart w:id="702" w:name="_Toc428537107"/>
      <w:bookmarkStart w:id="703" w:name="_Toc428969426"/>
      <w:bookmarkStart w:id="704" w:name="_Toc429052817"/>
      <w:bookmarkStart w:id="705" w:name="_Toc428279408"/>
      <w:bookmarkStart w:id="706" w:name="_Toc428456146"/>
      <w:bookmarkStart w:id="707" w:name="_Toc428537109"/>
      <w:bookmarkStart w:id="708" w:name="_Toc428969428"/>
      <w:bookmarkStart w:id="709" w:name="_Toc429052819"/>
      <w:bookmarkStart w:id="710" w:name="_Toc428279409"/>
      <w:bookmarkStart w:id="711" w:name="_Toc428456147"/>
      <w:bookmarkStart w:id="712" w:name="_Toc428537110"/>
      <w:bookmarkStart w:id="713" w:name="_Toc428969429"/>
      <w:bookmarkStart w:id="714" w:name="_Toc429052820"/>
      <w:bookmarkStart w:id="715" w:name="_Toc428279410"/>
      <w:bookmarkStart w:id="716" w:name="_Toc428456148"/>
      <w:bookmarkStart w:id="717" w:name="_Toc428537111"/>
      <w:bookmarkStart w:id="718" w:name="_Toc428969430"/>
      <w:bookmarkStart w:id="719" w:name="_Toc429052821"/>
      <w:bookmarkStart w:id="720" w:name="_Toc428279411"/>
      <w:bookmarkStart w:id="721" w:name="_Toc428456149"/>
      <w:bookmarkStart w:id="722" w:name="_Toc428537112"/>
      <w:bookmarkStart w:id="723" w:name="_Toc428969431"/>
      <w:bookmarkStart w:id="724" w:name="_Toc429052822"/>
      <w:bookmarkStart w:id="725" w:name="_Toc428279413"/>
      <w:bookmarkStart w:id="726" w:name="_Toc428456151"/>
      <w:bookmarkStart w:id="727" w:name="_Toc428537114"/>
      <w:bookmarkStart w:id="728" w:name="_Toc428969433"/>
      <w:bookmarkStart w:id="729" w:name="_Toc429052824"/>
      <w:bookmarkStart w:id="730" w:name="_Toc428279414"/>
      <w:bookmarkStart w:id="731" w:name="_Toc428456152"/>
      <w:bookmarkStart w:id="732" w:name="_Toc428537115"/>
      <w:bookmarkStart w:id="733" w:name="_Toc428969434"/>
      <w:bookmarkStart w:id="734" w:name="_Toc429052825"/>
      <w:bookmarkStart w:id="735" w:name="_Toc428279416"/>
      <w:bookmarkStart w:id="736" w:name="_Toc428456154"/>
      <w:bookmarkStart w:id="737" w:name="_Toc428537117"/>
      <w:bookmarkStart w:id="738" w:name="_Toc428969436"/>
      <w:bookmarkStart w:id="739" w:name="_Toc429052827"/>
      <w:bookmarkStart w:id="740" w:name="_Toc428279417"/>
      <w:bookmarkStart w:id="741" w:name="_Toc428456155"/>
      <w:bookmarkStart w:id="742" w:name="_Toc428537118"/>
      <w:bookmarkStart w:id="743" w:name="_Toc428969437"/>
      <w:bookmarkStart w:id="744" w:name="_Toc429052828"/>
      <w:bookmarkStart w:id="745" w:name="_Toc428279419"/>
      <w:bookmarkStart w:id="746" w:name="_Toc428456157"/>
      <w:bookmarkStart w:id="747" w:name="_Toc428537120"/>
      <w:bookmarkStart w:id="748" w:name="_Toc428969439"/>
      <w:bookmarkStart w:id="749" w:name="_Toc429052830"/>
      <w:bookmarkStart w:id="750" w:name="_Toc428279421"/>
      <w:bookmarkStart w:id="751" w:name="_Toc428456159"/>
      <w:bookmarkStart w:id="752" w:name="_Toc428537122"/>
      <w:bookmarkStart w:id="753" w:name="_Toc428969441"/>
      <w:bookmarkStart w:id="754" w:name="_Toc429052832"/>
      <w:bookmarkStart w:id="755" w:name="_Toc428279422"/>
      <w:bookmarkStart w:id="756" w:name="_Toc428456160"/>
      <w:bookmarkStart w:id="757" w:name="_Toc428537123"/>
      <w:bookmarkStart w:id="758" w:name="_Toc428969442"/>
      <w:bookmarkStart w:id="759" w:name="_Toc429052833"/>
      <w:bookmarkStart w:id="760" w:name="_Toc428279423"/>
      <w:bookmarkStart w:id="761" w:name="_Toc428456161"/>
      <w:bookmarkStart w:id="762" w:name="_Toc428537124"/>
      <w:bookmarkStart w:id="763" w:name="_Toc428969443"/>
      <w:bookmarkStart w:id="764" w:name="_Toc429052834"/>
      <w:bookmarkStart w:id="765" w:name="_Toc428279424"/>
      <w:bookmarkStart w:id="766" w:name="_Toc428456162"/>
      <w:bookmarkStart w:id="767" w:name="_Toc428537125"/>
      <w:bookmarkStart w:id="768" w:name="_Toc428969444"/>
      <w:bookmarkStart w:id="769" w:name="_Toc429052835"/>
      <w:bookmarkStart w:id="770" w:name="_Toc428279426"/>
      <w:bookmarkStart w:id="771" w:name="_Toc428456164"/>
      <w:bookmarkStart w:id="772" w:name="_Toc428537127"/>
      <w:bookmarkStart w:id="773" w:name="_Toc428969446"/>
      <w:bookmarkStart w:id="774" w:name="_Toc429052837"/>
      <w:bookmarkStart w:id="775" w:name="_Toc428279427"/>
      <w:bookmarkStart w:id="776" w:name="_Toc428456165"/>
      <w:bookmarkStart w:id="777" w:name="_Toc428537128"/>
      <w:bookmarkStart w:id="778" w:name="_Toc428969447"/>
      <w:bookmarkStart w:id="779" w:name="_Toc429052838"/>
      <w:bookmarkStart w:id="780" w:name="_Toc428279431"/>
      <w:bookmarkStart w:id="781" w:name="_Toc428456169"/>
      <w:bookmarkStart w:id="782" w:name="_Toc428537132"/>
      <w:bookmarkStart w:id="783" w:name="_Toc428969451"/>
      <w:bookmarkStart w:id="784" w:name="_Toc429052842"/>
      <w:bookmarkStart w:id="785" w:name="_Toc428279432"/>
      <w:bookmarkStart w:id="786" w:name="_Toc428456170"/>
      <w:bookmarkStart w:id="787" w:name="_Toc428537133"/>
      <w:bookmarkStart w:id="788" w:name="_Toc428969452"/>
      <w:bookmarkStart w:id="789" w:name="_Toc429052843"/>
      <w:bookmarkStart w:id="790" w:name="_Toc428279434"/>
      <w:bookmarkStart w:id="791" w:name="_Toc428456172"/>
      <w:bookmarkStart w:id="792" w:name="_Toc428537135"/>
      <w:bookmarkStart w:id="793" w:name="_Toc428969454"/>
      <w:bookmarkStart w:id="794" w:name="_Toc429052845"/>
      <w:bookmarkStart w:id="795" w:name="_Toc428279435"/>
      <w:bookmarkStart w:id="796" w:name="_Toc428456173"/>
      <w:bookmarkStart w:id="797" w:name="_Toc428537136"/>
      <w:bookmarkStart w:id="798" w:name="_Toc428969455"/>
      <w:bookmarkStart w:id="799" w:name="_Toc429052846"/>
      <w:bookmarkStart w:id="800" w:name="_Toc428279439"/>
      <w:bookmarkStart w:id="801" w:name="_Toc428456177"/>
      <w:bookmarkStart w:id="802" w:name="_Toc428537140"/>
      <w:bookmarkStart w:id="803" w:name="_Toc428969459"/>
      <w:bookmarkStart w:id="804" w:name="_Toc429052850"/>
      <w:bookmarkStart w:id="805" w:name="_Toc428279440"/>
      <w:bookmarkStart w:id="806" w:name="_Toc428456178"/>
      <w:bookmarkStart w:id="807" w:name="_Toc428537141"/>
      <w:bookmarkStart w:id="808" w:name="_Toc428969460"/>
      <w:bookmarkStart w:id="809" w:name="_Toc429052851"/>
      <w:bookmarkStart w:id="810" w:name="_Toc428279441"/>
      <w:bookmarkStart w:id="811" w:name="_Toc428456179"/>
      <w:bookmarkStart w:id="812" w:name="_Toc428537142"/>
      <w:bookmarkStart w:id="813" w:name="_Toc428969461"/>
      <w:bookmarkStart w:id="814" w:name="_Toc429052852"/>
      <w:bookmarkStart w:id="815" w:name="_Toc428279442"/>
      <w:bookmarkStart w:id="816" w:name="_Toc428456180"/>
      <w:bookmarkStart w:id="817" w:name="_Toc428537143"/>
      <w:bookmarkStart w:id="818" w:name="_Toc428969462"/>
      <w:bookmarkStart w:id="819" w:name="_Toc429052853"/>
      <w:bookmarkStart w:id="820" w:name="_Toc428279444"/>
      <w:bookmarkStart w:id="821" w:name="_Toc428456182"/>
      <w:bookmarkStart w:id="822" w:name="_Toc428537145"/>
      <w:bookmarkStart w:id="823" w:name="_Toc428969464"/>
      <w:bookmarkStart w:id="824" w:name="_Toc429052855"/>
      <w:bookmarkStart w:id="825" w:name="_Toc428279445"/>
      <w:bookmarkStart w:id="826" w:name="_Toc428456183"/>
      <w:bookmarkStart w:id="827" w:name="_Toc428537146"/>
      <w:bookmarkStart w:id="828" w:name="_Toc428969465"/>
      <w:bookmarkStart w:id="829" w:name="_Toc429052856"/>
      <w:bookmarkStart w:id="830" w:name="_Toc428279449"/>
      <w:bookmarkStart w:id="831" w:name="_Toc428456187"/>
      <w:bookmarkStart w:id="832" w:name="_Toc428537150"/>
      <w:bookmarkStart w:id="833" w:name="_Toc428969469"/>
      <w:bookmarkStart w:id="834" w:name="_Toc429052860"/>
      <w:bookmarkStart w:id="835" w:name="_Toc428279450"/>
      <w:bookmarkStart w:id="836" w:name="_Toc428456188"/>
      <w:bookmarkStart w:id="837" w:name="_Toc428537151"/>
      <w:bookmarkStart w:id="838" w:name="_Toc428969470"/>
      <w:bookmarkStart w:id="839" w:name="_Toc429052861"/>
      <w:bookmarkStart w:id="840" w:name="_Toc428279452"/>
      <w:bookmarkStart w:id="841" w:name="_Toc428456190"/>
      <w:bookmarkStart w:id="842" w:name="_Toc428537153"/>
      <w:bookmarkStart w:id="843" w:name="_Toc428969472"/>
      <w:bookmarkStart w:id="844" w:name="_Toc429052863"/>
      <w:bookmarkStart w:id="845" w:name="_Toc428279453"/>
      <w:bookmarkStart w:id="846" w:name="_Toc428456191"/>
      <w:bookmarkStart w:id="847" w:name="_Toc428537154"/>
      <w:bookmarkStart w:id="848" w:name="_Toc428969473"/>
      <w:bookmarkStart w:id="849" w:name="_Toc429052864"/>
      <w:bookmarkStart w:id="850" w:name="_Toc428279457"/>
      <w:bookmarkStart w:id="851" w:name="_Toc428456195"/>
      <w:bookmarkStart w:id="852" w:name="_Toc428537158"/>
      <w:bookmarkStart w:id="853" w:name="_Toc428969477"/>
      <w:bookmarkStart w:id="854" w:name="_Toc429052868"/>
      <w:bookmarkStart w:id="855" w:name="_Toc428279458"/>
      <w:bookmarkStart w:id="856" w:name="_Toc428456196"/>
      <w:bookmarkStart w:id="857" w:name="_Toc428537159"/>
      <w:bookmarkStart w:id="858" w:name="_Toc428969478"/>
      <w:bookmarkStart w:id="859" w:name="_Toc429052869"/>
      <w:bookmarkStart w:id="860" w:name="_Toc428279459"/>
      <w:bookmarkStart w:id="861" w:name="_Toc428456197"/>
      <w:bookmarkStart w:id="862" w:name="_Toc428537160"/>
      <w:bookmarkStart w:id="863" w:name="_Toc428969479"/>
      <w:bookmarkStart w:id="864" w:name="_Toc429052870"/>
      <w:bookmarkStart w:id="865" w:name="_Toc428279461"/>
      <w:bookmarkStart w:id="866" w:name="_Toc428456199"/>
      <w:bookmarkStart w:id="867" w:name="_Toc428537162"/>
      <w:bookmarkStart w:id="868" w:name="_Toc428969481"/>
      <w:bookmarkStart w:id="869" w:name="_Toc429052872"/>
      <w:bookmarkStart w:id="870" w:name="_Toc428279462"/>
      <w:bookmarkStart w:id="871" w:name="_Toc428456200"/>
      <w:bookmarkStart w:id="872" w:name="_Toc428537163"/>
      <w:bookmarkStart w:id="873" w:name="_Toc428969482"/>
      <w:bookmarkStart w:id="874" w:name="_Toc429052873"/>
      <w:bookmarkStart w:id="875" w:name="_Toc428279463"/>
      <w:bookmarkStart w:id="876" w:name="_Toc428456201"/>
      <w:bookmarkStart w:id="877" w:name="_Toc428537164"/>
      <w:bookmarkStart w:id="878" w:name="_Toc428969483"/>
      <w:bookmarkStart w:id="879" w:name="_Toc429052874"/>
      <w:bookmarkStart w:id="880" w:name="_Toc428279464"/>
      <w:bookmarkStart w:id="881" w:name="_Toc428456202"/>
      <w:bookmarkStart w:id="882" w:name="_Toc428537165"/>
      <w:bookmarkStart w:id="883" w:name="_Toc428969484"/>
      <w:bookmarkStart w:id="884" w:name="_Toc429052875"/>
      <w:bookmarkStart w:id="885" w:name="_Toc428279465"/>
      <w:bookmarkStart w:id="886" w:name="_Toc428456203"/>
      <w:bookmarkStart w:id="887" w:name="_Toc428537166"/>
      <w:bookmarkStart w:id="888" w:name="_Toc428969485"/>
      <w:bookmarkStart w:id="889" w:name="_Toc429052876"/>
      <w:bookmarkStart w:id="890" w:name="_Toc428279467"/>
      <w:bookmarkStart w:id="891" w:name="_Toc428456205"/>
      <w:bookmarkStart w:id="892" w:name="_Toc428537168"/>
      <w:bookmarkStart w:id="893" w:name="_Toc428969487"/>
      <w:bookmarkStart w:id="894" w:name="_Toc429052878"/>
      <w:bookmarkStart w:id="895" w:name="_Toc428279470"/>
      <w:bookmarkStart w:id="896" w:name="_Toc428456208"/>
      <w:bookmarkStart w:id="897" w:name="_Toc428537171"/>
      <w:bookmarkStart w:id="898" w:name="_Toc428969490"/>
      <w:bookmarkStart w:id="899" w:name="_Toc429052881"/>
      <w:bookmarkStart w:id="900" w:name="_Toc428279471"/>
      <w:bookmarkStart w:id="901" w:name="_Toc428456209"/>
      <w:bookmarkStart w:id="902" w:name="_Toc428537172"/>
      <w:bookmarkStart w:id="903" w:name="_Toc428969491"/>
      <w:bookmarkStart w:id="904" w:name="_Toc429052882"/>
      <w:bookmarkStart w:id="905" w:name="_Toc428279472"/>
      <w:bookmarkStart w:id="906" w:name="_Toc428456210"/>
      <w:bookmarkStart w:id="907" w:name="_Toc428537173"/>
      <w:bookmarkStart w:id="908" w:name="_Toc428969492"/>
      <w:bookmarkStart w:id="909" w:name="_Toc429052883"/>
      <w:bookmarkStart w:id="910" w:name="_Toc428279473"/>
      <w:bookmarkStart w:id="911" w:name="_Toc428456211"/>
      <w:bookmarkStart w:id="912" w:name="_Toc428537174"/>
      <w:bookmarkStart w:id="913" w:name="_Toc428969493"/>
      <w:bookmarkStart w:id="914" w:name="_Toc429052884"/>
      <w:bookmarkStart w:id="915" w:name="_Toc428279474"/>
      <w:bookmarkStart w:id="916" w:name="_Toc428456212"/>
      <w:bookmarkStart w:id="917" w:name="_Toc428537175"/>
      <w:bookmarkStart w:id="918" w:name="_Toc428969494"/>
      <w:bookmarkStart w:id="919" w:name="_Toc429052885"/>
      <w:bookmarkStart w:id="920" w:name="_Toc428279475"/>
      <w:bookmarkStart w:id="921" w:name="_Toc428456213"/>
      <w:bookmarkStart w:id="922" w:name="_Toc428537176"/>
      <w:bookmarkStart w:id="923" w:name="_Toc428969495"/>
      <w:bookmarkStart w:id="924" w:name="_Toc429052886"/>
      <w:bookmarkStart w:id="925" w:name="_Toc428279476"/>
      <w:bookmarkStart w:id="926" w:name="_Toc428456214"/>
      <w:bookmarkStart w:id="927" w:name="_Toc428537177"/>
      <w:bookmarkStart w:id="928" w:name="_Toc428969496"/>
      <w:bookmarkStart w:id="929" w:name="_Toc429052887"/>
      <w:bookmarkStart w:id="930" w:name="_Toc428279481"/>
      <w:bookmarkStart w:id="931" w:name="_Toc428456219"/>
      <w:bookmarkStart w:id="932" w:name="_Toc428537182"/>
      <w:bookmarkStart w:id="933" w:name="_Toc428969501"/>
      <w:bookmarkStart w:id="934" w:name="_Toc429052892"/>
      <w:bookmarkStart w:id="935" w:name="_Toc428279482"/>
      <w:bookmarkStart w:id="936" w:name="_Toc428456220"/>
      <w:bookmarkStart w:id="937" w:name="_Toc428537183"/>
      <w:bookmarkStart w:id="938" w:name="_Toc428969502"/>
      <w:bookmarkStart w:id="939" w:name="_Toc429052893"/>
      <w:bookmarkStart w:id="940" w:name="_Toc428279490"/>
      <w:bookmarkStart w:id="941" w:name="_Toc428456228"/>
      <w:bookmarkStart w:id="942" w:name="_Toc428537191"/>
      <w:bookmarkStart w:id="943" w:name="_Toc428969510"/>
      <w:bookmarkStart w:id="944" w:name="_Toc429052901"/>
      <w:bookmarkStart w:id="945" w:name="_Toc428279504"/>
      <w:bookmarkStart w:id="946" w:name="_Toc428456242"/>
      <w:bookmarkStart w:id="947" w:name="_Toc428537205"/>
      <w:bookmarkStart w:id="948" w:name="_Toc428969524"/>
      <w:bookmarkStart w:id="949" w:name="_Toc429052915"/>
      <w:bookmarkStart w:id="950" w:name="_Toc428279508"/>
      <w:bookmarkStart w:id="951" w:name="_Toc428456246"/>
      <w:bookmarkStart w:id="952" w:name="_Toc428537209"/>
      <w:bookmarkStart w:id="953" w:name="_Toc428969528"/>
      <w:bookmarkStart w:id="954" w:name="_Toc429052919"/>
      <w:bookmarkStart w:id="955" w:name="_Toc428279509"/>
      <w:bookmarkStart w:id="956" w:name="_Toc428456247"/>
      <w:bookmarkStart w:id="957" w:name="_Toc428537210"/>
      <w:bookmarkStart w:id="958" w:name="_Toc428969529"/>
      <w:bookmarkStart w:id="959" w:name="_Toc429052920"/>
      <w:bookmarkStart w:id="960" w:name="_Toc428279510"/>
      <w:bookmarkStart w:id="961" w:name="_Toc428456248"/>
      <w:bookmarkStart w:id="962" w:name="_Toc428537211"/>
      <w:bookmarkStart w:id="963" w:name="_Toc428969530"/>
      <w:bookmarkStart w:id="964" w:name="_Toc429052921"/>
      <w:bookmarkStart w:id="965" w:name="_Toc428279512"/>
      <w:bookmarkStart w:id="966" w:name="_Toc428456250"/>
      <w:bookmarkStart w:id="967" w:name="_Toc428537213"/>
      <w:bookmarkStart w:id="968" w:name="_Toc428969532"/>
      <w:bookmarkStart w:id="969" w:name="_Toc429052923"/>
      <w:bookmarkStart w:id="970" w:name="_Toc428279516"/>
      <w:bookmarkStart w:id="971" w:name="_Toc428456254"/>
      <w:bookmarkStart w:id="972" w:name="_Toc428537217"/>
      <w:bookmarkStart w:id="973" w:name="_Toc428969536"/>
      <w:bookmarkStart w:id="974" w:name="_Toc429052927"/>
      <w:bookmarkStart w:id="975" w:name="_Toc428279517"/>
      <w:bookmarkStart w:id="976" w:name="_Toc428456255"/>
      <w:bookmarkStart w:id="977" w:name="_Toc428537218"/>
      <w:bookmarkStart w:id="978" w:name="_Toc428969537"/>
      <w:bookmarkStart w:id="979" w:name="_Toc429052928"/>
      <w:bookmarkStart w:id="980" w:name="_Toc428279521"/>
      <w:bookmarkStart w:id="981" w:name="_Toc428456259"/>
      <w:bookmarkStart w:id="982" w:name="_Toc428537222"/>
      <w:bookmarkStart w:id="983" w:name="_Toc428969541"/>
      <w:bookmarkStart w:id="984" w:name="_Toc429052932"/>
      <w:bookmarkStart w:id="985" w:name="_Toc428279522"/>
      <w:bookmarkStart w:id="986" w:name="_Toc428456260"/>
      <w:bookmarkStart w:id="987" w:name="_Toc428537223"/>
      <w:bookmarkStart w:id="988" w:name="_Toc428969542"/>
      <w:bookmarkStart w:id="989" w:name="_Toc429052933"/>
      <w:bookmarkStart w:id="990" w:name="_Toc428279523"/>
      <w:bookmarkStart w:id="991" w:name="_Toc428456261"/>
      <w:bookmarkStart w:id="992" w:name="_Toc428537224"/>
      <w:bookmarkStart w:id="993" w:name="_Toc428969543"/>
      <w:bookmarkStart w:id="994" w:name="_Toc429052934"/>
      <w:bookmarkStart w:id="995" w:name="_Toc428279524"/>
      <w:bookmarkStart w:id="996" w:name="_Toc428456262"/>
      <w:bookmarkStart w:id="997" w:name="_Toc428537225"/>
      <w:bookmarkStart w:id="998" w:name="_Toc428969544"/>
      <w:bookmarkStart w:id="999" w:name="_Toc429052935"/>
      <w:bookmarkStart w:id="1000" w:name="_Toc428279525"/>
      <w:bookmarkStart w:id="1001" w:name="_Toc428456263"/>
      <w:bookmarkStart w:id="1002" w:name="_Toc428537226"/>
      <w:bookmarkStart w:id="1003" w:name="_Toc428969545"/>
      <w:bookmarkStart w:id="1004" w:name="_Toc429052936"/>
      <w:bookmarkStart w:id="1005" w:name="_Toc428279526"/>
      <w:bookmarkStart w:id="1006" w:name="_Toc428456264"/>
      <w:bookmarkStart w:id="1007" w:name="_Toc428537227"/>
      <w:bookmarkStart w:id="1008" w:name="_Toc428969546"/>
      <w:bookmarkStart w:id="1009" w:name="_Toc429052937"/>
      <w:bookmarkStart w:id="1010" w:name="_Toc413359593"/>
      <w:bookmarkStart w:id="1011" w:name="_Toc3556985"/>
      <w:bookmarkStart w:id="1012" w:name="_Ref27683404"/>
      <w:bookmarkStart w:id="1013" w:name="_Ref34740002"/>
      <w:bookmarkStart w:id="1014" w:name="_Ref34740021"/>
      <w:bookmarkStart w:id="1015" w:name="_Ref34652201"/>
      <w:bookmarkStart w:id="1016" w:name="_Ref34652251"/>
      <w:bookmarkStart w:id="1017" w:name="_Toc34747235"/>
      <w:bookmarkStart w:id="1018" w:name="_Toc39880550"/>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10"/>
      <w:bookmarkEnd w:id="1011"/>
      <w:bookmarkEnd w:id="1012"/>
      <w:bookmarkEnd w:id="1013"/>
      <w:bookmarkEnd w:id="1014"/>
      <w:bookmarkEnd w:id="1015"/>
      <w:bookmarkEnd w:id="1016"/>
      <w:bookmarkEnd w:id="1017"/>
      <w:bookmarkEnd w:id="10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1019" w:name="_Toc3566457"/>
      <w:bookmarkStart w:id="1020" w:name="_Toc34747458"/>
      <w:bookmarkStart w:id="1021"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9"/>
      <w:bookmarkEnd w:id="1020"/>
      <w:bookmarkEnd w:id="1021"/>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1022" w:name="_Ref409694950"/>
      <w:bookmarkStart w:id="1023" w:name="_Toc3566458"/>
      <w:bookmarkStart w:id="1024" w:name="_Toc34747459"/>
      <w:bookmarkStart w:id="1025"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2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3"/>
      <w:bookmarkEnd w:id="1024"/>
      <w:bookmarkEnd w:id="10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1026" w:name="_Toc3566459"/>
      <w:bookmarkStart w:id="1027" w:name="_Toc34747460"/>
      <w:bookmarkStart w:id="1028"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6"/>
      <w:bookmarkEnd w:id="1027"/>
      <w:bookmarkEnd w:id="1028"/>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29" w:name="_Toc428279528"/>
      <w:bookmarkStart w:id="1030" w:name="_Toc428456266"/>
      <w:bookmarkStart w:id="1031" w:name="_Toc428537229"/>
      <w:bookmarkStart w:id="1032" w:name="_Toc428969548"/>
      <w:bookmarkStart w:id="1033" w:name="_Toc429052939"/>
      <w:bookmarkStart w:id="1034" w:name="_Toc413359594"/>
      <w:bookmarkStart w:id="1035" w:name="_Toc3556986"/>
      <w:bookmarkStart w:id="1036" w:name="_Toc34747236"/>
      <w:bookmarkStart w:id="1037" w:name="_Toc39880551"/>
      <w:bookmarkEnd w:id="1029"/>
      <w:bookmarkEnd w:id="1030"/>
      <w:bookmarkEnd w:id="1031"/>
      <w:bookmarkEnd w:id="1032"/>
      <w:bookmarkEnd w:id="1033"/>
      <w:r>
        <w:t>Washer</w:t>
      </w:r>
      <w:bookmarkEnd w:id="1034"/>
      <w:bookmarkEnd w:id="1035"/>
      <w:bookmarkEnd w:id="1036"/>
      <w:bookmarkEnd w:id="10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1038" w:name="_Toc3566460"/>
      <w:bookmarkStart w:id="1039" w:name="_Toc34747461"/>
      <w:bookmarkStart w:id="1040"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8"/>
      <w:bookmarkEnd w:id="1039"/>
      <w:bookmarkEnd w:id="10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41" w:name="_Toc428456268"/>
      <w:bookmarkStart w:id="1042" w:name="_Toc428537231"/>
      <w:bookmarkStart w:id="1043" w:name="_Toc428969550"/>
      <w:bookmarkStart w:id="1044" w:name="_Toc429052941"/>
      <w:bookmarkStart w:id="1045" w:name="_Toc413359595"/>
      <w:bookmarkStart w:id="1046" w:name="_Toc3556987"/>
      <w:bookmarkStart w:id="1047" w:name="_Toc34747237"/>
      <w:bookmarkStart w:id="1048" w:name="_Toc39880552"/>
      <w:bookmarkEnd w:id="1041"/>
      <w:bookmarkEnd w:id="1042"/>
      <w:bookmarkEnd w:id="1043"/>
      <w:bookmarkEnd w:id="1044"/>
      <w:r>
        <w:t>Nut</w:t>
      </w:r>
      <w:bookmarkEnd w:id="1045"/>
      <w:bookmarkEnd w:id="1046"/>
      <w:bookmarkEnd w:id="1047"/>
      <w:bookmarkEnd w:id="104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1049" w:name="_Toc3566461"/>
      <w:bookmarkStart w:id="1050" w:name="_Toc34747462"/>
      <w:bookmarkStart w:id="1051"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9"/>
      <w:bookmarkEnd w:id="1050"/>
      <w:bookmarkEnd w:id="10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1052" w:name="_Toc3566462"/>
      <w:bookmarkStart w:id="1053" w:name="_Toc34747463"/>
      <w:bookmarkStart w:id="1054"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2"/>
      <w:bookmarkEnd w:id="1053"/>
      <w:bookmarkEnd w:id="10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55" w:name="_Toc428456270"/>
      <w:bookmarkStart w:id="1056" w:name="_Toc428537233"/>
      <w:bookmarkStart w:id="1057" w:name="_Toc428969552"/>
      <w:bookmarkStart w:id="1058" w:name="_Toc429052943"/>
      <w:bookmarkStart w:id="1059" w:name="_Toc413359596"/>
      <w:bookmarkStart w:id="1060" w:name="_Toc3556988"/>
      <w:bookmarkStart w:id="1061" w:name="_Toc34747238"/>
      <w:bookmarkStart w:id="1062" w:name="_Toc39880553"/>
      <w:bookmarkStart w:id="1063" w:name="_Ref401160443"/>
      <w:bookmarkStart w:id="1064" w:name="_Ref401160449"/>
      <w:bookmarkStart w:id="1065" w:name="_Ref401160453"/>
      <w:bookmarkEnd w:id="1055"/>
      <w:bookmarkEnd w:id="1056"/>
      <w:bookmarkEnd w:id="1057"/>
      <w:bookmarkEnd w:id="1058"/>
      <w:r w:rsidRPr="00226A3F">
        <w:t>Bolt</w:t>
      </w:r>
      <w:bookmarkEnd w:id="1059"/>
      <w:bookmarkEnd w:id="1060"/>
      <w:bookmarkEnd w:id="1061"/>
      <w:bookmarkEnd w:id="1062"/>
      <w:r w:rsidRPr="00226A3F">
        <w:t xml:space="preserve"> </w:t>
      </w:r>
      <w:bookmarkEnd w:id="1063"/>
      <w:bookmarkEnd w:id="1064"/>
      <w:bookmarkEnd w:id="10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1066" w:name="_Toc3566463"/>
      <w:bookmarkStart w:id="1067" w:name="_Toc34747464"/>
      <w:bookmarkStart w:id="1068"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6"/>
      <w:bookmarkEnd w:id="1067"/>
      <w:bookmarkEnd w:id="1068"/>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1069" w:name="_Toc3566464"/>
      <w:bookmarkStart w:id="1070" w:name="_Toc34747465"/>
      <w:bookmarkStart w:id="1071"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9"/>
      <w:bookmarkEnd w:id="1070"/>
      <w:bookmarkEnd w:id="10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72" w:name="_Toc428456272"/>
      <w:bookmarkStart w:id="1073" w:name="_Toc428537235"/>
      <w:bookmarkStart w:id="1074" w:name="_Toc428969554"/>
      <w:bookmarkStart w:id="1075" w:name="_Toc429052945"/>
      <w:bookmarkStart w:id="1076" w:name="_Toc3556989"/>
      <w:bookmarkStart w:id="1077" w:name="_Toc34747239"/>
      <w:bookmarkStart w:id="1078" w:name="_Toc39880554"/>
      <w:bookmarkEnd w:id="1072"/>
      <w:bookmarkEnd w:id="1073"/>
      <w:bookmarkEnd w:id="1074"/>
      <w:bookmarkEnd w:id="1075"/>
      <w:r>
        <w:t>Possible Bolt and Screw Assemblies</w:t>
      </w:r>
      <w:bookmarkEnd w:id="1076"/>
      <w:bookmarkEnd w:id="1077"/>
      <w:bookmarkEnd w:id="10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1079" w:name="_Toc3557101"/>
      <w:bookmarkStart w:id="1080" w:name="_Toc34747352"/>
      <w:bookmarkStart w:id="1081"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79"/>
      <w:bookmarkEnd w:id="1080"/>
      <w:bookmarkEnd w:id="10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1082" w:name="_Ref3568949"/>
      <w:bookmarkStart w:id="1083" w:name="_Toc3557102"/>
      <w:bookmarkStart w:id="1084" w:name="_Ref3568942"/>
      <w:bookmarkStart w:id="1085" w:name="_Toc34747353"/>
      <w:bookmarkStart w:id="1086"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82"/>
      <w:r>
        <w:t>: Bolt with free nut</w:t>
      </w:r>
      <w:bookmarkEnd w:id="1083"/>
      <w:bookmarkEnd w:id="1084"/>
      <w:bookmarkEnd w:id="1085"/>
      <w:bookmarkEnd w:id="108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1087" w:name="_Ref3568964"/>
      <w:bookmarkStart w:id="1088" w:name="_Toc3557103"/>
      <w:bookmarkStart w:id="1089" w:name="_Toc34747354"/>
      <w:bookmarkStart w:id="1090"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7"/>
      <w:r>
        <w:t>: Screw</w:t>
      </w:r>
      <w:bookmarkEnd w:id="1088"/>
      <w:bookmarkEnd w:id="1089"/>
      <w:bookmarkEnd w:id="10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1091" w:name="_Toc3557104"/>
      <w:bookmarkStart w:id="1092" w:name="_Toc34747355"/>
      <w:bookmarkStart w:id="1093"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91"/>
      <w:bookmarkEnd w:id="1092"/>
      <w:bookmarkEnd w:id="10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1094" w:name="_Toc3557105"/>
      <w:bookmarkStart w:id="1095" w:name="_Toc34747356"/>
      <w:bookmarkStart w:id="1096"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94"/>
      <w:bookmarkEnd w:id="1095"/>
      <w:bookmarkEnd w:id="1096"/>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097" w:name="_Toc428456274"/>
      <w:bookmarkStart w:id="1098" w:name="_Toc428537237"/>
      <w:bookmarkStart w:id="1099" w:name="_Toc428969556"/>
      <w:bookmarkStart w:id="1100" w:name="_Toc429052947"/>
      <w:bookmarkStart w:id="1101" w:name="_Toc428456275"/>
      <w:bookmarkStart w:id="1102" w:name="_Toc428537238"/>
      <w:bookmarkStart w:id="1103" w:name="_Toc428969557"/>
      <w:bookmarkStart w:id="1104" w:name="_Toc429052948"/>
      <w:bookmarkStart w:id="1105" w:name="_Toc413359597"/>
      <w:bookmarkStart w:id="1106" w:name="_Toc3556990"/>
      <w:bookmarkStart w:id="1107" w:name="_Toc34747240"/>
      <w:bookmarkStart w:id="1108" w:name="_Toc39880555"/>
      <w:bookmarkEnd w:id="1097"/>
      <w:bookmarkEnd w:id="1098"/>
      <w:bookmarkEnd w:id="1099"/>
      <w:bookmarkEnd w:id="1100"/>
      <w:bookmarkEnd w:id="1101"/>
      <w:bookmarkEnd w:id="1102"/>
      <w:bookmarkEnd w:id="1103"/>
      <w:bookmarkEnd w:id="1104"/>
      <w:r w:rsidRPr="00226A3F">
        <w:t>Screw</w:t>
      </w:r>
      <w:bookmarkEnd w:id="1105"/>
      <w:bookmarkEnd w:id="1106"/>
      <w:bookmarkEnd w:id="1107"/>
      <w:bookmarkEnd w:id="11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1109" w:name="_Toc3566465"/>
      <w:bookmarkStart w:id="1110" w:name="_Toc34747466"/>
      <w:bookmarkStart w:id="1111"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9"/>
      <w:bookmarkEnd w:id="1110"/>
      <w:bookmarkEnd w:id="1111"/>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1112" w:name="_Toc3566466"/>
      <w:bookmarkStart w:id="1113" w:name="_Toc34747467"/>
      <w:bookmarkStart w:id="1114"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12"/>
      <w:bookmarkEnd w:id="1113"/>
      <w:bookmarkEnd w:id="11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15" w:name="_Toc3556991"/>
      <w:bookmarkStart w:id="1116" w:name="_Toc34747241"/>
      <w:bookmarkStart w:id="1117" w:name="_Toc39880556"/>
      <w:r>
        <w:t>7.5.7.1 Flow Drilled Screws</w:t>
      </w:r>
      <w:r w:rsidR="00EF4929">
        <w:t xml:space="preserve"> (FDS)</w:t>
      </w:r>
      <w:bookmarkEnd w:id="1115"/>
      <w:bookmarkEnd w:id="1116"/>
      <w:bookmarkEnd w:id="1117"/>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31D4BCD2" w:rsidR="005C50FA" w:rsidRPr="00EF4929" w:rsidRDefault="00C722A4"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1118" w:name="_Toc3557106"/>
      <w:bookmarkStart w:id="1119" w:name="_Toc34747357"/>
      <w:bookmarkStart w:id="1120"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18"/>
      <w:bookmarkEnd w:id="1119"/>
      <w:bookmarkEnd w:id="1120"/>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1121" w:name="_Toc3557107"/>
      <w:bookmarkStart w:id="1122" w:name="_Toc34747358"/>
      <w:bookmarkStart w:id="1123"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21"/>
      <w:bookmarkEnd w:id="1122"/>
      <w:bookmarkEnd w:id="1123"/>
    </w:p>
    <w:p w14:paraId="436498E1" w14:textId="11F6B7B2"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1124" w:name="_Toc3566467"/>
      <w:bookmarkStart w:id="1125" w:name="_Toc34747468"/>
      <w:bookmarkStart w:id="1126"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24"/>
      <w:bookmarkEnd w:id="1125"/>
      <w:bookmarkEnd w:id="1126"/>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1127" w:name="_Toc3557108"/>
      <w:bookmarkStart w:id="1128" w:name="_Toc34747359"/>
      <w:bookmarkStart w:id="1129"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7"/>
      <w:bookmarkEnd w:id="1128"/>
      <w:bookmarkEnd w:id="1129"/>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1130" w:name="_Toc3557109"/>
      <w:bookmarkStart w:id="1131" w:name="_Toc34747360"/>
      <w:bookmarkStart w:id="1132"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30"/>
      <w:bookmarkEnd w:id="1131"/>
      <w:bookmarkEnd w:id="11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33" w:name="_Toc413359598"/>
      <w:bookmarkStart w:id="1134" w:name="_Toc3556992"/>
      <w:bookmarkStart w:id="1135" w:name="_Toc34747242"/>
      <w:bookmarkStart w:id="1136" w:name="_Toc39880557"/>
      <w:r w:rsidRPr="000F30B3">
        <w:t>Gum Drops</w:t>
      </w:r>
      <w:bookmarkEnd w:id="1133"/>
      <w:bookmarkEnd w:id="1134"/>
      <w:bookmarkEnd w:id="1135"/>
      <w:bookmarkEnd w:id="11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1137" w:name="_Toc3566468"/>
      <w:bookmarkStart w:id="1138" w:name="_Toc34747469"/>
      <w:bookmarkStart w:id="1139"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7"/>
      <w:bookmarkEnd w:id="1138"/>
      <w:bookmarkEnd w:id="11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1140" w:name="_Toc3566469"/>
      <w:bookmarkStart w:id="1141" w:name="_Toc34747470"/>
      <w:bookmarkStart w:id="1142"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40"/>
      <w:bookmarkEnd w:id="1141"/>
      <w:bookmarkEnd w:id="1142"/>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43" w:name="_Toc428456279"/>
      <w:bookmarkStart w:id="1144" w:name="_Toc3556993"/>
      <w:bookmarkStart w:id="1145" w:name="_Toc34747243"/>
      <w:bookmarkStart w:id="1146" w:name="_Toc39880558"/>
      <w:bookmarkEnd w:id="1143"/>
      <w:r>
        <w:t>Clinches</w:t>
      </w:r>
      <w:bookmarkEnd w:id="1144"/>
      <w:bookmarkEnd w:id="1145"/>
      <w:bookmarkEnd w:id="11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1147" w:name="_Toc3557110"/>
      <w:bookmarkStart w:id="1148" w:name="_Toc34747361"/>
      <w:bookmarkStart w:id="1149"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7"/>
      <w:bookmarkEnd w:id="1148"/>
      <w:bookmarkEnd w:id="11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1150" w:name="_Ref428794448"/>
      <w:bookmarkStart w:id="1151" w:name="_Ref428794398"/>
      <w:bookmarkStart w:id="1152" w:name="_Toc3557111"/>
      <w:bookmarkStart w:id="1153" w:name="_Toc34747362"/>
      <w:bookmarkStart w:id="1154"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50"/>
      <w:r>
        <w:t xml:space="preserve">: </w:t>
      </w:r>
      <w:r w:rsidRPr="00D67DC2">
        <w:t>Clinch Joint Dimensions</w:t>
      </w:r>
      <w:bookmarkEnd w:id="1151"/>
      <w:bookmarkEnd w:id="1152"/>
      <w:bookmarkEnd w:id="1153"/>
      <w:bookmarkEnd w:id="11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1155" w:name="_Ref428798660"/>
      <w:bookmarkStart w:id="1156" w:name="_Toc3557112"/>
      <w:bookmarkStart w:id="1157" w:name="_Toc34747363"/>
      <w:bookmarkStart w:id="1158"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5"/>
      <w:r>
        <w:t>: TOX (left) and BTM’s Tog-L-Loc system</w:t>
      </w:r>
      <w:r>
        <w:rPr>
          <w:rStyle w:val="FootnoteReference"/>
        </w:rPr>
        <w:footnoteReference w:id="17"/>
      </w:r>
      <w:bookmarkEnd w:id="1156"/>
      <w:bookmarkEnd w:id="1157"/>
      <w:bookmarkEnd w:id="11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1159" w:name="_Toc3566470"/>
      <w:bookmarkStart w:id="1160" w:name="_Toc34747471"/>
      <w:bookmarkStart w:id="1161"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9"/>
      <w:bookmarkEnd w:id="1160"/>
      <w:bookmarkEnd w:id="11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1162" w:name="_Toc3566471"/>
      <w:bookmarkStart w:id="1163" w:name="_Toc34747472"/>
      <w:bookmarkStart w:id="1164"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62"/>
      <w:bookmarkEnd w:id="1163"/>
      <w:bookmarkEnd w:id="1164"/>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C722A4"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1165" w:name="_Toc3566472"/>
      <w:bookmarkStart w:id="1166" w:name="_Toc34747473"/>
      <w:bookmarkStart w:id="1167"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5"/>
      <w:bookmarkEnd w:id="1166"/>
      <w:bookmarkEnd w:id="11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68" w:name="_Toc3556994"/>
      <w:bookmarkStart w:id="1169" w:name="_Toc34747244"/>
      <w:bookmarkStart w:id="1170" w:name="_Toc39880559"/>
      <w:r w:rsidRPr="00BF4695">
        <w:t>Heat Stakes / Thermal Stakes</w:t>
      </w:r>
      <w:bookmarkEnd w:id="1168"/>
      <w:bookmarkEnd w:id="1169"/>
      <w:bookmarkEnd w:id="11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C722A4"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1171" w:name="_Toc3557113"/>
      <w:bookmarkStart w:id="1172" w:name="_Toc34747364"/>
      <w:bookmarkStart w:id="1173"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71"/>
      <w:bookmarkEnd w:id="1172"/>
      <w:bookmarkEnd w:id="11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1174" w:name="_Toc3566473"/>
      <w:bookmarkStart w:id="1175" w:name="_Toc34747474"/>
      <w:bookmarkStart w:id="1176"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74"/>
      <w:bookmarkEnd w:id="1175"/>
      <w:bookmarkEnd w:id="11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1177" w:name="_Toc3566474"/>
      <w:bookmarkStart w:id="1178" w:name="_Toc34747475"/>
      <w:bookmarkStart w:id="1179"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77"/>
      <w:bookmarkEnd w:id="1178"/>
      <w:bookmarkEnd w:id="117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80" w:name="_Toc3556995"/>
      <w:bookmarkStart w:id="1181" w:name="_Toc34747245"/>
      <w:bookmarkStart w:id="1182" w:name="_Toc39880560"/>
      <w:r>
        <w:t>Clips/</w:t>
      </w:r>
      <w:r w:rsidR="00BF4695" w:rsidRPr="00BF4695">
        <w:t>Snap Joints</w:t>
      </w:r>
      <w:bookmarkEnd w:id="1180"/>
      <w:bookmarkEnd w:id="1181"/>
      <w:bookmarkEnd w:id="11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1183" w:name="_Toc3557114"/>
      <w:bookmarkStart w:id="1184" w:name="_Toc34747365"/>
      <w:bookmarkStart w:id="1185"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83"/>
      <w:r w:rsidR="00194316">
        <w:t>"</w:t>
      </w:r>
      <w:bookmarkEnd w:id="1184"/>
      <w:bookmarkEnd w:id="1185"/>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1186" w:name="_Toc3557115"/>
      <w:bookmarkStart w:id="1187" w:name="_Toc34747366"/>
      <w:bookmarkStart w:id="1188"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6"/>
      <w:bookmarkEnd w:id="1187"/>
      <w:bookmarkEnd w:id="1188"/>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1189" w:name="_Toc3557116"/>
      <w:bookmarkStart w:id="1190" w:name="_Ref7727027"/>
      <w:bookmarkStart w:id="1191" w:name="_Toc34747367"/>
      <w:bookmarkStart w:id="1192"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89"/>
      <w:bookmarkEnd w:id="1190"/>
      <w:bookmarkEnd w:id="1191"/>
      <w:bookmarkEnd w:id="119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1193" w:name="_Toc3557117"/>
      <w:bookmarkStart w:id="1194" w:name="_Toc34747368"/>
      <w:bookmarkStart w:id="1195"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93"/>
      <w:bookmarkEnd w:id="1194"/>
      <w:bookmarkEnd w:id="11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1196" w:name="_Toc3566475"/>
      <w:bookmarkStart w:id="1197" w:name="_Toc34747476"/>
      <w:bookmarkStart w:id="1198"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6"/>
      <w:bookmarkEnd w:id="1197"/>
      <w:bookmarkEnd w:id="11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1199" w:name="_Toc3566476"/>
      <w:bookmarkStart w:id="1200" w:name="_Toc34747477"/>
      <w:bookmarkStart w:id="1201"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9"/>
      <w:bookmarkEnd w:id="1200"/>
      <w:bookmarkEnd w:id="1201"/>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1202" w:name="_Toc3566477"/>
      <w:bookmarkStart w:id="1203" w:name="_Toc34747478"/>
      <w:bookmarkStart w:id="1204"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202"/>
      <w:bookmarkEnd w:id="1203"/>
      <w:bookmarkEnd w:id="12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05" w:name="_Toc3556996"/>
      <w:bookmarkStart w:id="1206" w:name="_Toc34747246"/>
      <w:bookmarkStart w:id="1207" w:name="_Toc39880561"/>
      <w:r w:rsidRPr="00BF4695">
        <w:t>Nails</w:t>
      </w:r>
      <w:bookmarkEnd w:id="1205"/>
      <w:bookmarkEnd w:id="1206"/>
      <w:bookmarkEnd w:id="12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1208" w:name="_Toc3557118"/>
      <w:bookmarkStart w:id="1209" w:name="_Toc34747369"/>
      <w:bookmarkStart w:id="1210"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08"/>
      <w:bookmarkEnd w:id="1209"/>
      <w:bookmarkEnd w:id="121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3020CB10" w:rsidR="002E2954" w:rsidRDefault="002E2954" w:rsidP="002E2954">
      <w:pPr>
        <w:pStyle w:val="Caption"/>
        <w:spacing w:before="120"/>
      </w:pPr>
      <w:bookmarkStart w:id="1211" w:name="_Toc3557119"/>
      <w:bookmarkStart w:id="1212" w:name="_Toc34747370"/>
      <w:bookmarkStart w:id="1213"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11"/>
      <w:bookmarkEnd w:id="1212"/>
      <w:bookmarkEnd w:id="12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1214" w:name="_Toc3566478"/>
      <w:bookmarkStart w:id="1215" w:name="_Toc34747479"/>
      <w:bookmarkStart w:id="1216"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14"/>
      <w:bookmarkEnd w:id="1215"/>
      <w:bookmarkEnd w:id="12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1217" w:name="_Toc3566479"/>
      <w:bookmarkStart w:id="1218" w:name="_Toc34747480"/>
      <w:bookmarkStart w:id="1219"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7"/>
      <w:bookmarkEnd w:id="1218"/>
      <w:bookmarkEnd w:id="1219"/>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1220" w:name="_Toc3566480"/>
      <w:bookmarkStart w:id="1221" w:name="_Toc34747481"/>
      <w:bookmarkStart w:id="1222"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20"/>
      <w:bookmarkEnd w:id="1221"/>
      <w:bookmarkEnd w:id="12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23" w:name="_Toc39880562"/>
      <w:bookmarkStart w:id="1224" w:name="_Toc27753609"/>
      <w:r>
        <w:t>Rotation Joints</w:t>
      </w:r>
      <w:bookmarkEnd w:id="12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1225"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1226"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226"/>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1227"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28" w:name="_Toc39880563"/>
      <w:r>
        <w:t>ROTAV</w:t>
      </w:r>
      <w:bookmarkEnd w:id="1228"/>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9" w:author="nick" w:date="2020-05-04T20:36:00Z"/>
          <w:sz w:val="18"/>
        </w:rPr>
      </w:pPr>
      <w:ins w:id="1230" w:author="nick" w:date="2020-05-04T20:36:00Z">
        <w:r w:rsidRPr="00EF4929">
          <w:rPr>
            <w:i/>
            <w:sz w:val="18"/>
          </w:rPr>
          <w:t>Source of image</w:t>
        </w:r>
        <w:r w:rsidRPr="00EF4929">
          <w:rPr>
            <w:sz w:val="18"/>
          </w:rPr>
          <w:t xml:space="preserve">: </w:t>
        </w:r>
      </w:ins>
      <w:ins w:id="1231" w:author="nick" w:date="2020-05-04T20:37:00Z">
        <w:r w:rsidRPr="000D1293">
          <w:rPr>
            <w:i/>
            <w:sz w:val="18"/>
          </w:rPr>
          <w:t>c</w:t>
        </w:r>
      </w:ins>
      <w:ins w:id="1232"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1233"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33"/>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34" w:author="nick" w:date="2020-05-04T20:37:00Z">
        <w:r w:rsidR="000D1293" w:rsidRPr="000D1293">
          <w:rPr>
            <w:i/>
            <w:sz w:val="18"/>
          </w:rPr>
          <w:t>c</w:t>
        </w:r>
      </w:ins>
      <w:ins w:id="1235" w:author="nick" w:date="2020-05-04T20:36:00Z">
        <w:r w:rsidR="000D1293" w:rsidRPr="000D1293">
          <w:rPr>
            <w:i/>
            <w:sz w:val="18"/>
          </w:rPr>
          <w:t>ourtesy of BMW Group</w:t>
        </w:r>
      </w:ins>
    </w:p>
    <w:p w14:paraId="1760A683" w14:textId="3ADE6D63" w:rsidR="000B382F" w:rsidRDefault="000B382F" w:rsidP="000B382F">
      <w:pPr>
        <w:pStyle w:val="Caption"/>
      </w:pPr>
      <w:bookmarkStart w:id="1236"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6"/>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1237"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37"/>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38" w:name="_Toc428537246"/>
      <w:bookmarkStart w:id="1239" w:name="_Toc428969565"/>
      <w:bookmarkStart w:id="1240" w:name="_Toc429052956"/>
      <w:bookmarkStart w:id="1241" w:name="_Toc428537247"/>
      <w:bookmarkStart w:id="1242" w:name="_Toc428965632"/>
      <w:bookmarkStart w:id="1243" w:name="_Toc428969566"/>
      <w:bookmarkStart w:id="1244" w:name="_Toc429052957"/>
      <w:bookmarkStart w:id="1245" w:name="_Toc428456280"/>
      <w:bookmarkStart w:id="1246" w:name="_Toc428537248"/>
      <w:bookmarkStart w:id="1247" w:name="_Toc428969567"/>
      <w:bookmarkStart w:id="1248" w:name="_Toc429052958"/>
      <w:bookmarkStart w:id="1249" w:name="_Toc338938901"/>
      <w:bookmarkStart w:id="1250" w:name="_Toc338939097"/>
      <w:bookmarkStart w:id="1251" w:name="_Toc3556997"/>
      <w:bookmarkStart w:id="1252" w:name="_Toc34747247"/>
      <w:bookmarkStart w:id="1253" w:name="_Toc39880564"/>
      <w:bookmarkEnd w:id="1238"/>
      <w:bookmarkEnd w:id="1239"/>
      <w:bookmarkEnd w:id="1240"/>
      <w:bookmarkEnd w:id="1241"/>
      <w:bookmarkEnd w:id="1242"/>
      <w:bookmarkEnd w:id="1243"/>
      <w:bookmarkEnd w:id="1244"/>
      <w:bookmarkEnd w:id="1245"/>
      <w:bookmarkEnd w:id="1246"/>
      <w:bookmarkEnd w:id="1247"/>
      <w:bookmarkEnd w:id="1248"/>
      <w:r w:rsidRPr="007055D9">
        <w:lastRenderedPageBreak/>
        <w:t>1D connections</w:t>
      </w:r>
      <w:bookmarkEnd w:id="1249"/>
      <w:bookmarkEnd w:id="1250"/>
      <w:bookmarkEnd w:id="1251"/>
      <w:bookmarkEnd w:id="1252"/>
      <w:bookmarkEnd w:id="1253"/>
    </w:p>
    <w:p w14:paraId="4A529AC5" w14:textId="77777777" w:rsidR="00911496" w:rsidRDefault="00246BE4" w:rsidP="00246BE4">
      <w:pPr>
        <w:pStyle w:val="Heading2"/>
      </w:pPr>
      <w:bookmarkStart w:id="1254" w:name="_Toc3556998"/>
      <w:bookmarkStart w:id="1255" w:name="_Toc34747248"/>
      <w:bookmarkStart w:id="1256" w:name="_Toc39880565"/>
      <w:bookmarkStart w:id="1257" w:name="_Toc338938902"/>
      <w:bookmarkStart w:id="1258" w:name="_Toc338939098"/>
      <w:r w:rsidRPr="00246BE4">
        <w:t>Generic Definitions</w:t>
      </w:r>
      <w:bookmarkEnd w:id="1254"/>
      <w:bookmarkEnd w:id="1255"/>
      <w:bookmarkEnd w:id="1256"/>
    </w:p>
    <w:p w14:paraId="5E086748" w14:textId="77777777" w:rsidR="007D6B05" w:rsidRDefault="007D6B05" w:rsidP="00327322">
      <w:pPr>
        <w:pStyle w:val="Heading3"/>
      </w:pPr>
      <w:bookmarkStart w:id="1259" w:name="_Toc3556999"/>
      <w:bookmarkStart w:id="1260" w:name="_Toc34747249"/>
      <w:bookmarkStart w:id="1261" w:name="_Toc39880566"/>
      <w:r>
        <w:t>Identification</w:t>
      </w:r>
      <w:bookmarkEnd w:id="1259"/>
      <w:bookmarkEnd w:id="1260"/>
      <w:bookmarkEnd w:id="1261"/>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62" w:name="_Ref414571413"/>
      <w:bookmarkStart w:id="1263" w:name="_Ref429050458"/>
      <w:bookmarkStart w:id="1264" w:name="_Toc3557000"/>
      <w:bookmarkStart w:id="1265" w:name="_Toc34747250"/>
      <w:bookmarkStart w:id="1266" w:name="_Toc39880567"/>
      <w:r w:rsidRPr="007055D9">
        <w:t>L</w:t>
      </w:r>
      <w:bookmarkEnd w:id="1262"/>
      <w:r w:rsidR="00246BE4">
        <w:t>ocation</w:t>
      </w:r>
      <w:bookmarkEnd w:id="1263"/>
      <w:bookmarkEnd w:id="1264"/>
      <w:bookmarkEnd w:id="1265"/>
      <w:bookmarkEnd w:id="1266"/>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1267" w:name="_Toc3566481"/>
      <w:bookmarkStart w:id="1268" w:name="_Toc34747482"/>
      <w:bookmarkStart w:id="1269"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67"/>
      <w:bookmarkEnd w:id="1268"/>
      <w:bookmarkEnd w:id="126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1270" w:name="_Toc3566482"/>
      <w:bookmarkStart w:id="1271" w:name="_Toc34747483"/>
      <w:bookmarkStart w:id="1272"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270"/>
      <w:bookmarkEnd w:id="1271"/>
      <w:bookmarkEnd w:id="1272"/>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1273" w:name="_Toc3566483"/>
      <w:bookmarkStart w:id="1274" w:name="_Toc34747484"/>
      <w:bookmarkStart w:id="1275"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73"/>
      <w:bookmarkEnd w:id="1274"/>
      <w:bookmarkEnd w:id="127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76" w:name="_Toc3557001"/>
      <w:bookmarkStart w:id="1277" w:name="_Toc34747251"/>
      <w:bookmarkStart w:id="1278" w:name="_Toc39880568"/>
      <w:r>
        <w:t>Type Specification</w:t>
      </w:r>
      <w:bookmarkEnd w:id="1276"/>
      <w:bookmarkEnd w:id="1277"/>
      <w:bookmarkEnd w:id="127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1279" w:name="_Toc3566484"/>
      <w:bookmarkStart w:id="1280" w:name="_Toc34747485"/>
      <w:bookmarkStart w:id="1281"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79"/>
      <w:bookmarkEnd w:id="1280"/>
      <w:bookmarkEnd w:id="128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82" w:name="_Toc3557002"/>
      <w:bookmarkStart w:id="1283" w:name="_Toc34747252"/>
      <w:bookmarkStart w:id="1284" w:name="_Toc39880569"/>
      <w:r w:rsidRPr="007055D9">
        <w:t>Seam Weld</w:t>
      </w:r>
      <w:bookmarkEnd w:id="320"/>
      <w:r w:rsidR="007F0EFE" w:rsidRPr="007055D9">
        <w:t>s</w:t>
      </w:r>
      <w:bookmarkEnd w:id="1257"/>
      <w:bookmarkEnd w:id="1258"/>
      <w:bookmarkEnd w:id="1282"/>
      <w:bookmarkEnd w:id="1283"/>
      <w:bookmarkEnd w:id="1284"/>
    </w:p>
    <w:p w14:paraId="57ED57DC" w14:textId="77777777" w:rsidR="00255787" w:rsidRPr="007055D9" w:rsidRDefault="00C6435A" w:rsidP="00327322">
      <w:pPr>
        <w:pStyle w:val="Heading3"/>
      </w:pPr>
      <w:bookmarkStart w:id="1285" w:name="_Toc338938903"/>
      <w:bookmarkStart w:id="1286" w:name="_Toc338939099"/>
      <w:bookmarkStart w:id="1287" w:name="_Toc3557003"/>
      <w:bookmarkStart w:id="1288" w:name="_Toc34747253"/>
      <w:bookmarkStart w:id="1289" w:name="_Toc39880570"/>
      <w:r w:rsidRPr="007055D9">
        <w:t>Description and M</w:t>
      </w:r>
      <w:r w:rsidR="007F0EFE" w:rsidRPr="007055D9">
        <w:t>odeling Parameters</w:t>
      </w:r>
      <w:bookmarkEnd w:id="321"/>
      <w:bookmarkEnd w:id="1285"/>
      <w:bookmarkEnd w:id="1286"/>
      <w:bookmarkEnd w:id="1287"/>
      <w:bookmarkEnd w:id="1288"/>
      <w:bookmarkEnd w:id="128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1290" w:name="_Ref428965482"/>
      <w:bookmarkStart w:id="1291" w:name="_Toc3557120"/>
      <w:bookmarkStart w:id="1292" w:name="_Toc34747371"/>
      <w:bookmarkStart w:id="1293"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94" w:name="_Ref428965475"/>
      <w:bookmarkEnd w:id="1290"/>
      <w:r w:rsidRPr="007055D9">
        <w:t>: Weld Line Changing</w:t>
      </w:r>
      <w:r w:rsidRPr="007055D9">
        <w:rPr>
          <w:noProof/>
        </w:rPr>
        <w:t xml:space="preserve"> from Y-Joint to Overlap-Joint</w:t>
      </w:r>
      <w:bookmarkEnd w:id="1291"/>
      <w:bookmarkEnd w:id="1292"/>
      <w:bookmarkEnd w:id="1293"/>
      <w:bookmarkEnd w:id="129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1295" w:name="_Toc3557121"/>
      <w:bookmarkStart w:id="1296" w:name="_Toc34747372"/>
      <w:bookmarkStart w:id="1297"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295"/>
      <w:bookmarkEnd w:id="1296"/>
      <w:bookmarkEnd w:id="129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298" w:name="_Toc288196463"/>
      <w:bookmarkStart w:id="1299" w:name="_Toc288200761"/>
      <w:bookmarkStart w:id="1300" w:name="_Toc338938907"/>
      <w:bookmarkStart w:id="1301" w:name="_Toc338939104"/>
      <w:bookmarkStart w:id="1302" w:name="_Toc3557004"/>
      <w:bookmarkStart w:id="1303" w:name="_Toc34747254"/>
      <w:bookmarkStart w:id="1304" w:name="_Toc39880571"/>
      <w:bookmarkStart w:id="1305" w:name="_Toc288196487"/>
      <w:bookmarkStart w:id="1306" w:name="_Toc288200789"/>
      <w:bookmarkStart w:id="1307" w:name="_Toc338938910"/>
      <w:bookmarkStart w:id="1308" w:name="_Toc338939129"/>
      <w:r w:rsidRPr="007055D9">
        <w:t>Seam Weld</w:t>
      </w:r>
      <w:r w:rsidR="0006113C" w:rsidRPr="007055D9">
        <w:t xml:space="preserve"> Definition</w:t>
      </w:r>
      <w:bookmarkEnd w:id="1298"/>
      <w:bookmarkEnd w:id="1299"/>
      <w:bookmarkEnd w:id="1300"/>
      <w:bookmarkEnd w:id="1301"/>
      <w:r w:rsidR="0006113C" w:rsidRPr="007055D9">
        <w:t xml:space="preserve"> Overview</w:t>
      </w:r>
      <w:bookmarkEnd w:id="1302"/>
      <w:bookmarkEnd w:id="1303"/>
      <w:bookmarkEnd w:id="130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1309" w:name="_Toc3557122"/>
      <w:bookmarkStart w:id="1310" w:name="_Toc34747373"/>
      <w:bookmarkStart w:id="1311"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09"/>
      <w:bookmarkEnd w:id="1310"/>
      <w:bookmarkEnd w:id="1311"/>
    </w:p>
    <w:p w14:paraId="7F783786" w14:textId="77777777" w:rsidR="0006113C" w:rsidRPr="007055D9" w:rsidRDefault="0006113C" w:rsidP="00327322">
      <w:pPr>
        <w:pStyle w:val="Heading3"/>
      </w:pPr>
      <w:bookmarkStart w:id="1312" w:name="_Toc3557005"/>
      <w:bookmarkStart w:id="1313" w:name="_Toc34747255"/>
      <w:bookmarkStart w:id="1314" w:name="_Toc39880572"/>
      <w:r w:rsidRPr="007055D9">
        <w:lastRenderedPageBreak/>
        <w:t>Specific XML Realization</w:t>
      </w:r>
      <w:bookmarkEnd w:id="1312"/>
      <w:bookmarkEnd w:id="1313"/>
      <w:bookmarkEnd w:id="131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5" w:name="XMLStructureSeamWelds"/>
      <w:bookmarkEnd w:id="131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1316" w:name="_Toc3557123"/>
      <w:bookmarkStart w:id="1317" w:name="_Toc34747374"/>
      <w:bookmarkStart w:id="1318"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6"/>
      <w:bookmarkEnd w:id="1317"/>
      <w:bookmarkEnd w:id="1318"/>
    </w:p>
    <w:p w14:paraId="7AB87473" w14:textId="77777777" w:rsidR="00843EED" w:rsidRPr="007055D9" w:rsidRDefault="00843EED" w:rsidP="00327322">
      <w:pPr>
        <w:pStyle w:val="Heading3"/>
        <w:tabs>
          <w:tab w:val="clear" w:pos="720"/>
        </w:tabs>
      </w:pPr>
      <w:bookmarkStart w:id="1319" w:name="_Toc3557006"/>
      <w:bookmarkStart w:id="1320" w:name="_Toc34747256"/>
      <w:bookmarkStart w:id="1321" w:name="_Toc39880573"/>
      <w:r w:rsidRPr="007055D9">
        <w:t>Generic Seam Weld Definition</w:t>
      </w:r>
      <w:bookmarkEnd w:id="1305"/>
      <w:bookmarkEnd w:id="1306"/>
      <w:bookmarkEnd w:id="1307"/>
      <w:bookmarkEnd w:id="1308"/>
      <w:bookmarkEnd w:id="1319"/>
      <w:bookmarkEnd w:id="1320"/>
      <w:bookmarkEnd w:id="1321"/>
    </w:p>
    <w:p w14:paraId="1158557E" w14:textId="77777777" w:rsidR="008C58F6" w:rsidRPr="007055D9" w:rsidRDefault="008C58F6" w:rsidP="008C58F6">
      <w:pPr>
        <w:pStyle w:val="Heading4"/>
      </w:pPr>
      <w:bookmarkStart w:id="1322" w:name="_Toc3557007"/>
      <w:bookmarkStart w:id="1323" w:name="_Toc34747257"/>
      <w:bookmarkStart w:id="1324" w:name="_Toc39880574"/>
      <w:r w:rsidRPr="007055D9">
        <w:t>Identification</w:t>
      </w:r>
      <w:bookmarkEnd w:id="1322"/>
      <w:bookmarkEnd w:id="1323"/>
      <w:bookmarkEnd w:id="132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1325" w:name="_Toc3566485"/>
      <w:bookmarkStart w:id="1326" w:name="_Toc34747486"/>
      <w:bookmarkStart w:id="1327"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5"/>
      <w:bookmarkEnd w:id="1326"/>
      <w:bookmarkEnd w:id="1327"/>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28" w:name="_Ref414571756"/>
      <w:bookmarkStart w:id="1329" w:name="_Toc3557008"/>
      <w:bookmarkStart w:id="1330" w:name="_Toc34747258"/>
      <w:bookmarkStart w:id="1331" w:name="_Toc39880575"/>
      <w:r w:rsidRPr="007055D9">
        <w:lastRenderedPageBreak/>
        <w:t>Type</w:t>
      </w:r>
      <w:r w:rsidR="008C58F6" w:rsidRPr="007055D9">
        <w:t xml:space="preserve"> Specification</w:t>
      </w:r>
      <w:bookmarkEnd w:id="1328"/>
      <w:bookmarkEnd w:id="1329"/>
      <w:bookmarkEnd w:id="1330"/>
      <w:bookmarkEnd w:id="133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1332" w:name="_Toc3566486"/>
      <w:bookmarkStart w:id="1333" w:name="_Toc34747487"/>
      <w:bookmarkStart w:id="1334" w:name="_Toc39880813"/>
      <w:bookmarkStart w:id="1335" w:name="_Toc338939134"/>
      <w:bookmarkStart w:id="1336" w:name="_Toc288196488"/>
      <w:bookmarkStart w:id="1337" w:name="_Toc288200790"/>
      <w:bookmarkStart w:id="1338"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32"/>
      <w:bookmarkEnd w:id="1333"/>
      <w:bookmarkEnd w:id="133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3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39" w:name="_Toc288196490"/>
      <w:bookmarkStart w:id="1340" w:name="_Toc288200792"/>
      <w:bookmarkStart w:id="1341" w:name="_Toc338939132"/>
      <w:bookmarkStart w:id="1342" w:name="_Toc288196468"/>
      <w:bookmarkStart w:id="1343" w:name="_Toc288200771"/>
      <w:bookmarkStart w:id="1344" w:name="_Toc338938904"/>
      <w:bookmarkStart w:id="1345" w:name="_Toc338939100"/>
      <w:bookmarkEnd w:id="1336"/>
      <w:bookmarkEnd w:id="1337"/>
      <w:bookmarkEnd w:id="133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1346" w:name="_Toc3566487"/>
      <w:bookmarkStart w:id="1347" w:name="_Toc34747488"/>
      <w:bookmarkStart w:id="1348"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6"/>
      <w:bookmarkEnd w:id="1347"/>
      <w:bookmarkEnd w:id="134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1349" w:name="_Toc3566488"/>
      <w:bookmarkStart w:id="1350" w:name="_Toc34747489"/>
      <w:bookmarkStart w:id="1351"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9"/>
      <w:bookmarkEnd w:id="1350"/>
      <w:bookmarkEnd w:id="135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52" w:name="_Toc288196493"/>
      <w:bookmarkStart w:id="1353"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54" w:name="GenericSeamWeldWeldPosition"/>
      <w:bookmarkStart w:id="1355" w:name="GenericSeamWelParameters"/>
      <w:bookmarkStart w:id="1356" w:name="GenericSeamWeldSubType"/>
      <w:bookmarkStart w:id="1357" w:name="GenericSeamWeldWeldingPosition"/>
      <w:bookmarkStart w:id="1358" w:name="_Toc3557009"/>
      <w:bookmarkStart w:id="1359" w:name="_Toc34747259"/>
      <w:bookmarkStart w:id="1360" w:name="_Toc39880576"/>
      <w:bookmarkStart w:id="1361" w:name="_Toc338938905"/>
      <w:bookmarkStart w:id="1362" w:name="_Toc338939101"/>
      <w:bookmarkStart w:id="1363" w:name="_Toc338939136"/>
      <w:bookmarkEnd w:id="1339"/>
      <w:bookmarkEnd w:id="1340"/>
      <w:bookmarkEnd w:id="1341"/>
      <w:bookmarkEnd w:id="1342"/>
      <w:bookmarkEnd w:id="1343"/>
      <w:bookmarkEnd w:id="1344"/>
      <w:bookmarkEnd w:id="1345"/>
      <w:bookmarkEnd w:id="1352"/>
      <w:bookmarkEnd w:id="1353"/>
      <w:bookmarkEnd w:id="1354"/>
      <w:bookmarkEnd w:id="1355"/>
      <w:bookmarkEnd w:id="1356"/>
      <w:bookmarkEnd w:id="1357"/>
      <w:r>
        <w:t>W</w:t>
      </w:r>
      <w:r w:rsidR="00433A07">
        <w:t>eld Position and Sheet Metal Parameters</w:t>
      </w:r>
      <w:bookmarkEnd w:id="1358"/>
      <w:bookmarkEnd w:id="1359"/>
      <w:bookmarkEnd w:id="136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1364" w:name="_Ref397587838"/>
      <w:bookmarkStart w:id="1365" w:name="_Toc3557124"/>
      <w:bookmarkStart w:id="1366" w:name="_Toc34747375"/>
      <w:bookmarkStart w:id="1367"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64"/>
      <w:r w:rsidRPr="007055D9">
        <w:t xml:space="preserve">: Sheet Parameters vs. </w:t>
      </w:r>
      <w:r w:rsidRPr="007055D9">
        <w:rPr>
          <w:noProof/>
        </w:rPr>
        <w:t xml:space="preserve"> Weld Position Parameters</w:t>
      </w:r>
      <w:bookmarkEnd w:id="1365"/>
      <w:bookmarkEnd w:id="1366"/>
      <w:bookmarkEnd w:id="1367"/>
    </w:p>
    <w:p w14:paraId="7C8D9624" w14:textId="77777777" w:rsidR="000E5FC5" w:rsidRDefault="000E5FC5" w:rsidP="00433A07">
      <w:pPr>
        <w:pStyle w:val="Heading4"/>
        <w:numPr>
          <w:ilvl w:val="4"/>
          <w:numId w:val="1"/>
        </w:numPr>
        <w:ind w:left="1009" w:hanging="1009"/>
      </w:pPr>
      <w:bookmarkStart w:id="1368" w:name="_Toc3557010"/>
      <w:bookmarkStart w:id="1369" w:name="_Toc34747260"/>
      <w:bookmarkStart w:id="1370" w:name="_Toc39880577"/>
      <w:bookmarkStart w:id="1371" w:name="_Ref397525982"/>
      <w:r w:rsidRPr="007055D9">
        <w:t>Parameters Assigned to a Specific Sheet of the Flange</w:t>
      </w:r>
      <w:bookmarkEnd w:id="1368"/>
      <w:bookmarkEnd w:id="1369"/>
      <w:bookmarkEnd w:id="1370"/>
      <w:r w:rsidRPr="007055D9">
        <w:t xml:space="preserve"> </w:t>
      </w:r>
      <w:bookmarkEnd w:id="137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1372" w:name="_Toc3566489"/>
      <w:bookmarkStart w:id="1373" w:name="_Toc34747490"/>
      <w:bookmarkStart w:id="1374"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72"/>
      <w:bookmarkEnd w:id="1373"/>
      <w:bookmarkEnd w:id="1374"/>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75" w:name="_Welding_Position"/>
      <w:bookmarkStart w:id="1376" w:name="_Ref397524978"/>
      <w:bookmarkStart w:id="1377" w:name="_Toc3557011"/>
      <w:bookmarkStart w:id="1378" w:name="_Toc34747261"/>
      <w:bookmarkStart w:id="1379" w:name="_Toc39880578"/>
      <w:bookmarkEnd w:id="1375"/>
      <w:r w:rsidRPr="007055D9">
        <w:t>Welding Position</w:t>
      </w:r>
      <w:bookmarkEnd w:id="1361"/>
      <w:bookmarkEnd w:id="1362"/>
      <w:bookmarkEnd w:id="1376"/>
      <w:bookmarkEnd w:id="1377"/>
      <w:bookmarkEnd w:id="1378"/>
      <w:bookmarkEnd w:id="1379"/>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80"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1381" w:name="_Ref397529286"/>
      <w:bookmarkStart w:id="1382" w:name="_Toc3557125"/>
      <w:bookmarkStart w:id="1383" w:name="_Toc34747376"/>
      <w:bookmarkStart w:id="1384" w:name="_Toc39880697"/>
      <w:r w:rsidRPr="007055D9">
        <w:t xml:space="preserve">Figure </w:t>
      </w:r>
      <w:bookmarkStart w:id="1385"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81"/>
      <w:bookmarkEnd w:id="1385"/>
      <w:r w:rsidRPr="007055D9">
        <w:t>: Welding Position of a Y-Joint</w:t>
      </w:r>
      <w:bookmarkEnd w:id="1382"/>
      <w:bookmarkEnd w:id="1383"/>
      <w:bookmarkEnd w:id="1384"/>
    </w:p>
    <w:p w14:paraId="7D4C2DF5" w14:textId="77777777" w:rsidR="00B540EB" w:rsidRPr="007055D9" w:rsidRDefault="00B540EB" w:rsidP="00B540EB">
      <w:pPr>
        <w:pStyle w:val="Heading5"/>
      </w:pPr>
      <w:r w:rsidRPr="007055D9">
        <w:t>Primary and Secondary Sides</w:t>
      </w:r>
      <w:bookmarkEnd w:id="138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86" w:name="_Toc288196495"/>
      <w:bookmarkStart w:id="1387" w:name="_Toc288200797"/>
      <w:bookmarkStart w:id="1388" w:name="_Toc338939138"/>
      <w:bookmarkEnd w:id="1363"/>
      <w:r w:rsidRPr="007055D9">
        <w:t xml:space="preserve">Element </w:t>
      </w:r>
      <w:r w:rsidR="00194316">
        <w:t>"</w:t>
      </w:r>
      <w:r w:rsidRPr="007055D9">
        <w:t>weld_position</w:t>
      </w:r>
      <w:bookmarkEnd w:id="1386"/>
      <w:bookmarkEnd w:id="1387"/>
      <w:bookmarkEnd w:id="1388"/>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1389" w:name="_Toc3566490"/>
      <w:bookmarkStart w:id="1390" w:name="_Toc34747491"/>
      <w:bookmarkStart w:id="1391"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89"/>
      <w:bookmarkEnd w:id="1390"/>
      <w:bookmarkEnd w:id="139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39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1393" w:name="_Ref397529572"/>
      <w:bookmarkStart w:id="1394" w:name="Figure11"/>
      <w:bookmarkStart w:id="1395" w:name="_Toc3557126"/>
      <w:bookmarkStart w:id="1396" w:name="_Toc34747377"/>
      <w:bookmarkStart w:id="1397"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93"/>
      <w:bookmarkEnd w:id="1394"/>
      <w:r w:rsidRPr="007055D9">
        <w:t xml:space="preserve">: Welding Position </w:t>
      </w:r>
      <w:r>
        <w:t>vector direction and length</w:t>
      </w:r>
      <w:bookmarkEnd w:id="1395"/>
      <w:bookmarkEnd w:id="1396"/>
      <w:bookmarkEnd w:id="1397"/>
    </w:p>
    <w:p w14:paraId="39D4E066" w14:textId="088F097E" w:rsidR="00B540EB" w:rsidRPr="007055D9" w:rsidRDefault="00B540EB" w:rsidP="004F2F09">
      <w:pPr>
        <w:pStyle w:val="Heading5"/>
        <w:keepNext/>
      </w:pPr>
      <w:bookmarkStart w:id="1398" w:name="_Toc338939140"/>
      <w:bookmarkStart w:id="1399" w:name="_Toc338939137"/>
      <w:bookmarkStart w:id="1400" w:name="_Toc338938906"/>
      <w:bookmarkStart w:id="1401" w:name="_Toc338939103"/>
      <w:r w:rsidRPr="007055D9">
        <w:t xml:space="preserve">Attribute </w:t>
      </w:r>
      <w:r w:rsidR="00194316">
        <w:t>"</w:t>
      </w:r>
      <w:r w:rsidRPr="007055D9">
        <w:t>reference</w:t>
      </w:r>
      <w:bookmarkEnd w:id="139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1402" w:name="_Toc3566491"/>
      <w:bookmarkStart w:id="1403" w:name="_Toc34747492"/>
      <w:bookmarkStart w:id="1404" w:name="_Toc39880818"/>
      <w:bookmarkStart w:id="1405" w:name="_Toc338939148"/>
      <w:bookmarkStart w:id="1406" w:name="_Toc288196499"/>
      <w:bookmarkStart w:id="1407" w:name="_Toc288200801"/>
      <w:bookmarkEnd w:id="1399"/>
      <w:bookmarkEnd w:id="1400"/>
      <w:bookmarkEnd w:id="1401"/>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02"/>
      <w:r w:rsidR="00194316">
        <w:t>"</w:t>
      </w:r>
      <w:bookmarkEnd w:id="1403"/>
      <w:bookmarkEnd w:id="1404"/>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0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08" w:name="_Toc338939149"/>
      <w:r w:rsidRPr="007055D9">
        <w:t xml:space="preserve">Attribute </w:t>
      </w:r>
      <w:r w:rsidR="00194316">
        <w:t>"</w:t>
      </w:r>
      <w:r w:rsidRPr="007055D9">
        <w:t>penetration</w:t>
      </w:r>
      <w:bookmarkEnd w:id="1406"/>
      <w:bookmarkEnd w:id="1407"/>
      <w:bookmarkEnd w:id="1408"/>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09" w:name="ModelizationWeldDefinition"/>
      <w:bookmarkStart w:id="1410" w:name="WeldDefinition"/>
      <w:bookmarkStart w:id="1411" w:name="WeldDefinitionButtWeld"/>
      <w:bookmarkStart w:id="1412" w:name="_Toc288200762"/>
      <w:bookmarkStart w:id="1413" w:name="_Toc338939106"/>
      <w:bookmarkStart w:id="1414" w:name="_Toc3557012"/>
      <w:bookmarkStart w:id="1415" w:name="_Toc34747262"/>
      <w:bookmarkStart w:id="1416" w:name="_Toc39880579"/>
      <w:bookmarkStart w:id="1417" w:name="_Toc288196464"/>
      <w:bookmarkEnd w:id="1409"/>
      <w:bookmarkEnd w:id="1410"/>
      <w:bookmarkEnd w:id="1411"/>
      <w:r w:rsidRPr="007055D9">
        <w:t xml:space="preserve">Butt </w:t>
      </w:r>
      <w:bookmarkEnd w:id="1412"/>
      <w:r w:rsidR="003663AA" w:rsidRPr="007055D9">
        <w:t>Joint</w:t>
      </w:r>
      <w:bookmarkEnd w:id="1413"/>
      <w:bookmarkEnd w:id="1414"/>
      <w:bookmarkEnd w:id="1415"/>
      <w:bookmarkEnd w:id="141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18" w:name="_Toc3557013"/>
      <w:bookmarkStart w:id="1419" w:name="_Toc34747263"/>
      <w:bookmarkStart w:id="1420" w:name="_Toc39880580"/>
      <w:r w:rsidRPr="00654684">
        <w:rPr>
          <w:sz w:val="24"/>
        </w:rPr>
        <w:t xml:space="preserve">Sheet </w:t>
      </w:r>
      <w:r w:rsidR="00255787" w:rsidRPr="00654684">
        <w:rPr>
          <w:sz w:val="24"/>
        </w:rPr>
        <w:t>Parameters</w:t>
      </w:r>
      <w:bookmarkEnd w:id="1418"/>
      <w:bookmarkEnd w:id="1419"/>
      <w:bookmarkEnd w:id="142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024CB5" w:rsidRPr="00362FDC" w:rsidRDefault="00024CB5" w:rsidP="008F3D94">
                              <w:pPr>
                                <w:pStyle w:val="Caption"/>
                                <w:rPr>
                                  <w:noProof/>
                                  <w:szCs w:val="24"/>
                                </w:rPr>
                              </w:pPr>
                              <w:bookmarkStart w:id="1421" w:name="_Toc3557127"/>
                              <w:bookmarkStart w:id="1422" w:name="_Toc34747378"/>
                              <w:bookmarkStart w:id="1423"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1"/>
                              <w:bookmarkEnd w:id="1422"/>
                              <w:bookmarkEnd w:id="1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024CB5" w:rsidRPr="00362FDC" w:rsidRDefault="00024CB5" w:rsidP="008F3D94">
                        <w:pPr>
                          <w:pStyle w:val="Caption"/>
                          <w:rPr>
                            <w:noProof/>
                            <w:szCs w:val="24"/>
                          </w:rPr>
                        </w:pPr>
                        <w:bookmarkStart w:id="1424" w:name="_Toc3557127"/>
                        <w:bookmarkStart w:id="1425" w:name="_Toc34747378"/>
                        <w:bookmarkStart w:id="1426"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4"/>
                        <w:bookmarkEnd w:id="1425"/>
                        <w:bookmarkEnd w:id="142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27" w:name="_Toc3557014"/>
      <w:bookmarkStart w:id="1428" w:name="_Toc34747264"/>
      <w:bookmarkStart w:id="1429"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024CB5" w:rsidRPr="006C6D3C" w:rsidRDefault="00024CB5" w:rsidP="008F3D94">
                              <w:pPr>
                                <w:pStyle w:val="Caption"/>
                                <w:rPr>
                                  <w:noProof/>
                                  <w:szCs w:val="24"/>
                                </w:rPr>
                              </w:pPr>
                              <w:bookmarkStart w:id="1430" w:name="_Toc3557128"/>
                              <w:bookmarkStart w:id="1431" w:name="_Toc34747379"/>
                              <w:bookmarkStart w:id="1432"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0"/>
                              <w:bookmarkEnd w:id="1431"/>
                              <w:bookmarkEnd w:id="1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024CB5" w:rsidRPr="006C6D3C" w:rsidRDefault="00024CB5" w:rsidP="008F3D94">
                        <w:pPr>
                          <w:pStyle w:val="Caption"/>
                          <w:rPr>
                            <w:noProof/>
                            <w:szCs w:val="24"/>
                          </w:rPr>
                        </w:pPr>
                        <w:bookmarkStart w:id="1433" w:name="_Toc3557128"/>
                        <w:bookmarkStart w:id="1434" w:name="_Toc34747379"/>
                        <w:bookmarkStart w:id="1435"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3"/>
                        <w:bookmarkEnd w:id="1434"/>
                        <w:bookmarkEnd w:id="1435"/>
                      </w:p>
                    </w:txbxContent>
                  </v:textbox>
                </v:shape>
              </v:group>
            </w:pict>
          </mc:Fallback>
        </mc:AlternateContent>
      </w:r>
      <w:r w:rsidR="00B50468" w:rsidRPr="00654684">
        <w:rPr>
          <w:sz w:val="24"/>
        </w:rPr>
        <w:t>Weld Parameters</w:t>
      </w:r>
      <w:bookmarkEnd w:id="1427"/>
      <w:bookmarkEnd w:id="1428"/>
      <w:bookmarkEnd w:id="142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1436" w:name="_Toc3566492"/>
      <w:bookmarkStart w:id="1437" w:name="_Toc34747493"/>
      <w:bookmarkStart w:id="1438"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36"/>
      <w:bookmarkEnd w:id="1437"/>
      <w:bookmarkEnd w:id="143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39" w:name="_Toc338939151"/>
      <w:bookmarkStart w:id="1440" w:name="_Toc3557015"/>
      <w:bookmarkStart w:id="1441" w:name="_Toc34747265"/>
      <w:bookmarkStart w:id="1442" w:name="_Toc39880582"/>
      <w:r w:rsidRPr="007055D9">
        <w:t>Attributes</w:t>
      </w:r>
      <w:bookmarkEnd w:id="1439"/>
      <w:bookmarkEnd w:id="1440"/>
      <w:bookmarkEnd w:id="1441"/>
      <w:bookmarkEnd w:id="1442"/>
    </w:p>
    <w:p w14:paraId="2F9463C1" w14:textId="2C2DBF78" w:rsidR="0006113C" w:rsidRPr="007055D9" w:rsidRDefault="00850045" w:rsidP="0006113C">
      <w:pPr>
        <w:pStyle w:val="Heading5"/>
      </w:pPr>
      <w:bookmarkStart w:id="1443" w:name="_Toc338939153"/>
      <w:r w:rsidRPr="007055D9">
        <w:t xml:space="preserve">Attribute </w:t>
      </w:r>
      <w:r w:rsidR="00194316">
        <w:t>"</w:t>
      </w:r>
      <w:r w:rsidRPr="007055D9">
        <w:t>b</w:t>
      </w:r>
      <w:r w:rsidR="0006113C" w:rsidRPr="007055D9">
        <w:t>ase</w:t>
      </w:r>
      <w:bookmarkEnd w:id="144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44" w:name="_Toc338939154"/>
      <w:r w:rsidRPr="007055D9">
        <w:t xml:space="preserve">Attribute </w:t>
      </w:r>
      <w:r w:rsidR="00194316">
        <w:t>"</w:t>
      </w:r>
      <w:r w:rsidRPr="007055D9">
        <w:t>t</w:t>
      </w:r>
      <w:r w:rsidR="0006113C" w:rsidRPr="007055D9">
        <w:t>echnology</w:t>
      </w:r>
      <w:bookmarkEnd w:id="1444"/>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445" w:name="_Toc288196505"/>
      <w:bookmarkStart w:id="1446" w:name="_Toc288200807"/>
      <w:bookmarkStart w:id="1447" w:name="_Toc338939155"/>
      <w:bookmarkStart w:id="1448" w:name="_Toc3557016"/>
      <w:bookmarkStart w:id="1449" w:name="_Toc34747266"/>
      <w:bookmarkStart w:id="1450" w:name="_Toc39880583"/>
      <w:r w:rsidRPr="007055D9">
        <w:t xml:space="preserve">Element </w:t>
      </w:r>
      <w:r w:rsidR="00194316">
        <w:t>"</w:t>
      </w:r>
      <w:r w:rsidRPr="007055D9">
        <w:t>weld_position</w:t>
      </w:r>
      <w:bookmarkEnd w:id="1445"/>
      <w:bookmarkEnd w:id="1446"/>
      <w:bookmarkEnd w:id="1447"/>
      <w:bookmarkEnd w:id="1448"/>
      <w:r w:rsidR="00194316">
        <w:t>"</w:t>
      </w:r>
      <w:bookmarkEnd w:id="1449"/>
      <w:bookmarkEnd w:id="145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1451" w:name="_Toc3566493"/>
      <w:bookmarkStart w:id="1452" w:name="_Toc34747494"/>
      <w:bookmarkStart w:id="1453" w:name="_Toc39880820"/>
      <w:bookmarkStart w:id="1454" w:name="_Toc288196507"/>
      <w:bookmarkStart w:id="1455" w:name="_Toc288200809"/>
      <w:bookmarkStart w:id="1456"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51"/>
      <w:bookmarkEnd w:id="1452"/>
      <w:bookmarkEnd w:id="1453"/>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54"/>
      <w:bookmarkEnd w:id="1455"/>
      <w:bookmarkEnd w:id="145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57" w:name="_Toc338939158"/>
      <w:r w:rsidRPr="007055D9">
        <w:t xml:space="preserve">Attribute </w:t>
      </w:r>
      <w:r w:rsidR="00194316">
        <w:t>"</w:t>
      </w:r>
      <w:r w:rsidRPr="007055D9">
        <w:t>width</w:t>
      </w:r>
      <w:bookmarkEnd w:id="1457"/>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58" w:name="_Toc338939159"/>
      <w:r w:rsidRPr="007055D9">
        <w:t xml:space="preserve">Attribute </w:t>
      </w:r>
      <w:r w:rsidR="00194316">
        <w:t>"</w:t>
      </w:r>
      <w:r w:rsidRPr="007055D9">
        <w:t>filler</w:t>
      </w:r>
      <w:bookmarkEnd w:id="1458"/>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59" w:name="WeldDefinitionCornerWeld"/>
      <w:bookmarkStart w:id="1460" w:name="_Toc288200763"/>
      <w:bookmarkStart w:id="1461" w:name="_Toc338939107"/>
      <w:bookmarkEnd w:id="1459"/>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62" w:name="_Toc414263397"/>
      <w:bookmarkStart w:id="1463" w:name="_Toc3557017"/>
      <w:bookmarkStart w:id="1464" w:name="_Toc34747267"/>
      <w:bookmarkStart w:id="1465" w:name="_Toc39880584"/>
      <w:bookmarkEnd w:id="1462"/>
      <w:r w:rsidRPr="007055D9">
        <w:t xml:space="preserve">Element </w:t>
      </w:r>
      <w:r w:rsidR="00194316">
        <w:t>"</w:t>
      </w:r>
      <w:r>
        <w:t>sheet_parameter</w:t>
      </w:r>
      <w:bookmarkEnd w:id="1463"/>
      <w:r w:rsidR="00194316">
        <w:t>"</w:t>
      </w:r>
      <w:bookmarkEnd w:id="1464"/>
      <w:bookmarkEnd w:id="146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1466" w:name="_Toc3566494"/>
      <w:bookmarkStart w:id="1467" w:name="_Toc34747495"/>
      <w:bookmarkStart w:id="1468"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66"/>
      <w:bookmarkEnd w:id="1467"/>
      <w:bookmarkEnd w:id="146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69" w:name="_Toc3557018"/>
      <w:bookmarkStart w:id="1470" w:name="_Toc34747268"/>
      <w:bookmarkStart w:id="1471" w:name="_Toc39880585"/>
      <w:r w:rsidRPr="007055D9">
        <w:lastRenderedPageBreak/>
        <w:t>Corner Weld</w:t>
      </w:r>
      <w:bookmarkEnd w:id="1460"/>
      <w:bookmarkEnd w:id="1461"/>
      <w:bookmarkEnd w:id="1469"/>
      <w:bookmarkEnd w:id="1470"/>
      <w:bookmarkEnd w:id="147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72" w:name="_Toc34747269"/>
      <w:bookmarkStart w:id="1473" w:name="_Toc39880586"/>
      <w:bookmarkStart w:id="1474"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024CB5" w:rsidRPr="00796AD7" w:rsidRDefault="00024CB5" w:rsidP="008F3D94">
                              <w:pPr>
                                <w:pStyle w:val="Caption"/>
                                <w:rPr>
                                  <w:noProof/>
                                  <w:szCs w:val="24"/>
                                </w:rPr>
                              </w:pPr>
                              <w:bookmarkStart w:id="1475" w:name="_Toc3557129"/>
                              <w:bookmarkStart w:id="1476" w:name="_Toc34747380"/>
                              <w:bookmarkStart w:id="1477"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5"/>
                              <w:bookmarkEnd w:id="1476"/>
                              <w:bookmarkEnd w:id="1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024CB5" w:rsidRPr="00796AD7" w:rsidRDefault="00024CB5" w:rsidP="008F3D94">
                        <w:pPr>
                          <w:pStyle w:val="Caption"/>
                          <w:rPr>
                            <w:noProof/>
                            <w:szCs w:val="24"/>
                          </w:rPr>
                        </w:pPr>
                        <w:bookmarkStart w:id="1478" w:name="_Toc3557129"/>
                        <w:bookmarkStart w:id="1479" w:name="_Toc34747380"/>
                        <w:bookmarkStart w:id="1480"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8"/>
                        <w:bookmarkEnd w:id="1479"/>
                        <w:bookmarkEnd w:id="1480"/>
                      </w:p>
                    </w:txbxContent>
                  </v:textbox>
                </v:shape>
              </v:group>
            </w:pict>
          </mc:Fallback>
        </mc:AlternateContent>
      </w:r>
      <w:r w:rsidR="00E36602">
        <w:t>Simple Corner Weld</w:t>
      </w:r>
      <w:bookmarkEnd w:id="1472"/>
      <w:bookmarkEnd w:id="1473"/>
    </w:p>
    <w:p w14:paraId="19EDE5F7" w14:textId="78748519" w:rsidR="008A6190" w:rsidRPr="007055D9" w:rsidRDefault="008A6190" w:rsidP="00E36602">
      <w:pPr>
        <w:pStyle w:val="Heading5"/>
        <w:keepNext/>
      </w:pPr>
      <w:r w:rsidRPr="007055D9">
        <w:t>Sheet Parameters</w:t>
      </w:r>
      <w:bookmarkEnd w:id="147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1" w:name="_Toc3557020"/>
      <w:r w:rsidRPr="007055D9">
        <w:t>Weld Parameters</w:t>
      </w:r>
      <w:bookmarkEnd w:id="1481"/>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024CB5" w:rsidRPr="00067927" w:rsidRDefault="00024CB5" w:rsidP="008F3D94">
                              <w:pPr>
                                <w:pStyle w:val="Caption"/>
                                <w:rPr>
                                  <w:noProof/>
                                  <w:szCs w:val="24"/>
                                </w:rPr>
                              </w:pPr>
                              <w:bookmarkStart w:id="1482" w:name="_Toc3557130"/>
                              <w:bookmarkStart w:id="1483" w:name="_Toc34747381"/>
                              <w:bookmarkStart w:id="1484"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2"/>
                              <w:bookmarkEnd w:id="1483"/>
                              <w:bookmarkEnd w:id="1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024CB5" w:rsidRPr="00067927" w:rsidRDefault="00024CB5" w:rsidP="008F3D94">
                        <w:pPr>
                          <w:pStyle w:val="Caption"/>
                          <w:rPr>
                            <w:noProof/>
                            <w:szCs w:val="24"/>
                          </w:rPr>
                        </w:pPr>
                        <w:bookmarkStart w:id="1485" w:name="_Toc3557130"/>
                        <w:bookmarkStart w:id="1486" w:name="_Toc34747381"/>
                        <w:bookmarkStart w:id="1487"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5"/>
                        <w:bookmarkEnd w:id="1486"/>
                        <w:bookmarkEnd w:id="148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57" o:title=""/>
          </v:shape>
          <o:OLEObject Type="Embed" ProgID="Equation.3" ShapeID="_x0000_i1026" DrawAspect="Content" ObjectID="_1652113586"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1488" w:name="_Toc3566495"/>
      <w:bookmarkStart w:id="1489" w:name="_Toc34747496"/>
      <w:bookmarkStart w:id="1490"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488"/>
      <w:bookmarkEnd w:id="1489"/>
      <w:bookmarkEnd w:id="1490"/>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91" w:name="_Toc34747270"/>
      <w:bookmarkStart w:id="1492" w:name="_Toc39880587"/>
      <w:r>
        <w:lastRenderedPageBreak/>
        <w:t>Double Corner Weld</w:t>
      </w:r>
      <w:bookmarkEnd w:id="1491"/>
      <w:bookmarkEnd w:id="1492"/>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024CB5" w:rsidRPr="00067927" w:rsidRDefault="00024CB5" w:rsidP="00FA0FAD">
                                <w:pPr>
                                  <w:pStyle w:val="Caption"/>
                                  <w:keepNext/>
                                  <w:keepLines/>
                                  <w:rPr>
                                    <w:noProof/>
                                    <w:szCs w:val="24"/>
                                  </w:rPr>
                                </w:pPr>
                                <w:bookmarkStart w:id="1493" w:name="_Toc34747382"/>
                                <w:bookmarkStart w:id="1494"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3"/>
                                <w:bookmarkEnd w:id="1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024CB5" w:rsidRPr="00796AD7" w:rsidRDefault="00024CB5" w:rsidP="006619C9">
                                <w:pPr>
                                  <w:pStyle w:val="Caption"/>
                                  <w:rPr>
                                    <w:noProof/>
                                    <w:szCs w:val="24"/>
                                  </w:rPr>
                                </w:pPr>
                                <w:bookmarkStart w:id="1495" w:name="_Toc34747383"/>
                                <w:bookmarkStart w:id="1496"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5"/>
                                <w:bookmarkEnd w:id="1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024CB5" w:rsidRPr="00067927" w:rsidRDefault="00024CB5" w:rsidP="00FA0FAD">
                          <w:pPr>
                            <w:pStyle w:val="Caption"/>
                            <w:keepNext/>
                            <w:keepLines/>
                            <w:rPr>
                              <w:noProof/>
                              <w:szCs w:val="24"/>
                            </w:rPr>
                          </w:pPr>
                          <w:bookmarkStart w:id="1497" w:name="_Toc34747382"/>
                          <w:bookmarkStart w:id="1498"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7"/>
                          <w:bookmarkEnd w:id="1498"/>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024CB5" w:rsidRPr="00796AD7" w:rsidRDefault="00024CB5" w:rsidP="006619C9">
                          <w:pPr>
                            <w:pStyle w:val="Caption"/>
                            <w:rPr>
                              <w:noProof/>
                              <w:szCs w:val="24"/>
                            </w:rPr>
                          </w:pPr>
                          <w:bookmarkStart w:id="1499" w:name="_Toc34747383"/>
                          <w:bookmarkStart w:id="1500"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9"/>
                          <w:bookmarkEnd w:id="1500"/>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57" o:title=""/>
          </v:shape>
          <o:OLEObject Type="Embed" ProgID="Equation.3" ShapeID="_x0000_i1027" DrawAspect="Content" ObjectID="_1652113587"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1501" w:name="_Toc34747497"/>
      <w:bookmarkStart w:id="1502"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01"/>
      <w:bookmarkEnd w:id="150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03" w:name="_Toc338939161"/>
      <w:bookmarkStart w:id="1504" w:name="_Toc3557021"/>
      <w:bookmarkStart w:id="1505" w:name="_Toc34747271"/>
      <w:bookmarkStart w:id="1506" w:name="_Toc39880588"/>
      <w:r w:rsidRPr="007055D9">
        <w:lastRenderedPageBreak/>
        <w:t>Attributes</w:t>
      </w:r>
      <w:bookmarkEnd w:id="1503"/>
      <w:bookmarkEnd w:id="1504"/>
      <w:bookmarkEnd w:id="1505"/>
      <w:bookmarkEnd w:id="1506"/>
    </w:p>
    <w:p w14:paraId="22FDBBD1" w14:textId="5050C61D" w:rsidR="0006113C" w:rsidRPr="007055D9" w:rsidRDefault="00242481" w:rsidP="001759F7">
      <w:pPr>
        <w:pStyle w:val="Heading5"/>
        <w:keepNext/>
      </w:pPr>
      <w:bookmarkStart w:id="1507" w:name="_Toc338939163"/>
      <w:r w:rsidRPr="007055D9">
        <w:t xml:space="preserve">Attribute </w:t>
      </w:r>
      <w:r w:rsidR="00194316">
        <w:t>"</w:t>
      </w:r>
      <w:r w:rsidRPr="007055D9">
        <w:t>b</w:t>
      </w:r>
      <w:r w:rsidR="0006113C" w:rsidRPr="007055D9">
        <w:t>ase</w:t>
      </w:r>
      <w:bookmarkEnd w:id="150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08" w:name="_Toc338939164"/>
      <w:r w:rsidRPr="007055D9">
        <w:t xml:space="preserve">Attribute </w:t>
      </w:r>
      <w:r w:rsidR="00194316">
        <w:t>"</w:t>
      </w:r>
      <w:r w:rsidRPr="007055D9">
        <w:t>t</w:t>
      </w:r>
      <w:r w:rsidR="0006113C" w:rsidRPr="007055D9">
        <w:t>echnology</w:t>
      </w:r>
      <w:bookmarkEnd w:id="1508"/>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09" w:name="_Toc338939165"/>
      <w:bookmarkStart w:id="1510" w:name="_Toc3557022"/>
      <w:bookmarkStart w:id="1511" w:name="_Toc34747272"/>
      <w:bookmarkStart w:id="1512" w:name="_Toc39880589"/>
      <w:r w:rsidRPr="007055D9">
        <w:t xml:space="preserve">Element </w:t>
      </w:r>
      <w:r w:rsidR="00194316">
        <w:t>"</w:t>
      </w:r>
      <w:r w:rsidRPr="007055D9">
        <w:t>weld_position</w:t>
      </w:r>
      <w:bookmarkEnd w:id="1509"/>
      <w:bookmarkEnd w:id="1510"/>
      <w:r w:rsidR="00194316">
        <w:t>"</w:t>
      </w:r>
      <w:bookmarkEnd w:id="1511"/>
      <w:bookmarkEnd w:id="151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1513" w:name="_Toc3566496"/>
      <w:bookmarkStart w:id="1514" w:name="_Toc34747498"/>
      <w:bookmarkStart w:id="1515" w:name="_Toc39880824"/>
      <w:bookmarkStart w:id="1516"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13"/>
      <w:bookmarkEnd w:id="1514"/>
      <w:bookmarkEnd w:id="1515"/>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1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17" w:name="_Toc338939168"/>
      <w:r w:rsidRPr="007055D9">
        <w:t xml:space="preserve">Attribute </w:t>
      </w:r>
      <w:r w:rsidR="00194316">
        <w:t>"</w:t>
      </w:r>
      <w:r w:rsidRPr="007055D9">
        <w:t>thickness</w:t>
      </w:r>
      <w:bookmarkEnd w:id="1517"/>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1518" w:name="_Toc3566497"/>
      <w:bookmarkStart w:id="1519" w:name="_Toc34747499"/>
      <w:bookmarkStart w:id="1520" w:name="_Toc39880825"/>
      <w:bookmarkStart w:id="1521"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18"/>
      <w:bookmarkEnd w:id="1519"/>
      <w:bookmarkEnd w:id="1520"/>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2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1522" w:name="_Toc3566498"/>
      <w:bookmarkStart w:id="1523" w:name="_Toc34747500"/>
      <w:bookmarkStart w:id="1524" w:name="_Toc39880826"/>
      <w:bookmarkStart w:id="1525"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22"/>
      <w:bookmarkEnd w:id="1523"/>
      <w:bookmarkEnd w:id="1524"/>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25"/>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26" w:name="_Toc338939171"/>
      <w:r w:rsidRPr="007055D9">
        <w:t xml:space="preserve">Attribute </w:t>
      </w:r>
      <w:r w:rsidR="00194316">
        <w:t>"</w:t>
      </w:r>
      <w:r w:rsidRPr="007055D9">
        <w:t>penetration</w:t>
      </w:r>
      <w:bookmarkEnd w:id="1526"/>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27" w:name="_Toc338939173"/>
      <w:r w:rsidRPr="007055D9">
        <w:t xml:space="preserve">Attribute </w:t>
      </w:r>
      <w:r w:rsidR="00194316">
        <w:t>"</w:t>
      </w:r>
      <w:r w:rsidRPr="007055D9">
        <w:t>filler</w:t>
      </w:r>
      <w:bookmarkEnd w:id="1527"/>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28" w:name="WeldDefinitionEdgeWeld"/>
      <w:bookmarkStart w:id="1529" w:name="_Toc3557023"/>
      <w:bookmarkStart w:id="1530" w:name="_Toc34747273"/>
      <w:bookmarkStart w:id="1531" w:name="_Toc39880590"/>
      <w:bookmarkStart w:id="1532" w:name="_Toc288200764"/>
      <w:bookmarkStart w:id="1533" w:name="_Toc338939108"/>
      <w:bookmarkEnd w:id="1528"/>
      <w:r w:rsidRPr="007055D9">
        <w:lastRenderedPageBreak/>
        <w:t xml:space="preserve">Element </w:t>
      </w:r>
      <w:r w:rsidR="00194316">
        <w:t>"</w:t>
      </w:r>
      <w:r>
        <w:t>sheet_parameter</w:t>
      </w:r>
      <w:bookmarkEnd w:id="1529"/>
      <w:r w:rsidR="00194316">
        <w:t>"</w:t>
      </w:r>
      <w:bookmarkEnd w:id="1530"/>
      <w:bookmarkEnd w:id="153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1534" w:name="_Toc3566499"/>
      <w:bookmarkStart w:id="1535" w:name="_Toc34747501"/>
      <w:bookmarkStart w:id="1536"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34"/>
      <w:bookmarkEnd w:id="1535"/>
      <w:bookmarkEnd w:id="153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37" w:name="_Toc3557024"/>
      <w:bookmarkStart w:id="1538" w:name="_Toc34747274"/>
      <w:bookmarkStart w:id="1539" w:name="_Toc39880591"/>
      <w:r w:rsidRPr="007055D9">
        <w:t>Edge Weld</w:t>
      </w:r>
      <w:bookmarkEnd w:id="1532"/>
      <w:bookmarkEnd w:id="1533"/>
      <w:bookmarkEnd w:id="1537"/>
      <w:bookmarkEnd w:id="1538"/>
      <w:bookmarkEnd w:id="153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40" w:name="_Toc3557025"/>
      <w:bookmarkStart w:id="1541" w:name="_Toc34747275"/>
      <w:bookmarkStart w:id="1542"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40"/>
      <w:bookmarkEnd w:id="1541"/>
      <w:bookmarkEnd w:id="154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024CB5" w:rsidRPr="00AF7673" w:rsidRDefault="00024CB5" w:rsidP="00765F0F">
                            <w:pPr>
                              <w:pStyle w:val="Caption"/>
                              <w:keepNext/>
                              <w:keepLines/>
                              <w:rPr>
                                <w:b w:val="0"/>
                                <w:bCs w:val="0"/>
                                <w:noProof/>
                                <w:sz w:val="26"/>
                                <w:szCs w:val="28"/>
                              </w:rPr>
                            </w:pPr>
                            <w:bookmarkStart w:id="1543" w:name="_Toc3557131"/>
                            <w:bookmarkStart w:id="1544" w:name="_Toc34747384"/>
                            <w:bookmarkStart w:id="1545"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3"/>
                            <w:bookmarkEnd w:id="1544"/>
                            <w:bookmarkEnd w:id="1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024CB5" w:rsidRPr="00AF7673" w:rsidRDefault="00024CB5" w:rsidP="00765F0F">
                      <w:pPr>
                        <w:pStyle w:val="Caption"/>
                        <w:keepNext/>
                        <w:keepLines/>
                        <w:rPr>
                          <w:b w:val="0"/>
                          <w:bCs w:val="0"/>
                          <w:noProof/>
                          <w:sz w:val="26"/>
                          <w:szCs w:val="28"/>
                        </w:rPr>
                      </w:pPr>
                      <w:bookmarkStart w:id="1546" w:name="_Toc3557131"/>
                      <w:bookmarkStart w:id="1547" w:name="_Toc34747384"/>
                      <w:bookmarkStart w:id="1548"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6"/>
                      <w:bookmarkEnd w:id="1547"/>
                      <w:bookmarkEnd w:id="154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49" w:name="_Toc3557026"/>
      <w:bookmarkStart w:id="1550" w:name="_Toc34747276"/>
      <w:bookmarkStart w:id="1551"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49"/>
      <w:bookmarkEnd w:id="1550"/>
      <w:bookmarkEnd w:id="1551"/>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024CB5" w:rsidRPr="00213139" w:rsidRDefault="00024CB5" w:rsidP="008F3D94">
                            <w:pPr>
                              <w:pStyle w:val="Caption"/>
                              <w:rPr>
                                <w:b w:val="0"/>
                                <w:bCs w:val="0"/>
                                <w:noProof/>
                                <w:sz w:val="26"/>
                                <w:szCs w:val="28"/>
                              </w:rPr>
                            </w:pPr>
                            <w:bookmarkStart w:id="1552" w:name="_Toc3557132"/>
                            <w:bookmarkStart w:id="1553" w:name="_Toc34747385"/>
                            <w:bookmarkStart w:id="1554"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2"/>
                            <w:bookmarkEnd w:id="1553"/>
                            <w:bookmarkEnd w:id="1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024CB5" w:rsidRPr="00213139" w:rsidRDefault="00024CB5" w:rsidP="008F3D94">
                      <w:pPr>
                        <w:pStyle w:val="Caption"/>
                        <w:rPr>
                          <w:b w:val="0"/>
                          <w:bCs w:val="0"/>
                          <w:noProof/>
                          <w:sz w:val="26"/>
                          <w:szCs w:val="28"/>
                        </w:rPr>
                      </w:pPr>
                      <w:bookmarkStart w:id="1555" w:name="_Toc3557132"/>
                      <w:bookmarkStart w:id="1556" w:name="_Toc34747385"/>
                      <w:bookmarkStart w:id="1557"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5"/>
                      <w:bookmarkEnd w:id="1556"/>
                      <w:bookmarkEnd w:id="15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1558" w:name="_Toc3566500"/>
      <w:bookmarkStart w:id="1559" w:name="_Toc34747502"/>
      <w:bookmarkStart w:id="1560"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58"/>
      <w:bookmarkEnd w:id="1559"/>
      <w:bookmarkEnd w:id="1560"/>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61" w:name="_Toc338939175"/>
      <w:bookmarkStart w:id="1562" w:name="_Toc3557027"/>
      <w:bookmarkStart w:id="1563" w:name="_Toc34747277"/>
      <w:bookmarkStart w:id="1564" w:name="_Toc39880594"/>
      <w:r w:rsidRPr="007055D9">
        <w:t>Attributes</w:t>
      </w:r>
      <w:bookmarkEnd w:id="1561"/>
      <w:bookmarkEnd w:id="1562"/>
      <w:bookmarkEnd w:id="1563"/>
      <w:bookmarkEnd w:id="1564"/>
    </w:p>
    <w:p w14:paraId="20DE2C66" w14:textId="1F84002A" w:rsidR="0006113C" w:rsidRPr="007055D9" w:rsidRDefault="001C1D65" w:rsidP="0033252C">
      <w:pPr>
        <w:pStyle w:val="Heading5"/>
        <w:keepNext/>
      </w:pPr>
      <w:bookmarkStart w:id="1565" w:name="_Toc338939177"/>
      <w:r w:rsidRPr="007055D9">
        <w:t xml:space="preserve">Attribute </w:t>
      </w:r>
      <w:r w:rsidR="00194316">
        <w:t>"</w:t>
      </w:r>
      <w:r w:rsidRPr="007055D9">
        <w:t>b</w:t>
      </w:r>
      <w:r w:rsidR="0006113C" w:rsidRPr="007055D9">
        <w:t>ase</w:t>
      </w:r>
      <w:bookmarkEnd w:id="156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66" w:name="_Toc338939178"/>
      <w:r w:rsidRPr="007055D9">
        <w:t xml:space="preserve">Attribute </w:t>
      </w:r>
      <w:r w:rsidR="00194316">
        <w:t>"</w:t>
      </w:r>
      <w:r w:rsidRPr="007055D9">
        <w:t>t</w:t>
      </w:r>
      <w:r w:rsidR="0006113C" w:rsidRPr="007055D9">
        <w:t>echnology</w:t>
      </w:r>
      <w:bookmarkEnd w:id="156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67" w:name="_Toc338939179"/>
      <w:bookmarkStart w:id="1568" w:name="_Toc3557028"/>
      <w:bookmarkStart w:id="1569" w:name="_Toc34747278"/>
      <w:bookmarkStart w:id="1570" w:name="_Toc39880595"/>
      <w:r w:rsidRPr="007055D9">
        <w:t xml:space="preserve">Element </w:t>
      </w:r>
      <w:r w:rsidR="00194316">
        <w:t>"</w:t>
      </w:r>
      <w:r w:rsidRPr="007055D9">
        <w:t>weld_position</w:t>
      </w:r>
      <w:bookmarkEnd w:id="1567"/>
      <w:bookmarkEnd w:id="1568"/>
      <w:r w:rsidR="00194316">
        <w:t>"</w:t>
      </w:r>
      <w:bookmarkEnd w:id="1569"/>
      <w:bookmarkEnd w:id="1570"/>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1571" w:name="_Toc3566501"/>
      <w:bookmarkStart w:id="1572" w:name="_Toc34747503"/>
      <w:bookmarkStart w:id="1573" w:name="_Toc39880829"/>
      <w:bookmarkStart w:id="1574"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71"/>
      <w:bookmarkEnd w:id="1572"/>
      <w:bookmarkEnd w:id="1573"/>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74"/>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75" w:name="_Toc338939182"/>
      <w:r w:rsidRPr="007055D9">
        <w:t xml:space="preserve">Attribute </w:t>
      </w:r>
      <w:r w:rsidR="00194316">
        <w:t>"</w:t>
      </w:r>
      <w:r w:rsidRPr="007055D9">
        <w:t>width</w:t>
      </w:r>
      <w:bookmarkEnd w:id="1575"/>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76" w:name="_Toc338939184"/>
      <w:r w:rsidRPr="007055D9">
        <w:t xml:space="preserve">Attribute </w:t>
      </w:r>
      <w:r w:rsidR="00194316">
        <w:t>"</w:t>
      </w:r>
      <w:r w:rsidRPr="007055D9">
        <w:t>filler</w:t>
      </w:r>
      <w:bookmarkEnd w:id="1576"/>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77" w:name="WeldDefinitionIWeld"/>
      <w:bookmarkStart w:id="1578" w:name="_Toc3557029"/>
      <w:bookmarkStart w:id="1579" w:name="_Toc34747279"/>
      <w:bookmarkStart w:id="1580" w:name="_Toc39880596"/>
      <w:bookmarkStart w:id="1581" w:name="_Toc288200765"/>
      <w:bookmarkStart w:id="1582" w:name="_Toc338939109"/>
      <w:bookmarkEnd w:id="1577"/>
      <w:r w:rsidRPr="007055D9">
        <w:t xml:space="preserve">Element </w:t>
      </w:r>
      <w:r w:rsidR="00194316">
        <w:t>"</w:t>
      </w:r>
      <w:r>
        <w:t>sheet_parameter</w:t>
      </w:r>
      <w:bookmarkEnd w:id="1578"/>
      <w:r w:rsidR="00194316">
        <w:t>"</w:t>
      </w:r>
      <w:bookmarkEnd w:id="1579"/>
      <w:bookmarkEnd w:id="158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1583" w:name="_Toc3566502"/>
      <w:bookmarkStart w:id="1584" w:name="_Toc34747504"/>
      <w:bookmarkStart w:id="1585"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83"/>
      <w:bookmarkEnd w:id="1584"/>
      <w:bookmarkEnd w:id="158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86" w:name="_Toc3557030"/>
      <w:bookmarkStart w:id="1587" w:name="_Toc34747280"/>
      <w:bookmarkStart w:id="1588" w:name="_Toc39880597"/>
      <w:r w:rsidRPr="007055D9">
        <w:t>I-Weld</w:t>
      </w:r>
      <w:bookmarkEnd w:id="1581"/>
      <w:bookmarkEnd w:id="1582"/>
      <w:bookmarkEnd w:id="1586"/>
      <w:bookmarkEnd w:id="1587"/>
      <w:bookmarkEnd w:id="1588"/>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89" w:name="_Toc3557031"/>
      <w:bookmarkStart w:id="1590" w:name="_Toc34747281"/>
      <w:bookmarkStart w:id="1591" w:name="_Toc39880598"/>
      <w:r w:rsidRPr="007055D9">
        <w:t>Sheet Parameters</w:t>
      </w:r>
      <w:bookmarkEnd w:id="1589"/>
      <w:bookmarkEnd w:id="1590"/>
      <w:bookmarkEnd w:id="159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92" w:name="_Toc3557032"/>
      <w:bookmarkStart w:id="1593" w:name="_Toc34747282"/>
      <w:bookmarkStart w:id="1594" w:name="_Toc39880599"/>
      <w:r w:rsidRPr="007055D9">
        <w:lastRenderedPageBreak/>
        <w:t>Weld Parameters</w:t>
      </w:r>
      <w:bookmarkEnd w:id="1592"/>
      <w:bookmarkEnd w:id="1593"/>
      <w:bookmarkEnd w:id="159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024CB5" w:rsidRPr="001B4A57" w:rsidRDefault="00024CB5" w:rsidP="00F51CB9">
                                <w:pPr>
                                  <w:pStyle w:val="Caption"/>
                                  <w:rPr>
                                    <w:b w:val="0"/>
                                    <w:bCs w:val="0"/>
                                    <w:noProof/>
                                    <w:sz w:val="26"/>
                                    <w:szCs w:val="28"/>
                                  </w:rPr>
                                </w:pPr>
                                <w:bookmarkStart w:id="1595" w:name="_Toc3557133"/>
                                <w:bookmarkStart w:id="1596" w:name="_Toc34747386"/>
                                <w:bookmarkStart w:id="1597"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5"/>
                                <w:bookmarkEnd w:id="1596"/>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024CB5" w:rsidRPr="003F40AF" w:rsidRDefault="00024CB5" w:rsidP="00F51CB9">
                                <w:pPr>
                                  <w:pStyle w:val="Caption"/>
                                  <w:rPr>
                                    <w:b w:val="0"/>
                                    <w:bCs w:val="0"/>
                                    <w:noProof/>
                                    <w:sz w:val="26"/>
                                    <w:szCs w:val="28"/>
                                  </w:rPr>
                                </w:pPr>
                                <w:bookmarkStart w:id="1598" w:name="_Toc3557134"/>
                                <w:bookmarkStart w:id="1599" w:name="_Toc34747387"/>
                                <w:bookmarkStart w:id="1600"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598"/>
                                <w:bookmarkEnd w:id="1599"/>
                                <w:bookmarkEnd w:id="1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024CB5" w:rsidRPr="001B4A57" w:rsidRDefault="00024CB5" w:rsidP="00F51CB9">
                          <w:pPr>
                            <w:pStyle w:val="Caption"/>
                            <w:rPr>
                              <w:b w:val="0"/>
                              <w:bCs w:val="0"/>
                              <w:noProof/>
                              <w:sz w:val="26"/>
                              <w:szCs w:val="28"/>
                            </w:rPr>
                          </w:pPr>
                          <w:bookmarkStart w:id="1601" w:name="_Toc3557133"/>
                          <w:bookmarkStart w:id="1602" w:name="_Toc34747386"/>
                          <w:bookmarkStart w:id="1603"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1"/>
                          <w:bookmarkEnd w:id="1602"/>
                          <w:bookmarkEnd w:id="1603"/>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024CB5" w:rsidRPr="003F40AF" w:rsidRDefault="00024CB5" w:rsidP="00F51CB9">
                          <w:pPr>
                            <w:pStyle w:val="Caption"/>
                            <w:rPr>
                              <w:b w:val="0"/>
                              <w:bCs w:val="0"/>
                              <w:noProof/>
                              <w:sz w:val="26"/>
                              <w:szCs w:val="28"/>
                            </w:rPr>
                          </w:pPr>
                          <w:bookmarkStart w:id="1604" w:name="_Toc3557134"/>
                          <w:bookmarkStart w:id="1605" w:name="_Toc34747387"/>
                          <w:bookmarkStart w:id="1606"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04"/>
                          <w:bookmarkEnd w:id="1605"/>
                          <w:bookmarkEnd w:id="160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1607" w:name="_Toc3566503"/>
      <w:bookmarkStart w:id="1608" w:name="_Toc34747505"/>
      <w:bookmarkStart w:id="1609"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07"/>
      <w:bookmarkEnd w:id="1608"/>
      <w:bookmarkEnd w:id="160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10" w:name="_Toc338939186"/>
      <w:bookmarkStart w:id="1611" w:name="_Toc3557033"/>
      <w:bookmarkStart w:id="1612" w:name="_Toc34747283"/>
      <w:bookmarkStart w:id="1613" w:name="_Toc39880600"/>
      <w:r w:rsidRPr="007055D9">
        <w:t>Attributes</w:t>
      </w:r>
      <w:bookmarkEnd w:id="1610"/>
      <w:bookmarkEnd w:id="1611"/>
      <w:bookmarkEnd w:id="1612"/>
      <w:bookmarkEnd w:id="1613"/>
    </w:p>
    <w:p w14:paraId="7F7DD4CE" w14:textId="6A121F1A" w:rsidR="0006113C" w:rsidRPr="007055D9" w:rsidRDefault="009D7557" w:rsidP="00E67798">
      <w:pPr>
        <w:pStyle w:val="Heading5"/>
        <w:keepNext/>
      </w:pPr>
      <w:bookmarkStart w:id="1614" w:name="_Toc338939188"/>
      <w:r w:rsidRPr="007055D9">
        <w:t xml:space="preserve">Attribute </w:t>
      </w:r>
      <w:r w:rsidR="00194316">
        <w:t>"</w:t>
      </w:r>
      <w:r w:rsidRPr="007055D9">
        <w:t>b</w:t>
      </w:r>
      <w:r w:rsidR="0006113C" w:rsidRPr="007055D9">
        <w:t>ase</w:t>
      </w:r>
      <w:bookmarkEnd w:id="161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15" w:name="_Toc338939189"/>
      <w:r w:rsidRPr="007055D9">
        <w:t xml:space="preserve">Attribute </w:t>
      </w:r>
      <w:r w:rsidR="00194316">
        <w:t>"</w:t>
      </w:r>
      <w:r w:rsidRPr="007055D9">
        <w:t>t</w:t>
      </w:r>
      <w:r w:rsidR="0006113C" w:rsidRPr="007055D9">
        <w:t>echnology</w:t>
      </w:r>
      <w:bookmarkEnd w:id="1615"/>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16" w:name="_Toc338939190"/>
      <w:bookmarkStart w:id="1617" w:name="_Toc3557034"/>
      <w:bookmarkStart w:id="1618" w:name="_Toc34747284"/>
      <w:bookmarkStart w:id="1619" w:name="_Toc39880601"/>
      <w:r w:rsidRPr="007055D9">
        <w:t xml:space="preserve">Element </w:t>
      </w:r>
      <w:r w:rsidR="00194316">
        <w:t>"</w:t>
      </w:r>
      <w:r w:rsidRPr="007055D9">
        <w:t>weld_position</w:t>
      </w:r>
      <w:bookmarkEnd w:id="1616"/>
      <w:bookmarkEnd w:id="1617"/>
      <w:r w:rsidR="00194316">
        <w:t>"</w:t>
      </w:r>
      <w:bookmarkEnd w:id="1618"/>
      <w:bookmarkEnd w:id="1619"/>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1620" w:name="_Toc3566504"/>
      <w:bookmarkStart w:id="1621" w:name="_Toc34747506"/>
      <w:bookmarkStart w:id="1622" w:name="_Toc39880832"/>
      <w:bookmarkStart w:id="1623"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20"/>
      <w:bookmarkEnd w:id="1621"/>
      <w:bookmarkEnd w:id="1622"/>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23"/>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24" w:name="_Toc338939194"/>
      <w:r w:rsidRPr="007055D9">
        <w:t xml:space="preserve">Attribute </w:t>
      </w:r>
      <w:r w:rsidR="00194316">
        <w:t>"</w:t>
      </w:r>
      <w:r w:rsidRPr="007055D9">
        <w:t>filler</w:t>
      </w:r>
      <w:bookmarkEnd w:id="1624"/>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25" w:name="WeldDefinitionOverlapWeld"/>
      <w:bookmarkStart w:id="1626" w:name="_Toc3557035"/>
      <w:bookmarkStart w:id="1627" w:name="_Toc34747285"/>
      <w:bookmarkStart w:id="1628" w:name="_Toc39880602"/>
      <w:bookmarkStart w:id="1629" w:name="_Toc288200766"/>
      <w:bookmarkStart w:id="1630" w:name="_Toc338939110"/>
      <w:bookmarkEnd w:id="1625"/>
      <w:r w:rsidRPr="007055D9">
        <w:t xml:space="preserve">Element </w:t>
      </w:r>
      <w:r w:rsidR="00194316">
        <w:t>"</w:t>
      </w:r>
      <w:r>
        <w:t>sheet_parameter</w:t>
      </w:r>
      <w:bookmarkEnd w:id="1626"/>
      <w:r w:rsidR="00194316">
        <w:t>"</w:t>
      </w:r>
      <w:bookmarkEnd w:id="1627"/>
      <w:bookmarkEnd w:id="162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123EC180" w:rsidR="00AB2606" w:rsidRDefault="00AB2606" w:rsidP="00F3716C">
      <w:pPr>
        <w:pStyle w:val="Caption"/>
        <w:spacing w:before="120"/>
      </w:pPr>
      <w:bookmarkStart w:id="1631" w:name="_Toc3566505"/>
      <w:bookmarkStart w:id="1632" w:name="_Toc34747507"/>
      <w:bookmarkStart w:id="1633"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31"/>
      <w:bookmarkEnd w:id="1632"/>
      <w:bookmarkEnd w:id="163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34" w:name="_Toc3557036"/>
      <w:bookmarkStart w:id="1635" w:name="_Toc34747286"/>
      <w:bookmarkStart w:id="1636" w:name="_Toc39880603"/>
      <w:r w:rsidRPr="007055D9">
        <w:lastRenderedPageBreak/>
        <w:t>Overlap Weld</w:t>
      </w:r>
      <w:bookmarkEnd w:id="1629"/>
      <w:bookmarkEnd w:id="1630"/>
      <w:bookmarkEnd w:id="1634"/>
      <w:bookmarkEnd w:id="1635"/>
      <w:bookmarkEnd w:id="163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37" w:name="_Toc3557037"/>
      <w:bookmarkStart w:id="1638" w:name="_Toc34747287"/>
      <w:bookmarkStart w:id="1639" w:name="_Toc39880604"/>
      <w:r w:rsidRPr="007055D9">
        <w:t>Simple Overlap Weld</w:t>
      </w:r>
      <w:bookmarkEnd w:id="1637"/>
      <w:bookmarkEnd w:id="1638"/>
      <w:bookmarkEnd w:id="1639"/>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024CB5" w:rsidRPr="0079510C" w:rsidRDefault="00024CB5" w:rsidP="002A71CD">
                            <w:pPr>
                              <w:pStyle w:val="Caption"/>
                              <w:rPr>
                                <w:noProof/>
                                <w:sz w:val="24"/>
                                <w:szCs w:val="26"/>
                              </w:rPr>
                            </w:pPr>
                            <w:bookmarkStart w:id="1640" w:name="_Toc3557135"/>
                            <w:bookmarkStart w:id="1641" w:name="_Toc34747388"/>
                            <w:bookmarkStart w:id="1642"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40"/>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024CB5" w:rsidRPr="0079510C" w:rsidRDefault="00024CB5" w:rsidP="002A71CD">
                      <w:pPr>
                        <w:pStyle w:val="Caption"/>
                        <w:rPr>
                          <w:noProof/>
                          <w:sz w:val="24"/>
                          <w:szCs w:val="26"/>
                        </w:rPr>
                      </w:pPr>
                      <w:bookmarkStart w:id="1643" w:name="_Toc3557135"/>
                      <w:bookmarkStart w:id="1644" w:name="_Toc34747388"/>
                      <w:bookmarkStart w:id="1645"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43"/>
                      <w:bookmarkEnd w:id="1644"/>
                      <w:bookmarkEnd w:id="164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024CB5" w:rsidRPr="00A00F34" w:rsidRDefault="00024CB5" w:rsidP="002A71CD">
                            <w:pPr>
                              <w:pStyle w:val="Caption"/>
                              <w:rPr>
                                <w:noProof/>
                                <w:szCs w:val="24"/>
                              </w:rPr>
                            </w:pPr>
                            <w:bookmarkStart w:id="1646" w:name="_Toc3557136"/>
                            <w:bookmarkStart w:id="1647" w:name="_Toc34747389"/>
                            <w:bookmarkStart w:id="1648"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024CB5" w:rsidRPr="00A00F34" w:rsidRDefault="00024CB5" w:rsidP="002A71CD">
                      <w:pPr>
                        <w:pStyle w:val="Caption"/>
                        <w:rPr>
                          <w:noProof/>
                          <w:szCs w:val="24"/>
                        </w:rPr>
                      </w:pPr>
                      <w:bookmarkStart w:id="1649" w:name="_Toc3557136"/>
                      <w:bookmarkStart w:id="1650" w:name="_Toc34747389"/>
                      <w:bookmarkStart w:id="1651"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49"/>
                      <w:bookmarkEnd w:id="1650"/>
                      <w:bookmarkEnd w:id="165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2" o:title=""/>
          </v:shape>
          <o:OLEObject Type="Embed" ProgID="Equation.3" ShapeID="_x0000_i1028" DrawAspect="Content" ObjectID="_1652113588"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1652" w:name="_Toc3566506"/>
      <w:bookmarkStart w:id="1653" w:name="_Toc34747508"/>
      <w:bookmarkStart w:id="1654"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52"/>
      <w:bookmarkEnd w:id="1653"/>
      <w:bookmarkEnd w:id="165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55" w:name="_Toc338939112"/>
      <w:bookmarkStart w:id="1656" w:name="_Toc3557038"/>
      <w:bookmarkStart w:id="1657" w:name="_Toc34747288"/>
      <w:bookmarkStart w:id="1658" w:name="_Toc39880605"/>
      <w:r w:rsidRPr="007055D9">
        <w:t>Single Sided Double Overlap Weld</w:t>
      </w:r>
      <w:bookmarkEnd w:id="1655"/>
      <w:bookmarkEnd w:id="1656"/>
      <w:bookmarkEnd w:id="1657"/>
      <w:bookmarkEnd w:id="165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024CB5" w:rsidRPr="008B5970" w:rsidRDefault="00024CB5" w:rsidP="007C7FBC">
                            <w:pPr>
                              <w:pStyle w:val="Caption"/>
                              <w:rPr>
                                <w:noProof/>
                                <w:sz w:val="24"/>
                                <w:szCs w:val="26"/>
                              </w:rPr>
                            </w:pPr>
                            <w:bookmarkStart w:id="1659" w:name="_Toc3557137"/>
                            <w:bookmarkStart w:id="1660" w:name="_Toc34747390"/>
                            <w:bookmarkStart w:id="1661"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59"/>
                            <w:bookmarkEnd w:id="1660"/>
                            <w:bookmarkEnd w:id="1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024CB5" w:rsidRPr="008B5970" w:rsidRDefault="00024CB5" w:rsidP="007C7FBC">
                      <w:pPr>
                        <w:pStyle w:val="Caption"/>
                        <w:rPr>
                          <w:noProof/>
                          <w:sz w:val="24"/>
                          <w:szCs w:val="26"/>
                        </w:rPr>
                      </w:pPr>
                      <w:bookmarkStart w:id="1662" w:name="_Toc3557137"/>
                      <w:bookmarkStart w:id="1663" w:name="_Toc34747390"/>
                      <w:bookmarkStart w:id="1664"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62"/>
                      <w:bookmarkEnd w:id="1663"/>
                      <w:bookmarkEnd w:id="16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024CB5" w:rsidRPr="008D09AE" w:rsidRDefault="00024CB5" w:rsidP="00044694">
                            <w:pPr>
                              <w:pStyle w:val="Caption"/>
                              <w:rPr>
                                <w:noProof/>
                                <w:szCs w:val="24"/>
                              </w:rPr>
                            </w:pPr>
                            <w:bookmarkStart w:id="1665" w:name="_Toc3557138"/>
                            <w:bookmarkStart w:id="1666" w:name="_Toc34747391"/>
                            <w:bookmarkStart w:id="1667"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65"/>
                            <w:bookmarkEnd w:id="1666"/>
                            <w:bookmarkEnd w:id="1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024CB5" w:rsidRPr="008D09AE" w:rsidRDefault="00024CB5" w:rsidP="00044694">
                      <w:pPr>
                        <w:pStyle w:val="Caption"/>
                        <w:rPr>
                          <w:noProof/>
                          <w:szCs w:val="24"/>
                        </w:rPr>
                      </w:pPr>
                      <w:bookmarkStart w:id="1668" w:name="_Toc3557138"/>
                      <w:bookmarkStart w:id="1669" w:name="_Toc34747391"/>
                      <w:bookmarkStart w:id="1670"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68"/>
                      <w:bookmarkEnd w:id="1669"/>
                      <w:bookmarkEnd w:id="167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57" o:title=""/>
          </v:shape>
          <o:OLEObject Type="Embed" ProgID="Equation.3" ShapeID="_x0000_i1029" DrawAspect="Content" ObjectID="_1652113589"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1671" w:name="_Toc3566507"/>
      <w:bookmarkStart w:id="1672" w:name="_Toc34747509"/>
      <w:bookmarkStart w:id="1673"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71"/>
      <w:bookmarkEnd w:id="1672"/>
      <w:bookmarkEnd w:id="167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74" w:name="_Toc338939113"/>
      <w:bookmarkStart w:id="1675" w:name="_Toc3557039"/>
      <w:bookmarkStart w:id="1676" w:name="_Toc34747289"/>
      <w:bookmarkStart w:id="1677" w:name="_Toc39880606"/>
      <w:r w:rsidRPr="007055D9">
        <w:t>Double Sided Double Overlap Weld</w:t>
      </w:r>
      <w:bookmarkEnd w:id="1674"/>
      <w:bookmarkEnd w:id="1675"/>
      <w:bookmarkEnd w:id="1676"/>
      <w:bookmarkEnd w:id="167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024CB5" w:rsidRPr="000A25D4" w:rsidRDefault="00024CB5" w:rsidP="00044694">
                            <w:pPr>
                              <w:pStyle w:val="Caption"/>
                              <w:rPr>
                                <w:noProof/>
                                <w:sz w:val="24"/>
                                <w:szCs w:val="26"/>
                              </w:rPr>
                            </w:pPr>
                            <w:bookmarkStart w:id="1678" w:name="_Toc3557139"/>
                            <w:bookmarkStart w:id="1679" w:name="_Toc34747392"/>
                            <w:bookmarkStart w:id="1680"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78"/>
                            <w:bookmarkEnd w:id="1679"/>
                            <w:bookmarkEnd w:id="1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024CB5" w:rsidRPr="000A25D4" w:rsidRDefault="00024CB5" w:rsidP="00044694">
                      <w:pPr>
                        <w:pStyle w:val="Caption"/>
                        <w:rPr>
                          <w:noProof/>
                          <w:sz w:val="24"/>
                          <w:szCs w:val="26"/>
                        </w:rPr>
                      </w:pPr>
                      <w:bookmarkStart w:id="1681" w:name="_Toc3557139"/>
                      <w:bookmarkStart w:id="1682" w:name="_Toc34747392"/>
                      <w:bookmarkStart w:id="1683"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81"/>
                      <w:bookmarkEnd w:id="1682"/>
                      <w:bookmarkEnd w:id="1683"/>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024CB5" w:rsidRPr="00F739B3" w:rsidRDefault="00024CB5" w:rsidP="00044694">
                            <w:pPr>
                              <w:pStyle w:val="Caption"/>
                              <w:rPr>
                                <w:noProof/>
                                <w:szCs w:val="24"/>
                              </w:rPr>
                            </w:pPr>
                            <w:bookmarkStart w:id="1684" w:name="_Toc3557140"/>
                            <w:bookmarkStart w:id="1685" w:name="_Toc34747393"/>
                            <w:bookmarkStart w:id="1686"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024CB5" w:rsidRPr="00F739B3" w:rsidRDefault="00024CB5" w:rsidP="00044694">
                      <w:pPr>
                        <w:pStyle w:val="Caption"/>
                        <w:rPr>
                          <w:noProof/>
                          <w:szCs w:val="24"/>
                        </w:rPr>
                      </w:pPr>
                      <w:bookmarkStart w:id="1687" w:name="_Toc3557140"/>
                      <w:bookmarkStart w:id="1688" w:name="_Toc34747393"/>
                      <w:bookmarkStart w:id="1689"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7"/>
                      <w:bookmarkEnd w:id="1688"/>
                      <w:bookmarkEnd w:id="168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57" o:title=""/>
          </v:shape>
          <o:OLEObject Type="Embed" ProgID="Equation.3" ShapeID="_x0000_i1030" DrawAspect="Content" ObjectID="_1652113590"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1690" w:name="_Toc3566508"/>
      <w:bookmarkStart w:id="1691" w:name="_Toc34747510"/>
      <w:bookmarkStart w:id="1692"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90"/>
      <w:bookmarkEnd w:id="1691"/>
      <w:bookmarkEnd w:id="169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93" w:name="_Toc338939196"/>
      <w:bookmarkStart w:id="1694" w:name="_Toc3557040"/>
      <w:bookmarkStart w:id="1695" w:name="_Toc34747290"/>
      <w:bookmarkStart w:id="1696" w:name="_Toc39880607"/>
      <w:r w:rsidRPr="007055D9">
        <w:t>Attributes</w:t>
      </w:r>
      <w:bookmarkEnd w:id="1693"/>
      <w:bookmarkEnd w:id="1694"/>
      <w:bookmarkEnd w:id="1695"/>
      <w:bookmarkEnd w:id="1696"/>
    </w:p>
    <w:p w14:paraId="54EB1FE0" w14:textId="38DCBA66" w:rsidR="0006113C" w:rsidRPr="007055D9" w:rsidRDefault="00157A42" w:rsidP="00AB2606">
      <w:pPr>
        <w:pStyle w:val="Heading5"/>
        <w:keepNext/>
      </w:pPr>
      <w:bookmarkStart w:id="1697" w:name="_Toc338939198"/>
      <w:r w:rsidRPr="007055D9">
        <w:t xml:space="preserve">Attribute </w:t>
      </w:r>
      <w:r w:rsidR="00194316">
        <w:t>"</w:t>
      </w:r>
      <w:r w:rsidRPr="007055D9">
        <w:t>b</w:t>
      </w:r>
      <w:r w:rsidR="0006113C" w:rsidRPr="007055D9">
        <w:t>ase</w:t>
      </w:r>
      <w:bookmarkEnd w:id="169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98" w:name="_Toc338939199"/>
      <w:r w:rsidRPr="007055D9">
        <w:t xml:space="preserve">Attribute </w:t>
      </w:r>
      <w:r w:rsidR="00194316">
        <w:t>"</w:t>
      </w:r>
      <w:r w:rsidRPr="007055D9">
        <w:t>t</w:t>
      </w:r>
      <w:r w:rsidR="0006113C" w:rsidRPr="007055D9">
        <w:t>echnology</w:t>
      </w:r>
      <w:bookmarkEnd w:id="1698"/>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99" w:name="_Toc338939200"/>
      <w:bookmarkStart w:id="1700" w:name="_Toc3557041"/>
      <w:bookmarkStart w:id="1701" w:name="_Toc34747291"/>
      <w:bookmarkStart w:id="1702" w:name="_Toc39880608"/>
      <w:r w:rsidRPr="007055D9">
        <w:t xml:space="preserve">Element </w:t>
      </w:r>
      <w:r w:rsidR="00194316">
        <w:t>"</w:t>
      </w:r>
      <w:r w:rsidRPr="007055D9">
        <w:t>weld_position</w:t>
      </w:r>
      <w:bookmarkEnd w:id="1699"/>
      <w:bookmarkEnd w:id="1700"/>
      <w:r w:rsidR="00194316">
        <w:t>"</w:t>
      </w:r>
      <w:bookmarkEnd w:id="1701"/>
      <w:bookmarkEnd w:id="170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1703" w:name="_Toc3566509"/>
      <w:bookmarkStart w:id="1704" w:name="_Toc34747511"/>
      <w:bookmarkStart w:id="1705" w:name="_Toc39880837"/>
      <w:bookmarkStart w:id="1706"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03"/>
      <w:bookmarkEnd w:id="1704"/>
      <w:bookmarkEnd w:id="1705"/>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0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07" w:name="_Toc338939204"/>
      <w:r w:rsidRPr="007055D9">
        <w:t xml:space="preserve">Attribute </w:t>
      </w:r>
      <w:r w:rsidR="00194316">
        <w:t>"</w:t>
      </w:r>
      <w:r w:rsidRPr="007055D9">
        <w:t>thickness</w:t>
      </w:r>
      <w:bookmarkEnd w:id="1707"/>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08" w:name="_Toc338939205"/>
      <w:r w:rsidRPr="007055D9">
        <w:t xml:space="preserve">Attribute </w:t>
      </w:r>
      <w:r w:rsidR="00194316">
        <w:t>"</w:t>
      </w:r>
      <w:r w:rsidRPr="007055D9">
        <w:t>angle</w:t>
      </w:r>
      <w:bookmarkEnd w:id="170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09" w:name="_Toc338939206"/>
      <w:r w:rsidRPr="007055D9">
        <w:t xml:space="preserve">Attribute </w:t>
      </w:r>
      <w:r w:rsidR="00194316">
        <w:t>"</w:t>
      </w:r>
      <w:r w:rsidRPr="007055D9">
        <w:t>shape</w:t>
      </w:r>
      <w:bookmarkEnd w:id="1709"/>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10" w:name="_Toc338939207"/>
      <w:r w:rsidRPr="007055D9">
        <w:t xml:space="preserve">Attribute </w:t>
      </w:r>
      <w:r w:rsidR="00194316">
        <w:t>"</w:t>
      </w:r>
      <w:r w:rsidRPr="007055D9">
        <w:t>penetration</w:t>
      </w:r>
      <w:bookmarkEnd w:id="1710"/>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11" w:name="_Toc338939209"/>
      <w:r w:rsidRPr="007055D9">
        <w:t xml:space="preserve">Attribute </w:t>
      </w:r>
      <w:r w:rsidR="00194316">
        <w:t>"</w:t>
      </w:r>
      <w:r w:rsidRPr="007055D9">
        <w:t>filler</w:t>
      </w:r>
      <w:bookmarkEnd w:id="1711"/>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12" w:name="WeldDefinitionYJoint"/>
      <w:bookmarkStart w:id="1713" w:name="_Toc3557042"/>
      <w:bookmarkStart w:id="1714" w:name="_Toc34747292"/>
      <w:bookmarkStart w:id="1715" w:name="_Toc39880609"/>
      <w:bookmarkStart w:id="1716" w:name="_Toc288200767"/>
      <w:bookmarkStart w:id="1717" w:name="_Toc338939114"/>
      <w:bookmarkEnd w:id="1712"/>
      <w:r w:rsidRPr="007055D9">
        <w:t xml:space="preserve">Element </w:t>
      </w:r>
      <w:r w:rsidR="00194316">
        <w:t>"</w:t>
      </w:r>
      <w:r>
        <w:t>sheet_parameter</w:t>
      </w:r>
      <w:bookmarkEnd w:id="1713"/>
      <w:r w:rsidR="00194316">
        <w:t>"</w:t>
      </w:r>
      <w:bookmarkEnd w:id="1714"/>
      <w:bookmarkEnd w:id="171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1718" w:name="_Toc3566510"/>
      <w:bookmarkStart w:id="1719" w:name="_Toc34747512"/>
      <w:bookmarkStart w:id="1720"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18"/>
      <w:bookmarkEnd w:id="1719"/>
      <w:bookmarkEnd w:id="172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21" w:name="_Toc3557043"/>
      <w:bookmarkStart w:id="1722" w:name="_Toc34747293"/>
      <w:bookmarkStart w:id="1723" w:name="_Toc39880610"/>
      <w:r w:rsidRPr="007055D9">
        <w:t>Y-Joint</w:t>
      </w:r>
      <w:bookmarkEnd w:id="1716"/>
      <w:bookmarkEnd w:id="1717"/>
      <w:bookmarkEnd w:id="1721"/>
      <w:bookmarkEnd w:id="1722"/>
      <w:bookmarkEnd w:id="172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24" w:name="_Toc3557044"/>
      <w:bookmarkStart w:id="1725" w:name="_Toc34747294"/>
      <w:bookmarkStart w:id="1726" w:name="_Toc39880611"/>
      <w:r w:rsidRPr="007055D9">
        <w:lastRenderedPageBreak/>
        <w:t>Sheet Parameters</w:t>
      </w:r>
      <w:bookmarkEnd w:id="1724"/>
      <w:bookmarkEnd w:id="1725"/>
      <w:bookmarkEnd w:id="172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27" w:name="_Toc3557045"/>
      <w:bookmarkStart w:id="1728" w:name="_Toc34747295"/>
      <w:bookmarkStart w:id="1729" w:name="_Toc39880612"/>
      <w:r w:rsidRPr="007055D9">
        <w:t>Weld Parameters</w:t>
      </w:r>
      <w:bookmarkEnd w:id="1727"/>
      <w:bookmarkEnd w:id="1728"/>
      <w:bookmarkEnd w:id="172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024CB5" w:rsidRPr="00973973" w:rsidRDefault="00024CB5" w:rsidP="00D25D3B">
                                <w:pPr>
                                  <w:pStyle w:val="Caption"/>
                                  <w:rPr>
                                    <w:noProof/>
                                    <w:szCs w:val="24"/>
                                  </w:rPr>
                                </w:pPr>
                                <w:bookmarkStart w:id="1730" w:name="_Ref7931629"/>
                                <w:bookmarkStart w:id="1731" w:name="_Toc3557141"/>
                                <w:bookmarkStart w:id="1732" w:name="_Toc34747394"/>
                                <w:bookmarkStart w:id="1733" w:name="_Toc39880715"/>
                                <w:r>
                                  <w:t xml:space="preserve">Figure </w:t>
                                </w:r>
                                <w:r>
                                  <w:fldChar w:fldCharType="begin"/>
                                </w:r>
                                <w:r>
                                  <w:instrText xml:space="preserve"> SEQ Figure \* ARABIC </w:instrText>
                                </w:r>
                                <w:r>
                                  <w:fldChar w:fldCharType="separate"/>
                                </w:r>
                                <w:r>
                                  <w:rPr>
                                    <w:noProof/>
                                  </w:rPr>
                                  <w:t>64</w:t>
                                </w:r>
                                <w:r>
                                  <w:fldChar w:fldCharType="end"/>
                                </w:r>
                                <w:bookmarkEnd w:id="1730"/>
                                <w:r>
                                  <w:t>: Y-Joint Sheet Layout</w:t>
                                </w:r>
                                <w:bookmarkEnd w:id="1731"/>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024CB5" w:rsidRPr="008E45EC" w:rsidRDefault="00024CB5" w:rsidP="00D25D3B">
                                <w:pPr>
                                  <w:pStyle w:val="Caption"/>
                                  <w:rPr>
                                    <w:noProof/>
                                    <w:szCs w:val="24"/>
                                  </w:rPr>
                                </w:pPr>
                                <w:bookmarkStart w:id="1734" w:name="_Toc3557142"/>
                                <w:bookmarkStart w:id="1735" w:name="_Toc34747395"/>
                                <w:bookmarkStart w:id="1736"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34"/>
                                <w:bookmarkEnd w:id="1735"/>
                                <w:bookmarkEnd w:id="1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024CB5" w:rsidRPr="00973973" w:rsidRDefault="00024CB5" w:rsidP="00D25D3B">
                          <w:pPr>
                            <w:pStyle w:val="Caption"/>
                            <w:rPr>
                              <w:noProof/>
                              <w:szCs w:val="24"/>
                            </w:rPr>
                          </w:pPr>
                          <w:bookmarkStart w:id="1737" w:name="_Ref7931629"/>
                          <w:bookmarkStart w:id="1738" w:name="_Toc3557141"/>
                          <w:bookmarkStart w:id="1739" w:name="_Toc34747394"/>
                          <w:bookmarkStart w:id="1740" w:name="_Toc39880715"/>
                          <w:r>
                            <w:t xml:space="preserve">Figure </w:t>
                          </w:r>
                          <w:r>
                            <w:fldChar w:fldCharType="begin"/>
                          </w:r>
                          <w:r>
                            <w:instrText xml:space="preserve"> SEQ Figure \* ARABIC </w:instrText>
                          </w:r>
                          <w:r>
                            <w:fldChar w:fldCharType="separate"/>
                          </w:r>
                          <w:r>
                            <w:rPr>
                              <w:noProof/>
                            </w:rPr>
                            <w:t>64</w:t>
                          </w:r>
                          <w:r>
                            <w:fldChar w:fldCharType="end"/>
                          </w:r>
                          <w:bookmarkEnd w:id="1737"/>
                          <w:r>
                            <w:t>: Y-Joint Sheet Layout</w:t>
                          </w:r>
                          <w:bookmarkEnd w:id="1738"/>
                          <w:bookmarkEnd w:id="1739"/>
                          <w:bookmarkEnd w:id="1740"/>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024CB5" w:rsidRPr="008E45EC" w:rsidRDefault="00024CB5" w:rsidP="00D25D3B">
                          <w:pPr>
                            <w:pStyle w:val="Caption"/>
                            <w:rPr>
                              <w:noProof/>
                              <w:szCs w:val="24"/>
                            </w:rPr>
                          </w:pPr>
                          <w:bookmarkStart w:id="1741" w:name="_Toc3557142"/>
                          <w:bookmarkStart w:id="1742" w:name="_Toc34747395"/>
                          <w:bookmarkStart w:id="1743"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1"/>
                          <w:bookmarkEnd w:id="1742"/>
                          <w:bookmarkEnd w:id="174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57" o:title=""/>
          </v:shape>
          <o:OLEObject Type="Embed" ProgID="Equation.3" ShapeID="_x0000_i1031" DrawAspect="Content" ObjectID="_1652113591"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1744" w:name="_Toc3566511"/>
      <w:bookmarkStart w:id="1745" w:name="_Toc34747513"/>
      <w:bookmarkStart w:id="1746" w:name="_Toc39880839"/>
      <w:bookmarkStart w:id="1747"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44"/>
      <w:bookmarkEnd w:id="1745"/>
      <w:bookmarkEnd w:id="1746"/>
    </w:p>
    <w:p w14:paraId="398C8EB2" w14:textId="77777777" w:rsidR="0006113C" w:rsidRPr="007055D9" w:rsidRDefault="0006113C" w:rsidP="00F4558F">
      <w:pPr>
        <w:pStyle w:val="Heading4"/>
        <w:tabs>
          <w:tab w:val="clear" w:pos="864"/>
          <w:tab w:val="num" w:pos="993"/>
        </w:tabs>
      </w:pPr>
      <w:bookmarkStart w:id="1748" w:name="_Toc3557046"/>
      <w:bookmarkStart w:id="1749" w:name="_Toc34747296"/>
      <w:bookmarkStart w:id="1750" w:name="_Toc39880613"/>
      <w:r w:rsidRPr="007055D9">
        <w:t>Attributes</w:t>
      </w:r>
      <w:bookmarkEnd w:id="1747"/>
      <w:bookmarkEnd w:id="1748"/>
      <w:bookmarkEnd w:id="1749"/>
      <w:bookmarkEnd w:id="1750"/>
    </w:p>
    <w:p w14:paraId="604B195B" w14:textId="6B31D0AD" w:rsidR="0006113C" w:rsidRPr="007055D9" w:rsidRDefault="00D83FC9" w:rsidP="00C0357F">
      <w:pPr>
        <w:pStyle w:val="Heading5"/>
        <w:keepNext/>
      </w:pPr>
      <w:bookmarkStart w:id="1751" w:name="_Toc338939213"/>
      <w:r w:rsidRPr="007055D9">
        <w:t xml:space="preserve">Attribute </w:t>
      </w:r>
      <w:r w:rsidR="00194316">
        <w:t>"</w:t>
      </w:r>
      <w:r w:rsidRPr="007055D9">
        <w:t>b</w:t>
      </w:r>
      <w:r w:rsidR="0006113C" w:rsidRPr="007055D9">
        <w:t>ase</w:t>
      </w:r>
      <w:bookmarkEnd w:id="175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52" w:name="_Toc338939214"/>
      <w:r w:rsidRPr="007055D9">
        <w:t xml:space="preserve">Attribute </w:t>
      </w:r>
      <w:r w:rsidR="00194316">
        <w:t>"</w:t>
      </w:r>
      <w:r w:rsidRPr="007055D9">
        <w:t>t</w:t>
      </w:r>
      <w:r w:rsidR="0006113C" w:rsidRPr="007055D9">
        <w:t>echnology</w:t>
      </w:r>
      <w:bookmarkEnd w:id="175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53" w:name="_Toc338939215"/>
      <w:bookmarkStart w:id="1754" w:name="_Toc3557047"/>
      <w:bookmarkStart w:id="1755" w:name="_Toc34747297"/>
      <w:bookmarkStart w:id="1756" w:name="_Toc39880614"/>
      <w:r w:rsidRPr="007055D9">
        <w:t xml:space="preserve">Element </w:t>
      </w:r>
      <w:r w:rsidR="00194316">
        <w:t>"</w:t>
      </w:r>
      <w:r w:rsidRPr="007055D9">
        <w:t>weld_position</w:t>
      </w:r>
      <w:bookmarkEnd w:id="1753"/>
      <w:bookmarkEnd w:id="1754"/>
      <w:r w:rsidR="00194316">
        <w:t>"</w:t>
      </w:r>
      <w:bookmarkEnd w:id="1755"/>
      <w:bookmarkEnd w:id="175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1757" w:name="_Toc3566512"/>
      <w:bookmarkStart w:id="1758" w:name="_Toc34747514"/>
      <w:bookmarkStart w:id="1759" w:name="_Toc39880840"/>
      <w:bookmarkStart w:id="1760"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57"/>
      <w:bookmarkEnd w:id="1758"/>
      <w:bookmarkEnd w:id="1759"/>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6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61" w:name="_Toc338939219"/>
      <w:r w:rsidRPr="007055D9">
        <w:t xml:space="preserve">Attribute </w:t>
      </w:r>
      <w:r w:rsidR="00194316">
        <w:t>"</w:t>
      </w:r>
      <w:r w:rsidRPr="007055D9">
        <w:t>thickness</w:t>
      </w:r>
      <w:bookmarkEnd w:id="1761"/>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1762" w:name="_Toc3566513"/>
      <w:bookmarkStart w:id="1763" w:name="_Toc34747515"/>
      <w:bookmarkStart w:id="1764" w:name="_Toc39880841"/>
      <w:bookmarkStart w:id="1765"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62"/>
      <w:bookmarkEnd w:id="1763"/>
      <w:bookmarkEnd w:id="1764"/>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6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66" w:name="_Toc338939221"/>
      <w:r w:rsidRPr="007055D9">
        <w:t xml:space="preserve">Attribute </w:t>
      </w:r>
      <w:r w:rsidR="00194316">
        <w:t>"</w:t>
      </w:r>
      <w:r w:rsidRPr="007055D9">
        <w:t>penetration</w:t>
      </w:r>
      <w:bookmarkEnd w:id="176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67" w:name="_Toc338939223"/>
      <w:r w:rsidRPr="007055D9">
        <w:t xml:space="preserve">Attribute </w:t>
      </w:r>
      <w:r w:rsidR="00194316">
        <w:t>"</w:t>
      </w:r>
      <w:r w:rsidRPr="007055D9">
        <w:t>shape</w:t>
      </w:r>
      <w:bookmarkEnd w:id="176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68" w:name="_Toc338939224"/>
      <w:r w:rsidRPr="007055D9">
        <w:t xml:space="preserve">Attribute </w:t>
      </w:r>
      <w:r w:rsidR="00194316">
        <w:t>"</w:t>
      </w:r>
      <w:r w:rsidRPr="007055D9">
        <w:t>filler</w:t>
      </w:r>
      <w:bookmarkEnd w:id="176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69" w:name="_Toc3557048"/>
      <w:bookmarkStart w:id="1770" w:name="_Toc34747298"/>
      <w:bookmarkStart w:id="1771" w:name="_Toc39880615"/>
      <w:r w:rsidRPr="007055D9">
        <w:lastRenderedPageBreak/>
        <w:t xml:space="preserve">Element </w:t>
      </w:r>
      <w:r w:rsidR="00194316">
        <w:t>"</w:t>
      </w:r>
      <w:r>
        <w:t>sheet_parameter</w:t>
      </w:r>
      <w:bookmarkEnd w:id="1769"/>
      <w:r w:rsidR="00194316">
        <w:t>"</w:t>
      </w:r>
      <w:bookmarkEnd w:id="1770"/>
      <w:bookmarkEnd w:id="1771"/>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1772" w:name="_Toc3566514"/>
      <w:bookmarkStart w:id="1773" w:name="_Toc34747516"/>
      <w:bookmarkStart w:id="1774"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72"/>
      <w:bookmarkEnd w:id="1773"/>
      <w:bookmarkEnd w:id="177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75" w:name="WeldDefinitionKJoint"/>
      <w:bookmarkStart w:id="1776" w:name="_Toc338939115"/>
      <w:bookmarkStart w:id="1777" w:name="_Toc3557049"/>
      <w:bookmarkStart w:id="1778" w:name="_Toc34747299"/>
      <w:bookmarkStart w:id="1779" w:name="_Toc39880616"/>
      <w:bookmarkEnd w:id="1775"/>
      <w:r w:rsidRPr="007055D9">
        <w:t>K-Joint</w:t>
      </w:r>
      <w:bookmarkEnd w:id="1776"/>
      <w:bookmarkEnd w:id="1777"/>
      <w:bookmarkEnd w:id="1778"/>
      <w:bookmarkEnd w:id="177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80" w:name="_Toc3557050"/>
      <w:bookmarkStart w:id="1781" w:name="_Toc34747300"/>
      <w:bookmarkStart w:id="1782" w:name="_Toc39880617"/>
      <w:r w:rsidRPr="007055D9">
        <w:t>Sheet Parameters</w:t>
      </w:r>
      <w:bookmarkEnd w:id="1780"/>
      <w:bookmarkEnd w:id="1781"/>
      <w:bookmarkEnd w:id="178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024CB5" w:rsidRPr="003670AB" w:rsidRDefault="00024CB5" w:rsidP="008A1560">
                            <w:pPr>
                              <w:pStyle w:val="Caption"/>
                              <w:rPr>
                                <w:b w:val="0"/>
                                <w:bCs w:val="0"/>
                                <w:noProof/>
                                <w:sz w:val="26"/>
                                <w:szCs w:val="28"/>
                              </w:rPr>
                            </w:pPr>
                            <w:bookmarkStart w:id="1783" w:name="_Ref7932243"/>
                            <w:bookmarkStart w:id="1784" w:name="_Toc3557143"/>
                            <w:bookmarkStart w:id="1785" w:name="_Ref7932230"/>
                            <w:bookmarkStart w:id="1786" w:name="_Toc34747396"/>
                            <w:bookmarkStart w:id="1787" w:name="_Toc39880717"/>
                            <w:r>
                              <w:t xml:space="preserve">Figure </w:t>
                            </w:r>
                            <w:r>
                              <w:fldChar w:fldCharType="begin"/>
                            </w:r>
                            <w:r>
                              <w:instrText xml:space="preserve"> SEQ Figure \* ARABIC </w:instrText>
                            </w:r>
                            <w:r>
                              <w:fldChar w:fldCharType="separate"/>
                            </w:r>
                            <w:r>
                              <w:rPr>
                                <w:noProof/>
                              </w:rPr>
                              <w:t>66</w:t>
                            </w:r>
                            <w:r>
                              <w:fldChar w:fldCharType="end"/>
                            </w:r>
                            <w:bookmarkEnd w:id="1783"/>
                            <w:r>
                              <w:t>: K-Joint Sheet Layout</w:t>
                            </w:r>
                            <w:bookmarkEnd w:id="1784"/>
                            <w:bookmarkEnd w:id="1785"/>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024CB5" w:rsidRPr="003670AB" w:rsidRDefault="00024CB5" w:rsidP="008A1560">
                      <w:pPr>
                        <w:pStyle w:val="Caption"/>
                        <w:rPr>
                          <w:b w:val="0"/>
                          <w:bCs w:val="0"/>
                          <w:noProof/>
                          <w:sz w:val="26"/>
                          <w:szCs w:val="28"/>
                        </w:rPr>
                      </w:pPr>
                      <w:bookmarkStart w:id="1788" w:name="_Ref7932243"/>
                      <w:bookmarkStart w:id="1789" w:name="_Toc3557143"/>
                      <w:bookmarkStart w:id="1790" w:name="_Ref7932230"/>
                      <w:bookmarkStart w:id="1791" w:name="_Toc34747396"/>
                      <w:bookmarkStart w:id="1792" w:name="_Toc39880717"/>
                      <w:r>
                        <w:t xml:space="preserve">Figure </w:t>
                      </w:r>
                      <w:r>
                        <w:fldChar w:fldCharType="begin"/>
                      </w:r>
                      <w:r>
                        <w:instrText xml:space="preserve"> SEQ Figure \* ARABIC </w:instrText>
                      </w:r>
                      <w:r>
                        <w:fldChar w:fldCharType="separate"/>
                      </w:r>
                      <w:r>
                        <w:rPr>
                          <w:noProof/>
                        </w:rPr>
                        <w:t>66</w:t>
                      </w:r>
                      <w:r>
                        <w:fldChar w:fldCharType="end"/>
                      </w:r>
                      <w:bookmarkEnd w:id="1788"/>
                      <w:r>
                        <w:t>: K-Joint Sheet Layout</w:t>
                      </w:r>
                      <w:bookmarkEnd w:id="1789"/>
                      <w:bookmarkEnd w:id="1790"/>
                      <w:bookmarkEnd w:id="1791"/>
                      <w:bookmarkEnd w:id="179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93" w:name="_Toc3557051"/>
      <w:bookmarkStart w:id="1794" w:name="_Toc34747301"/>
      <w:bookmarkStart w:id="1795" w:name="_Toc39880618"/>
      <w:r w:rsidRPr="007055D9">
        <w:t>Weld Parameters</w:t>
      </w:r>
      <w:bookmarkEnd w:id="1793"/>
      <w:bookmarkEnd w:id="1794"/>
      <w:bookmarkEnd w:id="1795"/>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024CB5" w:rsidRPr="00C21C59" w:rsidRDefault="00024CB5" w:rsidP="008A1560">
                            <w:pPr>
                              <w:pStyle w:val="Caption"/>
                              <w:rPr>
                                <w:noProof/>
                                <w:szCs w:val="24"/>
                              </w:rPr>
                            </w:pPr>
                            <w:bookmarkStart w:id="1796" w:name="_Toc3557144"/>
                            <w:bookmarkStart w:id="1797" w:name="_Toc34747397"/>
                            <w:bookmarkStart w:id="1798"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96"/>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024CB5" w:rsidRPr="00C21C59" w:rsidRDefault="00024CB5" w:rsidP="008A1560">
                      <w:pPr>
                        <w:pStyle w:val="Caption"/>
                        <w:rPr>
                          <w:noProof/>
                          <w:szCs w:val="24"/>
                        </w:rPr>
                      </w:pPr>
                      <w:bookmarkStart w:id="1799" w:name="_Toc3557144"/>
                      <w:bookmarkStart w:id="1800" w:name="_Toc34747397"/>
                      <w:bookmarkStart w:id="1801"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99"/>
                      <w:bookmarkEnd w:id="1800"/>
                      <w:bookmarkEnd w:id="180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57" o:title=""/>
          </v:shape>
          <o:OLEObject Type="Embed" ProgID="Equation.3" ShapeID="_x0000_i1032" DrawAspect="Content" ObjectID="_1652113592"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1802" w:name="_Toc3566515"/>
      <w:bookmarkStart w:id="1803" w:name="_Toc34747517"/>
      <w:bookmarkStart w:id="1804"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02"/>
      <w:bookmarkEnd w:id="1803"/>
      <w:bookmarkEnd w:id="180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05" w:name="_Toc338939226"/>
      <w:bookmarkStart w:id="1806" w:name="_Toc3557052"/>
      <w:bookmarkStart w:id="1807" w:name="_Toc34747302"/>
      <w:bookmarkStart w:id="1808" w:name="_Toc39880619"/>
      <w:r w:rsidRPr="007055D9">
        <w:t>Attributes</w:t>
      </w:r>
      <w:bookmarkEnd w:id="1805"/>
      <w:bookmarkEnd w:id="1806"/>
      <w:bookmarkEnd w:id="1807"/>
      <w:bookmarkEnd w:id="1808"/>
    </w:p>
    <w:p w14:paraId="6CD2696C" w14:textId="0CB68550" w:rsidR="0006113C" w:rsidRPr="007055D9" w:rsidRDefault="008140DB" w:rsidP="003E1F0A">
      <w:pPr>
        <w:pStyle w:val="Heading5"/>
        <w:keepNext/>
      </w:pPr>
      <w:bookmarkStart w:id="1809" w:name="_Toc338939228"/>
      <w:r w:rsidRPr="007055D9">
        <w:t xml:space="preserve">Attribute </w:t>
      </w:r>
      <w:r w:rsidR="00194316">
        <w:t>"</w:t>
      </w:r>
      <w:r w:rsidRPr="007055D9">
        <w:t>b</w:t>
      </w:r>
      <w:r w:rsidR="0006113C" w:rsidRPr="007055D9">
        <w:t>ase</w:t>
      </w:r>
      <w:bookmarkEnd w:id="180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10" w:name="_Toc338939229"/>
      <w:r w:rsidRPr="007055D9">
        <w:t xml:space="preserve">Attribute </w:t>
      </w:r>
      <w:r w:rsidR="00194316">
        <w:t>"</w:t>
      </w:r>
      <w:r w:rsidRPr="007055D9">
        <w:t>t</w:t>
      </w:r>
      <w:r w:rsidR="0006113C" w:rsidRPr="007055D9">
        <w:t>echnology</w:t>
      </w:r>
      <w:bookmarkEnd w:id="1810"/>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11" w:name="_Toc338939230"/>
      <w:bookmarkStart w:id="1812" w:name="_Toc3557053"/>
      <w:bookmarkStart w:id="1813" w:name="_Toc34747303"/>
      <w:bookmarkStart w:id="1814" w:name="_Toc39880620"/>
      <w:r w:rsidRPr="007055D9">
        <w:t xml:space="preserve">Element </w:t>
      </w:r>
      <w:r w:rsidR="00194316">
        <w:t>"</w:t>
      </w:r>
      <w:r w:rsidRPr="007055D9">
        <w:t>weld_position</w:t>
      </w:r>
      <w:bookmarkEnd w:id="1811"/>
      <w:bookmarkEnd w:id="1812"/>
      <w:r w:rsidR="00194316">
        <w:t>"</w:t>
      </w:r>
      <w:bookmarkEnd w:id="1813"/>
      <w:bookmarkEnd w:id="1814"/>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1815" w:name="_Toc3566516"/>
      <w:bookmarkStart w:id="1816" w:name="_Toc34747518"/>
      <w:bookmarkStart w:id="1817" w:name="_Toc39880844"/>
      <w:bookmarkStart w:id="1818"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15"/>
      <w:bookmarkEnd w:id="1816"/>
      <w:bookmarkEnd w:id="1817"/>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1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19" w:name="_Toc338939234"/>
      <w:r w:rsidRPr="007055D9">
        <w:t xml:space="preserve">Attribute </w:t>
      </w:r>
      <w:r w:rsidR="00194316">
        <w:t>"</w:t>
      </w:r>
      <w:r w:rsidRPr="007055D9">
        <w:t>thickness</w:t>
      </w:r>
      <w:bookmarkEnd w:id="1819"/>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1820" w:name="_Toc3566517"/>
      <w:bookmarkStart w:id="1821" w:name="_Toc34747519"/>
      <w:bookmarkStart w:id="1822" w:name="_Toc39880845"/>
      <w:bookmarkStart w:id="1823"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20"/>
      <w:bookmarkEnd w:id="1821"/>
      <w:bookmarkEnd w:id="1822"/>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2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24" w:name="_Toc338939236"/>
      <w:r w:rsidRPr="007055D9">
        <w:t xml:space="preserve">Attribute </w:t>
      </w:r>
      <w:r w:rsidR="00194316">
        <w:t>"</w:t>
      </w:r>
      <w:r w:rsidRPr="007055D9">
        <w:t>penetration</w:t>
      </w:r>
      <w:bookmarkEnd w:id="1824"/>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25" w:name="_Toc338939238"/>
      <w:r w:rsidRPr="007055D9">
        <w:t xml:space="preserve">Attribute </w:t>
      </w:r>
      <w:r w:rsidR="00194316">
        <w:t>"</w:t>
      </w:r>
      <w:r w:rsidRPr="007055D9">
        <w:t>shape</w:t>
      </w:r>
      <w:bookmarkEnd w:id="1825"/>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26" w:name="_Toc338939239"/>
      <w:r w:rsidRPr="007055D9">
        <w:t xml:space="preserve">Attribute </w:t>
      </w:r>
      <w:r w:rsidR="00194316">
        <w:t>"</w:t>
      </w:r>
      <w:r w:rsidRPr="007055D9">
        <w:t>filler</w:t>
      </w:r>
      <w:bookmarkEnd w:id="1826"/>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27" w:name="WeldDefinitionCrossJoint"/>
      <w:bookmarkStart w:id="1828" w:name="_Ref397588351"/>
      <w:bookmarkStart w:id="1829" w:name="_Toc3557054"/>
      <w:bookmarkStart w:id="1830" w:name="_Toc34747304"/>
      <w:bookmarkStart w:id="1831" w:name="_Toc39880621"/>
      <w:bookmarkStart w:id="1832" w:name="_Toc338939116"/>
      <w:bookmarkEnd w:id="1827"/>
      <w:r w:rsidRPr="007055D9">
        <w:t xml:space="preserve">Element </w:t>
      </w:r>
      <w:r w:rsidR="00194316">
        <w:t>"</w:t>
      </w:r>
      <w:r>
        <w:t>sheet_parameter</w:t>
      </w:r>
      <w:bookmarkEnd w:id="1828"/>
      <w:bookmarkEnd w:id="1829"/>
      <w:r w:rsidR="00194316">
        <w:t>"</w:t>
      </w:r>
      <w:bookmarkEnd w:id="1830"/>
      <w:bookmarkEnd w:id="183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1833" w:name="_Toc3566518"/>
      <w:bookmarkStart w:id="1834" w:name="_Toc34747520"/>
      <w:bookmarkStart w:id="1835"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33"/>
      <w:bookmarkEnd w:id="1834"/>
      <w:bookmarkEnd w:id="183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36" w:name="_Toc3557055"/>
      <w:bookmarkStart w:id="1837" w:name="_Toc34747305"/>
      <w:bookmarkStart w:id="1838" w:name="_Toc39880622"/>
      <w:r>
        <w:t>Cruciform Joint</w:t>
      </w:r>
      <w:bookmarkEnd w:id="1832"/>
      <w:bookmarkEnd w:id="1836"/>
      <w:bookmarkEnd w:id="1837"/>
      <w:bookmarkEnd w:id="183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39" w:name="GenericSeamWeldWeldingTechnology"/>
      <w:bookmarkEnd w:id="183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40" w:name="_Toc3557056"/>
      <w:bookmarkStart w:id="1841" w:name="_Toc34747306"/>
      <w:bookmarkStart w:id="1842"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40"/>
      <w:bookmarkEnd w:id="1841"/>
      <w:bookmarkEnd w:id="184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43" w:name="_Toc3557057"/>
      <w:bookmarkStart w:id="1844" w:name="_Toc34747307"/>
      <w:bookmarkStart w:id="1845"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024CB5" w:rsidRPr="00412853" w:rsidRDefault="00024CB5" w:rsidP="00AA1695">
                            <w:pPr>
                              <w:pStyle w:val="Caption"/>
                              <w:rPr>
                                <w:noProof/>
                                <w:szCs w:val="24"/>
                              </w:rPr>
                            </w:pPr>
                            <w:bookmarkStart w:id="1846" w:name="_Toc3557145"/>
                            <w:bookmarkStart w:id="1847" w:name="_Toc34747398"/>
                            <w:bookmarkStart w:id="1848"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6"/>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024CB5" w:rsidRPr="00412853" w:rsidRDefault="00024CB5" w:rsidP="00AA1695">
                      <w:pPr>
                        <w:pStyle w:val="Caption"/>
                        <w:rPr>
                          <w:noProof/>
                          <w:szCs w:val="24"/>
                        </w:rPr>
                      </w:pPr>
                      <w:bookmarkStart w:id="1849" w:name="_Toc3557145"/>
                      <w:bookmarkStart w:id="1850" w:name="_Toc34747398"/>
                      <w:bookmarkStart w:id="1851"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9"/>
                      <w:bookmarkEnd w:id="1850"/>
                      <w:bookmarkEnd w:id="1851"/>
                    </w:p>
                  </w:txbxContent>
                </v:textbox>
              </v:shape>
            </w:pict>
          </mc:Fallback>
        </mc:AlternateContent>
      </w:r>
      <w:r w:rsidR="00255787" w:rsidRPr="007055D9">
        <w:t>Weld Parameters</w:t>
      </w:r>
      <w:bookmarkEnd w:id="1843"/>
      <w:bookmarkEnd w:id="1844"/>
      <w:bookmarkEnd w:id="1845"/>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024CB5" w:rsidRPr="006E5062" w:rsidRDefault="00024CB5" w:rsidP="00AA1695">
                            <w:pPr>
                              <w:pStyle w:val="Caption"/>
                              <w:rPr>
                                <w:noProof/>
                                <w:szCs w:val="24"/>
                              </w:rPr>
                            </w:pPr>
                            <w:bookmarkStart w:id="1852" w:name="_Toc3557146"/>
                            <w:bookmarkStart w:id="1853" w:name="_Toc34747399"/>
                            <w:bookmarkStart w:id="1854"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2"/>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024CB5" w:rsidRPr="006E5062" w:rsidRDefault="00024CB5" w:rsidP="00AA1695">
                      <w:pPr>
                        <w:pStyle w:val="Caption"/>
                        <w:rPr>
                          <w:noProof/>
                          <w:szCs w:val="24"/>
                        </w:rPr>
                      </w:pPr>
                      <w:bookmarkStart w:id="1855" w:name="_Toc3557146"/>
                      <w:bookmarkStart w:id="1856" w:name="_Toc34747399"/>
                      <w:bookmarkStart w:id="1857"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5"/>
                      <w:bookmarkEnd w:id="1856"/>
                      <w:bookmarkEnd w:id="185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57" o:title=""/>
          </v:shape>
          <o:OLEObject Type="Embed" ProgID="Equation.3" ShapeID="_x0000_i1033" DrawAspect="Content" ObjectID="_1652113593"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1858" w:name="_Toc3566519"/>
      <w:bookmarkStart w:id="1859" w:name="_Toc34747521"/>
      <w:bookmarkStart w:id="1860" w:name="_Toc39880847"/>
      <w:bookmarkStart w:id="1861" w:name="_Toc338939241"/>
      <w:bookmarkStart w:id="1862" w:name="_Toc288196482"/>
      <w:bookmarkStart w:id="1863" w:name="_Toc288200784"/>
      <w:bookmarkStart w:id="1864" w:name="_Toc338938909"/>
      <w:bookmarkStart w:id="1865" w:name="_Toc338939128"/>
      <w:bookmarkEnd w:id="1417"/>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58"/>
      <w:bookmarkEnd w:id="1859"/>
      <w:bookmarkEnd w:id="1860"/>
    </w:p>
    <w:p w14:paraId="114455A9" w14:textId="77777777" w:rsidR="0006113C" w:rsidRPr="007055D9" w:rsidRDefault="0006113C" w:rsidP="005E1694">
      <w:pPr>
        <w:pStyle w:val="Heading4"/>
        <w:tabs>
          <w:tab w:val="clear" w:pos="864"/>
          <w:tab w:val="num" w:pos="993"/>
        </w:tabs>
      </w:pPr>
      <w:bookmarkStart w:id="1866" w:name="_Toc3557058"/>
      <w:bookmarkStart w:id="1867" w:name="_Toc34747308"/>
      <w:bookmarkStart w:id="1868" w:name="_Toc39880625"/>
      <w:r w:rsidRPr="007055D9">
        <w:lastRenderedPageBreak/>
        <w:t>Attributes</w:t>
      </w:r>
      <w:bookmarkEnd w:id="1861"/>
      <w:bookmarkEnd w:id="1866"/>
      <w:bookmarkEnd w:id="1867"/>
      <w:bookmarkEnd w:id="1868"/>
    </w:p>
    <w:p w14:paraId="0596FA3B" w14:textId="4F2C2B8D" w:rsidR="0006113C" w:rsidRPr="007055D9" w:rsidRDefault="007D42C3" w:rsidP="003C4247">
      <w:pPr>
        <w:pStyle w:val="Heading5"/>
        <w:keepNext/>
      </w:pPr>
      <w:bookmarkStart w:id="1869" w:name="_Toc338939243"/>
      <w:r w:rsidRPr="007055D9">
        <w:t xml:space="preserve">Attribute </w:t>
      </w:r>
      <w:r w:rsidR="00194316">
        <w:t>"</w:t>
      </w:r>
      <w:r w:rsidRPr="007055D9">
        <w:t>b</w:t>
      </w:r>
      <w:r w:rsidR="0006113C" w:rsidRPr="007055D9">
        <w:t>ase</w:t>
      </w:r>
      <w:bookmarkEnd w:id="186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70" w:name="_Toc338939244"/>
      <w:r w:rsidRPr="007055D9">
        <w:t xml:space="preserve">Attribute </w:t>
      </w:r>
      <w:r w:rsidR="00194316">
        <w:t>"</w:t>
      </w:r>
      <w:r w:rsidRPr="007055D9">
        <w:t>t</w:t>
      </w:r>
      <w:r w:rsidR="0006113C" w:rsidRPr="007055D9">
        <w:t>echnology</w:t>
      </w:r>
      <w:bookmarkEnd w:id="1870"/>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71" w:name="_Toc338939245"/>
      <w:bookmarkStart w:id="1872" w:name="_Toc3557059"/>
      <w:bookmarkStart w:id="1873" w:name="_Toc34747309"/>
      <w:bookmarkStart w:id="1874" w:name="_Toc39880626"/>
      <w:r w:rsidRPr="007055D9">
        <w:t xml:space="preserve">Element </w:t>
      </w:r>
      <w:r w:rsidR="00194316">
        <w:t>"</w:t>
      </w:r>
      <w:r w:rsidRPr="007055D9">
        <w:t>weld_position</w:t>
      </w:r>
      <w:bookmarkEnd w:id="1871"/>
      <w:bookmarkEnd w:id="1872"/>
      <w:r w:rsidR="00194316">
        <w:t>"</w:t>
      </w:r>
      <w:bookmarkEnd w:id="1873"/>
      <w:bookmarkEnd w:id="187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1875" w:name="_Toc3566520"/>
      <w:bookmarkStart w:id="1876" w:name="_Toc34747522"/>
      <w:bookmarkStart w:id="1877" w:name="_Toc39880848"/>
      <w:bookmarkStart w:id="1878"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75"/>
      <w:bookmarkEnd w:id="1876"/>
      <w:bookmarkEnd w:id="1877"/>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7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79" w:name="_Toc338939249"/>
      <w:r w:rsidRPr="007055D9">
        <w:t xml:space="preserve">Attribute </w:t>
      </w:r>
      <w:r w:rsidR="00194316">
        <w:t>"</w:t>
      </w:r>
      <w:r w:rsidRPr="007055D9">
        <w:t>thickness</w:t>
      </w:r>
      <w:bookmarkEnd w:id="187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1880" w:name="_Toc3566521"/>
      <w:bookmarkStart w:id="1881" w:name="_Toc34747523"/>
      <w:bookmarkStart w:id="1882" w:name="_Toc39880849"/>
      <w:bookmarkStart w:id="1883"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80"/>
      <w:bookmarkEnd w:id="1881"/>
      <w:bookmarkEnd w:id="1882"/>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8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84" w:name="_Toc338939251"/>
      <w:r w:rsidRPr="007055D9">
        <w:t xml:space="preserve">Attribute </w:t>
      </w:r>
      <w:r w:rsidR="00194316">
        <w:t>"</w:t>
      </w:r>
      <w:r w:rsidRPr="007055D9">
        <w:t>penetration</w:t>
      </w:r>
      <w:bookmarkEnd w:id="1884"/>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885" w:name="_Toc338939253"/>
      <w:r w:rsidRPr="007055D9">
        <w:t xml:space="preserve">Attribute </w:t>
      </w:r>
      <w:r w:rsidR="00194316">
        <w:t>"</w:t>
      </w:r>
      <w:r w:rsidRPr="007055D9">
        <w:t>shape</w:t>
      </w:r>
      <w:bookmarkEnd w:id="1885"/>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86" w:name="_Toc338939254"/>
      <w:r w:rsidRPr="007055D9">
        <w:t xml:space="preserve">Attribute </w:t>
      </w:r>
      <w:r w:rsidR="00194316">
        <w:t>"</w:t>
      </w:r>
      <w:r w:rsidRPr="007055D9">
        <w:t>filler</w:t>
      </w:r>
      <w:bookmarkEnd w:id="1886"/>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87" w:name="GenericSeamWeldWeld"/>
      <w:bookmarkStart w:id="1888" w:name="_Toc3557060"/>
      <w:bookmarkStart w:id="1889" w:name="_Toc34747310"/>
      <w:bookmarkStart w:id="1890" w:name="_Toc39880627"/>
      <w:bookmarkStart w:id="1891" w:name="_Toc338938919"/>
      <w:bookmarkStart w:id="1892" w:name="_Toc338939255"/>
      <w:bookmarkStart w:id="1893" w:name="_Toc334183560"/>
      <w:bookmarkStart w:id="1894" w:name="_Toc288196537"/>
      <w:bookmarkStart w:id="1895" w:name="_Toc288200840"/>
      <w:bookmarkEnd w:id="1862"/>
      <w:bookmarkEnd w:id="1863"/>
      <w:bookmarkEnd w:id="1864"/>
      <w:bookmarkEnd w:id="1865"/>
      <w:bookmarkEnd w:id="1887"/>
      <w:r w:rsidRPr="007055D9">
        <w:t xml:space="preserve">Element </w:t>
      </w:r>
      <w:r w:rsidR="00194316">
        <w:t>"</w:t>
      </w:r>
      <w:r>
        <w:t>sheet_parameter</w:t>
      </w:r>
      <w:bookmarkEnd w:id="1888"/>
      <w:r w:rsidR="00194316">
        <w:t>"</w:t>
      </w:r>
      <w:bookmarkEnd w:id="1889"/>
      <w:bookmarkEnd w:id="189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1896" w:name="_Toc3566522"/>
      <w:bookmarkStart w:id="1897" w:name="_Toc34747524"/>
      <w:bookmarkStart w:id="1898"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96"/>
      <w:bookmarkEnd w:id="1897"/>
      <w:bookmarkEnd w:id="189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899" w:name="_Toc413861928"/>
      <w:bookmarkStart w:id="1900" w:name="_Toc3557061"/>
      <w:bookmarkStart w:id="1901" w:name="_Toc34747311"/>
      <w:bookmarkStart w:id="1902" w:name="_Toc39880628"/>
      <w:bookmarkStart w:id="1903" w:name="_Toc413359615"/>
      <w:bookmarkStart w:id="1904" w:name="_Toc338938920"/>
      <w:bookmarkStart w:id="1905" w:name="_Toc338939256"/>
      <w:bookmarkStart w:id="1906" w:name="_Toc391571769"/>
      <w:bookmarkEnd w:id="1891"/>
      <w:bookmarkEnd w:id="1892"/>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024CB5" w:rsidRPr="000E4598" w:rsidRDefault="00024CB5" w:rsidP="00AA1695">
                              <w:pPr>
                                <w:pStyle w:val="Caption"/>
                                <w:rPr>
                                  <w:noProof/>
                                  <w:sz w:val="30"/>
                                  <w:szCs w:val="26"/>
                                </w:rPr>
                              </w:pPr>
                              <w:bookmarkStart w:id="1907" w:name="_Toc3557147"/>
                              <w:bookmarkStart w:id="1908" w:name="_Toc34747400"/>
                              <w:bookmarkStart w:id="1909"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7"/>
                              <w:bookmarkEnd w:id="1908"/>
                              <w:bookmarkEnd w:id="1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024CB5" w:rsidRPr="000E4598" w:rsidRDefault="00024CB5" w:rsidP="00AA1695">
                        <w:pPr>
                          <w:pStyle w:val="Caption"/>
                          <w:rPr>
                            <w:noProof/>
                            <w:sz w:val="30"/>
                            <w:szCs w:val="26"/>
                          </w:rPr>
                        </w:pPr>
                        <w:bookmarkStart w:id="1910" w:name="_Toc3557147"/>
                        <w:bookmarkStart w:id="1911" w:name="_Toc34747400"/>
                        <w:bookmarkStart w:id="1912"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10"/>
                        <w:bookmarkEnd w:id="1911"/>
                        <w:bookmarkEnd w:id="1912"/>
                      </w:p>
                    </w:txbxContent>
                  </v:textbox>
                </v:shape>
              </v:group>
            </w:pict>
          </mc:Fallback>
        </mc:AlternateContent>
      </w:r>
      <w:r w:rsidR="00504BAD" w:rsidRPr="00226A3F">
        <w:t>Flared Joint</w:t>
      </w:r>
      <w:bookmarkEnd w:id="1899"/>
      <w:bookmarkEnd w:id="1900"/>
      <w:bookmarkEnd w:id="1901"/>
      <w:bookmarkEnd w:id="1902"/>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024CB5" w:rsidRPr="000C12FE" w:rsidRDefault="00024CB5" w:rsidP="00AA1695">
                              <w:pPr>
                                <w:pStyle w:val="Caption"/>
                                <w:rPr>
                                  <w:i/>
                                  <w:iCs/>
                                  <w:noProof/>
                                  <w:sz w:val="24"/>
                                  <w:szCs w:val="26"/>
                                  <w:lang w:val="x-none"/>
                                </w:rPr>
                              </w:pPr>
                              <w:bookmarkStart w:id="1913" w:name="_Toc3557148"/>
                              <w:bookmarkStart w:id="1914" w:name="_Toc34747401"/>
                              <w:bookmarkStart w:id="1915"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3"/>
                              <w:bookmarkEnd w:id="1914"/>
                              <w:bookmarkEnd w:id="1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024CB5" w:rsidRPr="000C12FE" w:rsidRDefault="00024CB5" w:rsidP="00AA1695">
                        <w:pPr>
                          <w:pStyle w:val="Caption"/>
                          <w:rPr>
                            <w:i/>
                            <w:iCs/>
                            <w:noProof/>
                            <w:sz w:val="24"/>
                            <w:szCs w:val="26"/>
                            <w:lang w:val="x-none"/>
                          </w:rPr>
                        </w:pPr>
                        <w:bookmarkStart w:id="1916" w:name="_Toc3557148"/>
                        <w:bookmarkStart w:id="1917" w:name="_Toc34747401"/>
                        <w:bookmarkStart w:id="1918"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6"/>
                        <w:bookmarkEnd w:id="1917"/>
                        <w:bookmarkEnd w:id="191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1919" w:name="_Toc3566523"/>
      <w:bookmarkStart w:id="1920" w:name="_Toc34747525"/>
      <w:bookmarkStart w:id="1921"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19"/>
      <w:bookmarkEnd w:id="1920"/>
      <w:bookmarkEnd w:id="192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22" w:name="_Toc3557062"/>
      <w:bookmarkStart w:id="1923" w:name="_Toc34747312"/>
      <w:bookmarkStart w:id="1924" w:name="_Toc39880629"/>
      <w:r>
        <w:t>Attributes</w:t>
      </w:r>
      <w:bookmarkEnd w:id="1922"/>
      <w:bookmarkEnd w:id="1923"/>
      <w:bookmarkEnd w:id="1924"/>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25" w:name="_Toc3557063"/>
      <w:bookmarkStart w:id="1926" w:name="_Toc34747313"/>
      <w:bookmarkStart w:id="1927" w:name="_Toc39880630"/>
      <w:r>
        <w:t xml:space="preserve">Element </w:t>
      </w:r>
      <w:r w:rsidR="00194316">
        <w:t>"</w:t>
      </w:r>
      <w:r>
        <w:t>weld_position</w:t>
      </w:r>
      <w:bookmarkEnd w:id="1925"/>
      <w:r w:rsidR="00194316">
        <w:t>"</w:t>
      </w:r>
      <w:bookmarkEnd w:id="1926"/>
      <w:bookmarkEnd w:id="192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1928" w:name="_Toc3566524"/>
      <w:bookmarkStart w:id="1929" w:name="_Toc34747526"/>
      <w:bookmarkStart w:id="1930"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28"/>
      <w:bookmarkEnd w:id="1929"/>
      <w:bookmarkEnd w:id="1930"/>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31" w:name="_Toc3557064"/>
      <w:bookmarkStart w:id="1932" w:name="_Toc34747314"/>
      <w:bookmarkStart w:id="1933" w:name="_Toc39880631"/>
      <w:r>
        <w:t xml:space="preserve">Element </w:t>
      </w:r>
      <w:r w:rsidR="00194316">
        <w:t>"</w:t>
      </w:r>
      <w:r>
        <w:t>sheet_parameter</w:t>
      </w:r>
      <w:bookmarkEnd w:id="1931"/>
      <w:r w:rsidR="00194316">
        <w:t>"</w:t>
      </w:r>
      <w:bookmarkEnd w:id="1932"/>
      <w:bookmarkEnd w:id="193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1934" w:name="_Toc3566525"/>
      <w:bookmarkStart w:id="1935" w:name="_Toc34747527"/>
      <w:bookmarkStart w:id="1936"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34"/>
      <w:bookmarkEnd w:id="1935"/>
      <w:bookmarkEnd w:id="193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37" w:name="_Ref414345739"/>
      <w:bookmarkStart w:id="1938" w:name="_Ref414345749"/>
      <w:bookmarkStart w:id="1939" w:name="_Ref414345786"/>
      <w:bookmarkStart w:id="1940" w:name="_Ref414345798"/>
      <w:bookmarkStart w:id="1941" w:name="_Toc3557065"/>
      <w:bookmarkStart w:id="1942" w:name="_Toc34747315"/>
      <w:bookmarkStart w:id="1943" w:name="_Toc39880632"/>
      <w:r w:rsidRPr="00226A3F">
        <w:t>Adhesive Lines</w:t>
      </w:r>
      <w:bookmarkEnd w:id="1903"/>
      <w:bookmarkEnd w:id="1937"/>
      <w:bookmarkEnd w:id="1938"/>
      <w:bookmarkEnd w:id="1939"/>
      <w:bookmarkEnd w:id="1940"/>
      <w:bookmarkEnd w:id="1941"/>
      <w:bookmarkEnd w:id="1942"/>
      <w:bookmarkEnd w:id="194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1944" w:name="_Toc3566526"/>
      <w:bookmarkStart w:id="1945" w:name="_Toc34747528"/>
      <w:bookmarkStart w:id="1946"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44"/>
      <w:bookmarkEnd w:id="1945"/>
      <w:bookmarkEnd w:id="194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1947" w:name="_Toc3566527"/>
      <w:bookmarkStart w:id="1948" w:name="_Toc34747529"/>
      <w:bookmarkStart w:id="1949"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47"/>
      <w:bookmarkEnd w:id="1948"/>
      <w:bookmarkEnd w:id="1949"/>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1950" w:name="_Toc3566528"/>
      <w:bookmarkStart w:id="1951" w:name="_Toc34747530"/>
      <w:bookmarkStart w:id="1952"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1950"/>
      <w:bookmarkEnd w:id="1951"/>
      <w:bookmarkEnd w:id="195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53" w:name="_Toc428279602"/>
      <w:bookmarkStart w:id="1954" w:name="_Toc428456348"/>
      <w:bookmarkStart w:id="1955" w:name="_Toc428537316"/>
      <w:bookmarkStart w:id="1956" w:name="_Toc428969638"/>
      <w:bookmarkStart w:id="1957" w:name="_Toc429053029"/>
      <w:bookmarkStart w:id="1958" w:name="_Toc413861930"/>
      <w:bookmarkStart w:id="1959" w:name="_Toc3557066"/>
      <w:bookmarkStart w:id="1960" w:name="_Toc34747316"/>
      <w:bookmarkStart w:id="1961" w:name="_Toc39880633"/>
      <w:bookmarkStart w:id="1962" w:name="_Toc413359617"/>
      <w:bookmarkEnd w:id="1953"/>
      <w:bookmarkEnd w:id="1954"/>
      <w:bookmarkEnd w:id="1955"/>
      <w:bookmarkEnd w:id="1956"/>
      <w:bookmarkEnd w:id="1957"/>
      <w:r w:rsidRPr="00226A3F">
        <w:t>Hemming Flanges</w:t>
      </w:r>
      <w:bookmarkEnd w:id="1958"/>
      <w:bookmarkEnd w:id="1959"/>
      <w:bookmarkEnd w:id="1960"/>
      <w:bookmarkEnd w:id="1961"/>
    </w:p>
    <w:p w14:paraId="66448657" w14:textId="77777777" w:rsidR="000E64EA" w:rsidRDefault="000E64EA" w:rsidP="00327322">
      <w:pPr>
        <w:pStyle w:val="Heading3"/>
      </w:pPr>
      <w:bookmarkStart w:id="1963" w:name="_Toc413861931"/>
      <w:bookmarkStart w:id="1964" w:name="_Toc3557067"/>
      <w:bookmarkStart w:id="1965" w:name="_Toc34747317"/>
      <w:bookmarkStart w:id="1966" w:name="_Toc39880634"/>
      <w:r>
        <w:t>Introduction</w:t>
      </w:r>
      <w:bookmarkEnd w:id="1963"/>
      <w:bookmarkEnd w:id="1964"/>
      <w:bookmarkEnd w:id="1965"/>
      <w:bookmarkEnd w:id="1966"/>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1967" w:name="_Ref413858805"/>
      <w:bookmarkStart w:id="1968" w:name="_Toc413861952"/>
      <w:bookmarkStart w:id="1969" w:name="_Toc3557149"/>
      <w:bookmarkStart w:id="1970" w:name="_Toc34747402"/>
      <w:bookmarkStart w:id="1971"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67"/>
      <w:r>
        <w:t>: The Three Regions of a Hemming</w:t>
      </w:r>
      <w:bookmarkEnd w:id="1968"/>
      <w:bookmarkEnd w:id="1969"/>
      <w:bookmarkEnd w:id="1970"/>
      <w:bookmarkEnd w:id="197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1972" w:name="_Ref413850590"/>
      <w:bookmarkStart w:id="1973" w:name="_Toc413861953"/>
      <w:bookmarkStart w:id="1974" w:name="_Toc3557150"/>
      <w:bookmarkStart w:id="1975" w:name="_Toc34747403"/>
      <w:bookmarkStart w:id="1976"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7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73"/>
      <w:bookmarkEnd w:id="1974"/>
      <w:bookmarkEnd w:id="1975"/>
      <w:bookmarkEnd w:id="197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1977" w:name="_Toc413861954"/>
      <w:bookmarkStart w:id="1978" w:name="_Toc3557151"/>
      <w:bookmarkStart w:id="1979" w:name="_Toc34747404"/>
      <w:bookmarkStart w:id="1980"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77"/>
      <w:bookmarkEnd w:id="1978"/>
      <w:bookmarkEnd w:id="1979"/>
      <w:bookmarkEnd w:id="198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1981" w:name="_Toc3557152"/>
      <w:bookmarkStart w:id="1982" w:name="_Toc34747405"/>
      <w:bookmarkStart w:id="1983"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81"/>
      <w:bookmarkEnd w:id="1982"/>
      <w:bookmarkEnd w:id="198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84" w:name="_Toc413861932"/>
      <w:bookmarkStart w:id="1985" w:name="_Toc3557068"/>
      <w:bookmarkStart w:id="1986" w:name="_Toc34747318"/>
      <w:bookmarkStart w:id="1987"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84"/>
      <w:bookmarkEnd w:id="1985"/>
      <w:bookmarkEnd w:id="1986"/>
      <w:bookmarkEnd w:id="198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1988" w:name="_Toc3566529"/>
      <w:bookmarkStart w:id="1989" w:name="_Toc34747531"/>
      <w:bookmarkStart w:id="1990"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88"/>
      <w:bookmarkEnd w:id="1989"/>
      <w:bookmarkEnd w:id="199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1991" w:name="_Toc3566530"/>
      <w:bookmarkStart w:id="1992" w:name="_Toc34747532"/>
      <w:bookmarkStart w:id="1993"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91"/>
      <w:bookmarkEnd w:id="1992"/>
      <w:bookmarkEnd w:id="1993"/>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1994" w:name="_Toc413861979"/>
      <w:bookmarkStart w:id="1995" w:name="_Toc3566531"/>
      <w:bookmarkStart w:id="1996" w:name="_Toc34747533"/>
      <w:bookmarkStart w:id="1997"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1994"/>
      <w:bookmarkEnd w:id="1995"/>
      <w:bookmarkEnd w:id="1996"/>
      <w:bookmarkEnd w:id="1997"/>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1998" w:name="_Toc413861980"/>
      <w:bookmarkStart w:id="1999" w:name="_Toc3566532"/>
      <w:bookmarkStart w:id="2000" w:name="_Toc34747534"/>
      <w:bookmarkStart w:id="2001"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1998"/>
      <w:bookmarkEnd w:id="1999"/>
      <w:bookmarkEnd w:id="2000"/>
      <w:bookmarkEnd w:id="2001"/>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2002" w:name="_Toc413861981"/>
      <w:bookmarkStart w:id="2003" w:name="_Toc3566533"/>
      <w:bookmarkStart w:id="2004" w:name="_Toc34747535"/>
      <w:bookmarkStart w:id="2005"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02"/>
      <w:bookmarkEnd w:id="2003"/>
      <w:bookmarkEnd w:id="2004"/>
      <w:bookmarkEnd w:id="200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2006" w:name="_Toc3566534"/>
      <w:bookmarkStart w:id="2007" w:name="_Toc34747536"/>
      <w:bookmarkStart w:id="2008"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06"/>
      <w:bookmarkEnd w:id="2007"/>
      <w:bookmarkEnd w:id="2008"/>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09" w:name="_Toc428537321"/>
      <w:bookmarkStart w:id="2010" w:name="_Toc428969643"/>
      <w:bookmarkStart w:id="2011" w:name="_Toc429053034"/>
      <w:bookmarkStart w:id="2012" w:name="_Toc428537324"/>
      <w:bookmarkStart w:id="2013" w:name="_Toc428969646"/>
      <w:bookmarkStart w:id="2014" w:name="_Toc429053037"/>
      <w:bookmarkStart w:id="2015" w:name="_Toc428537325"/>
      <w:bookmarkStart w:id="2016" w:name="_Toc428969647"/>
      <w:bookmarkStart w:id="2017" w:name="_Toc429053038"/>
      <w:bookmarkStart w:id="2018" w:name="_Toc428537328"/>
      <w:bookmarkStart w:id="2019" w:name="_Toc428969650"/>
      <w:bookmarkStart w:id="2020" w:name="_Toc429053041"/>
      <w:bookmarkStart w:id="2021" w:name="_Toc428537330"/>
      <w:bookmarkStart w:id="2022" w:name="_Toc428969652"/>
      <w:bookmarkStart w:id="2023" w:name="_Toc429053043"/>
      <w:bookmarkStart w:id="2024" w:name="_Toc3557069"/>
      <w:bookmarkStart w:id="2025" w:name="_Toc34747319"/>
      <w:bookmarkStart w:id="2026" w:name="_Toc39880636"/>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Pr="00226A3F">
        <w:t>Sequence Connections</w:t>
      </w:r>
      <w:bookmarkEnd w:id="1962"/>
      <w:bookmarkEnd w:id="2024"/>
      <w:bookmarkEnd w:id="2025"/>
      <w:bookmarkEnd w:id="202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2027" w:name="_Toc413359638"/>
      <w:bookmarkStart w:id="2028" w:name="_Toc3557153"/>
      <w:bookmarkStart w:id="2029" w:name="_Toc34747406"/>
      <w:bookmarkStart w:id="2030"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27"/>
      <w:bookmarkEnd w:id="2028"/>
      <w:bookmarkEnd w:id="2029"/>
      <w:bookmarkEnd w:id="203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2031" w:name="_Toc413359639"/>
      <w:bookmarkStart w:id="2032" w:name="_Toc3557154"/>
      <w:bookmarkStart w:id="2033" w:name="_Toc34747407"/>
      <w:bookmarkStart w:id="2034"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31"/>
      <w:r w:rsidR="00307532">
        <w:t xml:space="preserve"> and spacing</w:t>
      </w:r>
      <w:bookmarkEnd w:id="2032"/>
      <w:bookmarkEnd w:id="2033"/>
      <w:bookmarkEnd w:id="203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2035" w:name="_Toc3557155"/>
      <w:bookmarkStart w:id="2036" w:name="_Toc34747408"/>
      <w:bookmarkStart w:id="2037"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35"/>
      <w:bookmarkEnd w:id="2036"/>
      <w:bookmarkEnd w:id="203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2038" w:name="_Toc3557156"/>
      <w:bookmarkStart w:id="2039" w:name="_Toc34747409"/>
      <w:bookmarkStart w:id="2040"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38"/>
      <w:bookmarkEnd w:id="2039"/>
      <w:bookmarkEnd w:id="204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2041" w:name="_Toc3566535"/>
      <w:bookmarkStart w:id="2042" w:name="_Toc34747537"/>
      <w:bookmarkStart w:id="2043"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1"/>
      <w:bookmarkEnd w:id="2042"/>
      <w:bookmarkEnd w:id="204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2044" w:name="_Toc3566536"/>
      <w:bookmarkStart w:id="2045" w:name="_Toc34747538"/>
      <w:bookmarkStart w:id="2046"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44"/>
      <w:bookmarkEnd w:id="2045"/>
      <w:bookmarkEnd w:id="204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2047" w:name="_Toc3566537"/>
      <w:bookmarkStart w:id="2048" w:name="_Toc34747539"/>
      <w:bookmarkStart w:id="2049"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47"/>
      <w:bookmarkEnd w:id="2048"/>
      <w:bookmarkEnd w:id="2049"/>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50" w:name="_Toc413359618"/>
      <w:bookmarkStart w:id="2051" w:name="_Toc3557070"/>
      <w:bookmarkStart w:id="2052" w:name="_Toc34747320"/>
      <w:bookmarkStart w:id="2053" w:name="_Toc39880637"/>
      <w:bookmarkStart w:id="2054" w:name="_Toc338938922"/>
      <w:bookmarkStart w:id="2055" w:name="_Toc338939258"/>
      <w:bookmarkEnd w:id="1904"/>
      <w:bookmarkEnd w:id="1905"/>
      <w:bookmarkEnd w:id="1906"/>
      <w:r w:rsidRPr="00226A3F">
        <w:lastRenderedPageBreak/>
        <w:t>2D connections</w:t>
      </w:r>
      <w:bookmarkEnd w:id="2050"/>
      <w:bookmarkEnd w:id="2051"/>
      <w:bookmarkEnd w:id="2052"/>
      <w:bookmarkEnd w:id="2053"/>
    </w:p>
    <w:p w14:paraId="20394566" w14:textId="77777777" w:rsidR="00042E3F" w:rsidRPr="00226A3F" w:rsidRDefault="00042E3F" w:rsidP="00042E3F">
      <w:pPr>
        <w:pStyle w:val="Heading2"/>
      </w:pPr>
      <w:bookmarkStart w:id="2056" w:name="_Toc413359619"/>
      <w:bookmarkStart w:id="2057" w:name="_Toc3557071"/>
      <w:bookmarkStart w:id="2058" w:name="_Toc34747321"/>
      <w:bookmarkStart w:id="2059" w:name="_Toc39880638"/>
      <w:r w:rsidRPr="00226A3F">
        <w:t>Generic Definitions</w:t>
      </w:r>
      <w:bookmarkEnd w:id="2056"/>
      <w:bookmarkEnd w:id="2057"/>
      <w:bookmarkEnd w:id="2058"/>
      <w:bookmarkEnd w:id="2059"/>
    </w:p>
    <w:p w14:paraId="50281300" w14:textId="77777777" w:rsidR="00042E3F" w:rsidRPr="00226A3F" w:rsidRDefault="00042E3F" w:rsidP="00327322">
      <w:pPr>
        <w:pStyle w:val="Heading3"/>
      </w:pPr>
      <w:bookmarkStart w:id="2060" w:name="_Toc413359620"/>
      <w:bookmarkStart w:id="2061" w:name="_Toc3557072"/>
      <w:bookmarkStart w:id="2062" w:name="_Toc34747322"/>
      <w:bookmarkStart w:id="2063" w:name="_Toc39880639"/>
      <w:r w:rsidRPr="00226A3F">
        <w:t>Identification</w:t>
      </w:r>
      <w:bookmarkEnd w:id="2060"/>
      <w:bookmarkEnd w:id="2061"/>
      <w:bookmarkEnd w:id="2062"/>
      <w:bookmarkEnd w:id="206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2064" w:name="_Toc3566538"/>
      <w:bookmarkStart w:id="2065" w:name="_Toc34747540"/>
      <w:bookmarkStart w:id="2066"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64"/>
      <w:bookmarkEnd w:id="2065"/>
      <w:bookmarkEnd w:id="206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67" w:name="_Toc413359621"/>
      <w:bookmarkStart w:id="2068" w:name="_Toc3557073"/>
      <w:bookmarkStart w:id="2069" w:name="_Toc34747323"/>
      <w:bookmarkStart w:id="2070" w:name="_Toc39880640"/>
      <w:r w:rsidRPr="00226A3F">
        <w:t>Connection Face</w:t>
      </w:r>
      <w:bookmarkEnd w:id="2067"/>
      <w:bookmarkEnd w:id="2068"/>
      <w:bookmarkEnd w:id="2069"/>
      <w:bookmarkEnd w:id="207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2071" w:name="_Toc3566539"/>
      <w:bookmarkStart w:id="2072" w:name="_Toc34747541"/>
      <w:bookmarkStart w:id="2073"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071"/>
      <w:bookmarkEnd w:id="2072"/>
      <w:bookmarkEnd w:id="207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2074" w:name="_Toc3566540"/>
      <w:bookmarkStart w:id="2075" w:name="_Toc34747542"/>
      <w:bookmarkStart w:id="2076"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74"/>
      <w:bookmarkEnd w:id="2075"/>
      <w:bookmarkEnd w:id="207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2077" w:name="_Toc3566541"/>
      <w:bookmarkStart w:id="2078" w:name="_Toc34747543"/>
      <w:bookmarkStart w:id="2079"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77"/>
      <w:bookmarkEnd w:id="2078"/>
      <w:bookmarkEnd w:id="207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2080" w:name="_Toc3566542"/>
      <w:bookmarkStart w:id="2081" w:name="_Toc34747544"/>
      <w:bookmarkStart w:id="2082"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80"/>
      <w:bookmarkEnd w:id="2081"/>
      <w:bookmarkEnd w:id="208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83" w:name="_Toc413359622"/>
      <w:bookmarkStart w:id="2084" w:name="_Toc3557074"/>
      <w:bookmarkStart w:id="2085" w:name="_Toc34747324"/>
      <w:bookmarkStart w:id="2086" w:name="_Toc39880641"/>
      <w:r w:rsidRPr="00226A3F">
        <w:t>Type Specification</w:t>
      </w:r>
      <w:bookmarkEnd w:id="2083"/>
      <w:bookmarkEnd w:id="2084"/>
      <w:bookmarkEnd w:id="2085"/>
      <w:bookmarkEnd w:id="208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2087" w:name="_Toc3566543"/>
      <w:bookmarkStart w:id="2088" w:name="_Toc34747545"/>
      <w:bookmarkStart w:id="2089"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087"/>
      <w:bookmarkEnd w:id="2088"/>
      <w:bookmarkEnd w:id="208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90" w:name="_Toc413359623"/>
      <w:bookmarkStart w:id="2091" w:name="_Ref414345836"/>
      <w:bookmarkStart w:id="2092" w:name="_Ref414345889"/>
      <w:bookmarkStart w:id="2093" w:name="_Ref414350043"/>
      <w:bookmarkStart w:id="2094" w:name="_Ref429051261"/>
      <w:bookmarkStart w:id="2095" w:name="_Toc3557075"/>
      <w:bookmarkStart w:id="2096" w:name="_Toc34747325"/>
      <w:bookmarkStart w:id="2097" w:name="_Toc39880642"/>
      <w:r w:rsidRPr="00226A3F">
        <w:lastRenderedPageBreak/>
        <w:t xml:space="preserve">Adhesive </w:t>
      </w:r>
      <w:r>
        <w:t>F</w:t>
      </w:r>
      <w:r w:rsidRPr="00226A3F">
        <w:t>aces</w:t>
      </w:r>
      <w:bookmarkEnd w:id="2090"/>
      <w:bookmarkEnd w:id="2091"/>
      <w:bookmarkEnd w:id="2092"/>
      <w:bookmarkEnd w:id="2093"/>
      <w:bookmarkEnd w:id="2094"/>
      <w:bookmarkEnd w:id="2095"/>
      <w:bookmarkEnd w:id="2096"/>
      <w:bookmarkEnd w:id="209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2098" w:name="_Toc413359640"/>
      <w:bookmarkStart w:id="2099" w:name="_Toc3557157"/>
      <w:bookmarkStart w:id="2100" w:name="_Toc34747410"/>
      <w:bookmarkStart w:id="2101"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098"/>
      <w:bookmarkEnd w:id="2099"/>
      <w:bookmarkEnd w:id="2100"/>
      <w:bookmarkEnd w:id="210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2102" w:name="_Toc3566544"/>
      <w:bookmarkStart w:id="2103" w:name="_Toc34747546"/>
      <w:bookmarkStart w:id="2104"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02"/>
      <w:bookmarkEnd w:id="2103"/>
      <w:bookmarkEnd w:id="210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2105" w:name="_Toc3566545"/>
      <w:bookmarkStart w:id="2106" w:name="_Toc34747547"/>
      <w:bookmarkStart w:id="2107"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05"/>
      <w:bookmarkEnd w:id="2106"/>
      <w:bookmarkEnd w:id="210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2108" w:name="_Toc413359658"/>
      <w:bookmarkStart w:id="2109" w:name="_Toc3566546"/>
      <w:bookmarkStart w:id="2110" w:name="_Toc34747548"/>
      <w:bookmarkStart w:id="2111"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108"/>
      <w:bookmarkEnd w:id="2109"/>
      <w:bookmarkEnd w:id="2110"/>
      <w:bookmarkEnd w:id="2111"/>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12" w:name="_Toc3557076"/>
      <w:bookmarkStart w:id="2113" w:name="_Toc34747326"/>
      <w:bookmarkStart w:id="2114" w:name="_Toc39880643"/>
      <w:r w:rsidRPr="007055D9">
        <w:lastRenderedPageBreak/>
        <w:t>Future extensions</w:t>
      </w:r>
      <w:bookmarkEnd w:id="1893"/>
      <w:bookmarkEnd w:id="2054"/>
      <w:bookmarkEnd w:id="2055"/>
      <w:bookmarkEnd w:id="2112"/>
      <w:bookmarkEnd w:id="2113"/>
      <w:bookmarkEnd w:id="2114"/>
    </w:p>
    <w:p w14:paraId="73353AE4" w14:textId="77777777" w:rsidR="00C107D0" w:rsidRPr="00226A3F" w:rsidRDefault="00C107D0" w:rsidP="00235336">
      <w:pPr>
        <w:jc w:val="both"/>
      </w:pPr>
      <w:bookmarkStart w:id="2115" w:name="_Toc338938925"/>
      <w:bookmarkStart w:id="2116"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17" w:name="_Toc338938923"/>
      <w:bookmarkStart w:id="2118" w:name="_Toc338939259"/>
      <w:bookmarkStart w:id="2119" w:name="_Toc413359625"/>
      <w:bookmarkStart w:id="2120" w:name="_Toc3557077"/>
      <w:bookmarkStart w:id="2121" w:name="_Toc34747327"/>
      <w:bookmarkStart w:id="2122" w:name="_Toc39880644"/>
      <w:r w:rsidRPr="00226A3F">
        <w:t>Additional parameters for spot and seam welds</w:t>
      </w:r>
      <w:bookmarkEnd w:id="2117"/>
      <w:bookmarkEnd w:id="2118"/>
      <w:bookmarkEnd w:id="2119"/>
      <w:bookmarkEnd w:id="2120"/>
      <w:bookmarkEnd w:id="2121"/>
      <w:bookmarkEnd w:id="212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23" w:name="_Ref338846673"/>
      <w:bookmarkStart w:id="2124" w:name="_Toc338938924"/>
      <w:bookmarkStart w:id="2125" w:name="_Toc338939260"/>
      <w:bookmarkStart w:id="2126" w:name="_Toc413359626"/>
      <w:bookmarkStart w:id="2127" w:name="_Toc3557078"/>
      <w:bookmarkStart w:id="2128" w:name="_Toc34747328"/>
      <w:bookmarkStart w:id="2129" w:name="_Toc39880645"/>
      <w:r w:rsidRPr="00226A3F">
        <w:t>Other relevant and new joint types</w:t>
      </w:r>
      <w:bookmarkEnd w:id="2123"/>
      <w:bookmarkEnd w:id="2124"/>
      <w:bookmarkEnd w:id="2125"/>
      <w:bookmarkEnd w:id="2126"/>
      <w:bookmarkEnd w:id="2127"/>
      <w:bookmarkEnd w:id="2128"/>
      <w:bookmarkEnd w:id="212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30" w:name="_Toc3557079"/>
      <w:bookmarkStart w:id="2131" w:name="_Toc34747329"/>
      <w:bookmarkStart w:id="2132" w:name="_Toc39880646"/>
      <w:r w:rsidRPr="009F23CF">
        <w:lastRenderedPageBreak/>
        <w:t>Disclaimer</w:t>
      </w:r>
      <w:bookmarkEnd w:id="2130"/>
      <w:bookmarkEnd w:id="2131"/>
      <w:bookmarkEnd w:id="2132"/>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33" w:name="_Toc3557080"/>
      <w:bookmarkStart w:id="2134" w:name="_Toc34747330"/>
      <w:bookmarkStart w:id="2135" w:name="_Toc39880647"/>
      <w:r w:rsidRPr="007055D9">
        <w:lastRenderedPageBreak/>
        <w:t>References</w:t>
      </w:r>
      <w:bookmarkEnd w:id="1894"/>
      <w:bookmarkEnd w:id="1895"/>
      <w:bookmarkEnd w:id="2115"/>
      <w:bookmarkEnd w:id="2116"/>
      <w:bookmarkEnd w:id="2133"/>
      <w:bookmarkEnd w:id="2134"/>
      <w:bookmarkEnd w:id="2135"/>
    </w:p>
    <w:p w14:paraId="70EC254B" w14:textId="77777777" w:rsidR="00C107D0" w:rsidRPr="00226A3F" w:rsidRDefault="00255787" w:rsidP="00C107D0">
      <w:pPr>
        <w:pStyle w:val="Bibliography"/>
        <w:rPr>
          <w:kern w:val="22"/>
        </w:rPr>
      </w:pPr>
      <w:bookmarkStart w:id="2136" w:name="ReferenceHuf2001"/>
      <w:r w:rsidRPr="007055D9">
        <w:t>[</w:t>
      </w:r>
      <w:r w:rsidR="007A7FDF" w:rsidRPr="007055D9">
        <w:t>1</w:t>
      </w:r>
      <w:r w:rsidRPr="007055D9">
        <w:t>]</w:t>
      </w:r>
      <w:bookmarkEnd w:id="213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37" w:name="ReferenceZha2005"/>
      <w:r w:rsidRPr="00226A3F">
        <w:rPr>
          <w:kern w:val="22"/>
        </w:rPr>
        <w:t>[2]</w:t>
      </w:r>
      <w:bookmarkEnd w:id="213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38" w:name="ReferenceGai2006"/>
      <w:r w:rsidRPr="00226A3F">
        <w:rPr>
          <w:kern w:val="22"/>
        </w:rPr>
        <w:t>[3]</w:t>
      </w:r>
      <w:bookmarkEnd w:id="213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39" w:name="ReferenceBet2008"/>
      <w:r w:rsidRPr="00226A3F">
        <w:rPr>
          <w:kern w:val="22"/>
        </w:rPr>
        <w:t>[4]</w:t>
      </w:r>
      <w:bookmarkEnd w:id="2139"/>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40" w:name="ReferenceMik20061"/>
      <w:r w:rsidRPr="00226A3F">
        <w:rPr>
          <w:kern w:val="22"/>
        </w:rPr>
        <w:t>[5]</w:t>
      </w:r>
      <w:bookmarkEnd w:id="214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41" w:name="CiteFATXML"/>
      <w:r w:rsidRPr="008A051D">
        <w:rPr>
          <w:lang w:val="de-DE"/>
        </w:rPr>
        <w:t>[</w:t>
      </w:r>
      <w:r w:rsidR="00AF1592">
        <w:rPr>
          <w:lang w:val="de-DE"/>
        </w:rPr>
        <w:t>7</w:t>
      </w:r>
      <w:r w:rsidRPr="008A051D">
        <w:rPr>
          <w:lang w:val="de-DE"/>
        </w:rPr>
        <w:t>]</w:t>
      </w:r>
      <w:bookmarkEnd w:id="214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5" w:author="nick" w:date="2020-04-19T18:58:00Z" w:initials="n">
    <w:p w14:paraId="4049B412" w14:textId="592385B4" w:rsidR="00024CB5" w:rsidRDefault="00024CB5">
      <w:pPr>
        <w:pStyle w:val="CommentText"/>
      </w:pPr>
      <w:r>
        <w:rPr>
          <w:rStyle w:val="CommentReference"/>
        </w:rPr>
        <w:annotationRef/>
      </w:r>
      <w:r>
        <w:t>Changed the XML specification of femdata, to match the proposed changes of FATXML.</w:t>
      </w:r>
    </w:p>
    <w:p w14:paraId="2B28D942" w14:textId="60429FDD" w:rsidR="00024CB5" w:rsidRDefault="00024CB5">
      <w:pPr>
        <w:pStyle w:val="CommentText"/>
      </w:pPr>
      <w:r>
        <w:t>In Darmstadt May 2019, the AK group was demonstrated with an example that does not include CAE_DATA, VERSION, REPRESENTATION, COMMENT, nor CAE_MEMBER.</w:t>
      </w:r>
    </w:p>
    <w:p w14:paraId="091E08C2" w14:textId="301CBB98" w:rsidR="00024CB5" w:rsidRDefault="00024CB5">
      <w:pPr>
        <w:pStyle w:val="CommentText"/>
      </w:pPr>
      <w:r>
        <w:t>Only &lt;entity&gt; was necessary to describe the FE entities of the connection’s representation.</w:t>
      </w:r>
    </w:p>
  </w:comment>
  <w:comment w:id="595" w:author="m.kalaitzaki" w:date="2020-04-19T18:58:00Z" w:initials="m">
    <w:p w14:paraId="4C00160C" w14:textId="7BC23355" w:rsidR="00024CB5" w:rsidRPr="00B14B2C" w:rsidRDefault="00024CB5">
      <w:pPr>
        <w:pStyle w:val="CommentText"/>
      </w:pPr>
      <w:r>
        <w:rPr>
          <w:rStyle w:val="CommentReference"/>
        </w:rPr>
        <w:annotationRef/>
      </w:r>
      <w:r>
        <w:t>Perhaps a check sh</w:t>
      </w:r>
      <w:r w:rsidRPr="0033379A">
        <w:t>ο</w:t>
      </w:r>
      <w:r>
        <w:t>uld be added to assert that max_grip &gt; min_grip</w:t>
      </w:r>
    </w:p>
  </w:comment>
  <w:comment w:id="594" w:author="Dr. Carsten Franke" w:date="2020-04-19T18:58:00Z" w:initials="CF">
    <w:p w14:paraId="12973899" w14:textId="1B336903" w:rsidR="00024CB5" w:rsidRDefault="00024CB5">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024CB5" w:rsidRDefault="00024CB5">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24CB5" w:rsidRDefault="00024CB5"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F3CA67" w14:textId="77777777" w:rsidR="00C722A4" w:rsidRDefault="00C722A4">
      <w:r>
        <w:separator/>
      </w:r>
    </w:p>
  </w:endnote>
  <w:endnote w:type="continuationSeparator" w:id="0">
    <w:p w14:paraId="0EC7F6CB" w14:textId="77777777" w:rsidR="00C722A4" w:rsidRDefault="00C722A4">
      <w:r>
        <w:continuationSeparator/>
      </w:r>
    </w:p>
  </w:endnote>
  <w:endnote w:type="continuationNotice" w:id="1">
    <w:p w14:paraId="27FD2E1A" w14:textId="77777777" w:rsidR="00C722A4" w:rsidRDefault="00C722A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24CB5"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24CB5" w:rsidRPr="00A713A1" w:rsidRDefault="00024CB5" w:rsidP="00FC39A1">
          <w:pPr>
            <w:pStyle w:val="Footer"/>
            <w:rPr>
              <w:sz w:val="16"/>
              <w:szCs w:val="16"/>
            </w:rPr>
          </w:pPr>
        </w:p>
      </w:tc>
    </w:tr>
    <w:tr w:rsidR="00024CB5"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024CB5" w:rsidRPr="00823E25" w:rsidRDefault="00024CB5"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42" w:author="nick" w:date="2020-05-27T19:34:00Z">
            <w:r w:rsidR="00180A63">
              <w:rPr>
                <w:noProof/>
                <w:sz w:val="16"/>
                <w:szCs w:val="16"/>
              </w:rPr>
              <w:t>May 27, 2020</w:t>
            </w:r>
          </w:ins>
          <w:del w:id="2143"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24CB5" w:rsidRPr="00A713A1" w:rsidRDefault="00024CB5"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354767">
            <w:rPr>
              <w:rStyle w:val="PageNumber"/>
              <w:noProof/>
              <w:sz w:val="16"/>
              <w:szCs w:val="16"/>
              <w:lang w:val="de-DE"/>
            </w:rPr>
            <w:t>15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024CB5" w:rsidRPr="00A713A1" w:rsidRDefault="00024CB5"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024CB5" w:rsidRPr="00263F8C" w:rsidRDefault="00024CB5"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D70FEA" w14:textId="77777777" w:rsidR="00C722A4" w:rsidRDefault="00C722A4">
      <w:r>
        <w:separator/>
      </w:r>
    </w:p>
  </w:footnote>
  <w:footnote w:type="continuationSeparator" w:id="0">
    <w:p w14:paraId="68BB10F6" w14:textId="77777777" w:rsidR="00C722A4" w:rsidRDefault="00C722A4">
      <w:r>
        <w:continuationSeparator/>
      </w:r>
    </w:p>
  </w:footnote>
  <w:footnote w:type="continuationNotice" w:id="1">
    <w:p w14:paraId="25CF4D78" w14:textId="77777777" w:rsidR="00C722A4" w:rsidRDefault="00C722A4">
      <w:pPr>
        <w:spacing w:after="0"/>
      </w:pPr>
    </w:p>
  </w:footnote>
  <w:footnote w:id="2">
    <w:p w14:paraId="6F81E59D" w14:textId="7B35D24D" w:rsidR="00024CB5" w:rsidRPr="00DB42BD" w:rsidRDefault="00024CB5"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024CB5" w:rsidRPr="001C48A8" w:rsidRDefault="00024CB5">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24CB5" w:rsidRPr="00E211E6" w:rsidRDefault="00024CB5"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24CB5" w:rsidRPr="00860E71" w:rsidRDefault="00024CB5"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24CB5" w:rsidRPr="005779C6" w:rsidRDefault="00024CB5">
      <w:pPr>
        <w:pStyle w:val="FootnoteText"/>
      </w:pPr>
      <w:r>
        <w:rPr>
          <w:rStyle w:val="FootnoteReference"/>
        </w:rPr>
        <w:footnoteRef/>
      </w:r>
      <w:r>
        <w:t xml:space="preserve"> MEDINA support for v3.0 is unforeseen.</w:t>
      </w:r>
    </w:p>
  </w:footnote>
  <w:footnote w:id="7">
    <w:p w14:paraId="44B1FD77" w14:textId="77777777" w:rsidR="00024CB5" w:rsidRPr="00E11D02" w:rsidRDefault="00024CB5">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024CB5" w:rsidRPr="006E4DF4" w:rsidRDefault="00024CB5">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24CB5" w:rsidRPr="00A81382" w:rsidRDefault="00024CB5">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24CB5" w:rsidRDefault="00024CB5"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24CB5" w:rsidRDefault="00024CB5">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06" w:author="Dr. Carsten Franke" w:date="2020-05-09T02:11:00Z">
        <w:r>
          <w:br/>
        </w:r>
        <w:r w:rsidRPr="00CA7480">
          <w:rPr>
            <w:b/>
          </w:rPr>
          <w:t>Rationale</w:t>
        </w:r>
        <w:r>
          <w:t xml:space="preserve"> for allowing</w:t>
        </w:r>
      </w:ins>
      <w:ins w:id="207" w:author="Dr. Carsten Franke" w:date="2020-05-09T02:12:00Z">
        <w:r>
          <w:t xml:space="preserve"> presence of </w:t>
        </w:r>
        <w:r w:rsidRPr="00CA7480">
          <w:rPr>
            <w:i/>
          </w:rPr>
          <w:t>both</w:t>
        </w:r>
        <w:r>
          <w:t xml:space="preserve"> identifiers</w:t>
        </w:r>
      </w:ins>
      <w:ins w:id="208" w:author="Dr. Carsten Franke" w:date="2020-05-09T02:14:00Z">
        <w:r>
          <w:t xml:space="preserve">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09" w:author="Dr. Carsten Franke" w:date="2020-05-09T02:15:00Z">
        <w:r>
          <w:t>must</w:t>
        </w:r>
      </w:ins>
      <w:ins w:id="210" w:author="Dr. Carsten Franke" w:date="2020-05-09T02:14:00Z">
        <w:r w:rsidRPr="00CA7480">
          <w:t xml:space="preserve"> cause an error.</w:t>
        </w:r>
      </w:ins>
      <w:ins w:id="211" w:author="Dr. Carsten Franke" w:date="2020-05-09T02:12:00Z">
        <w:r>
          <w:t xml:space="preserve"> </w:t>
        </w:r>
      </w:ins>
    </w:p>
  </w:footnote>
  <w:footnote w:id="12">
    <w:p w14:paraId="1FC5C48C" w14:textId="77777777" w:rsidR="00024CB5" w:rsidRPr="00B17E85" w:rsidRDefault="00024CB5"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24CB5" w:rsidRPr="00F70171" w:rsidRDefault="00024CB5"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24CB5" w:rsidRDefault="00024CB5">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24CB5" w:rsidRPr="003974C3" w:rsidRDefault="00024CB5"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24CB5" w:rsidRPr="00D74FE5" w:rsidRDefault="00024CB5">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24CB5" w:rsidRPr="00E41964" w:rsidRDefault="00024CB5">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24CB5" w:rsidRPr="00C01C5C" w:rsidRDefault="00024CB5">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024CB5" w:rsidRPr="006C3E10" w:rsidRDefault="00024CB5">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024CB5" w:rsidRDefault="00024CB5">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024CB5" w:rsidRDefault="00024CB5">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024CB5" w:rsidRDefault="00024CB5">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024CB5" w:rsidRDefault="00024CB5">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024CB5" w:rsidRPr="00FA0EDB" w:rsidRDefault="00024CB5">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24CB5" w14:paraId="4D6F4B17" w14:textId="77777777" w:rsidTr="00A713A1">
      <w:trPr>
        <w:trHeight w:val="355"/>
      </w:trPr>
      <w:tc>
        <w:tcPr>
          <w:tcW w:w="2500" w:type="pct"/>
          <w:shd w:val="clear" w:color="auto" w:fill="auto"/>
          <w:vAlign w:val="bottom"/>
        </w:tcPr>
        <w:p w14:paraId="62C79BAD" w14:textId="77777777" w:rsidR="00024CB5" w:rsidRPr="000C0927" w:rsidRDefault="00024CB5"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024CB5" w:rsidRPr="000C0927" w:rsidRDefault="00024CB5"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024CB5" w:rsidRPr="00263F8C" w:rsidRDefault="00024CB5"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2A4"/>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5.png"/><Relationship Id="rId181" Type="http://schemas.openxmlformats.org/officeDocument/2006/relationships/image" Target="media/image112.png"/><Relationship Id="rId22" Type="http://schemas.openxmlformats.org/officeDocument/2006/relationships/hyperlink" Target="file:///C:\Franke\Kunden\VDA-AK_25\xMCF_at_GitHub\createXSDforxMCF\V3.0r1\Documentation_xMCF_File_v3.0r1.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20.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Franke\Kunden\VDA-AK_25\xMCF_at_GitHub\createXSDforxMCF\V3.0r1\Documentation_xMCF_File_v3.0r1.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6.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Franke\Kunden\VDA-AK_25\xMCF_at_GitHub\createXSDforxMCF\V3.0r1\Documentation_xMCF_File_v3.0r1.docx" TargetMode="External"/><Relationship Id="rId109" Type="http://schemas.openxmlformats.org/officeDocument/2006/relationships/image" Target="media/image54.png"/><Relationship Id="rId34" Type="http://schemas.openxmlformats.org/officeDocument/2006/relationships/hyperlink" Target="file:///C:\Franke\Kunden\VDA-AK_25\xMCF_at_GitHub\createXSDforxMCF\V3.0r1\Documentation_xMCF_File_v3.0r1.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Franke\Kunden\VDA-AK_25\xMCF_at_GitHub\createXSDforxMCF\V3.0r1\Documentation_xMCF_File_v3.0r1.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file:///C:\Franke\Kunden\VDA-AK_25\xMCF_at_GitHub\createXSDforxMCF\V3.0r1\Documentation_xMCF_File_v3.0r1.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Franke\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9.png"/><Relationship Id="rId186" Type="http://schemas.openxmlformats.org/officeDocument/2006/relationships/image" Target="media/image116.png"/><Relationship Id="rId211" Type="http://schemas.openxmlformats.org/officeDocument/2006/relationships/fontTable" Target="fontTable.xml"/><Relationship Id="rId27" Type="http://schemas.openxmlformats.org/officeDocument/2006/relationships/hyperlink" Target="file:///C:\Franke\Kunden\VDA-AK_25\xMCF_at_GitHub\createXSDforxMCF\V3.0r1\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7.png"/><Relationship Id="rId203"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A5433-A015-41D8-BBFA-031719B17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TotalTime>
  <Pages>165</Pages>
  <Words>45005</Words>
  <Characters>256534</Characters>
  <Application>Microsoft Office Word</Application>
  <DocSecurity>0</DocSecurity>
  <Lines>2137</Lines>
  <Paragraphs>601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300938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17</cp:revision>
  <cp:lastPrinted>2015-03-23T01:59:00Z</cp:lastPrinted>
  <dcterms:created xsi:type="dcterms:W3CDTF">2020-04-27T15:14:00Z</dcterms:created>
  <dcterms:modified xsi:type="dcterms:W3CDTF">2020-05-27T16:39:00Z</dcterms:modified>
</cp:coreProperties>
</file>