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F4BF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39400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FAAA39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15T02:31:00Z">
        <w:r w:rsidR="006F4BFA">
          <w:rPr>
            <w:noProof/>
          </w:rPr>
          <w:t>May 15, 2019</w:t>
        </w:r>
      </w:ins>
      <w:del w:id="2" w:author="nick" w:date="2019-05-15T01:32:00Z">
        <w:r w:rsidR="001866C6" w:rsidDel="009A3F31">
          <w:rPr>
            <w:noProof/>
          </w:rPr>
          <w:delText>May 13,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6F4BFA">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6F4BFA">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6F4BFA">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6F4BFA">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6F4BFA">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6F4BFA">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6F4BFA">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6F4BFA">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6F4BFA">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6F4BFA">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6F4BFA">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6F4BFA">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6F4BFA">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6F4BFA">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6F4BFA">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6F4BFA">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6F4BFA">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6F4BFA">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6F4BFA">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6F4BFA">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6F4BFA">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6F4BFA">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6F4BFA">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6F4BFA">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6F4BFA">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6F4BFA">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6F4BFA">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6F4BFA">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6F4BFA">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6F4BFA">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6F4BFA">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6F4BFA">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6F4BFA">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6F4BFA">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6F4BFA">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6F4BF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6F4BF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6F4BFA">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6F4BFA">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6F4BFA">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6F4BFA">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6F4BFA">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6F4BFA">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6F4BFA">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6F4BFA">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6F4BFA">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6F4BF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6F4BFA">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6F4BFA">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6F4BF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6F4BFA">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6F4BFA">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6F4BFA">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6F4BF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6F4BF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6F4BF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6F4BF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6F4BFA">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887ABB0" w:rsidR="00B04A42" w:rsidRPr="005B1A98" w:rsidRDefault="00B04A42" w:rsidP="0040199D">
      <w:pPr>
        <w:jc w:val="both"/>
      </w:pPr>
      <w:r w:rsidRPr="00226A3F">
        <w:t>The elaboration of this document</w:t>
      </w:r>
      <w:r>
        <w:t xml:space="preserve"> (version</w:t>
      </w:r>
      <w:ins w:id="4" w:author="nick" w:date="2019-05-15T02:34:00Z">
        <w:r w:rsidR="006F4BFA">
          <w:t>s</w:t>
        </w:r>
      </w:ins>
      <w:r>
        <w:t xml:space="preserve"> </w:t>
      </w:r>
      <w:r w:rsidR="00812432">
        <w:t>3</w:t>
      </w:r>
      <w:r>
        <w:t>.</w:t>
      </w:r>
      <w:r w:rsidR="00812432">
        <w:t>0</w:t>
      </w:r>
      <w:ins w:id="5" w:author="nick" w:date="2019-05-15T02:33:00Z">
        <w:r w:rsidR="006F4BFA">
          <w:t xml:space="preserve"> and 3.0r1</w:t>
        </w:r>
      </w:ins>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del w:id="6" w:author="nick" w:date="2019-05-15T02:33:00Z">
        <w:r w:rsidR="00AF30FF" w:rsidDel="006F4BFA">
          <w:delText xml:space="preserve"> This applies to its review</w:delText>
        </w:r>
      </w:del>
      <w:ins w:id="7" w:author="Dr. Carsten Franke" w:date="2019-05-02T21:06:00Z">
        <w:del w:id="8" w:author="nick" w:date="2019-05-15T02:33:00Z">
          <w:r w:rsidR="00745DB6" w:rsidDel="006F4BFA">
            <w:delText xml:space="preserve"> (version 3.0.1)</w:delText>
          </w:r>
        </w:del>
      </w:ins>
      <w:del w:id="9" w:author="nick" w:date="2019-05-15T02:33:00Z">
        <w:r w:rsidR="00AF30FF" w:rsidDel="006F4BFA">
          <w:delText xml:space="preserve">, too. </w:delText>
        </w:r>
      </w:del>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56521944" w:rsidR="00284C77" w:rsidRDefault="00AD6499" w:rsidP="00284C77">
      <w:pPr>
        <w:tabs>
          <w:tab w:val="left" w:pos="709"/>
          <w:tab w:val="left" w:pos="993"/>
        </w:tabs>
        <w:ind w:left="709" w:hanging="709"/>
      </w:pPr>
      <w:ins w:id="14" w:author="nick" w:date="2019-03-23T18:21:00Z">
        <w:r>
          <w:t>V 3.0</w:t>
        </w:r>
        <w:del w:id="15" w:author="Dr. Carsten Franke" w:date="2019-05-02T21:06:00Z">
          <w:r w:rsidDel="00745DB6">
            <w:delText xml:space="preserve"> R</w:delText>
          </w:r>
        </w:del>
      </w:ins>
      <w:ins w:id="16" w:author="nick" w:date="2019-05-15T02:34:00Z">
        <w:r w:rsidR="006F4BFA">
          <w:t>r</w:t>
        </w:r>
      </w:ins>
      <w:ins w:id="17" w:author="Dr. Carsten Franke" w:date="2019-05-02T21:06:00Z">
        <w:del w:id="18" w:author="nick" w:date="2019-05-15T02:34:00Z">
          <w:r w:rsidR="00745DB6" w:rsidDel="006F4BFA">
            <w:delText>.</w:delText>
          </w:r>
        </w:del>
      </w:ins>
      <w:ins w:id="19" w:author="nick" w:date="2019-03-23T18:21:00Z">
        <w:r>
          <w:t xml:space="preserve">1 - </w:t>
        </w:r>
        <w:r>
          <w:tab/>
        </w:r>
      </w:ins>
      <w:del w:id="20" w:author="nick" w:date="2019-05-15T02:34:00Z">
        <w:r w:rsidR="00284C77" w:rsidDel="006F4BFA">
          <w:delText xml:space="preserve">Revisited </w:delText>
        </w:r>
      </w:del>
      <w:del w:id="21" w:author="Dr. Carsten Franke" w:date="2019-05-02T21:08:00Z">
        <w:r w:rsidR="00284C77" w:rsidDel="00783F73">
          <w:delText>in Q1</w:delText>
        </w:r>
      </w:del>
      <w:ins w:id="22" w:author="Dr. Carsten Franke" w:date="2019-05-02T21:08:00Z">
        <w:r w:rsidR="00783F73">
          <w:t xml:space="preserve">Feb.-May </w:t>
        </w:r>
      </w:ins>
      <w:del w:id="23" w:author="Dr. Carsten Franke" w:date="2019-05-02T21:09:00Z">
        <w:r w:rsidR="00284C77" w:rsidDel="00783F73">
          <w:delText>/</w:delText>
        </w:r>
      </w:del>
      <w:r w:rsidR="00284C77">
        <w:t>2019</w:t>
      </w:r>
      <w:ins w:id="24" w:author="nick" w:date="2019-03-23T18:22:00Z">
        <w:r>
          <w:t xml:space="preserve"> (N. Economidis (editor), C.Franke (reviewer), M. Kalaitzaki)</w:t>
        </w:r>
      </w:ins>
      <w:del w:id="2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26" w:name="_Toc3556920"/>
      <w:bookmarkStart w:id="27" w:name="_Toc7723666"/>
      <w:r w:rsidRPr="007055D9">
        <w:lastRenderedPageBreak/>
        <w:t>Introduction</w:t>
      </w:r>
      <w:bookmarkEnd w:id="10"/>
      <w:bookmarkEnd w:id="11"/>
      <w:bookmarkEnd w:id="12"/>
      <w:bookmarkEnd w:id="13"/>
      <w:bookmarkEnd w:id="26"/>
      <w:bookmarkEnd w:id="27"/>
    </w:p>
    <w:p w14:paraId="7504B27B" w14:textId="77777777" w:rsidR="00B04A42" w:rsidRPr="007055D9" w:rsidRDefault="00B04A42" w:rsidP="00B04A42">
      <w:pPr>
        <w:pStyle w:val="Heading2"/>
      </w:pPr>
      <w:bookmarkStart w:id="28" w:name="_Toc338938867"/>
      <w:bookmarkStart w:id="29" w:name="_Toc338939047"/>
      <w:bookmarkStart w:id="30" w:name="_Toc3556921"/>
      <w:bookmarkStart w:id="31" w:name="_Toc7723667"/>
      <w:r w:rsidRPr="007055D9">
        <w:t>Motivation</w:t>
      </w:r>
      <w:bookmarkEnd w:id="28"/>
      <w:bookmarkEnd w:id="29"/>
      <w:bookmarkEnd w:id="30"/>
      <w:bookmarkEnd w:id="3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32" w:name="_Toc338938868"/>
      <w:bookmarkStart w:id="33" w:name="_Toc338939048"/>
      <w:bookmarkStart w:id="34" w:name="_Toc3556922"/>
      <w:bookmarkStart w:id="35" w:name="_Toc7723668"/>
      <w:r w:rsidRPr="007055D9">
        <w:t>MCF</w:t>
      </w:r>
      <w:bookmarkEnd w:id="32"/>
      <w:bookmarkEnd w:id="33"/>
      <w:r w:rsidR="001A37D6">
        <w:t xml:space="preserve"> at Ford</w:t>
      </w:r>
      <w:bookmarkEnd w:id="34"/>
      <w:bookmarkEnd w:id="3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36" w:name="_Toc338938869"/>
      <w:bookmarkStart w:id="37" w:name="_Toc338939049"/>
      <w:bookmarkStart w:id="38" w:name="_Toc3556923"/>
      <w:bookmarkStart w:id="39" w:name="_Toc7723669"/>
      <w:r w:rsidRPr="007055D9">
        <w:t>From MCF to χMCF</w:t>
      </w:r>
      <w:bookmarkEnd w:id="36"/>
      <w:bookmarkEnd w:id="37"/>
      <w:r w:rsidRPr="007055D9">
        <w:t xml:space="preserve"> </w:t>
      </w:r>
      <w:r>
        <w:t xml:space="preserve">- </w:t>
      </w:r>
      <w:r w:rsidRPr="007055D9">
        <w:t>The Scope of the Document</w:t>
      </w:r>
      <w:bookmarkEnd w:id="38"/>
      <w:bookmarkEnd w:id="3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40" w:name="_Toc334183503"/>
      <w:bookmarkStart w:id="41" w:name="_Toc338938871"/>
      <w:bookmarkStart w:id="42" w:name="_Toc338939051"/>
      <w:bookmarkStart w:id="43" w:name="_Toc288196434"/>
      <w:bookmarkStart w:id="4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45" w:name="_Toc3556924"/>
      <w:bookmarkStart w:id="4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40"/>
      <w:bookmarkEnd w:id="41"/>
      <w:bookmarkEnd w:id="42"/>
      <w:bookmarkEnd w:id="45"/>
      <w:bookmarkEnd w:id="4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7" w:name="_Toc338938872"/>
      <w:bookmarkStart w:id="48" w:name="_Toc338939052"/>
      <w:bookmarkStart w:id="49" w:name="_Toc3556925"/>
      <w:bookmarkStart w:id="50" w:name="_Toc7723671"/>
      <w:r w:rsidRPr="007055D9">
        <w:t xml:space="preserve">Design </w:t>
      </w:r>
      <w:r w:rsidR="00255787" w:rsidRPr="007055D9">
        <w:t>Principles</w:t>
      </w:r>
      <w:bookmarkEnd w:id="43"/>
      <w:bookmarkEnd w:id="44"/>
      <w:bookmarkEnd w:id="47"/>
      <w:bookmarkEnd w:id="48"/>
      <w:bookmarkEnd w:id="49"/>
      <w:bookmarkEnd w:id="5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51"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5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52" w:name="_Toc288196435"/>
      <w:bookmarkStart w:id="5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4" w:name="_Ref338930849"/>
      <w:bookmarkStart w:id="55" w:name="_Toc338938873"/>
      <w:bookmarkStart w:id="56" w:name="_Toc338939053"/>
      <w:bookmarkStart w:id="57" w:name="_Toc3556926"/>
      <w:bookmarkStart w:id="58" w:name="_Toc7723672"/>
      <w:r w:rsidRPr="007055D9">
        <w:t>Idealization</w:t>
      </w:r>
      <w:r w:rsidR="00A765F4" w:rsidRPr="007055D9">
        <w:t xml:space="preserve"> of </w:t>
      </w:r>
      <w:bookmarkEnd w:id="54"/>
      <w:bookmarkEnd w:id="55"/>
      <w:bookmarkEnd w:id="56"/>
      <w:r w:rsidR="00073568" w:rsidRPr="007055D9">
        <w:t>Joints</w:t>
      </w:r>
      <w:bookmarkEnd w:id="57"/>
      <w:bookmarkEnd w:id="5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9" w:name="_Ref428531162"/>
      <w:bookmarkStart w:id="60" w:name="_Toc3557081"/>
      <w:bookmarkStart w:id="6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9"/>
      <w:r w:rsidR="00F920C6">
        <w:t>: Seam weld as 1</w:t>
      </w:r>
      <w:r w:rsidR="00F920C6">
        <w:noBreakHyphen/>
        <w:t>dimensional joint</w:t>
      </w:r>
      <w:bookmarkEnd w:id="60"/>
      <w:bookmarkEnd w:id="6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2" w:name="_Toc338938874"/>
      <w:bookmarkStart w:id="63" w:name="_Toc338939054"/>
      <w:bookmarkStart w:id="64" w:name="_Toc3556927"/>
      <w:bookmarkStart w:id="6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62"/>
      <w:bookmarkEnd w:id="63"/>
      <w:bookmarkEnd w:id="64"/>
      <w:bookmarkEnd w:id="6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6" w:name="_Toc338938875"/>
      <w:bookmarkStart w:id="67" w:name="_Toc338939055"/>
      <w:bookmarkStart w:id="68" w:name="_Ref371678646"/>
      <w:bookmarkStart w:id="69" w:name="_Toc3556928"/>
      <w:bookmarkStart w:id="70" w:name="_Toc7723674"/>
      <w:r w:rsidRPr="007055D9">
        <w:t xml:space="preserve">Description of </w:t>
      </w:r>
      <w:bookmarkEnd w:id="66"/>
      <w:bookmarkEnd w:id="67"/>
      <w:bookmarkEnd w:id="68"/>
      <w:r w:rsidR="000C6241" w:rsidRPr="007055D9">
        <w:t>Topology</w:t>
      </w:r>
      <w:bookmarkEnd w:id="69"/>
      <w:bookmarkEnd w:id="7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7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7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72" w:name="_Ref334010986"/>
      <w:bookmarkStart w:id="73" w:name="_Toc3557082"/>
      <w:bookmarkStart w:id="7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19393994" r:id="rId38"/>
        </w:object>
      </w:r>
    </w:p>
    <w:p w14:paraId="35DD0AD4" w14:textId="77777777" w:rsidR="00066BB2" w:rsidRPr="007055D9" w:rsidRDefault="007250B7" w:rsidP="0050415A">
      <w:pPr>
        <w:pStyle w:val="Caption"/>
      </w:pPr>
      <w:bookmarkStart w:id="75" w:name="_Toc3557083"/>
      <w:bookmarkStart w:id="7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7" w:name="_Toc338938876"/>
      <w:bookmarkStart w:id="78" w:name="_Toc338939056"/>
      <w:bookmarkStart w:id="79" w:name="_Toc3556929"/>
      <w:bookmarkStart w:id="80" w:name="_Toc7723675"/>
      <w:bookmarkStart w:id="81" w:name="_Toc288196436"/>
      <w:bookmarkStart w:id="82" w:name="_Toc288200734"/>
      <w:bookmarkEnd w:id="52"/>
      <w:bookmarkEnd w:id="53"/>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83" w:name="_Ref333842518"/>
      <w:bookmarkStart w:id="84" w:name="_Ref333842510"/>
      <w:bookmarkStart w:id="85" w:name="_Toc3557084"/>
      <w:bookmarkStart w:id="8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83"/>
      <w:r w:rsidRPr="007055D9">
        <w:t>: The</w:t>
      </w:r>
      <w:r w:rsidR="000033ED" w:rsidRPr="007055D9">
        <w:t xml:space="preserve"> </w:t>
      </w:r>
      <w:r w:rsidR="008C1F93" w:rsidRPr="007055D9">
        <w:t xml:space="preserve">Development </w:t>
      </w:r>
      <w:bookmarkEnd w:id="84"/>
      <w:r w:rsidR="008C1F93" w:rsidRPr="007055D9">
        <w:t>Process</w:t>
      </w:r>
      <w:bookmarkEnd w:id="85"/>
      <w:bookmarkEnd w:id="8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8" w:name="_Ref334482085"/>
      <w:bookmarkStart w:id="89" w:name="_Ref334482078"/>
      <w:bookmarkStart w:id="90" w:name="_Toc3557085"/>
      <w:bookmarkStart w:id="9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87"/>
      <w:bookmarkEnd w:id="8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9"/>
      <w:r w:rsidR="005E0B44" w:rsidRPr="007055D9">
        <w:t>Process</w:t>
      </w:r>
      <w:bookmarkEnd w:id="90"/>
      <w:bookmarkEnd w:id="9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92" w:name="_Toc3556930"/>
      <w:bookmarkStart w:id="93" w:name="_Toc7723676"/>
      <w:r w:rsidRPr="007055D9">
        <w:lastRenderedPageBreak/>
        <w:t xml:space="preserve">Key-words </w:t>
      </w:r>
      <w:r w:rsidR="004F2D36" w:rsidRPr="007055D9">
        <w:t>of XML specification</w:t>
      </w:r>
      <w:bookmarkEnd w:id="92"/>
      <w:bookmarkEnd w:id="93"/>
    </w:p>
    <w:p w14:paraId="433568B7" w14:textId="77777777" w:rsidR="003B4F3B" w:rsidRPr="007055D9" w:rsidRDefault="002D62D0" w:rsidP="00860E71">
      <w:pPr>
        <w:pStyle w:val="Heading2"/>
      </w:pPr>
      <w:bookmarkStart w:id="94" w:name="_Toc3556931"/>
      <w:bookmarkStart w:id="95" w:name="_Toc7723677"/>
      <w:r w:rsidRPr="007055D9">
        <w:t>Key-words</w:t>
      </w:r>
      <w:bookmarkEnd w:id="94"/>
      <w:bookmarkEnd w:id="9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6" w:author="nick" w:date="2019-03-23T19:42:00Z">
        <w:r w:rsidR="00C5638F">
          <w:rPr>
            <w:rFonts w:ascii="Courier New" w:hAnsi="Courier New" w:cs="Courier New"/>
            <w:i/>
          </w:rPr>
          <w:t xml:space="preserve"> </w:t>
        </w:r>
        <w:commentRangeStart w:id="97"/>
        <w:r w:rsidR="00C5638F">
          <w:t xml:space="preserve">By </w:t>
        </w:r>
      </w:ins>
      <w:ins w:id="98" w:author="nick" w:date="2019-03-23T18:32:00Z">
        <w:r w:rsidR="000C5D6D">
          <w:t>convention</w:t>
        </w:r>
      </w:ins>
      <w:ins w:id="99" w:author="nick" w:date="2019-03-23T19:42:00Z">
        <w:r w:rsidR="00C5638F">
          <w:t xml:space="preserve">, </w:t>
        </w:r>
      </w:ins>
      <w:ins w:id="100" w:author="nick" w:date="2019-03-23T18:32:00Z">
        <w:r w:rsidR="000C5D6D">
          <w:t xml:space="preserve">when </w:t>
        </w:r>
      </w:ins>
      <w:ins w:id="101" w:author="nick" w:date="2019-05-05T09:27:00Z">
        <w:r w:rsidR="000E60DF">
          <w:rPr>
            <w:rFonts w:ascii="Courier New" w:hAnsi="Courier New" w:cs="Courier New"/>
            <w:i/>
          </w:rPr>
          <w:t>Use</w:t>
        </w:r>
      </w:ins>
      <w:ins w:id="102"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7"/>
      <w:ins w:id="103" w:author="nick" w:date="2019-03-23T19:46:00Z">
        <w:r w:rsidR="00C5638F">
          <w:rPr>
            <w:rStyle w:val="CommentReference"/>
            <w:lang w:eastAsia="x-none"/>
          </w:rPr>
          <w:commentReference w:id="97"/>
        </w:r>
      </w:ins>
      <w:ins w:id="104" w:author="nick" w:date="2019-03-23T18:32:00Z">
        <w:r w:rsidR="000C5D6D" w:rsidRPr="00C5638F">
          <w:rPr>
            <w:szCs w:val="22"/>
          </w:rPr>
          <w:t xml:space="preserve"> </w:t>
        </w:r>
      </w:ins>
      <w:del w:id="105"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7723678"/>
      <w:bookmarkStart w:id="110" w:name="_Toc288196441"/>
      <w:bookmarkStart w:id="111" w:name="_Toc288200739"/>
      <w:bookmarkEnd w:id="81"/>
      <w:bookmarkEnd w:id="82"/>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2" w:name="_Toc3556934"/>
      <w:bookmarkStart w:id="113" w:name="_Toc7723679"/>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4" w:name="_Toc3556935"/>
      <w:bookmarkStart w:id="115" w:name="_Toc7723680"/>
      <w:r w:rsidRPr="007055D9">
        <w:t>Part Labels</w:t>
      </w:r>
      <w:bookmarkEnd w:id="114"/>
      <w:bookmarkEnd w:id="115"/>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6" w:name="_Toc3556936"/>
      <w:bookmarkStart w:id="117" w:name="_Toc7723681"/>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 w:name="_Toc428456056"/>
      <w:bookmarkStart w:id="119" w:name="_Toc428537020"/>
      <w:bookmarkStart w:id="120" w:name="_Toc428969339"/>
      <w:bookmarkStart w:id="121" w:name="_Toc429052730"/>
      <w:bookmarkStart w:id="122" w:name="_Toc3556937"/>
      <w:bookmarkStart w:id="123" w:name="_Toc7723682"/>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24" w:name="_Toc3557086"/>
      <w:bookmarkStart w:id="125"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6" w:name="_Toc3556938"/>
      <w:bookmarkStart w:id="127" w:name="_Toc7723683"/>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7723684"/>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135"/>
            <w:commentRangeStart w:id="136"/>
            <w:commentRangeStart w:id="137"/>
            <w:r w:rsidRPr="00AC3719">
              <w:rPr>
                <w:sz w:val="20"/>
                <w:szCs w:val="20"/>
              </w:rPr>
              <w:t>1</w:t>
            </w:r>
            <w:commentRangeEnd w:id="135"/>
            <w:r w:rsidR="00A15BE4">
              <w:rPr>
                <w:rStyle w:val="CommentReference"/>
                <w:lang w:eastAsia="x-none"/>
              </w:rPr>
              <w:commentReference w:id="135"/>
            </w:r>
            <w:commentRangeEnd w:id="136"/>
            <w:r w:rsidR="00AF30FF">
              <w:rPr>
                <w:rStyle w:val="CommentReference"/>
                <w:lang w:eastAsia="x-none"/>
              </w:rPr>
              <w:commentReference w:id="136"/>
            </w:r>
            <w:commentRangeEnd w:id="137"/>
            <w:r w:rsidR="00C5638F">
              <w:rPr>
                <w:rStyle w:val="CommentReference"/>
                <w:lang w:eastAsia="x-none"/>
              </w:rPr>
              <w:commentReference w:id="137"/>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38" w:name="_Toc3566409"/>
      <w:bookmarkStart w:id="139"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8"/>
      <w:bookmarkEnd w:id="139"/>
    </w:p>
    <w:p w14:paraId="574E4A30" w14:textId="77777777" w:rsidR="00CC728F" w:rsidRPr="007055D9" w:rsidRDefault="00CF4308" w:rsidP="00736820">
      <w:pPr>
        <w:pStyle w:val="Heading3"/>
        <w:tabs>
          <w:tab w:val="clear" w:pos="720"/>
          <w:tab w:val="num" w:pos="1701"/>
        </w:tabs>
      </w:pPr>
      <w:bookmarkStart w:id="140" w:name="_Toc3556940"/>
      <w:bookmarkStart w:id="141" w:name="_Toc7723685"/>
      <w:r w:rsidRPr="007055D9">
        <w:t>Date</w:t>
      </w:r>
      <w:bookmarkEnd w:id="140"/>
      <w:bookmarkEnd w:id="141"/>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proofErr w:type="gramStart"/>
      <w:r>
        <w:t>xsi:</w:t>
      </w:r>
      <w:proofErr w:type="gramEnd"/>
      <w:r>
        <w:t>noNamespaceSchemaLocation="</w:t>
      </w:r>
      <w:ins w:id="142" w:author="nick" w:date="2019-05-15T01:50:00Z">
        <w:r w:rsidR="009A3F31">
          <w:rPr>
            <w:b/>
            <w:bCs/>
            <w:color w:val="8000FF"/>
          </w:rPr>
          <w:t>xmcf_3_0_1.xsd</w:t>
        </w:r>
      </w:ins>
      <w:del w:id="143"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ins w:id="144" w:author="nick" w:date="2019-05-15T01:45:00Z">
        <w:r w:rsidR="009A3F31">
          <w:t>3</w:t>
        </w:r>
        <w:r w:rsidR="009A3F31" w:rsidRPr="00BA120B">
          <w:t>.0.</w:t>
        </w:r>
        <w:r w:rsidR="009A3F31">
          <w:t>1</w:t>
        </w:r>
      </w:ins>
      <w:commentRangeStart w:id="145"/>
      <w:del w:id="146" w:author="nick" w:date="2019-05-15T01:45:00Z">
        <w:r w:rsidR="00EB4BFC" w:rsidDel="009A3F31">
          <w:delText>3</w:delText>
        </w:r>
        <w:r w:rsidR="00BA120B" w:rsidRPr="00BA120B" w:rsidDel="009A3F31">
          <w:delText>.0.0</w:delText>
        </w:r>
      </w:del>
      <w:commentRangeEnd w:id="145"/>
      <w:r w:rsidR="003608F9">
        <w:rPr>
          <w:rStyle w:val="CommentReference"/>
          <w:rFonts w:ascii="Calibri" w:hAnsi="Calibri"/>
          <w:lang w:eastAsia="x-none"/>
        </w:rPr>
        <w:commentReference w:id="145"/>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7" w:name="_Toc3556941"/>
      <w:bookmarkStart w:id="148" w:name="_Toc7723686"/>
      <w:r w:rsidRPr="007055D9">
        <w:t>Version</w:t>
      </w:r>
      <w:bookmarkEnd w:id="147"/>
      <w:bookmarkEnd w:id="148"/>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149" w:author="nick" w:date="2019-05-15T01:46:00Z">
        <w:r w:rsidR="009A3F31">
          <w:t>3</w:t>
        </w:r>
        <w:r w:rsidR="009A3F31" w:rsidRPr="00BA120B">
          <w:t>.0.</w:t>
        </w:r>
        <w:r w:rsidR="009A3F31">
          <w:t>1</w:t>
        </w:r>
      </w:ins>
      <w:del w:id="150"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proofErr w:type="gramStart"/>
      <w:r>
        <w:t>xsi:</w:t>
      </w:r>
      <w:proofErr w:type="gramEnd"/>
      <w:r>
        <w:t>noNamespaceSchemaLocation="</w:t>
      </w:r>
      <w:ins w:id="151" w:author="nick" w:date="2019-05-15T01:50:00Z">
        <w:r w:rsidR="009A3F31">
          <w:rPr>
            <w:b/>
            <w:bCs/>
            <w:color w:val="8000FF"/>
          </w:rPr>
          <w:t>xmcf_3_0_1.xsd</w:t>
        </w:r>
      </w:ins>
      <w:del w:id="152"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ins w:id="153" w:author="nick" w:date="2019-05-15T01:46:00Z">
        <w:r w:rsidR="009A3F31">
          <w:t>3</w:t>
        </w:r>
        <w:r w:rsidR="009A3F31" w:rsidRPr="00BA120B">
          <w:t>.0.</w:t>
        </w:r>
        <w:r w:rsidR="009A3F31">
          <w:t>1</w:t>
        </w:r>
      </w:ins>
      <w:del w:id="154"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5" w:name="_Toc3556942"/>
      <w:bookmarkStart w:id="156" w:name="_Toc7723687"/>
      <w:r w:rsidRPr="007055D9">
        <w:t>Unit System</w:t>
      </w:r>
      <w:bookmarkEnd w:id="155"/>
      <w:bookmarkEnd w:id="15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7" w:name="_Toc3566410"/>
      <w:bookmarkStart w:id="158"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proofErr w:type="gramStart"/>
      <w:r>
        <w:t>xsi:</w:t>
      </w:r>
      <w:proofErr w:type="gramEnd"/>
      <w:r>
        <w:t>noNamespaceSchemaLocation="</w:t>
      </w:r>
      <w:ins w:id="159" w:author="nick" w:date="2019-05-15T01:51:00Z">
        <w:r w:rsidR="009A3F31">
          <w:rPr>
            <w:b/>
            <w:bCs/>
            <w:color w:val="8000FF"/>
          </w:rPr>
          <w:t>xmcf_3_0_1.xsd</w:t>
        </w:r>
      </w:ins>
      <w:del w:id="160"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w:t>
      </w:r>
      <w:proofErr w:type="gramStart"/>
      <w:r>
        <w:t>version</w:t>
      </w:r>
      <w:proofErr w:type="gramEnd"/>
      <w:r>
        <w:t xml:space="preserve">&gt; </w:t>
      </w:r>
      <w:ins w:id="161" w:author="nick" w:date="2019-05-15T01:46:00Z">
        <w:r w:rsidR="009A3F31">
          <w:t>3</w:t>
        </w:r>
        <w:r w:rsidR="009A3F31" w:rsidRPr="00BA120B">
          <w:t>.0.</w:t>
        </w:r>
        <w:r w:rsidR="009A3F31">
          <w:t>1</w:t>
        </w:r>
      </w:ins>
      <w:del w:id="162"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7723689"/>
      <w:r w:rsidRPr="007055D9">
        <w:t xml:space="preserve">User Specific Data </w:t>
      </w:r>
      <w:r w:rsidRPr="00E70284">
        <w:rPr>
          <w:rFonts w:ascii="Courier New" w:hAnsi="Courier New" w:cs="Courier New"/>
          <w:b w:val="0"/>
          <w:sz w:val="26"/>
          <w:szCs w:val="28"/>
          <w:lang w:eastAsia="de-DE"/>
        </w:rPr>
        <w:t>&lt;appdata&gt;</w:t>
      </w:r>
      <w:bookmarkEnd w:id="166"/>
      <w:bookmarkEnd w:id="167"/>
      <w:bookmarkEnd w:id="168"/>
      <w:bookmarkEnd w:id="169"/>
      <w:bookmarkEnd w:id="170"/>
      <w:bookmarkEnd w:id="171"/>
      <w:bookmarkEnd w:id="172"/>
      <w:bookmarkEnd w:id="173"/>
      <w:bookmarkEnd w:id="174"/>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75" w:name="_Toc3566411"/>
      <w:bookmarkStart w:id="176"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5"/>
      <w:bookmarkEnd w:id="176"/>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proofErr w:type="gramStart"/>
      <w:r>
        <w:t>xsi:</w:t>
      </w:r>
      <w:proofErr w:type="gramEnd"/>
      <w:r>
        <w:t>noNamespaceSchemaLocation="</w:t>
      </w:r>
      <w:del w:id="177" w:author="nick" w:date="2019-05-15T01:48:00Z">
        <w:r w:rsidDel="009A3F31">
          <w:delText>xmcf.xsd</w:delText>
        </w:r>
      </w:del>
      <w:ins w:id="178"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w:t>
      </w:r>
      <w:proofErr w:type="gramStart"/>
      <w:r>
        <w:t>version</w:t>
      </w:r>
      <w:proofErr w:type="gramEnd"/>
      <w:r>
        <w:t xml:space="preserve">&gt; </w:t>
      </w:r>
      <w:ins w:id="179" w:author="nick" w:date="2019-05-15T01:46:00Z">
        <w:r w:rsidR="009A3F31">
          <w:t>3</w:t>
        </w:r>
        <w:r w:rsidR="009A3F31" w:rsidRPr="00BA120B">
          <w:t>.0.</w:t>
        </w:r>
        <w:r w:rsidR="009A3F31">
          <w:t>1</w:t>
        </w:r>
      </w:ins>
      <w:del w:id="180"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proofErr w:type="gramStart"/>
      <w:r>
        <w:t>xsi:</w:t>
      </w:r>
      <w:proofErr w:type="gramEnd"/>
      <w:r>
        <w:t>noNamespaceSchemaLocation="</w:t>
      </w:r>
      <w:ins w:id="181" w:author="nick" w:date="2019-05-15T01:48:00Z">
        <w:r w:rsidR="009A3F31">
          <w:t>xmcf_3_0_1.xsd</w:t>
        </w:r>
      </w:ins>
      <w:del w:id="182"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w:t>
      </w:r>
      <w:proofErr w:type="gramStart"/>
      <w:r>
        <w:t>version</w:t>
      </w:r>
      <w:proofErr w:type="gramEnd"/>
      <w:r>
        <w:t xml:space="preserve">&gt; </w:t>
      </w:r>
      <w:ins w:id="183" w:author="nick" w:date="2019-05-15T01:46:00Z">
        <w:r w:rsidR="009A3F31">
          <w:t>3</w:t>
        </w:r>
        <w:r w:rsidR="009A3F31" w:rsidRPr="00BA120B">
          <w:t>.0.</w:t>
        </w:r>
        <w:r w:rsidR="009A3F31">
          <w:t>1</w:t>
        </w:r>
      </w:ins>
      <w:del w:id="184"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85"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86" w:name="_Finite_Element_Specific"/>
      <w:bookmarkStart w:id="187" w:name="_Ref414560131"/>
      <w:bookmarkStart w:id="188" w:name="_Toc3556945"/>
      <w:bookmarkStart w:id="189" w:name="_Toc7723690"/>
      <w:bookmarkEnd w:id="186"/>
      <w:r w:rsidRPr="007055D9">
        <w:t xml:space="preserve">Finite Element Specific Data </w:t>
      </w:r>
      <w:r w:rsidRPr="00E366F9">
        <w:rPr>
          <w:rFonts w:ascii="Courier New" w:hAnsi="Courier New" w:cs="Courier New"/>
          <w:b w:val="0"/>
          <w:sz w:val="26"/>
          <w:szCs w:val="28"/>
          <w:lang w:eastAsia="de-DE"/>
        </w:rPr>
        <w:t>&lt;femdata&gt;</w:t>
      </w:r>
      <w:bookmarkEnd w:id="187"/>
      <w:bookmarkEnd w:id="188"/>
      <w:bookmarkEnd w:id="189"/>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90" w:name="_Toc3566412"/>
      <w:bookmarkStart w:id="191"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90"/>
      <w:bookmarkEnd w:id="191"/>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92" w:name="_Toc3566413"/>
      <w:bookmarkStart w:id="193"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92"/>
      <w:bookmarkEnd w:id="193"/>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94" w:name="_Toc3566414"/>
      <w:bookmarkStart w:id="195"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94"/>
      <w:bookmarkEnd w:id="195"/>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96" w:name="_Toc3566415"/>
      <w:bookmarkStart w:id="197"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96"/>
      <w:bookmarkEnd w:id="197"/>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98"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99" w:name="_Toc373504790"/>
      <w:bookmarkStart w:id="200" w:name="_Toc373505008"/>
      <w:bookmarkStart w:id="201" w:name="_Toc339013872"/>
      <w:bookmarkStart w:id="202" w:name="_Ref414560151"/>
      <w:bookmarkStart w:id="203" w:name="_Toc3556946"/>
      <w:bookmarkStart w:id="204" w:name="_Toc7723691"/>
      <w:bookmarkEnd w:id="199"/>
      <w:bookmarkEnd w:id="200"/>
      <w:r w:rsidRPr="007055D9">
        <w:t>Connection Data</w:t>
      </w:r>
      <w:bookmarkEnd w:id="20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2"/>
      <w:bookmarkEnd w:id="203"/>
      <w:bookmarkEnd w:id="204"/>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5" w:name="_Toc3566416"/>
      <w:bookmarkStart w:id="206"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5"/>
      <w:bookmarkEnd w:id="20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7"/>
            <w:r w:rsidRPr="001D404C">
              <w:rPr>
                <w:sz w:val="18"/>
                <w:szCs w:val="20"/>
              </w:rPr>
              <w:t>1</w:t>
            </w:r>
            <w:commentRangeEnd w:id="207"/>
            <w:r w:rsidR="00A15BE4">
              <w:rPr>
                <w:rStyle w:val="CommentReference"/>
                <w:lang w:eastAsia="x-none"/>
              </w:rPr>
              <w:commentReference w:id="207"/>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 w:name="_Toc3566417"/>
      <w:bookmarkStart w:id="209"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
      <w:bookmarkEnd w:id="209"/>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10" w:name="_Ref432343981"/>
      <w:bookmarkStart w:id="211" w:name="_Toc3556947"/>
      <w:bookmarkStart w:id="212" w:name="_Toc7723692"/>
      <w:r w:rsidRPr="007055D9">
        <w:t xml:space="preserve">Connected </w:t>
      </w:r>
      <w:r w:rsidR="00A101BB" w:rsidRPr="007055D9">
        <w:t>Objects</w:t>
      </w:r>
      <w:bookmarkEnd w:id="210"/>
      <w:bookmarkEnd w:id="211"/>
      <w:bookmarkEnd w:id="212"/>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213"/>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26A01BF3" w:rsidR="002921CC" w:rsidRPr="008D6479" w:rsidRDefault="002921CC" w:rsidP="006F4BFA">
            <w:pPr>
              <w:rPr>
                <w:sz w:val="20"/>
                <w:szCs w:val="20"/>
                <w:highlight w:val="yellow"/>
              </w:rPr>
            </w:pPr>
            <w:del w:id="214"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commentRangeStart w:id="215"/>
            <w:ins w:id="216" w:author="nick" w:date="2019-02-12T13:04:00Z">
              <w:r>
                <w:rPr>
                  <w:sz w:val="20"/>
                  <w:szCs w:val="20"/>
                  <w:highlight w:val="yellow"/>
                </w:rPr>
                <w:t>Optional</w:t>
              </w:r>
            </w:ins>
            <w:commentRangeEnd w:id="215"/>
            <w:ins w:id="217" w:author="nick" w:date="2019-02-12T13:05:00Z">
              <w:r>
                <w:rPr>
                  <w:rStyle w:val="CommentReference"/>
                  <w:lang w:eastAsia="x-none"/>
                </w:rPr>
                <w:commentReference w:id="215"/>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8"/>
            <w:ins w:id="219" w:author="nick" w:date="2019-02-12T13:04:00Z">
              <w:r>
                <w:rPr>
                  <w:sz w:val="20"/>
                  <w:szCs w:val="20"/>
                </w:rPr>
                <w:t>Optional</w:t>
              </w:r>
            </w:ins>
            <w:commentRangeEnd w:id="218"/>
            <w:ins w:id="220" w:author="nick" w:date="2019-02-12T13:05:00Z">
              <w:r>
                <w:rPr>
                  <w:rStyle w:val="CommentReference"/>
                  <w:lang w:eastAsia="x-none"/>
                </w:rPr>
                <w:commentReference w:id="218"/>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21" w:name="_Toc3566418"/>
      <w:bookmarkStart w:id="222" w:name="_Toc7723914"/>
      <w:bookmarkStart w:id="223"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21"/>
      <w:bookmarkEnd w:id="222"/>
    </w:p>
    <w:p w14:paraId="6E0C7858" w14:textId="77777777" w:rsidR="00A33BC7" w:rsidRPr="007055D9" w:rsidRDefault="00543B6B" w:rsidP="00860E71">
      <w:pPr>
        <w:pStyle w:val="Heading4"/>
      </w:pPr>
      <w:bookmarkStart w:id="224" w:name="_Ref428791371"/>
      <w:bookmarkStart w:id="225" w:name="_Ref428891357"/>
      <w:bookmarkStart w:id="226" w:name="_Ref428892751"/>
      <w:bookmarkStart w:id="227" w:name="_Toc3556948"/>
      <w:bookmarkStart w:id="228"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3"/>
      <w:bookmarkEnd w:id="224"/>
      <w:bookmarkEnd w:id="225"/>
      <w:bookmarkEnd w:id="226"/>
      <w:bookmarkEnd w:id="227"/>
      <w:bookmarkEnd w:id="228"/>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9" w:name="_Toc3566419"/>
      <w:bookmarkStart w:id="230"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9"/>
      <w:bookmarkEnd w:id="23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31" w:name="_Toc3556949"/>
      <w:bookmarkStart w:id="232"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1"/>
      <w:bookmarkEnd w:id="23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3" w:name="_Toc3566420"/>
      <w:bookmarkStart w:id="234"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3"/>
      <w:bookmarkEnd w:id="23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CB91F6E" w:rsidR="00C213D0" w:rsidRPr="008A760C" w:rsidDel="00E31089" w:rsidRDefault="00452D9D" w:rsidP="00C213D0">
      <w:pPr>
        <w:pStyle w:val="XMLCode"/>
        <w:rPr>
          <w:del w:id="235" w:author="nick" w:date="2019-05-13T17:56:00Z"/>
          <w:b/>
          <w:color w:val="0070C0"/>
        </w:rPr>
      </w:pPr>
      <w:del w:id="236" w:author="nick" w:date="2019-05-13T17:56:00Z">
        <w:r w:rsidRPr="008A760C" w:rsidDel="00E31089">
          <w:rPr>
            <w:b/>
            <w:color w:val="0070C0"/>
          </w:rPr>
          <w:delText xml:space="preserve">    </w:delText>
        </w:r>
        <w:r w:rsidR="00645ECA" w:rsidRPr="008A760C" w:rsidDel="00E31089">
          <w:rPr>
            <w:b/>
            <w:color w:val="0070C0"/>
          </w:rPr>
          <w:delText xml:space="preserve">    </w:delText>
        </w:r>
        <w:r w:rsidR="00AD2E73" w:rsidRPr="008A760C" w:rsidDel="00E31089">
          <w:rPr>
            <w:b/>
            <w:color w:val="0070C0"/>
          </w:rPr>
          <w:delText>&lt;part label=”sheet_steel_in_door_left_30_thickness2.70”</w:delText>
        </w:r>
        <w:r w:rsidR="005E1915" w:rsidRPr="008A760C" w:rsidDel="00E31089">
          <w:rPr>
            <w:b/>
            <w:color w:val="0070C0"/>
          </w:rPr>
          <w:delText xml:space="preserve"> pid="110013"</w:delText>
        </w:r>
        <w:r w:rsidR="00C213D0" w:rsidRPr="008A760C" w:rsidDel="00E31089">
          <w:rPr>
            <w:b/>
            <w:color w:val="0070C0"/>
          </w:rPr>
          <w:delText>/&gt;</w:delText>
        </w:r>
      </w:del>
    </w:p>
    <w:p w14:paraId="2FF2DC2A" w14:textId="1CB5D176" w:rsidR="00C213D0" w:rsidRPr="008A760C" w:rsidDel="00E31089" w:rsidRDefault="00645ECA" w:rsidP="00C213D0">
      <w:pPr>
        <w:pStyle w:val="XMLCode"/>
        <w:rPr>
          <w:del w:id="237" w:author="nick" w:date="2019-05-13T17:56:00Z"/>
          <w:b/>
          <w:color w:val="0070C0"/>
        </w:rPr>
      </w:pPr>
      <w:del w:id="238" w:author="nick" w:date="2019-05-13T17:56:00Z">
        <w:r w:rsidRPr="008A760C" w:rsidDel="00E31089">
          <w:rPr>
            <w:b/>
            <w:color w:val="0070C0"/>
          </w:rPr>
          <w:delText xml:space="preserve">        </w:delText>
        </w:r>
        <w:r w:rsidR="00C213D0" w:rsidRPr="008A760C" w:rsidDel="00E31089">
          <w:rPr>
            <w:b/>
            <w:color w:val="0070C0"/>
          </w:rPr>
          <w:delText xml:space="preserve">&lt;part </w:delText>
        </w:r>
        <w:r w:rsidR="00AD2E73" w:rsidRPr="008A760C" w:rsidDel="00E31089">
          <w:rPr>
            <w:b/>
            <w:color w:val="0070C0"/>
          </w:rPr>
          <w:delText>label=”sheet_steel_in_door_left_31_thickness2.75”</w:delText>
        </w:r>
        <w:r w:rsidR="005E1915" w:rsidRPr="008A760C" w:rsidDel="00E31089">
          <w:rPr>
            <w:b/>
            <w:color w:val="0070C0"/>
          </w:rPr>
          <w:delText xml:space="preserve"> pid="110099"</w:delText>
        </w:r>
        <w:r w:rsidR="00C213D0" w:rsidRPr="008A760C" w:rsidDel="00E31089">
          <w:rPr>
            <w:b/>
            <w:color w:val="0070C0"/>
          </w:rPr>
          <w:delText>/&gt;</w:delText>
        </w:r>
      </w:del>
    </w:p>
    <w:p w14:paraId="065C0095" w14:textId="2D23E37E" w:rsidR="00E31089" w:rsidRPr="008A760C" w:rsidRDefault="00E31089" w:rsidP="00E31089">
      <w:pPr>
        <w:pStyle w:val="XMLCode"/>
        <w:rPr>
          <w:ins w:id="239" w:author="nick" w:date="2019-05-13T17:51:00Z"/>
          <w:b/>
          <w:color w:val="0070C0"/>
        </w:rPr>
      </w:pPr>
      <w:ins w:id="240" w:author="nick" w:date="2019-05-13T17:51: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128EFB05" w14:textId="64933654" w:rsidR="00E31089" w:rsidRPr="008A760C" w:rsidRDefault="00E31089" w:rsidP="00E31089">
      <w:pPr>
        <w:pStyle w:val="XMLCode"/>
        <w:rPr>
          <w:ins w:id="241" w:author="nick" w:date="2019-05-13T17:51:00Z"/>
          <w:b/>
          <w:color w:val="0070C0"/>
        </w:rPr>
      </w:pPr>
      <w:ins w:id="242" w:author="nick" w:date="2019-05-13T17:51:00Z">
        <w:r w:rsidRPr="008A760C">
          <w:rPr>
            <w:b/>
            <w:color w:val="0070C0"/>
          </w:rPr>
          <w:t xml:space="preserve">        &lt;part label=”</w:t>
        </w:r>
        <w:r>
          <w:rPr>
            <w:b/>
            <w:color w:val="0070C0"/>
          </w:rPr>
          <w:t>PART_7000</w:t>
        </w:r>
      </w:ins>
      <w:ins w:id="243" w:author="nick" w:date="2019-05-13T17:52:00Z">
        <w:r>
          <w:rPr>
            <w:b/>
            <w:color w:val="0070C0"/>
          </w:rPr>
          <w:t>8</w:t>
        </w:r>
      </w:ins>
      <w:ins w:id="244" w:author="nick" w:date="2019-05-13T17:51:00Z">
        <w:r>
          <w:rPr>
            <w:b/>
            <w:color w:val="0070C0"/>
          </w:rPr>
          <w:t>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Del="004E14D1" w:rsidRDefault="00645ECA" w:rsidP="00C213D0">
      <w:pPr>
        <w:pStyle w:val="XMLCode"/>
        <w:rPr>
          <w:del w:id="245" w:author="nick" w:date="2019-05-13T19:49:00Z"/>
        </w:rPr>
      </w:pPr>
      <w:r>
        <w:t>&lt;/connected_to&gt;</w:t>
      </w:r>
    </w:p>
    <w:p w14:paraId="7A89412A" w14:textId="77777777" w:rsidR="00A61C24" w:rsidRPr="007055D9" w:rsidDel="004E14D1" w:rsidRDefault="00A61C24" w:rsidP="00C213D0">
      <w:pPr>
        <w:pStyle w:val="XMLCode"/>
        <w:rPr>
          <w:del w:id="246" w:author="nick" w:date="2019-05-13T19:49:00Z"/>
        </w:rPr>
      </w:pPr>
    </w:p>
    <w:p w14:paraId="7E95E2C3" w14:textId="039FC797" w:rsidR="008450FB" w:rsidRPr="007055D9" w:rsidDel="004E14D1" w:rsidRDefault="008450FB" w:rsidP="004E14D1">
      <w:pPr>
        <w:pStyle w:val="XMLCode"/>
        <w:ind w:left="0" w:firstLine="0"/>
        <w:rPr>
          <w:del w:id="247" w:author="nick" w:date="2019-05-13T19:49:00Z"/>
          <w:b/>
        </w:rPr>
      </w:pPr>
      <w:del w:id="248" w:author="nick" w:date="2019-05-13T19:49:00Z">
        <w:r w:rsidRPr="007055D9" w:rsidDel="004E14D1">
          <w:rPr>
            <w:b/>
            <w:sz w:val="24"/>
          </w:rPr>
          <w:delText>Example</w:delText>
        </w:r>
        <w:r w:rsidDel="004E14D1">
          <w:rPr>
            <w:b/>
            <w:sz w:val="24"/>
          </w:rPr>
          <w:delText xml:space="preserve"> B</w:delText>
        </w:r>
        <w:r w:rsidR="00205719" w:rsidDel="004E14D1">
          <w:rPr>
            <w:b/>
            <w:sz w:val="24"/>
          </w:rPr>
          <w:delText xml:space="preserve"> </w:delText>
        </w:r>
        <w:r w:rsidR="00205719" w:rsidRPr="00497FD8" w:rsidDel="004E14D1">
          <w:rPr>
            <w:b/>
            <w:szCs w:val="22"/>
          </w:rPr>
          <w:delText>(</w:delText>
        </w:r>
        <w:r w:rsidR="008041BF" w:rsidDel="004E14D1">
          <w:rPr>
            <w:rStyle w:val="elementdeftypeChar"/>
          </w:rPr>
          <w:delText>&lt;p</w:delText>
        </w:r>
        <w:r w:rsidR="008041BF" w:rsidRPr="008041BF" w:rsidDel="004E14D1">
          <w:rPr>
            <w:rStyle w:val="elementdeftypeChar"/>
          </w:rPr>
          <w:delText>art</w:delText>
        </w:r>
        <w:r w:rsidR="008041BF" w:rsidDel="004E14D1">
          <w:rPr>
            <w:rStyle w:val="elementdeftypeChar"/>
          </w:rPr>
          <w:delText>/&gt;</w:delText>
        </w:r>
        <w:r w:rsidR="008041BF" w:rsidRPr="00497FD8" w:rsidDel="004E14D1">
          <w:rPr>
            <w:szCs w:val="22"/>
          </w:rPr>
          <w:delText xml:space="preserve"> and </w:delText>
        </w:r>
        <w:r w:rsidR="008041BF" w:rsidDel="004E14D1">
          <w:rPr>
            <w:rFonts w:cs="Courier New"/>
            <w:b/>
            <w:i/>
            <w:sz w:val="18"/>
            <w:szCs w:val="22"/>
          </w:rPr>
          <w:delText>&lt;a</w:delText>
        </w:r>
        <w:r w:rsidR="008041BF" w:rsidRPr="00497FD8" w:rsidDel="004E14D1">
          <w:rPr>
            <w:rFonts w:cs="Courier New"/>
            <w:b/>
            <w:i/>
            <w:sz w:val="18"/>
            <w:szCs w:val="22"/>
          </w:rPr>
          <w:delText>ssy</w:delText>
        </w:r>
        <w:r w:rsidR="008041BF" w:rsidDel="004E14D1">
          <w:rPr>
            <w:rFonts w:cs="Courier New"/>
            <w:b/>
            <w:i/>
            <w:sz w:val="18"/>
            <w:szCs w:val="22"/>
          </w:rPr>
          <w:delText>/&gt;</w:delText>
        </w:r>
        <w:r w:rsidR="008041BF" w:rsidRPr="00497FD8" w:rsidDel="004E14D1">
          <w:rPr>
            <w:sz w:val="18"/>
            <w:szCs w:val="22"/>
          </w:rPr>
          <w:delText xml:space="preserve"> </w:delText>
        </w:r>
        <w:r w:rsidR="008041BF" w:rsidRPr="00497FD8" w:rsidDel="004E14D1">
          <w:rPr>
            <w:szCs w:val="22"/>
          </w:rPr>
          <w:delText>elements</w:delText>
        </w:r>
        <w:r w:rsidR="00205719" w:rsidRPr="00497FD8" w:rsidDel="004E14D1">
          <w:rPr>
            <w:szCs w:val="22"/>
          </w:rPr>
          <w:delText xml:space="preserve"> within </w:delText>
        </w:r>
        <w:r w:rsidR="008041BF" w:rsidDel="004E14D1">
          <w:rPr>
            <w:rFonts w:cs="Courier New"/>
            <w:b/>
            <w:i/>
            <w:sz w:val="18"/>
            <w:szCs w:val="22"/>
          </w:rPr>
          <w:delText>&lt;c</w:delText>
        </w:r>
        <w:r w:rsidR="00205719" w:rsidRPr="00497FD8" w:rsidDel="004E14D1">
          <w:rPr>
            <w:rFonts w:cs="Courier New"/>
            <w:b/>
            <w:i/>
            <w:sz w:val="18"/>
            <w:szCs w:val="22"/>
          </w:rPr>
          <w:delText>onnected_to</w:delText>
        </w:r>
        <w:r w:rsidR="008041BF" w:rsidDel="004E14D1">
          <w:rPr>
            <w:rFonts w:cs="Courier New"/>
            <w:b/>
            <w:i/>
            <w:sz w:val="18"/>
            <w:szCs w:val="22"/>
          </w:rPr>
          <w:delText>&gt;</w:delText>
        </w:r>
        <w:r w:rsidR="005E1915" w:rsidRPr="00497FD8" w:rsidDel="004E14D1">
          <w:rPr>
            <w:rFonts w:cs="Courier New"/>
            <w:szCs w:val="22"/>
          </w:rPr>
          <w:delText xml:space="preserve"> - full</w:delText>
        </w:r>
        <w:r w:rsidR="005E1915" w:rsidRPr="00497FD8" w:rsidDel="004E14D1">
          <w:rPr>
            <w:szCs w:val="22"/>
          </w:rPr>
          <w:delText xml:space="preserve"> definition</w:delText>
        </w:r>
        <w:r w:rsidR="005E1915" w:rsidRPr="00497FD8" w:rsidDel="004E14D1">
          <w:rPr>
            <w:b/>
            <w:szCs w:val="22"/>
          </w:rPr>
          <w:delText>)</w:delText>
        </w:r>
        <w:r w:rsidR="005E1915" w:rsidDel="004E14D1">
          <w:rPr>
            <w:sz w:val="24"/>
          </w:rPr>
          <w:delText>:</w:delText>
        </w:r>
      </w:del>
    </w:p>
    <w:p w14:paraId="57295271" w14:textId="7D4C6B78" w:rsidR="008450FB" w:rsidDel="004E14D1" w:rsidRDefault="008450FB" w:rsidP="004E14D1">
      <w:pPr>
        <w:pStyle w:val="XMLCode"/>
        <w:keepNext/>
        <w:ind w:left="0" w:firstLine="0"/>
        <w:rPr>
          <w:del w:id="249" w:author="nick" w:date="2019-05-13T19:49:00Z"/>
        </w:rPr>
      </w:pPr>
      <w:del w:id="250" w:author="nick" w:date="2019-05-13T19:49:00Z">
        <w:r w:rsidRPr="007055D9" w:rsidDel="004E14D1">
          <w:delText xml:space="preserve">    </w:delText>
        </w:r>
      </w:del>
    </w:p>
    <w:p w14:paraId="674C9FC7" w14:textId="77C3D878" w:rsidR="00452D9D" w:rsidDel="004E14D1" w:rsidRDefault="00452D9D" w:rsidP="004E14D1">
      <w:pPr>
        <w:pStyle w:val="XMLCode"/>
        <w:keepNext/>
        <w:ind w:left="0" w:firstLine="0"/>
        <w:rPr>
          <w:del w:id="251" w:author="nick" w:date="2019-05-13T19:49:00Z"/>
        </w:rPr>
      </w:pPr>
      <w:del w:id="252" w:author="nick" w:date="2019-05-13T19:49:00Z">
        <w:r w:rsidDel="004E14D1">
          <w:delText>&lt;connected_to&gt;</w:delText>
        </w:r>
      </w:del>
    </w:p>
    <w:p w14:paraId="019A7043" w14:textId="02BBCCFD" w:rsidR="008450FB" w:rsidRPr="00CC7960" w:rsidDel="00E31089" w:rsidRDefault="00452D9D" w:rsidP="004E14D1">
      <w:pPr>
        <w:pStyle w:val="XMLCode"/>
        <w:keepNext/>
        <w:ind w:left="0" w:firstLine="0"/>
        <w:rPr>
          <w:del w:id="253" w:author="nick" w:date="2019-05-13T17:56:00Z"/>
          <w:b/>
          <w:color w:val="0070C0"/>
        </w:rPr>
      </w:pPr>
      <w:del w:id="254" w:author="nick" w:date="2019-05-13T17:56:00Z">
        <w:r w:rsidRPr="00CC7960" w:rsidDel="00E31089">
          <w:rPr>
            <w:b/>
            <w:color w:val="0070C0"/>
          </w:rPr>
          <w:delText xml:space="preserve">    </w:delText>
        </w:r>
        <w:r w:rsidR="008450FB" w:rsidRPr="00CC7960" w:rsidDel="00E31089">
          <w:rPr>
            <w:b/>
            <w:color w:val="0070C0"/>
          </w:rPr>
          <w:delText>&lt;part index=”1” label=”sheet_steel_in_door_left_32_thickness3.2” pid=”3202132”/&gt;</w:delText>
        </w:r>
      </w:del>
    </w:p>
    <w:p w14:paraId="1CD15B16" w14:textId="5AD2B8BF" w:rsidR="008450FB" w:rsidRPr="008A760C" w:rsidDel="004E14D1" w:rsidRDefault="00452D9D" w:rsidP="004E14D1">
      <w:pPr>
        <w:pStyle w:val="XMLCode"/>
        <w:ind w:left="0" w:firstLine="0"/>
        <w:rPr>
          <w:del w:id="255" w:author="nick" w:date="2019-05-13T19:49:00Z"/>
          <w:b/>
          <w:color w:val="0070C0"/>
        </w:rPr>
      </w:pPr>
      <w:del w:id="256" w:author="nick" w:date="2019-05-13T19:49:00Z">
        <w:r w:rsidRPr="00CC7960" w:rsidDel="004E14D1">
          <w:rPr>
            <w:b/>
            <w:color w:val="0070C0"/>
          </w:rPr>
          <w:delText xml:space="preserve">    </w:delText>
        </w:r>
        <w:r w:rsidR="008450FB" w:rsidRPr="008A760C" w:rsidDel="004E14D1">
          <w:rPr>
            <w:b/>
            <w:color w:val="0070C0"/>
          </w:rPr>
          <w:delText xml:space="preserve">&lt;assy </w:delText>
        </w:r>
        <w:r w:rsidR="008450FB" w:rsidRPr="00CC7960" w:rsidDel="004E14D1">
          <w:rPr>
            <w:b/>
            <w:color w:val="0070C0"/>
          </w:rPr>
          <w:delText>index</w:delText>
        </w:r>
        <w:r w:rsidR="008450FB" w:rsidRPr="008A760C" w:rsidDel="004E14D1">
          <w:rPr>
            <w:b/>
            <w:color w:val="0070C0"/>
          </w:rPr>
          <w:delText>="42"&gt;</w:delText>
        </w:r>
      </w:del>
    </w:p>
    <w:p w14:paraId="26A01CEF" w14:textId="4A5AE9EC" w:rsidR="00205719" w:rsidRPr="008A760C" w:rsidDel="00E31089" w:rsidRDefault="00285152" w:rsidP="004E14D1">
      <w:pPr>
        <w:pStyle w:val="XMLCode"/>
        <w:ind w:left="0" w:firstLine="0"/>
        <w:rPr>
          <w:del w:id="257" w:author="nick" w:date="2019-05-13T17:57:00Z"/>
          <w:b/>
          <w:color w:val="0070C0"/>
        </w:rPr>
      </w:pPr>
      <w:del w:id="258" w:author="nick" w:date="2019-05-13T17:57:00Z">
        <w:r w:rsidRPr="008A760C" w:rsidDel="00E31089">
          <w:rPr>
            <w:b/>
            <w:color w:val="0070C0"/>
          </w:rPr>
          <w:delText xml:space="preserve">    </w:delText>
        </w:r>
        <w:r w:rsidR="00452D9D" w:rsidRPr="008A760C" w:rsidDel="00E31089">
          <w:rPr>
            <w:b/>
            <w:color w:val="0070C0"/>
          </w:rPr>
          <w:delText xml:space="preserve">    </w:delText>
        </w:r>
        <w:r w:rsidR="00205719" w:rsidRPr="008A760C" w:rsidDel="00E31089">
          <w:rPr>
            <w:b/>
            <w:color w:val="0070C0"/>
          </w:rPr>
          <w:delText>&lt;part label=”sheet_steel_in_door_left_30_thickness2.70”</w:delText>
        </w:r>
        <w:r w:rsidR="00197583" w:rsidRPr="008A760C" w:rsidDel="00E31089">
          <w:rPr>
            <w:b/>
            <w:color w:val="0070C0"/>
          </w:rPr>
          <w:delText xml:space="preserve"> pid="110013"</w:delText>
        </w:r>
        <w:r w:rsidR="00205719" w:rsidRPr="008A760C" w:rsidDel="00E31089">
          <w:rPr>
            <w:b/>
            <w:color w:val="0070C0"/>
          </w:rPr>
          <w:delText>/&gt;</w:delText>
        </w:r>
      </w:del>
    </w:p>
    <w:p w14:paraId="6782B5CE" w14:textId="263F45A3" w:rsidR="00205719" w:rsidRPr="008A760C" w:rsidDel="00E31089" w:rsidRDefault="00205719" w:rsidP="004E14D1">
      <w:pPr>
        <w:pStyle w:val="XMLCode"/>
        <w:ind w:left="0" w:firstLine="0"/>
        <w:rPr>
          <w:del w:id="259" w:author="nick" w:date="2019-05-13T17:57:00Z"/>
          <w:b/>
          <w:color w:val="0070C0"/>
        </w:rPr>
      </w:pPr>
      <w:del w:id="260" w:author="nick" w:date="2019-05-13T17:57:00Z">
        <w:r w:rsidRPr="008A760C" w:rsidDel="00E31089">
          <w:rPr>
            <w:b/>
            <w:color w:val="0070C0"/>
          </w:rPr>
          <w:delText xml:space="preserve">        &lt;part label=”sheet_steel_in_door_left_31_thickness2.75”</w:delText>
        </w:r>
        <w:r w:rsidR="00197583" w:rsidRPr="008A760C" w:rsidDel="00E31089">
          <w:rPr>
            <w:b/>
            <w:color w:val="0070C0"/>
          </w:rPr>
          <w:delText xml:space="preserve"> pid="110099"</w:delText>
        </w:r>
        <w:r w:rsidRPr="008A760C" w:rsidDel="00E31089">
          <w:rPr>
            <w:b/>
            <w:color w:val="0070C0"/>
          </w:rPr>
          <w:delText>/&gt;</w:delText>
        </w:r>
      </w:del>
    </w:p>
    <w:p w14:paraId="1C859224" w14:textId="4C53B65F" w:rsidR="008450FB" w:rsidRPr="008A760C" w:rsidDel="004E14D1" w:rsidRDefault="00452D9D" w:rsidP="004E14D1">
      <w:pPr>
        <w:pStyle w:val="XMLCode"/>
        <w:ind w:left="0" w:firstLine="0"/>
        <w:rPr>
          <w:del w:id="261" w:author="nick" w:date="2019-05-13T19:49:00Z"/>
          <w:b/>
          <w:color w:val="0070C0"/>
        </w:rPr>
      </w:pPr>
      <w:del w:id="262" w:author="nick" w:date="2019-05-13T19:49:00Z">
        <w:r w:rsidRPr="008A760C" w:rsidDel="004E14D1">
          <w:rPr>
            <w:b/>
            <w:color w:val="0070C0"/>
          </w:rPr>
          <w:delText xml:space="preserve">    </w:delText>
        </w:r>
        <w:r w:rsidR="008450FB" w:rsidRPr="008A760C" w:rsidDel="004E14D1">
          <w:rPr>
            <w:b/>
            <w:color w:val="0070C0"/>
          </w:rPr>
          <w:delText>&lt;/assy&gt;</w:delText>
        </w:r>
      </w:del>
    </w:p>
    <w:p w14:paraId="4B443942" w14:textId="4288425D" w:rsidR="00452D9D" w:rsidDel="004E14D1" w:rsidRDefault="00452D9D" w:rsidP="004E14D1">
      <w:pPr>
        <w:pStyle w:val="XMLCode"/>
        <w:ind w:left="0" w:firstLine="0"/>
        <w:rPr>
          <w:del w:id="263" w:author="nick" w:date="2019-05-13T19:49:00Z"/>
        </w:rPr>
      </w:pPr>
      <w:del w:id="264" w:author="nick" w:date="2019-05-13T19:49:00Z">
        <w:r w:rsidDel="004E14D1">
          <w:delText>&lt;/connected_to&gt;</w:delText>
        </w:r>
      </w:del>
    </w:p>
    <w:p w14:paraId="13556C13" w14:textId="77777777" w:rsidR="008450FB" w:rsidRDefault="008450FB" w:rsidP="004E14D1">
      <w:pPr>
        <w:pStyle w:val="XMLCode"/>
      </w:pPr>
    </w:p>
    <w:p w14:paraId="01DD1719" w14:textId="77777777" w:rsidR="008508D9" w:rsidRDefault="008508D9" w:rsidP="006B3C5E">
      <w:pPr>
        <w:keepNext/>
        <w:rPr>
          <w:ins w:id="265" w:author="nick" w:date="2019-05-13T19:50:00Z"/>
          <w:rFonts w:ascii="Courier New" w:hAnsi="Courier New"/>
          <w:b/>
          <w:sz w:val="24"/>
        </w:rPr>
      </w:pPr>
    </w:p>
    <w:p w14:paraId="6D190671" w14:textId="2B7023FA" w:rsidR="004E14D1" w:rsidRPr="008508D9" w:rsidRDefault="008508D9" w:rsidP="006B3C5E">
      <w:pPr>
        <w:keepNext/>
        <w:rPr>
          <w:ins w:id="266" w:author="nick" w:date="2019-05-13T19:49:00Z"/>
          <w:b/>
        </w:rPr>
      </w:pPr>
      <w:ins w:id="267" w:author="nick" w:date="2019-05-13T19:50:00Z">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ins>
    </w:p>
    <w:p w14:paraId="64EE6D96" w14:textId="77777777" w:rsidR="004E14D1" w:rsidRDefault="004E14D1" w:rsidP="004E14D1">
      <w:pPr>
        <w:pStyle w:val="XMLCode"/>
        <w:keepNext/>
        <w:rPr>
          <w:ins w:id="268" w:author="nick" w:date="2019-05-13T19:49:00Z"/>
        </w:rPr>
      </w:pPr>
      <w:ins w:id="269" w:author="nick" w:date="2019-05-13T19:49:00Z">
        <w:r w:rsidRPr="007055D9">
          <w:t xml:space="preserve">    </w:t>
        </w:r>
      </w:ins>
    </w:p>
    <w:p w14:paraId="29EF0370" w14:textId="77777777" w:rsidR="004E14D1" w:rsidRDefault="004E14D1" w:rsidP="004E14D1">
      <w:pPr>
        <w:pStyle w:val="XMLCode"/>
        <w:keepNext/>
        <w:rPr>
          <w:ins w:id="270" w:author="nick" w:date="2019-05-13T19:49:00Z"/>
        </w:rPr>
      </w:pPr>
      <w:ins w:id="271" w:author="nick" w:date="2019-05-13T19:49:00Z">
        <w:r>
          <w:t>&lt;connected_to&gt;</w:t>
        </w:r>
      </w:ins>
    </w:p>
    <w:p w14:paraId="5163A166" w14:textId="77777777" w:rsidR="004E14D1" w:rsidRPr="00CC7960" w:rsidRDefault="004E14D1" w:rsidP="004E14D1">
      <w:pPr>
        <w:pStyle w:val="XMLCode"/>
        <w:rPr>
          <w:ins w:id="272" w:author="nick" w:date="2019-05-13T19:49:00Z"/>
          <w:b/>
          <w:color w:val="0070C0"/>
        </w:rPr>
      </w:pPr>
      <w:ins w:id="273" w:author="nick" w:date="2019-05-13T19:49:00Z">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ins>
    </w:p>
    <w:p w14:paraId="7633AB5B" w14:textId="77777777" w:rsidR="004E14D1" w:rsidRPr="008A760C" w:rsidRDefault="004E14D1" w:rsidP="004E14D1">
      <w:pPr>
        <w:pStyle w:val="XMLCode"/>
        <w:rPr>
          <w:ins w:id="274" w:author="nick" w:date="2019-05-13T19:49:00Z"/>
          <w:b/>
          <w:color w:val="0070C0"/>
        </w:rPr>
      </w:pPr>
      <w:ins w:id="275" w:author="nick" w:date="2019-05-13T19:49: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ins>
    </w:p>
    <w:p w14:paraId="3741B214" w14:textId="77777777" w:rsidR="004E14D1" w:rsidRPr="008A760C" w:rsidRDefault="004E14D1" w:rsidP="004E14D1">
      <w:pPr>
        <w:pStyle w:val="XMLCode"/>
        <w:rPr>
          <w:ins w:id="276" w:author="nick" w:date="2019-05-13T19:49:00Z"/>
          <w:b/>
          <w:color w:val="0070C0"/>
        </w:rPr>
      </w:pPr>
      <w:ins w:id="277" w:author="nick" w:date="2019-05-13T19:49: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6E597205" w14:textId="77777777" w:rsidR="004E14D1" w:rsidRPr="008A760C" w:rsidRDefault="004E14D1" w:rsidP="004E14D1">
      <w:pPr>
        <w:pStyle w:val="XMLCode"/>
        <w:rPr>
          <w:ins w:id="278" w:author="nick" w:date="2019-05-13T19:49:00Z"/>
          <w:b/>
          <w:color w:val="0070C0"/>
        </w:rPr>
      </w:pPr>
      <w:ins w:id="279" w:author="nick" w:date="2019-05-13T19:49: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787811F7" w14:textId="77777777" w:rsidR="004E14D1" w:rsidRPr="008A760C" w:rsidRDefault="004E14D1" w:rsidP="004E14D1">
      <w:pPr>
        <w:pStyle w:val="XMLCode"/>
        <w:rPr>
          <w:ins w:id="280" w:author="nick" w:date="2019-05-13T19:49:00Z"/>
          <w:b/>
          <w:color w:val="0070C0"/>
        </w:rPr>
      </w:pPr>
      <w:ins w:id="281" w:author="nick" w:date="2019-05-13T19:49:00Z">
        <w:r w:rsidRPr="008A760C">
          <w:rPr>
            <w:b/>
            <w:color w:val="0070C0"/>
          </w:rPr>
          <w:t xml:space="preserve">    &lt;/assy&gt;</w:t>
        </w:r>
      </w:ins>
    </w:p>
    <w:p w14:paraId="31561D27" w14:textId="77777777" w:rsidR="004E14D1" w:rsidRDefault="004E14D1" w:rsidP="004E14D1">
      <w:pPr>
        <w:pStyle w:val="XMLCode"/>
        <w:rPr>
          <w:ins w:id="282" w:author="nick" w:date="2019-05-13T19:49:00Z"/>
        </w:rPr>
      </w:pPr>
      <w:ins w:id="283" w:author="nick" w:date="2019-05-13T19:49:00Z">
        <w:r>
          <w:t>&lt;/connected_to&gt;</w:t>
        </w:r>
      </w:ins>
    </w:p>
    <w:p w14:paraId="29DDA7DD" w14:textId="77777777" w:rsidR="004E14D1" w:rsidRDefault="004E14D1" w:rsidP="006B3C5E">
      <w:pPr>
        <w:keepNext/>
        <w:rPr>
          <w:ins w:id="284" w:author="nick" w:date="2019-05-13T19:49:00Z"/>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ins w:id="285" w:author="nick" w:date="2019-05-13T18:10:00Z"/>
          <w:b/>
          <w:color w:val="0070C0"/>
        </w:rPr>
      </w:pPr>
      <w:ins w:id="286" w:author="nick" w:date="2019-05-13T18:10:00Z">
        <w:r w:rsidRPr="00CC7960">
          <w:rPr>
            <w:b/>
            <w:color w:val="0070C0"/>
          </w:rPr>
          <w:t xml:space="preserve">    &lt;part index=”1” label=”</w:t>
        </w:r>
        <w:r>
          <w:rPr>
            <w:b/>
            <w:color w:val="0070C0"/>
          </w:rPr>
          <w:t>PART_9004400</w:t>
        </w:r>
        <w:r w:rsidRPr="00CC7960">
          <w:rPr>
            <w:b/>
            <w:color w:val="0070C0"/>
          </w:rPr>
          <w:t>”/&gt;</w:t>
        </w:r>
      </w:ins>
    </w:p>
    <w:p w14:paraId="505D6B1E" w14:textId="324E7E7F" w:rsidR="001B78DF" w:rsidDel="004E7FC4" w:rsidRDefault="000858CA" w:rsidP="000858CA">
      <w:pPr>
        <w:pStyle w:val="XMLCode"/>
        <w:rPr>
          <w:del w:id="287" w:author="nick" w:date="2019-05-13T18:10:00Z"/>
        </w:rPr>
      </w:pPr>
      <w:del w:id="288" w:author="nick" w:date="2019-05-13T18:10:00Z">
        <w:r w:rsidDel="004E7FC4">
          <w:delText xml:space="preserve">    </w:delText>
        </w:r>
        <w:r w:rsidR="001B78DF" w:rsidDel="004E7FC4">
          <w:delText xml:space="preserve">&lt;part </w:delText>
        </w:r>
        <w:r w:rsidR="001B78DF" w:rsidRPr="007055D9" w:rsidDel="004E7FC4">
          <w:delText>index=</w:delText>
        </w:r>
        <w:r w:rsidR="001B78DF" w:rsidDel="004E7FC4">
          <w:delText>”</w:delText>
        </w:r>
        <w:r w:rsidR="001B78DF" w:rsidRPr="007055D9" w:rsidDel="004E7FC4">
          <w:delText>1</w:delText>
        </w:r>
        <w:r w:rsidR="001B78DF" w:rsidDel="004E7FC4">
          <w:delText>”</w:delText>
        </w:r>
      </w:del>
      <w:ins w:id="289" w:author="m.kalaitzaki" w:date="2019-05-09T17:14:00Z">
        <w:del w:id="290" w:author="nick" w:date="2019-05-13T18:10:00Z">
          <w:r w:rsidR="003E2E28" w:rsidDel="004E7FC4">
            <w:delText xml:space="preserve"> </w:delText>
          </w:r>
          <w:r w:rsidR="003E2E28" w:rsidRPr="007055D9" w:rsidDel="004E7FC4">
            <w:delText>label=”sheet_steel_in_door_left_32_thickness</w:delText>
          </w:r>
          <w:r w:rsidR="003E2E28" w:rsidDel="004E7FC4">
            <w:delText>3.2”</w:delText>
          </w:r>
        </w:del>
      </w:ins>
      <w:del w:id="291" w:author="nick" w:date="2019-05-13T18:10:00Z">
        <w:r w:rsidR="001B78DF" w:rsidRPr="007055D9" w:rsidDel="004E7FC4">
          <w:delText>/&gt;</w:delText>
        </w:r>
      </w:del>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ins w:id="292" w:author="nick" w:date="2019-05-13T18:10:00Z"/>
          <w:b/>
          <w:color w:val="0070C0"/>
        </w:rPr>
      </w:pPr>
      <w:ins w:id="293" w:author="nick" w:date="2019-05-13T18:10:00Z">
        <w:r w:rsidRPr="008A760C">
          <w:rPr>
            <w:b/>
            <w:color w:val="0070C0"/>
          </w:rPr>
          <w:t xml:space="preserve">        &lt;part label=”</w:t>
        </w:r>
        <w:r>
          <w:rPr>
            <w:b/>
            <w:color w:val="0070C0"/>
          </w:rPr>
          <w:t>PART_7000400</w:t>
        </w:r>
        <w:r w:rsidRPr="008A760C">
          <w:rPr>
            <w:b/>
            <w:color w:val="0070C0"/>
          </w:rPr>
          <w:t>”/&gt;</w:t>
        </w:r>
      </w:ins>
    </w:p>
    <w:p w14:paraId="3E16767B" w14:textId="0573873E" w:rsidR="004E7FC4" w:rsidRPr="008A760C" w:rsidRDefault="004E7FC4" w:rsidP="004E7FC4">
      <w:pPr>
        <w:pStyle w:val="XMLCode"/>
        <w:rPr>
          <w:ins w:id="294" w:author="nick" w:date="2019-05-13T18:10:00Z"/>
          <w:b/>
          <w:color w:val="0070C0"/>
        </w:rPr>
      </w:pPr>
      <w:ins w:id="295" w:author="nick" w:date="2019-05-13T18:10:00Z">
        <w:r w:rsidRPr="008A760C">
          <w:rPr>
            <w:b/>
            <w:color w:val="0070C0"/>
          </w:rPr>
          <w:t xml:space="preserve">        &lt;part label=”</w:t>
        </w:r>
        <w:r>
          <w:rPr>
            <w:b/>
            <w:color w:val="0070C0"/>
          </w:rPr>
          <w:t>PART_7000800</w:t>
        </w:r>
        <w:r w:rsidRPr="008A760C">
          <w:rPr>
            <w:b/>
            <w:color w:val="0070C0"/>
          </w:rPr>
          <w:t>”/&gt;</w:t>
        </w:r>
      </w:ins>
    </w:p>
    <w:p w14:paraId="69BE80C1" w14:textId="30D38682" w:rsidR="001B78DF" w:rsidRPr="009551A5" w:rsidDel="004E7FC4" w:rsidRDefault="001B78DF" w:rsidP="001B78DF">
      <w:pPr>
        <w:pStyle w:val="XMLCode"/>
        <w:rPr>
          <w:del w:id="296" w:author="nick" w:date="2019-05-13T18:10:00Z"/>
          <w:b/>
          <w:color w:val="0070C0"/>
        </w:rPr>
      </w:pPr>
      <w:del w:id="297" w:author="nick" w:date="2019-05-13T18:10:00Z">
        <w:r w:rsidRPr="009551A5" w:rsidDel="004E7FC4">
          <w:rPr>
            <w:b/>
            <w:color w:val="0070C0"/>
          </w:rPr>
          <w:delText xml:space="preserve">    </w:delText>
        </w:r>
        <w:r w:rsidR="000858CA" w:rsidRPr="009551A5" w:rsidDel="004E7FC4">
          <w:rPr>
            <w:b/>
            <w:color w:val="0070C0"/>
          </w:rPr>
          <w:delText xml:space="preserve">    </w:delText>
        </w:r>
        <w:r w:rsidRPr="009551A5" w:rsidDel="004E7FC4">
          <w:rPr>
            <w:b/>
            <w:color w:val="0070C0"/>
          </w:rPr>
          <w:delText xml:space="preserve">&lt;part </w:delText>
        </w:r>
        <w:r w:rsidR="00645ECA" w:rsidRPr="009551A5" w:rsidDel="004E7FC4">
          <w:rPr>
            <w:b/>
            <w:color w:val="0070C0"/>
          </w:rPr>
          <w:delText>label=”sheet_steel_in_door_left_30_thickness2.70”</w:delText>
        </w:r>
        <w:r w:rsidRPr="009551A5" w:rsidDel="004E7FC4">
          <w:rPr>
            <w:b/>
            <w:color w:val="0070C0"/>
          </w:rPr>
          <w:delText>/&gt;</w:delText>
        </w:r>
      </w:del>
    </w:p>
    <w:p w14:paraId="4C5E4C78" w14:textId="536B0455" w:rsidR="001B78DF" w:rsidRPr="009551A5" w:rsidDel="004E7FC4" w:rsidRDefault="000858CA" w:rsidP="001B78DF">
      <w:pPr>
        <w:pStyle w:val="XMLCode"/>
        <w:rPr>
          <w:del w:id="298" w:author="nick" w:date="2019-05-13T18:10:00Z"/>
          <w:b/>
          <w:color w:val="0070C0"/>
        </w:rPr>
      </w:pPr>
      <w:del w:id="299" w:author="nick" w:date="2019-05-13T18:10:00Z">
        <w:r w:rsidRPr="009551A5" w:rsidDel="004E7FC4">
          <w:rPr>
            <w:b/>
            <w:color w:val="0070C0"/>
          </w:rPr>
          <w:delText xml:space="preserve">    </w:delText>
        </w:r>
        <w:r w:rsidR="001B78DF" w:rsidRPr="009551A5" w:rsidDel="004E7FC4">
          <w:rPr>
            <w:b/>
            <w:color w:val="0070C0"/>
          </w:rPr>
          <w:delText xml:space="preserve">    &lt;part </w:delText>
        </w:r>
        <w:r w:rsidR="00645ECA" w:rsidRPr="009551A5" w:rsidDel="004E7FC4">
          <w:rPr>
            <w:b/>
            <w:color w:val="0070C0"/>
          </w:rPr>
          <w:delText>label=”sheet_steel_in_door_left_31_thickness2.75”</w:delText>
        </w:r>
        <w:r w:rsidR="001B78DF" w:rsidRPr="009551A5" w:rsidDel="004E7FC4">
          <w:rPr>
            <w:b/>
            <w:color w:val="0070C0"/>
          </w:rPr>
          <w:delText>/&gt;</w:delText>
        </w:r>
      </w:del>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ins w:id="300" w:author="m.kalaitzaki" w:date="2019-05-09T17:14:00Z">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ins>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301" w:name="_Ref414608310"/>
      <w:bookmarkStart w:id="302" w:name="_Toc3556950"/>
      <w:bookmarkStart w:id="303" w:name="_Toc7723695"/>
      <w:r>
        <w:t xml:space="preserve">Contacts and </w:t>
      </w:r>
      <w:r w:rsidR="004B7C8B">
        <w:t>F</w:t>
      </w:r>
      <w:r w:rsidR="004B7C8B" w:rsidRPr="004B7C8B">
        <w:t>riction</w:t>
      </w:r>
      <w:bookmarkEnd w:id="301"/>
      <w:bookmarkEnd w:id="302"/>
      <w:bookmarkEnd w:id="3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04" w:name="_Ref414841585"/>
      <w:bookmarkStart w:id="305" w:name="_Toc3556951"/>
      <w:bookmarkStart w:id="306" w:name="_Toc7723696"/>
      <w:r w:rsidRPr="00880D5C">
        <w:rPr>
          <w:szCs w:val="26"/>
        </w:rPr>
        <w:t xml:space="preserve">Element </w:t>
      </w:r>
      <w:r w:rsidRPr="00880D5C">
        <w:rPr>
          <w:rFonts w:ascii="Courier New" w:hAnsi="Courier New" w:cs="Courier New"/>
          <w:b w:val="0"/>
          <w:i/>
          <w:szCs w:val="26"/>
        </w:rPr>
        <w:t>&lt;contact_list/&gt;</w:t>
      </w:r>
      <w:bookmarkEnd w:id="304"/>
      <w:bookmarkEnd w:id="305"/>
      <w:bookmarkEnd w:id="30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307" w:name="_Toc414573794"/>
      <w:bookmarkStart w:id="308" w:name="_Toc3566421"/>
      <w:bookmarkStart w:id="30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07"/>
      <w:bookmarkEnd w:id="308"/>
      <w:bookmarkEnd w:id="30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310" w:name="_Toc3556952"/>
      <w:bookmarkStart w:id="311" w:name="_Toc7723697"/>
      <w:r w:rsidRPr="00880D5C">
        <w:rPr>
          <w:szCs w:val="26"/>
        </w:rPr>
        <w:t xml:space="preserve">Element </w:t>
      </w:r>
      <w:r w:rsidRPr="00880D5C">
        <w:rPr>
          <w:rFonts w:ascii="Courier New" w:hAnsi="Courier New" w:cs="Courier New"/>
          <w:b w:val="0"/>
          <w:i/>
          <w:szCs w:val="26"/>
        </w:rPr>
        <w:t>&lt;contact&gt;</w:t>
      </w:r>
      <w:bookmarkEnd w:id="310"/>
      <w:bookmarkEnd w:id="31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312" w:name="_Toc3566422"/>
      <w:bookmarkStart w:id="31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312"/>
      <w:bookmarkEnd w:id="31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314" w:name="_Toc3556953"/>
      <w:bookmarkStart w:id="31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14"/>
      <w:bookmarkEnd w:id="31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316" w:name="_Toc414573795"/>
      <w:bookmarkStart w:id="317" w:name="_Toc3566423"/>
      <w:bookmarkStart w:id="31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16"/>
      <w:bookmarkEnd w:id="317"/>
      <w:bookmarkEnd w:id="31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19" w:name="_Toc3556954"/>
      <w:bookmarkStart w:id="32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19"/>
      <w:bookmarkEnd w:id="32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rPr>
          <w:ins w:id="321" w:author="nick" w:date="2019-05-13T18:25:00Z"/>
        </w:rPr>
      </w:pPr>
      <w:ins w:id="322" w:author="nick" w:date="2019-05-13T18:25:00Z">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ins>
    </w:p>
    <w:p w14:paraId="64160B16" w14:textId="77777777" w:rsidR="00F829D8" w:rsidRPr="008A760C" w:rsidRDefault="00F829D8" w:rsidP="00F829D8">
      <w:pPr>
        <w:pStyle w:val="XMLCode"/>
        <w:rPr>
          <w:ins w:id="323" w:author="nick" w:date="2019-05-13T18:25:00Z"/>
          <w:b/>
          <w:color w:val="0070C0"/>
        </w:rPr>
      </w:pPr>
      <w:ins w:id="324" w:author="nick" w:date="2019-05-13T18:25:00Z">
        <w:r>
          <w:t xml:space="preserve">    </w:t>
        </w:r>
        <w:r w:rsidRPr="008A760C">
          <w:rPr>
            <w:b/>
            <w:color w:val="0070C0"/>
          </w:rPr>
          <w:t>&lt;assy index="42"&gt;</w:t>
        </w:r>
      </w:ins>
    </w:p>
    <w:p w14:paraId="3CB43C0F" w14:textId="77777777" w:rsidR="00F829D8" w:rsidRPr="008A760C" w:rsidRDefault="00F829D8" w:rsidP="00F829D8">
      <w:pPr>
        <w:pStyle w:val="XMLCode"/>
        <w:rPr>
          <w:ins w:id="325" w:author="nick" w:date="2019-05-13T18:25:00Z"/>
          <w:b/>
          <w:color w:val="0070C0"/>
        </w:rPr>
      </w:pPr>
      <w:ins w:id="326" w:author="nick" w:date="2019-05-13T18:25: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6970E8F5" w14:textId="77777777" w:rsidR="00F829D8" w:rsidRPr="008A760C" w:rsidRDefault="00F829D8" w:rsidP="00F829D8">
      <w:pPr>
        <w:pStyle w:val="XMLCode"/>
        <w:rPr>
          <w:ins w:id="327" w:author="nick" w:date="2019-05-13T18:25:00Z"/>
          <w:b/>
          <w:color w:val="0070C0"/>
        </w:rPr>
      </w:pPr>
      <w:ins w:id="328" w:author="nick" w:date="2019-05-13T18:25: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2BA5F338" w14:textId="77777777" w:rsidR="00F829D8" w:rsidRPr="008A760C" w:rsidRDefault="00F829D8" w:rsidP="00F829D8">
      <w:pPr>
        <w:pStyle w:val="XMLCode"/>
        <w:rPr>
          <w:ins w:id="329" w:author="nick" w:date="2019-05-13T18:25:00Z"/>
          <w:b/>
          <w:color w:val="0070C0"/>
        </w:rPr>
      </w:pPr>
      <w:ins w:id="330" w:author="nick" w:date="2019-05-13T18:25:00Z">
        <w:r w:rsidRPr="008A760C">
          <w:rPr>
            <w:b/>
            <w:color w:val="0070C0"/>
          </w:rPr>
          <w:t xml:space="preserve">    &lt;/assy&gt;</w:t>
        </w:r>
      </w:ins>
    </w:p>
    <w:p w14:paraId="07699E63" w14:textId="2E1CDFFC" w:rsidR="00636247" w:rsidRPr="002E3D68" w:rsidDel="00F829D8" w:rsidRDefault="00636247" w:rsidP="00F54FFD">
      <w:pPr>
        <w:pStyle w:val="XMLCode"/>
        <w:keepNext/>
        <w:rPr>
          <w:del w:id="331" w:author="nick" w:date="2019-05-13T18:25:00Z"/>
          <w:rFonts w:cs="Courier New"/>
          <w:b/>
          <w:szCs w:val="16"/>
        </w:rPr>
      </w:pPr>
      <w:del w:id="332" w:author="nick" w:date="2019-05-13T18:25:00Z">
        <w:r w:rsidRPr="002E3D68" w:rsidDel="00F829D8">
          <w:rPr>
            <w:rFonts w:cs="Courier New"/>
            <w:b/>
            <w:szCs w:val="16"/>
          </w:rPr>
          <w:delText xml:space="preserve">    &lt;part index=”1” label=”sheet_steel_in_door_left_32_thickness3.2” pid=”3202132”/&gt;</w:delText>
        </w:r>
      </w:del>
    </w:p>
    <w:p w14:paraId="79EDECE4" w14:textId="612160ED" w:rsidR="00636247" w:rsidRPr="002E3D68" w:rsidDel="00F829D8" w:rsidRDefault="00636247" w:rsidP="00636247">
      <w:pPr>
        <w:pStyle w:val="XMLCode"/>
        <w:rPr>
          <w:del w:id="333" w:author="nick" w:date="2019-05-13T18:25:00Z"/>
          <w:rFonts w:cs="Courier New"/>
          <w:b/>
          <w:color w:val="0070C0"/>
          <w:szCs w:val="16"/>
        </w:rPr>
      </w:pPr>
      <w:del w:id="334" w:author="nick" w:date="2019-05-13T18:25:00Z">
        <w:r w:rsidRPr="002E3D68" w:rsidDel="00F829D8">
          <w:rPr>
            <w:rFonts w:cs="Courier New"/>
            <w:b/>
            <w:szCs w:val="16"/>
          </w:rPr>
          <w:delText xml:space="preserve">    </w:delText>
        </w:r>
        <w:r w:rsidRPr="002E3D68" w:rsidDel="00F829D8">
          <w:rPr>
            <w:rFonts w:cs="Courier New"/>
            <w:b/>
            <w:color w:val="0070C0"/>
            <w:szCs w:val="16"/>
          </w:rPr>
          <w:delText>&lt;assy index="42"&gt;</w:delText>
        </w:r>
      </w:del>
    </w:p>
    <w:p w14:paraId="37A5D81F" w14:textId="5890540A" w:rsidR="00636247" w:rsidRPr="002E3D68" w:rsidDel="00F829D8" w:rsidRDefault="00636247" w:rsidP="00636247">
      <w:pPr>
        <w:pStyle w:val="XMLCode"/>
        <w:rPr>
          <w:del w:id="335" w:author="nick" w:date="2019-05-13T18:25:00Z"/>
          <w:rFonts w:cs="Courier New"/>
          <w:b/>
          <w:color w:val="0070C0"/>
          <w:szCs w:val="16"/>
        </w:rPr>
      </w:pPr>
      <w:del w:id="336" w:author="nick" w:date="2019-05-13T18:25:00Z">
        <w:r w:rsidRPr="002E3D68" w:rsidDel="00F829D8">
          <w:rPr>
            <w:rFonts w:cs="Courier New"/>
            <w:b/>
            <w:color w:val="0070C0"/>
            <w:szCs w:val="16"/>
          </w:rPr>
          <w:delText xml:space="preserve">        &lt;part label=”sheet_steel_in_door_left_30_thickness2.70” pid="110013"/&gt;</w:delText>
        </w:r>
      </w:del>
    </w:p>
    <w:p w14:paraId="7060E950" w14:textId="33F4EBB6" w:rsidR="00636247" w:rsidRPr="002E3D68" w:rsidDel="00F829D8" w:rsidRDefault="00636247" w:rsidP="00636247">
      <w:pPr>
        <w:pStyle w:val="XMLCode"/>
        <w:rPr>
          <w:del w:id="337" w:author="nick" w:date="2019-05-13T18:25:00Z"/>
          <w:rFonts w:cs="Courier New"/>
          <w:b/>
          <w:color w:val="0070C0"/>
          <w:szCs w:val="16"/>
        </w:rPr>
      </w:pPr>
      <w:del w:id="338" w:author="nick" w:date="2019-05-13T18:25:00Z">
        <w:r w:rsidRPr="002E3D68" w:rsidDel="00F829D8">
          <w:rPr>
            <w:rFonts w:cs="Courier New"/>
            <w:b/>
            <w:color w:val="0070C0"/>
            <w:szCs w:val="16"/>
          </w:rPr>
          <w:delText xml:space="preserve">        &lt;part label=”sheet_steel_in_door_left_31_thickness2.75” pid="110099"/&gt;</w:delText>
        </w:r>
      </w:del>
    </w:p>
    <w:p w14:paraId="50E389EA" w14:textId="5603640E" w:rsidR="00636247" w:rsidRPr="002E3D68" w:rsidDel="00F829D8" w:rsidRDefault="00636247" w:rsidP="00636247">
      <w:pPr>
        <w:pStyle w:val="XMLCode"/>
        <w:rPr>
          <w:del w:id="339" w:author="nick" w:date="2019-05-13T18:25:00Z"/>
          <w:rFonts w:cs="Courier New"/>
          <w:b/>
          <w:color w:val="0070C0"/>
          <w:szCs w:val="16"/>
        </w:rPr>
      </w:pPr>
      <w:del w:id="340" w:author="nick" w:date="2019-05-13T18:25:00Z">
        <w:r w:rsidRPr="002E3D68" w:rsidDel="00F829D8">
          <w:rPr>
            <w:rFonts w:cs="Courier New"/>
            <w:b/>
            <w:color w:val="0070C0"/>
            <w:szCs w:val="16"/>
          </w:rPr>
          <w:delText xml:space="preserve">    &lt;/assy&gt;</w:delText>
        </w:r>
      </w:del>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43E1B5D3" w:rsidR="00636247" w:rsidRPr="00F829D8" w:rsidDel="00F829D8" w:rsidRDefault="00235C13" w:rsidP="00636247">
      <w:pPr>
        <w:pStyle w:val="XMLCode"/>
        <w:ind w:firstLine="539"/>
        <w:rPr>
          <w:del w:id="341" w:author="nick" w:date="2019-05-13T18:28:00Z"/>
          <w:b/>
          <w:color w:val="0070C0"/>
        </w:rPr>
      </w:pPr>
      <w:del w:id="342" w:author="nick" w:date="2019-05-13T18:28:00Z">
        <w:r w:rsidRPr="00F829D8" w:rsidDel="00F829D8">
          <w:rPr>
            <w:b/>
            <w:color w:val="0070C0"/>
          </w:rPr>
          <w:delText xml:space="preserve">   </w:delText>
        </w:r>
        <w:r w:rsidR="00636247" w:rsidRPr="00F829D8" w:rsidDel="00F829D8">
          <w:rPr>
            <w:b/>
            <w:color w:val="0070C0"/>
          </w:rPr>
          <w:delText>&lt;partner label="sheet_steel_in_door_left_32_thickness3.2"/&gt;</w:delText>
        </w:r>
      </w:del>
    </w:p>
    <w:p w14:paraId="1CE9DC1B" w14:textId="0E7C421D" w:rsidR="00636247" w:rsidRPr="00F829D8" w:rsidDel="00F829D8" w:rsidRDefault="00235C13" w:rsidP="00636247">
      <w:pPr>
        <w:pStyle w:val="XMLCode"/>
        <w:ind w:firstLine="539"/>
        <w:rPr>
          <w:del w:id="343" w:author="nick" w:date="2019-05-13T18:28:00Z"/>
          <w:b/>
          <w:color w:val="0070C0"/>
        </w:rPr>
      </w:pPr>
      <w:del w:id="344" w:author="nick" w:date="2019-05-13T18:28:00Z">
        <w:r w:rsidRPr="00F829D8" w:rsidDel="00F829D8">
          <w:rPr>
            <w:b/>
            <w:color w:val="0070C0"/>
          </w:rPr>
          <w:delText xml:space="preserve">   &lt;partner label="sheet_steel_in_door_left_30_thickness2.70"/&gt;</w:delText>
        </w:r>
      </w:del>
    </w:p>
    <w:p w14:paraId="70EBB31B" w14:textId="16701937" w:rsidR="00F829D8" w:rsidRPr="00F829D8" w:rsidRDefault="00F829D8" w:rsidP="00F829D8">
      <w:pPr>
        <w:pStyle w:val="XMLCode"/>
        <w:ind w:firstLine="539"/>
        <w:rPr>
          <w:ins w:id="345" w:author="nick" w:date="2019-05-13T18:26:00Z"/>
          <w:b/>
          <w:color w:val="0070C0"/>
        </w:rPr>
      </w:pPr>
      <w:ins w:id="346" w:author="nick" w:date="2019-05-13T18:26:00Z">
        <w:r w:rsidRPr="00F829D8">
          <w:rPr>
            <w:b/>
            <w:color w:val="0070C0"/>
          </w:rPr>
          <w:t xml:space="preserve">   &lt;partner label="</w:t>
        </w:r>
        <w:r>
          <w:rPr>
            <w:b/>
            <w:color w:val="0070C0"/>
          </w:rPr>
          <w:t>PART_9004400</w:t>
        </w:r>
        <w:r w:rsidRPr="00F829D8">
          <w:rPr>
            <w:b/>
            <w:color w:val="0070C0"/>
          </w:rPr>
          <w:t>"/&gt;</w:t>
        </w:r>
      </w:ins>
    </w:p>
    <w:p w14:paraId="1D431317" w14:textId="75CEB7DA" w:rsidR="00F829D8" w:rsidRPr="00F829D8" w:rsidRDefault="00F829D8" w:rsidP="00F829D8">
      <w:pPr>
        <w:pStyle w:val="XMLCode"/>
        <w:ind w:firstLine="539"/>
        <w:rPr>
          <w:ins w:id="347" w:author="nick" w:date="2019-05-13T18:26:00Z"/>
          <w:b/>
          <w:color w:val="0070C0"/>
        </w:rPr>
      </w:pPr>
      <w:ins w:id="348" w:author="nick" w:date="2019-05-13T18:26:00Z">
        <w:r w:rsidRPr="00F829D8">
          <w:rPr>
            <w:b/>
            <w:color w:val="0070C0"/>
          </w:rPr>
          <w:t xml:space="preserve">   &lt;partner label="</w:t>
        </w:r>
        <w:r>
          <w:rPr>
            <w:b/>
            <w:color w:val="0070C0"/>
          </w:rPr>
          <w:t>PART_7000400</w:t>
        </w:r>
        <w:r w:rsidRPr="00F829D8">
          <w:rPr>
            <w:b/>
            <w:color w:val="0070C0"/>
          </w:rPr>
          <w:t>"/&gt;</w:t>
        </w:r>
      </w:ins>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ins w:id="349" w:author="nick" w:date="2019-05-13T18:27:00Z"/>
          <w:b/>
          <w:color w:val="0070C0"/>
        </w:rPr>
      </w:pPr>
      <w:ins w:id="350" w:author="nick" w:date="2019-05-13T18:27:00Z">
        <w:r w:rsidRPr="00F829D8">
          <w:rPr>
            <w:b/>
            <w:color w:val="0070C0"/>
          </w:rPr>
          <w:t xml:space="preserve">   &lt;partner label="</w:t>
        </w:r>
        <w:r>
          <w:rPr>
            <w:b/>
            <w:color w:val="0070C0"/>
          </w:rPr>
          <w:t>PART_7000800</w:t>
        </w:r>
        <w:r w:rsidRPr="00F829D8">
          <w:rPr>
            <w:b/>
            <w:color w:val="0070C0"/>
          </w:rPr>
          <w:t>"/&gt;</w:t>
        </w:r>
      </w:ins>
    </w:p>
    <w:p w14:paraId="503824F7" w14:textId="7546AD2B" w:rsidR="00235C13" w:rsidRPr="00F829D8" w:rsidDel="00F829D8" w:rsidRDefault="00235C13" w:rsidP="00235C13">
      <w:pPr>
        <w:pStyle w:val="XMLCode"/>
        <w:ind w:firstLine="539"/>
        <w:rPr>
          <w:del w:id="351" w:author="nick" w:date="2019-05-13T18:27:00Z"/>
          <w:b/>
          <w:color w:val="0070C0"/>
        </w:rPr>
      </w:pPr>
      <w:del w:id="352" w:author="nick" w:date="2019-05-13T18:27:00Z">
        <w:r w:rsidRPr="00F829D8" w:rsidDel="00F829D8">
          <w:rPr>
            <w:b/>
            <w:color w:val="0070C0"/>
          </w:rPr>
          <w:delText xml:space="preserve">   &lt;partner label="sheet_steel_in_door_left_31_thickness2.75"/&gt;</w:delText>
        </w:r>
      </w:del>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53" w:name="_Ref414837767"/>
      <w:bookmarkStart w:id="354" w:name="_Toc3556955"/>
      <w:bookmarkStart w:id="355" w:name="_Toc7723700"/>
      <w:r>
        <w:t xml:space="preserve">Local </w:t>
      </w:r>
      <w:r w:rsidR="008706FB">
        <w:t>Contact</w:t>
      </w:r>
      <w:r w:rsidRPr="0030552A">
        <w:t xml:space="preserve"> </w:t>
      </w:r>
      <w:r w:rsidR="008706FB">
        <w:t>P</w:t>
      </w:r>
      <w:r>
        <w:t>ropert</w:t>
      </w:r>
      <w:r w:rsidR="008706FB">
        <w:t>ies</w:t>
      </w:r>
      <w:bookmarkEnd w:id="353"/>
      <w:bookmarkEnd w:id="354"/>
      <w:bookmarkEnd w:id="355"/>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356" w:name="_Toc3566424"/>
      <w:bookmarkStart w:id="357"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356"/>
      <w:bookmarkEnd w:id="357"/>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358" w:name="_Ref414836574"/>
      <w:bookmarkStart w:id="359" w:name="_Toc3556956"/>
      <w:bookmarkStart w:id="360" w:name="_Toc7723701"/>
      <w:r w:rsidRPr="007055D9">
        <w:t>Joints</w:t>
      </w:r>
      <w:bookmarkEnd w:id="358"/>
      <w:bookmarkEnd w:id="359"/>
      <w:bookmarkEnd w:id="36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361" w:name="_Toc3566425"/>
      <w:bookmarkStart w:id="362"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61"/>
      <w:bookmarkEnd w:id="36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63" w:name="_Toc428456083"/>
      <w:bookmarkStart w:id="364" w:name="_Toc428537047"/>
      <w:bookmarkStart w:id="365" w:name="_Toc428969366"/>
      <w:bookmarkStart w:id="366" w:name="_Toc429052757"/>
      <w:bookmarkStart w:id="367" w:name="_Toc3556957"/>
      <w:bookmarkStart w:id="368" w:name="_Toc7723702"/>
      <w:bookmarkEnd w:id="363"/>
      <w:bookmarkEnd w:id="364"/>
      <w:bookmarkEnd w:id="365"/>
      <w:bookmarkEnd w:id="36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67"/>
      <w:bookmarkEnd w:id="36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ins w:id="369" w:author="nick" w:date="2019-05-15T01:48:00Z">
        <w:r w:rsidR="009A3F31">
          <w:t>xmcf_3_0_1.xsd</w:t>
        </w:r>
      </w:ins>
      <w:del w:id="370" w:author="nick" w:date="2019-05-15T01:48:00Z">
        <w:r w:rsidRPr="001E6C77" w:rsidDel="009A3F31">
          <w:rPr>
            <w:rFonts w:cs="Courier New"/>
            <w:sz w:val="15"/>
            <w:szCs w:val="15"/>
          </w:rPr>
          <w:delText>xmcf.xsd</w:delText>
        </w:r>
      </w:del>
      <w:r w:rsidRPr="001E6C77">
        <w:rPr>
          <w:rFonts w:cs="Courier New"/>
          <w:sz w:val="15"/>
          <w:szCs w:val="15"/>
        </w:rPr>
        <w:t>"&gt;</w:t>
      </w:r>
    </w:p>
    <w:p w14:paraId="75B7E9F8" w14:textId="15346796" w:rsidR="006C2535" w:rsidRPr="001E6C77" w:rsidDel="006F4BFA" w:rsidRDefault="006C2535" w:rsidP="006C2535">
      <w:pPr>
        <w:pStyle w:val="XMLCode"/>
        <w:rPr>
          <w:del w:id="371" w:author="nick" w:date="2019-05-15T02:39:00Z"/>
          <w:rFonts w:cs="Courier New"/>
          <w:color w:val="FF0000"/>
          <w:sz w:val="15"/>
          <w:szCs w:val="15"/>
        </w:rPr>
      </w:pPr>
      <w:del w:id="372" w:author="nick" w:date="2019-05-15T02:39:00Z">
        <w:r w:rsidRPr="001E6C77" w:rsidDel="006F4BFA">
          <w:rPr>
            <w:rFonts w:cs="Courier New"/>
            <w:color w:val="FF0000"/>
            <w:sz w:val="15"/>
            <w:szCs w:val="15"/>
          </w:rPr>
          <w:delText>&lt;!-- File Name: new_car.xml --&gt;</w:delText>
        </w:r>
      </w:del>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ins w:id="373" w:author="nick" w:date="2019-05-15T01:46:00Z">
        <w:r w:rsidR="009A3F31">
          <w:t>3</w:t>
        </w:r>
        <w:r w:rsidR="009A3F31" w:rsidRPr="00BA120B">
          <w:t>.0.</w:t>
        </w:r>
        <w:r w:rsidR="009A3F31">
          <w:t>1</w:t>
        </w:r>
      </w:ins>
      <w:del w:id="374"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375" w:author="nick" w:date="2019-03-05T18:43:00Z">
        <w:r w:rsidR="00AE0CCD">
          <w:rPr>
            <w:sz w:val="15"/>
            <w:szCs w:val="15"/>
          </w:rPr>
          <w:t xml:space="preserve"> </w:t>
        </w:r>
      </w:ins>
      <w:commentRangeStart w:id="376"/>
      <w:ins w:id="377" w:author="Dr. Carsten Franke" w:date="2019-03-18T14:58:00Z">
        <w:del w:id="378" w:author="nick" w:date="2019-03-20T22:30:00Z">
          <w:r w:rsidR="001B680E" w:rsidDel="00DA3D72">
            <w:rPr>
              <w:sz w:val="15"/>
              <w:szCs w:val="15"/>
            </w:rPr>
            <w:delText>83</w:delText>
          </w:r>
        </w:del>
      </w:ins>
      <w:commentRangeEnd w:id="376"/>
      <w:r w:rsidR="00DA3D72">
        <w:rPr>
          <w:rStyle w:val="CommentReference"/>
          <w:rFonts w:ascii="Calibri" w:hAnsi="Calibri"/>
          <w:lang w:eastAsia="x-none"/>
        </w:rPr>
        <w:commentReference w:id="376"/>
      </w:r>
      <w:ins w:id="379"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ins w:id="380" w:author="nick" w:date="2019-05-13T18:30:00Z"/>
          <w:sz w:val="15"/>
          <w:szCs w:val="15"/>
        </w:rPr>
      </w:pPr>
      <w:ins w:id="381" w:author="nick" w:date="2019-05-13T18:30:00Z">
        <w:r>
          <w:rPr>
            <w:sz w:val="15"/>
            <w:szCs w:val="15"/>
          </w:rPr>
          <w:t xml:space="preserve">            &lt;part index=”1”</w:t>
        </w:r>
        <w:r w:rsidRPr="001E6C77">
          <w:rPr>
            <w:sz w:val="15"/>
            <w:szCs w:val="15"/>
          </w:rPr>
          <w:t xml:space="preserve"> label=</w:t>
        </w:r>
        <w:r w:rsidRPr="00CC7960">
          <w:rPr>
            <w:sz w:val="15"/>
            <w:szCs w:val="15"/>
          </w:rPr>
          <w:t>"PART_</w:t>
        </w:r>
      </w:ins>
      <w:ins w:id="382" w:author="nick" w:date="2019-05-13T18:31:00Z">
        <w:r w:rsidRPr="00CC7960">
          <w:rPr>
            <w:sz w:val="15"/>
            <w:szCs w:val="15"/>
          </w:rPr>
          <w:t>8</w:t>
        </w:r>
      </w:ins>
      <w:ins w:id="383" w:author="nick" w:date="2019-05-13T18:30:00Z">
        <w:r w:rsidRPr="00CC7960">
          <w:rPr>
            <w:sz w:val="15"/>
            <w:szCs w:val="15"/>
          </w:rPr>
          <w:t>00</w:t>
        </w:r>
      </w:ins>
      <w:ins w:id="384" w:author="nick" w:date="2019-05-13T18:31:00Z">
        <w:r w:rsidRPr="00CC7960">
          <w:rPr>
            <w:sz w:val="15"/>
            <w:szCs w:val="15"/>
          </w:rPr>
          <w:t>0880</w:t>
        </w:r>
      </w:ins>
      <w:ins w:id="385" w:author="nick" w:date="2019-05-13T18:30:00Z">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=”20123213”/&gt;</w:t>
        </w:r>
      </w:ins>
    </w:p>
    <w:p w14:paraId="373119F0" w14:textId="4D5F38AA" w:rsidR="00F829D8" w:rsidRPr="001E6C77" w:rsidRDefault="00F829D8" w:rsidP="00F829D8">
      <w:pPr>
        <w:pStyle w:val="XMLCode"/>
        <w:rPr>
          <w:ins w:id="386" w:author="nick" w:date="2019-05-13T18:30:00Z"/>
          <w:sz w:val="15"/>
          <w:szCs w:val="15"/>
        </w:rPr>
      </w:pPr>
      <w:ins w:id="387" w:author="nick" w:date="2019-05-13T18:30:00Z">
        <w:r w:rsidRPr="001E6C77">
          <w:rPr>
            <w:sz w:val="15"/>
            <w:szCs w:val="15"/>
          </w:rPr>
          <w:t xml:space="preserve">   </w:t>
        </w:r>
        <w:r>
          <w:rPr>
            <w:sz w:val="15"/>
            <w:szCs w:val="15"/>
          </w:rPr>
          <w:t xml:space="preserve">         &lt;part index=”2”</w:t>
        </w:r>
        <w:r w:rsidRPr="001E6C77">
          <w:rPr>
            <w:sz w:val="15"/>
            <w:szCs w:val="15"/>
          </w:rPr>
          <w:t xml:space="preserve"> label=</w:t>
        </w:r>
      </w:ins>
      <w:ins w:id="388" w:author="nick" w:date="2019-05-13T18:31:00Z">
        <w:r w:rsidRPr="00CC7960">
          <w:rPr>
            <w:sz w:val="15"/>
            <w:szCs w:val="15"/>
          </w:rPr>
          <w:t>"PART_8</w:t>
        </w:r>
      </w:ins>
      <w:ins w:id="389" w:author="nick" w:date="2019-05-13T18:42:00Z">
        <w:r w:rsidR="00CC7960">
          <w:rPr>
            <w:sz w:val="15"/>
            <w:szCs w:val="15"/>
          </w:rPr>
          <w:t>1</w:t>
        </w:r>
      </w:ins>
      <w:ins w:id="390" w:author="nick" w:date="2019-05-13T18:31:00Z">
        <w:r w:rsidRPr="00CC7960">
          <w:rPr>
            <w:sz w:val="15"/>
            <w:szCs w:val="15"/>
          </w:rPr>
          <w:t>00</w:t>
        </w:r>
      </w:ins>
      <w:ins w:id="391" w:author="nick" w:date="2019-05-13T18:42:00Z">
        <w:r w:rsidR="00CC7960">
          <w:rPr>
            <w:sz w:val="15"/>
            <w:szCs w:val="15"/>
          </w:rPr>
          <w:t>3</w:t>
        </w:r>
      </w:ins>
      <w:ins w:id="392" w:author="nick" w:date="2019-05-13T18:31:00Z">
        <w:r w:rsidRPr="00CC7960">
          <w:rPr>
            <w:sz w:val="15"/>
            <w:szCs w:val="15"/>
          </w:rPr>
          <w:t>4</w:t>
        </w:r>
      </w:ins>
      <w:ins w:id="393" w:author="nick" w:date="2019-05-13T18:42:00Z">
        <w:r w:rsidR="00CC7960">
          <w:rPr>
            <w:sz w:val="15"/>
            <w:szCs w:val="15"/>
          </w:rPr>
          <w:t>0</w:t>
        </w:r>
      </w:ins>
      <w:ins w:id="394" w:author="nick" w:date="2019-05-13T18:31:00Z">
        <w:r w:rsidRPr="00CC7960">
          <w:rPr>
            <w:sz w:val="15"/>
            <w:szCs w:val="15"/>
          </w:rPr>
          <w:t>"</w:t>
        </w:r>
      </w:ins>
      <w:ins w:id="395" w:author="nick" w:date="2019-05-13T18:30:00Z">
        <w:r w:rsidRPr="001E6C77">
          <w:rPr>
            <w:sz w:val="15"/>
            <w:szCs w:val="15"/>
          </w:rPr>
          <w:t xml:space="preserve"> </w:t>
        </w:r>
        <w:proofErr w:type="gramStart"/>
        <w:r w:rsidRPr="001E6C77">
          <w:rPr>
            <w:sz w:val="15"/>
            <w:szCs w:val="15"/>
          </w:rPr>
          <w:t>pid</w:t>
        </w:r>
        <w:proofErr w:type="gramEnd"/>
        <w:r w:rsidRPr="001E6C77">
          <w:rPr>
            <w:sz w:val="15"/>
            <w:szCs w:val="15"/>
          </w:rPr>
          <w:t>=”90123213”/&gt;</w:t>
        </w:r>
      </w:ins>
    </w:p>
    <w:p w14:paraId="6532BCE7" w14:textId="07176626" w:rsidR="006C2535" w:rsidRPr="001E6C77" w:rsidDel="00F829D8" w:rsidRDefault="00347555" w:rsidP="006C2535">
      <w:pPr>
        <w:pStyle w:val="XMLCode"/>
        <w:rPr>
          <w:del w:id="396" w:author="nick" w:date="2019-05-13T18:30:00Z"/>
          <w:sz w:val="15"/>
          <w:szCs w:val="15"/>
        </w:rPr>
      </w:pPr>
      <w:del w:id="397" w:author="nick" w:date="2019-05-13T18:30:00Z">
        <w:r w:rsidDel="00F829D8">
          <w:rPr>
            <w:sz w:val="15"/>
            <w:szCs w:val="15"/>
          </w:rPr>
          <w:delText xml:space="preserve">            &lt;part index=”1”</w:delText>
        </w:r>
        <w:r w:rsidR="006C2535" w:rsidRPr="001E6C77" w:rsidDel="00F829D8">
          <w:rPr>
            <w:sz w:val="15"/>
            <w:szCs w:val="15"/>
          </w:rPr>
          <w:delText xml:space="preserve"> label=”sheet_leftdoor__front_t=3” pid=”20123213”/&gt;</w:delText>
        </w:r>
      </w:del>
    </w:p>
    <w:p w14:paraId="6685C88D" w14:textId="4BB05795" w:rsidR="006C2535" w:rsidRPr="001E6C77" w:rsidDel="00F829D8" w:rsidRDefault="006C2535" w:rsidP="006C2535">
      <w:pPr>
        <w:pStyle w:val="XMLCode"/>
        <w:rPr>
          <w:del w:id="398" w:author="nick" w:date="2019-05-13T18:30:00Z"/>
          <w:sz w:val="15"/>
          <w:szCs w:val="15"/>
        </w:rPr>
      </w:pPr>
      <w:del w:id="399" w:author="nick" w:date="2019-05-13T18:30:00Z">
        <w:r w:rsidRPr="001E6C77" w:rsidDel="00F829D8">
          <w:rPr>
            <w:sz w:val="15"/>
            <w:szCs w:val="15"/>
          </w:rPr>
          <w:delText xml:space="preserve">   </w:delText>
        </w:r>
        <w:r w:rsidR="00347555" w:rsidDel="00F829D8">
          <w:rPr>
            <w:sz w:val="15"/>
            <w:szCs w:val="15"/>
          </w:rPr>
          <w:delText xml:space="preserve">         &lt;part index=”2”</w:delText>
        </w:r>
        <w:r w:rsidRPr="001E6C77" w:rsidDel="00F829D8">
          <w:rPr>
            <w:sz w:val="15"/>
            <w:szCs w:val="15"/>
          </w:rPr>
          <w:delText xml:space="preserve"> label=”assembly_ leftdoor _hinge” pid=”90123213”/&gt;</w:delText>
        </w:r>
      </w:del>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400" w:name="_Ref395100983"/>
      <w:r w:rsidRPr="001E6C77">
        <w:rPr>
          <w:rStyle w:val="FootnoteReference"/>
          <w:sz w:val="15"/>
          <w:szCs w:val="15"/>
        </w:rPr>
        <w:footnoteReference w:id="8"/>
      </w:r>
      <w:bookmarkEnd w:id="400"/>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401" w:name="_Toc428279348"/>
      <w:bookmarkStart w:id="402" w:name="_Toc428456085"/>
      <w:bookmarkStart w:id="403" w:name="_Toc428537049"/>
      <w:bookmarkStart w:id="404" w:name="_Toc428969368"/>
      <w:bookmarkStart w:id="405" w:name="_Toc429052759"/>
      <w:bookmarkStart w:id="406" w:name="_Toc3556958"/>
      <w:bookmarkStart w:id="407" w:name="_Toc7723703"/>
      <w:bookmarkEnd w:id="401"/>
      <w:bookmarkEnd w:id="402"/>
      <w:bookmarkEnd w:id="403"/>
      <w:bookmarkEnd w:id="404"/>
      <w:bookmarkEnd w:id="405"/>
      <w:r w:rsidRPr="007055D9">
        <w:lastRenderedPageBreak/>
        <w:t>XML Schema Definition</w:t>
      </w:r>
      <w:bookmarkEnd w:id="406"/>
      <w:bookmarkEnd w:id="40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8" w:name="_Toc334484488"/>
      <w:bookmarkStart w:id="409" w:name="_Toc334486133"/>
      <w:bookmarkStart w:id="410" w:name="XMLStructureConnectionGroups"/>
      <w:bookmarkStart w:id="411" w:name="SeamweldConnectionGroupPart"/>
      <w:bookmarkStart w:id="412" w:name="XMLStructurePartsPIDs"/>
      <w:bookmarkStart w:id="413" w:name="XMLStructureConnections"/>
      <w:bookmarkStart w:id="414" w:name="XMLStructurePointConnections"/>
      <w:bookmarkStart w:id="415" w:name="XMLStructureLineConnections"/>
      <w:bookmarkStart w:id="416" w:name="XMLStructurePlaneConnections"/>
      <w:bookmarkStart w:id="417" w:name="_Toc338938892"/>
      <w:bookmarkStart w:id="418" w:name="_Toc338939088"/>
      <w:bookmarkStart w:id="419" w:name="_Toc3556959"/>
      <w:bookmarkStart w:id="420" w:name="_Toc7723704"/>
      <w:bookmarkEnd w:id="110"/>
      <w:bookmarkEnd w:id="111"/>
      <w:bookmarkEnd w:id="408"/>
      <w:bookmarkEnd w:id="409"/>
      <w:bookmarkEnd w:id="410"/>
      <w:bookmarkEnd w:id="411"/>
      <w:bookmarkEnd w:id="412"/>
      <w:bookmarkEnd w:id="413"/>
      <w:bookmarkEnd w:id="414"/>
      <w:bookmarkEnd w:id="415"/>
      <w:bookmarkEnd w:id="416"/>
      <w:r w:rsidRPr="007055D9">
        <w:lastRenderedPageBreak/>
        <w:t>Data Common to any Connection</w:t>
      </w:r>
      <w:bookmarkEnd w:id="417"/>
      <w:bookmarkEnd w:id="418"/>
      <w:bookmarkEnd w:id="419"/>
      <w:bookmarkEnd w:id="420"/>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21" w:name="_Ref448911656"/>
      <w:bookmarkStart w:id="422" w:name="_Toc3556960"/>
      <w:bookmarkStart w:id="423" w:name="_Toc7723705"/>
      <w:bookmarkStart w:id="424" w:name="_Toc413359574"/>
      <w:bookmarkStart w:id="425" w:name="_Toc338938893"/>
      <w:bookmarkStart w:id="426" w:name="_Toc338939089"/>
      <w:bookmarkStart w:id="427" w:name="_Toc288196462"/>
      <w:bookmarkStart w:id="428" w:name="_Toc288200760"/>
      <w:r>
        <w:t>Indices and their properties</w:t>
      </w:r>
      <w:bookmarkEnd w:id="421"/>
      <w:bookmarkEnd w:id="422"/>
      <w:bookmarkEnd w:id="42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9" w:name="_Toc3556961"/>
      <w:bookmarkStart w:id="430" w:name="_Toc7723706"/>
      <w:r w:rsidRPr="00BD20ED">
        <w:rPr>
          <w:szCs w:val="34"/>
        </w:rPr>
        <w:t xml:space="preserve">Attribute </w:t>
      </w:r>
      <w:r w:rsidRPr="00BD20ED">
        <w:rPr>
          <w:rFonts w:ascii="Courier New" w:hAnsi="Courier New" w:cs="Courier New"/>
          <w:b w:val="0"/>
          <w:szCs w:val="34"/>
          <w:highlight w:val="white"/>
        </w:rPr>
        <w:t>label</w:t>
      </w:r>
      <w:bookmarkEnd w:id="424"/>
      <w:bookmarkEnd w:id="429"/>
      <w:bookmarkEnd w:id="430"/>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31" w:name="_Ref413329202"/>
      <w:bookmarkStart w:id="432" w:name="_Toc413359575"/>
      <w:bookmarkStart w:id="433" w:name="_Toc3556962"/>
      <w:bookmarkStart w:id="434" w:name="_Toc7723707"/>
      <w:r>
        <w:rPr>
          <w:szCs w:val="34"/>
        </w:rPr>
        <w:t>Dimensions and Coordinates</w:t>
      </w:r>
      <w:bookmarkEnd w:id="431"/>
      <w:bookmarkEnd w:id="432"/>
      <w:bookmarkEnd w:id="433"/>
      <w:bookmarkEnd w:id="43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7723708"/>
      <w:r w:rsidRPr="00BD20ED">
        <w:rPr>
          <w:szCs w:val="34"/>
        </w:rPr>
        <w:t xml:space="preserve">Attribute </w:t>
      </w:r>
      <w:r>
        <w:rPr>
          <w:rFonts w:ascii="Courier New" w:hAnsi="Courier New" w:cs="Courier New"/>
          <w:b w:val="0"/>
          <w:szCs w:val="34"/>
          <w:highlight w:val="white"/>
        </w:rPr>
        <w:t>quality_control</w:t>
      </w:r>
      <w:bookmarkEnd w:id="435"/>
      <w:bookmarkEnd w:id="436"/>
      <w:bookmarkEnd w:id="437"/>
      <w:bookmarkEnd w:id="438"/>
      <w:bookmarkEnd w:id="439"/>
      <w:bookmarkEnd w:id="440"/>
      <w:bookmarkEnd w:id="441"/>
      <w:bookmarkEnd w:id="442"/>
      <w:bookmarkEnd w:id="443"/>
      <w:bookmarkEnd w:id="444"/>
      <w:bookmarkEnd w:id="44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6" w:name="_Ref428442251"/>
      <w:bookmarkStart w:id="447" w:name="_Toc3556964"/>
      <w:bookmarkStart w:id="448" w:name="_Toc7723709"/>
      <w:r w:rsidRPr="007331A4">
        <w:lastRenderedPageBreak/>
        <w:t>Custom Attributes list</w:t>
      </w:r>
      <w:bookmarkEnd w:id="446"/>
      <w:bookmarkEnd w:id="447"/>
      <w:bookmarkEnd w:id="44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449" w:name="_Toc440039075"/>
      <w:bookmarkStart w:id="450" w:name="_Toc3566426"/>
      <w:bookmarkStart w:id="451"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9"/>
      <w:bookmarkEnd w:id="450"/>
      <w:bookmarkEnd w:id="45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452" w:name="_Toc440039076"/>
      <w:bookmarkStart w:id="453" w:name="_Toc3566427"/>
      <w:bookmarkStart w:id="454"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2"/>
      <w:bookmarkEnd w:id="453"/>
      <w:bookmarkEnd w:id="45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455"/>
            <w:commentRangeStart w:id="456"/>
            <w:del w:id="457" w:author="m.kalaitzaki" w:date="2019-02-11T16:07:00Z">
              <w:r w:rsidDel="00E044BB">
                <w:rPr>
                  <w:sz w:val="20"/>
                  <w:szCs w:val="20"/>
                </w:rPr>
                <w:delText>integer</w:delText>
              </w:r>
            </w:del>
            <w:ins w:id="458" w:author="m.kalaitzaki" w:date="2019-02-11T16:07:00Z">
              <w:r w:rsidR="00E044BB">
                <w:rPr>
                  <w:sz w:val="20"/>
                  <w:szCs w:val="20"/>
                </w:rPr>
                <w:t>int</w:t>
              </w:r>
              <w:commentRangeEnd w:id="455"/>
              <w:r w:rsidR="00E044BB">
                <w:rPr>
                  <w:rStyle w:val="CommentReference"/>
                  <w:lang w:eastAsia="x-none"/>
                </w:rPr>
                <w:commentReference w:id="455"/>
              </w:r>
            </w:ins>
            <w:commentRangeEnd w:id="456"/>
            <w:r w:rsidR="00133C88">
              <w:rPr>
                <w:rStyle w:val="CommentReference"/>
                <w:lang w:eastAsia="x-none"/>
              </w:rPr>
              <w:commentReference w:id="456"/>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459" w:name="_Toc440039077"/>
      <w:bookmarkStart w:id="460" w:name="_Toc3566428"/>
      <w:bookmarkStart w:id="461"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9"/>
      <w:bookmarkEnd w:id="460"/>
      <w:bookmarkEnd w:id="46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462" w:name="_Toc440039078"/>
      <w:bookmarkStart w:id="463" w:name="_Toc3566429"/>
      <w:bookmarkStart w:id="464"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62"/>
      <w:bookmarkEnd w:id="463"/>
      <w:bookmarkEnd w:id="46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465" w:name="_Toc440039079"/>
      <w:bookmarkStart w:id="466" w:name="_Toc3566430"/>
      <w:bookmarkStart w:id="467"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5"/>
      <w:bookmarkEnd w:id="466"/>
      <w:bookmarkEnd w:id="46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468" w:name="_Toc440039080"/>
      <w:bookmarkStart w:id="469" w:name="_Toc3566431"/>
      <w:bookmarkStart w:id="470"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8"/>
      <w:bookmarkEnd w:id="469"/>
      <w:bookmarkEnd w:id="4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471" w:name="_Toc440039081"/>
      <w:bookmarkStart w:id="472" w:name="_Toc3566432"/>
      <w:bookmarkStart w:id="473"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1"/>
      <w:bookmarkEnd w:id="472"/>
      <w:bookmarkEnd w:id="47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474" w:name="_Toc440039082"/>
      <w:bookmarkStart w:id="475" w:name="_Toc3566433"/>
      <w:bookmarkStart w:id="476"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477" w:name="_Toc440039083"/>
      <w:bookmarkStart w:id="478" w:name="_Toc3566434"/>
      <w:bookmarkStart w:id="479"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7"/>
      <w:bookmarkEnd w:id="478"/>
      <w:bookmarkEnd w:id="479"/>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480" w:name="_Toc440039084"/>
      <w:bookmarkStart w:id="481" w:name="_Toc3566435"/>
      <w:bookmarkStart w:id="482"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0"/>
      <w:bookmarkEnd w:id="481"/>
      <w:bookmarkEnd w:id="482"/>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83" w:name="_Toc440039085"/>
      <w:bookmarkStart w:id="484" w:name="_Toc3566436"/>
      <w:bookmarkStart w:id="485"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86" w:name="_Toc440039086"/>
      <w:bookmarkStart w:id="487" w:name="_Toc3566437"/>
      <w:bookmarkStart w:id="488"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6"/>
      <w:bookmarkEnd w:id="487"/>
      <w:bookmarkEnd w:id="4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89" w:name="_Toc440038865"/>
      <w:bookmarkStart w:id="490" w:name="_Toc3556965"/>
      <w:bookmarkStart w:id="491"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92" w:name="_Toc440038866"/>
      <w:bookmarkStart w:id="493" w:name="_Toc3556966"/>
      <w:bookmarkStart w:id="494"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95" w:name="_Toc440038867"/>
      <w:bookmarkStart w:id="496" w:name="_Toc3556967"/>
      <w:bookmarkStart w:id="497"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5"/>
      <w:bookmarkEnd w:id="496"/>
      <w:bookmarkEnd w:id="49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98" w:name="_Toc440038868"/>
      <w:bookmarkStart w:id="499" w:name="_Toc3556968"/>
      <w:bookmarkStart w:id="500"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8"/>
      <w:bookmarkEnd w:id="499"/>
      <w:bookmarkEnd w:id="50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01" w:name="_Toc3556969"/>
      <w:bookmarkStart w:id="502" w:name="_Toc7723714"/>
      <w:r w:rsidRPr="007055D9">
        <w:lastRenderedPageBreak/>
        <w:t>0D connections</w:t>
      </w:r>
      <w:bookmarkEnd w:id="501"/>
      <w:bookmarkEnd w:id="502"/>
    </w:p>
    <w:p w14:paraId="25FFC0E6" w14:textId="77777777" w:rsidR="002E60CB" w:rsidRPr="00226A3F" w:rsidRDefault="002E60CB" w:rsidP="002E60CB">
      <w:pPr>
        <w:pStyle w:val="Heading2"/>
        <w:tabs>
          <w:tab w:val="clear" w:pos="576"/>
          <w:tab w:val="left" w:pos="567"/>
          <w:tab w:val="num" w:pos="1134"/>
        </w:tabs>
        <w:ind w:left="578" w:hanging="578"/>
      </w:pPr>
      <w:bookmarkStart w:id="503" w:name="_Toc413359578"/>
      <w:bookmarkStart w:id="504" w:name="_Toc3556970"/>
      <w:bookmarkStart w:id="505" w:name="_Toc7723715"/>
      <w:r w:rsidRPr="00226A3F">
        <w:t>Generic Definitions</w:t>
      </w:r>
      <w:bookmarkEnd w:id="503"/>
      <w:bookmarkEnd w:id="504"/>
      <w:bookmarkEnd w:id="505"/>
    </w:p>
    <w:p w14:paraId="5F980062" w14:textId="77777777" w:rsidR="002E60CB" w:rsidRPr="00226A3F" w:rsidRDefault="002E60CB" w:rsidP="002E60CB">
      <w:pPr>
        <w:pStyle w:val="Heading3"/>
      </w:pPr>
      <w:bookmarkStart w:id="506" w:name="_Toc413359579"/>
      <w:bookmarkStart w:id="507" w:name="_Ref428958711"/>
      <w:bookmarkStart w:id="508" w:name="_Toc3556971"/>
      <w:bookmarkStart w:id="509" w:name="_Toc7723716"/>
      <w:r w:rsidRPr="00226A3F">
        <w:t>Identification</w:t>
      </w:r>
      <w:bookmarkEnd w:id="506"/>
      <w:bookmarkEnd w:id="507"/>
      <w:bookmarkEnd w:id="508"/>
      <w:bookmarkEnd w:id="50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510" w:name="_Toc3566438"/>
      <w:bookmarkStart w:id="511"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0"/>
      <w:bookmarkEnd w:id="511"/>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3ED289C2"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del w:id="512" w:author="nick" w:date="2019-05-13T18:50:00Z">
        <w:r w:rsidRPr="00497FD8" w:rsidDel="00885E47">
          <w:rPr>
            <w:b/>
            <w:color w:val="0070C0"/>
            <w:lang w:val="es-ES"/>
          </w:rPr>
          <w:delText>MySpotWeld</w:delText>
        </w:r>
      </w:del>
      <w:ins w:id="513" w:author="nick" w:date="2019-05-13T18:50:00Z">
        <w:r w:rsidR="00885E47">
          <w:rPr>
            <w:b/>
            <w:color w:val="0070C0"/>
            <w:lang w:val="es-ES"/>
          </w:rPr>
          <w:t>SPOT_3490</w:t>
        </w:r>
      </w:ins>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514" w:name="_Ref414563154"/>
      <w:bookmarkStart w:id="515" w:name="_Toc3556972"/>
      <w:bookmarkStart w:id="516" w:name="_Toc7723717"/>
      <w:r w:rsidRPr="007055D9">
        <w:t>Location</w:t>
      </w:r>
      <w:bookmarkEnd w:id="514"/>
      <w:bookmarkEnd w:id="515"/>
      <w:bookmarkEnd w:id="51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517" w:name="_Toc3566439"/>
      <w:bookmarkStart w:id="51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517"/>
      <w:bookmarkEnd w:id="51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519" w:name="_Toc428279359"/>
      <w:bookmarkStart w:id="520" w:name="_Toc428456096"/>
      <w:bookmarkStart w:id="521" w:name="_Toc428537060"/>
      <w:bookmarkStart w:id="522" w:name="_Toc428969379"/>
      <w:bookmarkStart w:id="523" w:name="_Toc429052770"/>
      <w:bookmarkStart w:id="524" w:name="_Direction"/>
      <w:bookmarkStart w:id="525" w:name="_Ref400880511"/>
      <w:bookmarkStart w:id="526" w:name="_Toc413359581"/>
      <w:bookmarkStart w:id="527" w:name="_Toc3556973"/>
      <w:bookmarkStart w:id="528" w:name="_Toc7723718"/>
      <w:bookmarkEnd w:id="519"/>
      <w:bookmarkEnd w:id="520"/>
      <w:bookmarkEnd w:id="521"/>
      <w:bookmarkEnd w:id="522"/>
      <w:bookmarkEnd w:id="523"/>
      <w:bookmarkEnd w:id="524"/>
      <w:r>
        <w:t>Direc</w:t>
      </w:r>
      <w:r w:rsidRPr="00226A3F">
        <w:t>tion</w:t>
      </w:r>
      <w:bookmarkEnd w:id="525"/>
      <w:bookmarkEnd w:id="526"/>
      <w:bookmarkEnd w:id="527"/>
      <w:bookmarkEnd w:id="52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529" w:name="_Toc3566440"/>
      <w:bookmarkStart w:id="53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9"/>
      <w:bookmarkEnd w:id="53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531" w:name="_Toc428279361"/>
      <w:bookmarkStart w:id="532" w:name="_Toc428456098"/>
      <w:bookmarkStart w:id="533" w:name="_Toc3556974"/>
      <w:bookmarkStart w:id="534" w:name="_Toc7723719"/>
      <w:bookmarkEnd w:id="531"/>
      <w:bookmarkEnd w:id="532"/>
      <w:r w:rsidRPr="00736820">
        <w:t>Type</w:t>
      </w:r>
      <w:r w:rsidRPr="007055D9">
        <w:t xml:space="preserve"> Specification</w:t>
      </w:r>
      <w:bookmarkEnd w:id="533"/>
      <w:bookmarkEnd w:id="53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35" w:name="_Toc3566441"/>
      <w:bookmarkStart w:id="536"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35"/>
      <w:bookmarkEnd w:id="53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7" w:name="_Ref428355238"/>
      <w:bookmarkStart w:id="538" w:name="_Toc3556975"/>
      <w:bookmarkStart w:id="539" w:name="_Toc7723720"/>
      <w:r w:rsidRPr="007055D9">
        <w:t xml:space="preserve">Spot </w:t>
      </w:r>
      <w:r w:rsidR="002E657F">
        <w:t>W</w:t>
      </w:r>
      <w:r w:rsidRPr="007055D9">
        <w:t>elds</w:t>
      </w:r>
      <w:bookmarkEnd w:id="537"/>
      <w:bookmarkEnd w:id="538"/>
      <w:bookmarkEnd w:id="53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540"/>
            <w:r w:rsidRPr="00226A3F">
              <w:rPr>
                <w:sz w:val="20"/>
                <w:szCs w:val="20"/>
              </w:rPr>
              <w:t>1</w:t>
            </w:r>
            <w:commentRangeEnd w:id="540"/>
            <w:r w:rsidR="009050D3">
              <w:rPr>
                <w:rStyle w:val="CommentReference"/>
                <w:lang w:eastAsia="x-none"/>
              </w:rPr>
              <w:commentReference w:id="540"/>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1" w:name="_Toc3566442"/>
      <w:bookmarkStart w:id="542" w:name="_Toc7723938"/>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1"/>
      <w:bookmarkEnd w:id="54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43" w:name="_Toc3566443"/>
      <w:bookmarkStart w:id="544"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ADD6E65" w:rsidR="002E60CB" w:rsidRPr="00226A3F" w:rsidRDefault="002E60CB" w:rsidP="002E60CB">
      <w:pPr>
        <w:pStyle w:val="XMLCode"/>
        <w:keepNext/>
      </w:pPr>
      <w:r w:rsidRPr="00226A3F">
        <w:t>&lt;connection_0d label="</w:t>
      </w:r>
      <w:del w:id="545" w:author="nick" w:date="2019-05-13T18:51:00Z">
        <w:r w:rsidRPr="00226A3F" w:rsidDel="00885E47">
          <w:delText>SW</w:delText>
        </w:r>
      </w:del>
      <w:ins w:id="546" w:author="nick" w:date="2019-05-13T18:51:00Z">
        <w:r w:rsidR="00885E47">
          <w:t>SPOT</w:t>
        </w:r>
      </w:ins>
      <w:r w:rsidRPr="00226A3F">
        <w:t>_</w:t>
      </w:r>
      <w:del w:id="547" w:author="nick" w:date="2019-05-13T18:51:00Z">
        <w:r w:rsidRPr="00226A3F" w:rsidDel="00885E47">
          <w:delText>left</w:delText>
        </w:r>
      </w:del>
      <w:ins w:id="548" w:author="nick" w:date="2019-05-13T18:51:00Z">
        <w:r w:rsidR="00885E47">
          <w:t>L</w:t>
        </w:r>
        <w:r w:rsidR="00885E47" w:rsidRPr="00226A3F">
          <w:t>eft</w:t>
        </w:r>
      </w:ins>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49" w:name="_Toc3556976"/>
      <w:bookmarkStart w:id="550" w:name="_Toc7723721"/>
      <w:r w:rsidRPr="007055D9">
        <w:t>Robscans</w:t>
      </w:r>
      <w:bookmarkEnd w:id="549"/>
      <w:bookmarkEnd w:id="550"/>
    </w:p>
    <w:bookmarkEnd w:id="425"/>
    <w:bookmarkEnd w:id="42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51" w:name="_Ref401160011"/>
      <w:bookmarkStart w:id="552" w:name="_Toc413359628"/>
      <w:bookmarkStart w:id="553" w:name="_Toc3557087"/>
      <w:bookmarkStart w:id="554"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5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2"/>
      <w:bookmarkEnd w:id="553"/>
      <w:bookmarkEnd w:id="55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55" w:name="_Toc3566444"/>
      <w:bookmarkStart w:id="556"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55"/>
      <w:bookmarkEnd w:id="55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57" w:name="_Toc3566445"/>
      <w:bookmarkStart w:id="558"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57"/>
      <w:bookmarkEnd w:id="55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59" w:name="_Toc3566446"/>
      <w:bookmarkStart w:id="560"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59"/>
      <w:bookmarkEnd w:id="56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ins w:id="561" w:author="nick" w:date="2019-05-13T18:51:00Z">
        <w:r w:rsidR="00885E47">
          <w:t>RSC_</w:t>
        </w:r>
      </w:ins>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2BC03B41" w:rsidR="002E60CB" w:rsidRPr="00390D3C" w:rsidRDefault="002E60CB" w:rsidP="002E60CB">
      <w:pPr>
        <w:pStyle w:val="XMLCode"/>
        <w:keepNext/>
        <w:rPr>
          <w:color w:val="0070C0"/>
        </w:rPr>
      </w:pPr>
      <w:r w:rsidRPr="00226A3F">
        <w:t xml:space="preserve">    </w:t>
      </w:r>
      <w:r w:rsidRPr="00390D3C">
        <w:rPr>
          <w:color w:val="0070C0"/>
        </w:rPr>
        <w:t>&lt;robscan base="1" pattern="</w:t>
      </w:r>
      <w:del w:id="562" w:author="nick" w:date="2019-05-13T19:59:00Z">
        <w:r w:rsidRPr="00390D3C" w:rsidDel="008508D9">
          <w:rPr>
            <w:color w:val="0070C0"/>
          </w:rPr>
          <w:delText>PatternNameGoesHere</w:delText>
        </w:r>
      </w:del>
      <w:ins w:id="563" w:author="nick" w:date="2019-05-13T19:59:00Z">
        <w:r w:rsidR="008508D9">
          <w:rPr>
            <w:color w:val="0070C0"/>
          </w:rPr>
          <w:t>KL_ST</w:t>
        </w:r>
      </w:ins>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64" w:name="_Toc428279365"/>
      <w:bookmarkStart w:id="565" w:name="_Toc428456102"/>
      <w:bookmarkStart w:id="566" w:name="_Toc428537065"/>
      <w:bookmarkStart w:id="567" w:name="_Toc428969384"/>
      <w:bookmarkStart w:id="568" w:name="_Toc429052775"/>
      <w:bookmarkStart w:id="569" w:name="_Toc413359585"/>
      <w:bookmarkStart w:id="570" w:name="_Toc3556977"/>
      <w:bookmarkStart w:id="571" w:name="_Toc7723722"/>
      <w:bookmarkEnd w:id="564"/>
      <w:bookmarkEnd w:id="565"/>
      <w:bookmarkEnd w:id="566"/>
      <w:bookmarkEnd w:id="567"/>
      <w:bookmarkEnd w:id="568"/>
      <w:r w:rsidRPr="00226A3F">
        <w:t>Rivets</w:t>
      </w:r>
      <w:bookmarkEnd w:id="569"/>
      <w:bookmarkEnd w:id="570"/>
      <w:bookmarkEnd w:id="57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72" w:name="_Toc3566447"/>
      <w:bookmarkStart w:id="573"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72"/>
      <w:bookmarkEnd w:id="573"/>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574"/>
            <w:r>
              <w:rPr>
                <w:sz w:val="20"/>
                <w:szCs w:val="20"/>
              </w:rPr>
              <w:t>hardness</w:t>
            </w:r>
            <w:commentRangeEnd w:id="574"/>
            <w:r>
              <w:rPr>
                <w:rStyle w:val="CommentReference"/>
                <w:lang w:eastAsia="x-none"/>
              </w:rPr>
              <w:commentReference w:id="574"/>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75" w:name="_Toc3566448"/>
      <w:bookmarkStart w:id="576"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75"/>
      <w:bookmarkEnd w:id="576"/>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77" w:name="_Toc3557088"/>
      <w:bookmarkStart w:id="578"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77"/>
      <w:bookmarkEnd w:id="578"/>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79" w:name="_Toc3566449"/>
      <w:bookmarkStart w:id="580"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9"/>
      <w:bookmarkEnd w:id="58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81" w:name="_Toc428279367"/>
      <w:bookmarkStart w:id="582" w:name="_Toc428456104"/>
      <w:bookmarkStart w:id="583" w:name="_Toc428537067"/>
      <w:bookmarkStart w:id="584" w:name="_Toc428969386"/>
      <w:bookmarkStart w:id="585" w:name="_Toc429052777"/>
      <w:bookmarkStart w:id="586" w:name="_Toc413359586"/>
      <w:bookmarkStart w:id="587" w:name="_Toc3556978"/>
      <w:bookmarkStart w:id="588" w:name="_Toc7723723"/>
      <w:bookmarkEnd w:id="581"/>
      <w:bookmarkEnd w:id="582"/>
      <w:bookmarkEnd w:id="583"/>
      <w:bookmarkEnd w:id="584"/>
      <w:bookmarkEnd w:id="585"/>
      <w:r>
        <w:t>Blind</w:t>
      </w:r>
      <w:r w:rsidRPr="00942FED">
        <w:t xml:space="preserve"> Rivets</w:t>
      </w:r>
      <w:bookmarkEnd w:id="586"/>
      <w:bookmarkEnd w:id="587"/>
      <w:bookmarkEnd w:id="58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89" w:name="_Toc3566450"/>
      <w:bookmarkStart w:id="590"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89"/>
      <w:bookmarkEnd w:id="590"/>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91" w:name="_Toc3557089"/>
      <w:bookmarkStart w:id="592"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91"/>
      <w:bookmarkEnd w:id="59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93" w:name="_Toc3557090"/>
      <w:bookmarkStart w:id="594"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93"/>
      <w:bookmarkEnd w:id="594"/>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95" w:name="_Toc3557091"/>
      <w:bookmarkStart w:id="596"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95"/>
      <w:bookmarkEnd w:id="59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97" w:name="_Toc428279369"/>
      <w:bookmarkStart w:id="598" w:name="_Toc428965611"/>
      <w:bookmarkEnd w:id="597"/>
      <w:bookmarkEnd w:id="59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99" w:name="_Toc428279370"/>
    <w:bookmarkStart w:id="600" w:name="_Toc428456106"/>
    <w:bookmarkStart w:id="601" w:name="_Toc428537069"/>
    <w:bookmarkStart w:id="602" w:name="_Toc428969388"/>
    <w:bookmarkStart w:id="603" w:name="_Toc429052779"/>
    <w:bookmarkStart w:id="604" w:name="_Toc413359587"/>
    <w:bookmarkEnd w:id="599"/>
    <w:bookmarkEnd w:id="600"/>
    <w:bookmarkEnd w:id="601"/>
    <w:bookmarkEnd w:id="602"/>
    <w:bookmarkEnd w:id="603"/>
    <w:p w14:paraId="6391282C" w14:textId="77777777" w:rsidR="002E60CB" w:rsidRPr="00942FED" w:rsidRDefault="00DB0669" w:rsidP="004B2578">
      <w:pPr>
        <w:pStyle w:val="Heading3"/>
      </w:pPr>
      <w:r>
        <w:rPr>
          <w:b w:val="0"/>
          <w:bCs w:val="0"/>
          <w:sz w:val="18"/>
          <w:szCs w:val="24"/>
        </w:rPr>
        <w:lastRenderedPageBreak/>
        <w:fldChar w:fldCharType="end"/>
      </w:r>
      <w:bookmarkStart w:id="605" w:name="_Toc3556979"/>
      <w:bookmarkStart w:id="606" w:name="_Toc7723724"/>
      <w:r w:rsidR="002E60CB" w:rsidRPr="00942FED">
        <w:t>Self</w:t>
      </w:r>
      <w:r w:rsidR="000306B0">
        <w:t>-</w:t>
      </w:r>
      <w:r w:rsidR="002E60CB" w:rsidRPr="00942FED">
        <w:t>Piercing Rivets</w:t>
      </w:r>
      <w:bookmarkEnd w:id="604"/>
      <w:bookmarkEnd w:id="605"/>
      <w:bookmarkEnd w:id="60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07" w:name="_Toc413359629"/>
      <w:bookmarkStart w:id="608" w:name="_Toc3557092"/>
      <w:bookmarkStart w:id="609"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07"/>
      <w:bookmarkEnd w:id="608"/>
      <w:bookmarkEnd w:id="609"/>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10" w:name="_Toc3557093"/>
      <w:bookmarkStart w:id="611"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10"/>
      <w:bookmarkEnd w:id="61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12" w:name="_Toc3566451"/>
      <w:bookmarkStart w:id="613"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12"/>
      <w:bookmarkEnd w:id="61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14" w:name="_Toc428456108"/>
      <w:bookmarkStart w:id="615" w:name="_Toc428537071"/>
      <w:bookmarkStart w:id="616" w:name="_Toc428969390"/>
      <w:bookmarkStart w:id="617" w:name="_Toc429052781"/>
      <w:bookmarkStart w:id="618" w:name="_Toc428279372"/>
      <w:bookmarkStart w:id="619" w:name="_Toc428456109"/>
      <w:bookmarkStart w:id="620" w:name="_Toc428537072"/>
      <w:bookmarkStart w:id="621" w:name="_Toc428969391"/>
      <w:bookmarkStart w:id="622" w:name="_Toc429052782"/>
      <w:bookmarkStart w:id="623" w:name="_Toc428279374"/>
      <w:bookmarkStart w:id="624" w:name="_Toc428456111"/>
      <w:bookmarkStart w:id="625" w:name="_Toc428537074"/>
      <w:bookmarkStart w:id="626" w:name="_Toc428969393"/>
      <w:bookmarkStart w:id="627" w:name="_Toc429052784"/>
      <w:bookmarkStart w:id="628" w:name="_Toc428279378"/>
      <w:bookmarkStart w:id="629" w:name="_Toc428456115"/>
      <w:bookmarkStart w:id="630" w:name="_Toc428537078"/>
      <w:bookmarkStart w:id="631" w:name="_Toc428969397"/>
      <w:bookmarkStart w:id="632" w:name="_Toc429052788"/>
      <w:bookmarkStart w:id="633" w:name="_Toc428279380"/>
      <w:bookmarkStart w:id="634" w:name="_Toc428456117"/>
      <w:bookmarkStart w:id="635" w:name="_Toc428537080"/>
      <w:bookmarkStart w:id="636" w:name="_Toc428969399"/>
      <w:bookmarkStart w:id="637" w:name="_Toc429052790"/>
      <w:bookmarkStart w:id="638" w:name="_Toc428279387"/>
      <w:bookmarkStart w:id="639" w:name="_Toc428456124"/>
      <w:bookmarkStart w:id="640" w:name="_Toc428537087"/>
      <w:bookmarkStart w:id="641" w:name="_Toc428969406"/>
      <w:bookmarkStart w:id="642" w:name="_Toc429052797"/>
      <w:bookmarkStart w:id="643" w:name="_Toc428279388"/>
      <w:bookmarkStart w:id="644" w:name="_Toc428456125"/>
      <w:bookmarkStart w:id="645" w:name="_Toc428537088"/>
      <w:bookmarkStart w:id="646" w:name="_Toc428969407"/>
      <w:bookmarkStart w:id="647" w:name="_Toc429052798"/>
      <w:bookmarkStart w:id="648" w:name="_Toc428279389"/>
      <w:bookmarkStart w:id="649" w:name="_Toc428456126"/>
      <w:bookmarkStart w:id="650" w:name="_Toc428537089"/>
      <w:bookmarkStart w:id="651" w:name="_Toc428969408"/>
      <w:bookmarkStart w:id="652" w:name="_Toc429052799"/>
      <w:bookmarkStart w:id="653" w:name="_Toc413359588"/>
      <w:bookmarkStart w:id="654" w:name="_Toc3556980"/>
      <w:bookmarkStart w:id="655" w:name="_Toc7723725"/>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t>S</w:t>
      </w:r>
      <w:r w:rsidR="002E60CB">
        <w:t>olid</w:t>
      </w:r>
      <w:r w:rsidR="002E60CB" w:rsidRPr="00942FED">
        <w:t xml:space="preserve"> Rivets</w:t>
      </w:r>
      <w:bookmarkEnd w:id="653"/>
      <w:bookmarkEnd w:id="654"/>
      <w:bookmarkEnd w:id="65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56" w:name="_Toc3566452"/>
      <w:bookmarkStart w:id="657"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56"/>
      <w:bookmarkEnd w:id="65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58" w:name="_Ref3565285"/>
      <w:bookmarkStart w:id="659" w:name="_Toc3557094"/>
      <w:bookmarkStart w:id="660"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58"/>
      <w:r>
        <w:t>: Dimensions of Solid Rivets</w:t>
      </w:r>
      <w:bookmarkEnd w:id="659"/>
      <w:bookmarkEnd w:id="66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61"/>
            <w:commentRangeStart w:id="662"/>
            <w:r w:rsidRPr="005B1B92">
              <w:rPr>
                <w:sz w:val="20"/>
                <w:szCs w:val="20"/>
              </w:rPr>
              <w:t>-</w:t>
            </w:r>
            <w:commentRangeEnd w:id="661"/>
            <w:r w:rsidR="00B14B2C">
              <w:rPr>
                <w:rStyle w:val="CommentReference"/>
                <w:lang w:eastAsia="x-none"/>
              </w:rPr>
              <w:commentReference w:id="661"/>
            </w:r>
            <w:commentRangeEnd w:id="662"/>
            <w:r w:rsidR="00F1371D">
              <w:rPr>
                <w:rStyle w:val="CommentReference"/>
                <w:lang w:eastAsia="x-none"/>
              </w:rPr>
              <w:commentReference w:id="66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63" w:name="_Toc3566453"/>
      <w:bookmarkStart w:id="664"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63"/>
      <w:bookmarkEnd w:id="66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65" w:name="_Toc3557095"/>
      <w:bookmarkStart w:id="666"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65"/>
      <w:bookmarkEnd w:id="666"/>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67" w:name="_Toc428279391"/>
      <w:bookmarkStart w:id="668" w:name="_Toc428456128"/>
      <w:bookmarkStart w:id="669" w:name="_Toc428537091"/>
      <w:bookmarkStart w:id="670" w:name="_Toc428969410"/>
      <w:bookmarkStart w:id="671" w:name="_Toc429052801"/>
      <w:bookmarkStart w:id="672" w:name="_Toc413359589"/>
      <w:bookmarkStart w:id="673" w:name="_Toc3556981"/>
      <w:bookmarkStart w:id="674" w:name="_Toc7723726"/>
      <w:bookmarkEnd w:id="667"/>
      <w:bookmarkEnd w:id="668"/>
      <w:bookmarkEnd w:id="669"/>
      <w:bookmarkEnd w:id="670"/>
      <w:bookmarkEnd w:id="671"/>
      <w:r w:rsidRPr="00F90632">
        <w:lastRenderedPageBreak/>
        <w:t>Swop Rivets</w:t>
      </w:r>
      <w:bookmarkEnd w:id="672"/>
      <w:bookmarkEnd w:id="673"/>
      <w:bookmarkEnd w:id="674"/>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75" w:name="_Toc3557096"/>
      <w:bookmarkStart w:id="676"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75"/>
      <w:bookmarkEnd w:id="67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77" w:name="_Toc3566454"/>
      <w:bookmarkStart w:id="678"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77"/>
      <w:bookmarkEnd w:id="67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79" w:name="_Toc428456130"/>
      <w:bookmarkStart w:id="680" w:name="_Toc428537093"/>
      <w:bookmarkStart w:id="681" w:name="_Toc428969412"/>
      <w:bookmarkStart w:id="682" w:name="_Toc429052803"/>
      <w:bookmarkStart w:id="683" w:name="_Toc413359590"/>
      <w:bookmarkStart w:id="684" w:name="_Toc3556982"/>
      <w:bookmarkStart w:id="685" w:name="_Toc7723727"/>
      <w:bookmarkEnd w:id="679"/>
      <w:bookmarkEnd w:id="680"/>
      <w:bookmarkEnd w:id="681"/>
      <w:bookmarkEnd w:id="682"/>
      <w:r>
        <w:lastRenderedPageBreak/>
        <w:t xml:space="preserve">Threaded Connections: </w:t>
      </w:r>
      <w:r w:rsidRPr="00226A3F">
        <w:t>Bolts and Screws</w:t>
      </w:r>
      <w:bookmarkEnd w:id="683"/>
      <w:bookmarkEnd w:id="684"/>
      <w:bookmarkEnd w:id="685"/>
    </w:p>
    <w:p w14:paraId="1A579FAB" w14:textId="77777777" w:rsidR="002E60CB" w:rsidRPr="00942FED" w:rsidRDefault="002E60CB" w:rsidP="002E60CB">
      <w:pPr>
        <w:pStyle w:val="Heading3"/>
      </w:pPr>
      <w:bookmarkStart w:id="686" w:name="_Toc413359591"/>
      <w:bookmarkStart w:id="687" w:name="_Toc3556983"/>
      <w:bookmarkStart w:id="688" w:name="_Toc7723728"/>
      <w:r>
        <w:t>Introduction</w:t>
      </w:r>
      <w:bookmarkEnd w:id="686"/>
      <w:bookmarkEnd w:id="687"/>
      <w:bookmarkEnd w:id="688"/>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89" w:name="_Toc413359630"/>
      <w:bookmarkStart w:id="690" w:name="_Toc3557097"/>
      <w:bookmarkStart w:id="691"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89"/>
      <w:bookmarkEnd w:id="690"/>
      <w:bookmarkEnd w:id="691"/>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92" w:name="_Ref401160020"/>
      <w:bookmarkStart w:id="693" w:name="_Toc413359631"/>
      <w:bookmarkStart w:id="694" w:name="_Toc3557098"/>
      <w:bookmarkStart w:id="695"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92"/>
      <w:r>
        <w:t>: Different Screw Forms</w:t>
      </w:r>
      <w:bookmarkEnd w:id="693"/>
      <w:bookmarkEnd w:id="694"/>
      <w:bookmarkEnd w:id="695"/>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96" w:name="_Ref401160136"/>
      <w:bookmarkStart w:id="697" w:name="_Toc413359632"/>
      <w:bookmarkStart w:id="698" w:name="_Ref428364733"/>
      <w:bookmarkStart w:id="699" w:name="_Ref428531136"/>
      <w:bookmarkStart w:id="700" w:name="_Toc3557099"/>
      <w:bookmarkStart w:id="701"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96"/>
      <w:r>
        <w:t xml:space="preserve">: </w:t>
      </w:r>
      <w:r w:rsidRPr="001B293E">
        <w:t xml:space="preserve">Definition of </w:t>
      </w:r>
      <w:r>
        <w:t>L</w:t>
      </w:r>
      <w:r w:rsidRPr="001B293E">
        <w:t xml:space="preserve">ength and </w:t>
      </w:r>
      <w:r>
        <w:t>H</w:t>
      </w:r>
      <w:r w:rsidRPr="001B293E">
        <w:t xml:space="preserve">ead </w:t>
      </w:r>
      <w:r>
        <w:t>S</w:t>
      </w:r>
      <w:r w:rsidRPr="001B293E">
        <w:t>izes</w:t>
      </w:r>
      <w:bookmarkEnd w:id="697"/>
      <w:bookmarkEnd w:id="698"/>
      <w:bookmarkEnd w:id="699"/>
      <w:bookmarkEnd w:id="700"/>
      <w:bookmarkEnd w:id="70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02" w:name="_Ref413315993"/>
      <w:bookmarkStart w:id="703" w:name="_Toc413359633"/>
      <w:bookmarkStart w:id="704" w:name="_Toc3557100"/>
      <w:bookmarkStart w:id="705"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02"/>
      <w:r w:rsidRPr="00F81409">
        <w:t>: Definition of lead</w:t>
      </w:r>
      <w:r>
        <w:t>,</w:t>
      </w:r>
      <w:r w:rsidRPr="00F81409">
        <w:t xml:space="preserve"> pitch and</w:t>
      </w:r>
      <w:r>
        <w:t xml:space="preserve"> starts</w:t>
      </w:r>
      <w:r w:rsidRPr="00F81409">
        <w:t xml:space="preserve"> of a thread.</w:t>
      </w:r>
      <w:bookmarkEnd w:id="703"/>
      <w:bookmarkEnd w:id="704"/>
      <w:bookmarkEnd w:id="705"/>
      <w:r w:rsidRPr="00F81409">
        <w:t xml:space="preserve"> </w:t>
      </w:r>
    </w:p>
    <w:p w14:paraId="2E070E38" w14:textId="77777777" w:rsidR="00ED267C" w:rsidRPr="00942FED" w:rsidRDefault="00A947CD" w:rsidP="00ED267C">
      <w:pPr>
        <w:pStyle w:val="Heading3"/>
      </w:pPr>
      <w:bookmarkStart w:id="706" w:name="_Toc428279395"/>
      <w:bookmarkStart w:id="707" w:name="_Toc428456133"/>
      <w:bookmarkStart w:id="708" w:name="_Toc428537096"/>
      <w:bookmarkStart w:id="709" w:name="_Toc428969415"/>
      <w:bookmarkStart w:id="710" w:name="_Toc429052806"/>
      <w:bookmarkStart w:id="711" w:name="_Toc3556984"/>
      <w:bookmarkStart w:id="712" w:name="_Ref3566661"/>
      <w:bookmarkStart w:id="713" w:name="_Ref4272362"/>
      <w:bookmarkStart w:id="714" w:name="_Toc7723729"/>
      <w:bookmarkEnd w:id="706"/>
      <w:bookmarkEnd w:id="707"/>
      <w:bookmarkEnd w:id="708"/>
      <w:bookmarkEnd w:id="709"/>
      <w:bookmarkEnd w:id="710"/>
      <w:r w:rsidRPr="00A947CD">
        <w:t>Contacts and Friction</w:t>
      </w:r>
      <w:bookmarkEnd w:id="711"/>
      <w:bookmarkEnd w:id="712"/>
      <w:bookmarkEnd w:id="713"/>
      <w:bookmarkEnd w:id="71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15"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15"/>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16"/>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17"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16"/>
            <w:r w:rsidR="00B14B2C">
              <w:rPr>
                <w:rStyle w:val="CommentReference"/>
                <w:lang w:eastAsia="x-none"/>
              </w:rPr>
              <w:commentReference w:id="716"/>
            </w:r>
            <w:ins w:id="718" w:author="nick" w:date="2019-02-12T10:26:00Z">
              <w:r w:rsidR="007E2DCD">
                <w:rPr>
                  <w:rFonts w:asciiTheme="minorHAnsi" w:hAnsiTheme="minorHAnsi" w:cstheme="minorHAnsi"/>
                  <w:iCs/>
                  <w:sz w:val="20"/>
                  <w:szCs w:val="20"/>
                  <w:lang w:eastAsia="en-GB"/>
                </w:rPr>
                <w:t xml:space="preserve"> </w:t>
              </w:r>
            </w:ins>
            <w:ins w:id="719" w:author="nick" w:date="2019-02-12T10:28:00Z">
              <w:r w:rsidR="00AE3336">
                <w:rPr>
                  <w:rFonts w:asciiTheme="minorHAnsi" w:hAnsiTheme="minorHAnsi" w:cstheme="minorHAnsi"/>
                  <w:iCs/>
                  <w:sz w:val="20"/>
                  <w:szCs w:val="20"/>
                  <w:lang w:eastAsia="en-GB"/>
                </w:rPr>
                <w:t xml:space="preserve"> </w:t>
              </w:r>
              <w:commentRangeStart w:id="720"/>
              <w:r w:rsidR="00AE3336">
                <w:rPr>
                  <w:rFonts w:asciiTheme="minorHAnsi" w:hAnsiTheme="minorHAnsi" w:cstheme="minorHAnsi"/>
                  <w:iCs/>
                  <w:sz w:val="20"/>
                  <w:szCs w:val="20"/>
                  <w:lang w:eastAsia="en-GB"/>
                </w:rPr>
                <w:t>plus an optional</w:t>
              </w:r>
            </w:ins>
            <w:ins w:id="721" w:author="nick" w:date="2019-02-12T10:26:00Z">
              <w:r w:rsidR="007E2DCD">
                <w:rPr>
                  <w:rFonts w:asciiTheme="minorHAnsi" w:hAnsiTheme="minorHAnsi" w:cstheme="minorHAnsi"/>
                  <w:iCs/>
                  <w:sz w:val="20"/>
                  <w:szCs w:val="20"/>
                  <w:lang w:eastAsia="en-GB"/>
                </w:rPr>
                <w:t xml:space="preserve"> contact on </w:t>
              </w:r>
            </w:ins>
            <w:ins w:id="722" w:author="nick" w:date="2019-02-12T10:27:00Z">
              <w:r w:rsidR="007E2DCD">
                <w:rPr>
                  <w:rFonts w:asciiTheme="minorHAnsi" w:hAnsiTheme="minorHAnsi" w:cstheme="minorHAnsi"/>
                  <w:iCs/>
                  <w:sz w:val="20"/>
                  <w:szCs w:val="20"/>
                  <w:lang w:eastAsia="en-GB"/>
                </w:rPr>
                <w:t>“thread”</w:t>
              </w:r>
            </w:ins>
            <w:commentRangeEnd w:id="720"/>
            <w:r w:rsidR="0052506F">
              <w:rPr>
                <w:rStyle w:val="CommentReference"/>
                <w:lang w:eastAsia="x-none"/>
              </w:rPr>
              <w:commentReference w:id="720"/>
            </w:r>
          </w:p>
          <w:p w14:paraId="2F8E08A8" w14:textId="068D69D7" w:rsidR="00867B7E" w:rsidRPr="0097142B" w:rsidRDefault="00867B7E" w:rsidP="00867B7E">
            <w:pPr>
              <w:jc w:val="both"/>
              <w:rPr>
                <w:rFonts w:asciiTheme="minorHAnsi" w:hAnsiTheme="minorHAnsi" w:cstheme="minorHAnsi"/>
                <w:sz w:val="20"/>
                <w:szCs w:val="20"/>
              </w:rPr>
            </w:pPr>
            <w:commentRangeStart w:id="723"/>
            <w:ins w:id="724" w:author="nick" w:date="2019-03-23T22:21:00Z">
              <w:r w:rsidRPr="006C2299">
                <w:rPr>
                  <w:rFonts w:cs="Calibri"/>
                  <w:lang w:eastAsia="en-GB"/>
                </w:rPr>
                <w:t xml:space="preserve">see </w:t>
              </w:r>
            </w:ins>
            <w:ins w:id="725" w:author="nick" w:date="2019-03-23T22:26:00Z">
              <w:r>
                <w:rPr>
                  <w:rFonts w:cs="Calibri"/>
                  <w:lang w:eastAsia="en-GB"/>
                </w:rPr>
                <w:t xml:space="preserve">pos. d, in </w:t>
              </w:r>
            </w:ins>
            <w:ins w:id="726" w:author="nick" w:date="2019-03-23T22:21:00Z">
              <w:r w:rsidRPr="006C2299">
                <w:rPr>
                  <w:rFonts w:cs="Calibri"/>
                  <w:lang w:eastAsia="en-GB"/>
                </w:rPr>
                <w:t>section</w:t>
              </w:r>
            </w:ins>
            <w:ins w:id="727" w:author="nick" w:date="2019-03-23T22:24:00Z">
              <w:r>
                <w:rPr>
                  <w:rFonts w:cs="Calibri"/>
                  <w:lang w:eastAsia="en-GB"/>
                </w:rPr>
                <w:t xml:space="preserve"> </w:t>
              </w:r>
            </w:ins>
            <w:ins w:id="728"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29" w:author="nick" w:date="2019-03-23T22:25:00Z">
              <w:r>
                <w:rPr>
                  <w:rFonts w:cs="Calibri"/>
                  <w:lang w:eastAsia="en-GB"/>
                </w:rPr>
                <w:fldChar w:fldCharType="end"/>
              </w:r>
            </w:ins>
            <w:commentRangeEnd w:id="723"/>
            <w:ins w:id="730" w:author="nick" w:date="2019-03-23T22:26:00Z">
              <w:r>
                <w:rPr>
                  <w:rStyle w:val="CommentReference"/>
                  <w:lang w:eastAsia="x-none"/>
                </w:rPr>
                <w:commentReference w:id="723"/>
              </w:r>
            </w:ins>
          </w:p>
        </w:tc>
      </w:tr>
    </w:tbl>
    <w:p w14:paraId="4429D6E5" w14:textId="77777777" w:rsidR="00147227" w:rsidRDefault="0097142B" w:rsidP="00B22204">
      <w:pPr>
        <w:pStyle w:val="Caption"/>
        <w:spacing w:before="120"/>
        <w:rPr>
          <w:rFonts w:cs="Calibri"/>
          <w:szCs w:val="22"/>
          <w:lang w:eastAsia="en-GB"/>
        </w:rPr>
      </w:pPr>
      <w:bookmarkStart w:id="731" w:name="_Toc3566455"/>
      <w:bookmarkStart w:id="732"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31"/>
      <w:bookmarkEnd w:id="732"/>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33" w:name="_Toc3566456"/>
      <w:bookmarkStart w:id="734"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33"/>
      <w:bookmarkEnd w:id="734"/>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ins w:id="735" w:author="nick" w:date="2019-05-13T18:43:00Z">
        <w:r w:rsidR="00CC7960">
          <w:t>BOLT_</w:t>
        </w:r>
      </w:ins>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ins w:id="736" w:author="nick" w:date="2019-05-13T18:43:00Z">
        <w:r w:rsidR="00CC7960">
          <w:t>BOLT_</w:t>
        </w:r>
      </w:ins>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37" w:name="_Toc428279398"/>
      <w:bookmarkStart w:id="738" w:name="_Toc428456136"/>
      <w:bookmarkStart w:id="739" w:name="_Toc428537099"/>
      <w:bookmarkStart w:id="740" w:name="_Toc428969418"/>
      <w:bookmarkStart w:id="741" w:name="_Toc429052809"/>
      <w:bookmarkStart w:id="742" w:name="_Toc428279400"/>
      <w:bookmarkStart w:id="743" w:name="_Toc428456138"/>
      <w:bookmarkStart w:id="744" w:name="_Toc428537101"/>
      <w:bookmarkStart w:id="745" w:name="_Toc428969420"/>
      <w:bookmarkStart w:id="746" w:name="_Toc429052811"/>
      <w:bookmarkStart w:id="747" w:name="_Toc428279401"/>
      <w:bookmarkStart w:id="748" w:name="_Toc428456139"/>
      <w:bookmarkStart w:id="749" w:name="_Toc428537102"/>
      <w:bookmarkStart w:id="750" w:name="_Toc428969421"/>
      <w:bookmarkStart w:id="751" w:name="_Toc429052812"/>
      <w:bookmarkStart w:id="752" w:name="_Toc428279402"/>
      <w:bookmarkStart w:id="753" w:name="_Toc428456140"/>
      <w:bookmarkStart w:id="754" w:name="_Toc428537103"/>
      <w:bookmarkStart w:id="755" w:name="_Toc428969422"/>
      <w:bookmarkStart w:id="756" w:name="_Toc429052813"/>
      <w:bookmarkStart w:id="757" w:name="_Toc428279403"/>
      <w:bookmarkStart w:id="758" w:name="_Toc428456141"/>
      <w:bookmarkStart w:id="759" w:name="_Toc428537104"/>
      <w:bookmarkStart w:id="760" w:name="_Toc428969423"/>
      <w:bookmarkStart w:id="761" w:name="_Toc429052814"/>
      <w:bookmarkStart w:id="762" w:name="_Toc428279404"/>
      <w:bookmarkStart w:id="763" w:name="_Toc428456142"/>
      <w:bookmarkStart w:id="764" w:name="_Toc428537105"/>
      <w:bookmarkStart w:id="765" w:name="_Toc428969424"/>
      <w:bookmarkStart w:id="766" w:name="_Toc429052815"/>
      <w:bookmarkStart w:id="767" w:name="_Toc428279405"/>
      <w:bookmarkStart w:id="768" w:name="_Toc428456143"/>
      <w:bookmarkStart w:id="769" w:name="_Toc428537106"/>
      <w:bookmarkStart w:id="770" w:name="_Toc428969425"/>
      <w:bookmarkStart w:id="771" w:name="_Toc429052816"/>
      <w:bookmarkStart w:id="772" w:name="_Toc428279406"/>
      <w:bookmarkStart w:id="773" w:name="_Toc428456144"/>
      <w:bookmarkStart w:id="774" w:name="_Toc428537107"/>
      <w:bookmarkStart w:id="775" w:name="_Toc428969426"/>
      <w:bookmarkStart w:id="776" w:name="_Toc429052817"/>
      <w:bookmarkStart w:id="777" w:name="_Toc428279408"/>
      <w:bookmarkStart w:id="778" w:name="_Toc428456146"/>
      <w:bookmarkStart w:id="779" w:name="_Toc428537109"/>
      <w:bookmarkStart w:id="780" w:name="_Toc428969428"/>
      <w:bookmarkStart w:id="781" w:name="_Toc429052819"/>
      <w:bookmarkStart w:id="782" w:name="_Toc428279409"/>
      <w:bookmarkStart w:id="783" w:name="_Toc428456147"/>
      <w:bookmarkStart w:id="784" w:name="_Toc428537110"/>
      <w:bookmarkStart w:id="785" w:name="_Toc428969429"/>
      <w:bookmarkStart w:id="786" w:name="_Toc429052820"/>
      <w:bookmarkStart w:id="787" w:name="_Toc428279410"/>
      <w:bookmarkStart w:id="788" w:name="_Toc428456148"/>
      <w:bookmarkStart w:id="789" w:name="_Toc428537111"/>
      <w:bookmarkStart w:id="790" w:name="_Toc428969430"/>
      <w:bookmarkStart w:id="791" w:name="_Toc429052821"/>
      <w:bookmarkStart w:id="792" w:name="_Toc428279411"/>
      <w:bookmarkStart w:id="793" w:name="_Toc428456149"/>
      <w:bookmarkStart w:id="794" w:name="_Toc428537112"/>
      <w:bookmarkStart w:id="795" w:name="_Toc428969431"/>
      <w:bookmarkStart w:id="796" w:name="_Toc429052822"/>
      <w:bookmarkStart w:id="797" w:name="_Toc428279413"/>
      <w:bookmarkStart w:id="798" w:name="_Toc428456151"/>
      <w:bookmarkStart w:id="799" w:name="_Toc428537114"/>
      <w:bookmarkStart w:id="800" w:name="_Toc428969433"/>
      <w:bookmarkStart w:id="801" w:name="_Toc429052824"/>
      <w:bookmarkStart w:id="802" w:name="_Toc428279414"/>
      <w:bookmarkStart w:id="803" w:name="_Toc428456152"/>
      <w:bookmarkStart w:id="804" w:name="_Toc428537115"/>
      <w:bookmarkStart w:id="805" w:name="_Toc428969434"/>
      <w:bookmarkStart w:id="806" w:name="_Toc429052825"/>
      <w:bookmarkStart w:id="807" w:name="_Toc428279416"/>
      <w:bookmarkStart w:id="808" w:name="_Toc428456154"/>
      <w:bookmarkStart w:id="809" w:name="_Toc428537117"/>
      <w:bookmarkStart w:id="810" w:name="_Toc428969436"/>
      <w:bookmarkStart w:id="811" w:name="_Toc429052827"/>
      <w:bookmarkStart w:id="812" w:name="_Toc428279417"/>
      <w:bookmarkStart w:id="813" w:name="_Toc428456155"/>
      <w:bookmarkStart w:id="814" w:name="_Toc428537118"/>
      <w:bookmarkStart w:id="815" w:name="_Toc428969437"/>
      <w:bookmarkStart w:id="816" w:name="_Toc429052828"/>
      <w:bookmarkStart w:id="817" w:name="_Toc428279419"/>
      <w:bookmarkStart w:id="818" w:name="_Toc428456157"/>
      <w:bookmarkStart w:id="819" w:name="_Toc428537120"/>
      <w:bookmarkStart w:id="820" w:name="_Toc428969439"/>
      <w:bookmarkStart w:id="821" w:name="_Toc429052830"/>
      <w:bookmarkStart w:id="822" w:name="_Toc428279421"/>
      <w:bookmarkStart w:id="823" w:name="_Toc428456159"/>
      <w:bookmarkStart w:id="824" w:name="_Toc428537122"/>
      <w:bookmarkStart w:id="825" w:name="_Toc428969441"/>
      <w:bookmarkStart w:id="826" w:name="_Toc429052832"/>
      <w:bookmarkStart w:id="827" w:name="_Toc428279422"/>
      <w:bookmarkStart w:id="828" w:name="_Toc428456160"/>
      <w:bookmarkStart w:id="829" w:name="_Toc428537123"/>
      <w:bookmarkStart w:id="830" w:name="_Toc428969442"/>
      <w:bookmarkStart w:id="831" w:name="_Toc429052833"/>
      <w:bookmarkStart w:id="832" w:name="_Toc428279423"/>
      <w:bookmarkStart w:id="833" w:name="_Toc428456161"/>
      <w:bookmarkStart w:id="834" w:name="_Toc428537124"/>
      <w:bookmarkStart w:id="835" w:name="_Toc428969443"/>
      <w:bookmarkStart w:id="836" w:name="_Toc429052834"/>
      <w:bookmarkStart w:id="837" w:name="_Toc428279424"/>
      <w:bookmarkStart w:id="838" w:name="_Toc428456162"/>
      <w:bookmarkStart w:id="839" w:name="_Toc428537125"/>
      <w:bookmarkStart w:id="840" w:name="_Toc428969444"/>
      <w:bookmarkStart w:id="841" w:name="_Toc429052835"/>
      <w:bookmarkStart w:id="842" w:name="_Toc428279426"/>
      <w:bookmarkStart w:id="843" w:name="_Toc428456164"/>
      <w:bookmarkStart w:id="844" w:name="_Toc428537127"/>
      <w:bookmarkStart w:id="845" w:name="_Toc428969446"/>
      <w:bookmarkStart w:id="846" w:name="_Toc429052837"/>
      <w:bookmarkStart w:id="847" w:name="_Toc428279427"/>
      <w:bookmarkStart w:id="848" w:name="_Toc428456165"/>
      <w:bookmarkStart w:id="849" w:name="_Toc428537128"/>
      <w:bookmarkStart w:id="850" w:name="_Toc428969447"/>
      <w:bookmarkStart w:id="851" w:name="_Toc429052838"/>
      <w:bookmarkStart w:id="852" w:name="_Toc428279431"/>
      <w:bookmarkStart w:id="853" w:name="_Toc428456169"/>
      <w:bookmarkStart w:id="854" w:name="_Toc428537132"/>
      <w:bookmarkStart w:id="855" w:name="_Toc428969451"/>
      <w:bookmarkStart w:id="856" w:name="_Toc429052842"/>
      <w:bookmarkStart w:id="857" w:name="_Toc428279432"/>
      <w:bookmarkStart w:id="858" w:name="_Toc428456170"/>
      <w:bookmarkStart w:id="859" w:name="_Toc428537133"/>
      <w:bookmarkStart w:id="860" w:name="_Toc428969452"/>
      <w:bookmarkStart w:id="861" w:name="_Toc429052843"/>
      <w:bookmarkStart w:id="862" w:name="_Toc428279434"/>
      <w:bookmarkStart w:id="863" w:name="_Toc428456172"/>
      <w:bookmarkStart w:id="864" w:name="_Toc428537135"/>
      <w:bookmarkStart w:id="865" w:name="_Toc428969454"/>
      <w:bookmarkStart w:id="866" w:name="_Toc429052845"/>
      <w:bookmarkStart w:id="867" w:name="_Toc428279435"/>
      <w:bookmarkStart w:id="868" w:name="_Toc428456173"/>
      <w:bookmarkStart w:id="869" w:name="_Toc428537136"/>
      <w:bookmarkStart w:id="870" w:name="_Toc428969455"/>
      <w:bookmarkStart w:id="871" w:name="_Toc429052846"/>
      <w:bookmarkStart w:id="872" w:name="_Toc428279439"/>
      <w:bookmarkStart w:id="873" w:name="_Toc428456177"/>
      <w:bookmarkStart w:id="874" w:name="_Toc428537140"/>
      <w:bookmarkStart w:id="875" w:name="_Toc428969459"/>
      <w:bookmarkStart w:id="876" w:name="_Toc429052850"/>
      <w:bookmarkStart w:id="877" w:name="_Toc428279440"/>
      <w:bookmarkStart w:id="878" w:name="_Toc428456178"/>
      <w:bookmarkStart w:id="879" w:name="_Toc428537141"/>
      <w:bookmarkStart w:id="880" w:name="_Toc428969460"/>
      <w:bookmarkStart w:id="881" w:name="_Toc429052851"/>
      <w:bookmarkStart w:id="882" w:name="_Toc428279441"/>
      <w:bookmarkStart w:id="883" w:name="_Toc428456179"/>
      <w:bookmarkStart w:id="884" w:name="_Toc428537142"/>
      <w:bookmarkStart w:id="885" w:name="_Toc428969461"/>
      <w:bookmarkStart w:id="886" w:name="_Toc429052852"/>
      <w:bookmarkStart w:id="887" w:name="_Toc428279442"/>
      <w:bookmarkStart w:id="888" w:name="_Toc428456180"/>
      <w:bookmarkStart w:id="889" w:name="_Toc428537143"/>
      <w:bookmarkStart w:id="890" w:name="_Toc428969462"/>
      <w:bookmarkStart w:id="891" w:name="_Toc429052853"/>
      <w:bookmarkStart w:id="892" w:name="_Toc428279444"/>
      <w:bookmarkStart w:id="893" w:name="_Toc428456182"/>
      <w:bookmarkStart w:id="894" w:name="_Toc428537145"/>
      <w:bookmarkStart w:id="895" w:name="_Toc428969464"/>
      <w:bookmarkStart w:id="896" w:name="_Toc429052855"/>
      <w:bookmarkStart w:id="897" w:name="_Toc428279445"/>
      <w:bookmarkStart w:id="898" w:name="_Toc428456183"/>
      <w:bookmarkStart w:id="899" w:name="_Toc428537146"/>
      <w:bookmarkStart w:id="900" w:name="_Toc428969465"/>
      <w:bookmarkStart w:id="901" w:name="_Toc429052856"/>
      <w:bookmarkStart w:id="902" w:name="_Toc428279449"/>
      <w:bookmarkStart w:id="903" w:name="_Toc428456187"/>
      <w:bookmarkStart w:id="904" w:name="_Toc428537150"/>
      <w:bookmarkStart w:id="905" w:name="_Toc428969469"/>
      <w:bookmarkStart w:id="906" w:name="_Toc429052860"/>
      <w:bookmarkStart w:id="907" w:name="_Toc428279450"/>
      <w:bookmarkStart w:id="908" w:name="_Toc428456188"/>
      <w:bookmarkStart w:id="909" w:name="_Toc428537151"/>
      <w:bookmarkStart w:id="910" w:name="_Toc428969470"/>
      <w:bookmarkStart w:id="911" w:name="_Toc429052861"/>
      <w:bookmarkStart w:id="912" w:name="_Toc428279452"/>
      <w:bookmarkStart w:id="913" w:name="_Toc428456190"/>
      <w:bookmarkStart w:id="914" w:name="_Toc428537153"/>
      <w:bookmarkStart w:id="915" w:name="_Toc428969472"/>
      <w:bookmarkStart w:id="916" w:name="_Toc429052863"/>
      <w:bookmarkStart w:id="917" w:name="_Toc428279453"/>
      <w:bookmarkStart w:id="918" w:name="_Toc428456191"/>
      <w:bookmarkStart w:id="919" w:name="_Toc428537154"/>
      <w:bookmarkStart w:id="920" w:name="_Toc428969473"/>
      <w:bookmarkStart w:id="921" w:name="_Toc429052864"/>
      <w:bookmarkStart w:id="922" w:name="_Toc428279457"/>
      <w:bookmarkStart w:id="923" w:name="_Toc428456195"/>
      <w:bookmarkStart w:id="924" w:name="_Toc428537158"/>
      <w:bookmarkStart w:id="925" w:name="_Toc428969477"/>
      <w:bookmarkStart w:id="926" w:name="_Toc429052868"/>
      <w:bookmarkStart w:id="927" w:name="_Toc428279458"/>
      <w:bookmarkStart w:id="928" w:name="_Toc428456196"/>
      <w:bookmarkStart w:id="929" w:name="_Toc428537159"/>
      <w:bookmarkStart w:id="930" w:name="_Toc428969478"/>
      <w:bookmarkStart w:id="931" w:name="_Toc429052869"/>
      <w:bookmarkStart w:id="932" w:name="_Toc428279459"/>
      <w:bookmarkStart w:id="933" w:name="_Toc428456197"/>
      <w:bookmarkStart w:id="934" w:name="_Toc428537160"/>
      <w:bookmarkStart w:id="935" w:name="_Toc428969479"/>
      <w:bookmarkStart w:id="936" w:name="_Toc429052870"/>
      <w:bookmarkStart w:id="937" w:name="_Toc428279461"/>
      <w:bookmarkStart w:id="938" w:name="_Toc428456199"/>
      <w:bookmarkStart w:id="939" w:name="_Toc428537162"/>
      <w:bookmarkStart w:id="940" w:name="_Toc428969481"/>
      <w:bookmarkStart w:id="941" w:name="_Toc429052872"/>
      <w:bookmarkStart w:id="942" w:name="_Toc428279462"/>
      <w:bookmarkStart w:id="943" w:name="_Toc428456200"/>
      <w:bookmarkStart w:id="944" w:name="_Toc428537163"/>
      <w:bookmarkStart w:id="945" w:name="_Toc428969482"/>
      <w:bookmarkStart w:id="946" w:name="_Toc429052873"/>
      <w:bookmarkStart w:id="947" w:name="_Toc428279463"/>
      <w:bookmarkStart w:id="948" w:name="_Toc428456201"/>
      <w:bookmarkStart w:id="949" w:name="_Toc428537164"/>
      <w:bookmarkStart w:id="950" w:name="_Toc428969483"/>
      <w:bookmarkStart w:id="951" w:name="_Toc429052874"/>
      <w:bookmarkStart w:id="952" w:name="_Toc428279464"/>
      <w:bookmarkStart w:id="953" w:name="_Toc428456202"/>
      <w:bookmarkStart w:id="954" w:name="_Toc428537165"/>
      <w:bookmarkStart w:id="955" w:name="_Toc428969484"/>
      <w:bookmarkStart w:id="956" w:name="_Toc429052875"/>
      <w:bookmarkStart w:id="957" w:name="_Toc428279465"/>
      <w:bookmarkStart w:id="958" w:name="_Toc428456203"/>
      <w:bookmarkStart w:id="959" w:name="_Toc428537166"/>
      <w:bookmarkStart w:id="960" w:name="_Toc428969485"/>
      <w:bookmarkStart w:id="961" w:name="_Toc429052876"/>
      <w:bookmarkStart w:id="962" w:name="_Toc428279467"/>
      <w:bookmarkStart w:id="963" w:name="_Toc428456205"/>
      <w:bookmarkStart w:id="964" w:name="_Toc428537168"/>
      <w:bookmarkStart w:id="965" w:name="_Toc428969487"/>
      <w:bookmarkStart w:id="966" w:name="_Toc429052878"/>
      <w:bookmarkStart w:id="967" w:name="_Toc428279470"/>
      <w:bookmarkStart w:id="968" w:name="_Toc428456208"/>
      <w:bookmarkStart w:id="969" w:name="_Toc428537171"/>
      <w:bookmarkStart w:id="970" w:name="_Toc428969490"/>
      <w:bookmarkStart w:id="971" w:name="_Toc429052881"/>
      <w:bookmarkStart w:id="972" w:name="_Toc428279471"/>
      <w:bookmarkStart w:id="973" w:name="_Toc428456209"/>
      <w:bookmarkStart w:id="974" w:name="_Toc428537172"/>
      <w:bookmarkStart w:id="975" w:name="_Toc428969491"/>
      <w:bookmarkStart w:id="976" w:name="_Toc429052882"/>
      <w:bookmarkStart w:id="977" w:name="_Toc428279472"/>
      <w:bookmarkStart w:id="978" w:name="_Toc428456210"/>
      <w:bookmarkStart w:id="979" w:name="_Toc428537173"/>
      <w:bookmarkStart w:id="980" w:name="_Toc428969492"/>
      <w:bookmarkStart w:id="981" w:name="_Toc429052883"/>
      <w:bookmarkStart w:id="982" w:name="_Toc428279473"/>
      <w:bookmarkStart w:id="983" w:name="_Toc428456211"/>
      <w:bookmarkStart w:id="984" w:name="_Toc428537174"/>
      <w:bookmarkStart w:id="985" w:name="_Toc428969493"/>
      <w:bookmarkStart w:id="986" w:name="_Toc429052884"/>
      <w:bookmarkStart w:id="987" w:name="_Toc428279474"/>
      <w:bookmarkStart w:id="988" w:name="_Toc428456212"/>
      <w:bookmarkStart w:id="989" w:name="_Toc428537175"/>
      <w:bookmarkStart w:id="990" w:name="_Toc428969494"/>
      <w:bookmarkStart w:id="991" w:name="_Toc429052885"/>
      <w:bookmarkStart w:id="992" w:name="_Toc428279475"/>
      <w:bookmarkStart w:id="993" w:name="_Toc428456213"/>
      <w:bookmarkStart w:id="994" w:name="_Toc428537176"/>
      <w:bookmarkStart w:id="995" w:name="_Toc428969495"/>
      <w:bookmarkStart w:id="996" w:name="_Toc429052886"/>
      <w:bookmarkStart w:id="997" w:name="_Toc428279476"/>
      <w:bookmarkStart w:id="998" w:name="_Toc428456214"/>
      <w:bookmarkStart w:id="999" w:name="_Toc428537177"/>
      <w:bookmarkStart w:id="1000" w:name="_Toc428969496"/>
      <w:bookmarkStart w:id="1001" w:name="_Toc429052887"/>
      <w:bookmarkStart w:id="1002" w:name="_Toc428279481"/>
      <w:bookmarkStart w:id="1003" w:name="_Toc428456219"/>
      <w:bookmarkStart w:id="1004" w:name="_Toc428537182"/>
      <w:bookmarkStart w:id="1005" w:name="_Toc428969501"/>
      <w:bookmarkStart w:id="1006" w:name="_Toc429052892"/>
      <w:bookmarkStart w:id="1007" w:name="_Toc428279482"/>
      <w:bookmarkStart w:id="1008" w:name="_Toc428456220"/>
      <w:bookmarkStart w:id="1009" w:name="_Toc428537183"/>
      <w:bookmarkStart w:id="1010" w:name="_Toc428969502"/>
      <w:bookmarkStart w:id="1011" w:name="_Toc429052893"/>
      <w:bookmarkStart w:id="1012" w:name="_Toc428279490"/>
      <w:bookmarkStart w:id="1013" w:name="_Toc428456228"/>
      <w:bookmarkStart w:id="1014" w:name="_Toc428537191"/>
      <w:bookmarkStart w:id="1015" w:name="_Toc428969510"/>
      <w:bookmarkStart w:id="1016" w:name="_Toc429052901"/>
      <w:bookmarkStart w:id="1017" w:name="_Toc428279504"/>
      <w:bookmarkStart w:id="1018" w:name="_Toc428456242"/>
      <w:bookmarkStart w:id="1019" w:name="_Toc428537205"/>
      <w:bookmarkStart w:id="1020" w:name="_Toc428969524"/>
      <w:bookmarkStart w:id="1021" w:name="_Toc429052915"/>
      <w:bookmarkStart w:id="1022" w:name="_Toc428279508"/>
      <w:bookmarkStart w:id="1023" w:name="_Toc428456246"/>
      <w:bookmarkStart w:id="1024" w:name="_Toc428537209"/>
      <w:bookmarkStart w:id="1025" w:name="_Toc428969528"/>
      <w:bookmarkStart w:id="1026" w:name="_Toc429052919"/>
      <w:bookmarkStart w:id="1027" w:name="_Toc428279509"/>
      <w:bookmarkStart w:id="1028" w:name="_Toc428456247"/>
      <w:bookmarkStart w:id="1029" w:name="_Toc428537210"/>
      <w:bookmarkStart w:id="1030" w:name="_Toc428969529"/>
      <w:bookmarkStart w:id="1031" w:name="_Toc429052920"/>
      <w:bookmarkStart w:id="1032" w:name="_Toc428279510"/>
      <w:bookmarkStart w:id="1033" w:name="_Toc428456248"/>
      <w:bookmarkStart w:id="1034" w:name="_Toc428537211"/>
      <w:bookmarkStart w:id="1035" w:name="_Toc428969530"/>
      <w:bookmarkStart w:id="1036" w:name="_Toc429052921"/>
      <w:bookmarkStart w:id="1037" w:name="_Toc428279512"/>
      <w:bookmarkStart w:id="1038" w:name="_Toc428456250"/>
      <w:bookmarkStart w:id="1039" w:name="_Toc428537213"/>
      <w:bookmarkStart w:id="1040" w:name="_Toc428969532"/>
      <w:bookmarkStart w:id="1041" w:name="_Toc429052923"/>
      <w:bookmarkStart w:id="1042" w:name="_Toc428279516"/>
      <w:bookmarkStart w:id="1043" w:name="_Toc428456254"/>
      <w:bookmarkStart w:id="1044" w:name="_Toc428537217"/>
      <w:bookmarkStart w:id="1045" w:name="_Toc428969536"/>
      <w:bookmarkStart w:id="1046" w:name="_Toc429052927"/>
      <w:bookmarkStart w:id="1047" w:name="_Toc428279517"/>
      <w:bookmarkStart w:id="1048" w:name="_Toc428456255"/>
      <w:bookmarkStart w:id="1049" w:name="_Toc428537218"/>
      <w:bookmarkStart w:id="1050" w:name="_Toc428969537"/>
      <w:bookmarkStart w:id="1051" w:name="_Toc429052928"/>
      <w:bookmarkStart w:id="1052" w:name="_Toc428279521"/>
      <w:bookmarkStart w:id="1053" w:name="_Toc428456259"/>
      <w:bookmarkStart w:id="1054" w:name="_Toc428537222"/>
      <w:bookmarkStart w:id="1055" w:name="_Toc428969541"/>
      <w:bookmarkStart w:id="1056" w:name="_Toc429052932"/>
      <w:bookmarkStart w:id="1057" w:name="_Toc428279522"/>
      <w:bookmarkStart w:id="1058" w:name="_Toc428456260"/>
      <w:bookmarkStart w:id="1059" w:name="_Toc428537223"/>
      <w:bookmarkStart w:id="1060" w:name="_Toc428969542"/>
      <w:bookmarkStart w:id="1061" w:name="_Toc429052933"/>
      <w:bookmarkStart w:id="1062" w:name="_Toc428279523"/>
      <w:bookmarkStart w:id="1063" w:name="_Toc428456261"/>
      <w:bookmarkStart w:id="1064" w:name="_Toc428537224"/>
      <w:bookmarkStart w:id="1065" w:name="_Toc428969543"/>
      <w:bookmarkStart w:id="1066" w:name="_Toc429052934"/>
      <w:bookmarkStart w:id="1067" w:name="_Toc428279524"/>
      <w:bookmarkStart w:id="1068" w:name="_Toc428456262"/>
      <w:bookmarkStart w:id="1069" w:name="_Toc428537225"/>
      <w:bookmarkStart w:id="1070" w:name="_Toc428969544"/>
      <w:bookmarkStart w:id="1071" w:name="_Toc429052935"/>
      <w:bookmarkStart w:id="1072" w:name="_Toc428279525"/>
      <w:bookmarkStart w:id="1073" w:name="_Toc428456263"/>
      <w:bookmarkStart w:id="1074" w:name="_Toc428537226"/>
      <w:bookmarkStart w:id="1075" w:name="_Toc428969545"/>
      <w:bookmarkStart w:id="1076" w:name="_Toc429052936"/>
      <w:bookmarkStart w:id="1077" w:name="_Toc428279526"/>
      <w:bookmarkStart w:id="1078" w:name="_Toc428456264"/>
      <w:bookmarkStart w:id="1079" w:name="_Toc428537227"/>
      <w:bookmarkStart w:id="1080" w:name="_Toc428969546"/>
      <w:bookmarkStart w:id="1081" w:name="_Toc429052937"/>
      <w:bookmarkStart w:id="1082" w:name="_Toc413359593"/>
      <w:bookmarkStart w:id="1083" w:name="_Toc3556985"/>
      <w:bookmarkStart w:id="1084" w:name="_Toc7723730"/>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82"/>
      <w:bookmarkEnd w:id="1083"/>
      <w:bookmarkEnd w:id="108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85" w:name="_Toc3566457"/>
      <w:bookmarkStart w:id="1086"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85"/>
      <w:bookmarkEnd w:id="108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87" w:name="_Ref409694950"/>
      <w:bookmarkStart w:id="1088" w:name="_Toc3566458"/>
      <w:bookmarkStart w:id="1089"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8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88"/>
      <w:bookmarkEnd w:id="108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90" w:name="_Toc3566459"/>
      <w:bookmarkStart w:id="1091"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90"/>
      <w:bookmarkEnd w:id="1091"/>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92" w:name="_Toc428279528"/>
      <w:bookmarkStart w:id="1093" w:name="_Toc428456266"/>
      <w:bookmarkStart w:id="1094" w:name="_Toc428537229"/>
      <w:bookmarkStart w:id="1095" w:name="_Toc428969548"/>
      <w:bookmarkStart w:id="1096" w:name="_Toc429052939"/>
      <w:bookmarkStart w:id="1097" w:name="_Toc413359594"/>
      <w:bookmarkStart w:id="1098" w:name="_Toc3556986"/>
      <w:bookmarkStart w:id="1099" w:name="_Toc7723731"/>
      <w:bookmarkEnd w:id="1092"/>
      <w:bookmarkEnd w:id="1093"/>
      <w:bookmarkEnd w:id="1094"/>
      <w:bookmarkEnd w:id="1095"/>
      <w:bookmarkEnd w:id="1096"/>
      <w:r>
        <w:t>Washer</w:t>
      </w:r>
      <w:bookmarkEnd w:id="1097"/>
      <w:bookmarkEnd w:id="1098"/>
      <w:bookmarkEnd w:id="109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00" w:name="_Toc3566460"/>
      <w:bookmarkStart w:id="1101"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00"/>
      <w:bookmarkEnd w:id="1101"/>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02" w:name="_Toc428456268"/>
      <w:bookmarkStart w:id="1103" w:name="_Toc428537231"/>
      <w:bookmarkStart w:id="1104" w:name="_Toc428969550"/>
      <w:bookmarkStart w:id="1105" w:name="_Toc429052941"/>
      <w:bookmarkStart w:id="1106" w:name="_Toc413359595"/>
      <w:bookmarkStart w:id="1107" w:name="_Toc3556987"/>
      <w:bookmarkStart w:id="1108" w:name="_Toc7723732"/>
      <w:bookmarkEnd w:id="1102"/>
      <w:bookmarkEnd w:id="1103"/>
      <w:bookmarkEnd w:id="1104"/>
      <w:bookmarkEnd w:id="1105"/>
      <w:r>
        <w:t>Nut</w:t>
      </w:r>
      <w:bookmarkEnd w:id="1106"/>
      <w:bookmarkEnd w:id="1107"/>
      <w:bookmarkEnd w:id="110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09" w:name="_Toc3566461"/>
      <w:bookmarkStart w:id="1110"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09"/>
      <w:bookmarkEnd w:id="111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11" w:name="_Toc3566462"/>
      <w:bookmarkStart w:id="1112"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11"/>
      <w:bookmarkEnd w:id="111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13" w:name="_Toc428456270"/>
      <w:bookmarkStart w:id="1114" w:name="_Toc428537233"/>
      <w:bookmarkStart w:id="1115" w:name="_Toc428969552"/>
      <w:bookmarkStart w:id="1116" w:name="_Toc429052943"/>
      <w:bookmarkStart w:id="1117" w:name="_Toc413359596"/>
      <w:bookmarkStart w:id="1118" w:name="_Toc3556988"/>
      <w:bookmarkStart w:id="1119" w:name="_Toc7723733"/>
      <w:bookmarkStart w:id="1120" w:name="_Ref401160443"/>
      <w:bookmarkStart w:id="1121" w:name="_Ref401160449"/>
      <w:bookmarkStart w:id="1122" w:name="_Ref401160453"/>
      <w:bookmarkEnd w:id="1113"/>
      <w:bookmarkEnd w:id="1114"/>
      <w:bookmarkEnd w:id="1115"/>
      <w:bookmarkEnd w:id="1116"/>
      <w:r w:rsidRPr="00226A3F">
        <w:t>Bolt</w:t>
      </w:r>
      <w:bookmarkEnd w:id="1117"/>
      <w:bookmarkEnd w:id="1118"/>
      <w:bookmarkEnd w:id="1119"/>
      <w:r w:rsidRPr="00226A3F">
        <w:t xml:space="preserve"> </w:t>
      </w:r>
      <w:bookmarkEnd w:id="1120"/>
      <w:bookmarkEnd w:id="1121"/>
      <w:bookmarkEnd w:id="112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23" w:name="_Toc3566463"/>
      <w:bookmarkStart w:id="1124"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23"/>
      <w:bookmarkEnd w:id="112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125"/>
            <w:ins w:id="1126" w:author="nick" w:date="2019-02-12T18:39:00Z">
              <w:r>
                <w:rPr>
                  <w:sz w:val="20"/>
                  <w:szCs w:val="20"/>
                </w:rPr>
                <w:t>Optional</w:t>
              </w:r>
            </w:ins>
            <w:commentRangeStart w:id="1127"/>
            <w:del w:id="1128" w:author="nick" w:date="2019-02-12T18:39:00Z">
              <w:r w:rsidR="002E60CB" w:rsidDel="00835F7D">
                <w:rPr>
                  <w:sz w:val="20"/>
                  <w:szCs w:val="20"/>
                </w:rPr>
                <w:delText>Required</w:delText>
              </w:r>
              <w:commentRangeEnd w:id="1127"/>
              <w:r w:rsidR="00BC11C4" w:rsidDel="00835F7D">
                <w:rPr>
                  <w:rStyle w:val="CommentReference"/>
                  <w:lang w:eastAsia="x-none"/>
                </w:rPr>
                <w:commentReference w:id="1127"/>
              </w:r>
            </w:del>
            <w:commentRangeEnd w:id="1125"/>
            <w:r w:rsidR="00E57243">
              <w:rPr>
                <w:rStyle w:val="CommentReference"/>
                <w:lang w:eastAsia="x-none"/>
              </w:rPr>
              <w:commentReference w:id="1125"/>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129"/>
            <w:del w:id="1130" w:author="nick" w:date="2019-05-07T03:00:00Z">
              <w:r w:rsidDel="007A7B90">
                <w:rPr>
                  <w:sz w:val="20"/>
                  <w:szCs w:val="20"/>
                </w:rPr>
                <w:delText>Required, because no nut implies screw</w:delText>
              </w:r>
            </w:del>
            <w:commentRangeEnd w:id="1129"/>
            <w:r w:rsidR="007A7B90">
              <w:rPr>
                <w:rStyle w:val="CommentReference"/>
                <w:lang w:eastAsia="x-none"/>
              </w:rPr>
              <w:commentReference w:id="1129"/>
            </w:r>
          </w:p>
        </w:tc>
      </w:tr>
    </w:tbl>
    <w:p w14:paraId="7444263C" w14:textId="5F6B01F5" w:rsidR="002E60CB" w:rsidRDefault="002E60CB" w:rsidP="002474EA">
      <w:pPr>
        <w:pStyle w:val="Caption"/>
        <w:spacing w:before="120"/>
      </w:pPr>
      <w:bookmarkStart w:id="1131" w:name="_Toc3566464"/>
      <w:bookmarkStart w:id="1132"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131"/>
      <w:bookmarkEnd w:id="113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ins w:id="1133" w:author="nick" w:date="2019-05-13T18:43:00Z">
        <w:r w:rsidR="00CC7960">
          <w:t>BOLT_</w:t>
        </w:r>
      </w:ins>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ins w:id="1134" w:author="nick" w:date="2019-05-13T18:43:00Z">
        <w:r w:rsidR="00CC7960">
          <w:t>BOLT_</w:t>
        </w:r>
      </w:ins>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ins w:id="1135" w:author="nick" w:date="2019-05-13T18:43:00Z">
        <w:r w:rsidR="00CC7960">
          <w:t>BOLT_</w:t>
        </w:r>
      </w:ins>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del w:id="1136" w:author="nick" w:date="2019-05-15T01:50:00Z">
        <w:r w:rsidRPr="00DB0BEF" w:rsidDel="009A3F31">
          <w:rPr>
            <w:b/>
            <w:bCs/>
            <w:color w:val="8000FF"/>
          </w:rPr>
          <w:delText>xmcf_3_0_0.xsd</w:delText>
        </w:r>
      </w:del>
      <w:ins w:id="1137"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ins w:id="1138" w:author="nick" w:date="2019-05-15T01:46:00Z">
        <w:r w:rsidR="009A3F31">
          <w:t>3</w:t>
        </w:r>
        <w:r w:rsidR="009A3F31" w:rsidRPr="00BA120B">
          <w:t>.0.</w:t>
        </w:r>
        <w:r w:rsidR="009A3F31">
          <w:t>1</w:t>
        </w:r>
      </w:ins>
      <w:del w:id="1139" w:author="nick" w:date="2019-05-15T01:46:00Z">
        <w:r w:rsidRPr="00DB0BEF" w:rsidDel="009A3F31">
          <w:rPr>
            <w:b/>
            <w:bCs/>
            <w:color w:val="000000"/>
          </w:rPr>
          <w:delText>3.0</w:delText>
        </w:r>
        <w:commentRangeStart w:id="1140"/>
        <w:r w:rsidR="0022268C" w:rsidDel="009A3F31">
          <w:rPr>
            <w:b/>
            <w:bCs/>
            <w:color w:val="000000"/>
          </w:rPr>
          <w:delText>.0</w:delText>
        </w:r>
      </w:del>
      <w:commentRangeEnd w:id="1140"/>
      <w:r w:rsidR="0022268C">
        <w:rPr>
          <w:rStyle w:val="CommentReference"/>
          <w:rFonts w:ascii="Calibri" w:hAnsi="Calibri"/>
          <w:lang w:eastAsia="x-none"/>
        </w:rPr>
        <w:commentReference w:id="114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ins w:id="1141" w:author="nick" w:date="2019-05-13T18:44:00Z">
        <w:r w:rsidR="00CC7960">
          <w:rPr>
            <w:b/>
            <w:bCs/>
            <w:color w:val="8000FF"/>
          </w:rPr>
          <w:t>BOLT_</w:t>
        </w:r>
      </w:ins>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42" w:name="_Toc428456272"/>
      <w:bookmarkStart w:id="1143" w:name="_Toc428537235"/>
      <w:bookmarkStart w:id="1144" w:name="_Toc428969554"/>
      <w:bookmarkStart w:id="1145" w:name="_Toc429052945"/>
      <w:bookmarkStart w:id="1146" w:name="_Toc3556989"/>
      <w:bookmarkStart w:id="1147" w:name="_Toc7723734"/>
      <w:bookmarkEnd w:id="1142"/>
      <w:bookmarkEnd w:id="1143"/>
      <w:bookmarkEnd w:id="1144"/>
      <w:bookmarkEnd w:id="1145"/>
      <w:r>
        <w:lastRenderedPageBreak/>
        <w:t>Possible Bolt and Screw Assemblies</w:t>
      </w:r>
      <w:bookmarkEnd w:id="1146"/>
      <w:bookmarkEnd w:id="114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48" w:name="_Toc3557101"/>
      <w:bookmarkStart w:id="1149"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48"/>
      <w:bookmarkEnd w:id="114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ins w:id="1150" w:author="nick" w:date="2019-05-13T18:44:00Z">
        <w:r w:rsidR="00CC7960">
          <w:t>BOLT_</w:t>
        </w:r>
      </w:ins>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51" w:name="_Ref3568949"/>
      <w:bookmarkStart w:id="1152" w:name="_Toc3557102"/>
      <w:bookmarkStart w:id="1153" w:name="_Ref3568942"/>
      <w:bookmarkStart w:id="1154"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51"/>
      <w:r>
        <w:t>: Bolt with free nut</w:t>
      </w:r>
      <w:bookmarkEnd w:id="1152"/>
      <w:bookmarkEnd w:id="1153"/>
      <w:bookmarkEnd w:id="115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55" w:name="_Ref3568964"/>
      <w:bookmarkStart w:id="1156" w:name="_Toc3557103"/>
      <w:bookmarkStart w:id="1157"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55"/>
      <w:r>
        <w:t>: Screw without nut</w:t>
      </w:r>
      <w:bookmarkEnd w:id="1156"/>
      <w:bookmarkEnd w:id="1157"/>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1311DCFB" w:rsidR="0086511D" w:rsidRDefault="0086511D" w:rsidP="0086511D">
      <w:pPr>
        <w:pStyle w:val="XMLCode"/>
        <w:keepNext/>
      </w:pPr>
      <w:r>
        <w:t>&lt;connection_0d label="</w:t>
      </w:r>
      <w:ins w:id="1158" w:author="nick" w:date="2019-05-13T18:44:00Z">
        <w:r w:rsidR="00CC7960">
          <w:t>SCREW_</w:t>
        </w:r>
      </w:ins>
      <w:r>
        <w:t>1</w:t>
      </w:r>
      <w:ins w:id="1159" w:author="nick" w:date="2019-05-13T18:44:00Z">
        <w:r w:rsidR="00CC7960">
          <w:t>39</w:t>
        </w:r>
      </w:ins>
      <w:del w:id="1160" w:author="nick" w:date="2019-05-13T18:44:00Z">
        <w:r w:rsidDel="00CC7960">
          <w:delText>35</w:delText>
        </w:r>
      </w:del>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161" w:author="nick" w:date="2019-05-07T02:57:00Z"/>
        </w:rPr>
      </w:pPr>
      <w:del w:id="1162"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163" w:author="nick" w:date="2019-05-07T02:56:00Z"/>
          <w:color w:val="0070C0"/>
        </w:rPr>
      </w:pPr>
      <w:ins w:id="1164"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165" w:author="nick" w:date="2019-05-07T02:57:00Z"/>
          <w:color w:val="0070C0"/>
        </w:rPr>
      </w:pPr>
      <w:del w:id="1166"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167" w:author="nick" w:date="2019-05-07T02:57:00Z"/>
          <w:color w:val="0070C0"/>
        </w:rPr>
      </w:pPr>
      <w:commentRangeStart w:id="1168"/>
      <w:del w:id="1169"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168"/>
        <w:r w:rsidR="00BC11C4" w:rsidDel="004C67D3">
          <w:rPr>
            <w:rStyle w:val="CommentReference"/>
            <w:rFonts w:ascii="Calibri" w:hAnsi="Calibri"/>
            <w:lang w:eastAsia="x-none"/>
          </w:rPr>
          <w:commentReference w:id="1168"/>
        </w:r>
      </w:del>
    </w:p>
    <w:p w14:paraId="27EE84BA" w14:textId="34F7CC5F" w:rsidR="0086511D" w:rsidRPr="004F5A65" w:rsidDel="004C67D3" w:rsidRDefault="0086511D" w:rsidP="0086511D">
      <w:pPr>
        <w:pStyle w:val="XMLCode"/>
        <w:keepNext/>
        <w:rPr>
          <w:del w:id="1170" w:author="nick" w:date="2019-05-07T02:57:00Z"/>
          <w:color w:val="0070C0"/>
        </w:rPr>
      </w:pPr>
      <w:del w:id="1171"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72" w:name="_Toc3557104"/>
      <w:bookmarkStart w:id="1173"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72"/>
      <w:bookmarkEnd w:id="117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1174"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75" w:name="_Toc3557105"/>
      <w:bookmarkStart w:id="1176"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75"/>
      <w:bookmarkEnd w:id="117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77" w:name="_Toc428456274"/>
      <w:bookmarkStart w:id="1178" w:name="_Toc428537237"/>
      <w:bookmarkStart w:id="1179" w:name="_Toc428969556"/>
      <w:bookmarkStart w:id="1180" w:name="_Toc429052947"/>
      <w:bookmarkStart w:id="1181" w:name="_Toc428456275"/>
      <w:bookmarkStart w:id="1182" w:name="_Toc428537238"/>
      <w:bookmarkStart w:id="1183" w:name="_Toc428969557"/>
      <w:bookmarkStart w:id="1184" w:name="_Toc429052948"/>
      <w:bookmarkStart w:id="1185" w:name="_Toc413359597"/>
      <w:bookmarkStart w:id="1186" w:name="_Toc3556990"/>
      <w:bookmarkStart w:id="1187" w:name="_Toc7723735"/>
      <w:bookmarkEnd w:id="1177"/>
      <w:bookmarkEnd w:id="1178"/>
      <w:bookmarkEnd w:id="1179"/>
      <w:bookmarkEnd w:id="1180"/>
      <w:bookmarkEnd w:id="1181"/>
      <w:bookmarkEnd w:id="1182"/>
      <w:bookmarkEnd w:id="1183"/>
      <w:bookmarkEnd w:id="1184"/>
      <w:r w:rsidRPr="00226A3F">
        <w:lastRenderedPageBreak/>
        <w:t>Screw</w:t>
      </w:r>
      <w:bookmarkEnd w:id="1185"/>
      <w:bookmarkEnd w:id="1186"/>
      <w:bookmarkEnd w:id="118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88" w:name="_Toc3566465"/>
      <w:bookmarkStart w:id="1189"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88"/>
      <w:bookmarkEnd w:id="1189"/>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1190"/>
            <w:r>
              <w:rPr>
                <w:sz w:val="20"/>
                <w:szCs w:val="20"/>
              </w:rPr>
              <w:t>1 - *</w:t>
            </w:r>
            <w:commentRangeEnd w:id="1190"/>
            <w:r>
              <w:rPr>
                <w:rStyle w:val="CommentReference"/>
                <w:lang w:eastAsia="x-none"/>
              </w:rPr>
              <w:commentReference w:id="1190"/>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91" w:name="_Toc3566466"/>
      <w:bookmarkStart w:id="1192"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91"/>
      <w:bookmarkEnd w:id="119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248BF59" w:rsidR="002E60CB" w:rsidRPr="00226A3F" w:rsidRDefault="002E60CB" w:rsidP="002E60CB">
      <w:pPr>
        <w:pStyle w:val="XMLCode"/>
        <w:keepNext/>
      </w:pPr>
      <w:r w:rsidRPr="00226A3F">
        <w:t>&lt;connection_0d label="</w:t>
      </w:r>
      <w:ins w:id="1193" w:author="nick" w:date="2019-05-13T18:44:00Z">
        <w:r w:rsidR="00CC7960">
          <w:t>SCREW_</w:t>
        </w:r>
      </w:ins>
      <w:r w:rsidRPr="00226A3F">
        <w:t>100532"</w:t>
      </w:r>
      <w:del w:id="1194" w:author="nick" w:date="2019-05-13T18:45:00Z">
        <w:r w:rsidRPr="00226A3F" w:rsidDel="00CC7960">
          <w:delText xml:space="preserve"> </w:delText>
        </w:r>
      </w:del>
      <w:r w:rsidRPr="00226A3F">
        <w:t>&gt;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3C0028F0" w:rsidR="002E60CB" w:rsidRDefault="002E60CB" w:rsidP="0010460A">
      <w:pPr>
        <w:pStyle w:val="XMLCode"/>
        <w:keepNext/>
      </w:pPr>
      <w:r>
        <w:t>&lt;connection_0d label="</w:t>
      </w:r>
      <w:ins w:id="1195" w:author="nick" w:date="2019-05-13T18:45:00Z">
        <w:r w:rsidR="00CC7960">
          <w:t>SCREW_</w:t>
        </w:r>
        <w:r w:rsidR="00CC7960" w:rsidRPr="00226A3F">
          <w:t>100532</w:t>
        </w:r>
      </w:ins>
      <w:del w:id="1196" w:author="nick" w:date="2019-05-13T18:45:00Z">
        <w:r w:rsidDel="00CC7960">
          <w:delText>135</w:delText>
        </w:r>
      </w:del>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48668587" w:rsidR="002E60CB" w:rsidRDefault="002E60CB" w:rsidP="002E60CB">
      <w:pPr>
        <w:pStyle w:val="XMLCode"/>
        <w:keepNext/>
      </w:pPr>
      <w:r>
        <w:t>&lt;connection_0d label="</w:t>
      </w:r>
      <w:ins w:id="1197" w:author="nick" w:date="2019-05-13T18:45:00Z">
        <w:r w:rsidR="00615117">
          <w:t>SCREW_</w:t>
        </w:r>
        <w:r w:rsidR="00615117" w:rsidRPr="00226A3F">
          <w:t>100532</w:t>
        </w:r>
      </w:ins>
      <w:del w:id="1198" w:author="nick" w:date="2019-05-13T18:45:00Z">
        <w:r w:rsidDel="00615117">
          <w:delText>135</w:delText>
        </w:r>
      </w:del>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99" w:name="_Toc3556991"/>
      <w:bookmarkStart w:id="1200" w:name="_Toc7723736"/>
      <w:r>
        <w:t>7.5.7.1 Flow Drilled Screws</w:t>
      </w:r>
      <w:r w:rsidR="00EF4929">
        <w:t xml:space="preserve"> (FDS)</w:t>
      </w:r>
      <w:bookmarkEnd w:id="1199"/>
      <w:bookmarkEnd w:id="1200"/>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6F4BFA"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01" w:name="_Toc3557106"/>
      <w:bookmarkStart w:id="120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01"/>
      <w:bookmarkEnd w:id="120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03" w:name="_Toc3557107"/>
      <w:bookmarkStart w:id="120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03"/>
      <w:bookmarkEnd w:id="120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05" w:name="_Toc3566467"/>
      <w:bookmarkStart w:id="1206"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05"/>
      <w:bookmarkEnd w:id="1206"/>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07" w:name="_Toc3557108"/>
      <w:bookmarkStart w:id="1208"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07"/>
      <w:bookmarkEnd w:id="1208"/>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09" w:name="_Toc3557109"/>
      <w:bookmarkStart w:id="1210"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09"/>
      <w:bookmarkEnd w:id="121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4A06F67A" w:rsidR="00097A61" w:rsidRDefault="00097A61" w:rsidP="00097A61">
      <w:pPr>
        <w:pStyle w:val="XMLCode"/>
        <w:keepNext/>
      </w:pPr>
      <w:r>
        <w:t>&lt;connection_0d label="</w:t>
      </w:r>
      <w:ins w:id="1211" w:author="nick" w:date="2019-05-13T18:45:00Z">
        <w:r w:rsidR="00615117">
          <w:t>FDS_96930</w:t>
        </w:r>
      </w:ins>
      <w:del w:id="1212" w:author="nick" w:date="2019-05-13T18:45:00Z">
        <w:r w:rsidDel="00615117">
          <w:delText>135</w:delText>
        </w:r>
      </w:del>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13" w:name="_Toc413359598"/>
      <w:bookmarkStart w:id="1214" w:name="_Toc3556992"/>
      <w:bookmarkStart w:id="1215" w:name="_Toc7723737"/>
      <w:r w:rsidRPr="000F30B3">
        <w:t>Gum Drops</w:t>
      </w:r>
      <w:bookmarkEnd w:id="1213"/>
      <w:bookmarkEnd w:id="1214"/>
      <w:bookmarkEnd w:id="121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1216"/>
            <w:r w:rsidRPr="00226A3F">
              <w:rPr>
                <w:sz w:val="20"/>
                <w:szCs w:val="20"/>
              </w:rPr>
              <w:t>1</w:t>
            </w:r>
            <w:commentRangeEnd w:id="1216"/>
            <w:r w:rsidR="009050D3">
              <w:rPr>
                <w:rStyle w:val="CommentReference"/>
                <w:lang w:eastAsia="x-none"/>
              </w:rPr>
              <w:commentReference w:id="1216"/>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17" w:name="_Toc3566468"/>
      <w:bookmarkStart w:id="1218"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17"/>
      <w:bookmarkEnd w:id="121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19" w:name="_Toc3566469"/>
      <w:bookmarkStart w:id="122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19"/>
      <w:bookmarkEnd w:id="1220"/>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0E279276" w:rsidR="002E60CB" w:rsidRDefault="002E60CB" w:rsidP="00EB74AE">
      <w:pPr>
        <w:pStyle w:val="XMLCode"/>
        <w:keepNext/>
        <w:keepLines/>
      </w:pPr>
      <w:r w:rsidRPr="00226A3F">
        <w:t>&lt;connection_0d label="</w:t>
      </w:r>
      <w:del w:id="1221" w:author="nick" w:date="2019-05-13T18:46:00Z">
        <w:r w:rsidRPr="00226A3F" w:rsidDel="00FA50F5">
          <w:delText>SW_left_Gh</w:delText>
        </w:r>
      </w:del>
      <w:ins w:id="1222" w:author="nick" w:date="2019-05-13T18:46:00Z">
        <w:r w:rsidR="00FA50F5">
          <w:t>DROP</w:t>
        </w:r>
      </w:ins>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23" w:name="_Toc428456279"/>
      <w:bookmarkStart w:id="1224" w:name="_Toc3556993"/>
      <w:bookmarkStart w:id="1225" w:name="_Toc7723738"/>
      <w:bookmarkEnd w:id="1223"/>
      <w:r>
        <w:t>Clinches</w:t>
      </w:r>
      <w:bookmarkEnd w:id="1224"/>
      <w:bookmarkEnd w:id="122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26" w:name="_Toc3557110"/>
      <w:bookmarkStart w:id="1227"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26"/>
      <w:bookmarkEnd w:id="122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28" w:name="_Ref428794448"/>
      <w:bookmarkStart w:id="1229" w:name="_Ref428794398"/>
      <w:bookmarkStart w:id="1230" w:name="_Toc3557111"/>
      <w:bookmarkStart w:id="1231"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28"/>
      <w:r>
        <w:t xml:space="preserve">: </w:t>
      </w:r>
      <w:r w:rsidRPr="00D67DC2">
        <w:t>Clinch Joint Dimensions</w:t>
      </w:r>
      <w:bookmarkEnd w:id="1229"/>
      <w:bookmarkEnd w:id="1230"/>
      <w:bookmarkEnd w:id="123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32" w:name="_Ref428798660"/>
      <w:bookmarkStart w:id="1233" w:name="_Toc3557112"/>
      <w:bookmarkStart w:id="1234"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32"/>
      <w:r>
        <w:t>: TOX (left) and BTM’s Tog-L-Loc system</w:t>
      </w:r>
      <w:r>
        <w:rPr>
          <w:rStyle w:val="FootnoteReference"/>
        </w:rPr>
        <w:footnoteReference w:id="13"/>
      </w:r>
      <w:bookmarkEnd w:id="1233"/>
      <w:bookmarkEnd w:id="1234"/>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1235"/>
            <w:r w:rsidRPr="00226A3F">
              <w:rPr>
                <w:sz w:val="20"/>
                <w:szCs w:val="20"/>
              </w:rPr>
              <w:t>1</w:t>
            </w:r>
            <w:commentRangeEnd w:id="1235"/>
            <w:r w:rsidR="009050D3">
              <w:rPr>
                <w:rStyle w:val="CommentReference"/>
                <w:lang w:eastAsia="x-none"/>
              </w:rPr>
              <w:commentReference w:id="123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236" w:name="_Toc3566470"/>
      <w:bookmarkStart w:id="1237"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36"/>
      <w:bookmarkEnd w:id="123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238" w:name="_Toc3566471"/>
      <w:bookmarkStart w:id="1239"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238"/>
      <w:bookmarkEnd w:id="1239"/>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6F4BFA"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1240"/>
      <w:r w:rsidR="00A23FF7">
        <w:rPr>
          <w:rStyle w:val="elementdeftypeChar"/>
        </w:rPr>
        <w:t>_</w:t>
      </w:r>
      <w:r w:rsidR="00A913FE" w:rsidRPr="00891EFB">
        <w:rPr>
          <w:rStyle w:val="elementdeftypeChar"/>
        </w:rPr>
        <w:t>diameter</w:t>
      </w:r>
      <w:commentRangeEnd w:id="1240"/>
      <w:r>
        <w:rPr>
          <w:rStyle w:val="CommentReference"/>
          <w:rFonts w:eastAsia="Times New Roman"/>
          <w:lang w:val="en-US" w:eastAsia="x-none"/>
        </w:rPr>
        <w:commentReference w:id="1240"/>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241" w:name="_Toc3566472"/>
      <w:bookmarkStart w:id="1242"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41"/>
      <w:bookmarkEnd w:id="1242"/>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43" w:name="_Toc3556994"/>
      <w:bookmarkStart w:id="1244" w:name="_Toc7723739"/>
      <w:r w:rsidRPr="00BF4695">
        <w:t>Heat Stakes / Thermal Stakes</w:t>
      </w:r>
      <w:bookmarkEnd w:id="1243"/>
      <w:bookmarkEnd w:id="124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6F4BF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245" w:name="_Toc3557113"/>
      <w:bookmarkStart w:id="1246"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245"/>
      <w:bookmarkEnd w:id="124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1247"/>
            <w:r w:rsidRPr="00226A3F">
              <w:rPr>
                <w:sz w:val="20"/>
                <w:szCs w:val="20"/>
              </w:rPr>
              <w:t>1</w:t>
            </w:r>
            <w:commentRangeEnd w:id="1247"/>
            <w:r w:rsidR="004133FC">
              <w:rPr>
                <w:rStyle w:val="CommentReference"/>
                <w:lang w:eastAsia="x-none"/>
              </w:rPr>
              <w:commentReference w:id="1247"/>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248" w:name="_Toc3566473"/>
      <w:bookmarkStart w:id="1249"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48"/>
      <w:bookmarkEnd w:id="124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250"/>
            <w:r>
              <w:rPr>
                <w:rFonts w:cs="Calibri"/>
                <w:sz w:val="20"/>
                <w:szCs w:val="20"/>
              </w:rPr>
              <w:t>≥</w:t>
            </w:r>
            <w:r w:rsidRPr="00226A3F">
              <w:rPr>
                <w:sz w:val="20"/>
                <w:szCs w:val="20"/>
              </w:rPr>
              <w:t xml:space="preserve"> 0.0</w:t>
            </w:r>
            <w:commentRangeEnd w:id="1250"/>
            <w:r w:rsidR="00E4618D">
              <w:rPr>
                <w:rStyle w:val="CommentReference"/>
                <w:lang w:eastAsia="x-none"/>
              </w:rPr>
              <w:commentReference w:id="1250"/>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251" w:name="_Toc3566474"/>
      <w:bookmarkStart w:id="1252"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51"/>
      <w:bookmarkEnd w:id="125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53" w:name="_Toc3556995"/>
      <w:bookmarkStart w:id="1254" w:name="_Toc7723740"/>
      <w:r>
        <w:t>Clips/</w:t>
      </w:r>
      <w:r w:rsidR="00BF4695" w:rsidRPr="00BF4695">
        <w:t>Snap Joints</w:t>
      </w:r>
      <w:bookmarkEnd w:id="1253"/>
      <w:bookmarkEnd w:id="125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55" w:name="_Toc3557114"/>
      <w:bookmarkStart w:id="1256"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55"/>
      <w:bookmarkEnd w:id="125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57" w:name="_Toc3557115"/>
      <w:bookmarkStart w:id="1258"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57"/>
      <w:bookmarkEnd w:id="1258"/>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59" w:name="_Toc3557116"/>
      <w:bookmarkStart w:id="1260" w:name="_Toc7723861"/>
      <w:bookmarkStart w:id="1261"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59"/>
      <w:bookmarkEnd w:id="1260"/>
      <w:bookmarkEnd w:id="126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62" w:name="_Toc3557117"/>
      <w:bookmarkStart w:id="1263"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62"/>
      <w:bookmarkEnd w:id="126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1264"/>
            <w:r w:rsidRPr="00226A3F">
              <w:rPr>
                <w:sz w:val="20"/>
                <w:szCs w:val="20"/>
              </w:rPr>
              <w:t>1</w:t>
            </w:r>
            <w:commentRangeEnd w:id="1264"/>
            <w:r w:rsidR="00852AAC">
              <w:rPr>
                <w:rStyle w:val="CommentReference"/>
                <w:lang w:eastAsia="x-none"/>
              </w:rPr>
              <w:commentReference w:id="1264"/>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65" w:name="_Toc3566475"/>
      <w:bookmarkStart w:id="1266"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65"/>
      <w:bookmarkEnd w:id="126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67" w:name="_Toc3566476"/>
      <w:bookmarkStart w:id="1268"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67"/>
      <w:bookmarkEnd w:id="1268"/>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69" w:name="_Toc3566477"/>
      <w:bookmarkStart w:id="1270"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69"/>
      <w:bookmarkEnd w:id="127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71" w:name="_Toc3556996"/>
      <w:bookmarkStart w:id="1272" w:name="_Toc7723741"/>
      <w:r w:rsidRPr="00BF4695">
        <w:lastRenderedPageBreak/>
        <w:t>Nails</w:t>
      </w:r>
      <w:bookmarkEnd w:id="1271"/>
      <w:bookmarkEnd w:id="127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73" w:name="_Toc3557118"/>
      <w:bookmarkStart w:id="1274"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73"/>
      <w:bookmarkEnd w:id="127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75" w:name="_Toc3557119"/>
      <w:bookmarkStart w:id="1276"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75"/>
      <w:bookmarkEnd w:id="127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1277"/>
            <w:r w:rsidRPr="00226A3F">
              <w:rPr>
                <w:sz w:val="20"/>
                <w:szCs w:val="20"/>
              </w:rPr>
              <w:t>1</w:t>
            </w:r>
            <w:commentRangeEnd w:id="1277"/>
            <w:r w:rsidR="004133FC">
              <w:rPr>
                <w:rStyle w:val="CommentReference"/>
                <w:lang w:eastAsia="x-none"/>
              </w:rPr>
              <w:commentReference w:id="1277"/>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78" w:name="_Toc3566478"/>
      <w:bookmarkStart w:id="1279"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78"/>
      <w:bookmarkEnd w:id="127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80" w:name="_Toc3566479"/>
      <w:bookmarkStart w:id="1281"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80"/>
      <w:bookmarkEnd w:id="128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82" w:name="_Toc3566480"/>
      <w:bookmarkStart w:id="1283"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82"/>
      <w:bookmarkEnd w:id="128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84" w:name="_Toc428537246"/>
      <w:bookmarkStart w:id="1285" w:name="_Toc428969565"/>
      <w:bookmarkStart w:id="1286" w:name="_Toc429052956"/>
      <w:bookmarkStart w:id="1287" w:name="_Toc428537247"/>
      <w:bookmarkStart w:id="1288" w:name="_Toc428965632"/>
      <w:bookmarkStart w:id="1289" w:name="_Toc428969566"/>
      <w:bookmarkStart w:id="1290" w:name="_Toc429052957"/>
      <w:bookmarkStart w:id="1291" w:name="_Toc428456280"/>
      <w:bookmarkStart w:id="1292" w:name="_Toc428537248"/>
      <w:bookmarkStart w:id="1293" w:name="_Toc428969567"/>
      <w:bookmarkStart w:id="1294" w:name="_Toc429052958"/>
      <w:bookmarkStart w:id="1295" w:name="_Toc338938901"/>
      <w:bookmarkStart w:id="1296" w:name="_Toc338939097"/>
      <w:bookmarkStart w:id="1297" w:name="_Toc3556997"/>
      <w:bookmarkStart w:id="1298" w:name="_Toc7723742"/>
      <w:bookmarkEnd w:id="1284"/>
      <w:bookmarkEnd w:id="1285"/>
      <w:bookmarkEnd w:id="1286"/>
      <w:bookmarkEnd w:id="1287"/>
      <w:bookmarkEnd w:id="1288"/>
      <w:bookmarkEnd w:id="1289"/>
      <w:bookmarkEnd w:id="1290"/>
      <w:bookmarkEnd w:id="1291"/>
      <w:bookmarkEnd w:id="1292"/>
      <w:bookmarkEnd w:id="1293"/>
      <w:bookmarkEnd w:id="1294"/>
      <w:r w:rsidRPr="007055D9">
        <w:lastRenderedPageBreak/>
        <w:t>1D connections</w:t>
      </w:r>
      <w:bookmarkEnd w:id="1295"/>
      <w:bookmarkEnd w:id="1296"/>
      <w:bookmarkEnd w:id="1297"/>
      <w:bookmarkEnd w:id="1298"/>
    </w:p>
    <w:p w14:paraId="4A529AC5" w14:textId="77777777" w:rsidR="00911496" w:rsidRDefault="00246BE4" w:rsidP="00246BE4">
      <w:pPr>
        <w:pStyle w:val="Heading2"/>
      </w:pPr>
      <w:bookmarkStart w:id="1299" w:name="_Toc3556998"/>
      <w:bookmarkStart w:id="1300" w:name="_Toc7723743"/>
      <w:bookmarkStart w:id="1301" w:name="_Toc338938902"/>
      <w:bookmarkStart w:id="1302" w:name="_Toc338939098"/>
      <w:r w:rsidRPr="00246BE4">
        <w:t>Generic Definitions</w:t>
      </w:r>
      <w:bookmarkEnd w:id="1299"/>
      <w:bookmarkEnd w:id="1300"/>
    </w:p>
    <w:p w14:paraId="5E086748" w14:textId="77777777" w:rsidR="007D6B05" w:rsidRDefault="007D6B05" w:rsidP="007D6B05">
      <w:pPr>
        <w:pStyle w:val="Heading3"/>
      </w:pPr>
      <w:bookmarkStart w:id="1303" w:name="_Toc3556999"/>
      <w:bookmarkStart w:id="1304" w:name="_Toc7723744"/>
      <w:r>
        <w:t>Identification</w:t>
      </w:r>
      <w:bookmarkEnd w:id="1303"/>
      <w:bookmarkEnd w:id="1304"/>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305" w:name="_Ref414571413"/>
      <w:bookmarkStart w:id="1306" w:name="_Ref429050458"/>
      <w:bookmarkStart w:id="1307" w:name="_Toc3557000"/>
      <w:bookmarkStart w:id="1308" w:name="_Toc7723745"/>
      <w:r w:rsidRPr="007055D9">
        <w:t>L</w:t>
      </w:r>
      <w:bookmarkEnd w:id="1305"/>
      <w:r w:rsidR="00246BE4">
        <w:t>ocation</w:t>
      </w:r>
      <w:bookmarkEnd w:id="1306"/>
      <w:bookmarkEnd w:id="1307"/>
      <w:bookmarkEnd w:id="130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309" w:author="nick" w:date="2019-02-12T11:51:00Z"/>
        </w:rPr>
      </w:pPr>
      <w:ins w:id="1310"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311"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312" w:author="nick" w:date="2019-02-12T11:51:00Z"/>
                <w:b/>
                <w:i/>
              </w:rPr>
            </w:pPr>
            <w:ins w:id="1313"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314" w:author="nick" w:date="2019-02-12T11:51:00Z"/>
                <w:b/>
                <w:i/>
              </w:rPr>
            </w:pPr>
            <w:ins w:id="1315"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316" w:author="nick" w:date="2019-02-12T11:51:00Z"/>
                <w:b/>
                <w:i/>
              </w:rPr>
            </w:pPr>
            <w:ins w:id="1317"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318" w:author="nick" w:date="2019-02-12T11:51:00Z"/>
                <w:b/>
                <w:i/>
              </w:rPr>
            </w:pPr>
            <w:ins w:id="1319" w:author="nick" w:date="2019-02-12T11:51:00Z">
              <w:r w:rsidRPr="007055D9">
                <w:rPr>
                  <w:b/>
                  <w:i/>
                </w:rPr>
                <w:t>Constraint</w:t>
              </w:r>
            </w:ins>
          </w:p>
        </w:tc>
      </w:tr>
      <w:tr w:rsidR="00A66652" w:rsidRPr="007055D9" w14:paraId="76E0084B" w14:textId="77777777" w:rsidTr="00B85EEA">
        <w:trPr>
          <w:jc w:val="center"/>
          <w:ins w:id="1320" w:author="nick" w:date="2019-02-12T11:51:00Z"/>
        </w:trPr>
        <w:tc>
          <w:tcPr>
            <w:tcW w:w="1871" w:type="dxa"/>
            <w:shd w:val="clear" w:color="auto" w:fill="auto"/>
            <w:vAlign w:val="bottom"/>
          </w:tcPr>
          <w:p w14:paraId="28F4102B" w14:textId="539AA6E5" w:rsidR="00A66652" w:rsidRPr="00137032" w:rsidRDefault="00A66652" w:rsidP="00B85EEA">
            <w:pPr>
              <w:rPr>
                <w:ins w:id="1321" w:author="nick" w:date="2019-02-12T11:51:00Z"/>
                <w:sz w:val="20"/>
                <w:szCs w:val="20"/>
              </w:rPr>
            </w:pPr>
            <w:ins w:id="1322"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323" w:author="nick" w:date="2019-02-12T11:51:00Z"/>
                <w:sz w:val="20"/>
                <w:szCs w:val="20"/>
              </w:rPr>
            </w:pPr>
            <w:ins w:id="1324"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325" w:author="nick" w:date="2019-02-12T11:51:00Z"/>
                <w:sz w:val="20"/>
                <w:szCs w:val="20"/>
              </w:rPr>
            </w:pPr>
            <w:ins w:id="1326" w:author="nick" w:date="2019-02-12T11:52:00Z">
              <w:r>
                <w:rPr>
                  <w:sz w:val="20"/>
                  <w:szCs w:val="20"/>
                </w:rPr>
                <w:t>O</w:t>
              </w:r>
            </w:ins>
            <w:ins w:id="1327"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328" w:author="nick" w:date="2019-02-12T11:51:00Z"/>
                <w:sz w:val="20"/>
                <w:szCs w:val="20"/>
              </w:rPr>
            </w:pPr>
            <w:ins w:id="1329" w:author="nick" w:date="2019-02-12T11:52:00Z">
              <w:r>
                <w:rPr>
                  <w:sz w:val="20"/>
                  <w:szCs w:val="20"/>
                </w:rPr>
                <w:t xml:space="preserve">Required only if there are more than </w:t>
              </w:r>
            </w:ins>
            <w:ins w:id="1330" w:author="nick" w:date="2019-03-23T23:05:00Z">
              <w:r w:rsidR="00FC3371">
                <w:rPr>
                  <w:sz w:val="20"/>
                  <w:szCs w:val="20"/>
                </w:rPr>
                <w:t>one</w:t>
              </w:r>
            </w:ins>
            <w:ins w:id="1331" w:author="nick" w:date="2019-02-12T11:52:00Z">
              <w:r w:rsidRPr="00FC3371">
                <w:rPr>
                  <w:rStyle w:val="elementdeftypeChar"/>
                </w:rPr>
                <w:t xml:space="preserve"> loc_list</w:t>
              </w:r>
            </w:ins>
            <w:ins w:id="1332" w:author="nick" w:date="2019-03-23T23:05:00Z">
              <w:r w:rsidR="00FC3371">
                <w:rPr>
                  <w:rStyle w:val="elementdeftypeChar"/>
                </w:rPr>
                <w:t xml:space="preserve"> </w:t>
              </w:r>
            </w:ins>
            <w:ins w:id="1333"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334" w:author="nick" w:date="2019-02-12T11:51:00Z"/>
        </w:rPr>
      </w:pPr>
      <w:bookmarkStart w:id="1335" w:name="_Toc3566481"/>
      <w:bookmarkStart w:id="1336" w:name="_Toc7723977"/>
      <w:ins w:id="1337" w:author="nick" w:date="2019-02-12T11:51:00Z">
        <w:r>
          <w:t xml:space="preserve">Table </w:t>
        </w:r>
        <w:r>
          <w:fldChar w:fldCharType="begin"/>
        </w:r>
        <w:r>
          <w:instrText xml:space="preserve"> SEQ Table \* ARABIC </w:instrText>
        </w:r>
        <w:r>
          <w:fldChar w:fldCharType="separate"/>
        </w:r>
      </w:ins>
      <w:r w:rsidR="00745DB6">
        <w:rPr>
          <w:noProof/>
        </w:rPr>
        <w:t>73</w:t>
      </w:r>
      <w:ins w:id="1338" w:author="nick" w:date="2019-02-12T11:51:00Z">
        <w:r>
          <w:fldChar w:fldCharType="end"/>
        </w:r>
        <w:r>
          <w:t xml:space="preserve">: Attributes of element </w:t>
        </w:r>
        <w:r w:rsidRPr="003E46C4">
          <w:rPr>
            <w:rStyle w:val="elementdeftypeChar"/>
            <w:b/>
          </w:rPr>
          <w:t>&lt;loc</w:t>
        </w:r>
      </w:ins>
      <w:ins w:id="1339" w:author="nick" w:date="2019-02-12T11:55:00Z">
        <w:r>
          <w:rPr>
            <w:rStyle w:val="elementdeftypeChar"/>
            <w:b/>
          </w:rPr>
          <w:t>_list</w:t>
        </w:r>
      </w:ins>
      <w:ins w:id="1340" w:author="nick" w:date="2019-02-12T11:51:00Z">
        <w:r w:rsidRPr="003E46C4">
          <w:rPr>
            <w:rStyle w:val="elementdeftypeChar"/>
            <w:b/>
          </w:rPr>
          <w:t>/&gt;</w:t>
        </w:r>
        <w:bookmarkEnd w:id="1335"/>
        <w:bookmarkEnd w:id="1336"/>
      </w:ins>
    </w:p>
    <w:p w14:paraId="2B49AFAF" w14:textId="537F50D3" w:rsidR="007D6B05" w:rsidDel="00FC3371" w:rsidRDefault="007D6B05" w:rsidP="007D6B05">
      <w:pPr>
        <w:jc w:val="both"/>
        <w:rPr>
          <w:del w:id="1341" w:author="nick" w:date="2019-02-12T11:51:00Z"/>
        </w:rPr>
      </w:pPr>
      <w:commentRangeStart w:id="1342"/>
      <w:del w:id="1343"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342"/>
        <w:r w:rsidR="00E16DE9" w:rsidDel="00A66652">
          <w:rPr>
            <w:rStyle w:val="CommentReference"/>
            <w:lang w:eastAsia="x-none"/>
          </w:rPr>
          <w:commentReference w:id="1342"/>
        </w:r>
      </w:del>
    </w:p>
    <w:p w14:paraId="5242F264" w14:textId="4E953BD7" w:rsidR="00FC3371" w:rsidRDefault="005C5466" w:rsidP="007D6B05">
      <w:pPr>
        <w:jc w:val="both"/>
        <w:rPr>
          <w:ins w:id="1344" w:author="nick" w:date="2019-03-23T23:03:00Z"/>
        </w:rPr>
      </w:pPr>
      <w:commentRangeStart w:id="1345"/>
      <w:ins w:id="1346" w:author="nick" w:date="2019-03-23T23:23:00Z">
        <w:r>
          <w:t>A s</w:t>
        </w:r>
      </w:ins>
      <w:ins w:id="1347" w:author="nick" w:date="2019-03-23T23:05:00Z">
        <w:r w:rsidR="00FC3371">
          <w:t>tepped</w:t>
        </w:r>
      </w:ins>
      <w:ins w:id="1348" w:author="nick" w:date="2019-03-23T23:06:00Z">
        <w:r w:rsidR="00FC3371">
          <w:t xml:space="preserve"> connection</w:t>
        </w:r>
      </w:ins>
      <w:ins w:id="1349" w:author="nick" w:date="2019-03-23T23:22:00Z">
        <w:r>
          <w:t xml:space="preserve"> line</w:t>
        </w:r>
      </w:ins>
      <w:ins w:id="1350" w:author="nick" w:date="2019-03-23T23:06:00Z">
        <w:r w:rsidR="00FC3371">
          <w:t xml:space="preserve">, or a connection </w:t>
        </w:r>
      </w:ins>
      <w:ins w:id="1351" w:author="nick" w:date="2019-03-23T23:07:00Z">
        <w:r w:rsidR="00FC3371">
          <w:t xml:space="preserve">line </w:t>
        </w:r>
      </w:ins>
      <w:ins w:id="1352" w:author="nick" w:date="2019-03-23T23:06:00Z">
        <w:r w:rsidR="00FC3371">
          <w:t>with sharp corners</w:t>
        </w:r>
      </w:ins>
      <w:ins w:id="1353" w:author="nick" w:date="2019-03-23T23:15:00Z">
        <w:r>
          <w:rPr>
            <w:rStyle w:val="FootnoteReference"/>
          </w:rPr>
          <w:footnoteReference w:id="16"/>
        </w:r>
      </w:ins>
      <w:ins w:id="1364" w:author="nick" w:date="2019-03-23T23:06:00Z">
        <w:r w:rsidR="00FC3371">
          <w:t xml:space="preserve">, </w:t>
        </w:r>
      </w:ins>
      <w:ins w:id="1365" w:author="nick" w:date="2019-03-23T23:23:00Z">
        <w:r w:rsidR="00FC5176">
          <w:t xml:space="preserve">can be </w:t>
        </w:r>
      </w:ins>
      <w:ins w:id="1366" w:author="nick" w:date="2019-03-23T23:27:00Z">
        <w:r w:rsidR="00CB4543">
          <w:t>expressed</w:t>
        </w:r>
      </w:ins>
      <w:ins w:id="1367" w:author="nick" w:date="2019-03-23T23:23:00Z">
        <w:r w:rsidR="00FC5176">
          <w:t xml:space="preserve"> by</w:t>
        </w:r>
      </w:ins>
      <w:ins w:id="1368" w:author="nick" w:date="2019-03-23T23:06:00Z">
        <w:r w:rsidR="00FC3371">
          <w:t xml:space="preserve"> a </w:t>
        </w:r>
      </w:ins>
      <w:ins w:id="1369" w:author="nick" w:date="2019-03-23T23:07:00Z">
        <w:r w:rsidR="00FC3371">
          <w:t xml:space="preserve">series of </w:t>
        </w:r>
      </w:ins>
      <w:ins w:id="1370"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71" w:author="nick" w:date="2019-03-23T23:10:00Z">
        <w:r w:rsidR="00FC3371">
          <w:t>elements</w:t>
        </w:r>
      </w:ins>
      <w:ins w:id="1372" w:author="nick" w:date="2019-03-23T23:08:00Z">
        <w:r w:rsidR="00FC3371">
          <w:t xml:space="preserve">. In this case, the </w:t>
        </w:r>
      </w:ins>
      <w:ins w:id="1373"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74" w:author="nick" w:date="2019-03-23T23:09:00Z">
        <w:r w:rsidR="00FC5176">
          <w:t xml:space="preserve">order </w:t>
        </w:r>
        <w:r w:rsidR="00FC3371">
          <w:t xml:space="preserve">is </w:t>
        </w:r>
      </w:ins>
      <w:ins w:id="1375" w:author="nick" w:date="2019-03-23T23:28:00Z">
        <w:r w:rsidR="00CB4543">
          <w:t>indicated</w:t>
        </w:r>
      </w:ins>
      <w:ins w:id="1376" w:author="nick" w:date="2019-03-23T23:09:00Z">
        <w:r w:rsidR="00FC3371">
          <w:t xml:space="preserve"> by the </w:t>
        </w:r>
        <w:r w:rsidR="00FC3371" w:rsidRPr="00FC3371">
          <w:rPr>
            <w:rStyle w:val="elementdeftypeChar"/>
          </w:rPr>
          <w:t>index</w:t>
        </w:r>
        <w:r w:rsidR="00FC3371">
          <w:t xml:space="preserve"> </w:t>
        </w:r>
      </w:ins>
      <w:ins w:id="1377" w:author="nick" w:date="2019-03-23T23:08:00Z">
        <w:r w:rsidR="00FC3371">
          <w:t>attribute</w:t>
        </w:r>
      </w:ins>
      <w:ins w:id="1378" w:author="nick" w:date="2019-03-23T23:10:00Z">
        <w:r w:rsidR="00FC3371">
          <w:t>.</w:t>
        </w:r>
      </w:ins>
      <w:commentRangeEnd w:id="1345"/>
      <w:ins w:id="1379" w:author="nick" w:date="2019-03-23T23:28:00Z">
        <w:r w:rsidR="00CB4543">
          <w:rPr>
            <w:rStyle w:val="CommentReference"/>
            <w:lang w:eastAsia="x-none"/>
          </w:rPr>
          <w:commentReference w:id="1345"/>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80" w:name="_Toc3566482"/>
      <w:bookmarkStart w:id="1381" w:name="_Toc7723978"/>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80"/>
      <w:bookmarkEnd w:id="1381"/>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82" w:name="_Toc3566483"/>
      <w:bookmarkStart w:id="1383"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82"/>
      <w:bookmarkEnd w:id="138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84" w:name="_Toc3557001"/>
      <w:bookmarkStart w:id="1385" w:name="_Toc7723746"/>
      <w:r>
        <w:t>Type Specification</w:t>
      </w:r>
      <w:bookmarkEnd w:id="1384"/>
      <w:bookmarkEnd w:id="138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86" w:name="_Toc3566484"/>
      <w:bookmarkStart w:id="1387"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86"/>
      <w:bookmarkEnd w:id="1387"/>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88" w:name="_Toc3557002"/>
      <w:bookmarkStart w:id="1389" w:name="_Toc7723747"/>
      <w:r w:rsidRPr="007055D9">
        <w:lastRenderedPageBreak/>
        <w:t>Seam Weld</w:t>
      </w:r>
      <w:bookmarkEnd w:id="427"/>
      <w:r w:rsidR="007F0EFE" w:rsidRPr="007055D9">
        <w:t>s</w:t>
      </w:r>
      <w:bookmarkEnd w:id="1301"/>
      <w:bookmarkEnd w:id="1302"/>
      <w:bookmarkEnd w:id="1388"/>
      <w:bookmarkEnd w:id="1389"/>
    </w:p>
    <w:p w14:paraId="57ED57DC" w14:textId="77777777" w:rsidR="00255787" w:rsidRPr="007055D9" w:rsidRDefault="00C6435A" w:rsidP="004067DB">
      <w:pPr>
        <w:pStyle w:val="Heading3"/>
      </w:pPr>
      <w:bookmarkStart w:id="1390" w:name="_Toc338938903"/>
      <w:bookmarkStart w:id="1391" w:name="_Toc338939099"/>
      <w:bookmarkStart w:id="1392" w:name="_Toc3557003"/>
      <w:bookmarkStart w:id="1393" w:name="_Toc7723748"/>
      <w:r w:rsidRPr="007055D9">
        <w:t>Description and M</w:t>
      </w:r>
      <w:r w:rsidR="007F0EFE" w:rsidRPr="007055D9">
        <w:t>odeling Parameters</w:t>
      </w:r>
      <w:bookmarkEnd w:id="428"/>
      <w:bookmarkEnd w:id="1390"/>
      <w:bookmarkEnd w:id="1391"/>
      <w:bookmarkEnd w:id="1392"/>
      <w:bookmarkEnd w:id="139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94" w:name="_Ref428965482"/>
      <w:bookmarkStart w:id="1395" w:name="_Toc3557120"/>
      <w:bookmarkStart w:id="1396"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97" w:name="_Ref428965475"/>
      <w:bookmarkEnd w:id="1394"/>
      <w:r w:rsidRPr="007055D9">
        <w:t>: Weld Line Changing</w:t>
      </w:r>
      <w:r w:rsidRPr="007055D9">
        <w:rPr>
          <w:noProof/>
        </w:rPr>
        <w:t xml:space="preserve"> from Y-Joint to Overlap-Joint</w:t>
      </w:r>
      <w:bookmarkEnd w:id="1395"/>
      <w:bookmarkEnd w:id="1396"/>
      <w:bookmarkEnd w:id="139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98" w:name="_Toc3557121"/>
      <w:bookmarkStart w:id="1399"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98"/>
      <w:bookmarkEnd w:id="139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400" w:name="_Toc288196463"/>
      <w:bookmarkStart w:id="1401" w:name="_Toc288200761"/>
      <w:bookmarkStart w:id="1402" w:name="_Toc338938907"/>
      <w:bookmarkStart w:id="1403" w:name="_Toc338939104"/>
      <w:bookmarkStart w:id="1404" w:name="_Toc3557004"/>
      <w:bookmarkStart w:id="1405" w:name="_Toc7723749"/>
      <w:bookmarkStart w:id="1406" w:name="_Toc288196487"/>
      <w:bookmarkStart w:id="1407" w:name="_Toc288200789"/>
      <w:bookmarkStart w:id="1408" w:name="_Toc338938910"/>
      <w:bookmarkStart w:id="1409" w:name="_Toc338939129"/>
      <w:r w:rsidRPr="007055D9">
        <w:lastRenderedPageBreak/>
        <w:t>Seam Weld</w:t>
      </w:r>
      <w:r w:rsidR="0006113C" w:rsidRPr="007055D9">
        <w:t xml:space="preserve"> Definition</w:t>
      </w:r>
      <w:bookmarkEnd w:id="1400"/>
      <w:bookmarkEnd w:id="1401"/>
      <w:bookmarkEnd w:id="1402"/>
      <w:bookmarkEnd w:id="1403"/>
      <w:r w:rsidR="0006113C" w:rsidRPr="007055D9">
        <w:t xml:space="preserve"> Overview</w:t>
      </w:r>
      <w:bookmarkEnd w:id="1404"/>
      <w:bookmarkEnd w:id="140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410" w:name="_Toc3557122"/>
      <w:bookmarkStart w:id="1411"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410"/>
      <w:bookmarkEnd w:id="1411"/>
    </w:p>
    <w:p w14:paraId="7F783786" w14:textId="77777777" w:rsidR="0006113C" w:rsidRPr="007055D9" w:rsidRDefault="0006113C" w:rsidP="0006113C">
      <w:pPr>
        <w:pStyle w:val="Heading3"/>
      </w:pPr>
      <w:bookmarkStart w:id="1412" w:name="_Toc3557005"/>
      <w:bookmarkStart w:id="1413" w:name="_Toc7723750"/>
      <w:r w:rsidRPr="007055D9">
        <w:lastRenderedPageBreak/>
        <w:t>Specific XML Realization</w:t>
      </w:r>
      <w:bookmarkEnd w:id="1412"/>
      <w:bookmarkEnd w:id="141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14" w:name="XMLStructureSeamWelds"/>
      <w:bookmarkEnd w:id="141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415" w:name="_Toc3557123"/>
      <w:bookmarkStart w:id="1416"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415"/>
      <w:bookmarkEnd w:id="1416"/>
    </w:p>
    <w:p w14:paraId="7AB87473" w14:textId="77777777" w:rsidR="00843EED" w:rsidRPr="007055D9" w:rsidRDefault="00843EED" w:rsidP="00843EED">
      <w:pPr>
        <w:pStyle w:val="Heading3"/>
        <w:tabs>
          <w:tab w:val="clear" w:pos="720"/>
        </w:tabs>
      </w:pPr>
      <w:bookmarkStart w:id="1417" w:name="_Toc3557006"/>
      <w:bookmarkStart w:id="1418" w:name="_Toc7723751"/>
      <w:r w:rsidRPr="007055D9">
        <w:t>Generic Seam Weld Definition</w:t>
      </w:r>
      <w:bookmarkEnd w:id="1406"/>
      <w:bookmarkEnd w:id="1407"/>
      <w:bookmarkEnd w:id="1408"/>
      <w:bookmarkEnd w:id="1409"/>
      <w:bookmarkEnd w:id="1417"/>
      <w:bookmarkEnd w:id="1418"/>
    </w:p>
    <w:p w14:paraId="1158557E" w14:textId="77777777" w:rsidR="008C58F6" w:rsidRPr="007055D9" w:rsidRDefault="008C58F6" w:rsidP="008C58F6">
      <w:pPr>
        <w:pStyle w:val="Heading4"/>
      </w:pPr>
      <w:bookmarkStart w:id="1419" w:name="_Toc3557007"/>
      <w:bookmarkStart w:id="1420" w:name="_Toc7723752"/>
      <w:r w:rsidRPr="007055D9">
        <w:t>Identification</w:t>
      </w:r>
      <w:bookmarkEnd w:id="1419"/>
      <w:bookmarkEnd w:id="142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421" w:name="_Toc3566485"/>
      <w:bookmarkStart w:id="1422"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21"/>
      <w:bookmarkEnd w:id="142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557DD288"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del w:id="1423" w:author="nick" w:date="2019-05-13T18:47:00Z">
        <w:r w:rsidR="00A35B52" w:rsidRPr="00D07519" w:rsidDel="00FA50F5">
          <w:rPr>
            <w:b/>
            <w:color w:val="0070C0"/>
            <w:lang w:val="es-ES"/>
          </w:rPr>
          <w:delText>My</w:delText>
        </w:r>
      </w:del>
      <w:del w:id="1424" w:author="nick" w:date="2019-05-13T18:53:00Z">
        <w:r w:rsidR="00A35B52" w:rsidRPr="00D07519" w:rsidDel="00885E47">
          <w:rPr>
            <w:b/>
            <w:color w:val="0070C0"/>
            <w:lang w:val="es-ES"/>
          </w:rPr>
          <w:delText>WeldLine</w:delText>
        </w:r>
      </w:del>
      <w:ins w:id="1425" w:author="nick" w:date="2019-05-13T18:53:00Z">
        <w:r w:rsidR="00885E47">
          <w:rPr>
            <w:b/>
            <w:color w:val="0070C0"/>
            <w:lang w:val="es-ES"/>
          </w:rPr>
          <w:t>SEAM</w:t>
        </w:r>
      </w:ins>
      <w:ins w:id="1426" w:author="nick" w:date="2019-05-13T18:47:00Z">
        <w:r w:rsidR="00FA50F5">
          <w:rPr>
            <w:b/>
            <w:color w:val="0070C0"/>
            <w:lang w:val="es-ES"/>
          </w:rPr>
          <w:t>_1780</w:t>
        </w:r>
      </w:ins>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427" w:name="_Ref414571756"/>
      <w:bookmarkStart w:id="1428" w:name="_Toc3557008"/>
      <w:bookmarkStart w:id="1429" w:name="_Toc7723753"/>
      <w:r w:rsidRPr="007055D9">
        <w:lastRenderedPageBreak/>
        <w:t>Type</w:t>
      </w:r>
      <w:r w:rsidR="008C58F6" w:rsidRPr="007055D9">
        <w:t xml:space="preserve"> Specification</w:t>
      </w:r>
      <w:bookmarkEnd w:id="1427"/>
      <w:bookmarkEnd w:id="1428"/>
      <w:bookmarkEnd w:id="142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430" w:name="_Toc3566486"/>
      <w:bookmarkStart w:id="1431" w:name="_Toc7723982"/>
      <w:bookmarkStart w:id="1432" w:name="_Toc338939134"/>
      <w:bookmarkStart w:id="1433" w:name="_Toc288196488"/>
      <w:bookmarkStart w:id="1434" w:name="_Toc288200790"/>
      <w:bookmarkStart w:id="143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30"/>
      <w:bookmarkEnd w:id="143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43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436" w:name="_Toc288196490"/>
      <w:bookmarkStart w:id="1437" w:name="_Toc288200792"/>
      <w:bookmarkStart w:id="1438" w:name="_Toc338939132"/>
      <w:bookmarkStart w:id="1439" w:name="_Toc288196468"/>
      <w:bookmarkStart w:id="1440" w:name="_Toc288200771"/>
      <w:bookmarkStart w:id="1441" w:name="_Toc338938904"/>
      <w:bookmarkStart w:id="1442" w:name="_Toc338939100"/>
      <w:bookmarkEnd w:id="1433"/>
      <w:bookmarkEnd w:id="1434"/>
      <w:bookmarkEnd w:id="143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443" w:name="_Toc3566487"/>
      <w:bookmarkStart w:id="1444"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3"/>
      <w:bookmarkEnd w:id="144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445" w:name="_Toc3566488"/>
      <w:bookmarkStart w:id="1446"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5"/>
      <w:bookmarkEnd w:id="144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47" w:name="_Toc288196493"/>
      <w:bookmarkStart w:id="14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49" w:name="GenericSeamWeldWeldPosition"/>
      <w:bookmarkStart w:id="1450" w:name="GenericSeamWelParameters"/>
      <w:bookmarkStart w:id="1451" w:name="GenericSeamWeldSubType"/>
      <w:bookmarkStart w:id="1452" w:name="GenericSeamWeldWeldingPosition"/>
      <w:bookmarkStart w:id="1453" w:name="_Toc3557009"/>
      <w:bookmarkStart w:id="1454" w:name="_Toc7723754"/>
      <w:bookmarkStart w:id="1455" w:name="_Toc338938905"/>
      <w:bookmarkStart w:id="1456" w:name="_Toc338939101"/>
      <w:bookmarkStart w:id="1457" w:name="_Toc338939136"/>
      <w:bookmarkEnd w:id="1436"/>
      <w:bookmarkEnd w:id="1437"/>
      <w:bookmarkEnd w:id="1438"/>
      <w:bookmarkEnd w:id="1439"/>
      <w:bookmarkEnd w:id="1440"/>
      <w:bookmarkEnd w:id="1441"/>
      <w:bookmarkEnd w:id="1442"/>
      <w:bookmarkEnd w:id="1447"/>
      <w:bookmarkEnd w:id="1448"/>
      <w:bookmarkEnd w:id="1449"/>
      <w:bookmarkEnd w:id="1450"/>
      <w:bookmarkEnd w:id="1451"/>
      <w:bookmarkEnd w:id="1452"/>
      <w:r>
        <w:t>W</w:t>
      </w:r>
      <w:r w:rsidR="00433A07">
        <w:t>eld Position and Sheet Metal Parameters</w:t>
      </w:r>
      <w:bookmarkEnd w:id="1453"/>
      <w:bookmarkEnd w:id="145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58" w:name="_Ref397587838"/>
      <w:bookmarkStart w:id="1459" w:name="_Toc3557124"/>
      <w:bookmarkStart w:id="1460"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58"/>
      <w:r w:rsidRPr="007055D9">
        <w:t xml:space="preserve">: Sheet Parameters vs. </w:t>
      </w:r>
      <w:r w:rsidRPr="007055D9">
        <w:rPr>
          <w:noProof/>
        </w:rPr>
        <w:t xml:space="preserve"> Weld Position Parameters</w:t>
      </w:r>
      <w:bookmarkEnd w:id="1459"/>
      <w:bookmarkEnd w:id="1460"/>
    </w:p>
    <w:p w14:paraId="7C8D9624" w14:textId="77777777" w:rsidR="000E5FC5" w:rsidRDefault="000E5FC5" w:rsidP="00433A07">
      <w:pPr>
        <w:pStyle w:val="Heading4"/>
        <w:numPr>
          <w:ilvl w:val="4"/>
          <w:numId w:val="1"/>
        </w:numPr>
        <w:ind w:left="1009" w:hanging="1009"/>
      </w:pPr>
      <w:bookmarkStart w:id="1461" w:name="_Toc3557010"/>
      <w:bookmarkStart w:id="1462" w:name="_Toc7723755"/>
      <w:bookmarkStart w:id="1463" w:name="_Ref397525982"/>
      <w:r w:rsidRPr="007055D9">
        <w:t>Parameters Assigned to a Specific Sheet of the Flange</w:t>
      </w:r>
      <w:bookmarkEnd w:id="1461"/>
      <w:bookmarkEnd w:id="1462"/>
      <w:r w:rsidRPr="007055D9">
        <w:t xml:space="preserve"> </w:t>
      </w:r>
      <w:bookmarkEnd w:id="146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64" w:name="_Toc3566489"/>
      <w:bookmarkStart w:id="1465"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64"/>
      <w:bookmarkEnd w:id="146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66" w:name="_Welding_Position"/>
      <w:bookmarkStart w:id="1467" w:name="_Ref397524978"/>
      <w:bookmarkStart w:id="1468" w:name="_Toc3557011"/>
      <w:bookmarkStart w:id="1469" w:name="_Toc7723756"/>
      <w:bookmarkEnd w:id="1466"/>
      <w:r w:rsidRPr="007055D9">
        <w:t>Welding Position</w:t>
      </w:r>
      <w:bookmarkEnd w:id="1455"/>
      <w:bookmarkEnd w:id="1456"/>
      <w:bookmarkEnd w:id="1467"/>
      <w:bookmarkEnd w:id="1468"/>
      <w:bookmarkEnd w:id="146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7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71" w:name="_Ref397529286"/>
      <w:bookmarkStart w:id="1472" w:name="_Toc3557125"/>
      <w:bookmarkStart w:id="1473" w:name="_Toc7723870"/>
      <w:r w:rsidRPr="007055D9">
        <w:t xml:space="preserve">Figure </w:t>
      </w:r>
      <w:bookmarkStart w:id="147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71"/>
      <w:bookmarkEnd w:id="1474"/>
      <w:r w:rsidRPr="007055D9">
        <w:t>: Welding Position of a Y-Joint</w:t>
      </w:r>
      <w:bookmarkEnd w:id="1472"/>
      <w:bookmarkEnd w:id="1473"/>
    </w:p>
    <w:p w14:paraId="7D4C2DF5" w14:textId="77777777" w:rsidR="00B540EB" w:rsidRPr="007055D9" w:rsidRDefault="00B540EB" w:rsidP="00B540EB">
      <w:pPr>
        <w:pStyle w:val="Heading5"/>
      </w:pPr>
      <w:r w:rsidRPr="007055D9">
        <w:t>Primary and Secondary Sides</w:t>
      </w:r>
      <w:bookmarkEnd w:id="147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75" w:name="_Toc288196495"/>
      <w:bookmarkStart w:id="1476" w:name="_Toc288200797"/>
      <w:bookmarkStart w:id="1477" w:name="_Toc338939138"/>
      <w:bookmarkEnd w:id="1457"/>
      <w:r w:rsidRPr="007055D9">
        <w:t>Element “weld_position”</w:t>
      </w:r>
      <w:bookmarkEnd w:id="1475"/>
      <w:bookmarkEnd w:id="1476"/>
      <w:bookmarkEnd w:id="147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1478"/>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1478"/>
            <w:r>
              <w:rPr>
                <w:rStyle w:val="CommentReference"/>
                <w:lang w:eastAsia="x-none"/>
              </w:rPr>
              <w:commentReference w:id="1478"/>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79" w:name="_Toc3566490"/>
      <w:bookmarkStart w:id="1480"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79"/>
      <w:bookmarkEnd w:id="148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81" w:name="_Toc338939139"/>
      <w:r w:rsidRPr="007055D9">
        <w:t>Attributes “u”, “x”, “y”, “z”</w:t>
      </w:r>
      <w:bookmarkEnd w:id="148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82" w:name="_Ref397529572"/>
      <w:bookmarkStart w:id="1483" w:name="Figure11"/>
      <w:bookmarkStart w:id="1484" w:name="_Toc3557126"/>
      <w:bookmarkStart w:id="1485"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82"/>
      <w:bookmarkEnd w:id="1483"/>
      <w:r w:rsidRPr="007055D9">
        <w:t xml:space="preserve">: Welding Position </w:t>
      </w:r>
      <w:r>
        <w:t>vector direction and length</w:t>
      </w:r>
      <w:bookmarkEnd w:id="1484"/>
      <w:bookmarkEnd w:id="1485"/>
    </w:p>
    <w:p w14:paraId="39D4E066" w14:textId="77777777" w:rsidR="00B540EB" w:rsidRPr="007055D9" w:rsidRDefault="00B540EB" w:rsidP="004F2F09">
      <w:pPr>
        <w:pStyle w:val="Heading5"/>
        <w:keepNext/>
      </w:pPr>
      <w:bookmarkStart w:id="1486" w:name="_Toc338939140"/>
      <w:bookmarkStart w:id="1487" w:name="_Toc338939137"/>
      <w:bookmarkStart w:id="1488" w:name="_Toc338938906"/>
      <w:bookmarkStart w:id="1489" w:name="_Toc338939103"/>
      <w:r w:rsidRPr="007055D9">
        <w:t>Attribute “reference”</w:t>
      </w:r>
      <w:bookmarkEnd w:id="148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90" w:author="m.kalaitzaki" w:date="2019-02-11T17:00:00Z"/>
        </w:rPr>
      </w:pPr>
      <w:commentRangeStart w:id="1491"/>
      <w:commentRangeStart w:id="1492"/>
      <w:del w:id="149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94" w:author="m.kalaitzaki" w:date="2019-02-11T17:00:00Z"/>
        </w:rPr>
      </w:pPr>
      <w:del w:id="149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91"/>
      <w:r w:rsidR="00DA21CA">
        <w:rPr>
          <w:rStyle w:val="CommentReference"/>
          <w:lang w:eastAsia="x-none"/>
        </w:rPr>
        <w:commentReference w:id="1491"/>
      </w:r>
      <w:commentRangeEnd w:id="1492"/>
      <w:r w:rsidR="00FD41F4">
        <w:rPr>
          <w:rStyle w:val="CommentReference"/>
          <w:lang w:eastAsia="x-none"/>
        </w:rPr>
        <w:commentReference w:id="149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96" w:name="_Toc3566491"/>
      <w:bookmarkStart w:id="1497" w:name="_Toc7723987"/>
      <w:bookmarkStart w:id="1498" w:name="_Toc338939148"/>
      <w:bookmarkStart w:id="1499" w:name="_Toc288196499"/>
      <w:bookmarkStart w:id="1500" w:name="_Toc288200801"/>
      <w:bookmarkEnd w:id="1487"/>
      <w:bookmarkEnd w:id="1488"/>
      <w:bookmarkEnd w:id="148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96"/>
      <w:bookmarkEnd w:id="1497"/>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9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501" w:name="_Toc338939149"/>
      <w:r w:rsidRPr="007055D9">
        <w:t>Attribute “penetration”</w:t>
      </w:r>
      <w:bookmarkEnd w:id="1499"/>
      <w:bookmarkEnd w:id="1500"/>
      <w:bookmarkEnd w:id="150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502" w:name="ModelizationWeldDefinition"/>
      <w:bookmarkStart w:id="1503" w:name="WeldDefinition"/>
      <w:bookmarkStart w:id="1504" w:name="WeldDefinitionButtWeld"/>
      <w:bookmarkStart w:id="1505" w:name="_Toc288200762"/>
      <w:bookmarkStart w:id="1506" w:name="_Toc338939106"/>
      <w:bookmarkStart w:id="1507" w:name="_Toc3557012"/>
      <w:bookmarkStart w:id="1508" w:name="_Toc7723757"/>
      <w:bookmarkStart w:id="1509" w:name="_Toc288196464"/>
      <w:bookmarkEnd w:id="1502"/>
      <w:bookmarkEnd w:id="1503"/>
      <w:bookmarkEnd w:id="1504"/>
      <w:r w:rsidRPr="007055D9">
        <w:t xml:space="preserve">Butt </w:t>
      </w:r>
      <w:bookmarkEnd w:id="1505"/>
      <w:r w:rsidR="003663AA" w:rsidRPr="007055D9">
        <w:t>Joint</w:t>
      </w:r>
      <w:bookmarkEnd w:id="1506"/>
      <w:bookmarkEnd w:id="1507"/>
      <w:bookmarkEnd w:id="150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510" w:name="_Toc3557013"/>
      <w:bookmarkStart w:id="1511" w:name="_Toc7723758"/>
      <w:r w:rsidRPr="00654684">
        <w:rPr>
          <w:sz w:val="24"/>
        </w:rPr>
        <w:t xml:space="preserve">Sheet </w:t>
      </w:r>
      <w:r w:rsidR="00255787" w:rsidRPr="00654684">
        <w:rPr>
          <w:sz w:val="24"/>
        </w:rPr>
        <w:t>Parameters</w:t>
      </w:r>
      <w:bookmarkEnd w:id="1510"/>
      <w:bookmarkEnd w:id="151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1512" w:name="_Toc3557127"/>
                            <w:bookmarkStart w:id="1513"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1514" w:name="_Toc3557127"/>
                      <w:bookmarkStart w:id="151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514"/>
                      <w:bookmarkEnd w:id="151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516" w:name="_Toc3557014"/>
      <w:bookmarkStart w:id="1517"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516"/>
      <w:bookmarkEnd w:id="151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1518" w:name="_Toc3557128"/>
                            <w:bookmarkStart w:id="151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518"/>
                            <w:bookmarkEnd w:id="1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1520" w:name="_Toc3557128"/>
                      <w:bookmarkStart w:id="152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520"/>
                      <w:bookmarkEnd w:id="152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522" w:name="_Toc3566492"/>
      <w:bookmarkStart w:id="1523"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522"/>
      <w:bookmarkEnd w:id="152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524" w:name="_Toc338939151"/>
      <w:bookmarkStart w:id="1525" w:name="_Toc3557015"/>
      <w:bookmarkStart w:id="1526" w:name="_Toc7723760"/>
      <w:r w:rsidRPr="007055D9">
        <w:t>Attributes</w:t>
      </w:r>
      <w:bookmarkEnd w:id="1524"/>
      <w:bookmarkEnd w:id="1525"/>
      <w:bookmarkEnd w:id="1526"/>
    </w:p>
    <w:p w14:paraId="2F9463C1" w14:textId="77777777" w:rsidR="0006113C" w:rsidRPr="007055D9" w:rsidRDefault="00850045" w:rsidP="0006113C">
      <w:pPr>
        <w:pStyle w:val="Heading5"/>
      </w:pPr>
      <w:bookmarkStart w:id="1527" w:name="_Toc338939153"/>
      <w:r w:rsidRPr="007055D9">
        <w:t>Attribute “b</w:t>
      </w:r>
      <w:r w:rsidR="0006113C" w:rsidRPr="007055D9">
        <w:t>ase</w:t>
      </w:r>
      <w:bookmarkEnd w:id="1527"/>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528" w:name="_Toc338939154"/>
      <w:r w:rsidRPr="007055D9">
        <w:t>Attribute “t</w:t>
      </w:r>
      <w:r w:rsidR="0006113C" w:rsidRPr="007055D9">
        <w:t>echnology</w:t>
      </w:r>
      <w:bookmarkEnd w:id="1528"/>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1529" w:name="_Toc288196505"/>
      <w:bookmarkStart w:id="1530" w:name="_Toc288200807"/>
      <w:bookmarkStart w:id="1531" w:name="_Toc338939155"/>
      <w:bookmarkStart w:id="1532" w:name="_Toc3557016"/>
      <w:bookmarkStart w:id="1533" w:name="_Toc7723761"/>
      <w:r w:rsidRPr="007055D9">
        <w:t>Element “weld_position”</w:t>
      </w:r>
      <w:bookmarkEnd w:id="1529"/>
      <w:bookmarkEnd w:id="1530"/>
      <w:bookmarkEnd w:id="1531"/>
      <w:bookmarkEnd w:id="1532"/>
      <w:bookmarkEnd w:id="153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534" w:name="_Toc3566493"/>
      <w:bookmarkStart w:id="1535" w:name="_Toc7723989"/>
      <w:bookmarkStart w:id="1536" w:name="_Toc288196507"/>
      <w:bookmarkStart w:id="1537" w:name="_Toc288200809"/>
      <w:bookmarkStart w:id="1538"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34"/>
      <w:bookmarkEnd w:id="1535"/>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536"/>
      <w:bookmarkEnd w:id="1537"/>
      <w:bookmarkEnd w:id="1538"/>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539" w:name="_Toc338939158"/>
      <w:r w:rsidRPr="007055D9">
        <w:t>Attribute “width”</w:t>
      </w:r>
      <w:bookmarkEnd w:id="1539"/>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540" w:name="_Toc338939159"/>
      <w:r w:rsidRPr="007055D9">
        <w:t>Attribute “filler”</w:t>
      </w:r>
      <w:bookmarkEnd w:id="1540"/>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41" w:name="WeldDefinitionCornerWeld"/>
      <w:bookmarkStart w:id="1542" w:name="_Toc288200763"/>
      <w:bookmarkStart w:id="1543" w:name="_Toc338939107"/>
      <w:bookmarkEnd w:id="1541"/>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44" w:name="_Toc414263397"/>
      <w:bookmarkStart w:id="1545" w:name="_Toc3557017"/>
      <w:bookmarkStart w:id="1546" w:name="_Toc7723762"/>
      <w:bookmarkEnd w:id="1544"/>
      <w:r w:rsidRPr="007055D9">
        <w:t>Element “</w:t>
      </w:r>
      <w:r>
        <w:t>sheet_parameter</w:t>
      </w:r>
      <w:r w:rsidRPr="007055D9">
        <w:t>”</w:t>
      </w:r>
      <w:bookmarkEnd w:id="1545"/>
      <w:bookmarkEnd w:id="154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47" w:name="_Toc3566494"/>
      <w:bookmarkStart w:id="1548"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47"/>
      <w:bookmarkEnd w:id="154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49" w:name="_Toc3557018"/>
      <w:bookmarkStart w:id="1550" w:name="_Toc7723763"/>
      <w:r w:rsidRPr="007055D9">
        <w:t>Corner Weld</w:t>
      </w:r>
      <w:bookmarkEnd w:id="1542"/>
      <w:bookmarkEnd w:id="1543"/>
      <w:bookmarkEnd w:id="1549"/>
      <w:bookmarkEnd w:id="155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1551" w:name="_Toc3557129"/>
                            <w:bookmarkStart w:id="1552"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51"/>
                            <w:bookmarkEnd w:id="1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1553" w:name="_Toc3557129"/>
                      <w:bookmarkStart w:id="155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53"/>
                      <w:bookmarkEnd w:id="155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55" w:name="_Toc7723764"/>
      <w:bookmarkStart w:id="1556" w:name="_Toc3557019"/>
      <w:r>
        <w:t>Simple Corner Weld</w:t>
      </w:r>
      <w:bookmarkEnd w:id="1555"/>
    </w:p>
    <w:p w14:paraId="19EDE5F7" w14:textId="78748519" w:rsidR="008A6190" w:rsidRPr="007055D9" w:rsidRDefault="008A6190" w:rsidP="00E36602">
      <w:pPr>
        <w:pStyle w:val="Heading5"/>
        <w:keepNext/>
      </w:pPr>
      <w:r w:rsidRPr="007055D9">
        <w:t>Sheet Parameters</w:t>
      </w:r>
      <w:bookmarkEnd w:id="155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57" w:name="_Toc3557020"/>
      <w:r w:rsidRPr="007055D9">
        <w:lastRenderedPageBreak/>
        <w:t>Weld Parameters</w:t>
      </w:r>
      <w:bookmarkEnd w:id="155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1558" w:name="_Toc3557130"/>
                            <w:bookmarkStart w:id="1559"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1560" w:name="_Toc3557130"/>
                      <w:bookmarkStart w:id="156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60"/>
                      <w:bookmarkEnd w:id="156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939399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62" w:name="_Toc3566495"/>
      <w:bookmarkStart w:id="1563"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62"/>
      <w:bookmarkEnd w:id="156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64" w:name="_Toc7723765"/>
      <w:r>
        <w:t>Double Corner Weld</w:t>
      </w:r>
      <w:bookmarkEnd w:id="156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156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156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6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156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156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6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939399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69"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6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70" w:name="_Toc338939161"/>
      <w:bookmarkStart w:id="1571" w:name="_Toc3557021"/>
      <w:bookmarkStart w:id="1572" w:name="_Toc7723766"/>
      <w:r w:rsidRPr="007055D9">
        <w:t>Attributes</w:t>
      </w:r>
      <w:bookmarkEnd w:id="1570"/>
      <w:bookmarkEnd w:id="1571"/>
      <w:bookmarkEnd w:id="1572"/>
    </w:p>
    <w:p w14:paraId="22FDBBD1" w14:textId="77777777" w:rsidR="0006113C" w:rsidRPr="007055D9" w:rsidRDefault="00242481" w:rsidP="001759F7">
      <w:pPr>
        <w:pStyle w:val="Heading5"/>
        <w:keepNext/>
      </w:pPr>
      <w:bookmarkStart w:id="1573" w:name="_Toc338939163"/>
      <w:r w:rsidRPr="007055D9">
        <w:t>Attribute “b</w:t>
      </w:r>
      <w:r w:rsidR="0006113C" w:rsidRPr="007055D9">
        <w:t>ase</w:t>
      </w:r>
      <w:bookmarkEnd w:id="1573"/>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74" w:name="_Toc338939164"/>
      <w:r w:rsidRPr="007055D9">
        <w:t>Attribute “t</w:t>
      </w:r>
      <w:r w:rsidR="0006113C" w:rsidRPr="007055D9">
        <w:t>echnology</w:t>
      </w:r>
      <w:bookmarkEnd w:id="1574"/>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75" w:name="_Toc338939165"/>
      <w:bookmarkStart w:id="1576" w:name="_Toc3557022"/>
      <w:bookmarkStart w:id="1577" w:name="_Toc7723767"/>
      <w:r w:rsidRPr="007055D9">
        <w:t>Element “weld_position”</w:t>
      </w:r>
      <w:bookmarkEnd w:id="1575"/>
      <w:bookmarkEnd w:id="1576"/>
      <w:bookmarkEnd w:id="157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78" w:name="_Toc3566496"/>
      <w:bookmarkStart w:id="1579" w:name="_Toc7723993"/>
      <w:bookmarkStart w:id="1580"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78"/>
      <w:bookmarkEnd w:id="1579"/>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8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81" w:name="_Toc338939168"/>
      <w:r w:rsidRPr="007055D9">
        <w:t>Attribute “thickness”</w:t>
      </w:r>
      <w:bookmarkEnd w:id="1581"/>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82" w:name="_Toc3566497"/>
      <w:bookmarkStart w:id="1583" w:name="_Toc7723994"/>
      <w:bookmarkStart w:id="1584"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82"/>
      <w:bookmarkEnd w:id="1583"/>
    </w:p>
    <w:p w14:paraId="29B81C3B" w14:textId="77777777" w:rsidR="0006113C" w:rsidRPr="007055D9" w:rsidRDefault="0006113C" w:rsidP="00B21508">
      <w:pPr>
        <w:pStyle w:val="Heading5"/>
        <w:keepNext/>
      </w:pPr>
      <w:r w:rsidRPr="007055D9">
        <w:t>Attribute “angle”</w:t>
      </w:r>
      <w:bookmarkEnd w:id="158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85" w:name="_Toc3566498"/>
      <w:bookmarkStart w:id="1586" w:name="_Toc7723995"/>
      <w:bookmarkStart w:id="1587"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85"/>
      <w:bookmarkEnd w:id="1586"/>
    </w:p>
    <w:p w14:paraId="655D0C3D" w14:textId="77777777" w:rsidR="0006113C" w:rsidRPr="007055D9" w:rsidRDefault="0006113C" w:rsidP="00B21508">
      <w:pPr>
        <w:pStyle w:val="Heading5"/>
        <w:keepNext/>
      </w:pPr>
      <w:r w:rsidRPr="007055D9">
        <w:t>Attribute “shape”</w:t>
      </w:r>
      <w:bookmarkEnd w:id="158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88" w:name="_Toc338939171"/>
      <w:r w:rsidRPr="007055D9">
        <w:t>Attribute “penetration”</w:t>
      </w:r>
      <w:bookmarkEnd w:id="1588"/>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89" w:name="_Toc338939173"/>
      <w:r w:rsidRPr="007055D9">
        <w:t>Attribute “filler”</w:t>
      </w:r>
      <w:bookmarkEnd w:id="1589"/>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90" w:name="WeldDefinitionEdgeWeld"/>
      <w:bookmarkStart w:id="1591" w:name="_Toc3557023"/>
      <w:bookmarkStart w:id="1592" w:name="_Toc7723768"/>
      <w:bookmarkStart w:id="1593" w:name="_Toc288200764"/>
      <w:bookmarkStart w:id="1594" w:name="_Toc338939108"/>
      <w:bookmarkEnd w:id="1590"/>
      <w:r w:rsidRPr="007055D9">
        <w:t>Element “</w:t>
      </w:r>
      <w:r>
        <w:t>sheet_parameter</w:t>
      </w:r>
      <w:r w:rsidRPr="007055D9">
        <w:t>”</w:t>
      </w:r>
      <w:bookmarkEnd w:id="1591"/>
      <w:bookmarkEnd w:id="159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95" w:name="_Toc3566499"/>
      <w:bookmarkStart w:id="1596"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95"/>
      <w:bookmarkEnd w:id="159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97" w:name="_Toc3557024"/>
      <w:bookmarkStart w:id="1598" w:name="_Toc7723769"/>
      <w:r w:rsidRPr="007055D9">
        <w:t>Edge Weld</w:t>
      </w:r>
      <w:bookmarkEnd w:id="1593"/>
      <w:bookmarkEnd w:id="1594"/>
      <w:bookmarkEnd w:id="1597"/>
      <w:bookmarkEnd w:id="159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99" w:name="_Toc3557025"/>
      <w:bookmarkStart w:id="1600" w:name="_Toc7723770"/>
      <w:r>
        <w:rPr>
          <w:b w:val="0"/>
          <w:bCs w:val="0"/>
          <w:noProof/>
          <w:lang w:eastAsia="en-US"/>
        </w:rPr>
        <w:lastRenderedPageBreak/>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99"/>
      <w:bookmarkEnd w:id="160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1601" w:name="_Toc3557131"/>
                            <w:bookmarkStart w:id="1602"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1603" w:name="_Toc3557131"/>
                      <w:bookmarkStart w:id="160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603"/>
                      <w:bookmarkEnd w:id="160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605" w:name="_Toc3557026"/>
      <w:bookmarkStart w:id="1606"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05"/>
      <w:bookmarkEnd w:id="160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bookmarkStart w:id="1607" w:name="_GoBack"/>
      <w:bookmarkEnd w:id="1607"/>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1608" w:name="_Toc3557132"/>
                            <w:bookmarkStart w:id="160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608"/>
                            <w:bookmarkEnd w:id="1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1610" w:name="_Toc3557132"/>
                      <w:bookmarkStart w:id="1611"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610"/>
                      <w:bookmarkEnd w:id="161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612" w:name="_Toc3566500"/>
      <w:bookmarkStart w:id="1613"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612"/>
      <w:bookmarkEnd w:id="161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614" w:name="_Toc338939175"/>
      <w:bookmarkStart w:id="1615" w:name="_Toc3557027"/>
      <w:bookmarkStart w:id="1616" w:name="_Toc7723772"/>
      <w:r w:rsidRPr="007055D9">
        <w:t>Attributes</w:t>
      </w:r>
      <w:bookmarkEnd w:id="1614"/>
      <w:bookmarkEnd w:id="1615"/>
      <w:bookmarkEnd w:id="1616"/>
    </w:p>
    <w:p w14:paraId="20DE2C66" w14:textId="77777777" w:rsidR="0006113C" w:rsidRPr="007055D9" w:rsidRDefault="001C1D65" w:rsidP="0033252C">
      <w:pPr>
        <w:pStyle w:val="Heading5"/>
        <w:keepNext/>
      </w:pPr>
      <w:bookmarkStart w:id="1617" w:name="_Toc338939177"/>
      <w:r w:rsidRPr="007055D9">
        <w:t>Attribute “b</w:t>
      </w:r>
      <w:r w:rsidR="0006113C" w:rsidRPr="007055D9">
        <w:t>ase</w:t>
      </w:r>
      <w:bookmarkEnd w:id="161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618" w:name="_Toc338939178"/>
      <w:r w:rsidRPr="007055D9">
        <w:t>Attribute “t</w:t>
      </w:r>
      <w:r w:rsidR="0006113C" w:rsidRPr="007055D9">
        <w:t>echnology</w:t>
      </w:r>
      <w:bookmarkEnd w:id="161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619" w:name="_Toc338939179"/>
      <w:bookmarkStart w:id="1620" w:name="_Toc3557028"/>
      <w:bookmarkStart w:id="1621" w:name="_Toc7723773"/>
      <w:r w:rsidRPr="007055D9">
        <w:t>Element “weld_position”</w:t>
      </w:r>
      <w:bookmarkEnd w:id="1619"/>
      <w:bookmarkEnd w:id="1620"/>
      <w:bookmarkEnd w:id="162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622" w:name="_Toc3566501"/>
      <w:bookmarkStart w:id="1623" w:name="_Toc7723998"/>
      <w:bookmarkStart w:id="1624"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22"/>
      <w:bookmarkEnd w:id="1623"/>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624"/>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625" w:name="_Toc338939182"/>
      <w:r w:rsidRPr="007055D9">
        <w:t>Attribute “width”</w:t>
      </w:r>
      <w:bookmarkEnd w:id="162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626" w:name="_Toc338939184"/>
      <w:r w:rsidRPr="007055D9">
        <w:t>Attribute “filler”</w:t>
      </w:r>
      <w:bookmarkEnd w:id="162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627" w:name="WeldDefinitionIWeld"/>
      <w:bookmarkStart w:id="1628" w:name="_Toc3557029"/>
      <w:bookmarkStart w:id="1629" w:name="_Toc7723774"/>
      <w:bookmarkStart w:id="1630" w:name="_Toc288200765"/>
      <w:bookmarkStart w:id="1631" w:name="_Toc338939109"/>
      <w:bookmarkEnd w:id="1627"/>
      <w:r w:rsidRPr="007055D9">
        <w:t>Element “</w:t>
      </w:r>
      <w:r>
        <w:t>sheet_parameter</w:t>
      </w:r>
      <w:r w:rsidRPr="007055D9">
        <w:t>”</w:t>
      </w:r>
      <w:bookmarkEnd w:id="1628"/>
      <w:bookmarkEnd w:id="162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lastRenderedPageBreak/>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632" w:name="_Toc3566502"/>
      <w:bookmarkStart w:id="1633"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32"/>
      <w:bookmarkEnd w:id="163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634" w:name="_Toc3557030"/>
      <w:bookmarkStart w:id="1635" w:name="_Toc7723775"/>
      <w:r w:rsidRPr="007055D9">
        <w:t>I-Weld</w:t>
      </w:r>
      <w:bookmarkEnd w:id="1630"/>
      <w:bookmarkEnd w:id="1631"/>
      <w:bookmarkEnd w:id="1634"/>
      <w:bookmarkEnd w:id="1635"/>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636" w:name="_Toc3557031"/>
      <w:bookmarkStart w:id="1637"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636"/>
      <w:bookmarkEnd w:id="163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1638" w:name="_Toc3557133"/>
                            <w:bookmarkStart w:id="163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1640" w:name="_Toc3557133"/>
                      <w:bookmarkStart w:id="1641"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40"/>
                      <w:bookmarkEnd w:id="1641"/>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642" w:name="_Toc3557032"/>
      <w:bookmarkStart w:id="1643" w:name="_Toc7723777"/>
      <w:r w:rsidRPr="007055D9">
        <w:t>Weld Parameters</w:t>
      </w:r>
      <w:bookmarkEnd w:id="1642"/>
      <w:bookmarkEnd w:id="164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1644" w:name="_Toc3557134"/>
                            <w:bookmarkStart w:id="164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1646" w:name="_Toc3557134"/>
                      <w:bookmarkStart w:id="1647"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46"/>
                      <w:bookmarkEnd w:id="1647"/>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648" w:name="_Toc3566503"/>
      <w:bookmarkStart w:id="1649"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48"/>
      <w:bookmarkEnd w:id="164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50" w:name="_Toc338939186"/>
      <w:bookmarkStart w:id="1651" w:name="_Toc3557033"/>
      <w:bookmarkStart w:id="1652" w:name="_Toc7723778"/>
      <w:r w:rsidRPr="007055D9">
        <w:t>Attributes</w:t>
      </w:r>
      <w:bookmarkEnd w:id="1650"/>
      <w:bookmarkEnd w:id="1651"/>
      <w:bookmarkEnd w:id="1652"/>
    </w:p>
    <w:p w14:paraId="7F7DD4CE" w14:textId="77777777" w:rsidR="0006113C" w:rsidRPr="007055D9" w:rsidRDefault="009D7557" w:rsidP="00E67798">
      <w:pPr>
        <w:pStyle w:val="Heading5"/>
        <w:keepNext/>
      </w:pPr>
      <w:bookmarkStart w:id="1653" w:name="_Toc338939188"/>
      <w:r w:rsidRPr="007055D9">
        <w:t>Attribute “b</w:t>
      </w:r>
      <w:r w:rsidR="0006113C" w:rsidRPr="007055D9">
        <w:t>ase</w:t>
      </w:r>
      <w:bookmarkEnd w:id="165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654" w:name="_Toc338939189"/>
      <w:r w:rsidRPr="007055D9">
        <w:t>Attribute “t</w:t>
      </w:r>
      <w:r w:rsidR="0006113C" w:rsidRPr="007055D9">
        <w:t>echnology</w:t>
      </w:r>
      <w:bookmarkEnd w:id="165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lastRenderedPageBreak/>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655" w:name="_Toc338939190"/>
      <w:bookmarkStart w:id="1656" w:name="_Toc3557034"/>
      <w:bookmarkStart w:id="1657" w:name="_Toc7723779"/>
      <w:r w:rsidRPr="007055D9">
        <w:t>Element “weld_position”</w:t>
      </w:r>
      <w:bookmarkEnd w:id="1655"/>
      <w:bookmarkEnd w:id="1656"/>
      <w:bookmarkEnd w:id="165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58" w:name="_Toc3566504"/>
      <w:bookmarkStart w:id="1659" w:name="_Toc7724001"/>
      <w:bookmarkStart w:id="1660"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58"/>
      <w:bookmarkEnd w:id="1659"/>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60"/>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61" w:name="_Toc338939194"/>
      <w:r w:rsidRPr="007055D9">
        <w:t>Attribute “filler”</w:t>
      </w:r>
      <w:bookmarkEnd w:id="1661"/>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62" w:name="WeldDefinitionOverlapWeld"/>
      <w:bookmarkStart w:id="1663" w:name="_Toc3557035"/>
      <w:bookmarkStart w:id="1664" w:name="_Toc7723780"/>
      <w:bookmarkStart w:id="1665" w:name="_Toc288200766"/>
      <w:bookmarkStart w:id="1666" w:name="_Toc338939110"/>
      <w:bookmarkEnd w:id="1662"/>
      <w:r w:rsidRPr="007055D9">
        <w:lastRenderedPageBreak/>
        <w:t>Element “</w:t>
      </w:r>
      <w:r>
        <w:t>sheet_parameter</w:t>
      </w:r>
      <w:r w:rsidRPr="007055D9">
        <w:t>”</w:t>
      </w:r>
      <w:bookmarkEnd w:id="1663"/>
      <w:bookmarkEnd w:id="166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67" w:name="_Toc3566505"/>
      <w:bookmarkStart w:id="1668"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67"/>
      <w:bookmarkEnd w:id="166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69" w:name="_Toc3557036"/>
      <w:bookmarkStart w:id="1670" w:name="_Toc7723781"/>
      <w:r w:rsidRPr="007055D9">
        <w:t>Overlap Weld</w:t>
      </w:r>
      <w:bookmarkEnd w:id="1665"/>
      <w:bookmarkEnd w:id="1666"/>
      <w:bookmarkEnd w:id="1669"/>
      <w:bookmarkEnd w:id="167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71"/>
      <w:r w:rsidRPr="007055D9">
        <w:t xml:space="preserve">up </w:t>
      </w:r>
      <w:commentRangeStart w:id="1672"/>
      <w:r w:rsidRPr="007055D9">
        <w:t xml:space="preserve">to </w:t>
      </w:r>
      <w:commentRangeStart w:id="1673"/>
      <w:r w:rsidRPr="007055D9">
        <w:t>three</w:t>
      </w:r>
      <w:ins w:id="1674" w:author="nick" w:date="2019-03-23T23:33:00Z">
        <w:r w:rsidR="00DA743B">
          <w:rPr>
            <w:rStyle w:val="FootnoteReference"/>
          </w:rPr>
          <w:footnoteReference w:id="17"/>
        </w:r>
      </w:ins>
      <w:r w:rsidRPr="007055D9">
        <w:t xml:space="preserve"> </w:t>
      </w:r>
      <w:commentRangeEnd w:id="1673"/>
      <w:r w:rsidR="0082626E">
        <w:rPr>
          <w:rStyle w:val="CommentReference"/>
          <w:lang w:eastAsia="x-none"/>
        </w:rPr>
        <w:commentReference w:id="1673"/>
      </w:r>
      <w:r w:rsidRPr="007055D9">
        <w:t>weld positions</w:t>
      </w:r>
      <w:commentRangeEnd w:id="1672"/>
      <w:r w:rsidR="001356A7">
        <w:rPr>
          <w:rStyle w:val="CommentReference"/>
          <w:lang w:eastAsia="x-none"/>
        </w:rPr>
        <w:commentReference w:id="1672"/>
      </w:r>
      <w:commentRangeEnd w:id="1671"/>
      <w:r w:rsidR="00DA743B">
        <w:rPr>
          <w:rStyle w:val="CommentReference"/>
          <w:lang w:eastAsia="x-none"/>
        </w:rPr>
        <w:commentReference w:id="1671"/>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78" w:name="_Toc3557037"/>
      <w:bookmarkStart w:id="1679" w:name="_Toc7723782"/>
      <w:r w:rsidRPr="007055D9">
        <w:t>Simple Overlap Weld</w:t>
      </w:r>
      <w:bookmarkEnd w:id="1678"/>
      <w:bookmarkEnd w:id="1679"/>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1680" w:name="_Toc3557135"/>
                            <w:bookmarkStart w:id="168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80"/>
                            <w:bookmarkEnd w:id="1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1682" w:name="_Toc3557135"/>
                      <w:bookmarkStart w:id="1683"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82"/>
                      <w:bookmarkEnd w:id="168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1684" w:name="_Toc3557136"/>
                            <w:bookmarkStart w:id="168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1686" w:name="_Toc3557136"/>
                      <w:bookmarkStart w:id="168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86"/>
                      <w:bookmarkEnd w:id="1687"/>
                    </w:p>
                  </w:txbxContent>
                </v:textbox>
              </v:shape>
            </w:pict>
          </mc:Fallback>
        </mc:AlternateContent>
      </w:r>
    </w:p>
    <w:p w14:paraId="34630C04" w14:textId="77777777" w:rsidR="00452C51" w:rsidRPr="007055D9" w:rsidRDefault="00452C51" w:rsidP="00FF546F">
      <w:pPr>
        <w:jc w:val="both"/>
      </w:pPr>
      <w:r w:rsidRPr="007055D9">
        <w:lastRenderedPageBreak/>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939399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88" w:name="_Toc3566506"/>
      <w:bookmarkStart w:id="1689"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88"/>
      <w:bookmarkEnd w:id="168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90" w:name="_Toc338939112"/>
      <w:bookmarkStart w:id="1691" w:name="_Toc3557038"/>
      <w:bookmarkStart w:id="1692" w:name="_Toc7723783"/>
      <w:r w:rsidRPr="007055D9">
        <w:t>Single Sided Double Overlap Weld</w:t>
      </w:r>
      <w:bookmarkEnd w:id="1690"/>
      <w:bookmarkEnd w:id="1691"/>
      <w:bookmarkEnd w:id="169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1693" w:name="_Toc3557137"/>
                            <w:bookmarkStart w:id="169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1695" w:name="_Toc3557137"/>
                      <w:bookmarkStart w:id="1696"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95"/>
                      <w:bookmarkEnd w:id="169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1697" w:name="_Toc3557138"/>
                            <w:bookmarkStart w:id="169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1699" w:name="_Toc3557138"/>
                      <w:bookmarkStart w:id="1700"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99"/>
                      <w:bookmarkEnd w:id="170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1939399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701" w:name="_Toc3566507"/>
      <w:bookmarkStart w:id="1702" w:name="_Toc7724004"/>
      <w:r>
        <w:lastRenderedPageBreak/>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701"/>
      <w:bookmarkEnd w:id="170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703" w:name="_Toc338939113"/>
      <w:bookmarkStart w:id="1704" w:name="_Toc3557039"/>
      <w:bookmarkStart w:id="1705" w:name="_Toc7723784"/>
      <w:r w:rsidRPr="007055D9">
        <w:t>Double Sided Double Overlap Weld</w:t>
      </w:r>
      <w:bookmarkEnd w:id="1703"/>
      <w:bookmarkEnd w:id="1704"/>
      <w:bookmarkEnd w:id="170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1706" w:name="_Toc3557139"/>
                            <w:bookmarkStart w:id="170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1708" w:name="_Toc3557139"/>
                      <w:bookmarkStart w:id="170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08"/>
                      <w:bookmarkEnd w:id="1709"/>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1710" w:name="_Toc3557140"/>
                            <w:bookmarkStart w:id="171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0"/>
                            <w:bookmarkEnd w:id="1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1712" w:name="_Toc3557140"/>
                      <w:bookmarkStart w:id="1713"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2"/>
                      <w:bookmarkEnd w:id="171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1939399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714" w:name="_Toc3566508"/>
      <w:bookmarkStart w:id="1715"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4"/>
      <w:bookmarkEnd w:id="171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16" w:name="_Toc338939196"/>
      <w:bookmarkStart w:id="1717" w:name="_Toc3557040"/>
      <w:bookmarkStart w:id="1718" w:name="_Toc7723785"/>
      <w:r w:rsidRPr="007055D9">
        <w:t>Attributes</w:t>
      </w:r>
      <w:bookmarkEnd w:id="1716"/>
      <w:bookmarkEnd w:id="1717"/>
      <w:bookmarkEnd w:id="1718"/>
    </w:p>
    <w:p w14:paraId="54EB1FE0" w14:textId="77777777" w:rsidR="0006113C" w:rsidRPr="007055D9" w:rsidRDefault="00157A42" w:rsidP="00AB2606">
      <w:pPr>
        <w:pStyle w:val="Heading5"/>
        <w:keepNext/>
      </w:pPr>
      <w:bookmarkStart w:id="1719" w:name="_Toc338939198"/>
      <w:r w:rsidRPr="007055D9">
        <w:t>Attribute “b</w:t>
      </w:r>
      <w:r w:rsidR="0006113C" w:rsidRPr="007055D9">
        <w:t>ase</w:t>
      </w:r>
      <w:bookmarkEnd w:id="1719"/>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720" w:name="_Toc338939199"/>
      <w:r w:rsidRPr="007055D9">
        <w:t>Attribute “t</w:t>
      </w:r>
      <w:r w:rsidR="0006113C" w:rsidRPr="007055D9">
        <w:t>echnology</w:t>
      </w:r>
      <w:bookmarkEnd w:id="1720"/>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lastRenderedPageBreak/>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721" w:name="_Toc338939200"/>
      <w:bookmarkStart w:id="1722" w:name="_Toc3557041"/>
      <w:bookmarkStart w:id="1723" w:name="_Toc7723786"/>
      <w:r w:rsidRPr="007055D9">
        <w:t>Element “weld_position”</w:t>
      </w:r>
      <w:bookmarkEnd w:id="1721"/>
      <w:bookmarkEnd w:id="1722"/>
      <w:bookmarkEnd w:id="172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724" w:name="_Toc3566509"/>
      <w:bookmarkStart w:id="1725" w:name="_Toc7724006"/>
      <w:bookmarkStart w:id="1726"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24"/>
      <w:bookmarkEnd w:id="1725"/>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726"/>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727" w:name="_Toc338939204"/>
      <w:r w:rsidRPr="007055D9">
        <w:t>Attribute “thickness”</w:t>
      </w:r>
      <w:bookmarkEnd w:id="172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728" w:name="_Toc338939205"/>
      <w:r w:rsidRPr="007055D9">
        <w:t>Attribute “angle”</w:t>
      </w:r>
      <w:bookmarkEnd w:id="172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729" w:name="_Toc338939206"/>
      <w:r w:rsidRPr="007055D9">
        <w:lastRenderedPageBreak/>
        <w:t>Attribute “shape”</w:t>
      </w:r>
      <w:bookmarkEnd w:id="172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730" w:name="_Toc338939207"/>
      <w:r w:rsidRPr="007055D9">
        <w:t>Attribute “penetration”</w:t>
      </w:r>
      <w:bookmarkEnd w:id="173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731" w:name="_Toc338939209"/>
      <w:r w:rsidRPr="007055D9">
        <w:t>Attribute “filler”</w:t>
      </w:r>
      <w:bookmarkEnd w:id="173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732" w:name="WeldDefinitionYJoint"/>
      <w:bookmarkStart w:id="1733" w:name="_Toc3557042"/>
      <w:bookmarkStart w:id="1734" w:name="_Toc7723787"/>
      <w:bookmarkStart w:id="1735" w:name="_Toc288200767"/>
      <w:bookmarkStart w:id="1736" w:name="_Toc338939114"/>
      <w:bookmarkEnd w:id="1732"/>
      <w:r w:rsidRPr="007055D9">
        <w:t>Element “</w:t>
      </w:r>
      <w:r>
        <w:t>sheet_parameter</w:t>
      </w:r>
      <w:r w:rsidRPr="007055D9">
        <w:t>”</w:t>
      </w:r>
      <w:bookmarkEnd w:id="1733"/>
      <w:bookmarkEnd w:id="173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737" w:name="_Toc3566510"/>
      <w:bookmarkStart w:id="1738"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37"/>
      <w:bookmarkEnd w:id="173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739" w:name="_Toc3557043"/>
      <w:bookmarkStart w:id="1740" w:name="_Toc7723788"/>
      <w:r w:rsidRPr="007055D9">
        <w:lastRenderedPageBreak/>
        <w:t>Y-Joint</w:t>
      </w:r>
      <w:bookmarkEnd w:id="1735"/>
      <w:bookmarkEnd w:id="1736"/>
      <w:bookmarkEnd w:id="1739"/>
      <w:bookmarkEnd w:id="1740"/>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741"/>
      <w:r w:rsidR="00DB46FE" w:rsidRPr="007055D9">
        <w:t>three</w:t>
      </w:r>
      <w:ins w:id="1742" w:author="nick" w:date="2019-05-05T06:51:00Z">
        <w:r w:rsidR="00DB1E84">
          <w:rPr>
            <w:rStyle w:val="FootnoteReference"/>
          </w:rPr>
          <w:footnoteReference w:id="18"/>
        </w:r>
      </w:ins>
      <w:r w:rsidR="00DB46FE" w:rsidRPr="007055D9">
        <w:t xml:space="preserve"> </w:t>
      </w:r>
      <w:commentRangeEnd w:id="1741"/>
      <w:r w:rsidR="00DB1E84">
        <w:rPr>
          <w:rStyle w:val="CommentReference"/>
          <w:lang w:eastAsia="x-none"/>
        </w:rPr>
        <w:commentReference w:id="1741"/>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754" w:name="_Toc3557044"/>
      <w:bookmarkStart w:id="1755" w:name="_Toc7723789"/>
      <w:r w:rsidRPr="007055D9">
        <w:t>Sheet Parameters</w:t>
      </w:r>
      <w:bookmarkEnd w:id="1754"/>
      <w:bookmarkEnd w:id="175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1756" w:name="_Ref7931629"/>
                            <w:bookmarkStart w:id="1757" w:name="_Toc3557141"/>
                            <w:bookmarkStart w:id="1758" w:name="_Toc7723888"/>
                            <w:r>
                              <w:t xml:space="preserve">Figure </w:t>
                            </w:r>
                            <w:r>
                              <w:fldChar w:fldCharType="begin"/>
                            </w:r>
                            <w:r>
                              <w:instrText xml:space="preserve"> SEQ Figure \* ARABIC </w:instrText>
                            </w:r>
                            <w:r>
                              <w:fldChar w:fldCharType="separate"/>
                            </w:r>
                            <w:r>
                              <w:rPr>
                                <w:noProof/>
                              </w:rPr>
                              <w:t>61</w:t>
                            </w:r>
                            <w:r>
                              <w:fldChar w:fldCharType="end"/>
                            </w:r>
                            <w:bookmarkEnd w:id="1756"/>
                            <w:r>
                              <w:t>: Y-Joint Sheet Layout</w:t>
                            </w:r>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1759" w:name="_Ref7931629"/>
                      <w:bookmarkStart w:id="1760" w:name="_Toc3557141"/>
                      <w:bookmarkStart w:id="1761" w:name="_Toc7723888"/>
                      <w:r>
                        <w:t xml:space="preserve">Figure </w:t>
                      </w:r>
                      <w:r>
                        <w:fldChar w:fldCharType="begin"/>
                      </w:r>
                      <w:r>
                        <w:instrText xml:space="preserve"> SEQ Figure \* ARABIC </w:instrText>
                      </w:r>
                      <w:r>
                        <w:fldChar w:fldCharType="separate"/>
                      </w:r>
                      <w:r>
                        <w:rPr>
                          <w:noProof/>
                        </w:rPr>
                        <w:t>61</w:t>
                      </w:r>
                      <w:r>
                        <w:fldChar w:fldCharType="end"/>
                      </w:r>
                      <w:bookmarkEnd w:id="1759"/>
                      <w:r>
                        <w:t>: Y-Joint Sheet Layout</w:t>
                      </w:r>
                      <w:bookmarkEnd w:id="1760"/>
                      <w:bookmarkEnd w:id="1761"/>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762" w:name="_Toc3557045"/>
      <w:bookmarkStart w:id="1763" w:name="_Toc7723790"/>
      <w:r w:rsidRPr="007055D9">
        <w:t>Weld Parameters</w:t>
      </w:r>
      <w:bookmarkEnd w:id="1762"/>
      <w:bookmarkEnd w:id="1763"/>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1764" w:name="_Toc3557142"/>
                            <w:bookmarkStart w:id="176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1766" w:name="_Toc3557142"/>
                      <w:bookmarkStart w:id="1767"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66"/>
                      <w:bookmarkEnd w:id="176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939400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768" w:name="_Toc3566511"/>
      <w:bookmarkStart w:id="1769" w:name="_Toc7724008"/>
      <w:bookmarkStart w:id="1770"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68"/>
      <w:bookmarkEnd w:id="1769"/>
    </w:p>
    <w:p w14:paraId="398C8EB2" w14:textId="77777777" w:rsidR="0006113C" w:rsidRPr="007055D9" w:rsidRDefault="0006113C" w:rsidP="00F4558F">
      <w:pPr>
        <w:pStyle w:val="Heading4"/>
        <w:tabs>
          <w:tab w:val="clear" w:pos="864"/>
          <w:tab w:val="num" w:pos="993"/>
        </w:tabs>
      </w:pPr>
      <w:bookmarkStart w:id="1771" w:name="_Toc3557046"/>
      <w:bookmarkStart w:id="1772" w:name="_Toc7723791"/>
      <w:r w:rsidRPr="007055D9">
        <w:lastRenderedPageBreak/>
        <w:t>Attributes</w:t>
      </w:r>
      <w:bookmarkEnd w:id="1770"/>
      <w:bookmarkEnd w:id="1771"/>
      <w:bookmarkEnd w:id="1772"/>
    </w:p>
    <w:p w14:paraId="604B195B" w14:textId="77777777" w:rsidR="0006113C" w:rsidRPr="007055D9" w:rsidRDefault="00D83FC9" w:rsidP="00C0357F">
      <w:pPr>
        <w:pStyle w:val="Heading5"/>
        <w:keepNext/>
      </w:pPr>
      <w:bookmarkStart w:id="1773" w:name="_Toc338939213"/>
      <w:r w:rsidRPr="007055D9">
        <w:t>Attribute “b</w:t>
      </w:r>
      <w:r w:rsidR="0006113C" w:rsidRPr="007055D9">
        <w:t>ase</w:t>
      </w:r>
      <w:bookmarkEnd w:id="177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74" w:name="_Toc338939214"/>
      <w:r w:rsidRPr="007055D9">
        <w:t>Attribute “t</w:t>
      </w:r>
      <w:r w:rsidR="0006113C" w:rsidRPr="007055D9">
        <w:t>echnology</w:t>
      </w:r>
      <w:bookmarkEnd w:id="177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75" w:name="_Toc338939215"/>
      <w:bookmarkStart w:id="1776" w:name="_Toc3557047"/>
      <w:bookmarkStart w:id="1777" w:name="_Toc7723792"/>
      <w:r w:rsidRPr="007055D9">
        <w:t>Element “weld_position”</w:t>
      </w:r>
      <w:bookmarkEnd w:id="1775"/>
      <w:bookmarkEnd w:id="1776"/>
      <w:bookmarkEnd w:id="177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78" w:name="_Toc3566512"/>
      <w:bookmarkStart w:id="1779" w:name="_Toc7724009"/>
      <w:bookmarkStart w:id="1780"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78"/>
      <w:bookmarkEnd w:id="1779"/>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80"/>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81" w:name="_Toc338939219"/>
      <w:r w:rsidRPr="007055D9">
        <w:t>Attribute “thickness”</w:t>
      </w:r>
      <w:bookmarkEnd w:id="178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82" w:name="_Toc3566513"/>
      <w:bookmarkStart w:id="1783" w:name="_Toc7724010"/>
      <w:bookmarkStart w:id="1784"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82"/>
      <w:bookmarkEnd w:id="1783"/>
    </w:p>
    <w:p w14:paraId="5886F713" w14:textId="77777777" w:rsidR="0006113C" w:rsidRPr="007055D9" w:rsidRDefault="0006113C" w:rsidP="003E1F0A">
      <w:pPr>
        <w:pStyle w:val="Heading5"/>
        <w:keepNext/>
      </w:pPr>
      <w:r w:rsidRPr="007055D9">
        <w:t>Attribute “angle”</w:t>
      </w:r>
      <w:bookmarkEnd w:id="1784"/>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85" w:name="_Toc338939221"/>
      <w:r w:rsidRPr="007055D9">
        <w:t>Attribute “penetration”</w:t>
      </w:r>
      <w:bookmarkEnd w:id="178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86" w:name="_Toc338939223"/>
      <w:r w:rsidRPr="007055D9">
        <w:t>Attribute “shape”</w:t>
      </w:r>
      <w:bookmarkEnd w:id="178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87" w:name="_Toc338939224"/>
      <w:r w:rsidRPr="007055D9">
        <w:t>Attribute “filler”</w:t>
      </w:r>
      <w:bookmarkEnd w:id="178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88" w:name="_Toc3557048"/>
      <w:bookmarkStart w:id="1789" w:name="_Toc7723793"/>
      <w:r w:rsidRPr="007055D9">
        <w:t>Element “</w:t>
      </w:r>
      <w:r>
        <w:t>sheet_parameter</w:t>
      </w:r>
      <w:r w:rsidRPr="007055D9">
        <w:t>”</w:t>
      </w:r>
      <w:bookmarkEnd w:id="1788"/>
      <w:bookmarkEnd w:id="178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90" w:name="_Toc3566514"/>
      <w:bookmarkStart w:id="1791"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90"/>
      <w:bookmarkEnd w:id="179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92" w:name="WeldDefinitionKJoint"/>
      <w:bookmarkStart w:id="1793" w:name="_Toc338939115"/>
      <w:bookmarkStart w:id="1794" w:name="_Toc3557049"/>
      <w:bookmarkStart w:id="1795" w:name="_Toc7723794"/>
      <w:bookmarkEnd w:id="1792"/>
      <w:r w:rsidRPr="007055D9">
        <w:t>K-Joint</w:t>
      </w:r>
      <w:bookmarkEnd w:id="1793"/>
      <w:bookmarkEnd w:id="1794"/>
      <w:bookmarkEnd w:id="179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796"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807" w:name="_Toc3557050"/>
      <w:bookmarkStart w:id="1808" w:name="_Toc7723795"/>
      <w:r w:rsidRPr="007055D9">
        <w:t>Sheet Parameters</w:t>
      </w:r>
      <w:bookmarkEnd w:id="1807"/>
      <w:bookmarkEnd w:id="180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1809" w:name="_Ref7932243"/>
                            <w:bookmarkStart w:id="1810" w:name="_Toc3557143"/>
                            <w:bookmarkStart w:id="1811" w:name="_Toc7723890"/>
                            <w:bookmarkStart w:id="1812" w:name="_Ref7932230"/>
                            <w:r>
                              <w:t xml:space="preserve">Figure </w:t>
                            </w:r>
                            <w:r>
                              <w:fldChar w:fldCharType="begin"/>
                            </w:r>
                            <w:r>
                              <w:instrText xml:space="preserve"> SEQ Figure \* ARABIC </w:instrText>
                            </w:r>
                            <w:r>
                              <w:fldChar w:fldCharType="separate"/>
                            </w:r>
                            <w:r>
                              <w:rPr>
                                <w:noProof/>
                              </w:rPr>
                              <w:t>63</w:t>
                            </w:r>
                            <w:r>
                              <w:fldChar w:fldCharType="end"/>
                            </w:r>
                            <w:bookmarkEnd w:id="1809"/>
                            <w:r>
                              <w:t>: K-Joint Sheet Layout</w:t>
                            </w:r>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1813" w:name="_Ref7932243"/>
                      <w:bookmarkStart w:id="1814" w:name="_Toc3557143"/>
                      <w:bookmarkStart w:id="1815" w:name="_Toc7723890"/>
                      <w:bookmarkStart w:id="1816" w:name="_Ref7932230"/>
                      <w:r>
                        <w:t xml:space="preserve">Figure </w:t>
                      </w:r>
                      <w:r>
                        <w:fldChar w:fldCharType="begin"/>
                      </w:r>
                      <w:r>
                        <w:instrText xml:space="preserve"> SEQ Figure \* ARABIC </w:instrText>
                      </w:r>
                      <w:r>
                        <w:fldChar w:fldCharType="separate"/>
                      </w:r>
                      <w:r>
                        <w:rPr>
                          <w:noProof/>
                        </w:rPr>
                        <w:t>63</w:t>
                      </w:r>
                      <w:r>
                        <w:fldChar w:fldCharType="end"/>
                      </w:r>
                      <w:bookmarkEnd w:id="1813"/>
                      <w:r>
                        <w:t>: K-Joint Sheet Layout</w:t>
                      </w:r>
                      <w:bookmarkEnd w:id="1814"/>
                      <w:bookmarkEnd w:id="1815"/>
                      <w:bookmarkEnd w:id="181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17" w:name="_Toc3557051"/>
      <w:bookmarkStart w:id="1818" w:name="_Toc7723796"/>
      <w:r w:rsidRPr="007055D9">
        <w:lastRenderedPageBreak/>
        <w:t>Weld Parameters</w:t>
      </w:r>
      <w:bookmarkEnd w:id="1817"/>
      <w:bookmarkEnd w:id="1818"/>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1819" w:name="_Toc3557144"/>
                            <w:bookmarkStart w:id="1820"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1821" w:name="_Toc3557144"/>
                      <w:bookmarkStart w:id="1822"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821"/>
                      <w:bookmarkEnd w:id="182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939400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823" w:name="_Toc3566515"/>
      <w:bookmarkStart w:id="1824"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823"/>
      <w:bookmarkEnd w:id="182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25" w:name="_Toc338939226"/>
      <w:bookmarkStart w:id="1826" w:name="_Toc3557052"/>
      <w:bookmarkStart w:id="1827" w:name="_Toc7723797"/>
      <w:r w:rsidRPr="007055D9">
        <w:t>Attributes</w:t>
      </w:r>
      <w:bookmarkEnd w:id="1825"/>
      <w:bookmarkEnd w:id="1826"/>
      <w:bookmarkEnd w:id="1827"/>
    </w:p>
    <w:p w14:paraId="6CD2696C" w14:textId="77777777" w:rsidR="0006113C" w:rsidRPr="007055D9" w:rsidRDefault="008140DB" w:rsidP="003E1F0A">
      <w:pPr>
        <w:pStyle w:val="Heading5"/>
        <w:keepNext/>
      </w:pPr>
      <w:bookmarkStart w:id="1828" w:name="_Toc338939228"/>
      <w:r w:rsidRPr="007055D9">
        <w:t>Attribute “b</w:t>
      </w:r>
      <w:r w:rsidR="0006113C" w:rsidRPr="007055D9">
        <w:t>ase</w:t>
      </w:r>
      <w:bookmarkEnd w:id="1828"/>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829" w:name="_Toc338939229"/>
      <w:r w:rsidRPr="007055D9">
        <w:t>Attribute “t</w:t>
      </w:r>
      <w:r w:rsidR="0006113C" w:rsidRPr="007055D9">
        <w:t>echnology</w:t>
      </w:r>
      <w:bookmarkEnd w:id="1829"/>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830" w:name="_Toc338939230"/>
      <w:bookmarkStart w:id="1831" w:name="_Toc3557053"/>
      <w:bookmarkStart w:id="1832" w:name="_Toc7723798"/>
      <w:r w:rsidRPr="007055D9">
        <w:t>Element “weld_position”</w:t>
      </w:r>
      <w:bookmarkEnd w:id="1830"/>
      <w:bookmarkEnd w:id="1831"/>
      <w:bookmarkEnd w:id="183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833" w:name="_Toc3566516"/>
      <w:bookmarkStart w:id="1834" w:name="_Toc7724013"/>
      <w:bookmarkStart w:id="1835"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33"/>
      <w:bookmarkEnd w:id="1834"/>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835"/>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836" w:name="_Toc338939234"/>
      <w:r w:rsidRPr="007055D9">
        <w:t>Attribute “thickness”</w:t>
      </w:r>
      <w:bookmarkEnd w:id="1836"/>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837" w:name="_Toc3566517"/>
      <w:bookmarkStart w:id="1838" w:name="_Toc7724014"/>
      <w:bookmarkStart w:id="1839"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837"/>
      <w:bookmarkEnd w:id="1838"/>
    </w:p>
    <w:p w14:paraId="484E78C3" w14:textId="77777777" w:rsidR="0006113C" w:rsidRPr="007055D9" w:rsidRDefault="0006113C" w:rsidP="00DA7B31">
      <w:pPr>
        <w:pStyle w:val="Heading5"/>
        <w:keepNext/>
      </w:pPr>
      <w:r w:rsidRPr="007055D9">
        <w:t>Attribute “angle”</w:t>
      </w:r>
      <w:bookmarkEnd w:id="1839"/>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840" w:name="_Toc338939236"/>
      <w:r w:rsidRPr="007055D9">
        <w:t>Attribute “penetration”</w:t>
      </w:r>
      <w:bookmarkEnd w:id="1840"/>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841" w:name="_Toc338939238"/>
      <w:r w:rsidRPr="007055D9">
        <w:lastRenderedPageBreak/>
        <w:t>Attribute “shape”</w:t>
      </w:r>
      <w:bookmarkEnd w:id="1841"/>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842" w:name="_Toc338939239"/>
      <w:r w:rsidRPr="007055D9">
        <w:t>Attribute “filler”</w:t>
      </w:r>
      <w:bookmarkEnd w:id="1842"/>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843" w:name="WeldDefinitionCrossJoint"/>
      <w:bookmarkStart w:id="1844" w:name="_Ref397588351"/>
      <w:bookmarkStart w:id="1845" w:name="_Toc3557054"/>
      <w:bookmarkStart w:id="1846" w:name="_Toc7723799"/>
      <w:bookmarkStart w:id="1847" w:name="_Toc338939116"/>
      <w:bookmarkEnd w:id="1843"/>
      <w:r w:rsidRPr="007055D9">
        <w:lastRenderedPageBreak/>
        <w:t>Element “</w:t>
      </w:r>
      <w:r>
        <w:t>sheet_parameter</w:t>
      </w:r>
      <w:r w:rsidRPr="007055D9">
        <w:t>”</w:t>
      </w:r>
      <w:bookmarkEnd w:id="1844"/>
      <w:bookmarkEnd w:id="1845"/>
      <w:bookmarkEnd w:id="184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848" w:author="nick" w:date="2019-02-12T15:16:00Z">
              <w:r w:rsidDel="00B85EEA">
                <w:rPr>
                  <w:sz w:val="20"/>
                  <w:szCs w:val="20"/>
                </w:rPr>
                <w:delText>Required</w:delText>
              </w:r>
            </w:del>
            <w:ins w:id="1849"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50"/>
            <w:ins w:id="1851" w:author="nick" w:date="2019-02-12T15:16:00Z">
              <w:r>
                <w:rPr>
                  <w:sz w:val="20"/>
                  <w:szCs w:val="20"/>
                </w:rPr>
                <w:t>sheet_</w:t>
              </w:r>
            </w:ins>
            <w:ins w:id="1852" w:author="nick" w:date="2019-02-12T15:17:00Z">
              <w:r>
                <w:rPr>
                  <w:sz w:val="20"/>
                  <w:szCs w:val="20"/>
                </w:rPr>
                <w:t xml:space="preserve"> thickness </w:t>
              </w:r>
            </w:ins>
            <w:del w:id="1853" w:author="nick" w:date="2019-02-12T15:17:00Z">
              <w:r w:rsidR="00C349F8" w:rsidDel="00B85EEA">
                <w:rPr>
                  <w:sz w:val="20"/>
                  <w:szCs w:val="20"/>
                </w:rPr>
                <w:delText>thickness</w:delText>
              </w:r>
            </w:del>
            <w:commentRangeEnd w:id="1850"/>
            <w:r w:rsidR="00835F7D">
              <w:rPr>
                <w:rStyle w:val="CommentReference"/>
                <w:lang w:eastAsia="x-none"/>
              </w:rPr>
              <w:commentReference w:id="1850"/>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54" w:author="nick" w:date="2019-02-12T15:16:00Z">
              <w:r w:rsidDel="00B85EEA">
                <w:rPr>
                  <w:sz w:val="20"/>
                  <w:szCs w:val="20"/>
                </w:rPr>
                <w:delText>Required</w:delText>
              </w:r>
            </w:del>
            <w:ins w:id="1855"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56" w:author="nick" w:date="2019-02-12T15:17:00Z">
              <w:r w:rsidDel="00B85EEA">
                <w:rPr>
                  <w:sz w:val="20"/>
                  <w:szCs w:val="20"/>
                </w:rPr>
                <w:delText>Required</w:delText>
              </w:r>
            </w:del>
            <w:ins w:id="1857"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858" w:name="_Toc3566518"/>
      <w:bookmarkStart w:id="1859"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58"/>
      <w:bookmarkEnd w:id="185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60"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1"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862" w:name="_Toc3557055"/>
      <w:bookmarkStart w:id="1863" w:name="_Toc7723800"/>
      <w:r>
        <w:t>Cruciform Joint</w:t>
      </w:r>
      <w:bookmarkEnd w:id="1847"/>
      <w:bookmarkEnd w:id="1862"/>
      <w:bookmarkEnd w:id="1863"/>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64" w:name="GenericSeamWeldWeldingTechnology"/>
      <w:bookmarkEnd w:id="186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65" w:name="_Toc3557056"/>
      <w:bookmarkStart w:id="1866"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65"/>
      <w:bookmarkEnd w:id="186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67" w:name="_Toc3557057"/>
      <w:bookmarkStart w:id="1868"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1869" w:name="_Toc3557145"/>
                            <w:bookmarkStart w:id="1870"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1871" w:name="_Toc3557145"/>
                      <w:bookmarkStart w:id="1872"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71"/>
                      <w:bookmarkEnd w:id="1872"/>
                    </w:p>
                  </w:txbxContent>
                </v:textbox>
              </v:shape>
            </w:pict>
          </mc:Fallback>
        </mc:AlternateContent>
      </w:r>
      <w:r w:rsidR="00255787" w:rsidRPr="007055D9">
        <w:t>Weld Parameters</w:t>
      </w:r>
      <w:bookmarkEnd w:id="1867"/>
      <w:bookmarkEnd w:id="1868"/>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1873" w:name="_Toc3557146"/>
                            <w:bookmarkStart w:id="1874"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1875" w:name="_Toc3557146"/>
                      <w:bookmarkStart w:id="1876"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75"/>
                      <w:bookmarkEnd w:id="1876"/>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939400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77" w:name="_Toc3566519"/>
      <w:bookmarkStart w:id="1878" w:name="_Toc7724016"/>
      <w:bookmarkStart w:id="1879" w:name="_Toc338939241"/>
      <w:bookmarkStart w:id="1880" w:name="_Toc288196482"/>
      <w:bookmarkStart w:id="1881" w:name="_Toc288200784"/>
      <w:bookmarkStart w:id="1882" w:name="_Toc338938909"/>
      <w:bookmarkStart w:id="1883" w:name="_Toc338939128"/>
      <w:bookmarkEnd w:id="150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77"/>
      <w:bookmarkEnd w:id="1878"/>
    </w:p>
    <w:p w14:paraId="114455A9" w14:textId="77777777" w:rsidR="0006113C" w:rsidRPr="007055D9" w:rsidRDefault="0006113C" w:rsidP="005E1694">
      <w:pPr>
        <w:pStyle w:val="Heading4"/>
        <w:tabs>
          <w:tab w:val="clear" w:pos="864"/>
          <w:tab w:val="num" w:pos="993"/>
        </w:tabs>
      </w:pPr>
      <w:bookmarkStart w:id="1884" w:name="_Toc3557058"/>
      <w:bookmarkStart w:id="1885" w:name="_Toc7723803"/>
      <w:r w:rsidRPr="007055D9">
        <w:t>Attributes</w:t>
      </w:r>
      <w:bookmarkEnd w:id="1879"/>
      <w:bookmarkEnd w:id="1884"/>
      <w:bookmarkEnd w:id="1885"/>
    </w:p>
    <w:p w14:paraId="0596FA3B" w14:textId="77777777" w:rsidR="0006113C" w:rsidRPr="007055D9" w:rsidRDefault="007D42C3" w:rsidP="003C4247">
      <w:pPr>
        <w:pStyle w:val="Heading5"/>
        <w:keepNext/>
      </w:pPr>
      <w:bookmarkStart w:id="1886" w:name="_Toc338939243"/>
      <w:r w:rsidRPr="007055D9">
        <w:t>Attribute “b</w:t>
      </w:r>
      <w:r w:rsidR="0006113C" w:rsidRPr="007055D9">
        <w:t>ase</w:t>
      </w:r>
      <w:bookmarkEnd w:id="1886"/>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87" w:name="_Toc338939244"/>
      <w:r w:rsidRPr="007055D9">
        <w:t>Attribute “t</w:t>
      </w:r>
      <w:r w:rsidR="0006113C" w:rsidRPr="007055D9">
        <w:t>echnology</w:t>
      </w:r>
      <w:bookmarkEnd w:id="1887"/>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88" w:name="_Toc338939245"/>
      <w:bookmarkStart w:id="1889" w:name="_Toc3557059"/>
      <w:bookmarkStart w:id="1890" w:name="_Toc7723804"/>
      <w:r w:rsidRPr="007055D9">
        <w:t>Element “weld_position”</w:t>
      </w:r>
      <w:bookmarkEnd w:id="1888"/>
      <w:bookmarkEnd w:id="1889"/>
      <w:bookmarkEnd w:id="1890"/>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91" w:name="_Toc3566520"/>
      <w:bookmarkStart w:id="1892" w:name="_Toc7724017"/>
      <w:bookmarkStart w:id="1893"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91"/>
      <w:bookmarkEnd w:id="1892"/>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93"/>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94" w:name="_Toc338939249"/>
      <w:r w:rsidRPr="007055D9">
        <w:t>Attribute “thickness”</w:t>
      </w:r>
      <w:bookmarkEnd w:id="1894"/>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95" w:name="_Toc3566521"/>
      <w:bookmarkStart w:id="1896" w:name="_Toc7724018"/>
      <w:bookmarkStart w:id="1897"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95"/>
      <w:bookmarkEnd w:id="1896"/>
    </w:p>
    <w:p w14:paraId="73A13EF8" w14:textId="77777777" w:rsidR="0006113C" w:rsidRPr="007055D9" w:rsidRDefault="0006113C" w:rsidP="008641A9">
      <w:pPr>
        <w:pStyle w:val="Heading5"/>
        <w:keepNext/>
      </w:pPr>
      <w:r w:rsidRPr="007055D9">
        <w:t>Attribute “angle”</w:t>
      </w:r>
      <w:bookmarkEnd w:id="1897"/>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98" w:name="_Toc338939251"/>
      <w:r w:rsidRPr="007055D9">
        <w:t>Attribute “penetration”</w:t>
      </w:r>
      <w:bookmarkEnd w:id="1898"/>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899" w:name="_Toc338939253"/>
      <w:r w:rsidRPr="007055D9">
        <w:t>Attribute “shape”</w:t>
      </w:r>
      <w:bookmarkEnd w:id="1899"/>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900" w:name="_Toc338939254"/>
      <w:r w:rsidRPr="007055D9">
        <w:lastRenderedPageBreak/>
        <w:t>Attribute “filler”</w:t>
      </w:r>
      <w:bookmarkEnd w:id="1900"/>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901" w:name="GenericSeamWeldWeld"/>
      <w:bookmarkStart w:id="1902" w:name="_Toc3557060"/>
      <w:bookmarkStart w:id="1903" w:name="_Toc7723805"/>
      <w:bookmarkStart w:id="1904" w:name="_Toc338938919"/>
      <w:bookmarkStart w:id="1905" w:name="_Toc338939255"/>
      <w:bookmarkStart w:id="1906" w:name="_Toc334183560"/>
      <w:bookmarkStart w:id="1907" w:name="_Toc288196537"/>
      <w:bookmarkStart w:id="1908" w:name="_Toc288200840"/>
      <w:bookmarkEnd w:id="1880"/>
      <w:bookmarkEnd w:id="1881"/>
      <w:bookmarkEnd w:id="1882"/>
      <w:bookmarkEnd w:id="1883"/>
      <w:bookmarkEnd w:id="1901"/>
      <w:r w:rsidRPr="007055D9">
        <w:lastRenderedPageBreak/>
        <w:t>Element “</w:t>
      </w:r>
      <w:r>
        <w:t>sheet_parameter</w:t>
      </w:r>
      <w:r w:rsidRPr="007055D9">
        <w:t>”</w:t>
      </w:r>
      <w:bookmarkEnd w:id="1902"/>
      <w:bookmarkEnd w:id="190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909" w:author="nick" w:date="2019-02-12T15:17:00Z">
              <w:r w:rsidDel="00B85EEA">
                <w:rPr>
                  <w:sz w:val="20"/>
                  <w:szCs w:val="20"/>
                </w:rPr>
                <w:delText>Required</w:delText>
              </w:r>
            </w:del>
            <w:ins w:id="1910"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911"/>
            <w:ins w:id="1912" w:author="nick" w:date="2019-02-12T15:18:00Z">
              <w:r>
                <w:rPr>
                  <w:sz w:val="20"/>
                  <w:szCs w:val="20"/>
                </w:rPr>
                <w:t>sheet_thickness</w:t>
              </w:r>
            </w:ins>
            <w:del w:id="1913" w:author="nick" w:date="2019-02-12T15:18:00Z">
              <w:r w:rsidR="00996CC5" w:rsidDel="00B85EEA">
                <w:rPr>
                  <w:sz w:val="20"/>
                  <w:szCs w:val="20"/>
                </w:rPr>
                <w:delText>thickness</w:delText>
              </w:r>
            </w:del>
            <w:commentRangeEnd w:id="1911"/>
            <w:r w:rsidR="00B36F90">
              <w:rPr>
                <w:rStyle w:val="CommentReference"/>
                <w:lang w:eastAsia="x-none"/>
              </w:rPr>
              <w:commentReference w:id="1911"/>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914" w:author="nick" w:date="2019-02-12T15:17:00Z">
              <w:r w:rsidDel="00B85EEA">
                <w:rPr>
                  <w:sz w:val="20"/>
                  <w:szCs w:val="20"/>
                </w:rPr>
                <w:delText>Required</w:delText>
              </w:r>
            </w:del>
            <w:ins w:id="1915"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916" w:author="nick" w:date="2019-02-12T15:18:00Z">
              <w:r>
                <w:rPr>
                  <w:sz w:val="20"/>
                  <w:szCs w:val="20"/>
                </w:rPr>
                <w:t>Optional</w:t>
              </w:r>
            </w:ins>
            <w:del w:id="1917"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918" w:name="_Toc3566522"/>
      <w:bookmarkStart w:id="1919"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18"/>
      <w:bookmarkEnd w:id="191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920"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921"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922" w:name="_Toc413861928"/>
      <w:bookmarkStart w:id="1923" w:name="_Toc3557061"/>
      <w:bookmarkStart w:id="1924" w:name="_Toc7723806"/>
      <w:bookmarkStart w:id="1925" w:name="_Toc413359615"/>
      <w:bookmarkStart w:id="1926" w:name="_Toc338938920"/>
      <w:bookmarkStart w:id="1927" w:name="_Toc338939256"/>
      <w:bookmarkStart w:id="1928" w:name="_Toc391571769"/>
      <w:bookmarkEnd w:id="1904"/>
      <w:bookmarkEnd w:id="1905"/>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1929" w:name="_Toc3557147"/>
                            <w:bookmarkStart w:id="1930"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929"/>
                            <w:bookmarkEnd w:id="1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1931" w:name="_Toc3557147"/>
                      <w:bookmarkStart w:id="193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931"/>
                      <w:bookmarkEnd w:id="193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922"/>
      <w:bookmarkEnd w:id="1923"/>
      <w:bookmarkEnd w:id="1924"/>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1933" w:name="_Toc3557148"/>
                            <w:bookmarkStart w:id="1934"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933"/>
                            <w:bookmarkEnd w:id="19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1935" w:name="_Toc3557148"/>
                      <w:bookmarkStart w:id="1936"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935"/>
                      <w:bookmarkEnd w:id="1936"/>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937" w:name="_Toc3566523"/>
      <w:bookmarkStart w:id="1938"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937"/>
      <w:bookmarkEnd w:id="193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39" w:name="_Toc3557062"/>
      <w:bookmarkStart w:id="1940" w:name="_Toc7723807"/>
      <w:r>
        <w:lastRenderedPageBreak/>
        <w:t>Attributes</w:t>
      </w:r>
      <w:bookmarkEnd w:id="1939"/>
      <w:bookmarkEnd w:id="1940"/>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1941" w:author="nick" w:date="2019-05-07T00:44:00Z"/>
          <w:rStyle w:val="XMLElement"/>
        </w:rPr>
      </w:pPr>
      <w:ins w:id="1942"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1943"/>
      <w:r w:rsidRPr="00604BF1">
        <w:rPr>
          <w:rStyle w:val="XMLElement"/>
        </w:rPr>
        <w:t>arc</w:t>
      </w:r>
      <w:commentRangeEnd w:id="1943"/>
      <w:r w:rsidR="00604BF1" w:rsidRPr="00604BF1">
        <w:rPr>
          <w:rStyle w:val="XMLElement"/>
        </w:rPr>
        <w:commentReference w:id="1943"/>
      </w:r>
    </w:p>
    <w:p w14:paraId="23DBFFB7" w14:textId="77777777" w:rsidR="008A24F5" w:rsidRPr="00604BF1" w:rsidRDefault="008A24F5" w:rsidP="008A24F5">
      <w:pPr>
        <w:pStyle w:val="ListBullet"/>
        <w:rPr>
          <w:ins w:id="1944" w:author="nick" w:date="2019-05-07T00:44:00Z"/>
          <w:rFonts w:ascii="Courier New" w:hAnsi="Courier New"/>
          <w:b/>
          <w:i/>
          <w:sz w:val="18"/>
        </w:rPr>
      </w:pPr>
      <w:ins w:id="1945"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1946"/>
      <w:r w:rsidRPr="00604BF1">
        <w:rPr>
          <w:rStyle w:val="XMLElement"/>
        </w:rPr>
        <w:t>friction</w:t>
      </w:r>
      <w:commentRangeEnd w:id="1946"/>
      <w:r w:rsidR="00725056">
        <w:rPr>
          <w:rStyle w:val="CommentReference"/>
          <w:lang w:eastAsia="x-none"/>
        </w:rPr>
        <w:commentReference w:id="1946"/>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947" w:name="_Toc3557063"/>
      <w:bookmarkStart w:id="1948" w:name="_Toc7723808"/>
      <w:r>
        <w:t>Element “weld_position”</w:t>
      </w:r>
      <w:bookmarkEnd w:id="1947"/>
      <w:bookmarkEnd w:id="194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949" w:name="_Toc3566524"/>
      <w:bookmarkStart w:id="1950"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49"/>
      <w:bookmarkEnd w:id="1950"/>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951" w:name="_Toc3557064"/>
      <w:bookmarkStart w:id="1952" w:name="_Toc7723809"/>
      <w:r>
        <w:t>Element “sheet_parameter”</w:t>
      </w:r>
      <w:bookmarkEnd w:id="1951"/>
      <w:bookmarkEnd w:id="195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953" w:name="_Toc3566525"/>
      <w:bookmarkStart w:id="1954"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53"/>
      <w:bookmarkEnd w:id="195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55" w:name="_Ref414345739"/>
      <w:bookmarkStart w:id="1956" w:name="_Ref414345749"/>
      <w:bookmarkStart w:id="1957" w:name="_Ref414345786"/>
      <w:bookmarkStart w:id="1958" w:name="_Ref414345798"/>
      <w:bookmarkStart w:id="1959" w:name="_Toc3557065"/>
      <w:bookmarkStart w:id="1960" w:name="_Toc7723810"/>
      <w:r w:rsidRPr="00226A3F">
        <w:t>Adhesive Lines</w:t>
      </w:r>
      <w:bookmarkEnd w:id="1925"/>
      <w:bookmarkEnd w:id="1955"/>
      <w:bookmarkEnd w:id="1956"/>
      <w:bookmarkEnd w:id="1957"/>
      <w:bookmarkEnd w:id="1958"/>
      <w:bookmarkEnd w:id="1959"/>
      <w:bookmarkEnd w:id="196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961" w:name="_Toc3566526"/>
      <w:bookmarkStart w:id="1962"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61"/>
      <w:bookmarkEnd w:id="196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1963"/>
            <w:r w:rsidRPr="00226A3F">
              <w:rPr>
                <w:sz w:val="20"/>
                <w:szCs w:val="20"/>
              </w:rPr>
              <w:t>1</w:t>
            </w:r>
            <w:commentRangeEnd w:id="1963"/>
            <w:r w:rsidR="009050D3">
              <w:rPr>
                <w:rStyle w:val="CommentReference"/>
                <w:lang w:eastAsia="x-none"/>
              </w:rPr>
              <w:commentReference w:id="1963"/>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964" w:name="_Toc3566527"/>
      <w:bookmarkStart w:id="1965"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64"/>
      <w:bookmarkEnd w:id="1965"/>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966" w:name="_Toc3566528"/>
      <w:bookmarkStart w:id="1967"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66"/>
      <w:bookmarkEnd w:id="196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1968" w:author="nick" w:date="2019-05-13T18:47:00Z">
        <w:r w:rsidR="00FA50F5">
          <w:rPr>
            <w:rFonts w:ascii="Courier New" w:hAnsi="Courier New" w:cs="Courier New"/>
            <w:sz w:val="16"/>
          </w:rPr>
          <w:t>ADH_</w:t>
        </w:r>
      </w:ins>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ins w:id="1969" w:author="nick" w:date="2019-05-13T18:47:00Z">
        <w:r w:rsidR="00FA50F5">
          <w:rPr>
            <w:rFonts w:ascii="Courier New" w:hAnsi="Courier New" w:cs="Courier New"/>
            <w:sz w:val="16"/>
          </w:rPr>
          <w:t>ADH_</w:t>
        </w:r>
      </w:ins>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70" w:name="_Toc428279602"/>
      <w:bookmarkStart w:id="1971" w:name="_Toc428456348"/>
      <w:bookmarkStart w:id="1972" w:name="_Toc428537316"/>
      <w:bookmarkStart w:id="1973" w:name="_Toc428969638"/>
      <w:bookmarkStart w:id="1974" w:name="_Toc429053029"/>
      <w:bookmarkStart w:id="1975" w:name="_Toc413861930"/>
      <w:bookmarkStart w:id="1976" w:name="_Toc3557066"/>
      <w:bookmarkStart w:id="1977" w:name="_Toc7723811"/>
      <w:bookmarkStart w:id="1978" w:name="_Toc413359617"/>
      <w:bookmarkEnd w:id="1970"/>
      <w:bookmarkEnd w:id="1971"/>
      <w:bookmarkEnd w:id="1972"/>
      <w:bookmarkEnd w:id="1973"/>
      <w:bookmarkEnd w:id="1974"/>
      <w:r w:rsidRPr="00226A3F">
        <w:lastRenderedPageBreak/>
        <w:t>Hemming Flanges</w:t>
      </w:r>
      <w:bookmarkEnd w:id="1975"/>
      <w:bookmarkEnd w:id="1976"/>
      <w:bookmarkEnd w:id="1977"/>
    </w:p>
    <w:p w14:paraId="66448657" w14:textId="77777777" w:rsidR="000E64EA" w:rsidRDefault="000E64EA" w:rsidP="00536A58">
      <w:pPr>
        <w:pStyle w:val="Heading3"/>
      </w:pPr>
      <w:bookmarkStart w:id="1979" w:name="_Toc413861931"/>
      <w:bookmarkStart w:id="1980" w:name="_Toc3557067"/>
      <w:bookmarkStart w:id="1981" w:name="_Toc7723812"/>
      <w:r>
        <w:t>Introduction</w:t>
      </w:r>
      <w:bookmarkEnd w:id="1979"/>
      <w:bookmarkEnd w:id="1980"/>
      <w:bookmarkEnd w:id="198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82" w:name="_Ref413858805"/>
      <w:bookmarkStart w:id="1983" w:name="_Toc413861952"/>
      <w:bookmarkStart w:id="1984" w:name="_Toc3557149"/>
      <w:bookmarkStart w:id="1985"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82"/>
      <w:r>
        <w:t>: The Three Regions of a Hemming</w:t>
      </w:r>
      <w:bookmarkEnd w:id="1983"/>
      <w:bookmarkEnd w:id="1984"/>
      <w:bookmarkEnd w:id="198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86" w:name="_Ref413850590"/>
      <w:bookmarkStart w:id="1987" w:name="_Toc413861953"/>
      <w:bookmarkStart w:id="1988" w:name="_Toc3557150"/>
      <w:bookmarkStart w:id="1989"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8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7"/>
      <w:bookmarkEnd w:id="1988"/>
      <w:bookmarkEnd w:id="198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90" w:name="_Toc413861954"/>
      <w:bookmarkStart w:id="1991" w:name="_Toc3557151"/>
      <w:bookmarkStart w:id="1992"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90"/>
      <w:bookmarkEnd w:id="1991"/>
      <w:bookmarkEnd w:id="199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93" w:name="_Toc3557152"/>
      <w:bookmarkStart w:id="1994"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3"/>
      <w:bookmarkEnd w:id="199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95" w:name="_Toc413861932"/>
      <w:bookmarkStart w:id="1996" w:name="_Toc3557068"/>
      <w:bookmarkStart w:id="1997"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5"/>
      <w:bookmarkEnd w:id="1996"/>
      <w:bookmarkEnd w:id="199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98" w:name="_Toc3566529"/>
      <w:bookmarkStart w:id="1999"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98"/>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2000"/>
            <w:r w:rsidRPr="00226A3F">
              <w:rPr>
                <w:sz w:val="20"/>
                <w:szCs w:val="20"/>
              </w:rPr>
              <w:t>1</w:t>
            </w:r>
            <w:commentRangeEnd w:id="2000"/>
            <w:r w:rsidR="009050D3">
              <w:rPr>
                <w:rStyle w:val="CommentReference"/>
                <w:lang w:eastAsia="x-none"/>
              </w:rPr>
              <w:commentReference w:id="2000"/>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001"/>
            <w:r w:rsidRPr="00226A3F">
              <w:rPr>
                <w:sz w:val="20"/>
                <w:szCs w:val="20"/>
              </w:rPr>
              <w:t>1</w:t>
            </w:r>
            <w:r w:rsidR="00341FEE">
              <w:rPr>
                <w:sz w:val="20"/>
                <w:szCs w:val="20"/>
              </w:rPr>
              <w:t>-*</w:t>
            </w:r>
            <w:commentRangeEnd w:id="2001"/>
            <w:r w:rsidR="00D056F1">
              <w:rPr>
                <w:rStyle w:val="CommentReference"/>
                <w:lang w:eastAsia="x-none"/>
              </w:rPr>
              <w:commentReference w:id="2001"/>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2002"/>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2002"/>
            <w:r>
              <w:rPr>
                <w:rStyle w:val="CommentReference"/>
                <w:lang w:eastAsia="x-none"/>
              </w:rPr>
              <w:commentReference w:id="2002"/>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003" w:name="_Toc3566530"/>
      <w:bookmarkStart w:id="2004"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3"/>
      <w:bookmarkEnd w:id="2004"/>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005" w:name="_Toc413861979"/>
      <w:bookmarkStart w:id="2006" w:name="_Toc3566531"/>
      <w:bookmarkStart w:id="2007"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005"/>
      <w:bookmarkEnd w:id="2006"/>
      <w:bookmarkEnd w:id="200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008" w:name="_Toc413861980"/>
      <w:bookmarkStart w:id="2009" w:name="_Toc3566532"/>
      <w:bookmarkStart w:id="2010"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008"/>
      <w:bookmarkEnd w:id="2009"/>
      <w:bookmarkEnd w:id="2010"/>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011"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012" w:author="nick" w:date="2019-03-07T08:57:00Z"/>
                <w:sz w:val="20"/>
                <w:szCs w:val="20"/>
              </w:rPr>
            </w:pPr>
            <w:ins w:id="2013"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014" w:author="nick" w:date="2019-03-07T08:57:00Z"/>
                <w:sz w:val="20"/>
                <w:szCs w:val="20"/>
              </w:rPr>
            </w:pPr>
            <w:ins w:id="2015"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016" w:author="nick" w:date="2019-03-07T08:57:00Z"/>
                <w:sz w:val="20"/>
                <w:szCs w:val="20"/>
              </w:rPr>
            </w:pPr>
            <w:ins w:id="2017"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018" w:author="nick" w:date="2019-03-07T08:57:00Z"/>
                <w:sz w:val="20"/>
                <w:szCs w:val="20"/>
              </w:rPr>
            </w:pPr>
            <w:ins w:id="2019"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020" w:author="nick" w:date="2019-03-07T08:57:00Z"/>
                <w:sz w:val="20"/>
                <w:szCs w:val="20"/>
              </w:rPr>
            </w:pPr>
            <w:ins w:id="2021"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022"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023" w:author="nick" w:date="2019-03-07T08:57:00Z"/>
                <w:sz w:val="20"/>
                <w:szCs w:val="20"/>
              </w:rPr>
            </w:pPr>
            <w:ins w:id="2024"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025" w:author="nick" w:date="2019-03-07T08:57:00Z"/>
                <w:sz w:val="20"/>
                <w:szCs w:val="20"/>
              </w:rPr>
            </w:pPr>
            <w:ins w:id="2026"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027" w:author="nick" w:date="2019-03-07T08:57:00Z"/>
                <w:sz w:val="20"/>
                <w:szCs w:val="20"/>
              </w:rPr>
            </w:pPr>
            <w:ins w:id="2028"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029" w:author="nick" w:date="2019-03-07T08:57:00Z"/>
                <w:sz w:val="20"/>
                <w:szCs w:val="20"/>
              </w:rPr>
            </w:pPr>
            <w:ins w:id="2030"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031" w:author="nick" w:date="2019-03-07T08:57:00Z"/>
                <w:sz w:val="20"/>
                <w:szCs w:val="20"/>
              </w:rPr>
            </w:pPr>
            <w:ins w:id="2032"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033" w:name="_Toc413861981"/>
      <w:bookmarkStart w:id="2034" w:name="_Toc3566533"/>
      <w:bookmarkStart w:id="2035"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033"/>
      <w:bookmarkEnd w:id="2034"/>
      <w:bookmarkEnd w:id="203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036"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037" w:author="nick" w:date="2019-03-07T09:52:00Z"/>
        </w:rPr>
      </w:pPr>
      <w:commentRangeStart w:id="2038"/>
      <w:ins w:id="2039" w:author="nick" w:date="2019-03-07T09:11:00Z">
        <w:r w:rsidRPr="00C45A3A">
          <w:rPr>
            <w:rStyle w:val="elementdeftypeChar"/>
            <w:rFonts w:eastAsia="Times New Roman"/>
          </w:rPr>
          <w:t>top</w:t>
        </w:r>
      </w:ins>
      <w:ins w:id="2040"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041" w:author="nick" w:date="2019-03-07T09:10:00Z">
        <w:r w:rsidRPr="00C45A3A">
          <w:fldChar w:fldCharType="separate"/>
        </w:r>
      </w:ins>
      <w:r w:rsidR="00745DB6">
        <w:t>5.3.1.1</w:t>
      </w:r>
      <w:ins w:id="2042" w:author="nick" w:date="2019-03-07T09:10:00Z">
        <w:r w:rsidRPr="00C45A3A">
          <w:fldChar w:fldCharType="end"/>
        </w:r>
        <w:r w:rsidRPr="00C45A3A">
          <w:t xml:space="preserve">) </w:t>
        </w:r>
      </w:ins>
      <w:ins w:id="2043" w:author="nick" w:date="2019-03-07T09:17:00Z">
        <w:r w:rsidR="000C32D7" w:rsidRPr="00C45A3A">
          <w:t xml:space="preserve">where the </w:t>
        </w:r>
      </w:ins>
      <w:ins w:id="2044" w:author="nick" w:date="2019-03-07T09:48:00Z">
        <w:r w:rsidR="00C45A3A" w:rsidRPr="00C45A3A">
          <w:t xml:space="preserve">region’s </w:t>
        </w:r>
      </w:ins>
      <w:ins w:id="2045" w:author="nick" w:date="2019-03-07T09:17:00Z">
        <w:r w:rsidR="000C32D7" w:rsidRPr="00C45A3A">
          <w:t>adhesive connects to.</w:t>
        </w:r>
      </w:ins>
    </w:p>
    <w:p w14:paraId="79E1C1E9" w14:textId="764F31F7" w:rsidR="005D57A7" w:rsidDel="00C45A3A" w:rsidRDefault="005D57A7" w:rsidP="00C45A3A">
      <w:pPr>
        <w:rPr>
          <w:del w:id="2046"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47" w:author="nick" w:date="2019-03-07T09:53:00Z"/>
        </w:rPr>
      </w:pPr>
      <w:ins w:id="2048"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49" w:author="nick" w:date="2019-03-07T09:58:00Z">
        <w:r w:rsidRPr="00C45A3A">
          <w:fldChar w:fldCharType="separate"/>
        </w:r>
      </w:ins>
      <w:r w:rsidR="00745DB6">
        <w:t>5.3.1.1</w:t>
      </w:r>
      <w:ins w:id="2050"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51" w:author="nick" w:date="2019-03-07T09:53:00Z"/>
          <w:rFonts w:ascii="Courier New" w:hAnsi="Courier New" w:cs="Calibri"/>
          <w:sz w:val="18"/>
          <w:szCs w:val="18"/>
          <w:lang w:eastAsia="zh-CN"/>
        </w:rPr>
      </w:pPr>
      <w:ins w:id="2052"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53" w:author="nick" w:date="2019-03-07T09:52:00Z"/>
        </w:rPr>
      </w:pPr>
      <w:ins w:id="2054"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55" w:author="nick" w:date="2019-03-07T09:43:00Z">
        <w:r w:rsidRPr="00D24BDC">
          <w:t xml:space="preserve"> select</w:t>
        </w:r>
      </w:ins>
      <w:ins w:id="2056" w:author="nick" w:date="2019-03-07T09:39:00Z">
        <w:r w:rsidRPr="00D24BDC">
          <w:t xml:space="preserve"> any of the hemming</w:t>
        </w:r>
      </w:ins>
      <w:ins w:id="2057" w:author="nick" w:date="2019-03-07T09:40:00Z">
        <w:r w:rsidRPr="00D24BDC">
          <w:t>’s flange partners</w:t>
        </w:r>
      </w:ins>
      <w:ins w:id="2058" w:author="nick" w:date="2019-03-07T09:42:00Z">
        <w:r w:rsidRPr="00D24BDC">
          <w:t>. The adhesive will</w:t>
        </w:r>
      </w:ins>
      <w:ins w:id="2059" w:author="nick" w:date="2019-03-07T09:40:00Z">
        <w:r w:rsidRPr="00D24BDC">
          <w:t xml:space="preserve"> guess</w:t>
        </w:r>
      </w:ins>
      <w:ins w:id="2060" w:author="nick" w:date="2019-03-07T09:42:00Z">
        <w:r w:rsidRPr="00D24BDC">
          <w:t xml:space="preserve"> </w:t>
        </w:r>
      </w:ins>
      <w:ins w:id="2061" w:author="nick" w:date="2019-03-07T09:40:00Z">
        <w:r w:rsidRPr="00D24BDC">
          <w:t xml:space="preserve">which </w:t>
        </w:r>
        <w:proofErr w:type="gramStart"/>
        <w:r w:rsidRPr="00D24BDC">
          <w:t xml:space="preserve">are the relevant </w:t>
        </w:r>
      </w:ins>
      <w:ins w:id="2062" w:author="nick" w:date="2019-03-07T09:43:00Z">
        <w:r w:rsidRPr="00D24BDC">
          <w:t>partners</w:t>
        </w:r>
      </w:ins>
      <w:ins w:id="2063" w:author="nick" w:date="2019-03-07T09:40:00Z">
        <w:r w:rsidRPr="00D24BDC">
          <w:t>, using its position</w:t>
        </w:r>
        <w:proofErr w:type="gramEnd"/>
        <w:r w:rsidRPr="00D24BDC">
          <w:t>.</w:t>
        </w:r>
      </w:ins>
      <w:ins w:id="2064" w:author="nick" w:date="2019-03-07T09:44:00Z">
        <w:r w:rsidRPr="00D24BDC">
          <w:t xml:space="preserve"> </w:t>
        </w:r>
      </w:ins>
      <w:commentRangeEnd w:id="2038"/>
      <w:ins w:id="2065" w:author="nick" w:date="2019-03-07T10:01:00Z">
        <w:r w:rsidR="00E03C1C">
          <w:rPr>
            <w:rStyle w:val="CommentReference"/>
            <w:lang w:eastAsia="x-none"/>
          </w:rPr>
          <w:commentReference w:id="2038"/>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066" w:name="_Toc3566534"/>
      <w:bookmarkStart w:id="2067"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66"/>
      <w:bookmarkEnd w:id="206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414BD79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ins w:id="2068" w:author="nick" w:date="2019-05-13T18:38:00Z">
        <w:r w:rsidR="00CC7960">
          <w:rPr>
            <w:rFonts w:ascii="Courier New" w:hAnsi="Courier New" w:cs="Courier New"/>
            <w:sz w:val="16"/>
          </w:rPr>
          <w:t>PART_7000400</w:t>
        </w:r>
      </w:ins>
      <w:del w:id="2069" w:author="nick" w:date="2019-05-13T18:38:00Z">
        <w:r w:rsidRPr="00157606" w:rsidDel="00CC7960">
          <w:rPr>
            <w:rFonts w:ascii="Courier New" w:hAnsi="Courier New" w:cs="Courier New"/>
            <w:sz w:val="16"/>
          </w:rPr>
          <w:delText>outer hood panel</w:delText>
        </w:r>
      </w:del>
      <w:r w:rsidRPr="00157606">
        <w:rPr>
          <w:rFonts w:ascii="Courier New" w:hAnsi="Courier New" w:cs="Courier New"/>
          <w:sz w:val="16"/>
        </w:rPr>
        <w:t>"/&gt;</w:t>
      </w:r>
      <w:ins w:id="2070" w:author="nick" w:date="2019-05-13T18:38:00Z">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ins>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033E6FB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ins w:id="2071" w:author="nick" w:date="2019-05-13T18:39:00Z">
        <w:r w:rsidR="00CC7960" w:rsidRPr="00CC7960">
          <w:rPr>
            <w:rFonts w:ascii="Courier New" w:hAnsi="Courier New" w:cs="Courier New"/>
            <w:sz w:val="16"/>
          </w:rPr>
          <w:t>PART_5000300</w:t>
        </w:r>
      </w:ins>
      <w:del w:id="2072" w:author="nick" w:date="2019-05-13T18:39:00Z">
        <w:r w:rsidRPr="00157606" w:rsidDel="00CC7960">
          <w:rPr>
            <w:rFonts w:ascii="Courier New" w:hAnsi="Courier New" w:cs="Courier New"/>
            <w:sz w:val="16"/>
          </w:rPr>
          <w:delText>inner hood panel</w:delText>
        </w:r>
      </w:del>
      <w:r w:rsidRPr="00157606">
        <w:rPr>
          <w:rFonts w:ascii="Courier New" w:hAnsi="Courier New" w:cs="Courier New"/>
          <w:sz w:val="16"/>
        </w:rPr>
        <w:t>"/&gt;</w:t>
      </w:r>
      <w:ins w:id="2073" w:author="nick" w:date="2019-05-13T18:39:00Z">
        <w:r w:rsidR="00CC7960">
          <w:rPr>
            <w:rFonts w:ascii="Courier New" w:hAnsi="Courier New" w:cs="Courier New"/>
            <w:sz w:val="16"/>
          </w:rPr>
          <w:t xml:space="preserve"> </w:t>
        </w:r>
      </w:ins>
      <w:ins w:id="2074" w:author="nick" w:date="2019-05-13T18:48:00Z">
        <w:r w:rsidR="00FA50F5">
          <w:rPr>
            <w:rFonts w:ascii="Courier New" w:hAnsi="Courier New" w:cs="Courier New"/>
            <w:sz w:val="16"/>
          </w:rPr>
          <w:t xml:space="preserve">      </w:t>
        </w:r>
      </w:ins>
      <w:ins w:id="2075"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ins>
    </w:p>
    <w:p w14:paraId="4EE80995" w14:textId="016E6C94"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ins w:id="2076" w:author="nick" w:date="2019-05-13T18:39:00Z">
        <w:r w:rsidR="00CC7960" w:rsidRPr="00CC7960">
          <w:rPr>
            <w:rFonts w:ascii="Courier New" w:hAnsi="Courier New" w:cs="Courier New"/>
            <w:sz w:val="16"/>
          </w:rPr>
          <w:t>PART_5000800</w:t>
        </w:r>
      </w:ins>
      <w:del w:id="2077" w:author="nick" w:date="2019-05-13T18:39:00Z">
        <w:r w:rsidRPr="00157606" w:rsidDel="00CC7960">
          <w:rPr>
            <w:rFonts w:ascii="Courier New" w:hAnsi="Courier New" w:cs="Courier New"/>
            <w:sz w:val="16"/>
          </w:rPr>
          <w:delText>reinforcement</w:delText>
        </w:r>
      </w:del>
      <w:r w:rsidRPr="00157606">
        <w:rPr>
          <w:rFonts w:ascii="Courier New" w:hAnsi="Courier New" w:cs="Courier New"/>
          <w:sz w:val="16"/>
        </w:rPr>
        <w:t>"/&gt;</w:t>
      </w:r>
      <w:ins w:id="2078" w:author="nick" w:date="2019-05-13T18:39:00Z">
        <w:r w:rsidR="00CC7960">
          <w:rPr>
            <w:rFonts w:ascii="Courier New" w:hAnsi="Courier New" w:cs="Courier New"/>
            <w:sz w:val="16"/>
          </w:rPr>
          <w:t xml:space="preserve"> </w:t>
        </w:r>
      </w:ins>
      <w:ins w:id="2079" w:author="nick" w:date="2019-05-13T18:48:00Z">
        <w:r w:rsidR="00FA50F5">
          <w:rPr>
            <w:rFonts w:ascii="Courier New" w:hAnsi="Courier New" w:cs="Courier New"/>
            <w:sz w:val="16"/>
          </w:rPr>
          <w:t xml:space="preserve">      </w:t>
        </w:r>
      </w:ins>
      <w:ins w:id="2080"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ins>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2081" w:author="nick" w:date="2019-05-13T18:54:00Z">
        <w:r w:rsidR="00092078">
          <w:rPr>
            <w:rFonts w:ascii="Courier New" w:hAnsi="Courier New" w:cs="Courier New"/>
            <w:sz w:val="16"/>
          </w:rPr>
          <w:t>HMG_</w:t>
        </w:r>
      </w:ins>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82"/>
      <w:r w:rsidRPr="0079141E">
        <w:rPr>
          <w:rFonts w:ascii="Courier New" w:hAnsi="Courier New" w:cs="Courier New"/>
          <w:b/>
          <w:color w:val="0070C0"/>
          <w:sz w:val="16"/>
        </w:rPr>
        <w:t>top_index=”23” bottom_index=”1”</w:t>
      </w:r>
      <w:commentRangeEnd w:id="2082"/>
      <w:r w:rsidR="001B777B">
        <w:rPr>
          <w:rStyle w:val="CommentReference"/>
          <w:lang w:eastAsia="x-none"/>
        </w:rPr>
        <w:commentReference w:id="2082"/>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83" w:name="_Toc428537321"/>
      <w:bookmarkStart w:id="2084" w:name="_Toc428969643"/>
      <w:bookmarkStart w:id="2085" w:name="_Toc429053034"/>
      <w:bookmarkStart w:id="2086" w:name="_Toc428537324"/>
      <w:bookmarkStart w:id="2087" w:name="_Toc428969646"/>
      <w:bookmarkStart w:id="2088" w:name="_Toc429053037"/>
      <w:bookmarkStart w:id="2089" w:name="_Toc428537325"/>
      <w:bookmarkStart w:id="2090" w:name="_Toc428969647"/>
      <w:bookmarkStart w:id="2091" w:name="_Toc429053038"/>
      <w:bookmarkStart w:id="2092" w:name="_Toc428537328"/>
      <w:bookmarkStart w:id="2093" w:name="_Toc428969650"/>
      <w:bookmarkStart w:id="2094" w:name="_Toc429053041"/>
      <w:bookmarkStart w:id="2095" w:name="_Toc428537330"/>
      <w:bookmarkStart w:id="2096" w:name="_Toc428969652"/>
      <w:bookmarkStart w:id="2097" w:name="_Toc429053043"/>
      <w:bookmarkStart w:id="2098" w:name="_Toc3557069"/>
      <w:bookmarkStart w:id="2099" w:name="_Toc7723814"/>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r w:rsidRPr="00226A3F">
        <w:t>Sequence Connections</w:t>
      </w:r>
      <w:bookmarkEnd w:id="1978"/>
      <w:bookmarkEnd w:id="2098"/>
      <w:bookmarkEnd w:id="209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100" w:name="_Toc413359638"/>
      <w:bookmarkStart w:id="2101" w:name="_Toc3557153"/>
      <w:bookmarkStart w:id="2102"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100"/>
      <w:bookmarkEnd w:id="2101"/>
      <w:bookmarkEnd w:id="210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103" w:name="_Toc413359639"/>
      <w:bookmarkStart w:id="2104" w:name="_Toc3557154"/>
      <w:bookmarkStart w:id="2105"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103"/>
      <w:r w:rsidR="00307532">
        <w:t xml:space="preserve"> and spacing</w:t>
      </w:r>
      <w:bookmarkEnd w:id="2104"/>
      <w:bookmarkEnd w:id="210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106" w:name="_Toc3557155"/>
      <w:bookmarkStart w:id="2107"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106"/>
      <w:bookmarkEnd w:id="210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108" w:name="_Toc3557156"/>
      <w:bookmarkStart w:id="2109"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108"/>
      <w:bookmarkEnd w:id="2109"/>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ins w:id="2110" w:author="nick" w:date="2019-05-13T18:48:00Z">
        <w:r w:rsidR="00885E47">
          <w:t>SPOT_LINE_</w:t>
        </w:r>
      </w:ins>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16F86B2E" w:rsidR="00C107D0" w:rsidRPr="000F7EEA" w:rsidRDefault="00C107D0" w:rsidP="00C107D0">
      <w:pPr>
        <w:pStyle w:val="XMLCode"/>
      </w:pPr>
      <w:r w:rsidRPr="000F7EEA">
        <w:t>&lt;connection_1d label="</w:t>
      </w:r>
      <w:ins w:id="2111" w:author="nick" w:date="2019-05-13T18:48:00Z">
        <w:r w:rsidR="00885E47">
          <w:t>DROP_LINE_</w:t>
        </w:r>
      </w:ins>
      <w:ins w:id="2112" w:author="nick" w:date="2019-05-13T18:49:00Z">
        <w:r w:rsidR="00885E47">
          <w:t>33</w:t>
        </w:r>
      </w:ins>
      <w:del w:id="2113" w:author="nick" w:date="2019-05-13T18:49:00Z">
        <w:r w:rsidRPr="000F7EEA" w:rsidDel="00885E47">
          <w:delText>11</w:delText>
        </w:r>
      </w:del>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ins w:id="2114" w:author="nick" w:date="2019-05-13T18:49:00Z">
        <w:r w:rsidR="00885E47">
          <w:t>SPOT_LINE_</w:t>
        </w:r>
      </w:ins>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2115"/>
            <w:r w:rsidRPr="00226A3F">
              <w:rPr>
                <w:sz w:val="20"/>
                <w:szCs w:val="20"/>
              </w:rPr>
              <w:t>1</w:t>
            </w:r>
            <w:commentRangeEnd w:id="2115"/>
            <w:r w:rsidR="009050D3">
              <w:rPr>
                <w:rStyle w:val="CommentReference"/>
                <w:lang w:eastAsia="x-none"/>
              </w:rPr>
              <w:commentReference w:id="2115"/>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116" w:name="_Toc3566535"/>
      <w:bookmarkStart w:id="2117"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16"/>
      <w:bookmarkEnd w:id="211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118" w:name="_Toc3566536"/>
      <w:bookmarkStart w:id="2119"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118"/>
      <w:bookmarkEnd w:id="211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120" w:author="nick" w:date="2019-02-12T12:44:00Z">
              <w:r w:rsidRPr="00226A3F" w:rsidDel="00BF1061">
                <w:rPr>
                  <w:sz w:val="20"/>
                  <w:szCs w:val="20"/>
                </w:rPr>
                <w:delText>Required</w:delText>
              </w:r>
            </w:del>
            <w:ins w:id="2121"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122" w:name="_Toc3566537"/>
      <w:bookmarkStart w:id="2123"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22"/>
      <w:bookmarkEnd w:id="2123"/>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124" w:name="_Toc413359618"/>
      <w:bookmarkStart w:id="2125" w:name="_Toc3557070"/>
      <w:bookmarkStart w:id="2126" w:name="_Toc7723815"/>
      <w:bookmarkStart w:id="2127" w:name="_Toc338938922"/>
      <w:bookmarkStart w:id="2128" w:name="_Toc338939258"/>
      <w:bookmarkEnd w:id="1926"/>
      <w:bookmarkEnd w:id="1927"/>
      <w:bookmarkEnd w:id="1928"/>
      <w:r w:rsidRPr="00226A3F">
        <w:lastRenderedPageBreak/>
        <w:t>2D connections</w:t>
      </w:r>
      <w:bookmarkEnd w:id="2124"/>
      <w:bookmarkEnd w:id="2125"/>
      <w:bookmarkEnd w:id="2126"/>
    </w:p>
    <w:p w14:paraId="20394566" w14:textId="77777777" w:rsidR="00042E3F" w:rsidRPr="00226A3F" w:rsidRDefault="00042E3F" w:rsidP="00042E3F">
      <w:pPr>
        <w:pStyle w:val="Heading2"/>
      </w:pPr>
      <w:bookmarkStart w:id="2129" w:name="_Toc413359619"/>
      <w:bookmarkStart w:id="2130" w:name="_Toc3557071"/>
      <w:bookmarkStart w:id="2131" w:name="_Toc7723816"/>
      <w:r w:rsidRPr="00226A3F">
        <w:t>Generic Definitions</w:t>
      </w:r>
      <w:bookmarkEnd w:id="2129"/>
      <w:bookmarkEnd w:id="2130"/>
      <w:bookmarkEnd w:id="2131"/>
    </w:p>
    <w:p w14:paraId="50281300" w14:textId="77777777" w:rsidR="00042E3F" w:rsidRPr="00226A3F" w:rsidRDefault="00042E3F" w:rsidP="00042E3F">
      <w:pPr>
        <w:pStyle w:val="Heading3"/>
      </w:pPr>
      <w:bookmarkStart w:id="2132" w:name="_Toc413359620"/>
      <w:bookmarkStart w:id="2133" w:name="_Toc3557072"/>
      <w:bookmarkStart w:id="2134" w:name="_Toc7723817"/>
      <w:r w:rsidRPr="00226A3F">
        <w:t>Identification</w:t>
      </w:r>
      <w:bookmarkEnd w:id="2132"/>
      <w:bookmarkEnd w:id="2133"/>
      <w:bookmarkEnd w:id="213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135" w:name="_Toc3566538"/>
      <w:bookmarkStart w:id="2136"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135"/>
      <w:bookmarkEnd w:id="2136"/>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3EC88F38"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del w:id="2137" w:author="nick" w:date="2019-05-13T18:49:00Z">
        <w:r w:rsidRPr="00885E47" w:rsidDel="00885E47">
          <w:rPr>
            <w:rFonts w:ascii="Courier New" w:hAnsi="Courier New"/>
            <w:b/>
            <w:color w:val="0070C0"/>
            <w:sz w:val="16"/>
            <w:lang w:val="es-ES"/>
          </w:rPr>
          <w:delText>adh_patch</w:delText>
        </w:r>
      </w:del>
      <w:ins w:id="2138" w:author="nick" w:date="2019-05-13T18:49:00Z">
        <w:r w:rsidR="00885E47">
          <w:rPr>
            <w:rFonts w:ascii="Courier New" w:hAnsi="Courier New"/>
            <w:b/>
            <w:color w:val="0070C0"/>
            <w:sz w:val="16"/>
            <w:lang w:val="es-ES"/>
          </w:rPr>
          <w:t>ADH_PATCH</w:t>
        </w:r>
      </w:ins>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139" w:name="_Toc413359621"/>
      <w:bookmarkStart w:id="2140" w:name="_Toc3557073"/>
      <w:bookmarkStart w:id="2141" w:name="_Toc7723818"/>
      <w:r w:rsidRPr="00226A3F">
        <w:t>Connection Face</w:t>
      </w:r>
      <w:bookmarkEnd w:id="2139"/>
      <w:bookmarkEnd w:id="2140"/>
      <w:bookmarkEnd w:id="214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142" w:name="_Toc3566539"/>
      <w:bookmarkStart w:id="2143"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142"/>
      <w:bookmarkEnd w:id="2143"/>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144" w:name="_Toc3566540"/>
      <w:bookmarkStart w:id="2145"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144"/>
      <w:bookmarkEnd w:id="214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146" w:name="_Toc3566541"/>
      <w:bookmarkStart w:id="2147"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46"/>
      <w:bookmarkEnd w:id="2147"/>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148" w:name="_Toc3566542"/>
      <w:bookmarkStart w:id="2149"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148"/>
      <w:bookmarkEnd w:id="214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150" w:name="_Toc413359622"/>
      <w:bookmarkStart w:id="2151" w:name="_Toc3557074"/>
      <w:bookmarkStart w:id="2152" w:name="_Toc7723819"/>
      <w:r w:rsidRPr="00226A3F">
        <w:t>Type Specification</w:t>
      </w:r>
      <w:bookmarkEnd w:id="2150"/>
      <w:bookmarkEnd w:id="2151"/>
      <w:bookmarkEnd w:id="215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153" w:name="_Toc3566543"/>
      <w:bookmarkStart w:id="2154"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53"/>
      <w:bookmarkEnd w:id="215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55" w:name="_Toc413359623"/>
      <w:bookmarkStart w:id="2156" w:name="_Ref414345836"/>
      <w:bookmarkStart w:id="2157" w:name="_Ref414345889"/>
      <w:bookmarkStart w:id="2158" w:name="_Ref414350043"/>
      <w:bookmarkStart w:id="2159" w:name="_Ref429051261"/>
      <w:bookmarkStart w:id="2160" w:name="_Toc3557075"/>
      <w:bookmarkStart w:id="2161" w:name="_Toc7723820"/>
      <w:r w:rsidRPr="00226A3F">
        <w:lastRenderedPageBreak/>
        <w:t xml:space="preserve">Adhesive </w:t>
      </w:r>
      <w:r>
        <w:t>F</w:t>
      </w:r>
      <w:r w:rsidRPr="00226A3F">
        <w:t>aces</w:t>
      </w:r>
      <w:bookmarkEnd w:id="2155"/>
      <w:bookmarkEnd w:id="2156"/>
      <w:bookmarkEnd w:id="2157"/>
      <w:bookmarkEnd w:id="2158"/>
      <w:bookmarkEnd w:id="2159"/>
      <w:bookmarkEnd w:id="2160"/>
      <w:bookmarkEnd w:id="216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162" w:name="_Toc413359640"/>
      <w:bookmarkStart w:id="2163" w:name="_Toc3557157"/>
      <w:bookmarkStart w:id="2164"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62"/>
      <w:bookmarkEnd w:id="2163"/>
      <w:bookmarkEnd w:id="216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165" w:name="_Toc3566544"/>
      <w:bookmarkStart w:id="2166"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65"/>
      <w:bookmarkEnd w:id="216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2167"/>
            <w:r w:rsidRPr="00226A3F">
              <w:rPr>
                <w:sz w:val="20"/>
                <w:szCs w:val="20"/>
              </w:rPr>
              <w:t>1</w:t>
            </w:r>
            <w:commentRangeEnd w:id="2167"/>
            <w:r w:rsidR="009050D3">
              <w:rPr>
                <w:rStyle w:val="CommentReference"/>
                <w:lang w:eastAsia="x-none"/>
              </w:rPr>
              <w:commentReference w:id="2167"/>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168" w:name="_Toc3566545"/>
      <w:bookmarkStart w:id="2169"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68"/>
      <w:bookmarkEnd w:id="216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170" w:name="_Toc413359658"/>
      <w:bookmarkStart w:id="2171" w:name="_Toc3566546"/>
      <w:bookmarkStart w:id="2172"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70"/>
      <w:bookmarkEnd w:id="2171"/>
      <w:bookmarkEnd w:id="2172"/>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73" w:name="_Toc3557076"/>
      <w:bookmarkStart w:id="2174" w:name="_Toc7723821"/>
      <w:r w:rsidRPr="007055D9">
        <w:lastRenderedPageBreak/>
        <w:t>Future extensions</w:t>
      </w:r>
      <w:bookmarkEnd w:id="1906"/>
      <w:bookmarkEnd w:id="2127"/>
      <w:bookmarkEnd w:id="2128"/>
      <w:bookmarkEnd w:id="2173"/>
      <w:bookmarkEnd w:id="2174"/>
    </w:p>
    <w:p w14:paraId="73353AE4" w14:textId="77777777" w:rsidR="00C107D0" w:rsidRPr="00226A3F" w:rsidRDefault="00C107D0" w:rsidP="00235336">
      <w:pPr>
        <w:jc w:val="both"/>
      </w:pPr>
      <w:bookmarkStart w:id="2175" w:name="_Toc338938925"/>
      <w:bookmarkStart w:id="217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77" w:name="_Toc338938923"/>
      <w:bookmarkStart w:id="2178" w:name="_Toc338939259"/>
      <w:bookmarkStart w:id="2179" w:name="_Toc413359625"/>
      <w:bookmarkStart w:id="2180" w:name="_Toc3557077"/>
      <w:bookmarkStart w:id="2181" w:name="_Toc7723822"/>
      <w:r w:rsidRPr="00226A3F">
        <w:t>Additional parameters for spot and seam welds</w:t>
      </w:r>
      <w:bookmarkEnd w:id="2177"/>
      <w:bookmarkEnd w:id="2178"/>
      <w:bookmarkEnd w:id="2179"/>
      <w:bookmarkEnd w:id="2180"/>
      <w:bookmarkEnd w:id="218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82" w:name="_Ref338846673"/>
      <w:bookmarkStart w:id="2183" w:name="_Toc338938924"/>
      <w:bookmarkStart w:id="2184" w:name="_Toc338939260"/>
      <w:bookmarkStart w:id="2185" w:name="_Toc413359626"/>
      <w:bookmarkStart w:id="2186" w:name="_Toc3557078"/>
      <w:bookmarkStart w:id="2187" w:name="_Toc7723823"/>
      <w:r w:rsidRPr="00226A3F">
        <w:t>Other relevant and new joint types</w:t>
      </w:r>
      <w:bookmarkEnd w:id="2182"/>
      <w:bookmarkEnd w:id="2183"/>
      <w:bookmarkEnd w:id="2184"/>
      <w:bookmarkEnd w:id="2185"/>
      <w:bookmarkEnd w:id="2186"/>
      <w:bookmarkEnd w:id="218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88" w:name="_Toc3557079"/>
      <w:bookmarkStart w:id="2189" w:name="_Toc7723824"/>
      <w:r w:rsidRPr="009F23CF">
        <w:lastRenderedPageBreak/>
        <w:t>Disclaimer</w:t>
      </w:r>
      <w:bookmarkEnd w:id="2188"/>
      <w:bookmarkEnd w:id="2189"/>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90" w:name="_Toc3557080"/>
      <w:bookmarkStart w:id="2191" w:name="_Toc7723825"/>
      <w:r w:rsidRPr="007055D9">
        <w:lastRenderedPageBreak/>
        <w:t>References</w:t>
      </w:r>
      <w:bookmarkEnd w:id="1907"/>
      <w:bookmarkEnd w:id="1908"/>
      <w:bookmarkEnd w:id="2175"/>
      <w:bookmarkEnd w:id="2176"/>
      <w:bookmarkEnd w:id="2190"/>
      <w:bookmarkEnd w:id="2191"/>
    </w:p>
    <w:p w14:paraId="70EC254B" w14:textId="77777777" w:rsidR="00C107D0" w:rsidRPr="00226A3F" w:rsidRDefault="00255787" w:rsidP="00C107D0">
      <w:pPr>
        <w:pStyle w:val="Bibliography"/>
        <w:rPr>
          <w:kern w:val="22"/>
        </w:rPr>
      </w:pPr>
      <w:bookmarkStart w:id="2192" w:name="ReferenceHuf2001"/>
      <w:r w:rsidRPr="007055D9">
        <w:t>[</w:t>
      </w:r>
      <w:r w:rsidR="007A7FDF" w:rsidRPr="007055D9">
        <w:t>1</w:t>
      </w:r>
      <w:r w:rsidRPr="007055D9">
        <w:t>]</w:t>
      </w:r>
      <w:bookmarkEnd w:id="219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93" w:name="ReferenceZha2005"/>
      <w:r w:rsidRPr="00226A3F">
        <w:rPr>
          <w:kern w:val="22"/>
        </w:rPr>
        <w:t>[2]</w:t>
      </w:r>
      <w:bookmarkEnd w:id="2193"/>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94" w:name="ReferenceGai2006"/>
      <w:r w:rsidRPr="00226A3F">
        <w:rPr>
          <w:kern w:val="22"/>
        </w:rPr>
        <w:t>[3]</w:t>
      </w:r>
      <w:bookmarkEnd w:id="219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95" w:name="ReferenceBet2008"/>
      <w:r w:rsidRPr="00226A3F">
        <w:rPr>
          <w:kern w:val="22"/>
        </w:rPr>
        <w:t>[4]</w:t>
      </w:r>
      <w:bookmarkEnd w:id="2195"/>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96" w:name="ReferenceMik20061"/>
      <w:r w:rsidRPr="00226A3F">
        <w:rPr>
          <w:kern w:val="22"/>
        </w:rPr>
        <w:t>[5]</w:t>
      </w:r>
      <w:bookmarkEnd w:id="219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7"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135" w:author="nick" w:date="2019-05-02T21:18:00Z" w:initials="n">
    <w:p w14:paraId="29DC6613" w14:textId="647DADAD" w:rsidR="006F4BFA" w:rsidRDefault="006F4BFA">
      <w:pPr>
        <w:pStyle w:val="CommentText"/>
      </w:pPr>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136"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7" w:author="nick" w:date="2019-05-02T21:18:00Z" w:initials="n">
    <w:p w14:paraId="1E2AA886" w14:textId="0DE0A00A" w:rsidR="006F4BFA" w:rsidRDefault="006F4BFA">
      <w:pPr>
        <w:pStyle w:val="CommentText"/>
      </w:pPr>
      <w:r>
        <w:rPr>
          <w:rStyle w:val="CommentReference"/>
        </w:rPr>
        <w:annotationRef/>
      </w:r>
      <w:r>
        <w:t>Done – look at page 26.</w:t>
      </w:r>
    </w:p>
  </w:comment>
  <w:comment w:id="145"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7" w:author="nick" w:date="2019-05-02T21:18:00Z" w:initials="n">
    <w:p w14:paraId="18FC6E71" w14:textId="5B1B36B3" w:rsidR="006F4BFA" w:rsidRDefault="006F4BFA">
      <w:pPr>
        <w:pStyle w:val="CommentText"/>
      </w:pPr>
      <w:r>
        <w:rPr>
          <w:rStyle w:val="CommentReference"/>
        </w:rPr>
        <w:annotationRef/>
      </w:r>
      <w:r>
        <w:t>For consistency</w:t>
      </w:r>
    </w:p>
  </w:comment>
  <w:comment w:id="213" w:author="Dr. Carsten Franke" w:date="2019-05-02T21:18:00Z" w:initials="CF">
    <w:p w14:paraId="04DD4999" w14:textId="1A136C75" w:rsidR="006F4BFA" w:rsidRDefault="006F4BF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5" w:author="nick" w:date="2019-05-02T21:18:00Z" w:initials="n">
    <w:p w14:paraId="1A6330A4" w14:textId="7077ACFC" w:rsidR="006F4BFA" w:rsidRDefault="006F4BF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6F4BFA" w:rsidRDefault="006F4BFA">
      <w:pPr>
        <w:pStyle w:val="CommentText"/>
      </w:pPr>
    </w:p>
  </w:comment>
  <w:comment w:id="218" w:author="nick" w:date="2019-05-02T21:18:00Z" w:initials="n">
    <w:p w14:paraId="4113D12C" w14:textId="7CCA109B" w:rsidR="006F4BFA" w:rsidRDefault="006F4BF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6F4BFA" w:rsidRDefault="006F4BFA">
      <w:pPr>
        <w:pStyle w:val="CommentText"/>
      </w:pPr>
    </w:p>
  </w:comment>
  <w:comment w:id="376"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455" w:author="m.kalaitzaki" w:date="2019-05-02T21:18:00Z" w:initials="m">
    <w:p w14:paraId="28196062" w14:textId="110B4ACF" w:rsidR="006F4BFA" w:rsidRDefault="006F4BFA">
      <w:pPr>
        <w:pStyle w:val="CommentText"/>
      </w:pPr>
      <w:r>
        <w:rPr>
          <w:rStyle w:val="CommentReference"/>
        </w:rPr>
        <w:annotationRef/>
      </w:r>
      <w:r>
        <w:t>Typo – examples use “int” and not “integer”</w:t>
      </w:r>
    </w:p>
  </w:comment>
  <w:comment w:id="456" w:author="Dr. Carsten Franke" w:date="2019-05-02T21:18:00Z" w:initials="CF">
    <w:p w14:paraId="165949E9" w14:textId="0004E920" w:rsidR="006F4BFA" w:rsidRDefault="006F4BF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6F4BFA" w:rsidRDefault="006F4BFA" w:rsidP="00133C88">
      <w:pPr>
        <w:pStyle w:val="CommentText"/>
        <w:numPr>
          <w:ilvl w:val="0"/>
          <w:numId w:val="57"/>
        </w:numPr>
      </w:pPr>
      <w:r>
        <w:t xml:space="preserve">I suggest discussing this with Dr. Zhang or even the AK. </w:t>
      </w:r>
    </w:p>
  </w:comment>
  <w:comment w:id="540" w:author="nick" w:date="2019-05-02T21:18:00Z" w:initials="n">
    <w:p w14:paraId="63B0A947" w14:textId="2B431997" w:rsidR="006F4BFA" w:rsidRDefault="006F4BFA">
      <w:pPr>
        <w:pStyle w:val="CommentText"/>
      </w:pPr>
      <w:r>
        <w:rPr>
          <w:rStyle w:val="CommentReference"/>
        </w:rPr>
        <w:annotationRef/>
      </w:r>
      <w:r>
        <w:t>For consistency</w:t>
      </w:r>
    </w:p>
  </w:comment>
  <w:comment w:id="574" w:author="nick" w:date="2019-05-02T21:18:00Z" w:initials="n">
    <w:p w14:paraId="322892D4" w14:textId="6C296B5C" w:rsidR="006F4BFA" w:rsidRDefault="006F4BF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t>
      </w:r>
      <w:proofErr w:type="gramStart"/>
      <w:r>
        <w:t>we</w:t>
      </w:r>
      <w:proofErr w:type="gramEnd"/>
      <w:r>
        <w:t xml:space="preserve"> should allow this attribute for any kind of rivet”</w:t>
      </w:r>
    </w:p>
  </w:comment>
  <w:comment w:id="661"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662" w:author="Dr. Carsten Franke" w:date="2019-05-02T21:18:00Z" w:initials="CF">
    <w:p w14:paraId="12973899" w14:textId="1B336903" w:rsidR="006F4BFA" w:rsidRDefault="006F4BF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716"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720"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23" w:author="nick" w:date="2019-05-02T21:18:00Z" w:initials="n">
    <w:p w14:paraId="7A2202B7" w14:textId="781A0D29" w:rsidR="006F4BFA" w:rsidRDefault="006F4BFA">
      <w:pPr>
        <w:pStyle w:val="CommentText"/>
      </w:pPr>
      <w:r>
        <w:rPr>
          <w:rStyle w:val="CommentReference"/>
        </w:rPr>
        <w:annotationRef/>
      </w:r>
      <w:r>
        <w:t>Done</w:t>
      </w:r>
    </w:p>
  </w:comment>
  <w:comment w:id="1127"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125"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129" w:author="nick" w:date="2019-05-07T03:02:00Z" w:initials="n">
    <w:p w14:paraId="7C160810" w14:textId="59017C79" w:rsidR="006F4BFA" w:rsidRDefault="006F4BFA">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1140"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1168" w:author="nick" w:date="2019-05-07T02:59:00Z" w:initials="n">
    <w:p w14:paraId="7AB5C9E3" w14:textId="29CF0156" w:rsidR="006F4BFA" w:rsidRDefault="006F4BFA">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190" w:author="nick" w:date="2019-05-02T21:18:00Z" w:initials="n">
    <w:p w14:paraId="2417E0FB" w14:textId="0B3C1428" w:rsidR="006F4BFA" w:rsidRDefault="006F4BFA">
      <w:pPr>
        <w:pStyle w:val="CommentText"/>
      </w:pPr>
      <w:r>
        <w:rPr>
          <w:rStyle w:val="CommentReference"/>
        </w:rPr>
        <w:annotationRef/>
      </w:r>
      <w:r>
        <w:t>For consistency</w:t>
      </w:r>
    </w:p>
  </w:comment>
  <w:comment w:id="1216" w:author="nick" w:date="2019-05-02T21:18:00Z" w:initials="n">
    <w:p w14:paraId="058EDCE5" w14:textId="3A3655C0" w:rsidR="006F4BFA" w:rsidRDefault="006F4BFA">
      <w:pPr>
        <w:pStyle w:val="CommentText"/>
      </w:pPr>
      <w:r>
        <w:rPr>
          <w:rStyle w:val="CommentReference"/>
        </w:rPr>
        <w:annotationRef/>
      </w:r>
      <w:r>
        <w:t>For consistency</w:t>
      </w:r>
    </w:p>
  </w:comment>
  <w:comment w:id="1235" w:author="nick" w:date="2019-05-02T21:18:00Z" w:initials="n">
    <w:p w14:paraId="7AAA6DA9" w14:textId="474F1A6F" w:rsidR="006F4BFA" w:rsidRDefault="006F4BFA">
      <w:pPr>
        <w:pStyle w:val="CommentText"/>
      </w:pPr>
      <w:r>
        <w:rPr>
          <w:rStyle w:val="CommentReference"/>
        </w:rPr>
        <w:annotationRef/>
      </w:r>
      <w:r>
        <w:t>For consistency</w:t>
      </w:r>
    </w:p>
  </w:comment>
  <w:comment w:id="1240"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247" w:author="nick" w:date="2019-05-02T21:18:00Z" w:initials="n">
    <w:p w14:paraId="436EBC69" w14:textId="28062284" w:rsidR="006F4BFA" w:rsidRDefault="006F4BFA">
      <w:pPr>
        <w:pStyle w:val="CommentText"/>
      </w:pPr>
      <w:r>
        <w:rPr>
          <w:rStyle w:val="CommentReference"/>
        </w:rPr>
        <w:annotationRef/>
      </w:r>
      <w:proofErr w:type="gramStart"/>
      <w:r>
        <w:t>for</w:t>
      </w:r>
      <w:proofErr w:type="gramEnd"/>
      <w:r>
        <w:t xml:space="preserve"> consistency</w:t>
      </w:r>
    </w:p>
  </w:comment>
  <w:comment w:id="1250" w:author="nick" w:date="2019-05-02T21:18:00Z" w:initials="n">
    <w:p w14:paraId="3A7C5FDF" w14:textId="3E0E4E17" w:rsidR="006F4BFA" w:rsidRDefault="006F4BFA">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264" w:author="nick" w:date="2019-05-02T21:18:00Z" w:initials="n">
    <w:p w14:paraId="2A95E904" w14:textId="5D81780F" w:rsidR="006F4BFA" w:rsidRDefault="006F4BFA">
      <w:pPr>
        <w:pStyle w:val="CommentText"/>
      </w:pPr>
      <w:r>
        <w:rPr>
          <w:rStyle w:val="CommentReference"/>
        </w:rPr>
        <w:annotationRef/>
      </w:r>
      <w:proofErr w:type="gramStart"/>
      <w:r>
        <w:t>for</w:t>
      </w:r>
      <w:proofErr w:type="gramEnd"/>
      <w:r>
        <w:t xml:space="preserve"> consistency</w:t>
      </w:r>
    </w:p>
  </w:comment>
  <w:comment w:id="1277" w:author="nick" w:date="2019-05-02T21:18:00Z" w:initials="n">
    <w:p w14:paraId="42E26016" w14:textId="5DAC2D9B" w:rsidR="006F4BFA" w:rsidRDefault="006F4BFA">
      <w:pPr>
        <w:pStyle w:val="CommentText"/>
      </w:pPr>
      <w:r>
        <w:rPr>
          <w:rStyle w:val="CommentReference"/>
        </w:rPr>
        <w:annotationRef/>
      </w:r>
      <w:r>
        <w:t>For consistency</w:t>
      </w:r>
    </w:p>
  </w:comment>
  <w:comment w:id="1342"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1345"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1478" w:author="m.kalaitzaki" w:date="2019-05-02T21:18:00Z" w:initials="m">
    <w:p w14:paraId="7C99C0F3" w14:textId="77E9BE3C" w:rsidR="006F4BFA" w:rsidRDefault="006F4BFA">
      <w:pPr>
        <w:pStyle w:val="CommentText"/>
      </w:pPr>
      <w:r>
        <w:rPr>
          <w:rStyle w:val="CommentReference"/>
        </w:rPr>
        <w:annotationRef/>
      </w:r>
      <w:proofErr w:type="gramStart"/>
      <w:r>
        <w:t>base</w:t>
      </w:r>
      <w:proofErr w:type="gramEnd"/>
      <w:r>
        <w:t xml:space="preserve"> attribute should be added because it is used by overlap weld</w:t>
      </w:r>
    </w:p>
  </w:comment>
  <w:comment w:id="1491"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 xml:space="preserve">Should we erase this </w:t>
      </w:r>
      <w:proofErr w:type="gramStart"/>
      <w:r>
        <w:t>altogether ?</w:t>
      </w:r>
      <w:proofErr w:type="gramEnd"/>
    </w:p>
  </w:comment>
  <w:comment w:id="1492"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1673" w:author="m.kalaitzaki" w:date="2019-05-02T21:18:00Z" w:initials="m">
    <w:p w14:paraId="5F0B58BB" w14:textId="1C98D7DF" w:rsidR="006F4BFA" w:rsidRDefault="006F4BFA">
      <w:pPr>
        <w:pStyle w:val="CommentText"/>
      </w:pPr>
      <w:r>
        <w:rPr>
          <w:rStyle w:val="CommentReference"/>
        </w:rPr>
        <w:annotationRef/>
      </w:r>
      <w:r>
        <w:t>Why 3 and not 2?</w:t>
      </w:r>
    </w:p>
  </w:comment>
  <w:comment w:id="1672" w:author="Dr. Carsten Franke" w:date="2019-05-02T21:18:00Z" w:initials="CF">
    <w:p w14:paraId="7D3EA5E9" w14:textId="2D83B17D" w:rsidR="006F4BFA" w:rsidRDefault="006F4BF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671"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1741" w:author="nick" w:date="2019-05-05T06:56:00Z" w:initials="n">
    <w:p w14:paraId="0AAB5FD6" w14:textId="7A42B9E6" w:rsidR="006F4BFA" w:rsidRDefault="006F4BF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1850" w:author="nick" w:date="2019-05-02T21:18:00Z" w:initials="n">
    <w:p w14:paraId="209E0B82" w14:textId="120DC938" w:rsidR="006F4BFA" w:rsidRDefault="006F4BFA">
      <w:pPr>
        <w:pStyle w:val="CommentText"/>
      </w:pPr>
      <w:r>
        <w:rPr>
          <w:rStyle w:val="CommentReference"/>
        </w:rPr>
        <w:annotationRef/>
      </w:r>
      <w:r>
        <w:t>It is sheet_thickness in all other &lt;sheet_parameter&gt; elements</w:t>
      </w:r>
    </w:p>
  </w:comment>
  <w:comment w:id="1911" w:author="nick" w:date="2019-05-02T21:18:00Z" w:initials="n">
    <w:p w14:paraId="60FF2A98" w14:textId="0D68431B" w:rsidR="006F4BFA" w:rsidRDefault="006F4BFA">
      <w:pPr>
        <w:pStyle w:val="CommentText"/>
      </w:pPr>
      <w:r>
        <w:rPr>
          <w:rStyle w:val="CommentReference"/>
        </w:rPr>
        <w:annotationRef/>
      </w:r>
      <w:r>
        <w:t>It is sheet_thickness in all other definitions of &lt;sheet_parameter&gt;</w:t>
      </w:r>
    </w:p>
  </w:comment>
  <w:comment w:id="1943"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 xml:space="preserve">@CF is this </w:t>
      </w:r>
      <w:proofErr w:type="gramStart"/>
      <w:r>
        <w:t>correct ?</w:t>
      </w:r>
      <w:proofErr w:type="gramEnd"/>
    </w:p>
  </w:comment>
  <w:comment w:id="1946"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1963" w:author="nick" w:date="2019-05-02T21:18:00Z" w:initials="n">
    <w:p w14:paraId="2718EAB7" w14:textId="6191B783" w:rsidR="006F4BFA" w:rsidRDefault="006F4BFA">
      <w:pPr>
        <w:pStyle w:val="CommentText"/>
      </w:pPr>
      <w:r>
        <w:rPr>
          <w:rStyle w:val="CommentReference"/>
        </w:rPr>
        <w:annotationRef/>
      </w:r>
      <w:r>
        <w:t>For consistency</w:t>
      </w:r>
    </w:p>
  </w:comment>
  <w:comment w:id="2000" w:author="nick" w:date="2019-05-02T21:18:00Z" w:initials="n">
    <w:p w14:paraId="2D3A436C" w14:textId="2BE2BFB3" w:rsidR="006F4BFA" w:rsidRDefault="006F4BFA">
      <w:pPr>
        <w:pStyle w:val="CommentText"/>
      </w:pPr>
      <w:r>
        <w:rPr>
          <w:rStyle w:val="CommentReference"/>
        </w:rPr>
        <w:annotationRef/>
      </w:r>
      <w:r>
        <w:t>For consistency</w:t>
      </w:r>
    </w:p>
  </w:comment>
  <w:comment w:id="2001"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2002"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038" w:author="nick" w:date="2019-05-02T21:18:00Z" w:initials="n">
    <w:p w14:paraId="061B8944" w14:textId="77777777" w:rsidR="006F4BFA" w:rsidRDefault="006F4BFA">
      <w:pPr>
        <w:pStyle w:val="CommentText"/>
      </w:pPr>
      <w:r>
        <w:rPr>
          <w:rStyle w:val="CommentReference"/>
        </w:rPr>
        <w:annotationRef/>
      </w:r>
      <w:proofErr w:type="gramStart"/>
      <w:r>
        <w:t>description</w:t>
      </w:r>
      <w:proofErr w:type="gramEnd"/>
      <w:r>
        <w:t xml:space="preserve"> added.</w:t>
      </w:r>
    </w:p>
    <w:p w14:paraId="42411481" w14:textId="45CFFC25" w:rsidR="006F4BFA" w:rsidRDefault="006F4BFA">
      <w:pPr>
        <w:pStyle w:val="CommentText"/>
      </w:pPr>
      <w:r>
        <w:t>Prior to this</w:t>
      </w:r>
      <w:proofErr w:type="gramStart"/>
      <w:r>
        <w:t>,  only</w:t>
      </w:r>
      <w:proofErr w:type="gramEnd"/>
      <w:r>
        <w:t xml:space="preserve"> one example referred to these attributes</w:t>
      </w:r>
    </w:p>
  </w:comment>
  <w:comment w:id="2082"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2115" w:author="nick" w:date="2019-05-02T21:18:00Z" w:initials="n">
    <w:p w14:paraId="1C243FE3" w14:textId="1DFD77EC" w:rsidR="006F4BFA" w:rsidRDefault="006F4BFA">
      <w:pPr>
        <w:pStyle w:val="CommentText"/>
      </w:pPr>
      <w:r>
        <w:rPr>
          <w:rStyle w:val="CommentReference"/>
        </w:rPr>
        <w:annotationRef/>
      </w:r>
      <w:r>
        <w:t>For consistency</w:t>
      </w:r>
    </w:p>
  </w:comment>
  <w:comment w:id="2167"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84C23E" w14:textId="77777777" w:rsidR="00C23C36" w:rsidRDefault="00C23C36">
      <w:r>
        <w:separator/>
      </w:r>
    </w:p>
  </w:endnote>
  <w:endnote w:type="continuationSeparator" w:id="0">
    <w:p w14:paraId="6FF42774" w14:textId="77777777" w:rsidR="00C23C36" w:rsidRDefault="00C23C36">
      <w:r>
        <w:continuationSeparator/>
      </w:r>
    </w:p>
  </w:endnote>
  <w:endnote w:type="continuationNotice" w:id="1">
    <w:p w14:paraId="381BFB7E" w14:textId="77777777" w:rsidR="00C23C36" w:rsidRDefault="00C23C3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41589DE"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99" w:author="nick" w:date="2019-05-15T02:31:00Z">
            <w:r>
              <w:rPr>
                <w:noProof/>
                <w:sz w:val="16"/>
                <w:szCs w:val="16"/>
              </w:rPr>
              <w:t>May 15, 2019</w:t>
            </w:r>
          </w:ins>
          <w:ins w:id="2200" w:author="m.kalaitzaki" w:date="2019-05-09T16:37:00Z">
            <w:del w:id="2201" w:author="nick" w:date="2019-05-13T16:07:00Z">
              <w:r w:rsidDel="00B32D06">
                <w:rPr>
                  <w:noProof/>
                  <w:sz w:val="16"/>
                  <w:szCs w:val="16"/>
                </w:rPr>
                <w:delText>May 9, 2019</w:delText>
              </w:r>
            </w:del>
          </w:ins>
          <w:del w:id="2202" w:author="nick" w:date="2019-05-13T16:07:00Z">
            <w:r w:rsidDel="00B32D06">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65F0F">
            <w:rPr>
              <w:rStyle w:val="PageNumber"/>
              <w:noProof/>
              <w:sz w:val="16"/>
              <w:szCs w:val="16"/>
              <w:lang w:val="de-DE"/>
            </w:rPr>
            <w:t>117</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54FD01" w14:textId="77777777" w:rsidR="00C23C36" w:rsidRDefault="00C23C36">
      <w:r>
        <w:separator/>
      </w:r>
    </w:p>
  </w:footnote>
  <w:footnote w:type="continuationSeparator" w:id="0">
    <w:p w14:paraId="62D349C8" w14:textId="77777777" w:rsidR="00C23C36" w:rsidRDefault="00C23C36">
      <w:r>
        <w:continuationSeparator/>
      </w:r>
    </w:p>
  </w:footnote>
  <w:footnote w:type="continuationNotice" w:id="1">
    <w:p w14:paraId="62EAFA8E" w14:textId="77777777" w:rsidR="00C23C36" w:rsidRDefault="00C23C36">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r>
        <w:fldChar w:fldCharType="begin"/>
      </w:r>
      <w:r w:rsidRPr="006F4BFA">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16">
    <w:p w14:paraId="56AF8D09" w14:textId="762BC998" w:rsidR="006F4BFA" w:rsidRDefault="006F4BFA">
      <w:pPr>
        <w:pStyle w:val="FootnoteText"/>
      </w:pPr>
      <w:ins w:id="1354" w:author="nick" w:date="2019-03-23T23:15:00Z">
        <w:r>
          <w:rPr>
            <w:rStyle w:val="FootnoteReference"/>
          </w:rPr>
          <w:footnoteRef/>
        </w:r>
        <w:r>
          <w:t xml:space="preserve"> </w:t>
        </w:r>
      </w:ins>
      <w:proofErr w:type="gramStart"/>
      <w:ins w:id="1355" w:author="nick" w:date="2019-03-23T23:21:00Z">
        <w:r>
          <w:t>curves</w:t>
        </w:r>
        <w:proofErr w:type="gramEnd"/>
        <w:r>
          <w:t xml:space="preserve"> with sharp corners (e.g. right angles) are not typically represented by a single curve in </w:t>
        </w:r>
      </w:ins>
      <w:ins w:id="1356" w:author="nick" w:date="2019-03-23T23:15:00Z">
        <w:r>
          <w:t xml:space="preserve">CAD </w:t>
        </w:r>
      </w:ins>
      <w:ins w:id="1357" w:author="nick" w:date="2019-03-23T23:17:00Z">
        <w:r>
          <w:t>systems</w:t>
        </w:r>
      </w:ins>
      <w:ins w:id="1358" w:author="nick" w:date="2019-03-23T23:16:00Z">
        <w:r>
          <w:t>.</w:t>
        </w:r>
      </w:ins>
      <w:ins w:id="1359" w:author="nick" w:date="2019-03-23T23:17:00Z">
        <w:r>
          <w:t xml:space="preserve"> </w:t>
        </w:r>
      </w:ins>
      <w:ins w:id="1360" w:author="nick" w:date="2019-03-23T23:18:00Z">
        <w:r>
          <w:t xml:space="preserve">Using multiple </w:t>
        </w:r>
        <w:r w:rsidRPr="005C5466">
          <w:rPr>
            <w:rStyle w:val="elementdeftypeChar"/>
          </w:rPr>
          <w:t>&lt;loc_list&gt;</w:t>
        </w:r>
        <w:r>
          <w:t xml:space="preserve"> </w:t>
        </w:r>
      </w:ins>
      <w:ins w:id="1361" w:author="nick" w:date="2019-03-23T23:22:00Z">
        <w:r>
          <w:t xml:space="preserve">elements </w:t>
        </w:r>
      </w:ins>
      <w:ins w:id="1362" w:author="nick" w:date="2019-03-23T23:18:00Z">
        <w:r>
          <w:t xml:space="preserve">is suitable </w:t>
        </w:r>
      </w:ins>
      <w:ins w:id="1363" w:author="nick" w:date="2019-03-23T23:19:00Z">
        <w:r>
          <w:t>for representing such cases.</w:t>
        </w:r>
      </w:ins>
    </w:p>
  </w:footnote>
  <w:footnote w:id="17">
    <w:p w14:paraId="65624952" w14:textId="22F38ABB" w:rsidR="006F4BFA" w:rsidRDefault="006F4BFA">
      <w:pPr>
        <w:pStyle w:val="FootnoteText"/>
      </w:pPr>
      <w:ins w:id="1675" w:author="nick" w:date="2019-03-23T23:33:00Z">
        <w:r>
          <w:rPr>
            <w:rStyle w:val="FootnoteReference"/>
          </w:rPr>
          <w:footnoteRef/>
        </w:r>
        <w:r>
          <w:t xml:space="preserve"> </w:t>
        </w:r>
        <w:proofErr w:type="gramStart"/>
        <w:r>
          <w:t>four-sheet</w:t>
        </w:r>
        <w:proofErr w:type="gramEnd"/>
        <w:r>
          <w:t xml:space="preserve"> overlap</w:t>
        </w:r>
      </w:ins>
      <w:ins w:id="1676" w:author="nick" w:date="2019-03-23T23:35:00Z">
        <w:r>
          <w:t xml:space="preserve"> weld</w:t>
        </w:r>
      </w:ins>
      <w:ins w:id="1677"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1743" w:author="nick" w:date="2019-05-05T06:51:00Z">
        <w:r>
          <w:rPr>
            <w:rStyle w:val="FootnoteReference"/>
          </w:rPr>
          <w:footnoteRef/>
        </w:r>
        <w:r>
          <w:t xml:space="preserve"> </w:t>
        </w:r>
      </w:ins>
      <w:ins w:id="1744" w:author="nick" w:date="2019-05-05T06:52:00Z">
        <w:r>
          <w:t>T</w:t>
        </w:r>
      </w:ins>
      <w:ins w:id="1745" w:author="nick" w:date="2019-05-05T06:54:00Z">
        <w:r>
          <w:t>he t</w:t>
        </w:r>
      </w:ins>
      <w:ins w:id="1746" w:author="nick" w:date="2019-05-05T06:52:00Z">
        <w:r>
          <w:t xml:space="preserve">wo </w:t>
        </w:r>
      </w:ins>
      <w:ins w:id="1747" w:author="nick" w:date="2019-05-05T06:54:00Z">
        <w:r>
          <w:t xml:space="preserve">most common </w:t>
        </w:r>
      </w:ins>
      <w:ins w:id="1748" w:author="nick" w:date="2019-05-05T06:52:00Z">
        <w:r>
          <w:t xml:space="preserve">welding positions are shown in </w:t>
        </w:r>
      </w:ins>
      <w:ins w:id="1749" w:author="nick" w:date="2019-05-05T06:53:00Z">
        <w:r>
          <w:fldChar w:fldCharType="begin"/>
        </w:r>
        <w:r>
          <w:instrText xml:space="preserve"> REF _Ref7931629 \h </w:instrText>
        </w:r>
      </w:ins>
      <w:r>
        <w:fldChar w:fldCharType="separate"/>
      </w:r>
      <w:ins w:id="1750" w:author="nick" w:date="2019-05-05T06:53:00Z">
        <w:r>
          <w:t xml:space="preserve">Figure </w:t>
        </w:r>
        <w:r>
          <w:rPr>
            <w:noProof/>
          </w:rPr>
          <w:t>61</w:t>
        </w:r>
        <w:r>
          <w:fldChar w:fldCharType="end"/>
        </w:r>
        <w:r>
          <w:t>. T</w:t>
        </w:r>
      </w:ins>
      <w:ins w:id="1751" w:author="nick" w:date="2019-05-05T06:51:00Z">
        <w:r>
          <w:t xml:space="preserve">he third welding position </w:t>
        </w:r>
      </w:ins>
      <w:ins w:id="1752" w:author="nick" w:date="2019-05-05T06:54:00Z">
        <w:r>
          <w:t>w</w:t>
        </w:r>
      </w:ins>
      <w:ins w:id="1753" w:author="nick" w:date="2019-05-05T06:51:00Z">
        <w:r>
          <w:t xml:space="preserve">ould be from underneath the base sheet, using a laser. </w:t>
        </w:r>
      </w:ins>
    </w:p>
  </w:footnote>
  <w:footnote w:id="19">
    <w:p w14:paraId="4D521C3E" w14:textId="4C8FEFBC" w:rsidR="006F4BFA" w:rsidRDefault="006F4BFA">
      <w:pPr>
        <w:pStyle w:val="FootnoteText"/>
      </w:pPr>
      <w:ins w:id="1797" w:author="nick" w:date="2019-05-05T07:02:00Z">
        <w:r>
          <w:rPr>
            <w:rStyle w:val="FootnoteReference"/>
          </w:rPr>
          <w:footnoteRef/>
        </w:r>
        <w:r>
          <w:t xml:space="preserve"> </w:t>
        </w:r>
      </w:ins>
      <w:ins w:id="1798" w:author="nick" w:date="2019-05-05T07:13:00Z">
        <w:r>
          <w:t>T</w:t>
        </w:r>
      </w:ins>
      <w:ins w:id="1799" w:author="nick" w:date="2019-05-05T07:04:00Z">
        <w:r>
          <w:t>he three most common weld</w:t>
        </w:r>
      </w:ins>
      <w:ins w:id="1800" w:author="nick" w:date="2019-05-05T07:14:00Z">
        <w:r>
          <w:t>ing position</w:t>
        </w:r>
      </w:ins>
      <w:ins w:id="1801" w:author="nick" w:date="2019-05-05T07:04:00Z">
        <w:r>
          <w:t xml:space="preserve">s are shown </w:t>
        </w:r>
      </w:ins>
      <w:ins w:id="1802" w:author="nick" w:date="2019-05-05T07:03:00Z">
        <w:r>
          <w:t xml:space="preserve">in </w:t>
        </w:r>
        <w:r>
          <w:fldChar w:fldCharType="begin"/>
        </w:r>
        <w:r>
          <w:instrText xml:space="preserve"> REF _Ref7932243 \h </w:instrText>
        </w:r>
      </w:ins>
      <w:r>
        <w:fldChar w:fldCharType="separate"/>
      </w:r>
      <w:ins w:id="1803" w:author="nick" w:date="2019-05-05T07:03:00Z">
        <w:r>
          <w:t xml:space="preserve">Figure </w:t>
        </w:r>
        <w:r>
          <w:rPr>
            <w:noProof/>
          </w:rPr>
          <w:t>63</w:t>
        </w:r>
        <w:r>
          <w:fldChar w:fldCharType="end"/>
        </w:r>
      </w:ins>
      <w:ins w:id="1804" w:author="nick" w:date="2019-05-05T07:04:00Z">
        <w:r>
          <w:t>.</w:t>
        </w:r>
      </w:ins>
      <w:ins w:id="1805" w:author="nick" w:date="2019-05-05T07:11:00Z">
        <w:r>
          <w:t xml:space="preserve"> </w:t>
        </w:r>
      </w:ins>
      <w:ins w:id="1806"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4A6ABD78"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197" w:author="nick" w:date="2019-05-15T02:31:00Z">
            <w:r>
              <w:rPr>
                <w:lang w:val="en-US"/>
              </w:rPr>
              <w:t>r</w:t>
            </w:r>
          </w:ins>
          <w:del w:id="2198" w:author="nick" w:date="2019-05-15T02:31:00Z">
            <w:r w:rsidDel="006F4BFA">
              <w:rPr>
                <w:lang w:val="en-US"/>
              </w:rPr>
              <w:delText>.</w:delText>
            </w:r>
          </w:del>
          <w:r>
            <w:rPr>
              <w:lang w:val="en-US"/>
            </w:rPr>
            <w:t>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C2287-5DA8-440E-B52F-45758D5CD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627</TotalTime>
  <Pages>155</Pages>
  <Words>43824</Words>
  <Characters>249800</Characters>
  <Application>Microsoft Office Word</Application>
  <DocSecurity>0</DocSecurity>
  <Lines>2081</Lines>
  <Paragraphs>586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293038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36</cp:revision>
  <cp:lastPrinted>2015-03-23T00:59:00Z</cp:lastPrinted>
  <dcterms:created xsi:type="dcterms:W3CDTF">2019-03-28T17:45:00Z</dcterms:created>
  <dcterms:modified xsi:type="dcterms:W3CDTF">2019-05-14T23:53:00Z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