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bookmarkStart w:id="0" w:name="_GoBack"/>
      <w:bookmarkEnd w:id="0"/>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860E7"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1646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1" w:name="DoCDate"/>
      <w:r>
        <w:t xml:space="preserve">Köln - </w:t>
      </w:r>
      <w:r w:rsidR="00B04257">
        <w:fldChar w:fldCharType="begin"/>
      </w:r>
      <w:r w:rsidR="00B04257">
        <w:instrText xml:space="preserve"> DATE \@ "MMMM d, yyyy" </w:instrText>
      </w:r>
      <w:r w:rsidR="00B04257">
        <w:fldChar w:fldCharType="separate"/>
      </w:r>
      <w:ins w:id="2" w:author="Dr. Carsten Franke" w:date="2019-12-10T20:52:00Z">
        <w:r w:rsidR="0033379A">
          <w:rPr>
            <w:noProof/>
          </w:rPr>
          <w:t>December 10, 2019</w:t>
        </w:r>
      </w:ins>
      <w:del w:id="3" w:author="Dr. Carsten Franke" w:date="2019-12-10T20:52:00Z">
        <w:r w:rsidR="007F2E66" w:rsidDel="0033379A">
          <w:rPr>
            <w:noProof/>
          </w:rPr>
          <w:delText>November 19, 2019</w:delText>
        </w:r>
      </w:del>
      <w:r w:rsidR="00B04257">
        <w:fldChar w:fldCharType="end"/>
      </w:r>
      <w:bookmarkEnd w:id="1"/>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6860E7">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6860E7">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6860E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6860E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6860E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6860E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6860E7">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6860E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6860E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6860E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6860E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6860E7">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4" w:name="_Toc288196432"/>
      <w:bookmarkStart w:id="5" w:name="_Toc288200730"/>
      <w:bookmarkStart w:id="6" w:name="_Toc338938866"/>
      <w:bookmarkStart w:id="7"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8" w:name="_Toc3556920"/>
      <w:bookmarkStart w:id="9" w:name="_Toc24967417"/>
      <w:r w:rsidRPr="007055D9">
        <w:lastRenderedPageBreak/>
        <w:t>Introduction</w:t>
      </w:r>
      <w:bookmarkEnd w:id="4"/>
      <w:bookmarkEnd w:id="5"/>
      <w:bookmarkEnd w:id="6"/>
      <w:bookmarkEnd w:id="7"/>
      <w:bookmarkEnd w:id="8"/>
      <w:bookmarkEnd w:id="9"/>
    </w:p>
    <w:p w14:paraId="7504B27B" w14:textId="77777777" w:rsidR="00B04A42" w:rsidRPr="007055D9" w:rsidRDefault="00B04A42" w:rsidP="00B04A42">
      <w:pPr>
        <w:pStyle w:val="berschrift2"/>
      </w:pPr>
      <w:bookmarkStart w:id="10" w:name="_Toc338938867"/>
      <w:bookmarkStart w:id="11" w:name="_Toc338939047"/>
      <w:bookmarkStart w:id="12" w:name="_Toc3556921"/>
      <w:bookmarkStart w:id="13" w:name="_Toc24967418"/>
      <w:r w:rsidRPr="007055D9">
        <w:t>Motivation</w:t>
      </w:r>
      <w:bookmarkEnd w:id="10"/>
      <w:bookmarkEnd w:id="11"/>
      <w:bookmarkEnd w:id="12"/>
      <w:bookmarkEnd w:id="1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4" w:name="_Toc338938868"/>
      <w:bookmarkStart w:id="15" w:name="_Toc338939048"/>
      <w:bookmarkStart w:id="16" w:name="_Toc3556922"/>
      <w:bookmarkStart w:id="17" w:name="_Toc24967419"/>
      <w:r w:rsidRPr="007055D9">
        <w:t>MCF</w:t>
      </w:r>
      <w:bookmarkEnd w:id="14"/>
      <w:bookmarkEnd w:id="15"/>
      <w:r w:rsidR="001A37D6">
        <w:t xml:space="preserve"> at Ford</w:t>
      </w:r>
      <w:bookmarkEnd w:id="16"/>
      <w:bookmarkEnd w:id="1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24967420"/>
      <w:r w:rsidRPr="007055D9">
        <w:t>From MCF to χMCF</w:t>
      </w:r>
      <w:bookmarkEnd w:id="18"/>
      <w:bookmarkEnd w:id="19"/>
      <w:r w:rsidRPr="007055D9">
        <w:t xml:space="preserve"> </w:t>
      </w:r>
      <w:r>
        <w:t xml:space="preserve">- </w:t>
      </w:r>
      <w:r w:rsidRPr="007055D9">
        <w:t>The Scope of the Document</w:t>
      </w:r>
      <w:bookmarkEnd w:id="20"/>
      <w:bookmarkEnd w:id="2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2" w:name="_Toc334183503"/>
      <w:bookmarkStart w:id="23" w:name="_Toc338938871"/>
      <w:bookmarkStart w:id="24" w:name="_Toc338939051"/>
      <w:bookmarkStart w:id="25" w:name="_Toc288196434"/>
      <w:bookmarkStart w:id="2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7" w:name="_Toc3556924"/>
      <w:bookmarkStart w:id="28"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2"/>
      <w:bookmarkEnd w:id="23"/>
      <w:bookmarkEnd w:id="24"/>
      <w:bookmarkEnd w:id="27"/>
      <w:bookmarkEnd w:id="2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9" w:name="_Toc338938872"/>
      <w:bookmarkStart w:id="30" w:name="_Toc338939052"/>
      <w:bookmarkStart w:id="31" w:name="_Toc3556925"/>
      <w:bookmarkStart w:id="32" w:name="_Toc24967422"/>
      <w:r w:rsidRPr="007055D9">
        <w:t xml:space="preserve">Design </w:t>
      </w:r>
      <w:r w:rsidR="00255787" w:rsidRPr="007055D9">
        <w:t>Principles</w:t>
      </w:r>
      <w:bookmarkEnd w:id="25"/>
      <w:bookmarkEnd w:id="26"/>
      <w:bookmarkEnd w:id="29"/>
      <w:bookmarkEnd w:id="30"/>
      <w:bookmarkEnd w:id="31"/>
      <w:bookmarkEnd w:id="3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3"/>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4" w:name="_Toc288196435"/>
      <w:bookmarkStart w:id="3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6" w:name="_Ref338930849"/>
      <w:bookmarkStart w:id="37" w:name="_Toc338938873"/>
      <w:bookmarkStart w:id="38" w:name="_Toc338939053"/>
      <w:bookmarkStart w:id="39" w:name="_Toc3556926"/>
      <w:bookmarkStart w:id="40" w:name="_Toc24967423"/>
      <w:r w:rsidRPr="007055D9">
        <w:t>Idealization</w:t>
      </w:r>
      <w:r w:rsidR="00A765F4" w:rsidRPr="007055D9">
        <w:t xml:space="preserve"> of </w:t>
      </w:r>
      <w:bookmarkEnd w:id="36"/>
      <w:bookmarkEnd w:id="37"/>
      <w:bookmarkEnd w:id="38"/>
      <w:r w:rsidR="00073568" w:rsidRPr="007055D9">
        <w:t>Joints</w:t>
      </w:r>
      <w:bookmarkEnd w:id="39"/>
      <w:bookmarkEnd w:id="4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1" w:name="_Ref428531162"/>
      <w:bookmarkStart w:id="42" w:name="_Toc3557081"/>
      <w:bookmarkStart w:id="43"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1"/>
      <w:r w:rsidR="00F920C6">
        <w:t>: Seam weld as 1</w:t>
      </w:r>
      <w:r w:rsidR="00F920C6">
        <w:noBreakHyphen/>
        <w:t>dimensional joint</w:t>
      </w:r>
      <w:bookmarkEnd w:id="42"/>
      <w:bookmarkEnd w:id="4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4" w:name="_Toc338938874"/>
      <w:bookmarkStart w:id="45" w:name="_Toc338939054"/>
      <w:bookmarkStart w:id="46" w:name="_Toc3556927"/>
      <w:bookmarkStart w:id="47"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4"/>
      <w:bookmarkEnd w:id="45"/>
      <w:bookmarkEnd w:id="46"/>
      <w:bookmarkEnd w:id="4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8" w:name="_Toc338938875"/>
      <w:bookmarkStart w:id="49" w:name="_Toc338939055"/>
      <w:bookmarkStart w:id="50" w:name="_Ref371678646"/>
      <w:bookmarkStart w:id="51" w:name="_Toc3556928"/>
      <w:bookmarkStart w:id="52" w:name="_Toc24967425"/>
      <w:r w:rsidRPr="007055D9">
        <w:t xml:space="preserve">Description of </w:t>
      </w:r>
      <w:bookmarkEnd w:id="48"/>
      <w:bookmarkEnd w:id="49"/>
      <w:bookmarkEnd w:id="50"/>
      <w:r w:rsidR="000C6241" w:rsidRPr="007055D9">
        <w:t>Topology</w:t>
      </w:r>
      <w:bookmarkEnd w:id="51"/>
      <w:bookmarkEnd w:id="5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4" w:name="_Ref334010986"/>
      <w:bookmarkStart w:id="55" w:name="_Toc3557082"/>
      <w:bookmarkStart w:id="56"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5"/>
      <w:bookmarkEnd w:id="5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16452" r:id="rId38"/>
        </w:object>
      </w:r>
    </w:p>
    <w:p w14:paraId="35DD0AD4" w14:textId="77777777" w:rsidR="00066BB2" w:rsidRPr="007055D9" w:rsidRDefault="007250B7" w:rsidP="0050415A">
      <w:pPr>
        <w:pStyle w:val="Beschriftung"/>
      </w:pPr>
      <w:bookmarkStart w:id="57" w:name="_Toc3557083"/>
      <w:bookmarkStart w:id="58"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7"/>
      <w:bookmarkEnd w:id="5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9" w:name="_Toc338938876"/>
      <w:bookmarkStart w:id="60" w:name="_Toc338939056"/>
      <w:bookmarkStart w:id="61" w:name="_Toc3556929"/>
      <w:bookmarkStart w:id="62" w:name="_Toc24967426"/>
      <w:bookmarkStart w:id="63" w:name="_Toc288196436"/>
      <w:bookmarkStart w:id="64" w:name="_Toc288200734"/>
      <w:bookmarkEnd w:id="34"/>
      <w:bookmarkEnd w:id="35"/>
      <w:r w:rsidRPr="007055D9">
        <w:t>χMCF in</w:t>
      </w:r>
      <w:r w:rsidR="0070733C" w:rsidRPr="007055D9">
        <w:t xml:space="preserve"> the</w:t>
      </w:r>
      <w:r w:rsidRPr="007055D9">
        <w:t xml:space="preserve"> </w:t>
      </w:r>
      <w:r w:rsidR="004E47A8" w:rsidRPr="007055D9">
        <w:t xml:space="preserve">Development </w:t>
      </w:r>
      <w:bookmarkEnd w:id="59"/>
      <w:bookmarkEnd w:id="60"/>
      <w:r w:rsidR="004E47A8" w:rsidRPr="007055D9">
        <w:t>Processes</w:t>
      </w:r>
      <w:bookmarkEnd w:id="61"/>
      <w:bookmarkEnd w:id="6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5" w:name="_Ref333842518"/>
      <w:bookmarkStart w:id="66" w:name="_Ref333842510"/>
      <w:bookmarkStart w:id="67" w:name="_Toc3557084"/>
      <w:bookmarkStart w:id="68"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5"/>
      <w:r w:rsidRPr="007055D9">
        <w:t>: The</w:t>
      </w:r>
      <w:r w:rsidR="000033ED" w:rsidRPr="007055D9">
        <w:t xml:space="preserve"> </w:t>
      </w:r>
      <w:r w:rsidR="008C1F93" w:rsidRPr="007055D9">
        <w:t xml:space="preserve">Development </w:t>
      </w:r>
      <w:bookmarkEnd w:id="66"/>
      <w:r w:rsidR="008C1F93" w:rsidRPr="007055D9">
        <w:t>Process</w:t>
      </w:r>
      <w:bookmarkEnd w:id="67"/>
      <w:bookmarkEnd w:id="6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0" w:name="_Ref334482085"/>
      <w:bookmarkStart w:id="71" w:name="_Ref334482078"/>
      <w:bookmarkStart w:id="72" w:name="_Toc3557085"/>
      <w:bookmarkStart w:id="73"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9"/>
      <w:bookmarkEnd w:id="7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1"/>
      <w:r w:rsidR="005E0B44" w:rsidRPr="007055D9">
        <w:t>Process</w:t>
      </w:r>
      <w:bookmarkEnd w:id="72"/>
      <w:bookmarkEnd w:id="7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4" w:name="_Toc3556930"/>
      <w:bookmarkStart w:id="75" w:name="_Toc24967427"/>
      <w:r w:rsidRPr="007055D9">
        <w:lastRenderedPageBreak/>
        <w:t xml:space="preserve">Key-words </w:t>
      </w:r>
      <w:r w:rsidR="004F2D36" w:rsidRPr="007055D9">
        <w:t>of XML specification</w:t>
      </w:r>
      <w:bookmarkEnd w:id="74"/>
      <w:bookmarkEnd w:id="75"/>
    </w:p>
    <w:p w14:paraId="433568B7" w14:textId="77777777" w:rsidR="003B4F3B" w:rsidRPr="007055D9" w:rsidRDefault="002D62D0" w:rsidP="00860E71">
      <w:pPr>
        <w:pStyle w:val="berschrift2"/>
      </w:pPr>
      <w:bookmarkStart w:id="76" w:name="_Toc3556931"/>
      <w:bookmarkStart w:id="77" w:name="_Toc24967428"/>
      <w:r w:rsidRPr="007055D9">
        <w:t>Key-words</w:t>
      </w:r>
      <w:bookmarkEnd w:id="76"/>
      <w:bookmarkEnd w:id="7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8" w:name="_Ref371679978"/>
      <w:bookmarkStart w:id="79" w:name="_Ref371939247"/>
      <w:bookmarkStart w:id="80" w:name="_Toc3556933"/>
      <w:bookmarkStart w:id="81" w:name="_Toc24967429"/>
      <w:bookmarkStart w:id="82" w:name="_Toc288196441"/>
      <w:bookmarkStart w:id="83" w:name="_Toc288200739"/>
      <w:bookmarkEnd w:id="63"/>
      <w:bookmarkEnd w:id="64"/>
      <w:r w:rsidRPr="007055D9">
        <w:lastRenderedPageBreak/>
        <w:t>Parts</w:t>
      </w:r>
      <w:r w:rsidR="00522BFE" w:rsidRPr="007055D9">
        <w:t>, Properties</w:t>
      </w:r>
      <w:r w:rsidRPr="007055D9">
        <w:t xml:space="preserve"> and </w:t>
      </w:r>
      <w:r w:rsidR="00CA1B81" w:rsidRPr="007055D9">
        <w:t>A</w:t>
      </w:r>
      <w:r w:rsidRPr="007055D9">
        <w:t>ssemblies</w:t>
      </w:r>
      <w:bookmarkEnd w:id="78"/>
      <w:bookmarkEnd w:id="79"/>
      <w:bookmarkEnd w:id="80"/>
      <w:bookmarkEnd w:id="8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4" w:name="_Toc3556934"/>
      <w:bookmarkStart w:id="85" w:name="_Toc24967430"/>
      <w:r w:rsidRPr="007055D9">
        <w:t>Parts</w:t>
      </w:r>
      <w:bookmarkEnd w:id="84"/>
      <w:bookmarkEnd w:id="8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6" w:name="_Toc3556935"/>
      <w:bookmarkStart w:id="87" w:name="_Toc24967431"/>
      <w:r w:rsidRPr="007055D9">
        <w:t>Part Labels</w:t>
      </w:r>
      <w:bookmarkEnd w:id="86"/>
      <w:bookmarkEnd w:id="87"/>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8" w:name="_Toc3556936"/>
      <w:bookmarkStart w:id="89" w:name="_Toc24967432"/>
      <w:r w:rsidRPr="007055D9">
        <w:t>Properties</w:t>
      </w:r>
      <w:bookmarkEnd w:id="88"/>
      <w:bookmarkEnd w:id="8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90" w:name="_Toc428456056"/>
      <w:bookmarkStart w:id="91" w:name="_Toc428537020"/>
      <w:bookmarkStart w:id="92" w:name="_Toc428969339"/>
      <w:bookmarkStart w:id="93" w:name="_Toc429052730"/>
      <w:bookmarkStart w:id="94" w:name="_Toc3556937"/>
      <w:bookmarkStart w:id="95" w:name="_Toc24967433"/>
      <w:bookmarkEnd w:id="90"/>
      <w:bookmarkEnd w:id="91"/>
      <w:bookmarkEnd w:id="92"/>
      <w:bookmarkEnd w:id="93"/>
      <w:r w:rsidRPr="007055D9">
        <w:t>Assemblies</w:t>
      </w:r>
      <w:bookmarkEnd w:id="94"/>
      <w:bookmarkEnd w:id="9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6" w:name="_Toc3557086"/>
      <w:bookmarkStart w:id="97"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6"/>
      <w:bookmarkEnd w:id="9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8" w:name="_Toc3556938"/>
      <w:bookmarkStart w:id="99" w:name="_Toc24967434"/>
      <w:r w:rsidRPr="007055D9">
        <w:lastRenderedPageBreak/>
        <w:t>File Structure of χMCF</w:t>
      </w:r>
      <w:bookmarkEnd w:id="98"/>
      <w:bookmarkEnd w:id="9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00" w:name="_Toc428279323"/>
      <w:bookmarkStart w:id="101" w:name="_Toc428456059"/>
      <w:bookmarkStart w:id="102" w:name="_Toc428537023"/>
      <w:bookmarkStart w:id="103" w:name="_Toc428969342"/>
      <w:bookmarkStart w:id="104" w:name="_Toc429052733"/>
      <w:bookmarkStart w:id="105" w:name="_Toc3556939"/>
      <w:bookmarkStart w:id="106" w:name="_Toc24967435"/>
      <w:bookmarkEnd w:id="100"/>
      <w:bookmarkEnd w:id="101"/>
      <w:bookmarkEnd w:id="102"/>
      <w:bookmarkEnd w:id="103"/>
      <w:bookmarkEnd w:id="104"/>
      <w:r w:rsidRPr="007055D9">
        <w:t>Elements containing g</w:t>
      </w:r>
      <w:r w:rsidR="00A341E9" w:rsidRPr="007055D9">
        <w:t>eneral information</w:t>
      </w:r>
      <w:bookmarkEnd w:id="105"/>
      <w:bookmarkEnd w:id="106"/>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7" w:name="_Toc3566409"/>
      <w:bookmarkStart w:id="108"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7"/>
      <w:bookmarkEnd w:id="108"/>
    </w:p>
    <w:p w14:paraId="574E4A30" w14:textId="77777777" w:rsidR="00CC728F" w:rsidRPr="007055D9" w:rsidRDefault="00CF4308" w:rsidP="00736820">
      <w:pPr>
        <w:pStyle w:val="berschrift3"/>
        <w:tabs>
          <w:tab w:val="clear" w:pos="720"/>
          <w:tab w:val="num" w:pos="1701"/>
        </w:tabs>
      </w:pPr>
      <w:bookmarkStart w:id="109" w:name="_Toc3556940"/>
      <w:bookmarkStart w:id="110" w:name="_Toc24967436"/>
      <w:r w:rsidRPr="007055D9">
        <w:t>Date</w:t>
      </w:r>
      <w:bookmarkEnd w:id="109"/>
      <w:bookmarkEnd w:id="110"/>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1" w:name="_Toc3556941"/>
      <w:bookmarkStart w:id="112" w:name="_Toc24967437"/>
      <w:r w:rsidRPr="007055D9">
        <w:t>Version</w:t>
      </w:r>
      <w:bookmarkEnd w:id="111"/>
      <w:bookmarkEnd w:id="112"/>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3" w:name="_Toc3556942"/>
      <w:bookmarkStart w:id="114" w:name="_Toc24967438"/>
      <w:r w:rsidRPr="007055D9">
        <w:t>Unit System</w:t>
      </w:r>
      <w:bookmarkEnd w:id="113"/>
      <w:bookmarkEnd w:id="11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5" w:name="_Toc3566410"/>
      <w:bookmarkStart w:id="116"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5"/>
      <w:bookmarkEnd w:id="11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7" w:name="_Toc339013871"/>
      <w:bookmarkStart w:id="118" w:name="_Toc3556943"/>
      <w:bookmarkStart w:id="119"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7"/>
      <w:bookmarkEnd w:id="118"/>
      <w:bookmarkEnd w:id="11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20" w:name="_Toc413359565"/>
      <w:bookmarkStart w:id="121" w:name="_Ref414560122"/>
      <w:bookmarkStart w:id="122" w:name="_Ref414563183"/>
      <w:bookmarkStart w:id="123" w:name="_Ref414571476"/>
      <w:bookmarkStart w:id="124" w:name="_Ref428530906"/>
      <w:bookmarkStart w:id="125" w:name="_Ref429050591"/>
      <w:bookmarkStart w:id="126" w:name="_Ref429053268"/>
      <w:bookmarkStart w:id="127" w:name="_Toc3556944"/>
      <w:bookmarkStart w:id="128" w:name="_Toc24967440"/>
      <w:r w:rsidRPr="007055D9">
        <w:t xml:space="preserve">User Specific Data </w:t>
      </w:r>
      <w:r w:rsidRPr="00E70284">
        <w:rPr>
          <w:rFonts w:ascii="Courier New" w:hAnsi="Courier New" w:cs="Courier New"/>
          <w:b w:val="0"/>
          <w:sz w:val="26"/>
          <w:szCs w:val="28"/>
          <w:lang w:eastAsia="de-DE"/>
        </w:rPr>
        <w:t>&lt;appdata&gt;</w:t>
      </w:r>
      <w:bookmarkEnd w:id="120"/>
      <w:bookmarkEnd w:id="121"/>
      <w:bookmarkEnd w:id="122"/>
      <w:bookmarkEnd w:id="123"/>
      <w:bookmarkEnd w:id="124"/>
      <w:bookmarkEnd w:id="125"/>
      <w:bookmarkEnd w:id="126"/>
      <w:bookmarkEnd w:id="127"/>
      <w:bookmarkEnd w:id="12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9" w:name="_Toc3566411"/>
      <w:bookmarkStart w:id="130"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9"/>
      <w:bookmarkEnd w:id="13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proofErr w:type="gramStart"/>
      <w:r>
        <w:t>xsi:schemaLocation</w:t>
      </w:r>
      <w:proofErr w:type="spellEnd"/>
      <w:proofErr w:type="gram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proofErr w:type="gramStart"/>
      <w:r w:rsidRPr="00D37B49">
        <w:rPr>
          <w:b/>
          <w:color w:val="0070C0"/>
        </w:rPr>
        <w:t>xsi:schemaLocation</w:t>
      </w:r>
      <w:proofErr w:type="spellEnd"/>
      <w:proofErr w:type="gram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1" w:name="_Finite_Element_Specific"/>
      <w:bookmarkStart w:id="132" w:name="_Ref414560131"/>
      <w:bookmarkStart w:id="133" w:name="_Toc3556945"/>
      <w:bookmarkStart w:id="134" w:name="_Toc24967441"/>
      <w:bookmarkEnd w:id="131"/>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2"/>
      <w:bookmarkEnd w:id="133"/>
      <w:bookmarkEnd w:id="13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5" w:name="_Toc3566412"/>
      <w:bookmarkStart w:id="136"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5"/>
      <w:bookmarkEnd w:id="136"/>
    </w:p>
    <w:p w14:paraId="7CFA5C39" w14:textId="7802A701" w:rsidR="00525E47" w:rsidRPr="00FE07F4" w:rsidRDefault="002A4E25" w:rsidP="00525E47">
      <w:pPr>
        <w:jc w:val="both"/>
        <w:rPr>
          <w:ins w:id="137" w:author="nick" w:date="2019-10-29T19:11:00Z"/>
          <w:lang w:val="en-GB"/>
        </w:rPr>
      </w:pPr>
      <w:commentRangeStart w:id="138"/>
      <w:del w:id="139" w:author="nick" w:date="2019-10-29T19:11:00Z">
        <w:r w:rsidRPr="007055D9" w:rsidDel="00525E47">
          <w:delText xml:space="preserve">Only </w:delText>
        </w:r>
      </w:del>
      <w:del w:id="140" w:author="nick" w:date="2019-10-29T16:44:00Z">
        <w:r w:rsidRPr="007055D9" w:rsidDel="003D35D3">
          <w:delText xml:space="preserve">the </w:delText>
        </w:r>
      </w:del>
      <w:del w:id="141" w:author="nick" w:date="2019-10-29T19:11:00Z">
        <w:r w:rsidR="000F22A2" w:rsidDel="00525E47">
          <w:rPr>
            <w:rFonts w:ascii="Courier New" w:hAnsi="Courier New" w:cs="Courier New"/>
            <w:b/>
            <w:i/>
            <w:sz w:val="18"/>
            <w:szCs w:val="18"/>
          </w:rPr>
          <w:delText>&lt;</w:delText>
        </w:r>
      </w:del>
      <w:del w:id="142"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3"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4"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5"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6"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7"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8"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8"/>
      <w:ins w:id="149" w:author="nick" w:date="2019-10-29T19:17:00Z">
        <w:r w:rsidR="0035369C">
          <w:rPr>
            <w:rStyle w:val="Kommentarzeichen"/>
            <w:lang w:eastAsia="x-none"/>
          </w:rPr>
          <w:commentReference w:id="138"/>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50" w:author="nick" w:date="2019-10-29T16:31:00Z">
              <w:r w:rsidDel="002B06B9">
                <w:delText>CAE</w:delText>
              </w:r>
              <w:r w:rsidR="00680804" w:rsidDel="002B06B9">
                <w:delText>_</w:delText>
              </w:r>
              <w:r w:rsidR="000C2483" w:rsidRPr="007055D9" w:rsidDel="002B06B9">
                <w:delText>DATA</w:delText>
              </w:r>
            </w:del>
            <w:ins w:id="151"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2" w:author="nick" w:date="2019-10-29T16:39:00Z">
              <w:r w:rsidRPr="007055D9" w:rsidDel="003D35D3">
                <w:delText xml:space="preserve">As </w:delText>
              </w:r>
            </w:del>
            <w:del w:id="153"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4"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5" w:name="_Toc3566413"/>
      <w:bookmarkStart w:id="156"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7" w:author="nick" w:date="2019-10-29T16:44:00Z">
        <w:r w:rsidR="003D35D3">
          <w:t xml:space="preserve">the child </w:t>
        </w:r>
      </w:ins>
      <w:r w:rsidR="00CF3C23">
        <w:t xml:space="preserve">element </w:t>
      </w:r>
      <w:ins w:id="158"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5"/>
      <w:bookmarkEnd w:id="156"/>
    </w:p>
    <w:p w14:paraId="52BBCE4A" w14:textId="2785DCF6" w:rsidR="005C59E0" w:rsidDel="002B06B9" w:rsidRDefault="005C59E0" w:rsidP="005C59E0">
      <w:pPr>
        <w:jc w:val="both"/>
        <w:rPr>
          <w:del w:id="159" w:author="nick" w:date="2019-10-29T16:33:00Z"/>
        </w:rPr>
      </w:pPr>
      <w:del w:id="160"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1"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2" w:author="nick" w:date="2019-10-29T16:33:00Z"/>
                <w:b/>
                <w:i/>
              </w:rPr>
            </w:pPr>
            <w:del w:id="163"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4" w:author="nick" w:date="2019-10-29T16:33:00Z"/>
                <w:b/>
                <w:i/>
              </w:rPr>
            </w:pPr>
            <w:del w:id="165"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6" w:author="nick" w:date="2019-10-29T16:33:00Z"/>
                <w:b/>
                <w:i/>
              </w:rPr>
            </w:pPr>
            <w:del w:id="167"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8" w:author="nick" w:date="2019-10-29T16:33:00Z"/>
                <w:b/>
                <w:i/>
              </w:rPr>
            </w:pPr>
            <w:del w:id="169" w:author="nick" w:date="2019-10-29T16:33:00Z">
              <w:r w:rsidRPr="007055D9" w:rsidDel="002B06B9">
                <w:rPr>
                  <w:b/>
                  <w:i/>
                </w:rPr>
                <w:delText>Constraint</w:delText>
              </w:r>
            </w:del>
          </w:p>
        </w:tc>
      </w:tr>
      <w:tr w:rsidR="005C59E0" w:rsidRPr="00B2456F" w:rsidDel="002B06B9" w14:paraId="10D2911C" w14:textId="686F58B8" w:rsidTr="0072271B">
        <w:trPr>
          <w:del w:id="170" w:author="nick" w:date="2019-10-29T16:33:00Z"/>
        </w:trPr>
        <w:tc>
          <w:tcPr>
            <w:tcW w:w="2121" w:type="dxa"/>
            <w:shd w:val="clear" w:color="auto" w:fill="auto"/>
            <w:vAlign w:val="bottom"/>
          </w:tcPr>
          <w:p w14:paraId="2D6DDC10" w14:textId="278C951A" w:rsidR="005C59E0" w:rsidRPr="002D6B99" w:rsidDel="002B06B9" w:rsidRDefault="005C59E0" w:rsidP="0072271B">
            <w:pPr>
              <w:rPr>
                <w:del w:id="171" w:author="nick" w:date="2019-10-29T16:33:00Z"/>
                <w:rStyle w:val="Kommentarzeichen"/>
                <w:sz w:val="20"/>
                <w:szCs w:val="20"/>
                <w:lang w:eastAsia="x-none"/>
              </w:rPr>
            </w:pPr>
            <w:del w:id="172"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3" w:author="nick" w:date="2019-10-29T16:33:00Z"/>
                <w:sz w:val="20"/>
                <w:szCs w:val="20"/>
              </w:rPr>
            </w:pPr>
            <w:del w:id="174"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5" w:author="nick" w:date="2019-10-29T16:33:00Z"/>
                <w:sz w:val="20"/>
                <w:szCs w:val="20"/>
              </w:rPr>
            </w:pPr>
            <w:del w:id="176"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7" w:author="nick" w:date="2019-10-29T16:33:00Z"/>
                <w:sz w:val="20"/>
                <w:szCs w:val="20"/>
              </w:rPr>
            </w:pPr>
            <w:del w:id="178"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9" w:author="nick" w:date="2019-10-29T16:33:00Z"/>
        </w:rPr>
      </w:pPr>
      <w:bookmarkStart w:id="180" w:name="_Toc3566414"/>
      <w:del w:id="18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80"/>
      </w:del>
    </w:p>
    <w:p w14:paraId="4C99311D" w14:textId="4E1D3F0A" w:rsidR="007E6340" w:rsidDel="002B06B9" w:rsidRDefault="00A533D8" w:rsidP="00A533D8">
      <w:pPr>
        <w:jc w:val="both"/>
        <w:rPr>
          <w:del w:id="182" w:author="nick" w:date="2019-10-29T16:33:00Z"/>
        </w:rPr>
      </w:pPr>
      <w:del w:id="183"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4"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5" w:author="nick" w:date="2019-10-29T16:33:00Z"/>
                <w:b/>
                <w:i/>
              </w:rPr>
            </w:pPr>
            <w:del w:id="186"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7" w:author="nick" w:date="2019-10-29T16:33:00Z"/>
                <w:b/>
                <w:i/>
              </w:rPr>
            </w:pPr>
            <w:del w:id="188"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9" w:author="nick" w:date="2019-10-29T16:33:00Z"/>
                <w:b/>
                <w:i/>
              </w:rPr>
            </w:pPr>
            <w:del w:id="190"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1" w:author="nick" w:date="2019-10-29T16:33:00Z"/>
                <w:b/>
                <w:i/>
              </w:rPr>
            </w:pPr>
            <w:del w:id="192" w:author="nick" w:date="2019-10-29T16:33:00Z">
              <w:r w:rsidRPr="007055D9" w:rsidDel="002B06B9">
                <w:rPr>
                  <w:b/>
                  <w:i/>
                </w:rPr>
                <w:delText>Constraint</w:delText>
              </w:r>
            </w:del>
          </w:p>
        </w:tc>
      </w:tr>
      <w:tr w:rsidR="00A533D8" w:rsidRPr="007055D9" w:rsidDel="002B06B9" w14:paraId="22C0DF5A" w14:textId="5FAD03D7" w:rsidTr="00CF3C23">
        <w:trPr>
          <w:cantSplit/>
          <w:del w:id="193"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4" w:author="nick" w:date="2019-10-29T16:33:00Z"/>
              </w:rPr>
            </w:pPr>
            <w:del w:id="195"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6" w:author="nick" w:date="2019-10-29T16:33:00Z"/>
              </w:rPr>
            </w:pPr>
            <w:del w:id="197"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8" w:author="nick" w:date="2019-10-29T16:33:00Z"/>
              </w:rPr>
            </w:pPr>
            <w:del w:id="199"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0" w:author="nick" w:date="2019-10-29T16:33:00Z"/>
              </w:rPr>
            </w:pPr>
            <w:del w:id="201" w:author="nick" w:date="2019-10-29T16:33:00Z">
              <w:r w:rsidDel="002B06B9">
                <w:delText>-</w:delText>
              </w:r>
            </w:del>
          </w:p>
        </w:tc>
      </w:tr>
      <w:tr w:rsidR="00E9228F" w:rsidRPr="007055D9" w:rsidDel="002B06B9" w14:paraId="0D51FB77" w14:textId="246709B5" w:rsidTr="00CF3C23">
        <w:trPr>
          <w:cantSplit/>
          <w:del w:id="202"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3" w:author="nick" w:date="2019-10-29T16:33:00Z"/>
              </w:rPr>
            </w:pPr>
            <w:del w:id="204"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5" w:author="nick" w:date="2019-10-29T16:33:00Z"/>
              </w:rPr>
            </w:pPr>
            <w:del w:id="206"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7" w:author="nick" w:date="2019-10-29T16:33:00Z"/>
              </w:rPr>
            </w:pPr>
            <w:del w:id="208"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9" w:author="nick" w:date="2019-10-29T16:33:00Z"/>
              </w:rPr>
            </w:pPr>
            <w:del w:id="210" w:author="nick" w:date="2019-10-29T16:33:00Z">
              <w:r w:rsidDel="002B06B9">
                <w:delText>-</w:delText>
              </w:r>
            </w:del>
          </w:p>
        </w:tc>
      </w:tr>
      <w:tr w:rsidR="00E9228F" w:rsidRPr="007055D9" w:rsidDel="002B06B9" w14:paraId="61C7BBBE" w14:textId="0758C5F4" w:rsidTr="00CF3C23">
        <w:trPr>
          <w:cantSplit/>
          <w:del w:id="211"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2" w:author="nick" w:date="2019-10-29T16:33:00Z"/>
              </w:rPr>
            </w:pPr>
            <w:del w:id="213"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4" w:author="nick" w:date="2019-10-29T16:33:00Z"/>
              </w:rPr>
            </w:pPr>
            <w:del w:id="215"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6" w:author="nick" w:date="2019-10-29T16:33:00Z"/>
              </w:rPr>
            </w:pPr>
            <w:del w:id="217"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8" w:author="nick" w:date="2019-10-29T16:33:00Z"/>
              </w:rPr>
            </w:pPr>
            <w:del w:id="219" w:author="nick" w:date="2019-10-29T16:33:00Z">
              <w:r w:rsidDel="002B06B9">
                <w:delText>-</w:delText>
              </w:r>
            </w:del>
          </w:p>
        </w:tc>
      </w:tr>
    </w:tbl>
    <w:p w14:paraId="467A447C" w14:textId="2ABBC6AB" w:rsidR="000C0E7B" w:rsidRPr="002B06B9" w:rsidDel="002B06B9" w:rsidRDefault="00CF3C23" w:rsidP="002B06B9">
      <w:pPr>
        <w:spacing w:before="120"/>
        <w:rPr>
          <w:del w:id="220" w:author="nick" w:date="2019-10-29T16:33:00Z"/>
          <w:rFonts w:ascii="Courier New" w:hAnsi="Courier New" w:cs="Courier New"/>
          <w:i/>
          <w:sz w:val="18"/>
          <w:szCs w:val="18"/>
        </w:rPr>
      </w:pPr>
      <w:bookmarkStart w:id="221" w:name="_Toc3566415"/>
      <w:del w:id="222"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1"/>
      </w:del>
    </w:p>
    <w:p w14:paraId="5BA2286E" w14:textId="6D335B3C" w:rsidR="000C0E7B" w:rsidRPr="000C0E7B" w:rsidDel="002B06B9" w:rsidRDefault="000C0E7B" w:rsidP="002B06B9">
      <w:pPr>
        <w:rPr>
          <w:del w:id="223" w:author="nick" w:date="2019-10-29T16:33:00Z"/>
        </w:rPr>
      </w:pPr>
      <w:del w:id="224"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5" w:author="nick" w:date="2019-10-29T16:33:00Z"/>
        </w:rPr>
      </w:pPr>
      <w:del w:id="226"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7" w:author="nick" w:date="2019-10-29T16:33:00Z"/>
        </w:rPr>
      </w:pPr>
      <w:del w:id="228"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9" w:author="nick" w:date="2019-10-29T16:33:00Z"/>
        </w:rPr>
      </w:pPr>
      <w:del w:id="230"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1" w:author="nick" w:date="2019-10-29T16:33:00Z"/>
        </w:rPr>
      </w:pPr>
      <w:del w:id="232"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3" w:author="nick" w:date="2019-10-29T16:46:00Z">
        <w:r w:rsidR="00230658" w:rsidRPr="00FE3D90" w:rsidDel="003D35D3">
          <w:rPr>
            <w:rFonts w:ascii="Courier New" w:hAnsi="Courier New" w:cs="Courier New"/>
            <w:i/>
            <w:sz w:val="18"/>
          </w:rPr>
          <w:delText>CAE_PART_MEMBER</w:delText>
        </w:r>
      </w:del>
      <w:ins w:id="234" w:author="nick" w:date="2019-10-29T16:46:00Z">
        <w:r w:rsidR="003D35D3">
          <w:rPr>
            <w:rFonts w:ascii="Courier New" w:hAnsi="Courier New" w:cs="Courier New"/>
            <w:i/>
            <w:sz w:val="18"/>
          </w:rPr>
          <w:t xml:space="preserve">ENTITY </w:t>
        </w:r>
      </w:ins>
      <w:del w:id="235"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6" w:author="nick" w:date="2019-10-29T15:51:00Z"/>
          <w:b/>
          <w:color w:val="0070C0"/>
        </w:rPr>
      </w:pPr>
      <w:del w:id="237"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8" w:author="nick" w:date="2019-10-29T15:51:00Z"/>
          <w:b/>
          <w:color w:val="0070C0"/>
        </w:rPr>
      </w:pPr>
      <w:del w:id="239"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0" w:author="nick" w:date="2019-10-29T15:51:00Z"/>
          <w:b/>
          <w:color w:val="0070C0"/>
        </w:rPr>
      </w:pPr>
      <w:del w:id="241"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2" w:author="nick" w:date="2019-10-29T15:51:00Z"/>
          <w:b/>
          <w:color w:val="0070C0"/>
        </w:rPr>
      </w:pPr>
      <w:del w:id="243"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50" w:author="nick" w:date="2019-10-29T15:51:00Z"/>
          <w:b/>
          <w:color w:val="0070C0"/>
        </w:rPr>
      </w:pPr>
      <w:del w:id="251"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2" w:author="nick" w:date="2019-10-29T15:52:00Z">
        <w:r w:rsidRPr="00821FC2" w:rsidDel="00887351">
          <w:rPr>
            <w:b/>
            <w:color w:val="0070C0"/>
          </w:rPr>
          <w:delText xml:space="preserve">       </w:delText>
        </w:r>
      </w:del>
      <w:r w:rsidRPr="00821FC2">
        <w:rPr>
          <w:b/>
          <w:color w:val="0070C0"/>
        </w:rPr>
        <w:t>&lt;</w:t>
      </w:r>
      <w:del w:id="253" w:author="nick" w:date="2019-10-29T16:37:00Z">
        <w:r w:rsidRPr="00821FC2" w:rsidDel="002B06B9">
          <w:rPr>
            <w:b/>
            <w:color w:val="0070C0"/>
          </w:rPr>
          <w:delText>ENTITY</w:delText>
        </w:r>
      </w:del>
      <w:ins w:id="254"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6"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7"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8"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9"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1" w:author="nick" w:date="2019-10-29T15:52:00Z">
        <w:r w:rsidRPr="00821FC2" w:rsidDel="00887351">
          <w:rPr>
            <w:b/>
            <w:color w:val="0070C0"/>
          </w:rPr>
          <w:delText xml:space="preserve">       </w:delText>
        </w:r>
      </w:del>
      <w:r w:rsidRPr="00821FC2">
        <w:rPr>
          <w:b/>
          <w:color w:val="0070C0"/>
        </w:rPr>
        <w:t>&lt;/</w:t>
      </w:r>
      <w:del w:id="262" w:author="nick" w:date="2019-10-29T16:37:00Z">
        <w:r w:rsidRPr="00821FC2" w:rsidDel="002B06B9">
          <w:rPr>
            <w:b/>
            <w:color w:val="0070C0"/>
          </w:rPr>
          <w:delText>ENTITY</w:delText>
        </w:r>
      </w:del>
      <w:ins w:id="263"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4" w:author="nick" w:date="2019-10-29T15:52:00Z"/>
          <w:b/>
          <w:color w:val="0070C0"/>
        </w:rPr>
      </w:pPr>
      <w:del w:id="265"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6" w:author="nick" w:date="2019-10-29T15:52:00Z"/>
          <w:b/>
          <w:color w:val="0070C0"/>
        </w:rPr>
      </w:pPr>
      <w:del w:id="267"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8" w:name="_Toc373504790"/>
      <w:bookmarkStart w:id="269" w:name="_Toc373505008"/>
      <w:bookmarkStart w:id="270" w:name="_Toc339013872"/>
      <w:bookmarkStart w:id="271" w:name="_Ref414560151"/>
      <w:bookmarkStart w:id="272" w:name="_Toc3556946"/>
      <w:bookmarkStart w:id="273" w:name="_Toc24967442"/>
      <w:bookmarkEnd w:id="268"/>
      <w:bookmarkEnd w:id="269"/>
      <w:r w:rsidRPr="007055D9">
        <w:t>Connection Data</w:t>
      </w:r>
      <w:bookmarkEnd w:id="27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1"/>
      <w:bookmarkEnd w:id="272"/>
      <w:bookmarkEnd w:id="273"/>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4" w:name="_Toc3566416"/>
      <w:bookmarkStart w:id="275"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6" w:name="_Toc3566417"/>
      <w:bookmarkStart w:id="277"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6"/>
      <w:bookmarkEnd w:id="277"/>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8" w:name="_Ref432343981"/>
      <w:bookmarkStart w:id="279" w:name="_Toc3556947"/>
      <w:bookmarkStart w:id="280" w:name="_Toc24967443"/>
      <w:r w:rsidRPr="007055D9">
        <w:t xml:space="preserve">Connected </w:t>
      </w:r>
      <w:r w:rsidR="00A101BB" w:rsidRPr="007055D9">
        <w:t>Objects</w:t>
      </w:r>
      <w:bookmarkEnd w:id="278"/>
      <w:bookmarkEnd w:id="279"/>
      <w:bookmarkEnd w:id="280"/>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1" w:name="_Toc3566418"/>
      <w:bookmarkStart w:id="282" w:name="_Toc24726636"/>
      <w:bookmarkStart w:id="283"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1"/>
      <w:bookmarkEnd w:id="282"/>
    </w:p>
    <w:p w14:paraId="6E0C7858" w14:textId="77777777" w:rsidR="00A33BC7" w:rsidRPr="007055D9" w:rsidRDefault="00543B6B" w:rsidP="00860E71">
      <w:pPr>
        <w:pStyle w:val="berschrift4"/>
      </w:pPr>
      <w:bookmarkStart w:id="284" w:name="_Ref428791371"/>
      <w:bookmarkStart w:id="285" w:name="_Ref428891357"/>
      <w:bookmarkStart w:id="286" w:name="_Ref428892751"/>
      <w:bookmarkStart w:id="287" w:name="_Toc3556948"/>
      <w:bookmarkStart w:id="288"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3"/>
      <w:bookmarkEnd w:id="284"/>
      <w:bookmarkEnd w:id="285"/>
      <w:bookmarkEnd w:id="286"/>
      <w:bookmarkEnd w:id="287"/>
      <w:bookmarkEnd w:id="288"/>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9" w:name="_Toc3566419"/>
      <w:bookmarkStart w:id="290"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9"/>
      <w:bookmarkEnd w:id="29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1" w:name="_Toc3556949"/>
      <w:bookmarkStart w:id="292"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1"/>
      <w:bookmarkEnd w:id="29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3" w:name="_Toc3566420"/>
      <w:bookmarkStart w:id="294"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3"/>
      <w:bookmarkEnd w:id="29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5"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berschrift4"/>
        <w:rPr>
          <w:ins w:id="296" w:author="nick" w:date="2019-11-10T14:42:00Z"/>
        </w:rPr>
      </w:pPr>
      <w:bookmarkStart w:id="297" w:name="_Toc21650806"/>
      <w:bookmarkStart w:id="298" w:name="_Ref21651717"/>
      <w:bookmarkStart w:id="299" w:name="_Toc24967446"/>
      <w:ins w:id="300" w:author="nick" w:date="2019-11-10T14:42:00Z">
        <w:r>
          <w:t>Special Topological situations</w:t>
        </w:r>
        <w:bookmarkEnd w:id="297"/>
        <w:bookmarkEnd w:id="298"/>
        <w:bookmarkEnd w:id="299"/>
      </w:ins>
    </w:p>
    <w:p w14:paraId="7ADB0469" w14:textId="77777777" w:rsidR="00C5158C" w:rsidRDefault="00C5158C" w:rsidP="00C5158C">
      <w:pPr>
        <w:rPr>
          <w:ins w:id="301" w:author="nick" w:date="2019-11-10T14:42:00Z"/>
        </w:rPr>
      </w:pPr>
      <w:ins w:id="302"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3" w:name="_Ref21650472"/>
                              <w:bookmarkStart w:id="304" w:name="_Toc21650945"/>
                              <w:bookmarkStart w:id="305" w:name="_Toc24721898"/>
                              <w:r>
                                <w:t xml:space="preserve">Figure </w:t>
                              </w:r>
                              <w:r>
                                <w:fldChar w:fldCharType="begin"/>
                              </w:r>
                              <w:r>
                                <w:instrText xml:space="preserve"> SEQ Figure \* ARABIC </w:instrText>
                              </w:r>
                              <w:r>
                                <w:fldChar w:fldCharType="separate"/>
                              </w:r>
                              <w:r>
                                <w:rPr>
                                  <w:noProof/>
                                </w:rPr>
                                <w:t>7</w:t>
                              </w:r>
                              <w:r>
                                <w:fldChar w:fldCharType="end"/>
                              </w:r>
                              <w:bookmarkEnd w:id="303"/>
                              <w:r>
                                <w:t>: special topologies</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6" w:name="_Ref21650472"/>
                        <w:bookmarkStart w:id="307" w:name="_Toc21650945"/>
                        <w:bookmarkStart w:id="308" w:name="_Toc24721898"/>
                        <w:r>
                          <w:t xml:space="preserve">Figure </w:t>
                        </w:r>
                        <w:r>
                          <w:fldChar w:fldCharType="begin"/>
                        </w:r>
                        <w:r>
                          <w:instrText xml:space="preserve"> SEQ Figure \* ARABIC </w:instrText>
                        </w:r>
                        <w:r>
                          <w:fldChar w:fldCharType="separate"/>
                        </w:r>
                        <w:r>
                          <w:rPr>
                            <w:noProof/>
                          </w:rPr>
                          <w:t>7</w:t>
                        </w:r>
                        <w:r>
                          <w:fldChar w:fldCharType="end"/>
                        </w:r>
                        <w:bookmarkEnd w:id="306"/>
                        <w:r>
                          <w:t>: special topologies</w:t>
                        </w:r>
                        <w:bookmarkEnd w:id="307"/>
                        <w:bookmarkEnd w:id="308"/>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9" w:author="nick" w:date="2019-11-10T14:42:00Z"/>
        </w:rPr>
      </w:pPr>
      <w:ins w:id="310"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11" w:author="nick" w:date="2019-11-10T14:42:00Z"/>
        </w:rPr>
      </w:pPr>
      <w:ins w:id="312" w:author="nick" w:date="2019-11-10T14:42:00Z">
        <w:r>
          <w:t xml:space="preserve">This includes the following </w:t>
        </w:r>
        <w:proofErr w:type="spellStart"/>
        <w:r>
          <w:t>scenaria</w:t>
        </w:r>
        <w:proofErr w:type="spellEnd"/>
        <w:r>
          <w:t>:</w:t>
        </w:r>
      </w:ins>
    </w:p>
    <w:p w14:paraId="26116B61" w14:textId="77777777" w:rsidR="00C5158C" w:rsidRPr="0033379A" w:rsidRDefault="00C5158C" w:rsidP="00C5158C">
      <w:pPr>
        <w:pStyle w:val="Listenabsatz"/>
        <w:numPr>
          <w:ilvl w:val="0"/>
          <w:numId w:val="61"/>
        </w:numPr>
        <w:rPr>
          <w:ins w:id="313" w:author="nick" w:date="2019-11-10T14:42:00Z"/>
          <w:lang w:val="en-US"/>
        </w:rPr>
      </w:pPr>
      <w:ins w:id="314" w:author="nick" w:date="2019-11-10T14:42:00Z">
        <w:r w:rsidRPr="0033379A">
          <w:rPr>
            <w:lang w:val="en-US"/>
          </w:rPr>
          <w:t>the stacking order of the connected parts may be important</w:t>
        </w:r>
      </w:ins>
    </w:p>
    <w:p w14:paraId="055135F1" w14:textId="77777777" w:rsidR="00C5158C" w:rsidRPr="0033379A" w:rsidRDefault="00C5158C" w:rsidP="00C5158C">
      <w:pPr>
        <w:pStyle w:val="Listenabsatz"/>
        <w:numPr>
          <w:ilvl w:val="0"/>
          <w:numId w:val="61"/>
        </w:numPr>
        <w:rPr>
          <w:ins w:id="315" w:author="nick" w:date="2019-11-10T14:42:00Z"/>
          <w:lang w:val="en-US"/>
        </w:rPr>
      </w:pPr>
      <w:ins w:id="316" w:author="nick" w:date="2019-11-10T14:42:00Z">
        <w:r w:rsidRPr="0033379A">
          <w:rPr>
            <w:lang w:val="en-US"/>
          </w:rPr>
          <w:t xml:space="preserve">some parts may be involved more than once in </w:t>
        </w:r>
        <w:proofErr w:type="gramStart"/>
        <w:r w:rsidRPr="0033379A">
          <w:rPr>
            <w:lang w:val="en-US"/>
          </w:rPr>
          <w:t>a  joint</w:t>
        </w:r>
        <w:proofErr w:type="gramEnd"/>
        <w:r w:rsidRPr="0033379A">
          <w:rPr>
            <w:lang w:val="en-US"/>
          </w:rPr>
          <w:t xml:space="preserve"> (self-connected joint).</w:t>
        </w:r>
      </w:ins>
    </w:p>
    <w:p w14:paraId="178F1FE4" w14:textId="77777777" w:rsidR="00C5158C" w:rsidRPr="0033379A" w:rsidRDefault="00C5158C" w:rsidP="00C5158C">
      <w:pPr>
        <w:pStyle w:val="Listenabsatz"/>
        <w:numPr>
          <w:ilvl w:val="1"/>
          <w:numId w:val="61"/>
        </w:numPr>
        <w:rPr>
          <w:ins w:id="317" w:author="nick" w:date="2019-11-10T14:42:00Z"/>
          <w:lang w:val="en-US"/>
        </w:rPr>
      </w:pPr>
      <w:ins w:id="318" w:author="nick" w:date="2019-11-10T14:42:00Z">
        <w:r w:rsidRPr="0033379A">
          <w:rPr>
            <w:lang w:val="en-US"/>
          </w:rPr>
          <w:t>each part involved in a self-connected joint more than once is known, or</w:t>
        </w:r>
      </w:ins>
    </w:p>
    <w:p w14:paraId="68C7304A" w14:textId="77777777" w:rsidR="00C5158C" w:rsidRPr="0033379A" w:rsidRDefault="00C5158C" w:rsidP="00C5158C">
      <w:pPr>
        <w:pStyle w:val="Listenabsatz"/>
        <w:numPr>
          <w:ilvl w:val="1"/>
          <w:numId w:val="61"/>
        </w:numPr>
        <w:rPr>
          <w:ins w:id="319" w:author="nick" w:date="2019-11-10T14:42:00Z"/>
          <w:lang w:val="en-US"/>
        </w:rPr>
      </w:pPr>
      <w:ins w:id="320" w:author="nick" w:date="2019-11-10T14:42:00Z">
        <w:r w:rsidRPr="0033379A">
          <w:rPr>
            <w:lang w:val="en-US"/>
          </w:rPr>
          <w:t xml:space="preserve">just the </w:t>
        </w:r>
        <w:r w:rsidRPr="0033379A">
          <w:rPr>
            <w:i/>
            <w:lang w:val="en-US"/>
          </w:rPr>
          <w:t>number</w:t>
        </w:r>
        <w:r w:rsidRPr="0033379A">
          <w:rPr>
            <w:lang w:val="en-US"/>
          </w:rPr>
          <w:t xml:space="preserve"> of parts involved in </w:t>
        </w:r>
        <w:proofErr w:type="gramStart"/>
        <w:r w:rsidRPr="0033379A">
          <w:rPr>
            <w:lang w:val="en-US"/>
          </w:rPr>
          <w:t>a  self</w:t>
        </w:r>
        <w:proofErr w:type="gramEnd"/>
        <w:r w:rsidRPr="0033379A">
          <w:rPr>
            <w:lang w:val="en-US"/>
          </w:rPr>
          <w:t>-connected joint is known.</w:t>
        </w:r>
      </w:ins>
    </w:p>
    <w:p w14:paraId="3C946525" w14:textId="77777777" w:rsidR="00C5158C" w:rsidRDefault="00C5158C" w:rsidP="00C5158C">
      <w:pPr>
        <w:rPr>
          <w:ins w:id="321" w:author="nick" w:date="2019-11-10T14:42:00Z"/>
        </w:rPr>
      </w:pPr>
    </w:p>
    <w:p w14:paraId="23F90340" w14:textId="20332C8B" w:rsidR="00C5158C" w:rsidRDefault="00C5158C" w:rsidP="00C5158C">
      <w:pPr>
        <w:rPr>
          <w:ins w:id="322" w:author="nick" w:date="2019-11-10T14:42:00Z"/>
        </w:rPr>
      </w:pPr>
      <w:ins w:id="323" w:author="nick" w:date="2019-11-10T14:42:00Z">
        <w:r>
          <w:t xml:space="preserve">In </w:t>
        </w:r>
        <w:r>
          <w:fldChar w:fldCharType="begin"/>
        </w:r>
        <w:r>
          <w:instrText xml:space="preserve"> REF _Ref21650472 \h </w:instrText>
        </w:r>
      </w:ins>
      <w:ins w:id="324"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5" w:author="nick" w:date="2019-11-10T14:59:00Z">
        <w:r w:rsidR="00237521">
          <w:t>joint</w:t>
        </w:r>
      </w:ins>
      <w:ins w:id="326" w:author="nick" w:date="2019-11-10T14:42:00Z">
        <w:r>
          <w:t xml:space="preserve"> is connected in a different way.</w:t>
        </w:r>
      </w:ins>
    </w:p>
    <w:p w14:paraId="22FE7AAE" w14:textId="77777777" w:rsidR="00C5158C" w:rsidRDefault="00C5158C" w:rsidP="00C5158C">
      <w:pPr>
        <w:pStyle w:val="XMLCode"/>
        <w:ind w:firstLine="0"/>
        <w:rPr>
          <w:ins w:id="327" w:author="nick" w:date="2019-11-10T14:42:00Z"/>
        </w:rPr>
      </w:pPr>
    </w:p>
    <w:p w14:paraId="17B5232E" w14:textId="77777777" w:rsidR="00C5158C" w:rsidRDefault="00C5158C" w:rsidP="00C5158C">
      <w:pPr>
        <w:pStyle w:val="XMLCode"/>
        <w:ind w:firstLine="0"/>
        <w:rPr>
          <w:ins w:id="328" w:author="nick" w:date="2019-11-10T14:42:00Z"/>
        </w:rPr>
      </w:pPr>
      <w:ins w:id="329" w:author="nick" w:date="2019-11-10T14:42:00Z">
        <w:r>
          <w:t>&lt;connection_group&gt;</w:t>
        </w:r>
      </w:ins>
    </w:p>
    <w:p w14:paraId="1B135782" w14:textId="77777777" w:rsidR="00C5158C" w:rsidRDefault="00C5158C" w:rsidP="00C5158C">
      <w:pPr>
        <w:pStyle w:val="XMLCode"/>
        <w:ind w:firstLine="0"/>
        <w:rPr>
          <w:ins w:id="330" w:author="nick" w:date="2019-11-10T14:42:00Z"/>
        </w:rPr>
      </w:pPr>
      <w:ins w:id="331" w:author="nick" w:date="2019-11-10T14:42:00Z">
        <w:r>
          <w:t xml:space="preserve">    </w:t>
        </w:r>
        <w:r w:rsidRPr="00C3027A">
          <w:t>&lt;connected_to&gt;</w:t>
        </w:r>
      </w:ins>
    </w:p>
    <w:p w14:paraId="5010C7C1" w14:textId="416169E2" w:rsidR="00C5158C" w:rsidRDefault="00C5158C" w:rsidP="00C5158C">
      <w:pPr>
        <w:pStyle w:val="XMLCode"/>
        <w:ind w:firstLine="0"/>
        <w:rPr>
          <w:ins w:id="332" w:author="nick" w:date="2019-11-10T14:42:00Z"/>
        </w:rPr>
      </w:pPr>
      <w:ins w:id="333" w:author="nick" w:date="2019-11-10T14:42:00Z">
        <w:r>
          <w:t xml:space="preserve">       </w:t>
        </w:r>
        <w:r w:rsidRPr="00C3027A">
          <w:t xml:space="preserve"> &lt;part index=</w:t>
        </w:r>
      </w:ins>
      <w:ins w:id="334" w:author="nick" w:date="2019-11-24T12:20:00Z">
        <w:r w:rsidR="00194316">
          <w:t>"</w:t>
        </w:r>
      </w:ins>
      <w:ins w:id="335" w:author="nick" w:date="2019-11-10T14:42:00Z">
        <w:r w:rsidRPr="00C3027A">
          <w:t>1</w:t>
        </w:r>
      </w:ins>
      <w:ins w:id="336" w:author="nick" w:date="2019-11-24T12:20:00Z">
        <w:r w:rsidR="00194316">
          <w:t>"</w:t>
        </w:r>
      </w:ins>
      <w:ins w:id="337" w:author="nick" w:date="2019-11-10T14:42:00Z">
        <w:r w:rsidRPr="00C3027A">
          <w:t xml:space="preserve"> label=</w:t>
        </w:r>
      </w:ins>
      <w:ins w:id="338" w:author="nick" w:date="2019-11-24T12:20:00Z">
        <w:r w:rsidR="00194316">
          <w:t>"</w:t>
        </w:r>
      </w:ins>
      <w:ins w:id="339" w:author="nick" w:date="2019-11-10T14:44:00Z">
        <w:r>
          <w:t>PART_</w:t>
        </w:r>
      </w:ins>
      <w:ins w:id="340" w:author="nick" w:date="2019-11-19T16:00:00Z">
        <w:r w:rsidR="007F2E66">
          <w:t>7000800</w:t>
        </w:r>
      </w:ins>
      <w:ins w:id="341" w:author="nick" w:date="2019-11-24T12:20:00Z">
        <w:r w:rsidR="00194316">
          <w:t>"</w:t>
        </w:r>
      </w:ins>
      <w:ins w:id="342" w:author="nick" w:date="2019-11-10T14:42:00Z">
        <w:r w:rsidRPr="00C3027A">
          <w:t xml:space="preserve">/&gt; </w:t>
        </w:r>
      </w:ins>
      <w:ins w:id="343"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344" w:author="nick" w:date="2019-11-10T14:42:00Z"/>
        </w:rPr>
      </w:pPr>
      <w:ins w:id="345" w:author="nick" w:date="2019-11-10T14:42:00Z">
        <w:r>
          <w:t xml:space="preserve">        &lt;part index=</w:t>
        </w:r>
      </w:ins>
      <w:ins w:id="346" w:author="nick" w:date="2019-11-24T12:20:00Z">
        <w:r w:rsidR="00194316">
          <w:t>"</w:t>
        </w:r>
      </w:ins>
      <w:ins w:id="347" w:author="nick" w:date="2019-11-10T14:42:00Z">
        <w:r>
          <w:t>2</w:t>
        </w:r>
      </w:ins>
      <w:ins w:id="348" w:author="nick" w:date="2019-11-24T12:20:00Z">
        <w:r w:rsidR="00194316">
          <w:t>"</w:t>
        </w:r>
      </w:ins>
      <w:ins w:id="349" w:author="nick" w:date="2019-11-10T14:42:00Z">
        <w:r>
          <w:t xml:space="preserve"> label=</w:t>
        </w:r>
      </w:ins>
      <w:ins w:id="350" w:author="nick" w:date="2019-11-24T12:20:00Z">
        <w:r w:rsidR="00194316">
          <w:t>"</w:t>
        </w:r>
      </w:ins>
      <w:ins w:id="351" w:author="nick" w:date="2019-11-10T14:44:00Z">
        <w:r>
          <w:t>PART_</w:t>
        </w:r>
      </w:ins>
      <w:ins w:id="352" w:author="nick" w:date="2019-11-19T16:00:00Z">
        <w:r w:rsidR="007F2E66">
          <w:t>7000400</w:t>
        </w:r>
      </w:ins>
      <w:ins w:id="353" w:author="nick" w:date="2019-11-24T12:20:00Z">
        <w:r w:rsidR="00194316">
          <w:t>"</w:t>
        </w:r>
      </w:ins>
      <w:ins w:id="354" w:author="nick" w:date="2019-11-10T14:42:00Z">
        <w:r w:rsidRPr="00C3027A">
          <w:t xml:space="preserve">/&gt; </w:t>
        </w:r>
      </w:ins>
      <w:ins w:id="355" w:author="nick" w:date="2019-11-19T16:00:00Z">
        <w:r w:rsidR="007F2E66">
          <w:t xml:space="preserve">  </w:t>
        </w:r>
        <w:proofErr w:type="gramStart"/>
        <w:r w:rsidR="007F2E66">
          <w:t>&lt;!--</w:t>
        </w:r>
        <w:proofErr w:type="gramEnd"/>
        <w:r w:rsidR="007F2E66">
          <w:t xml:space="preserve"> red </w:t>
        </w:r>
      </w:ins>
      <w:ins w:id="356" w:author="nick" w:date="2019-11-19T16:01:00Z">
        <w:r w:rsidR="007F2E66">
          <w:t xml:space="preserve">  --&gt;</w:t>
        </w:r>
      </w:ins>
    </w:p>
    <w:p w14:paraId="66120E0B" w14:textId="77777777" w:rsidR="00C5158C" w:rsidRDefault="00C5158C" w:rsidP="00C5158C">
      <w:pPr>
        <w:pStyle w:val="XMLCode"/>
        <w:ind w:firstLine="0"/>
        <w:rPr>
          <w:ins w:id="357" w:author="nick" w:date="2019-11-10T14:42:00Z"/>
        </w:rPr>
      </w:pPr>
      <w:ins w:id="358" w:author="nick" w:date="2019-11-10T14:42:00Z">
        <w:r>
          <w:t xml:space="preserve">    </w:t>
        </w:r>
        <w:r w:rsidRPr="00C3027A">
          <w:t>&lt;/connected_to&gt;</w:t>
        </w:r>
      </w:ins>
    </w:p>
    <w:p w14:paraId="5DB1A6D8" w14:textId="77777777" w:rsidR="00C5158C" w:rsidRDefault="00C5158C" w:rsidP="00C5158C">
      <w:pPr>
        <w:pStyle w:val="XMLCode"/>
        <w:ind w:firstLine="0"/>
        <w:rPr>
          <w:ins w:id="359" w:author="nick" w:date="2019-11-10T14:42:00Z"/>
        </w:rPr>
      </w:pPr>
      <w:ins w:id="360" w:author="nick" w:date="2019-11-10T14:42:00Z">
        <w:r>
          <w:t>&lt;/connection_group&gt;</w:t>
        </w:r>
      </w:ins>
    </w:p>
    <w:p w14:paraId="035A8710" w14:textId="77777777" w:rsidR="00C5158C" w:rsidRDefault="00C5158C" w:rsidP="00C5158C">
      <w:pPr>
        <w:pStyle w:val="XMLCode"/>
        <w:ind w:firstLine="0"/>
        <w:rPr>
          <w:ins w:id="361" w:author="nick" w:date="2019-11-10T14:42:00Z"/>
        </w:rPr>
      </w:pPr>
    </w:p>
    <w:p w14:paraId="42FC1514" w14:textId="6620CE4E" w:rsidR="00C5158C" w:rsidRDefault="00C5158C" w:rsidP="00C5158C">
      <w:pPr>
        <w:rPr>
          <w:ins w:id="362" w:author="nick" w:date="2019-11-10T14:42:00Z"/>
        </w:rPr>
      </w:pPr>
      <w:ins w:id="363" w:author="nick" w:date="2019-11-10T14:42:00Z">
        <w:r>
          <w:t xml:space="preserve">For joints A and C the number of flanges connected is more than the number of parts in &lt;connected_to&gt;. Between joints A and C, the flanges feature </w:t>
        </w:r>
      </w:ins>
      <w:ins w:id="364" w:author="nick" w:date="2019-11-10T15:00:00Z">
        <w:r w:rsidR="00237521">
          <w:t>the same</w:t>
        </w:r>
      </w:ins>
      <w:ins w:id="365" w:author="nick" w:date="2019-11-10T14:42:00Z">
        <w:r>
          <w:t xml:space="preserve"> parts, </w:t>
        </w:r>
      </w:ins>
      <w:ins w:id="366" w:author="nick" w:date="2019-11-10T15:00:00Z">
        <w:r w:rsidR="00237521">
          <w:t xml:space="preserve">but </w:t>
        </w:r>
      </w:ins>
      <w:ins w:id="367" w:author="nick" w:date="2019-11-10T14:42:00Z">
        <w:r>
          <w:t>in a different order.</w:t>
        </w:r>
      </w:ins>
    </w:p>
    <w:p w14:paraId="5BC176CE" w14:textId="77777777" w:rsidR="00C5158C" w:rsidRDefault="00C5158C" w:rsidP="00C5158C">
      <w:pPr>
        <w:rPr>
          <w:ins w:id="368" w:author="nick" w:date="2019-11-10T14:42:00Z"/>
        </w:rPr>
      </w:pPr>
      <w:ins w:id="369"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370" w:author="nick" w:date="2019-11-10T14:42:00Z"/>
          <w:b w:val="0"/>
        </w:rPr>
      </w:pPr>
      <w:ins w:id="371"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2" w:author="nick" w:date="2019-11-10T14:42:00Z"/>
        </w:rPr>
      </w:pPr>
      <w:ins w:id="373"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4" w:author="nick" w:date="2019-11-10T14:42:00Z"/>
        </w:rPr>
      </w:pPr>
      <w:ins w:id="375"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6"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7" w:author="nick" w:date="2019-11-10T14:42:00Z"/>
                <w:b/>
                <w:i/>
              </w:rPr>
            </w:pPr>
            <w:ins w:id="378"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9" w:author="nick" w:date="2019-11-10T14:42:00Z"/>
                <w:b/>
                <w:i/>
              </w:rPr>
            </w:pPr>
            <w:ins w:id="380"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81" w:author="nick" w:date="2019-11-10T14:42:00Z"/>
                <w:b/>
                <w:i/>
              </w:rPr>
            </w:pPr>
            <w:ins w:id="382"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3" w:author="nick" w:date="2019-11-10T14:42:00Z"/>
                <w:b/>
                <w:i/>
              </w:rPr>
            </w:pPr>
            <w:ins w:id="384" w:author="nick" w:date="2019-11-10T14:42:00Z">
              <w:r w:rsidRPr="007055D9">
                <w:rPr>
                  <w:b/>
                  <w:i/>
                </w:rPr>
                <w:t>Constraint</w:t>
              </w:r>
            </w:ins>
          </w:p>
        </w:tc>
      </w:tr>
      <w:tr w:rsidR="00C5158C" w:rsidRPr="007055D9" w14:paraId="52D9C486" w14:textId="77777777" w:rsidTr="00C5158C">
        <w:trPr>
          <w:jc w:val="center"/>
          <w:ins w:id="385"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6" w:author="nick" w:date="2019-11-10T14:42:00Z"/>
                <w:sz w:val="20"/>
                <w:szCs w:val="20"/>
              </w:rPr>
            </w:pPr>
            <w:ins w:id="387"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8" w:author="nick" w:date="2019-11-10T14:42:00Z"/>
                <w:sz w:val="20"/>
                <w:szCs w:val="20"/>
              </w:rPr>
            </w:pPr>
            <w:ins w:id="389"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90" w:author="nick" w:date="2019-11-10T14:42:00Z"/>
                <w:sz w:val="20"/>
                <w:szCs w:val="20"/>
                <w:highlight w:val="yellow"/>
              </w:rPr>
            </w:pPr>
            <w:ins w:id="391"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2" w:author="nick" w:date="2019-11-10T14:42:00Z"/>
                <w:sz w:val="20"/>
                <w:szCs w:val="20"/>
              </w:rPr>
            </w:pPr>
            <w:ins w:id="393" w:author="nick" w:date="2019-11-10T14:42:00Z">
              <w:r w:rsidRPr="003103A4">
                <w:rPr>
                  <w:sz w:val="20"/>
                  <w:szCs w:val="20"/>
                </w:rPr>
                <w:t>-</w:t>
              </w:r>
            </w:ins>
          </w:p>
        </w:tc>
      </w:tr>
    </w:tbl>
    <w:p w14:paraId="075537A7" w14:textId="326F1201" w:rsidR="00C5158C" w:rsidRDefault="00C5158C" w:rsidP="00C5158C">
      <w:pPr>
        <w:pStyle w:val="Beschriftung"/>
        <w:spacing w:before="120"/>
        <w:rPr>
          <w:ins w:id="394" w:author="nick" w:date="2019-11-10T14:42:00Z"/>
          <w:rStyle w:val="elementdeftypeChar"/>
          <w:b/>
        </w:rPr>
      </w:pPr>
      <w:bookmarkStart w:id="395" w:name="_Toc21651031"/>
      <w:bookmarkStart w:id="396" w:name="_Toc24726639"/>
      <w:ins w:id="397" w:author="nick" w:date="2019-11-10T14:42:00Z">
        <w:r>
          <w:t xml:space="preserve">Table </w:t>
        </w:r>
        <w:r>
          <w:fldChar w:fldCharType="begin"/>
        </w:r>
        <w:r>
          <w:instrText xml:space="preserve"> SEQ Table \* ARABIC </w:instrText>
        </w:r>
        <w:r>
          <w:fldChar w:fldCharType="separate"/>
        </w:r>
      </w:ins>
      <w:ins w:id="398" w:author="m.kalaitzaki" w:date="2019-11-15T15:06:00Z">
        <w:r w:rsidR="007427E8">
          <w:rPr>
            <w:noProof/>
          </w:rPr>
          <w:t>11</w:t>
        </w:r>
      </w:ins>
      <w:ins w:id="399"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5"/>
        <w:bookmarkEnd w:id="396"/>
      </w:ins>
    </w:p>
    <w:p w14:paraId="6B44B584" w14:textId="77777777" w:rsidR="00C5158C" w:rsidRPr="007055D9" w:rsidRDefault="00C5158C" w:rsidP="00C5158C">
      <w:pPr>
        <w:keepNext/>
        <w:widowControl w:val="0"/>
        <w:rPr>
          <w:ins w:id="400" w:author="nick" w:date="2019-11-10T14:42:00Z"/>
        </w:rPr>
      </w:pPr>
      <w:ins w:id="401"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2"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3" w:author="nick" w:date="2019-11-10T14:42:00Z"/>
                <w:b/>
                <w:i/>
              </w:rPr>
            </w:pPr>
            <w:ins w:id="404"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5" w:author="nick" w:date="2019-11-10T14:42:00Z"/>
                <w:b/>
                <w:i/>
              </w:rPr>
            </w:pPr>
            <w:ins w:id="406"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7" w:author="nick" w:date="2019-11-10T14:42:00Z"/>
                <w:b/>
                <w:i/>
              </w:rPr>
            </w:pPr>
            <w:ins w:id="408"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9" w:author="nick" w:date="2019-11-10T14:42:00Z"/>
                <w:b/>
                <w:i/>
              </w:rPr>
            </w:pPr>
            <w:ins w:id="410"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11" w:author="nick" w:date="2019-11-10T14:42:00Z"/>
                <w:b/>
                <w:i/>
              </w:rPr>
            </w:pPr>
            <w:ins w:id="412" w:author="nick" w:date="2019-11-10T14:42:00Z">
              <w:r w:rsidRPr="007055D9">
                <w:rPr>
                  <w:b/>
                  <w:i/>
                </w:rPr>
                <w:t>Constraint</w:t>
              </w:r>
              <w:r>
                <w:rPr>
                  <w:b/>
                  <w:i/>
                </w:rPr>
                <w:t>s / Remarks</w:t>
              </w:r>
            </w:ins>
          </w:p>
        </w:tc>
      </w:tr>
      <w:tr w:rsidR="00C5158C" w:rsidRPr="007055D9" w14:paraId="1918BB73" w14:textId="77777777" w:rsidTr="00C5158C">
        <w:trPr>
          <w:trHeight w:val="363"/>
          <w:ins w:id="413" w:author="nick" w:date="2019-11-10T14:42:00Z"/>
        </w:trPr>
        <w:tc>
          <w:tcPr>
            <w:tcW w:w="1258" w:type="dxa"/>
            <w:shd w:val="clear" w:color="auto" w:fill="auto"/>
          </w:tcPr>
          <w:p w14:paraId="19AE17F7" w14:textId="77777777" w:rsidR="00C5158C" w:rsidRPr="003103A4" w:rsidRDefault="00C5158C" w:rsidP="00C5158C">
            <w:pPr>
              <w:keepNext/>
              <w:rPr>
                <w:ins w:id="414" w:author="nick" w:date="2019-11-10T14:42:00Z"/>
                <w:sz w:val="20"/>
                <w:szCs w:val="20"/>
              </w:rPr>
            </w:pPr>
            <w:proofErr w:type="spellStart"/>
            <w:ins w:id="415"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16" w:author="nick" w:date="2019-11-10T14:42:00Z"/>
                <w:sz w:val="20"/>
                <w:szCs w:val="20"/>
              </w:rPr>
            </w:pPr>
            <w:ins w:id="417"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8" w:author="nick" w:date="2019-11-10T14:42:00Z"/>
                <w:sz w:val="20"/>
                <w:szCs w:val="20"/>
              </w:rPr>
            </w:pPr>
            <w:ins w:id="419"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20" w:author="nick" w:date="2019-11-10T14:42:00Z"/>
                <w:sz w:val="20"/>
                <w:szCs w:val="20"/>
              </w:rPr>
            </w:pPr>
            <w:ins w:id="421"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2" w:author="nick" w:date="2019-11-10T14:42:00Z"/>
                <w:sz w:val="20"/>
                <w:szCs w:val="20"/>
              </w:rPr>
            </w:pPr>
            <w:ins w:id="423"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4" w:author="nick" w:date="2019-11-10T14:42:00Z"/>
                <w:sz w:val="20"/>
                <w:szCs w:val="20"/>
              </w:rPr>
            </w:pPr>
            <w:proofErr w:type="spellStart"/>
            <w:ins w:id="425"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26" w:author="nick" w:date="2019-11-10T14:42:00Z"/>
        </w:rPr>
      </w:pPr>
      <w:bookmarkStart w:id="427" w:name="_Toc21651032"/>
      <w:bookmarkStart w:id="428" w:name="_Toc24726640"/>
      <w:ins w:id="429" w:author="nick" w:date="2019-11-10T14:42:00Z">
        <w:r>
          <w:t xml:space="preserve">Table </w:t>
        </w:r>
        <w:r>
          <w:fldChar w:fldCharType="begin"/>
        </w:r>
        <w:r>
          <w:instrText xml:space="preserve"> SEQ Table \* ARABIC </w:instrText>
        </w:r>
        <w:r>
          <w:fldChar w:fldCharType="separate"/>
        </w:r>
      </w:ins>
      <w:ins w:id="430" w:author="m.kalaitzaki" w:date="2019-11-15T15:06:00Z">
        <w:r w:rsidR="007427E8">
          <w:rPr>
            <w:noProof/>
          </w:rPr>
          <w:t>12</w:t>
        </w:r>
      </w:ins>
      <w:ins w:id="431" w:author="nick" w:date="2019-11-10T14:42:00Z">
        <w:r>
          <w:fldChar w:fldCharType="end"/>
        </w:r>
        <w:r>
          <w:t>: Attributes of &lt;stacking&gt;</w:t>
        </w:r>
        <w:bookmarkEnd w:id="427"/>
        <w:bookmarkEnd w:id="428"/>
      </w:ins>
    </w:p>
    <w:p w14:paraId="6362C457" w14:textId="77777777" w:rsidR="00C5158C" w:rsidRDefault="00C5158C" w:rsidP="00C5158C">
      <w:pPr>
        <w:numPr>
          <w:ilvl w:val="0"/>
          <w:numId w:val="22"/>
        </w:numPr>
        <w:spacing w:before="120"/>
        <w:jc w:val="both"/>
        <w:rPr>
          <w:ins w:id="432" w:author="nick" w:date="2019-11-10T14:42:00Z"/>
        </w:rPr>
      </w:pPr>
      <w:proofErr w:type="spellStart"/>
      <w:ins w:id="433" w:author="nick" w:date="2019-11-10T14:42:00Z">
        <w:r>
          <w:rPr>
            <w:rFonts w:ascii="Courier New" w:hAnsi="Courier New" w:cs="Courier New"/>
            <w:b/>
            <w:i/>
            <w:sz w:val="18"/>
          </w:rPr>
          <w:t>nr_levels</w:t>
        </w:r>
        <w:proofErr w:type="spellEnd"/>
        <w:r>
          <w:t>: dictates the number of flanges/sheets connected by the joint.</w:t>
        </w:r>
      </w:ins>
    </w:p>
    <w:p w14:paraId="5F133A96" w14:textId="77777777" w:rsidR="00C5158C" w:rsidRDefault="00C5158C" w:rsidP="00C5158C">
      <w:pPr>
        <w:keepNext/>
        <w:spacing w:before="120"/>
        <w:rPr>
          <w:ins w:id="434" w:author="nick" w:date="2019-11-10T14:42:00Z"/>
        </w:rPr>
      </w:pPr>
      <w:ins w:id="435"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6"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7" w:author="nick" w:date="2019-11-10T14:42:00Z"/>
                <w:b/>
                <w:i/>
              </w:rPr>
            </w:pPr>
            <w:ins w:id="438"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9" w:author="nick" w:date="2019-11-10T14:42:00Z"/>
                <w:b/>
                <w:i/>
              </w:rPr>
            </w:pPr>
            <w:ins w:id="440"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41" w:author="nick" w:date="2019-11-10T14:42:00Z"/>
                <w:b/>
                <w:i/>
              </w:rPr>
            </w:pPr>
            <w:ins w:id="442"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3" w:author="nick" w:date="2019-11-10T14:42:00Z"/>
                <w:b/>
                <w:i/>
              </w:rPr>
            </w:pPr>
            <w:ins w:id="444"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5" w:author="nick" w:date="2019-11-10T14:42:00Z"/>
                <w:b/>
                <w:i/>
              </w:rPr>
            </w:pPr>
            <w:ins w:id="446" w:author="nick" w:date="2019-11-10T14:42:00Z">
              <w:r w:rsidRPr="007055D9">
                <w:rPr>
                  <w:b/>
                  <w:i/>
                </w:rPr>
                <w:t>Constraint</w:t>
              </w:r>
            </w:ins>
          </w:p>
        </w:tc>
      </w:tr>
      <w:tr w:rsidR="00C5158C" w:rsidRPr="007055D9" w14:paraId="79DE1BBD" w14:textId="77777777" w:rsidTr="00C5158C">
        <w:trPr>
          <w:trHeight w:val="355"/>
          <w:ins w:id="447" w:author="nick" w:date="2019-11-10T14:42:00Z"/>
        </w:trPr>
        <w:tc>
          <w:tcPr>
            <w:tcW w:w="1258" w:type="dxa"/>
            <w:shd w:val="clear" w:color="auto" w:fill="auto"/>
          </w:tcPr>
          <w:p w14:paraId="16B6C36F" w14:textId="77777777" w:rsidR="00C5158C" w:rsidRPr="003103A4" w:rsidRDefault="00C5158C" w:rsidP="00C5158C">
            <w:pPr>
              <w:keepNext/>
              <w:rPr>
                <w:ins w:id="448" w:author="nick" w:date="2019-11-10T14:42:00Z"/>
                <w:sz w:val="20"/>
                <w:szCs w:val="20"/>
              </w:rPr>
            </w:pPr>
            <w:ins w:id="449" w:author="nick" w:date="2019-11-10T14:42:00Z">
              <w:r>
                <w:rPr>
                  <w:sz w:val="20"/>
                  <w:szCs w:val="20"/>
                </w:rPr>
                <w:t>order</w:t>
              </w:r>
            </w:ins>
          </w:p>
        </w:tc>
        <w:tc>
          <w:tcPr>
            <w:tcW w:w="1855" w:type="dxa"/>
          </w:tcPr>
          <w:p w14:paraId="7C74381D" w14:textId="77777777" w:rsidR="00C5158C" w:rsidRPr="003103A4" w:rsidRDefault="00C5158C" w:rsidP="00C5158C">
            <w:pPr>
              <w:keepNext/>
              <w:rPr>
                <w:ins w:id="450" w:author="nick" w:date="2019-11-10T14:42:00Z"/>
                <w:sz w:val="20"/>
                <w:szCs w:val="20"/>
              </w:rPr>
            </w:pPr>
            <w:ins w:id="451"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2" w:author="nick" w:date="2019-11-10T14:42:00Z"/>
                <w:sz w:val="20"/>
                <w:szCs w:val="20"/>
              </w:rPr>
            </w:pPr>
            <w:ins w:id="453"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4" w:author="nick" w:date="2019-11-10T14:42:00Z"/>
                <w:sz w:val="20"/>
                <w:szCs w:val="20"/>
              </w:rPr>
            </w:pPr>
            <w:ins w:id="455"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6" w:author="nick" w:date="2019-11-10T14:42:00Z"/>
                <w:sz w:val="20"/>
                <w:szCs w:val="20"/>
              </w:rPr>
            </w:pPr>
            <w:ins w:id="457"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8" w:author="nick" w:date="2019-11-10T14:42:00Z"/>
        </w:trPr>
        <w:tc>
          <w:tcPr>
            <w:tcW w:w="1258" w:type="dxa"/>
            <w:shd w:val="clear" w:color="auto" w:fill="auto"/>
          </w:tcPr>
          <w:p w14:paraId="58DB0D1B" w14:textId="77777777" w:rsidR="00C5158C" w:rsidRPr="003103A4" w:rsidRDefault="00C5158C" w:rsidP="00C5158C">
            <w:pPr>
              <w:keepNext/>
              <w:rPr>
                <w:ins w:id="459" w:author="nick" w:date="2019-11-10T14:42:00Z"/>
                <w:sz w:val="20"/>
                <w:szCs w:val="20"/>
              </w:rPr>
            </w:pPr>
            <w:proofErr w:type="spellStart"/>
            <w:ins w:id="460"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61" w:author="nick" w:date="2019-11-10T14:42:00Z"/>
                <w:sz w:val="20"/>
                <w:szCs w:val="20"/>
              </w:rPr>
            </w:pPr>
            <w:ins w:id="462"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3"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4" w:author="nick" w:date="2019-11-10T14:42:00Z"/>
                <w:sz w:val="20"/>
                <w:szCs w:val="20"/>
              </w:rPr>
            </w:pPr>
            <w:ins w:id="465"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6" w:author="nick" w:date="2019-11-10T14:42:00Z"/>
                <w:sz w:val="20"/>
                <w:szCs w:val="20"/>
              </w:rPr>
            </w:pPr>
          </w:p>
        </w:tc>
      </w:tr>
    </w:tbl>
    <w:p w14:paraId="7BE681DA" w14:textId="60D76665" w:rsidR="00C5158C" w:rsidRDefault="00C5158C" w:rsidP="00C5158C">
      <w:pPr>
        <w:pStyle w:val="Beschriftung"/>
        <w:rPr>
          <w:ins w:id="467" w:author="nick" w:date="2019-11-10T14:42:00Z"/>
        </w:rPr>
      </w:pPr>
      <w:bookmarkStart w:id="468" w:name="_Toc21651033"/>
      <w:bookmarkStart w:id="469" w:name="_Toc24726641"/>
      <w:ins w:id="470" w:author="nick" w:date="2019-11-10T14:42:00Z">
        <w:r>
          <w:t xml:space="preserve">Table </w:t>
        </w:r>
        <w:r>
          <w:fldChar w:fldCharType="begin"/>
        </w:r>
        <w:r>
          <w:instrText xml:space="preserve"> SEQ Table \* ARABIC </w:instrText>
        </w:r>
        <w:r>
          <w:fldChar w:fldCharType="separate"/>
        </w:r>
      </w:ins>
      <w:ins w:id="471" w:author="m.kalaitzaki" w:date="2019-11-15T15:06:00Z">
        <w:r w:rsidR="007427E8">
          <w:rPr>
            <w:noProof/>
          </w:rPr>
          <w:t>13</w:t>
        </w:r>
      </w:ins>
      <w:ins w:id="472" w:author="nick" w:date="2019-11-10T14:42:00Z">
        <w:r>
          <w:fldChar w:fldCharType="end"/>
        </w:r>
        <w:r>
          <w:t>: Attributes of &lt;level&gt;</w:t>
        </w:r>
        <w:bookmarkEnd w:id="468"/>
        <w:bookmarkEnd w:id="469"/>
      </w:ins>
    </w:p>
    <w:p w14:paraId="55108C25" w14:textId="77777777" w:rsidR="00C5158C" w:rsidRDefault="00C5158C" w:rsidP="00C5158C">
      <w:pPr>
        <w:numPr>
          <w:ilvl w:val="0"/>
          <w:numId w:val="22"/>
        </w:numPr>
        <w:spacing w:before="120"/>
        <w:jc w:val="both"/>
        <w:rPr>
          <w:ins w:id="473" w:author="nick" w:date="2019-11-10T14:42:00Z"/>
        </w:rPr>
      </w:pPr>
      <w:proofErr w:type="spellStart"/>
      <w:ins w:id="474"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475"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6" w:author="nick" w:date="2019-11-10T14:42:00Z"/>
        </w:rPr>
      </w:pPr>
      <w:ins w:id="477"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478" w:author="nick" w:date="2019-11-10T14:42:00Z"/>
          <w:b/>
          <w:sz w:val="24"/>
        </w:rPr>
      </w:pPr>
      <w:ins w:id="479" w:author="nick" w:date="2019-11-10T14:42:00Z">
        <w:r w:rsidRPr="00D8238F">
          <w:rPr>
            <w:b/>
            <w:sz w:val="24"/>
          </w:rPr>
          <w:t>Remarks:</w:t>
        </w:r>
      </w:ins>
    </w:p>
    <w:p w14:paraId="314FA99F" w14:textId="77777777" w:rsidR="00C5158C" w:rsidRDefault="00C5158C" w:rsidP="00C5158C">
      <w:pPr>
        <w:keepLines/>
        <w:spacing w:before="240"/>
        <w:jc w:val="both"/>
        <w:rPr>
          <w:ins w:id="480" w:author="nick" w:date="2019-11-10T14:42:00Z"/>
        </w:rPr>
      </w:pPr>
      <w:ins w:id="481"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2" w:author="nick" w:date="2019-11-10T14:42:00Z"/>
          <w:b/>
          <w:sz w:val="24"/>
        </w:rPr>
      </w:pPr>
      <w:ins w:id="483"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4" w:author="nick" w:date="2019-11-10T14:42:00Z"/>
        </w:rPr>
      </w:pPr>
      <w:ins w:id="485" w:author="nick" w:date="2019-11-10T14:42:00Z">
        <w:r>
          <w:fldChar w:fldCharType="begin"/>
        </w:r>
        <w:r>
          <w:instrText xml:space="preserve"> REF _Ref21650472 \h </w:instrText>
        </w:r>
      </w:ins>
      <w:ins w:id="486"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7" w:author="nick" w:date="2019-11-10T14:42:00Z"/>
        </w:rPr>
      </w:pPr>
      <w:ins w:id="488" w:author="nick" w:date="2019-11-10T14:42:00Z">
        <w:r>
          <w:t>&lt;connection_group&gt;</w:t>
        </w:r>
      </w:ins>
    </w:p>
    <w:p w14:paraId="1B875E16" w14:textId="77777777" w:rsidR="00C5158C" w:rsidRDefault="00C5158C" w:rsidP="00C5158C">
      <w:pPr>
        <w:pStyle w:val="XMLCode"/>
        <w:keepNext/>
        <w:keepLines/>
        <w:ind w:firstLine="0"/>
        <w:rPr>
          <w:ins w:id="489" w:author="nick" w:date="2019-11-10T14:42:00Z"/>
        </w:rPr>
      </w:pPr>
    </w:p>
    <w:p w14:paraId="04EF2C80" w14:textId="77777777" w:rsidR="00DF3E6F" w:rsidRDefault="00C5158C" w:rsidP="00DF3E6F">
      <w:pPr>
        <w:pStyle w:val="XMLCode"/>
        <w:keepNext/>
        <w:keepLines/>
        <w:ind w:firstLine="0"/>
        <w:rPr>
          <w:ins w:id="490" w:author="nick" w:date="2019-11-19T16:02:00Z"/>
          <w:b/>
          <w:color w:val="0070C0"/>
        </w:rPr>
      </w:pPr>
      <w:ins w:id="491"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2" w:author="nick" w:date="2019-11-19T16:02:00Z"/>
          <w:rFonts w:cs="Courier New"/>
          <w:color w:val="FF0000"/>
          <w:sz w:val="15"/>
          <w:szCs w:val="15"/>
        </w:rPr>
      </w:pPr>
      <w:ins w:id="493" w:author="nick" w:date="2019-11-19T16:02:00Z">
        <w:r w:rsidRPr="000E2A23">
          <w:rPr>
            <w:b/>
            <w:color w:val="0070C0"/>
          </w:rPr>
          <w:t xml:space="preserve">        </w:t>
        </w:r>
      </w:ins>
      <w:ins w:id="494" w:author="nick" w:date="2019-11-19T16:03:00Z">
        <w:r w:rsidRPr="000E2A23">
          <w:rPr>
            <w:b/>
            <w:color w:val="0070C0"/>
          </w:rPr>
          <w:t xml:space="preserve"> </w:t>
        </w:r>
      </w:ins>
      <w:ins w:id="495" w:author="nick" w:date="2019-11-19T16:02:00Z">
        <w:r w:rsidRPr="000E2A23">
          <w:rPr>
            <w:b/>
            <w:color w:val="0070C0"/>
          </w:rPr>
          <w:t>&lt;part index=</w:t>
        </w:r>
      </w:ins>
      <w:ins w:id="496" w:author="nick" w:date="2019-11-24T12:20:00Z">
        <w:r w:rsidR="00194316">
          <w:rPr>
            <w:b/>
            <w:color w:val="0070C0"/>
          </w:rPr>
          <w:t>"</w:t>
        </w:r>
      </w:ins>
      <w:ins w:id="497" w:author="nick" w:date="2019-11-19T16:02:00Z">
        <w:r w:rsidRPr="000E2A23">
          <w:rPr>
            <w:b/>
            <w:color w:val="0070C0"/>
          </w:rPr>
          <w:t>1</w:t>
        </w:r>
      </w:ins>
      <w:ins w:id="498" w:author="nick" w:date="2019-11-24T12:20:00Z">
        <w:r w:rsidR="00194316">
          <w:rPr>
            <w:b/>
            <w:color w:val="0070C0"/>
          </w:rPr>
          <w:t>"</w:t>
        </w:r>
      </w:ins>
      <w:ins w:id="499" w:author="nick" w:date="2019-11-19T16:02:00Z">
        <w:r w:rsidRPr="000E2A23">
          <w:rPr>
            <w:b/>
            <w:color w:val="0070C0"/>
          </w:rPr>
          <w:t xml:space="preserve"> label=</w:t>
        </w:r>
      </w:ins>
      <w:ins w:id="500" w:author="nick" w:date="2019-11-24T12:20:00Z">
        <w:r w:rsidR="00194316">
          <w:rPr>
            <w:b/>
            <w:color w:val="0070C0"/>
          </w:rPr>
          <w:t>"</w:t>
        </w:r>
      </w:ins>
      <w:ins w:id="501" w:author="nick" w:date="2019-11-19T16:02:00Z">
        <w:r w:rsidRPr="000E2A23">
          <w:rPr>
            <w:b/>
            <w:color w:val="0070C0"/>
          </w:rPr>
          <w:t>PART_7000800</w:t>
        </w:r>
      </w:ins>
      <w:ins w:id="502" w:author="nick" w:date="2019-11-24T12:20:00Z">
        <w:r w:rsidR="00194316">
          <w:rPr>
            <w:b/>
            <w:color w:val="0070C0"/>
          </w:rPr>
          <w:t>"</w:t>
        </w:r>
      </w:ins>
      <w:ins w:id="503" w:author="nick" w:date="2019-11-19T16:02:00Z">
        <w:r w:rsidRPr="000E2A23">
          <w:rPr>
            <w:b/>
            <w:color w:val="0070C0"/>
          </w:rPr>
          <w:t>/&gt;</w:t>
        </w:r>
        <w:r w:rsidRPr="00D96E28">
          <w:rPr>
            <w:color w:val="0070C0"/>
          </w:rPr>
          <w:t xml:space="preserve">  </w:t>
        </w:r>
      </w:ins>
      <w:ins w:id="504" w:author="nick" w:date="2019-11-19T16:09:00Z">
        <w:r w:rsidR="00073E83" w:rsidRPr="00D96E28">
          <w:rPr>
            <w:color w:val="0070C0"/>
          </w:rPr>
          <w:t xml:space="preserve">        </w:t>
        </w:r>
      </w:ins>
      <w:ins w:id="505"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06" w:author="nick" w:date="2019-11-10T14:42:00Z"/>
          <w:rFonts w:cs="Courier New"/>
          <w:b/>
          <w:color w:val="FF0000"/>
          <w:sz w:val="15"/>
          <w:szCs w:val="15"/>
        </w:rPr>
      </w:pPr>
      <w:ins w:id="507" w:author="nick" w:date="2019-11-19T16:02:00Z">
        <w:r w:rsidRPr="000E2A23">
          <w:rPr>
            <w:b/>
            <w:color w:val="0070C0"/>
          </w:rPr>
          <w:t xml:space="preserve">        </w:t>
        </w:r>
      </w:ins>
      <w:ins w:id="508" w:author="nick" w:date="2019-11-19T16:03:00Z">
        <w:r w:rsidRPr="000E2A23">
          <w:rPr>
            <w:b/>
            <w:color w:val="0070C0"/>
          </w:rPr>
          <w:t xml:space="preserve"> </w:t>
        </w:r>
      </w:ins>
      <w:ins w:id="509" w:author="nick" w:date="2019-11-19T16:02:00Z">
        <w:r w:rsidRPr="000E2A23">
          <w:rPr>
            <w:b/>
            <w:color w:val="0070C0"/>
          </w:rPr>
          <w:t>&lt;part index=</w:t>
        </w:r>
      </w:ins>
      <w:ins w:id="510" w:author="nick" w:date="2019-11-24T12:20:00Z">
        <w:r w:rsidR="00194316">
          <w:rPr>
            <w:b/>
            <w:color w:val="0070C0"/>
          </w:rPr>
          <w:t>"</w:t>
        </w:r>
      </w:ins>
      <w:ins w:id="511" w:author="nick" w:date="2019-11-19T16:02:00Z">
        <w:r w:rsidRPr="000E2A23">
          <w:rPr>
            <w:b/>
            <w:color w:val="0070C0"/>
          </w:rPr>
          <w:t>2</w:t>
        </w:r>
      </w:ins>
      <w:ins w:id="512" w:author="nick" w:date="2019-11-24T12:20:00Z">
        <w:r w:rsidR="00194316">
          <w:rPr>
            <w:b/>
            <w:color w:val="0070C0"/>
          </w:rPr>
          <w:t>"</w:t>
        </w:r>
      </w:ins>
      <w:ins w:id="513" w:author="nick" w:date="2019-11-19T16:02:00Z">
        <w:r w:rsidRPr="000E2A23">
          <w:rPr>
            <w:b/>
            <w:color w:val="0070C0"/>
          </w:rPr>
          <w:t xml:space="preserve"> label=</w:t>
        </w:r>
      </w:ins>
      <w:ins w:id="514" w:author="nick" w:date="2019-11-24T12:20:00Z">
        <w:r w:rsidR="00194316">
          <w:rPr>
            <w:b/>
            <w:color w:val="0070C0"/>
          </w:rPr>
          <w:t>"</w:t>
        </w:r>
      </w:ins>
      <w:ins w:id="515" w:author="nick" w:date="2019-11-19T16:02:00Z">
        <w:r w:rsidRPr="000E2A23">
          <w:rPr>
            <w:b/>
            <w:color w:val="0070C0"/>
          </w:rPr>
          <w:t>PART_7000400</w:t>
        </w:r>
      </w:ins>
      <w:ins w:id="516" w:author="nick" w:date="2019-11-24T12:20:00Z">
        <w:r w:rsidR="00194316">
          <w:rPr>
            <w:b/>
            <w:color w:val="0070C0"/>
          </w:rPr>
          <w:t>"</w:t>
        </w:r>
      </w:ins>
      <w:ins w:id="517" w:author="nick" w:date="2019-11-19T16:02:00Z">
        <w:r w:rsidRPr="000E2A23">
          <w:rPr>
            <w:b/>
            <w:color w:val="0070C0"/>
          </w:rPr>
          <w:t>/&gt;</w:t>
        </w:r>
        <w:r w:rsidRPr="00D96E28">
          <w:rPr>
            <w:color w:val="0070C0"/>
          </w:rPr>
          <w:t xml:space="preserve">  </w:t>
        </w:r>
      </w:ins>
      <w:ins w:id="518" w:author="nick" w:date="2019-11-19T16:09:00Z">
        <w:r w:rsidR="00073E83" w:rsidRPr="00D96E28">
          <w:rPr>
            <w:color w:val="0070C0"/>
          </w:rPr>
          <w:t xml:space="preserve">        </w:t>
        </w:r>
      </w:ins>
      <w:ins w:id="519"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520"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21" w:author="nick" w:date="2019-11-10T14:42:00Z"/>
          <w:b/>
          <w:color w:val="0070C0"/>
        </w:rPr>
      </w:pPr>
      <w:ins w:id="522"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3" w:author="nick" w:date="2019-11-10T14:42:00Z"/>
        </w:rPr>
      </w:pPr>
    </w:p>
    <w:p w14:paraId="22A651E1" w14:textId="77777777" w:rsidR="00C5158C" w:rsidRPr="001E6C77" w:rsidRDefault="00C5158C" w:rsidP="00C5158C">
      <w:pPr>
        <w:pStyle w:val="XMLCode"/>
        <w:keepNext/>
        <w:keepLines/>
        <w:rPr>
          <w:ins w:id="524" w:author="nick" w:date="2019-11-10T14:42:00Z"/>
          <w:sz w:val="15"/>
          <w:szCs w:val="15"/>
        </w:rPr>
      </w:pPr>
      <w:ins w:id="525"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26" w:author="nick" w:date="2019-11-10T14:42:00Z"/>
          <w:sz w:val="15"/>
          <w:szCs w:val="15"/>
        </w:rPr>
      </w:pPr>
      <w:ins w:id="527" w:author="nick" w:date="2019-11-10T14:42:00Z">
        <w:r w:rsidRPr="001E6C77">
          <w:rPr>
            <w:sz w:val="15"/>
            <w:szCs w:val="15"/>
          </w:rPr>
          <w:t xml:space="preserve">        &lt;connection_0d</w:t>
        </w:r>
        <w:r>
          <w:rPr>
            <w:sz w:val="15"/>
            <w:szCs w:val="15"/>
          </w:rPr>
          <w:t xml:space="preserve"> label=</w:t>
        </w:r>
      </w:ins>
      <w:ins w:id="528" w:author="nick" w:date="2019-11-24T12:20:00Z">
        <w:r w:rsidR="00194316">
          <w:rPr>
            <w:sz w:val="15"/>
            <w:szCs w:val="15"/>
          </w:rPr>
          <w:t>"</w:t>
        </w:r>
      </w:ins>
      <w:ins w:id="529" w:author="nick" w:date="2019-11-10T14:42:00Z">
        <w:r>
          <w:rPr>
            <w:sz w:val="15"/>
            <w:szCs w:val="15"/>
          </w:rPr>
          <w:t>A</w:t>
        </w:r>
      </w:ins>
      <w:ins w:id="530" w:author="nick" w:date="2019-11-24T12:20:00Z">
        <w:r w:rsidR="00194316">
          <w:rPr>
            <w:sz w:val="15"/>
            <w:szCs w:val="15"/>
          </w:rPr>
          <w:t>"</w:t>
        </w:r>
      </w:ins>
      <w:ins w:id="531" w:author="nick" w:date="2019-11-10T14:42:00Z">
        <w:r w:rsidRPr="001E6C77">
          <w:rPr>
            <w:sz w:val="15"/>
            <w:szCs w:val="15"/>
          </w:rPr>
          <w:t>&gt;</w:t>
        </w:r>
      </w:ins>
    </w:p>
    <w:p w14:paraId="4E9ACC1B" w14:textId="77777777" w:rsidR="00C5158C" w:rsidRPr="009E34EC" w:rsidRDefault="00C5158C" w:rsidP="00C5158C">
      <w:pPr>
        <w:pStyle w:val="XMLCode"/>
        <w:keepNext/>
        <w:keepLines/>
        <w:rPr>
          <w:ins w:id="532" w:author="nick" w:date="2019-11-10T14:42:00Z"/>
          <w:b/>
          <w:color w:val="0070C0"/>
        </w:rPr>
      </w:pPr>
      <w:ins w:id="533"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34" w:author="nick" w:date="2019-11-10T14:42:00Z"/>
          <w:b/>
          <w:color w:val="0070C0"/>
        </w:rPr>
      </w:pPr>
      <w:ins w:id="535" w:author="nick" w:date="2019-11-10T14:42:00Z">
        <w:r w:rsidRPr="009E34EC">
          <w:rPr>
            <w:b/>
            <w:color w:val="0070C0"/>
          </w:rPr>
          <w:t xml:space="preserve">                    &lt;level order=</w:t>
        </w:r>
      </w:ins>
      <w:ins w:id="536" w:author="nick" w:date="2019-11-24T12:20:00Z">
        <w:r w:rsidR="00194316">
          <w:rPr>
            <w:b/>
            <w:color w:val="0070C0"/>
          </w:rPr>
          <w:t>"</w:t>
        </w:r>
      </w:ins>
      <w:ins w:id="537" w:author="nick" w:date="2019-11-10T14:42:00Z">
        <w:r w:rsidRPr="009E34EC">
          <w:rPr>
            <w:b/>
            <w:color w:val="0070C0"/>
          </w:rPr>
          <w:t>1</w:t>
        </w:r>
      </w:ins>
      <w:ins w:id="538" w:author="nick" w:date="2019-11-24T12:20:00Z">
        <w:r w:rsidR="00194316">
          <w:rPr>
            <w:b/>
            <w:color w:val="0070C0"/>
          </w:rPr>
          <w:t>"</w:t>
        </w:r>
      </w:ins>
      <w:ins w:id="53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40" w:author="nick" w:date="2019-11-24T12:20:00Z">
        <w:r w:rsidR="00194316">
          <w:rPr>
            <w:b/>
            <w:color w:val="0070C0"/>
          </w:rPr>
          <w:t>"</w:t>
        </w:r>
      </w:ins>
      <w:ins w:id="541" w:author="nick" w:date="2019-11-10T14:42:00Z">
        <w:r w:rsidRPr="009E34EC">
          <w:rPr>
            <w:b/>
            <w:color w:val="0070C0"/>
          </w:rPr>
          <w:t>1</w:t>
        </w:r>
      </w:ins>
      <w:ins w:id="542" w:author="nick" w:date="2019-11-24T12:20:00Z">
        <w:r w:rsidR="00194316">
          <w:rPr>
            <w:b/>
            <w:color w:val="0070C0"/>
          </w:rPr>
          <w:t>"</w:t>
        </w:r>
      </w:ins>
      <w:ins w:id="54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544" w:author="nick" w:date="2019-11-10T14:42:00Z"/>
          <w:rFonts w:cs="Courier New"/>
          <w:color w:val="FF0000"/>
          <w:sz w:val="15"/>
          <w:szCs w:val="15"/>
        </w:rPr>
      </w:pPr>
      <w:ins w:id="545" w:author="nick" w:date="2019-11-10T14:42:00Z">
        <w:r w:rsidRPr="009E34EC">
          <w:rPr>
            <w:b/>
            <w:color w:val="0070C0"/>
          </w:rPr>
          <w:t xml:space="preserve">                    &lt;level order=</w:t>
        </w:r>
      </w:ins>
      <w:ins w:id="546" w:author="nick" w:date="2019-11-24T12:20:00Z">
        <w:r w:rsidR="00194316">
          <w:rPr>
            <w:b/>
            <w:color w:val="0070C0"/>
          </w:rPr>
          <w:t>"</w:t>
        </w:r>
      </w:ins>
      <w:ins w:id="547" w:author="nick" w:date="2019-11-10T14:42:00Z">
        <w:r w:rsidRPr="009E34EC">
          <w:rPr>
            <w:b/>
            <w:color w:val="0070C0"/>
          </w:rPr>
          <w:t>2</w:t>
        </w:r>
      </w:ins>
      <w:ins w:id="548" w:author="nick" w:date="2019-11-24T12:20:00Z">
        <w:r w:rsidR="00194316">
          <w:rPr>
            <w:b/>
            <w:color w:val="0070C0"/>
          </w:rPr>
          <w:t>"</w:t>
        </w:r>
      </w:ins>
      <w:ins w:id="54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50" w:author="nick" w:date="2019-11-24T12:20:00Z">
        <w:r w:rsidR="00194316">
          <w:rPr>
            <w:b/>
            <w:color w:val="0070C0"/>
          </w:rPr>
          <w:t>"</w:t>
        </w:r>
      </w:ins>
      <w:ins w:id="551" w:author="nick" w:date="2019-11-10T14:42:00Z">
        <w:r w:rsidRPr="009E34EC">
          <w:rPr>
            <w:b/>
            <w:color w:val="0070C0"/>
          </w:rPr>
          <w:t>2</w:t>
        </w:r>
      </w:ins>
      <w:ins w:id="552" w:author="nick" w:date="2019-11-24T12:20:00Z">
        <w:r w:rsidR="00194316">
          <w:rPr>
            <w:b/>
            <w:color w:val="0070C0"/>
          </w:rPr>
          <w:t>"</w:t>
        </w:r>
      </w:ins>
      <w:ins w:id="55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554" w:author="nick" w:date="2019-11-10T14:42:00Z"/>
          <w:rFonts w:cs="Courier New"/>
          <w:color w:val="FF0000"/>
          <w:sz w:val="15"/>
          <w:szCs w:val="15"/>
        </w:rPr>
      </w:pPr>
      <w:ins w:id="555" w:author="nick" w:date="2019-11-10T14:42:00Z">
        <w:r w:rsidRPr="009E34EC">
          <w:rPr>
            <w:b/>
            <w:color w:val="0070C0"/>
          </w:rPr>
          <w:t xml:space="preserve">                    &lt;level order=</w:t>
        </w:r>
      </w:ins>
      <w:ins w:id="556" w:author="nick" w:date="2019-11-24T12:20:00Z">
        <w:r w:rsidR="00194316">
          <w:rPr>
            <w:b/>
            <w:color w:val="0070C0"/>
          </w:rPr>
          <w:t>"</w:t>
        </w:r>
      </w:ins>
      <w:ins w:id="557" w:author="nick" w:date="2019-11-10T14:42:00Z">
        <w:r w:rsidRPr="009E34EC">
          <w:rPr>
            <w:b/>
            <w:color w:val="0070C0"/>
          </w:rPr>
          <w:t>3</w:t>
        </w:r>
      </w:ins>
      <w:ins w:id="558" w:author="nick" w:date="2019-11-24T12:20:00Z">
        <w:r w:rsidR="00194316">
          <w:rPr>
            <w:b/>
            <w:color w:val="0070C0"/>
          </w:rPr>
          <w:t>"</w:t>
        </w:r>
      </w:ins>
      <w:ins w:id="55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60" w:author="nick" w:date="2019-11-24T12:20:00Z">
        <w:r w:rsidR="00194316">
          <w:rPr>
            <w:b/>
            <w:color w:val="0070C0"/>
          </w:rPr>
          <w:t>"</w:t>
        </w:r>
      </w:ins>
      <w:ins w:id="561" w:author="nick" w:date="2019-11-10T14:42:00Z">
        <w:r w:rsidRPr="009E34EC">
          <w:rPr>
            <w:b/>
            <w:color w:val="0070C0"/>
          </w:rPr>
          <w:t>1</w:t>
        </w:r>
      </w:ins>
      <w:ins w:id="562" w:author="nick" w:date="2019-11-24T12:20:00Z">
        <w:r w:rsidR="00194316">
          <w:rPr>
            <w:b/>
            <w:color w:val="0070C0"/>
          </w:rPr>
          <w:t>"</w:t>
        </w:r>
      </w:ins>
      <w:ins w:id="56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64" w:author="nick" w:date="2019-11-10T14:42:00Z"/>
          <w:b/>
          <w:color w:val="0070C0"/>
        </w:rPr>
      </w:pPr>
      <w:ins w:id="565"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6" w:author="nick" w:date="2019-11-10T14:42:00Z"/>
          <w:sz w:val="15"/>
          <w:szCs w:val="15"/>
        </w:rPr>
      </w:pPr>
      <w:ins w:id="567" w:author="nick" w:date="2019-11-10T14:42:00Z">
        <w:r>
          <w:rPr>
            <w:sz w:val="15"/>
            <w:szCs w:val="15"/>
          </w:rPr>
          <w:t xml:space="preserve">              ...</w:t>
        </w:r>
      </w:ins>
    </w:p>
    <w:p w14:paraId="0E53A36A" w14:textId="77777777" w:rsidR="00C5158C" w:rsidRPr="001E6C77" w:rsidRDefault="00C5158C" w:rsidP="00C5158C">
      <w:pPr>
        <w:pStyle w:val="XMLCode"/>
        <w:keepNext/>
        <w:keepLines/>
        <w:rPr>
          <w:ins w:id="568" w:author="nick" w:date="2019-11-10T14:42:00Z"/>
          <w:sz w:val="15"/>
          <w:szCs w:val="15"/>
        </w:rPr>
      </w:pPr>
      <w:ins w:id="569"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70" w:author="nick" w:date="2019-11-10T14:42:00Z"/>
          <w:sz w:val="15"/>
          <w:szCs w:val="15"/>
        </w:rPr>
      </w:pPr>
    </w:p>
    <w:p w14:paraId="4D5600FF" w14:textId="12CDD1E3" w:rsidR="00C5158C" w:rsidRPr="001E6C77" w:rsidRDefault="00C5158C" w:rsidP="00C5158C">
      <w:pPr>
        <w:pStyle w:val="XMLCode"/>
        <w:keepNext/>
        <w:keepLines/>
        <w:rPr>
          <w:ins w:id="571" w:author="nick" w:date="2019-11-10T14:42:00Z"/>
          <w:sz w:val="15"/>
          <w:szCs w:val="15"/>
        </w:rPr>
      </w:pPr>
      <w:ins w:id="572" w:author="nick" w:date="2019-11-10T14:42:00Z">
        <w:r w:rsidRPr="001E6C77">
          <w:rPr>
            <w:sz w:val="15"/>
            <w:szCs w:val="15"/>
          </w:rPr>
          <w:t xml:space="preserve">        &lt;connection_0d</w:t>
        </w:r>
        <w:r>
          <w:rPr>
            <w:sz w:val="15"/>
            <w:szCs w:val="15"/>
          </w:rPr>
          <w:t xml:space="preserve"> label=</w:t>
        </w:r>
      </w:ins>
      <w:ins w:id="573" w:author="nick" w:date="2019-11-24T12:20:00Z">
        <w:r w:rsidR="00194316">
          <w:rPr>
            <w:sz w:val="15"/>
            <w:szCs w:val="15"/>
          </w:rPr>
          <w:t>"</w:t>
        </w:r>
      </w:ins>
      <w:ins w:id="574" w:author="nick" w:date="2019-11-10T14:42:00Z">
        <w:r>
          <w:rPr>
            <w:sz w:val="15"/>
            <w:szCs w:val="15"/>
          </w:rPr>
          <w:t>B</w:t>
        </w:r>
      </w:ins>
      <w:ins w:id="575" w:author="nick" w:date="2019-11-24T12:20:00Z">
        <w:r w:rsidR="00194316">
          <w:rPr>
            <w:sz w:val="15"/>
            <w:szCs w:val="15"/>
          </w:rPr>
          <w:t>"</w:t>
        </w:r>
      </w:ins>
      <w:ins w:id="576" w:author="nick" w:date="2019-11-10T14:42:00Z">
        <w:r w:rsidRPr="001E6C77">
          <w:rPr>
            <w:sz w:val="15"/>
            <w:szCs w:val="15"/>
          </w:rPr>
          <w:t>&gt;</w:t>
        </w:r>
      </w:ins>
    </w:p>
    <w:p w14:paraId="77711412" w14:textId="77777777" w:rsidR="00C5158C" w:rsidRPr="009E34EC" w:rsidRDefault="00C5158C" w:rsidP="00C5158C">
      <w:pPr>
        <w:pStyle w:val="XMLCode"/>
        <w:keepNext/>
        <w:keepLines/>
        <w:rPr>
          <w:ins w:id="577" w:author="nick" w:date="2019-11-10T14:42:00Z"/>
          <w:b/>
          <w:color w:val="0070C0"/>
        </w:rPr>
      </w:pPr>
      <w:ins w:id="578"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579" w:author="nick" w:date="2019-11-10T14:42:00Z"/>
          <w:rFonts w:cs="Courier New"/>
          <w:color w:val="FF0000"/>
          <w:sz w:val="15"/>
          <w:szCs w:val="15"/>
        </w:rPr>
      </w:pPr>
      <w:ins w:id="580" w:author="nick" w:date="2019-11-10T14:42:00Z">
        <w:r w:rsidRPr="009E34EC">
          <w:rPr>
            <w:b/>
            <w:color w:val="0070C0"/>
          </w:rPr>
          <w:t xml:space="preserve">                    &lt;level order=</w:t>
        </w:r>
      </w:ins>
      <w:ins w:id="581" w:author="nick" w:date="2019-11-24T12:20:00Z">
        <w:r w:rsidR="00194316">
          <w:rPr>
            <w:b/>
            <w:color w:val="0070C0"/>
          </w:rPr>
          <w:t>"</w:t>
        </w:r>
      </w:ins>
      <w:ins w:id="582" w:author="nick" w:date="2019-11-10T14:42:00Z">
        <w:r w:rsidRPr="009E34EC">
          <w:rPr>
            <w:b/>
            <w:color w:val="0070C0"/>
          </w:rPr>
          <w:t>1</w:t>
        </w:r>
      </w:ins>
      <w:ins w:id="583" w:author="nick" w:date="2019-11-24T12:20:00Z">
        <w:r w:rsidR="00194316">
          <w:rPr>
            <w:b/>
            <w:color w:val="0070C0"/>
          </w:rPr>
          <w:t>"</w:t>
        </w:r>
      </w:ins>
      <w:ins w:id="584"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85" w:author="nick" w:date="2019-11-24T12:20:00Z">
        <w:r w:rsidR="00194316">
          <w:rPr>
            <w:b/>
            <w:color w:val="0070C0"/>
          </w:rPr>
          <w:t>"</w:t>
        </w:r>
      </w:ins>
      <w:ins w:id="586" w:author="nick" w:date="2019-11-10T14:42:00Z">
        <w:r w:rsidRPr="009E34EC">
          <w:rPr>
            <w:b/>
            <w:color w:val="0070C0"/>
          </w:rPr>
          <w:t>2</w:t>
        </w:r>
      </w:ins>
      <w:ins w:id="587" w:author="nick" w:date="2019-11-24T12:20:00Z">
        <w:r w:rsidR="00194316">
          <w:rPr>
            <w:b/>
            <w:color w:val="0070C0"/>
          </w:rPr>
          <w:t>"</w:t>
        </w:r>
      </w:ins>
      <w:ins w:id="588"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589" w:author="nick" w:date="2019-11-10T14:42:00Z"/>
          <w:b/>
          <w:color w:val="0070C0"/>
        </w:rPr>
      </w:pPr>
      <w:ins w:id="590" w:author="nick" w:date="2019-11-10T14:42:00Z">
        <w:r w:rsidRPr="009E34EC">
          <w:rPr>
            <w:b/>
            <w:color w:val="0070C0"/>
          </w:rPr>
          <w:t xml:space="preserve">                    &lt;level order=</w:t>
        </w:r>
      </w:ins>
      <w:ins w:id="591" w:author="nick" w:date="2019-11-24T12:20:00Z">
        <w:r w:rsidR="00194316">
          <w:rPr>
            <w:b/>
            <w:color w:val="0070C0"/>
          </w:rPr>
          <w:t>"</w:t>
        </w:r>
      </w:ins>
      <w:ins w:id="592" w:author="nick" w:date="2019-11-10T14:42:00Z">
        <w:r w:rsidRPr="009E34EC">
          <w:rPr>
            <w:b/>
            <w:color w:val="0070C0"/>
          </w:rPr>
          <w:t>2</w:t>
        </w:r>
      </w:ins>
      <w:ins w:id="593" w:author="nick" w:date="2019-11-24T12:20:00Z">
        <w:r w:rsidR="00194316">
          <w:rPr>
            <w:b/>
            <w:color w:val="0070C0"/>
          </w:rPr>
          <w:t>"</w:t>
        </w:r>
      </w:ins>
      <w:ins w:id="594"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5" w:author="nick" w:date="2019-11-24T12:20:00Z">
        <w:r w:rsidR="00194316">
          <w:rPr>
            <w:b/>
            <w:color w:val="0070C0"/>
          </w:rPr>
          <w:t>"</w:t>
        </w:r>
      </w:ins>
      <w:ins w:id="596" w:author="nick" w:date="2019-11-10T14:42:00Z">
        <w:r w:rsidRPr="009E34EC">
          <w:rPr>
            <w:b/>
            <w:color w:val="0070C0"/>
          </w:rPr>
          <w:t>1</w:t>
        </w:r>
      </w:ins>
      <w:ins w:id="597" w:author="nick" w:date="2019-11-24T12:20:00Z">
        <w:r w:rsidR="00194316">
          <w:rPr>
            <w:b/>
            <w:color w:val="0070C0"/>
          </w:rPr>
          <w:t>"</w:t>
        </w:r>
      </w:ins>
      <w:ins w:id="598"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99" w:author="nick" w:date="2019-11-10T14:42:00Z"/>
          <w:b/>
          <w:color w:val="0070C0"/>
        </w:rPr>
      </w:pPr>
      <w:ins w:id="600"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01" w:author="nick" w:date="2019-11-10T14:42:00Z"/>
          <w:sz w:val="15"/>
          <w:szCs w:val="15"/>
        </w:rPr>
      </w:pPr>
      <w:ins w:id="602" w:author="nick" w:date="2019-11-10T14:42:00Z">
        <w:r>
          <w:rPr>
            <w:sz w:val="15"/>
            <w:szCs w:val="15"/>
          </w:rPr>
          <w:t xml:space="preserve">              ...</w:t>
        </w:r>
      </w:ins>
    </w:p>
    <w:p w14:paraId="3FD8B9AE" w14:textId="77777777" w:rsidR="00C5158C" w:rsidRPr="001E6C77" w:rsidRDefault="00C5158C" w:rsidP="00C5158C">
      <w:pPr>
        <w:pStyle w:val="XMLCode"/>
        <w:keepNext/>
        <w:keepLines/>
        <w:rPr>
          <w:ins w:id="603" w:author="nick" w:date="2019-11-10T14:42:00Z"/>
          <w:sz w:val="15"/>
          <w:szCs w:val="15"/>
        </w:rPr>
      </w:pPr>
      <w:ins w:id="604"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5" w:author="nick" w:date="2019-11-10T14:42:00Z"/>
          <w:sz w:val="15"/>
          <w:szCs w:val="15"/>
        </w:rPr>
      </w:pPr>
    </w:p>
    <w:p w14:paraId="69EB09B3" w14:textId="513F0B14" w:rsidR="00C5158C" w:rsidRPr="001E6C77" w:rsidRDefault="00C5158C" w:rsidP="00C5158C">
      <w:pPr>
        <w:pStyle w:val="XMLCode"/>
        <w:keepNext/>
        <w:keepLines/>
        <w:rPr>
          <w:ins w:id="606" w:author="nick" w:date="2019-11-10T14:42:00Z"/>
          <w:sz w:val="15"/>
          <w:szCs w:val="15"/>
        </w:rPr>
      </w:pPr>
      <w:ins w:id="607" w:author="nick" w:date="2019-11-10T14:42:00Z">
        <w:r w:rsidRPr="001E6C77">
          <w:rPr>
            <w:sz w:val="15"/>
            <w:szCs w:val="15"/>
          </w:rPr>
          <w:t xml:space="preserve">        &lt;connection_0d</w:t>
        </w:r>
        <w:r>
          <w:rPr>
            <w:sz w:val="15"/>
            <w:szCs w:val="15"/>
          </w:rPr>
          <w:t xml:space="preserve"> label=</w:t>
        </w:r>
      </w:ins>
      <w:ins w:id="608" w:author="nick" w:date="2019-11-24T12:20:00Z">
        <w:r w:rsidR="00194316">
          <w:rPr>
            <w:sz w:val="15"/>
            <w:szCs w:val="15"/>
          </w:rPr>
          <w:t>"</w:t>
        </w:r>
      </w:ins>
      <w:ins w:id="609" w:author="nick" w:date="2019-11-10T14:42:00Z">
        <w:r>
          <w:rPr>
            <w:sz w:val="15"/>
            <w:szCs w:val="15"/>
          </w:rPr>
          <w:t>C</w:t>
        </w:r>
      </w:ins>
      <w:ins w:id="610" w:author="nick" w:date="2019-11-24T12:20:00Z">
        <w:r w:rsidR="00194316">
          <w:rPr>
            <w:sz w:val="15"/>
            <w:szCs w:val="15"/>
          </w:rPr>
          <w:t>"</w:t>
        </w:r>
      </w:ins>
      <w:ins w:id="611" w:author="nick" w:date="2019-11-10T14:42:00Z">
        <w:r w:rsidRPr="001E6C77">
          <w:rPr>
            <w:sz w:val="15"/>
            <w:szCs w:val="15"/>
          </w:rPr>
          <w:t>&gt;</w:t>
        </w:r>
      </w:ins>
    </w:p>
    <w:p w14:paraId="78E010BC" w14:textId="77777777" w:rsidR="00C5158C" w:rsidRPr="009E34EC" w:rsidRDefault="00C5158C" w:rsidP="00C5158C">
      <w:pPr>
        <w:pStyle w:val="XMLCode"/>
        <w:keepNext/>
        <w:keepLines/>
        <w:rPr>
          <w:ins w:id="612" w:author="nick" w:date="2019-11-10T14:42:00Z"/>
          <w:b/>
          <w:color w:val="0070C0"/>
        </w:rPr>
      </w:pPr>
      <w:ins w:id="613"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14" w:author="nick" w:date="2019-11-10T14:42:00Z"/>
          <w:b/>
          <w:color w:val="0070C0"/>
        </w:rPr>
      </w:pPr>
      <w:ins w:id="615" w:author="nick" w:date="2019-11-10T14:42:00Z">
        <w:r w:rsidRPr="009E34EC">
          <w:rPr>
            <w:b/>
            <w:color w:val="0070C0"/>
          </w:rPr>
          <w:t xml:space="preserve">                    &lt;level order=</w:t>
        </w:r>
      </w:ins>
      <w:ins w:id="616" w:author="nick" w:date="2019-11-24T12:20:00Z">
        <w:r w:rsidR="00194316">
          <w:rPr>
            <w:b/>
            <w:color w:val="0070C0"/>
          </w:rPr>
          <w:t>"</w:t>
        </w:r>
      </w:ins>
      <w:ins w:id="617" w:author="nick" w:date="2019-11-10T14:42:00Z">
        <w:r w:rsidRPr="009E34EC">
          <w:rPr>
            <w:b/>
            <w:color w:val="0070C0"/>
          </w:rPr>
          <w:t>1</w:t>
        </w:r>
      </w:ins>
      <w:ins w:id="618" w:author="nick" w:date="2019-11-24T12:20:00Z">
        <w:r w:rsidR="00194316">
          <w:rPr>
            <w:b/>
            <w:color w:val="0070C0"/>
          </w:rPr>
          <w:t>"</w:t>
        </w:r>
      </w:ins>
      <w:ins w:id="61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0" w:author="nick" w:date="2019-11-24T12:20:00Z">
        <w:r w:rsidR="00194316">
          <w:rPr>
            <w:b/>
            <w:color w:val="0070C0"/>
          </w:rPr>
          <w:t>"</w:t>
        </w:r>
      </w:ins>
      <w:ins w:id="621" w:author="nick" w:date="2019-11-10T14:42:00Z">
        <w:r w:rsidRPr="009E34EC">
          <w:rPr>
            <w:b/>
            <w:color w:val="0070C0"/>
          </w:rPr>
          <w:t>1</w:t>
        </w:r>
      </w:ins>
      <w:ins w:id="622" w:author="nick" w:date="2019-11-24T12:20:00Z">
        <w:r w:rsidR="00194316">
          <w:rPr>
            <w:b/>
            <w:color w:val="0070C0"/>
          </w:rPr>
          <w:t>"</w:t>
        </w:r>
      </w:ins>
      <w:ins w:id="62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24" w:author="nick" w:date="2019-11-10T14:42:00Z"/>
          <w:b/>
          <w:color w:val="0070C0"/>
        </w:rPr>
      </w:pPr>
      <w:ins w:id="625" w:author="nick" w:date="2019-11-10T14:42:00Z">
        <w:r w:rsidRPr="009E34EC">
          <w:rPr>
            <w:b/>
            <w:color w:val="0070C0"/>
          </w:rPr>
          <w:t xml:space="preserve">                    &lt;level order=</w:t>
        </w:r>
      </w:ins>
      <w:ins w:id="626" w:author="nick" w:date="2019-11-24T12:20:00Z">
        <w:r w:rsidR="00194316">
          <w:rPr>
            <w:b/>
            <w:color w:val="0070C0"/>
          </w:rPr>
          <w:t>"</w:t>
        </w:r>
      </w:ins>
      <w:ins w:id="627" w:author="nick" w:date="2019-11-10T14:42:00Z">
        <w:r w:rsidRPr="009E34EC">
          <w:rPr>
            <w:b/>
            <w:color w:val="0070C0"/>
          </w:rPr>
          <w:t>2</w:t>
        </w:r>
      </w:ins>
      <w:ins w:id="628" w:author="nick" w:date="2019-11-24T12:20:00Z">
        <w:r w:rsidR="00194316">
          <w:rPr>
            <w:b/>
            <w:color w:val="0070C0"/>
          </w:rPr>
          <w:t>"</w:t>
        </w:r>
      </w:ins>
      <w:ins w:id="62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30" w:author="nick" w:date="2019-11-24T12:20:00Z">
        <w:r w:rsidR="00194316">
          <w:rPr>
            <w:b/>
            <w:color w:val="0070C0"/>
          </w:rPr>
          <w:t>"</w:t>
        </w:r>
      </w:ins>
      <w:ins w:id="631" w:author="nick" w:date="2019-11-10T14:42:00Z">
        <w:r w:rsidRPr="009E34EC">
          <w:rPr>
            <w:b/>
            <w:color w:val="0070C0"/>
          </w:rPr>
          <w:t>1</w:t>
        </w:r>
      </w:ins>
      <w:ins w:id="632" w:author="nick" w:date="2019-11-24T12:20:00Z">
        <w:r w:rsidR="00194316">
          <w:rPr>
            <w:b/>
            <w:color w:val="0070C0"/>
          </w:rPr>
          <w:t>"</w:t>
        </w:r>
      </w:ins>
      <w:ins w:id="63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34" w:author="nick" w:date="2019-11-10T14:42:00Z"/>
          <w:rFonts w:cs="Courier New"/>
          <w:color w:val="FF0000"/>
          <w:sz w:val="15"/>
          <w:szCs w:val="15"/>
        </w:rPr>
      </w:pPr>
      <w:ins w:id="635"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6" w:author="nick" w:date="2019-11-24T12:20:00Z">
        <w:r w:rsidR="00194316">
          <w:rPr>
            <w:b/>
            <w:color w:val="0070C0"/>
          </w:rPr>
          <w:t>"</w:t>
        </w:r>
      </w:ins>
      <w:ins w:id="637" w:author="nick" w:date="2019-11-10T14:42:00Z">
        <w:r w:rsidRPr="009E34EC">
          <w:rPr>
            <w:b/>
            <w:color w:val="0070C0"/>
          </w:rPr>
          <w:t>3</w:t>
        </w:r>
      </w:ins>
      <w:ins w:id="638" w:author="nick" w:date="2019-11-24T12:20:00Z">
        <w:r w:rsidR="00194316">
          <w:rPr>
            <w:b/>
            <w:color w:val="0070C0"/>
          </w:rPr>
          <w:t>"</w:t>
        </w:r>
      </w:ins>
      <w:ins w:id="639"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40" w:author="nick" w:date="2019-11-24T12:20:00Z">
        <w:r w:rsidR="00194316">
          <w:rPr>
            <w:b/>
            <w:color w:val="0070C0"/>
          </w:rPr>
          <w:t>"</w:t>
        </w:r>
      </w:ins>
      <w:ins w:id="641" w:author="nick" w:date="2019-11-10T14:42:00Z">
        <w:r w:rsidRPr="009E34EC">
          <w:rPr>
            <w:b/>
            <w:color w:val="0070C0"/>
          </w:rPr>
          <w:t>2</w:t>
        </w:r>
      </w:ins>
      <w:ins w:id="642" w:author="nick" w:date="2019-11-24T12:20:00Z">
        <w:r w:rsidR="00194316">
          <w:rPr>
            <w:b/>
            <w:color w:val="0070C0"/>
          </w:rPr>
          <w:t>"</w:t>
        </w:r>
      </w:ins>
      <w:ins w:id="643"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644" w:author="nick" w:date="2019-11-10T14:42:00Z"/>
          <w:b/>
          <w:color w:val="0070C0"/>
        </w:rPr>
      </w:pPr>
      <w:ins w:id="645"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6" w:author="nick" w:date="2019-11-10T14:42:00Z"/>
          <w:sz w:val="15"/>
          <w:szCs w:val="15"/>
        </w:rPr>
      </w:pPr>
      <w:ins w:id="647" w:author="nick" w:date="2019-11-10T14:42:00Z">
        <w:r>
          <w:rPr>
            <w:sz w:val="15"/>
            <w:szCs w:val="15"/>
          </w:rPr>
          <w:t xml:space="preserve">              ...</w:t>
        </w:r>
      </w:ins>
    </w:p>
    <w:p w14:paraId="2132F54D" w14:textId="77777777" w:rsidR="00C5158C" w:rsidRPr="001E6C77" w:rsidRDefault="00C5158C" w:rsidP="00C5158C">
      <w:pPr>
        <w:pStyle w:val="XMLCode"/>
        <w:keepNext/>
        <w:keepLines/>
        <w:rPr>
          <w:ins w:id="648" w:author="nick" w:date="2019-11-10T14:42:00Z"/>
          <w:sz w:val="15"/>
          <w:szCs w:val="15"/>
        </w:rPr>
      </w:pPr>
      <w:ins w:id="649"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50" w:author="nick" w:date="2019-11-10T14:42:00Z"/>
          <w:sz w:val="15"/>
          <w:szCs w:val="15"/>
        </w:rPr>
      </w:pPr>
      <w:ins w:id="651"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652" w:author="nick" w:date="2019-11-10T14:42:00Z"/>
        </w:rPr>
      </w:pPr>
    </w:p>
    <w:p w14:paraId="2FF9ABCA" w14:textId="77777777" w:rsidR="00C5158C" w:rsidRDefault="00C5158C" w:rsidP="00C5158C">
      <w:pPr>
        <w:pStyle w:val="XMLCode"/>
        <w:keepNext/>
        <w:keepLines/>
        <w:ind w:firstLine="0"/>
        <w:rPr>
          <w:ins w:id="653" w:author="nick" w:date="2019-11-10T14:42:00Z"/>
        </w:rPr>
      </w:pPr>
      <w:ins w:id="654" w:author="nick" w:date="2019-11-10T14:42:00Z">
        <w:r>
          <w:t>&lt;/connection_group&gt;</w:t>
        </w:r>
      </w:ins>
    </w:p>
    <w:p w14:paraId="18404305" w14:textId="77777777" w:rsidR="00C5158C" w:rsidRPr="007055D9" w:rsidRDefault="00C5158C" w:rsidP="00C5158C">
      <w:pPr>
        <w:pStyle w:val="XMLCode"/>
        <w:rPr>
          <w:ins w:id="655" w:author="nick" w:date="2019-11-10T14:42:00Z"/>
        </w:rPr>
      </w:pPr>
    </w:p>
    <w:p w14:paraId="7457DA19" w14:textId="77777777" w:rsidR="00C5158C" w:rsidRDefault="00C5158C" w:rsidP="00C5158C">
      <w:pPr>
        <w:keepNext/>
        <w:keepLines/>
        <w:spacing w:before="120"/>
        <w:rPr>
          <w:ins w:id="656" w:author="nick" w:date="2019-11-10T14:42:00Z"/>
          <w:b/>
          <w:sz w:val="24"/>
        </w:rPr>
      </w:pPr>
      <w:ins w:id="657"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8" w:author="nick" w:date="2019-11-10T14:42:00Z"/>
        </w:rPr>
      </w:pPr>
      <w:ins w:id="659" w:author="nick" w:date="2019-11-10T14:42:00Z">
        <w:r>
          <w:fldChar w:fldCharType="begin"/>
        </w:r>
        <w:r>
          <w:instrText xml:space="preserve"> REF _Ref21650472 \h </w:instrText>
        </w:r>
      </w:ins>
      <w:ins w:id="660"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61" w:author="nick" w:date="2019-11-10T14:42:00Z"/>
        </w:rPr>
      </w:pPr>
      <w:ins w:id="662" w:author="nick" w:date="2019-11-10T14:42:00Z">
        <w:r>
          <w:t>&lt;connection_group&gt;</w:t>
        </w:r>
      </w:ins>
    </w:p>
    <w:p w14:paraId="29A8C1B9" w14:textId="77777777" w:rsidR="00C5158C" w:rsidRDefault="00C5158C" w:rsidP="00C5158C">
      <w:pPr>
        <w:pStyle w:val="XMLCode"/>
        <w:keepLines/>
        <w:ind w:firstLine="0"/>
        <w:rPr>
          <w:ins w:id="663" w:author="nick" w:date="2019-11-10T14:42:00Z"/>
        </w:rPr>
      </w:pPr>
    </w:p>
    <w:p w14:paraId="4A1C8FAD" w14:textId="77777777" w:rsidR="00C5158C" w:rsidRDefault="00C5158C" w:rsidP="00C5158C">
      <w:pPr>
        <w:pStyle w:val="XMLCode"/>
        <w:keepLines/>
        <w:ind w:firstLine="0"/>
        <w:rPr>
          <w:ins w:id="664" w:author="nick" w:date="2019-11-10T14:42:00Z"/>
        </w:rPr>
      </w:pPr>
      <w:ins w:id="665"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6" w:author="nick" w:date="2019-11-19T16:02:00Z"/>
          <w:rFonts w:cs="Courier New"/>
          <w:color w:val="FF0000"/>
          <w:sz w:val="15"/>
          <w:szCs w:val="15"/>
        </w:rPr>
      </w:pPr>
      <w:ins w:id="667" w:author="nick" w:date="2019-11-19T16:02:00Z">
        <w:r w:rsidRPr="00DF3E6F">
          <w:rPr>
            <w:color w:val="0070C0"/>
          </w:rPr>
          <w:t xml:space="preserve">        </w:t>
        </w:r>
      </w:ins>
      <w:ins w:id="668" w:author="nick" w:date="2019-11-19T16:03:00Z">
        <w:r>
          <w:rPr>
            <w:color w:val="0070C0"/>
          </w:rPr>
          <w:t xml:space="preserve"> </w:t>
        </w:r>
      </w:ins>
      <w:ins w:id="669" w:author="nick" w:date="2019-11-19T16:02:00Z">
        <w:r w:rsidRPr="00DF3E6F">
          <w:rPr>
            <w:color w:val="0070C0"/>
          </w:rPr>
          <w:t>&lt;part index=</w:t>
        </w:r>
      </w:ins>
      <w:ins w:id="670" w:author="nick" w:date="2019-11-24T12:20:00Z">
        <w:r w:rsidR="00194316">
          <w:rPr>
            <w:color w:val="0070C0"/>
          </w:rPr>
          <w:t>"</w:t>
        </w:r>
      </w:ins>
      <w:ins w:id="671" w:author="nick" w:date="2019-11-19T16:02:00Z">
        <w:r w:rsidRPr="00DF3E6F">
          <w:rPr>
            <w:color w:val="0070C0"/>
          </w:rPr>
          <w:t>1</w:t>
        </w:r>
      </w:ins>
      <w:ins w:id="672" w:author="nick" w:date="2019-11-24T12:20:00Z">
        <w:r w:rsidR="00194316">
          <w:rPr>
            <w:color w:val="0070C0"/>
          </w:rPr>
          <w:t>"</w:t>
        </w:r>
      </w:ins>
      <w:ins w:id="673" w:author="nick" w:date="2019-11-19T16:02:00Z">
        <w:r w:rsidRPr="00DF3E6F">
          <w:rPr>
            <w:color w:val="0070C0"/>
          </w:rPr>
          <w:t xml:space="preserve"> label=</w:t>
        </w:r>
      </w:ins>
      <w:ins w:id="674" w:author="nick" w:date="2019-11-24T12:20:00Z">
        <w:r w:rsidR="00194316">
          <w:rPr>
            <w:color w:val="0070C0"/>
          </w:rPr>
          <w:t>"</w:t>
        </w:r>
      </w:ins>
      <w:ins w:id="675" w:author="nick" w:date="2019-11-19T16:02:00Z">
        <w:r w:rsidRPr="00DF3E6F">
          <w:rPr>
            <w:color w:val="0070C0"/>
          </w:rPr>
          <w:t>PART_7000800</w:t>
        </w:r>
      </w:ins>
      <w:ins w:id="676" w:author="nick" w:date="2019-11-24T12:20:00Z">
        <w:r w:rsidR="00194316">
          <w:rPr>
            <w:color w:val="0070C0"/>
          </w:rPr>
          <w:t>"</w:t>
        </w:r>
      </w:ins>
      <w:ins w:id="677"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678" w:author="nick" w:date="2019-11-19T16:02:00Z"/>
          <w:color w:val="0070C0"/>
        </w:rPr>
      </w:pPr>
      <w:ins w:id="679" w:author="nick" w:date="2019-11-19T16:02:00Z">
        <w:r w:rsidRPr="00DF3E6F">
          <w:rPr>
            <w:color w:val="0070C0"/>
          </w:rPr>
          <w:t xml:space="preserve">        </w:t>
        </w:r>
      </w:ins>
      <w:ins w:id="680" w:author="nick" w:date="2019-11-19T16:03:00Z">
        <w:r>
          <w:rPr>
            <w:color w:val="0070C0"/>
          </w:rPr>
          <w:t xml:space="preserve"> </w:t>
        </w:r>
      </w:ins>
      <w:ins w:id="681" w:author="nick" w:date="2019-11-19T16:02:00Z">
        <w:r w:rsidRPr="00DF3E6F">
          <w:rPr>
            <w:color w:val="0070C0"/>
          </w:rPr>
          <w:t>&lt;part index=</w:t>
        </w:r>
      </w:ins>
      <w:ins w:id="682" w:author="nick" w:date="2019-11-24T12:20:00Z">
        <w:r w:rsidR="00194316">
          <w:rPr>
            <w:color w:val="0070C0"/>
          </w:rPr>
          <w:t>"</w:t>
        </w:r>
      </w:ins>
      <w:ins w:id="683" w:author="nick" w:date="2019-11-19T16:02:00Z">
        <w:r w:rsidRPr="00DF3E6F">
          <w:rPr>
            <w:color w:val="0070C0"/>
          </w:rPr>
          <w:t>2</w:t>
        </w:r>
      </w:ins>
      <w:ins w:id="684" w:author="nick" w:date="2019-11-24T12:20:00Z">
        <w:r w:rsidR="00194316">
          <w:rPr>
            <w:color w:val="0070C0"/>
          </w:rPr>
          <w:t>"</w:t>
        </w:r>
      </w:ins>
      <w:ins w:id="685" w:author="nick" w:date="2019-11-19T16:02:00Z">
        <w:r w:rsidRPr="00DF3E6F">
          <w:rPr>
            <w:color w:val="0070C0"/>
          </w:rPr>
          <w:t xml:space="preserve"> label=</w:t>
        </w:r>
      </w:ins>
      <w:ins w:id="686" w:author="nick" w:date="2019-11-24T12:20:00Z">
        <w:r w:rsidR="00194316">
          <w:rPr>
            <w:color w:val="0070C0"/>
          </w:rPr>
          <w:t>"</w:t>
        </w:r>
      </w:ins>
      <w:ins w:id="687" w:author="nick" w:date="2019-11-19T16:02:00Z">
        <w:r w:rsidRPr="00DF3E6F">
          <w:rPr>
            <w:color w:val="0070C0"/>
          </w:rPr>
          <w:t>PART_7000400</w:t>
        </w:r>
      </w:ins>
      <w:ins w:id="688" w:author="nick" w:date="2019-11-24T12:20:00Z">
        <w:r w:rsidR="00194316">
          <w:rPr>
            <w:color w:val="0070C0"/>
          </w:rPr>
          <w:t>"</w:t>
        </w:r>
      </w:ins>
      <w:ins w:id="689"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690" w:author="nick" w:date="2019-11-10T14:42:00Z"/>
        </w:rPr>
      </w:pPr>
      <w:ins w:id="691" w:author="nick" w:date="2019-11-10T14:42:00Z">
        <w:r>
          <w:t xml:space="preserve">    </w:t>
        </w:r>
        <w:r w:rsidRPr="00C3027A">
          <w:t>&lt;/connected_to&gt;</w:t>
        </w:r>
      </w:ins>
    </w:p>
    <w:p w14:paraId="24A96D17" w14:textId="77777777" w:rsidR="00C5158C" w:rsidRDefault="00C5158C" w:rsidP="00C5158C">
      <w:pPr>
        <w:pStyle w:val="XMLCode"/>
        <w:keepLines/>
        <w:ind w:firstLine="0"/>
        <w:rPr>
          <w:ins w:id="692" w:author="nick" w:date="2019-11-10T14:42:00Z"/>
        </w:rPr>
      </w:pPr>
    </w:p>
    <w:p w14:paraId="12CAD889" w14:textId="77777777" w:rsidR="00C5158C" w:rsidRPr="001E6C77" w:rsidRDefault="00C5158C" w:rsidP="00C5158C">
      <w:pPr>
        <w:pStyle w:val="XMLCode"/>
        <w:keepLines/>
        <w:rPr>
          <w:ins w:id="693" w:author="nick" w:date="2019-11-10T14:42:00Z"/>
          <w:sz w:val="15"/>
          <w:szCs w:val="15"/>
        </w:rPr>
      </w:pPr>
      <w:ins w:id="694"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695" w:author="nick" w:date="2019-11-10T14:42:00Z"/>
          <w:sz w:val="15"/>
          <w:szCs w:val="15"/>
        </w:rPr>
      </w:pPr>
      <w:ins w:id="696" w:author="nick" w:date="2019-11-10T14:42:00Z">
        <w:r w:rsidRPr="001E6C77">
          <w:rPr>
            <w:sz w:val="15"/>
            <w:szCs w:val="15"/>
          </w:rPr>
          <w:t xml:space="preserve">        &lt;connection_0d</w:t>
        </w:r>
        <w:r>
          <w:rPr>
            <w:sz w:val="15"/>
            <w:szCs w:val="15"/>
          </w:rPr>
          <w:t xml:space="preserve"> label=</w:t>
        </w:r>
      </w:ins>
      <w:ins w:id="697" w:author="nick" w:date="2019-11-24T12:20:00Z">
        <w:r w:rsidR="00194316">
          <w:rPr>
            <w:sz w:val="15"/>
            <w:szCs w:val="15"/>
          </w:rPr>
          <w:t>"</w:t>
        </w:r>
      </w:ins>
      <w:ins w:id="698" w:author="nick" w:date="2019-11-10T14:42:00Z">
        <w:r>
          <w:rPr>
            <w:sz w:val="15"/>
            <w:szCs w:val="15"/>
          </w:rPr>
          <w:t>A</w:t>
        </w:r>
      </w:ins>
      <w:ins w:id="699" w:author="nick" w:date="2019-11-24T12:20:00Z">
        <w:r w:rsidR="00194316">
          <w:rPr>
            <w:sz w:val="15"/>
            <w:szCs w:val="15"/>
          </w:rPr>
          <w:t>"</w:t>
        </w:r>
      </w:ins>
      <w:ins w:id="700" w:author="nick" w:date="2019-11-10T14:42:00Z">
        <w:r w:rsidRPr="001E6C77">
          <w:rPr>
            <w:sz w:val="15"/>
            <w:szCs w:val="15"/>
          </w:rPr>
          <w:t>&gt;</w:t>
        </w:r>
      </w:ins>
    </w:p>
    <w:p w14:paraId="102A839D" w14:textId="17FBE1FF" w:rsidR="00C5158C" w:rsidRPr="009E34EC" w:rsidRDefault="00C5158C" w:rsidP="00C5158C">
      <w:pPr>
        <w:pStyle w:val="XMLCode"/>
        <w:keepLines/>
        <w:rPr>
          <w:ins w:id="701" w:author="nick" w:date="2019-11-10T14:42:00Z"/>
          <w:rFonts w:cs="Courier New"/>
          <w:color w:val="FF0000"/>
          <w:sz w:val="15"/>
          <w:szCs w:val="15"/>
        </w:rPr>
      </w:pPr>
      <w:ins w:id="702"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03" w:author="nick" w:date="2019-11-24T12:20:00Z">
        <w:r w:rsidR="00194316">
          <w:rPr>
            <w:b/>
            <w:color w:val="0070C0"/>
          </w:rPr>
          <w:t>"</w:t>
        </w:r>
      </w:ins>
      <w:ins w:id="704" w:author="nick" w:date="2019-11-10T14:42:00Z">
        <w:r w:rsidRPr="009E34EC">
          <w:rPr>
            <w:b/>
            <w:color w:val="0070C0"/>
          </w:rPr>
          <w:t>3</w:t>
        </w:r>
      </w:ins>
      <w:ins w:id="705" w:author="nick" w:date="2019-11-24T12:20:00Z">
        <w:r w:rsidR="00194316">
          <w:rPr>
            <w:b/>
            <w:color w:val="0070C0"/>
          </w:rPr>
          <w:t>"</w:t>
        </w:r>
      </w:ins>
      <w:ins w:id="706"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07" w:author="nick" w:date="2019-11-24T12:20:00Z">
        <w:r w:rsidR="00194316">
          <w:rPr>
            <w:rFonts w:cs="Courier New"/>
            <w:color w:val="FF0000"/>
            <w:sz w:val="15"/>
            <w:szCs w:val="15"/>
          </w:rPr>
          <w:t>"</w:t>
        </w:r>
      </w:ins>
      <w:ins w:id="708" w:author="nick" w:date="2019-11-10T14:42:00Z">
        <w:r>
          <w:rPr>
            <w:rFonts w:cs="Courier New"/>
            <w:color w:val="FF0000"/>
            <w:sz w:val="15"/>
            <w:szCs w:val="15"/>
          </w:rPr>
          <w:t>red</w:t>
        </w:r>
      </w:ins>
      <w:ins w:id="709" w:author="nick" w:date="2019-11-24T12:20:00Z">
        <w:r w:rsidR="00194316">
          <w:rPr>
            <w:rFonts w:cs="Courier New"/>
            <w:color w:val="FF0000"/>
            <w:sz w:val="15"/>
            <w:szCs w:val="15"/>
          </w:rPr>
          <w:t>"</w:t>
        </w:r>
      </w:ins>
      <w:ins w:id="710" w:author="nick" w:date="2019-11-10T14:42:00Z">
        <w:r>
          <w:rPr>
            <w:rFonts w:cs="Courier New"/>
            <w:color w:val="FF0000"/>
            <w:sz w:val="15"/>
            <w:szCs w:val="15"/>
          </w:rPr>
          <w:t xml:space="preserve">, </w:t>
        </w:r>
      </w:ins>
      <w:ins w:id="711" w:author="nick" w:date="2019-11-24T12:20:00Z">
        <w:r w:rsidR="00194316">
          <w:rPr>
            <w:rFonts w:cs="Courier New"/>
            <w:color w:val="FF0000"/>
            <w:sz w:val="15"/>
            <w:szCs w:val="15"/>
          </w:rPr>
          <w:t>"</w:t>
        </w:r>
      </w:ins>
      <w:ins w:id="712" w:author="nick" w:date="2019-11-10T14:42:00Z">
        <w:r>
          <w:rPr>
            <w:rFonts w:cs="Courier New"/>
            <w:color w:val="FF0000"/>
            <w:sz w:val="15"/>
            <w:szCs w:val="15"/>
          </w:rPr>
          <w:t>green</w:t>
        </w:r>
      </w:ins>
      <w:ins w:id="713" w:author="nick" w:date="2019-11-24T12:20:00Z">
        <w:r w:rsidR="00194316">
          <w:rPr>
            <w:rFonts w:cs="Courier New"/>
            <w:color w:val="FF0000"/>
            <w:sz w:val="15"/>
            <w:szCs w:val="15"/>
          </w:rPr>
          <w:t>"</w:t>
        </w:r>
      </w:ins>
      <w:ins w:id="714" w:author="nick" w:date="2019-11-10T14:42:00Z">
        <w:r>
          <w:rPr>
            <w:rFonts w:cs="Courier New"/>
            <w:color w:val="FF0000"/>
            <w:sz w:val="15"/>
            <w:szCs w:val="15"/>
          </w:rPr>
          <w:t xml:space="preserve"> and one of </w:t>
        </w:r>
      </w:ins>
      <w:ins w:id="715" w:author="nick" w:date="2019-11-24T12:20:00Z">
        <w:r w:rsidR="00194316">
          <w:rPr>
            <w:rFonts w:cs="Courier New"/>
            <w:color w:val="FF0000"/>
            <w:sz w:val="15"/>
            <w:szCs w:val="15"/>
          </w:rPr>
          <w:t>"</w:t>
        </w:r>
      </w:ins>
      <w:ins w:id="716" w:author="nick" w:date="2019-11-10T14:42:00Z">
        <w:r>
          <w:rPr>
            <w:rFonts w:cs="Courier New"/>
            <w:color w:val="FF0000"/>
            <w:sz w:val="15"/>
            <w:szCs w:val="15"/>
          </w:rPr>
          <w:t>red</w:t>
        </w:r>
      </w:ins>
      <w:ins w:id="717" w:author="nick" w:date="2019-11-24T12:20:00Z">
        <w:r w:rsidR="00194316">
          <w:rPr>
            <w:rFonts w:cs="Courier New"/>
            <w:color w:val="FF0000"/>
            <w:sz w:val="15"/>
            <w:szCs w:val="15"/>
          </w:rPr>
          <w:t>"</w:t>
        </w:r>
      </w:ins>
      <w:ins w:id="718" w:author="nick" w:date="2019-11-10T14:42:00Z">
        <w:r>
          <w:rPr>
            <w:rFonts w:cs="Courier New"/>
            <w:color w:val="FF0000"/>
            <w:sz w:val="15"/>
            <w:szCs w:val="15"/>
          </w:rPr>
          <w:t>/</w:t>
        </w:r>
      </w:ins>
      <w:ins w:id="719" w:author="nick" w:date="2019-11-24T12:20:00Z">
        <w:r w:rsidR="00194316">
          <w:rPr>
            <w:rFonts w:cs="Courier New"/>
            <w:color w:val="FF0000"/>
            <w:sz w:val="15"/>
            <w:szCs w:val="15"/>
          </w:rPr>
          <w:t>"</w:t>
        </w:r>
      </w:ins>
      <w:ins w:id="720" w:author="nick" w:date="2019-11-10T14:42:00Z">
        <w:r>
          <w:rPr>
            <w:rFonts w:cs="Courier New"/>
            <w:color w:val="FF0000"/>
            <w:sz w:val="15"/>
            <w:szCs w:val="15"/>
          </w:rPr>
          <w:t>green</w:t>
        </w:r>
      </w:ins>
      <w:ins w:id="721" w:author="nick" w:date="2019-11-24T12:20:00Z">
        <w:r w:rsidR="00194316">
          <w:rPr>
            <w:rFonts w:cs="Courier New"/>
            <w:color w:val="FF0000"/>
            <w:sz w:val="15"/>
            <w:szCs w:val="15"/>
          </w:rPr>
          <w:t>"</w:t>
        </w:r>
      </w:ins>
      <w:ins w:id="722"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3" w:author="nick" w:date="2019-11-10T14:42:00Z"/>
          <w:sz w:val="15"/>
          <w:szCs w:val="15"/>
        </w:rPr>
      </w:pPr>
      <w:ins w:id="724" w:author="nick" w:date="2019-11-10T14:42:00Z">
        <w:r>
          <w:rPr>
            <w:sz w:val="15"/>
            <w:szCs w:val="15"/>
          </w:rPr>
          <w:t xml:space="preserve">              ...</w:t>
        </w:r>
      </w:ins>
    </w:p>
    <w:p w14:paraId="29425D29" w14:textId="77777777" w:rsidR="00C5158C" w:rsidRPr="001E6C77" w:rsidRDefault="00C5158C" w:rsidP="00C5158C">
      <w:pPr>
        <w:pStyle w:val="XMLCode"/>
        <w:keepLines/>
        <w:rPr>
          <w:ins w:id="725" w:author="nick" w:date="2019-11-10T14:42:00Z"/>
          <w:sz w:val="15"/>
          <w:szCs w:val="15"/>
        </w:rPr>
      </w:pPr>
      <w:ins w:id="726"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7" w:author="nick" w:date="2019-11-10T14:42:00Z"/>
          <w:sz w:val="15"/>
          <w:szCs w:val="15"/>
        </w:rPr>
      </w:pPr>
    </w:p>
    <w:p w14:paraId="06233007" w14:textId="4D175EC5" w:rsidR="00C5158C" w:rsidRPr="001E6C77" w:rsidRDefault="00C5158C" w:rsidP="00C5158C">
      <w:pPr>
        <w:pStyle w:val="XMLCode"/>
        <w:keepLines/>
        <w:rPr>
          <w:ins w:id="728" w:author="nick" w:date="2019-11-10T14:42:00Z"/>
          <w:sz w:val="15"/>
          <w:szCs w:val="15"/>
        </w:rPr>
      </w:pPr>
      <w:ins w:id="729" w:author="nick" w:date="2019-11-10T14:42:00Z">
        <w:r w:rsidRPr="001E6C77">
          <w:rPr>
            <w:sz w:val="15"/>
            <w:szCs w:val="15"/>
          </w:rPr>
          <w:t xml:space="preserve">        &lt;connection_0d</w:t>
        </w:r>
        <w:r>
          <w:rPr>
            <w:sz w:val="15"/>
            <w:szCs w:val="15"/>
          </w:rPr>
          <w:t xml:space="preserve"> label=</w:t>
        </w:r>
      </w:ins>
      <w:ins w:id="730" w:author="nick" w:date="2019-11-24T12:20:00Z">
        <w:r w:rsidR="00194316">
          <w:rPr>
            <w:sz w:val="15"/>
            <w:szCs w:val="15"/>
          </w:rPr>
          <w:t>"</w:t>
        </w:r>
      </w:ins>
      <w:ins w:id="731" w:author="nick" w:date="2019-11-10T14:42:00Z">
        <w:r>
          <w:rPr>
            <w:sz w:val="15"/>
            <w:szCs w:val="15"/>
          </w:rPr>
          <w:t>B</w:t>
        </w:r>
      </w:ins>
      <w:ins w:id="732" w:author="nick" w:date="2019-11-24T12:20:00Z">
        <w:r w:rsidR="00194316">
          <w:rPr>
            <w:sz w:val="15"/>
            <w:szCs w:val="15"/>
          </w:rPr>
          <w:t>"</w:t>
        </w:r>
      </w:ins>
      <w:ins w:id="733" w:author="nick" w:date="2019-11-10T14:42:00Z">
        <w:r w:rsidRPr="001E6C77">
          <w:rPr>
            <w:sz w:val="15"/>
            <w:szCs w:val="15"/>
          </w:rPr>
          <w:t>&gt;</w:t>
        </w:r>
      </w:ins>
    </w:p>
    <w:p w14:paraId="0EF64082" w14:textId="4245B1B4" w:rsidR="00C5158C" w:rsidRDefault="00C5158C" w:rsidP="00C5158C">
      <w:pPr>
        <w:pStyle w:val="XMLCode"/>
        <w:keepLines/>
        <w:rPr>
          <w:ins w:id="734" w:author="nick" w:date="2019-11-10T14:42:00Z"/>
          <w:sz w:val="15"/>
          <w:szCs w:val="15"/>
        </w:rPr>
      </w:pPr>
      <w:ins w:id="735"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36" w:author="nick" w:date="2019-11-24T12:20:00Z">
        <w:r w:rsidR="00194316">
          <w:rPr>
            <w:rFonts w:cs="Courier New"/>
            <w:color w:val="FF0000"/>
            <w:sz w:val="15"/>
            <w:szCs w:val="15"/>
          </w:rPr>
          <w:t>"</w:t>
        </w:r>
      </w:ins>
      <w:ins w:id="737" w:author="nick" w:date="2019-11-10T14:42:00Z">
        <w:r>
          <w:rPr>
            <w:rFonts w:cs="Courier New"/>
            <w:color w:val="FF0000"/>
            <w:sz w:val="15"/>
            <w:szCs w:val="15"/>
          </w:rPr>
          <w:t>red</w:t>
        </w:r>
      </w:ins>
      <w:ins w:id="738" w:author="nick" w:date="2019-11-24T12:20:00Z">
        <w:r w:rsidR="00194316">
          <w:rPr>
            <w:rFonts w:cs="Courier New"/>
            <w:color w:val="FF0000"/>
            <w:sz w:val="15"/>
            <w:szCs w:val="15"/>
          </w:rPr>
          <w:t>"</w:t>
        </w:r>
      </w:ins>
      <w:ins w:id="739" w:author="nick" w:date="2019-11-10T14:42:00Z">
        <w:r>
          <w:rPr>
            <w:rFonts w:cs="Courier New"/>
            <w:color w:val="FF0000"/>
            <w:sz w:val="15"/>
            <w:szCs w:val="15"/>
          </w:rPr>
          <w:t xml:space="preserve">, </w:t>
        </w:r>
      </w:ins>
      <w:ins w:id="740" w:author="nick" w:date="2019-11-24T12:20:00Z">
        <w:r w:rsidR="00194316">
          <w:rPr>
            <w:rFonts w:cs="Courier New"/>
            <w:color w:val="FF0000"/>
            <w:sz w:val="15"/>
            <w:szCs w:val="15"/>
          </w:rPr>
          <w:t>"</w:t>
        </w:r>
      </w:ins>
      <w:ins w:id="741" w:author="nick" w:date="2019-11-10T14:42:00Z">
        <w:r>
          <w:rPr>
            <w:rFonts w:cs="Courier New"/>
            <w:color w:val="FF0000"/>
            <w:sz w:val="15"/>
            <w:szCs w:val="15"/>
          </w:rPr>
          <w:t>green</w:t>
        </w:r>
      </w:ins>
      <w:ins w:id="742" w:author="nick" w:date="2019-11-24T12:20:00Z">
        <w:r w:rsidR="00194316">
          <w:rPr>
            <w:rFonts w:cs="Courier New"/>
            <w:color w:val="FF0000"/>
            <w:sz w:val="15"/>
            <w:szCs w:val="15"/>
          </w:rPr>
          <w:t>"</w:t>
        </w:r>
      </w:ins>
      <w:ins w:id="743"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4" w:author="nick" w:date="2019-11-10T14:42:00Z"/>
          <w:sz w:val="15"/>
          <w:szCs w:val="15"/>
        </w:rPr>
      </w:pPr>
      <w:ins w:id="745"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6" w:author="nick" w:date="2019-11-10T14:42:00Z"/>
          <w:sz w:val="15"/>
          <w:szCs w:val="15"/>
        </w:rPr>
      </w:pPr>
    </w:p>
    <w:p w14:paraId="1C34004F" w14:textId="06CCFC00" w:rsidR="00C5158C" w:rsidRPr="001E6C77" w:rsidRDefault="00C5158C" w:rsidP="00C5158C">
      <w:pPr>
        <w:pStyle w:val="XMLCode"/>
        <w:keepLines/>
        <w:rPr>
          <w:ins w:id="747" w:author="nick" w:date="2019-11-10T14:42:00Z"/>
          <w:sz w:val="15"/>
          <w:szCs w:val="15"/>
        </w:rPr>
      </w:pPr>
      <w:ins w:id="748" w:author="nick" w:date="2019-11-10T14:42:00Z">
        <w:r w:rsidRPr="001E6C77">
          <w:rPr>
            <w:sz w:val="15"/>
            <w:szCs w:val="15"/>
          </w:rPr>
          <w:t xml:space="preserve">        &lt;connection_0d</w:t>
        </w:r>
        <w:r>
          <w:rPr>
            <w:sz w:val="15"/>
            <w:szCs w:val="15"/>
          </w:rPr>
          <w:t xml:space="preserve"> label=</w:t>
        </w:r>
      </w:ins>
      <w:ins w:id="749" w:author="nick" w:date="2019-11-24T12:20:00Z">
        <w:r w:rsidR="00194316">
          <w:rPr>
            <w:sz w:val="15"/>
            <w:szCs w:val="15"/>
          </w:rPr>
          <w:t>"</w:t>
        </w:r>
      </w:ins>
      <w:ins w:id="750" w:author="nick" w:date="2019-11-10T14:42:00Z">
        <w:r>
          <w:rPr>
            <w:sz w:val="15"/>
            <w:szCs w:val="15"/>
          </w:rPr>
          <w:t>C</w:t>
        </w:r>
      </w:ins>
      <w:ins w:id="751" w:author="nick" w:date="2019-11-24T12:20:00Z">
        <w:r w:rsidR="00194316">
          <w:rPr>
            <w:sz w:val="15"/>
            <w:szCs w:val="15"/>
          </w:rPr>
          <w:t>"</w:t>
        </w:r>
      </w:ins>
      <w:ins w:id="752" w:author="nick" w:date="2019-11-10T14:42:00Z">
        <w:r w:rsidRPr="001E6C77">
          <w:rPr>
            <w:sz w:val="15"/>
            <w:szCs w:val="15"/>
          </w:rPr>
          <w:t>&gt;</w:t>
        </w:r>
      </w:ins>
    </w:p>
    <w:p w14:paraId="11FC9AF6" w14:textId="7E6E812E" w:rsidR="00C5158C" w:rsidRPr="009E34EC" w:rsidRDefault="00C5158C" w:rsidP="00C5158C">
      <w:pPr>
        <w:pStyle w:val="XMLCode"/>
        <w:keepLines/>
        <w:rPr>
          <w:ins w:id="753" w:author="nick" w:date="2019-11-10T14:42:00Z"/>
          <w:rFonts w:cs="Courier New"/>
          <w:color w:val="FF0000"/>
          <w:sz w:val="15"/>
          <w:szCs w:val="15"/>
        </w:rPr>
      </w:pPr>
      <w:ins w:id="754"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755" w:author="nick" w:date="2019-11-24T12:20:00Z">
        <w:r w:rsidR="00194316">
          <w:rPr>
            <w:b/>
            <w:color w:val="0070C0"/>
          </w:rPr>
          <w:t>"</w:t>
        </w:r>
      </w:ins>
      <w:ins w:id="756" w:author="nick" w:date="2019-11-10T14:42:00Z">
        <w:r w:rsidRPr="009E34EC">
          <w:rPr>
            <w:b/>
            <w:color w:val="0070C0"/>
          </w:rPr>
          <w:t>3</w:t>
        </w:r>
      </w:ins>
      <w:ins w:id="757" w:author="nick" w:date="2019-11-24T12:20:00Z">
        <w:r w:rsidR="00194316">
          <w:rPr>
            <w:b/>
            <w:color w:val="0070C0"/>
          </w:rPr>
          <w:t>"</w:t>
        </w:r>
      </w:ins>
      <w:ins w:id="758"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59" w:author="nick" w:date="2019-11-24T12:20:00Z">
        <w:r w:rsidR="00194316">
          <w:rPr>
            <w:rFonts w:cs="Courier New"/>
            <w:color w:val="FF0000"/>
            <w:sz w:val="15"/>
            <w:szCs w:val="15"/>
          </w:rPr>
          <w:t>"</w:t>
        </w:r>
      </w:ins>
      <w:ins w:id="760" w:author="nick" w:date="2019-11-10T14:42:00Z">
        <w:r>
          <w:rPr>
            <w:rFonts w:cs="Courier New"/>
            <w:color w:val="FF0000"/>
            <w:sz w:val="15"/>
            <w:szCs w:val="15"/>
          </w:rPr>
          <w:t>red</w:t>
        </w:r>
      </w:ins>
      <w:ins w:id="761" w:author="nick" w:date="2019-11-24T12:20:00Z">
        <w:r w:rsidR="00194316">
          <w:rPr>
            <w:rFonts w:cs="Courier New"/>
            <w:color w:val="FF0000"/>
            <w:sz w:val="15"/>
            <w:szCs w:val="15"/>
          </w:rPr>
          <w:t>"</w:t>
        </w:r>
      </w:ins>
      <w:ins w:id="762" w:author="nick" w:date="2019-11-10T14:42:00Z">
        <w:r>
          <w:rPr>
            <w:rFonts w:cs="Courier New"/>
            <w:color w:val="FF0000"/>
            <w:sz w:val="15"/>
            <w:szCs w:val="15"/>
          </w:rPr>
          <w:t xml:space="preserve">, </w:t>
        </w:r>
      </w:ins>
      <w:ins w:id="763" w:author="nick" w:date="2019-11-24T12:20:00Z">
        <w:r w:rsidR="00194316">
          <w:rPr>
            <w:rFonts w:cs="Courier New"/>
            <w:color w:val="FF0000"/>
            <w:sz w:val="15"/>
            <w:szCs w:val="15"/>
          </w:rPr>
          <w:t>"</w:t>
        </w:r>
      </w:ins>
      <w:ins w:id="764" w:author="nick" w:date="2019-11-10T14:42:00Z">
        <w:r>
          <w:rPr>
            <w:rFonts w:cs="Courier New"/>
            <w:color w:val="FF0000"/>
            <w:sz w:val="15"/>
            <w:szCs w:val="15"/>
          </w:rPr>
          <w:t>green</w:t>
        </w:r>
      </w:ins>
      <w:ins w:id="765" w:author="nick" w:date="2019-11-24T12:20:00Z">
        <w:r w:rsidR="00194316">
          <w:rPr>
            <w:rFonts w:cs="Courier New"/>
            <w:color w:val="FF0000"/>
            <w:sz w:val="15"/>
            <w:szCs w:val="15"/>
          </w:rPr>
          <w:t>"</w:t>
        </w:r>
      </w:ins>
      <w:ins w:id="766" w:author="nick" w:date="2019-11-10T14:42:00Z">
        <w:r>
          <w:rPr>
            <w:rFonts w:cs="Courier New"/>
            <w:color w:val="FF0000"/>
            <w:sz w:val="15"/>
            <w:szCs w:val="15"/>
          </w:rPr>
          <w:t xml:space="preserve"> and one of </w:t>
        </w:r>
      </w:ins>
      <w:ins w:id="767" w:author="nick" w:date="2019-11-24T12:20:00Z">
        <w:r w:rsidR="00194316">
          <w:rPr>
            <w:rFonts w:cs="Courier New"/>
            <w:color w:val="FF0000"/>
            <w:sz w:val="15"/>
            <w:szCs w:val="15"/>
          </w:rPr>
          <w:t>"</w:t>
        </w:r>
      </w:ins>
      <w:ins w:id="768" w:author="nick" w:date="2019-11-10T14:42:00Z">
        <w:r>
          <w:rPr>
            <w:rFonts w:cs="Courier New"/>
            <w:color w:val="FF0000"/>
            <w:sz w:val="15"/>
            <w:szCs w:val="15"/>
          </w:rPr>
          <w:t>red</w:t>
        </w:r>
      </w:ins>
      <w:ins w:id="769" w:author="nick" w:date="2019-11-24T12:20:00Z">
        <w:r w:rsidR="00194316">
          <w:rPr>
            <w:rFonts w:cs="Courier New"/>
            <w:color w:val="FF0000"/>
            <w:sz w:val="15"/>
            <w:szCs w:val="15"/>
          </w:rPr>
          <w:t>"</w:t>
        </w:r>
      </w:ins>
      <w:ins w:id="770" w:author="nick" w:date="2019-11-10T14:42:00Z">
        <w:r>
          <w:rPr>
            <w:rFonts w:cs="Courier New"/>
            <w:color w:val="FF0000"/>
            <w:sz w:val="15"/>
            <w:szCs w:val="15"/>
          </w:rPr>
          <w:t>/</w:t>
        </w:r>
      </w:ins>
      <w:ins w:id="771" w:author="nick" w:date="2019-11-24T12:20:00Z">
        <w:r w:rsidR="00194316">
          <w:rPr>
            <w:rFonts w:cs="Courier New"/>
            <w:color w:val="FF0000"/>
            <w:sz w:val="15"/>
            <w:szCs w:val="15"/>
          </w:rPr>
          <w:t>"</w:t>
        </w:r>
      </w:ins>
      <w:ins w:id="772" w:author="nick" w:date="2019-11-10T14:42:00Z">
        <w:r>
          <w:rPr>
            <w:rFonts w:cs="Courier New"/>
            <w:color w:val="FF0000"/>
            <w:sz w:val="15"/>
            <w:szCs w:val="15"/>
          </w:rPr>
          <w:t>green</w:t>
        </w:r>
      </w:ins>
      <w:ins w:id="773" w:author="nick" w:date="2019-11-24T12:20:00Z">
        <w:r w:rsidR="00194316">
          <w:rPr>
            <w:rFonts w:cs="Courier New"/>
            <w:color w:val="FF0000"/>
            <w:sz w:val="15"/>
            <w:szCs w:val="15"/>
          </w:rPr>
          <w:t>"</w:t>
        </w:r>
      </w:ins>
      <w:ins w:id="774"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5" w:author="nick" w:date="2019-11-10T14:42:00Z"/>
          <w:sz w:val="15"/>
          <w:szCs w:val="15"/>
        </w:rPr>
      </w:pPr>
      <w:ins w:id="776" w:author="nick" w:date="2019-11-10T14:42:00Z">
        <w:r>
          <w:rPr>
            <w:sz w:val="15"/>
            <w:szCs w:val="15"/>
          </w:rPr>
          <w:t xml:space="preserve">              ...</w:t>
        </w:r>
      </w:ins>
    </w:p>
    <w:p w14:paraId="5D4FEAB7" w14:textId="77777777" w:rsidR="00C5158C" w:rsidRPr="001E6C77" w:rsidRDefault="00C5158C" w:rsidP="00C5158C">
      <w:pPr>
        <w:pStyle w:val="XMLCode"/>
        <w:keepLines/>
        <w:rPr>
          <w:ins w:id="777" w:author="nick" w:date="2019-11-10T14:42:00Z"/>
          <w:sz w:val="15"/>
          <w:szCs w:val="15"/>
        </w:rPr>
      </w:pPr>
      <w:ins w:id="778"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9" w:author="nick" w:date="2019-11-10T14:42:00Z"/>
          <w:sz w:val="15"/>
          <w:szCs w:val="15"/>
        </w:rPr>
      </w:pPr>
      <w:ins w:id="780"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781" w:author="nick" w:date="2019-11-10T14:42:00Z"/>
        </w:rPr>
      </w:pPr>
    </w:p>
    <w:p w14:paraId="2AB177B6" w14:textId="77777777" w:rsidR="00C5158C" w:rsidRDefault="00C5158C" w:rsidP="00C5158C">
      <w:pPr>
        <w:pStyle w:val="XMLCode"/>
        <w:keepLines/>
        <w:ind w:firstLine="0"/>
        <w:rPr>
          <w:ins w:id="782" w:author="nick" w:date="2019-11-10T14:42:00Z"/>
        </w:rPr>
      </w:pPr>
      <w:ins w:id="783"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784" w:name="_Ref414608310"/>
      <w:bookmarkStart w:id="785" w:name="_Toc3556950"/>
      <w:bookmarkStart w:id="786" w:name="_Toc24967447"/>
      <w:r>
        <w:lastRenderedPageBreak/>
        <w:t xml:space="preserve">Contacts and </w:t>
      </w:r>
      <w:r w:rsidR="004B7C8B">
        <w:t>F</w:t>
      </w:r>
      <w:r w:rsidR="004B7C8B" w:rsidRPr="004B7C8B">
        <w:t>riction</w:t>
      </w:r>
      <w:bookmarkEnd w:id="784"/>
      <w:bookmarkEnd w:id="785"/>
      <w:bookmarkEnd w:id="78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787" w:name="_Ref414841585"/>
      <w:bookmarkStart w:id="788" w:name="_Toc3556951"/>
      <w:bookmarkStart w:id="789"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787"/>
      <w:bookmarkEnd w:id="788"/>
      <w:bookmarkEnd w:id="78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790" w:name="_Toc414573794"/>
      <w:bookmarkStart w:id="791" w:name="_Toc3566421"/>
      <w:bookmarkStart w:id="792"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790"/>
      <w:bookmarkEnd w:id="791"/>
      <w:bookmarkEnd w:id="79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793" w:name="_Toc3556952"/>
      <w:bookmarkStart w:id="794" w:name="_Toc24967449"/>
      <w:r w:rsidRPr="00880D5C">
        <w:rPr>
          <w:szCs w:val="26"/>
        </w:rPr>
        <w:t xml:space="preserve">Element </w:t>
      </w:r>
      <w:r w:rsidRPr="00880D5C">
        <w:rPr>
          <w:rFonts w:ascii="Courier New" w:hAnsi="Courier New" w:cs="Courier New"/>
          <w:b w:val="0"/>
          <w:i/>
          <w:szCs w:val="26"/>
        </w:rPr>
        <w:t>&lt;contact&gt;</w:t>
      </w:r>
      <w:bookmarkEnd w:id="793"/>
      <w:bookmarkEnd w:id="794"/>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795" w:name="_Toc3566422"/>
      <w:bookmarkStart w:id="796"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5"/>
      <w:bookmarkEnd w:id="796"/>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797" w:name="_Toc3556953"/>
      <w:bookmarkStart w:id="798"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7"/>
      <w:bookmarkEnd w:id="798"/>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799" w:name="_Toc414573795"/>
      <w:bookmarkStart w:id="800" w:name="_Toc3566423"/>
      <w:bookmarkStart w:id="801"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799"/>
      <w:bookmarkEnd w:id="800"/>
      <w:bookmarkEnd w:id="80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02" w:name="_Toc3556954"/>
      <w:bookmarkStart w:id="803"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2"/>
      <w:bookmarkEnd w:id="8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04" w:name="_Ref414837767"/>
      <w:bookmarkStart w:id="805" w:name="_Toc3556955"/>
      <w:bookmarkStart w:id="806" w:name="_Toc24967452"/>
      <w:r>
        <w:t xml:space="preserve">Local </w:t>
      </w:r>
      <w:r w:rsidR="008706FB">
        <w:t>Contact</w:t>
      </w:r>
      <w:r w:rsidRPr="0030552A">
        <w:t xml:space="preserve"> </w:t>
      </w:r>
      <w:r w:rsidR="008706FB">
        <w:t>P</w:t>
      </w:r>
      <w:r>
        <w:t>ropert</w:t>
      </w:r>
      <w:r w:rsidR="008706FB">
        <w:t>ies</w:t>
      </w:r>
      <w:bookmarkEnd w:id="804"/>
      <w:bookmarkEnd w:id="805"/>
      <w:bookmarkEnd w:id="806"/>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07" w:name="_Toc3566424"/>
      <w:bookmarkStart w:id="808"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7"/>
      <w:bookmarkEnd w:id="808"/>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09" w:name="_Ref414836574"/>
      <w:bookmarkStart w:id="810" w:name="_Toc3556956"/>
      <w:bookmarkStart w:id="811" w:name="_Toc24967453"/>
      <w:r w:rsidRPr="007055D9">
        <w:t>Joints</w:t>
      </w:r>
      <w:bookmarkEnd w:id="809"/>
      <w:bookmarkEnd w:id="810"/>
      <w:bookmarkEnd w:id="81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12" w:name="_Toc3566425"/>
      <w:bookmarkStart w:id="813"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12"/>
      <w:bookmarkEnd w:id="81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14" w:name="_Toc428456083"/>
      <w:bookmarkStart w:id="815" w:name="_Toc428537047"/>
      <w:bookmarkStart w:id="816" w:name="_Toc428969366"/>
      <w:bookmarkStart w:id="817" w:name="_Toc429052757"/>
      <w:bookmarkStart w:id="818" w:name="_Toc3556957"/>
      <w:bookmarkStart w:id="819" w:name="_Toc24967454"/>
      <w:bookmarkEnd w:id="814"/>
      <w:bookmarkEnd w:id="815"/>
      <w:bookmarkEnd w:id="816"/>
      <w:bookmarkEnd w:id="81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8"/>
      <w:bookmarkEnd w:id="81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proofErr w:type="gramStart"/>
      <w:r w:rsidRPr="001E6C77">
        <w:rPr>
          <w:rFonts w:cs="Courier New"/>
          <w:sz w:val="15"/>
          <w:szCs w:val="15"/>
        </w:rPr>
        <w:t>xsi:schemaLocation</w:t>
      </w:r>
      <w:proofErr w:type="spellEnd"/>
      <w:proofErr w:type="gram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proofErr w:type="gramStart"/>
      <w:r w:rsidRPr="001E6C77">
        <w:rPr>
          <w:rFonts w:cs="Courier New"/>
          <w:sz w:val="15"/>
          <w:szCs w:val="15"/>
        </w:rPr>
        <w:t>xsi:noNamespaceSchemaLocation</w:t>
      </w:r>
      <w:proofErr w:type="spellEnd"/>
      <w:proofErr w:type="gram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20" w:author="nick" w:date="2019-10-29T16:41:00Z"/>
          <w:sz w:val="15"/>
          <w:szCs w:val="15"/>
        </w:rPr>
      </w:pPr>
      <w:del w:id="821" w:author="nick" w:date="2019-10-29T16:41:00Z">
        <w:r w:rsidRPr="001E6C77" w:rsidDel="003D35D3">
          <w:rPr>
            <w:sz w:val="15"/>
            <w:szCs w:val="15"/>
          </w:rPr>
          <w:delText xml:space="preserve">                        &lt;CAE_DATA xmlns=”FATXML”</w:delText>
        </w:r>
        <w:bookmarkStart w:id="822" w:name="_Ref395100983"/>
        <w:r w:rsidRPr="001E6C77" w:rsidDel="003D35D3">
          <w:rPr>
            <w:rStyle w:val="Funotenzeichen"/>
            <w:sz w:val="15"/>
            <w:szCs w:val="15"/>
          </w:rPr>
          <w:footnoteReference w:id="8"/>
        </w:r>
        <w:bookmarkEnd w:id="822"/>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5" w:author="nick" w:date="2019-10-29T16:41:00Z">
        <w:r w:rsidR="003D35D3">
          <w:rPr>
            <w:sz w:val="15"/>
            <w:szCs w:val="15"/>
          </w:rPr>
          <w:tab/>
        </w:r>
      </w:ins>
      <w:del w:id="826"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7" w:author="nick" w:date="2019-10-29T16:41:00Z"/>
          <w:sz w:val="15"/>
          <w:szCs w:val="15"/>
        </w:rPr>
      </w:pPr>
      <w:del w:id="828"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29" w:name="_Toc428279348"/>
      <w:bookmarkStart w:id="830" w:name="_Toc428456085"/>
      <w:bookmarkStart w:id="831" w:name="_Toc428537049"/>
      <w:bookmarkStart w:id="832" w:name="_Toc428969368"/>
      <w:bookmarkStart w:id="833" w:name="_Toc429052759"/>
      <w:bookmarkStart w:id="834" w:name="_Toc3556958"/>
      <w:bookmarkStart w:id="835" w:name="_Toc24967455"/>
      <w:bookmarkEnd w:id="829"/>
      <w:bookmarkEnd w:id="830"/>
      <w:bookmarkEnd w:id="831"/>
      <w:bookmarkEnd w:id="832"/>
      <w:bookmarkEnd w:id="833"/>
      <w:r w:rsidRPr="007055D9">
        <w:lastRenderedPageBreak/>
        <w:t>XML Schema Definition</w:t>
      </w:r>
      <w:bookmarkEnd w:id="834"/>
      <w:bookmarkEnd w:id="83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36" w:name="_Toc334484488"/>
      <w:bookmarkStart w:id="837" w:name="_Toc334486133"/>
      <w:bookmarkStart w:id="838" w:name="XMLStructureConnectionGroups"/>
      <w:bookmarkStart w:id="839" w:name="SeamweldConnectionGroupPart"/>
      <w:bookmarkStart w:id="840" w:name="XMLStructurePartsPIDs"/>
      <w:bookmarkStart w:id="841" w:name="XMLStructureConnections"/>
      <w:bookmarkStart w:id="842" w:name="XMLStructurePointConnections"/>
      <w:bookmarkStart w:id="843" w:name="XMLStructureLineConnections"/>
      <w:bookmarkStart w:id="844" w:name="XMLStructurePlaneConnections"/>
      <w:bookmarkStart w:id="845" w:name="_Toc338938892"/>
      <w:bookmarkStart w:id="846" w:name="_Toc338939088"/>
      <w:bookmarkStart w:id="847" w:name="_Toc3556959"/>
      <w:bookmarkStart w:id="848" w:name="_Toc24967456"/>
      <w:bookmarkEnd w:id="82"/>
      <w:bookmarkEnd w:id="83"/>
      <w:bookmarkEnd w:id="836"/>
      <w:bookmarkEnd w:id="837"/>
      <w:bookmarkEnd w:id="838"/>
      <w:bookmarkEnd w:id="839"/>
      <w:bookmarkEnd w:id="840"/>
      <w:bookmarkEnd w:id="841"/>
      <w:bookmarkEnd w:id="842"/>
      <w:bookmarkEnd w:id="843"/>
      <w:bookmarkEnd w:id="844"/>
      <w:r w:rsidRPr="007055D9">
        <w:lastRenderedPageBreak/>
        <w:t>Data Common to any Connection</w:t>
      </w:r>
      <w:bookmarkEnd w:id="845"/>
      <w:bookmarkEnd w:id="846"/>
      <w:bookmarkEnd w:id="847"/>
      <w:bookmarkEnd w:id="84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849" w:name="_Ref448911656"/>
      <w:bookmarkStart w:id="850" w:name="_Toc3556960"/>
      <w:bookmarkStart w:id="851" w:name="_Toc24967457"/>
      <w:bookmarkStart w:id="852" w:name="_Toc413359574"/>
      <w:bookmarkStart w:id="853" w:name="_Toc338938893"/>
      <w:bookmarkStart w:id="854" w:name="_Toc338939089"/>
      <w:bookmarkStart w:id="855" w:name="_Toc288196462"/>
      <w:bookmarkStart w:id="856" w:name="_Toc288200760"/>
      <w:r>
        <w:t>Indices and their properties</w:t>
      </w:r>
      <w:bookmarkEnd w:id="849"/>
      <w:bookmarkEnd w:id="850"/>
      <w:bookmarkEnd w:id="85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857" w:name="_Toc3556961"/>
      <w:bookmarkStart w:id="858" w:name="_Toc24967458"/>
      <w:r w:rsidRPr="00BD20ED">
        <w:rPr>
          <w:szCs w:val="34"/>
        </w:rPr>
        <w:t xml:space="preserve">Attribute </w:t>
      </w:r>
      <w:r w:rsidRPr="00BD20ED">
        <w:rPr>
          <w:rFonts w:ascii="Courier New" w:hAnsi="Courier New" w:cs="Courier New"/>
          <w:b w:val="0"/>
          <w:szCs w:val="34"/>
          <w:highlight w:val="white"/>
        </w:rPr>
        <w:t>label</w:t>
      </w:r>
      <w:bookmarkEnd w:id="852"/>
      <w:bookmarkEnd w:id="857"/>
      <w:bookmarkEnd w:id="85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859" w:name="_Ref413329202"/>
      <w:bookmarkStart w:id="860" w:name="_Toc413359575"/>
      <w:bookmarkStart w:id="861" w:name="_Toc3556962"/>
      <w:bookmarkStart w:id="862" w:name="_Toc24967459"/>
      <w:r>
        <w:rPr>
          <w:szCs w:val="34"/>
        </w:rPr>
        <w:t>Dimensions and Coordinates</w:t>
      </w:r>
      <w:bookmarkEnd w:id="859"/>
      <w:bookmarkEnd w:id="860"/>
      <w:bookmarkEnd w:id="861"/>
      <w:bookmarkEnd w:id="86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863" w:name="_Toc413359576"/>
      <w:bookmarkStart w:id="864" w:name="_Ref440360308"/>
      <w:bookmarkStart w:id="865" w:name="_Ref440360312"/>
      <w:bookmarkStart w:id="866" w:name="_Ref440360851"/>
      <w:bookmarkStart w:id="867" w:name="_Ref440360857"/>
      <w:bookmarkStart w:id="868" w:name="_Ref440453613"/>
      <w:bookmarkStart w:id="869" w:name="_Ref440453616"/>
      <w:bookmarkStart w:id="870" w:name="_Ref440454500"/>
      <w:bookmarkStart w:id="871" w:name="_Ref440454502"/>
      <w:bookmarkStart w:id="872" w:name="_Toc3556963"/>
      <w:bookmarkStart w:id="873" w:name="_Toc24967460"/>
      <w:r w:rsidRPr="00BD20ED">
        <w:rPr>
          <w:szCs w:val="34"/>
        </w:rPr>
        <w:t xml:space="preserve">Attribute </w:t>
      </w:r>
      <w:proofErr w:type="spellStart"/>
      <w:r>
        <w:rPr>
          <w:rFonts w:ascii="Courier New" w:hAnsi="Courier New" w:cs="Courier New"/>
          <w:b w:val="0"/>
          <w:szCs w:val="34"/>
          <w:highlight w:val="white"/>
        </w:rPr>
        <w:t>quality_control</w:t>
      </w:r>
      <w:bookmarkEnd w:id="863"/>
      <w:bookmarkEnd w:id="864"/>
      <w:bookmarkEnd w:id="865"/>
      <w:bookmarkEnd w:id="866"/>
      <w:bookmarkEnd w:id="867"/>
      <w:bookmarkEnd w:id="868"/>
      <w:bookmarkEnd w:id="869"/>
      <w:bookmarkEnd w:id="870"/>
      <w:bookmarkEnd w:id="871"/>
      <w:bookmarkEnd w:id="872"/>
      <w:bookmarkEnd w:id="87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874" w:name="_Ref428442251"/>
      <w:bookmarkStart w:id="875" w:name="_Toc3556964"/>
      <w:bookmarkStart w:id="876" w:name="_Toc24967461"/>
      <w:r w:rsidRPr="007331A4">
        <w:lastRenderedPageBreak/>
        <w:t>Custom Attributes list</w:t>
      </w:r>
      <w:bookmarkEnd w:id="874"/>
      <w:bookmarkEnd w:id="875"/>
      <w:bookmarkEnd w:id="87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877" w:name="_Toc440039075"/>
      <w:bookmarkStart w:id="878" w:name="_Toc3566426"/>
      <w:bookmarkStart w:id="879"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877"/>
      <w:bookmarkEnd w:id="878"/>
      <w:bookmarkEnd w:id="87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880" w:name="_Toc440039076"/>
      <w:bookmarkStart w:id="881" w:name="_Toc3566427"/>
      <w:bookmarkStart w:id="882"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880"/>
      <w:bookmarkEnd w:id="881"/>
      <w:bookmarkEnd w:id="88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883" w:name="_Toc440039077"/>
      <w:bookmarkStart w:id="884" w:name="_Toc3566428"/>
      <w:bookmarkStart w:id="885"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883"/>
      <w:bookmarkEnd w:id="884"/>
      <w:bookmarkEnd w:id="88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886" w:name="_Toc440039078"/>
      <w:bookmarkStart w:id="887" w:name="_Toc3566429"/>
      <w:bookmarkStart w:id="888"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6"/>
      <w:bookmarkEnd w:id="887"/>
      <w:bookmarkEnd w:id="88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889" w:name="_Toc440039079"/>
      <w:bookmarkStart w:id="890" w:name="_Toc3566430"/>
      <w:bookmarkStart w:id="891"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89"/>
      <w:bookmarkEnd w:id="890"/>
      <w:bookmarkEnd w:id="89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892" w:name="_Toc440039080"/>
      <w:bookmarkStart w:id="893" w:name="_Toc3566431"/>
      <w:bookmarkStart w:id="894"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2"/>
      <w:bookmarkEnd w:id="893"/>
      <w:bookmarkEnd w:id="89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895" w:name="_Toc440039081"/>
      <w:bookmarkStart w:id="896" w:name="_Toc3566432"/>
      <w:bookmarkStart w:id="897"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895"/>
      <w:bookmarkEnd w:id="896"/>
      <w:bookmarkEnd w:id="89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898" w:name="_Toc440039082"/>
      <w:bookmarkStart w:id="899" w:name="_Toc3566433"/>
      <w:bookmarkStart w:id="900"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898"/>
      <w:bookmarkEnd w:id="899"/>
      <w:bookmarkEnd w:id="90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01" w:name="_Toc440039083"/>
      <w:bookmarkStart w:id="902" w:name="_Toc3566434"/>
      <w:bookmarkStart w:id="903"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01"/>
      <w:bookmarkEnd w:id="902"/>
      <w:bookmarkEnd w:id="90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04" w:name="_Toc440039084"/>
      <w:bookmarkStart w:id="905" w:name="_Toc3566435"/>
      <w:bookmarkStart w:id="906"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04"/>
      <w:bookmarkEnd w:id="905"/>
      <w:bookmarkEnd w:id="90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07" w:name="_Toc440039085"/>
      <w:bookmarkStart w:id="908" w:name="_Toc3566436"/>
      <w:bookmarkStart w:id="909"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07"/>
      <w:bookmarkEnd w:id="908"/>
      <w:bookmarkEnd w:id="90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10" w:name="_Toc440039086"/>
      <w:bookmarkStart w:id="911" w:name="_Toc3566437"/>
      <w:bookmarkStart w:id="912"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10"/>
      <w:bookmarkEnd w:id="911"/>
      <w:bookmarkEnd w:id="91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13" w:name="_Toc440038865"/>
      <w:bookmarkStart w:id="914" w:name="_Toc3556965"/>
      <w:bookmarkStart w:id="915"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13"/>
      <w:bookmarkEnd w:id="914"/>
      <w:bookmarkEnd w:id="91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16" w:name="_Toc440038866"/>
      <w:bookmarkStart w:id="917" w:name="_Toc3556966"/>
      <w:bookmarkStart w:id="918"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6"/>
      <w:bookmarkEnd w:id="917"/>
      <w:bookmarkEnd w:id="91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19" w:name="_Toc440038867"/>
      <w:bookmarkStart w:id="920" w:name="_Toc3556967"/>
      <w:bookmarkStart w:id="921"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9"/>
      <w:bookmarkEnd w:id="920"/>
      <w:bookmarkEnd w:id="92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22" w:name="_Toc440038868"/>
      <w:bookmarkStart w:id="923" w:name="_Toc3556968"/>
      <w:bookmarkStart w:id="924"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2"/>
      <w:bookmarkEnd w:id="923"/>
      <w:bookmarkEnd w:id="92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25" w:name="_Toc3556969"/>
      <w:bookmarkStart w:id="926" w:name="_Toc24967466"/>
      <w:r w:rsidRPr="007055D9">
        <w:lastRenderedPageBreak/>
        <w:t>0D connections</w:t>
      </w:r>
      <w:bookmarkEnd w:id="925"/>
      <w:bookmarkEnd w:id="926"/>
    </w:p>
    <w:p w14:paraId="25FFC0E6" w14:textId="77777777" w:rsidR="002E60CB" w:rsidRPr="00226A3F" w:rsidRDefault="002E60CB" w:rsidP="002E60CB">
      <w:pPr>
        <w:pStyle w:val="berschrift2"/>
        <w:tabs>
          <w:tab w:val="clear" w:pos="576"/>
          <w:tab w:val="left" w:pos="567"/>
          <w:tab w:val="num" w:pos="1134"/>
        </w:tabs>
        <w:ind w:left="578" w:hanging="578"/>
      </w:pPr>
      <w:bookmarkStart w:id="927" w:name="_Toc413359578"/>
      <w:bookmarkStart w:id="928" w:name="_Toc3556970"/>
      <w:bookmarkStart w:id="929" w:name="_Toc24967467"/>
      <w:r w:rsidRPr="00226A3F">
        <w:t>Generic Definitions</w:t>
      </w:r>
      <w:bookmarkEnd w:id="927"/>
      <w:bookmarkEnd w:id="928"/>
      <w:bookmarkEnd w:id="929"/>
    </w:p>
    <w:p w14:paraId="5F980062" w14:textId="77777777" w:rsidR="002E60CB" w:rsidRPr="00226A3F" w:rsidRDefault="002E60CB" w:rsidP="002E60CB">
      <w:pPr>
        <w:pStyle w:val="berschrift3"/>
      </w:pPr>
      <w:bookmarkStart w:id="930" w:name="_Toc413359579"/>
      <w:bookmarkStart w:id="931" w:name="_Ref428958711"/>
      <w:bookmarkStart w:id="932" w:name="_Toc3556971"/>
      <w:bookmarkStart w:id="933" w:name="_Toc24967468"/>
      <w:r w:rsidRPr="00226A3F">
        <w:t>Identification</w:t>
      </w:r>
      <w:bookmarkEnd w:id="930"/>
      <w:bookmarkEnd w:id="931"/>
      <w:bookmarkEnd w:id="932"/>
      <w:bookmarkEnd w:id="93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34" w:name="_Toc3566438"/>
      <w:bookmarkStart w:id="935"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4"/>
      <w:bookmarkEnd w:id="93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36" w:name="_Ref414563154"/>
      <w:bookmarkStart w:id="937" w:name="_Toc3556972"/>
      <w:bookmarkStart w:id="938" w:name="_Toc24967469"/>
      <w:r w:rsidRPr="007055D9">
        <w:t>Location</w:t>
      </w:r>
      <w:bookmarkEnd w:id="936"/>
      <w:bookmarkEnd w:id="937"/>
      <w:bookmarkEnd w:id="93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39" w:name="_Toc3566439"/>
      <w:bookmarkStart w:id="940"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39"/>
      <w:bookmarkEnd w:id="9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41" w:name="_Toc428279359"/>
      <w:bookmarkStart w:id="942" w:name="_Toc428456096"/>
      <w:bookmarkStart w:id="943" w:name="_Toc428537060"/>
      <w:bookmarkStart w:id="944" w:name="_Toc428969379"/>
      <w:bookmarkStart w:id="945" w:name="_Toc429052770"/>
      <w:bookmarkStart w:id="946" w:name="_Direction"/>
      <w:bookmarkStart w:id="947" w:name="_Ref400880511"/>
      <w:bookmarkStart w:id="948" w:name="_Toc413359581"/>
      <w:bookmarkStart w:id="949" w:name="_Toc3556973"/>
      <w:bookmarkStart w:id="950" w:name="_Toc24967470"/>
      <w:bookmarkEnd w:id="941"/>
      <w:bookmarkEnd w:id="942"/>
      <w:bookmarkEnd w:id="943"/>
      <w:bookmarkEnd w:id="944"/>
      <w:bookmarkEnd w:id="945"/>
      <w:bookmarkEnd w:id="946"/>
      <w:r>
        <w:t>Direc</w:t>
      </w:r>
      <w:r w:rsidRPr="00226A3F">
        <w:t>tion</w:t>
      </w:r>
      <w:bookmarkEnd w:id="947"/>
      <w:bookmarkEnd w:id="948"/>
      <w:bookmarkEnd w:id="949"/>
      <w:bookmarkEnd w:id="9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951" w:name="_Toc3566440"/>
      <w:bookmarkStart w:id="952"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51"/>
      <w:bookmarkEnd w:id="9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953" w:name="_Toc428279361"/>
      <w:bookmarkStart w:id="954" w:name="_Toc428456098"/>
      <w:bookmarkStart w:id="955" w:name="_Toc3556974"/>
      <w:bookmarkStart w:id="956" w:name="_Toc24967471"/>
      <w:bookmarkEnd w:id="953"/>
      <w:bookmarkEnd w:id="954"/>
      <w:r w:rsidRPr="00736820">
        <w:t>Type</w:t>
      </w:r>
      <w:r w:rsidRPr="007055D9">
        <w:t xml:space="preserve"> Specification</w:t>
      </w:r>
      <w:bookmarkEnd w:id="955"/>
      <w:bookmarkEnd w:id="95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7" w:author="nick" w:date="2019-11-10T14:47:00Z"/>
        </w:trPr>
        <w:tc>
          <w:tcPr>
            <w:tcW w:w="2397" w:type="dxa"/>
            <w:shd w:val="clear" w:color="auto" w:fill="auto"/>
            <w:vAlign w:val="bottom"/>
          </w:tcPr>
          <w:p w14:paraId="45C4176B" w14:textId="047CF97D" w:rsidR="00C5158C" w:rsidRDefault="00C5158C" w:rsidP="0088515B">
            <w:pPr>
              <w:rPr>
                <w:ins w:id="958" w:author="nick" w:date="2019-11-10T14:47:00Z"/>
                <w:sz w:val="20"/>
                <w:szCs w:val="20"/>
              </w:rPr>
            </w:pPr>
            <w:ins w:id="959"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60" w:author="nick" w:date="2019-11-10T14:47:00Z"/>
                <w:sz w:val="20"/>
                <w:szCs w:val="20"/>
              </w:rPr>
            </w:pPr>
            <w:ins w:id="961"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2" w:author="nick" w:date="2019-11-10T14:47:00Z"/>
                <w:sz w:val="20"/>
                <w:szCs w:val="20"/>
              </w:rPr>
            </w:pPr>
            <w:ins w:id="963"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4" w:author="nick" w:date="2019-11-10T14:47:00Z"/>
                <w:sz w:val="20"/>
                <w:szCs w:val="20"/>
              </w:rPr>
            </w:pPr>
            <w:ins w:id="965"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6"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967" w:name="_Toc3566441"/>
      <w:bookmarkStart w:id="968"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7"/>
      <w:bookmarkEnd w:id="96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969" w:name="_Ref428355238"/>
      <w:bookmarkStart w:id="970" w:name="_Toc3556975"/>
      <w:bookmarkStart w:id="971" w:name="_Toc24967472"/>
      <w:r w:rsidRPr="007055D9">
        <w:t xml:space="preserve">Spot </w:t>
      </w:r>
      <w:r w:rsidR="002E657F">
        <w:t>W</w:t>
      </w:r>
      <w:r w:rsidRPr="007055D9">
        <w:t>elds</w:t>
      </w:r>
      <w:bookmarkEnd w:id="969"/>
      <w:bookmarkEnd w:id="970"/>
      <w:bookmarkEnd w:id="97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972" w:name="_Toc3566442"/>
      <w:bookmarkStart w:id="973"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972"/>
      <w:bookmarkEnd w:id="97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974" w:name="_Toc3566443"/>
      <w:bookmarkStart w:id="975"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974"/>
      <w:bookmarkEnd w:id="97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976" w:name="_Toc3556976"/>
      <w:bookmarkStart w:id="977" w:name="_Toc24967473"/>
      <w:r w:rsidRPr="007055D9">
        <w:t>Robscans</w:t>
      </w:r>
      <w:bookmarkEnd w:id="976"/>
      <w:bookmarkEnd w:id="977"/>
    </w:p>
    <w:bookmarkEnd w:id="853"/>
    <w:bookmarkEnd w:id="854"/>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978" w:name="_Ref401160011"/>
      <w:bookmarkStart w:id="979" w:name="_Toc413359628"/>
      <w:bookmarkStart w:id="980" w:name="_Toc3557087"/>
      <w:bookmarkStart w:id="981"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79"/>
      <w:bookmarkEnd w:id="980"/>
      <w:bookmarkEnd w:id="98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982" w:name="_Toc3566444"/>
      <w:bookmarkStart w:id="983"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982"/>
      <w:bookmarkEnd w:id="98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984" w:name="_Toc3566445"/>
      <w:bookmarkStart w:id="985"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4"/>
      <w:bookmarkEnd w:id="98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986" w:name="_Toc3566446"/>
      <w:bookmarkStart w:id="987"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6"/>
      <w:bookmarkEnd w:id="98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988" w:name="_Toc428279365"/>
      <w:bookmarkStart w:id="989" w:name="_Toc428456102"/>
      <w:bookmarkStart w:id="990" w:name="_Toc428537065"/>
      <w:bookmarkStart w:id="991" w:name="_Toc428969384"/>
      <w:bookmarkStart w:id="992" w:name="_Toc429052775"/>
      <w:bookmarkStart w:id="993" w:name="_Toc413359585"/>
      <w:bookmarkStart w:id="994" w:name="_Toc3556977"/>
      <w:bookmarkStart w:id="995" w:name="_Toc24967474"/>
      <w:bookmarkEnd w:id="988"/>
      <w:bookmarkEnd w:id="989"/>
      <w:bookmarkEnd w:id="990"/>
      <w:bookmarkEnd w:id="991"/>
      <w:bookmarkEnd w:id="992"/>
      <w:r w:rsidRPr="00226A3F">
        <w:t>Rivets</w:t>
      </w:r>
      <w:bookmarkEnd w:id="993"/>
      <w:bookmarkEnd w:id="994"/>
      <w:bookmarkEnd w:id="9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996" w:name="_Toc3566447"/>
      <w:bookmarkStart w:id="997"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6"/>
      <w:bookmarkEnd w:id="99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998" w:name="_Toc3566448"/>
      <w:bookmarkStart w:id="999"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8"/>
      <w:bookmarkEnd w:id="9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00" w:name="_Toc3557088"/>
      <w:bookmarkStart w:id="1001"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00"/>
      <w:bookmarkEnd w:id="100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02" w:name="_Toc3566449"/>
      <w:bookmarkStart w:id="1003"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2"/>
      <w:bookmarkEnd w:id="10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04" w:name="_Toc428279367"/>
      <w:bookmarkStart w:id="1005" w:name="_Toc428456104"/>
      <w:bookmarkStart w:id="1006" w:name="_Toc428537067"/>
      <w:bookmarkStart w:id="1007" w:name="_Toc428969386"/>
      <w:bookmarkStart w:id="1008" w:name="_Toc429052777"/>
      <w:bookmarkStart w:id="1009" w:name="_Toc413359586"/>
      <w:bookmarkStart w:id="1010" w:name="_Toc3556978"/>
      <w:bookmarkStart w:id="1011" w:name="_Toc24967475"/>
      <w:bookmarkEnd w:id="1004"/>
      <w:bookmarkEnd w:id="1005"/>
      <w:bookmarkEnd w:id="1006"/>
      <w:bookmarkEnd w:id="1007"/>
      <w:bookmarkEnd w:id="1008"/>
      <w:r>
        <w:t>Blind</w:t>
      </w:r>
      <w:r w:rsidRPr="00942FED">
        <w:t xml:space="preserve"> Rivets</w:t>
      </w:r>
      <w:bookmarkEnd w:id="1009"/>
      <w:bookmarkEnd w:id="1010"/>
      <w:bookmarkEnd w:id="101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12" w:name="_Toc3566450"/>
      <w:bookmarkStart w:id="1013"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2"/>
      <w:bookmarkEnd w:id="101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14" w:name="_Toc3557089"/>
      <w:bookmarkStart w:id="1015"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4"/>
      <w:bookmarkEnd w:id="101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16" w:name="_Toc3557090"/>
      <w:bookmarkStart w:id="1017"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6"/>
      <w:bookmarkEnd w:id="10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18" w:name="_Toc3557091"/>
      <w:bookmarkStart w:id="1019"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8"/>
      <w:bookmarkEnd w:id="10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20" w:name="_Toc428279369"/>
      <w:bookmarkStart w:id="1021" w:name="_Toc428965611"/>
      <w:bookmarkEnd w:id="1020"/>
      <w:bookmarkEnd w:id="102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2" w:name="_Toc428279370"/>
    <w:bookmarkStart w:id="1023" w:name="_Toc428456106"/>
    <w:bookmarkStart w:id="1024" w:name="_Toc428537069"/>
    <w:bookmarkStart w:id="1025" w:name="_Toc428969388"/>
    <w:bookmarkStart w:id="1026" w:name="_Toc429052779"/>
    <w:bookmarkStart w:id="1027" w:name="_Toc413359587"/>
    <w:bookmarkEnd w:id="1022"/>
    <w:bookmarkEnd w:id="1023"/>
    <w:bookmarkEnd w:id="1024"/>
    <w:bookmarkEnd w:id="1025"/>
    <w:bookmarkEnd w:id="1026"/>
    <w:p w14:paraId="6391282C" w14:textId="77777777" w:rsidR="002E60CB" w:rsidRPr="00942FED" w:rsidRDefault="00DB0669" w:rsidP="004B2578">
      <w:pPr>
        <w:pStyle w:val="berschrift3"/>
      </w:pPr>
      <w:r>
        <w:rPr>
          <w:b w:val="0"/>
          <w:bCs w:val="0"/>
          <w:sz w:val="18"/>
          <w:szCs w:val="24"/>
        </w:rPr>
        <w:lastRenderedPageBreak/>
        <w:fldChar w:fldCharType="end"/>
      </w:r>
      <w:bookmarkStart w:id="1028" w:name="_Toc3556979"/>
      <w:bookmarkStart w:id="1029" w:name="_Toc24967476"/>
      <w:r w:rsidR="002E60CB" w:rsidRPr="00942FED">
        <w:t>Self</w:t>
      </w:r>
      <w:r w:rsidR="000306B0">
        <w:t>-</w:t>
      </w:r>
      <w:r w:rsidR="002E60CB" w:rsidRPr="00942FED">
        <w:t>Piercing Rivets</w:t>
      </w:r>
      <w:bookmarkEnd w:id="1027"/>
      <w:bookmarkEnd w:id="1028"/>
      <w:bookmarkEnd w:id="10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30" w:name="_Toc413359629"/>
      <w:bookmarkStart w:id="1031" w:name="_Toc3557092"/>
      <w:bookmarkStart w:id="1032"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30"/>
      <w:bookmarkEnd w:id="1031"/>
      <w:bookmarkEnd w:id="103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33" w:name="_Toc3557093"/>
      <w:bookmarkStart w:id="1034"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3"/>
      <w:bookmarkEnd w:id="10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35" w:name="_Toc3566451"/>
      <w:bookmarkStart w:id="1036"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35"/>
      <w:bookmarkEnd w:id="10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37" w:name="_Toc428456108"/>
      <w:bookmarkStart w:id="1038" w:name="_Toc428537071"/>
      <w:bookmarkStart w:id="1039" w:name="_Toc428969390"/>
      <w:bookmarkStart w:id="1040" w:name="_Toc429052781"/>
      <w:bookmarkStart w:id="1041" w:name="_Toc428279372"/>
      <w:bookmarkStart w:id="1042" w:name="_Toc428456109"/>
      <w:bookmarkStart w:id="1043" w:name="_Toc428537072"/>
      <w:bookmarkStart w:id="1044" w:name="_Toc428969391"/>
      <w:bookmarkStart w:id="1045" w:name="_Toc429052782"/>
      <w:bookmarkStart w:id="1046" w:name="_Toc428279374"/>
      <w:bookmarkStart w:id="1047" w:name="_Toc428456111"/>
      <w:bookmarkStart w:id="1048" w:name="_Toc428537074"/>
      <w:bookmarkStart w:id="1049" w:name="_Toc428969393"/>
      <w:bookmarkStart w:id="1050" w:name="_Toc429052784"/>
      <w:bookmarkStart w:id="1051" w:name="_Toc428279378"/>
      <w:bookmarkStart w:id="1052" w:name="_Toc428456115"/>
      <w:bookmarkStart w:id="1053" w:name="_Toc428537078"/>
      <w:bookmarkStart w:id="1054" w:name="_Toc428969397"/>
      <w:bookmarkStart w:id="1055" w:name="_Toc429052788"/>
      <w:bookmarkStart w:id="1056" w:name="_Toc428279380"/>
      <w:bookmarkStart w:id="1057" w:name="_Toc428456117"/>
      <w:bookmarkStart w:id="1058" w:name="_Toc428537080"/>
      <w:bookmarkStart w:id="1059" w:name="_Toc428969399"/>
      <w:bookmarkStart w:id="1060" w:name="_Toc429052790"/>
      <w:bookmarkStart w:id="1061" w:name="_Toc428279387"/>
      <w:bookmarkStart w:id="1062" w:name="_Toc428456124"/>
      <w:bookmarkStart w:id="1063" w:name="_Toc428537087"/>
      <w:bookmarkStart w:id="1064" w:name="_Toc428969406"/>
      <w:bookmarkStart w:id="1065" w:name="_Toc429052797"/>
      <w:bookmarkStart w:id="1066" w:name="_Toc428279388"/>
      <w:bookmarkStart w:id="1067" w:name="_Toc428456125"/>
      <w:bookmarkStart w:id="1068" w:name="_Toc428537088"/>
      <w:bookmarkStart w:id="1069" w:name="_Toc428969407"/>
      <w:bookmarkStart w:id="1070" w:name="_Toc429052798"/>
      <w:bookmarkStart w:id="1071" w:name="_Toc428279389"/>
      <w:bookmarkStart w:id="1072" w:name="_Toc428456126"/>
      <w:bookmarkStart w:id="1073" w:name="_Toc428537089"/>
      <w:bookmarkStart w:id="1074" w:name="_Toc428969408"/>
      <w:bookmarkStart w:id="1075" w:name="_Toc429052799"/>
      <w:bookmarkStart w:id="1076" w:name="_Toc413359588"/>
      <w:bookmarkStart w:id="1077" w:name="_Toc3556980"/>
      <w:bookmarkStart w:id="1078" w:name="_Toc2496747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S</w:t>
      </w:r>
      <w:r w:rsidR="002E60CB">
        <w:t>olid</w:t>
      </w:r>
      <w:r w:rsidR="002E60CB" w:rsidRPr="00942FED">
        <w:t xml:space="preserve"> Rivets</w:t>
      </w:r>
      <w:bookmarkEnd w:id="1076"/>
      <w:bookmarkEnd w:id="1077"/>
      <w:bookmarkEnd w:id="10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079" w:name="_Toc3566452"/>
      <w:bookmarkStart w:id="1080"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79"/>
      <w:bookmarkEnd w:id="108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081" w:name="_Ref3565285"/>
      <w:bookmarkStart w:id="1082" w:name="_Toc3557094"/>
      <w:bookmarkStart w:id="1083"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81"/>
      <w:r>
        <w:t>: Dimensions of Solid Rivets</w:t>
      </w:r>
      <w:bookmarkEnd w:id="1082"/>
      <w:bookmarkEnd w:id="108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085"/>
            <w:commentRangeEnd w:id="1085"/>
            <w:proofErr w:type="spellEnd"/>
            <w:r w:rsidR="00B14B2C">
              <w:rPr>
                <w:rStyle w:val="Kommentarzeichen"/>
                <w:lang w:eastAsia="x-none"/>
              </w:rPr>
              <w:commentReference w:id="1085"/>
            </w:r>
            <w:commentRangeEnd w:id="1084"/>
            <w:r w:rsidR="00F1371D">
              <w:rPr>
                <w:rStyle w:val="Kommentarzeichen"/>
                <w:lang w:eastAsia="x-none"/>
              </w:rPr>
              <w:commentReference w:id="108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086" w:name="_Toc3566453"/>
      <w:bookmarkStart w:id="1087"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6"/>
      <w:bookmarkEnd w:id="108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088" w:name="_Toc3557095"/>
      <w:bookmarkStart w:id="1089"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8"/>
      <w:bookmarkEnd w:id="10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090" w:name="_Toc428279391"/>
      <w:bookmarkStart w:id="1091" w:name="_Toc428456128"/>
      <w:bookmarkStart w:id="1092" w:name="_Toc428537091"/>
      <w:bookmarkStart w:id="1093" w:name="_Toc428969410"/>
      <w:bookmarkStart w:id="1094" w:name="_Toc429052801"/>
      <w:bookmarkStart w:id="1095" w:name="_Toc413359589"/>
      <w:bookmarkStart w:id="1096" w:name="_Toc3556981"/>
      <w:bookmarkStart w:id="1097" w:name="_Toc24967478"/>
      <w:bookmarkEnd w:id="1090"/>
      <w:bookmarkEnd w:id="1091"/>
      <w:bookmarkEnd w:id="1092"/>
      <w:bookmarkEnd w:id="1093"/>
      <w:bookmarkEnd w:id="1094"/>
      <w:r w:rsidRPr="00F90632">
        <w:lastRenderedPageBreak/>
        <w:t>Swop Rivets</w:t>
      </w:r>
      <w:bookmarkEnd w:id="1095"/>
      <w:bookmarkEnd w:id="1096"/>
      <w:bookmarkEnd w:id="109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098" w:name="_Toc3557096"/>
      <w:bookmarkStart w:id="1099"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8"/>
      <w:bookmarkEnd w:id="109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00" w:name="_Toc3566454"/>
      <w:bookmarkStart w:id="1101"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00"/>
      <w:bookmarkEnd w:id="110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02" w:name="_Toc428456130"/>
      <w:bookmarkStart w:id="1103" w:name="_Toc428537093"/>
      <w:bookmarkStart w:id="1104" w:name="_Toc428969412"/>
      <w:bookmarkStart w:id="1105" w:name="_Toc429052803"/>
      <w:bookmarkStart w:id="1106" w:name="_Toc413359590"/>
      <w:bookmarkStart w:id="1107" w:name="_Toc3556982"/>
      <w:bookmarkStart w:id="1108" w:name="_Toc24967479"/>
      <w:bookmarkEnd w:id="1102"/>
      <w:bookmarkEnd w:id="1103"/>
      <w:bookmarkEnd w:id="1104"/>
      <w:bookmarkEnd w:id="1105"/>
      <w:r>
        <w:lastRenderedPageBreak/>
        <w:t xml:space="preserve">Threaded Connections: </w:t>
      </w:r>
      <w:r w:rsidRPr="00226A3F">
        <w:t>Bolts and Screws</w:t>
      </w:r>
      <w:bookmarkEnd w:id="1106"/>
      <w:bookmarkEnd w:id="1107"/>
      <w:bookmarkEnd w:id="1108"/>
    </w:p>
    <w:p w14:paraId="1A579FAB" w14:textId="77777777" w:rsidR="002E60CB" w:rsidRPr="00942FED" w:rsidRDefault="002E60CB" w:rsidP="002E60CB">
      <w:pPr>
        <w:pStyle w:val="berschrift3"/>
      </w:pPr>
      <w:bookmarkStart w:id="1109" w:name="_Toc413359591"/>
      <w:bookmarkStart w:id="1110" w:name="_Toc3556983"/>
      <w:bookmarkStart w:id="1111" w:name="_Toc24967480"/>
      <w:r>
        <w:t>Introduction</w:t>
      </w:r>
      <w:bookmarkEnd w:id="1109"/>
      <w:bookmarkEnd w:id="1110"/>
      <w:bookmarkEnd w:id="111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2"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13" w:author="nick" w:date="2019-10-08T20:54:00Z"/>
        </w:rPr>
      </w:pPr>
      <w:ins w:id="111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15" w:author="nick" w:date="2019-10-08T20:54:00Z"/>
        </w:rPr>
      </w:pPr>
      <w:del w:id="111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17" w:author="nick" w:date="2019-10-08T20:56:00Z">
        <w:r w:rsidRPr="0059233A">
          <w:t>Screws are used in components which contain their own thread, and the screw may even cut its own internal thread into them. </w:t>
        </w:r>
      </w:ins>
      <w:del w:id="111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1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20" w:name="_Toc413359630"/>
      <w:bookmarkStart w:id="1121" w:name="_Toc3557097"/>
      <w:bookmarkStart w:id="1122"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20"/>
      <w:bookmarkEnd w:id="1121"/>
      <w:bookmarkEnd w:id="112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23" w:name="_Ref401160020"/>
      <w:bookmarkStart w:id="1124" w:name="_Toc413359631"/>
      <w:bookmarkStart w:id="1125" w:name="_Toc3557098"/>
      <w:bookmarkStart w:id="1126"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3"/>
      <w:r>
        <w:t>: Different Screw Forms</w:t>
      </w:r>
      <w:bookmarkEnd w:id="1124"/>
      <w:bookmarkEnd w:id="1125"/>
      <w:bookmarkEnd w:id="1126"/>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27" w:name="_Ref401160136"/>
      <w:bookmarkStart w:id="1128" w:name="_Toc413359632"/>
      <w:bookmarkStart w:id="1129" w:name="_Ref428364733"/>
      <w:bookmarkStart w:id="1130" w:name="_Ref428531136"/>
      <w:bookmarkStart w:id="1131" w:name="_Toc3557099"/>
      <w:bookmarkStart w:id="1132"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7"/>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8"/>
      <w:bookmarkEnd w:id="1129"/>
      <w:bookmarkEnd w:id="1130"/>
      <w:bookmarkEnd w:id="1131"/>
      <w:bookmarkEnd w:id="113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33" w:name="_Ref413315993"/>
      <w:bookmarkStart w:id="1134" w:name="_Toc413359633"/>
      <w:bookmarkStart w:id="1135" w:name="_Toc3557100"/>
      <w:bookmarkStart w:id="1136"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3"/>
      <w:r w:rsidRPr="00F81409">
        <w:t>: Definition of lead</w:t>
      </w:r>
      <w:r>
        <w:t>,</w:t>
      </w:r>
      <w:r w:rsidRPr="00F81409">
        <w:t xml:space="preserve"> pitch and</w:t>
      </w:r>
      <w:r>
        <w:t xml:space="preserve"> starts</w:t>
      </w:r>
      <w:r w:rsidRPr="00F81409">
        <w:t xml:space="preserve"> of a thread.</w:t>
      </w:r>
      <w:bookmarkEnd w:id="1134"/>
      <w:bookmarkEnd w:id="1135"/>
      <w:bookmarkEnd w:id="1136"/>
      <w:r w:rsidRPr="00F81409">
        <w:t xml:space="preserve"> </w:t>
      </w:r>
    </w:p>
    <w:p w14:paraId="2E070E38" w14:textId="77777777" w:rsidR="00ED267C" w:rsidRPr="00942FED" w:rsidRDefault="00A947CD" w:rsidP="00ED267C">
      <w:pPr>
        <w:pStyle w:val="berschrift3"/>
      </w:pPr>
      <w:bookmarkStart w:id="1137" w:name="_Toc428279395"/>
      <w:bookmarkStart w:id="1138" w:name="_Toc428456133"/>
      <w:bookmarkStart w:id="1139" w:name="_Toc428537096"/>
      <w:bookmarkStart w:id="1140" w:name="_Toc428969415"/>
      <w:bookmarkStart w:id="1141" w:name="_Toc429052806"/>
      <w:bookmarkStart w:id="1142" w:name="_Toc3556984"/>
      <w:bookmarkStart w:id="1143" w:name="_Ref3566661"/>
      <w:bookmarkStart w:id="1144" w:name="_Ref4272362"/>
      <w:bookmarkStart w:id="1145" w:name="_Toc24967481"/>
      <w:bookmarkEnd w:id="1137"/>
      <w:bookmarkEnd w:id="1138"/>
      <w:bookmarkEnd w:id="1139"/>
      <w:bookmarkEnd w:id="1140"/>
      <w:bookmarkEnd w:id="1141"/>
      <w:r w:rsidRPr="00A947CD">
        <w:t>Contacts and Friction</w:t>
      </w:r>
      <w:bookmarkEnd w:id="1142"/>
      <w:bookmarkEnd w:id="1143"/>
      <w:bookmarkEnd w:id="1144"/>
      <w:bookmarkEnd w:id="114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146"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7"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148" w:author="nick" w:date="2019-10-09T23:56:00Z">
        <w:r>
          <w:rPr>
            <w:rFonts w:cs="Calibri"/>
            <w:lang w:val="en-US" w:eastAsia="en-GB"/>
          </w:rPr>
          <w:t xml:space="preserve">last connected </w:t>
        </w:r>
      </w:ins>
      <w:r w:rsidR="00A947CD" w:rsidRPr="00147227">
        <w:rPr>
          <w:rFonts w:cs="Calibri"/>
          <w:lang w:val="en-US" w:eastAsia="en-GB"/>
        </w:rPr>
        <w:t xml:space="preserve">part </w:t>
      </w:r>
      <w:del w:id="1149"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150" w:author="nick" w:date="2019-10-09T23:56:00Z">
        <w:r>
          <w:rPr>
            <w:rFonts w:cs="Calibri"/>
            <w:lang w:val="en-US" w:eastAsia="en-GB"/>
          </w:rPr>
          <w:t xml:space="preserve">last connected </w:t>
        </w:r>
        <w:r w:rsidRPr="00147227">
          <w:rPr>
            <w:rFonts w:cs="Calibri"/>
            <w:lang w:val="en-US" w:eastAsia="en-GB"/>
          </w:rPr>
          <w:t>part</w:t>
        </w:r>
      </w:ins>
      <w:del w:id="1151"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28EB0748"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152"/>
      <w:del w:id="1153"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4"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1152"/>
      <w:ins w:id="1155" w:author="nick" w:date="2019-10-10T00:41:00Z">
        <w:r w:rsidR="00AD0A1B">
          <w:rPr>
            <w:rStyle w:val="Kommentarzeichen"/>
            <w:rFonts w:eastAsia="Times New Roman"/>
            <w:lang w:val="en-US" w:eastAsia="x-none"/>
          </w:rPr>
          <w:commentReference w:id="1152"/>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6"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157" w:name="_Ref3566632"/>
      <w:ins w:id="1158" w:author="nick" w:date="2019-10-10T00:38:00Z">
        <w:r>
          <w:rPr>
            <w:rFonts w:cs="Calibri"/>
            <w:lang w:val="en-US" w:eastAsia="en-GB"/>
          </w:rPr>
          <w:t>the thread</w:t>
        </w:r>
      </w:ins>
      <w:del w:id="1159" w:author="nick" w:date="2019-10-10T00:39:00Z">
        <w:r w:rsidR="00A947CD" w:rsidRPr="00147227" w:rsidDel="00D62B21">
          <w:rPr>
            <w:rFonts w:cs="Calibri"/>
            <w:lang w:val="en-US" w:eastAsia="en-GB"/>
          </w:rPr>
          <w:delText xml:space="preserve">the </w:delText>
        </w:r>
      </w:del>
      <w:del w:id="1160" w:author="nick" w:date="2019-10-09T23:36:00Z">
        <w:r w:rsidR="00A947CD" w:rsidRPr="00147227" w:rsidDel="00633553">
          <w:rPr>
            <w:rFonts w:cs="Calibri"/>
            <w:lang w:val="en-US" w:eastAsia="en-GB"/>
          </w:rPr>
          <w:delText xml:space="preserve">screw </w:delText>
        </w:r>
      </w:del>
      <w:del w:id="1161" w:author="nick" w:date="2019-10-10T00:39:00Z">
        <w:r w:rsidR="00A947CD" w:rsidRPr="00147227" w:rsidDel="00D62B21">
          <w:rPr>
            <w:rFonts w:cs="Calibri"/>
            <w:lang w:val="en-US" w:eastAsia="en-GB"/>
          </w:rPr>
          <w:delText>thread</w:delText>
        </w:r>
      </w:del>
      <w:del w:id="1162"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57"/>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163" w:author="nick" w:date="2019-10-09T23:58:00Z">
        <w:r w:rsidDel="00C15EC9">
          <w:rPr>
            <w:rFonts w:cs="Calibri"/>
            <w:szCs w:val="22"/>
            <w:lang w:eastAsia="en-GB"/>
          </w:rPr>
          <w:delText xml:space="preserve">According </w:delText>
        </w:r>
      </w:del>
      <w:ins w:id="1164"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5"/>
      <w:commentRangeStart w:id="1166"/>
      <w:del w:id="1167" w:author="nick" w:date="2019-10-10T00:36:00Z">
        <w:r w:rsidDel="00DA2327">
          <w:rPr>
            <w:rFonts w:cs="Calibri"/>
            <w:szCs w:val="22"/>
            <w:lang w:eastAsia="en-GB"/>
          </w:rPr>
          <w:delText>In case of c. above of inter-part contacts is addressed by the following XML elements.</w:delText>
        </w:r>
      </w:del>
      <w:ins w:id="1168"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69"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5"/>
      <w:ins w:id="1170" w:author="nick" w:date="2019-10-10T00:40:00Z">
        <w:r w:rsidR="00AD0A1B">
          <w:rPr>
            <w:rStyle w:val="Kommentarzeichen"/>
            <w:lang w:eastAsia="x-none"/>
          </w:rPr>
          <w:commentReference w:id="1165"/>
        </w:r>
        <w:commentRangeEnd w:id="1166"/>
        <w:r w:rsidR="00AD0A1B">
          <w:rPr>
            <w:rStyle w:val="Kommentarzeichen"/>
            <w:lang w:eastAsia="x-none"/>
          </w:rPr>
          <w:commentReference w:id="1166"/>
        </w:r>
      </w:ins>
    </w:p>
    <w:p w14:paraId="330D553A" w14:textId="294DB5F6" w:rsidR="00633553" w:rsidRDefault="00633553" w:rsidP="00633553">
      <w:pPr>
        <w:autoSpaceDE w:val="0"/>
        <w:autoSpaceDN w:val="0"/>
        <w:adjustRightInd w:val="0"/>
        <w:spacing w:before="120" w:after="0"/>
        <w:jc w:val="both"/>
        <w:rPr>
          <w:ins w:id="1171" w:author="nick" w:date="2019-10-09T23:37:00Z"/>
          <w:rFonts w:cs="Calibri"/>
          <w:szCs w:val="22"/>
          <w:lang w:eastAsia="en-GB"/>
        </w:rPr>
      </w:pPr>
      <w:ins w:id="1172" w:author="nick" w:date="2019-10-09T23:38:00Z">
        <w:r>
          <w:rPr>
            <w:rFonts w:cs="Calibri"/>
            <w:szCs w:val="22"/>
            <w:lang w:eastAsia="en-GB"/>
          </w:rPr>
          <w:t>C</w:t>
        </w:r>
      </w:ins>
      <w:ins w:id="1173" w:author="nick" w:date="2019-10-09T23:37:00Z">
        <w:r>
          <w:rPr>
            <w:rFonts w:cs="Calibri"/>
            <w:szCs w:val="22"/>
            <w:lang w:eastAsia="en-GB"/>
          </w:rPr>
          <w:t xml:space="preserve">ase </w:t>
        </w:r>
      </w:ins>
      <w:ins w:id="1174" w:author="nick" w:date="2019-10-09T23:38:00Z">
        <w:r>
          <w:rPr>
            <w:rFonts w:cs="Calibri"/>
            <w:szCs w:val="22"/>
            <w:lang w:eastAsia="en-GB"/>
          </w:rPr>
          <w:t>d</w:t>
        </w:r>
      </w:ins>
      <w:ins w:id="1175" w:author="nick" w:date="2019-10-09T23:37:00Z">
        <w:r>
          <w:rPr>
            <w:rFonts w:cs="Calibri"/>
            <w:szCs w:val="22"/>
            <w:lang w:eastAsia="en-GB"/>
          </w:rPr>
          <w:t>. above</w:t>
        </w:r>
      </w:ins>
      <w:ins w:id="1176" w:author="nick" w:date="2019-10-09T23:42:00Z">
        <w:r w:rsidR="003C6C0B">
          <w:rPr>
            <w:rFonts w:cs="Calibri"/>
            <w:szCs w:val="22"/>
            <w:lang w:eastAsia="en-GB"/>
          </w:rPr>
          <w:t>,</w:t>
        </w:r>
      </w:ins>
      <w:ins w:id="1177" w:author="nick" w:date="2019-10-09T23:37:00Z">
        <w:r>
          <w:rPr>
            <w:rFonts w:cs="Calibri"/>
            <w:szCs w:val="22"/>
            <w:lang w:eastAsia="en-GB"/>
          </w:rPr>
          <w:t xml:space="preserve"> of </w:t>
        </w:r>
      </w:ins>
      <w:ins w:id="1178" w:author="nick" w:date="2019-10-09T23:42:00Z">
        <w:r w:rsidR="003C6C0B">
          <w:rPr>
            <w:rFonts w:cs="Calibri"/>
            <w:szCs w:val="22"/>
            <w:lang w:eastAsia="en-GB"/>
          </w:rPr>
          <w:t xml:space="preserve">the thread </w:t>
        </w:r>
      </w:ins>
      <w:ins w:id="1179" w:author="nick" w:date="2019-10-09T23:37:00Z">
        <w:r w:rsidR="003C6C0B">
          <w:rPr>
            <w:rFonts w:cs="Calibri"/>
            <w:szCs w:val="22"/>
            <w:lang w:eastAsia="en-GB"/>
          </w:rPr>
          <w:t>contact</w:t>
        </w:r>
      </w:ins>
      <w:ins w:id="1180" w:author="nick" w:date="2019-10-09T23:43:00Z">
        <w:r w:rsidR="003C6C0B">
          <w:rPr>
            <w:rFonts w:cs="Calibri"/>
            <w:szCs w:val="22"/>
            <w:lang w:eastAsia="en-GB"/>
          </w:rPr>
          <w:t>,</w:t>
        </w:r>
      </w:ins>
      <w:ins w:id="1181"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2" w:author="nick" w:date="2019-10-09T23:44:00Z"/>
                <w:rFonts w:cs="Calibri"/>
                <w:sz w:val="20"/>
                <w:szCs w:val="20"/>
                <w:lang w:eastAsia="en-GB"/>
              </w:rPr>
            </w:pPr>
            <w:del w:id="1183"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4" w:author="nick" w:date="2019-10-09T23:44:00Z"/>
                <w:rFonts w:ascii="Calibri,Italic" w:hAnsi="Calibri,Italic" w:cs="Calibri,Italic"/>
                <w:i/>
                <w:iCs/>
                <w:sz w:val="20"/>
                <w:szCs w:val="20"/>
                <w:lang w:eastAsia="en-GB"/>
              </w:rPr>
            </w:pPr>
            <w:del w:id="1185"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6" w:author="nick" w:date="2019-10-09T23:44:00Z"/>
                <w:rFonts w:cs="Calibri"/>
                <w:sz w:val="20"/>
                <w:szCs w:val="20"/>
                <w:lang w:eastAsia="en-GB"/>
              </w:rPr>
            </w:pPr>
            <w:del w:id="1187"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88"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189" w:name="_Toc3566455"/>
      <w:bookmarkStart w:id="1190"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189"/>
      <w:bookmarkEnd w:id="1190"/>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91" w:author="nick" w:date="2019-10-09T23:44:00Z"/>
        </w:trPr>
        <w:tc>
          <w:tcPr>
            <w:tcW w:w="1526" w:type="dxa"/>
            <w:shd w:val="clear" w:color="auto" w:fill="auto"/>
          </w:tcPr>
          <w:p w14:paraId="7F5C430B" w14:textId="37EFA541" w:rsidR="004B2578" w:rsidRPr="00226A3F" w:rsidDel="003C6C0B" w:rsidRDefault="00AA6F36" w:rsidP="00817E05">
            <w:pPr>
              <w:rPr>
                <w:del w:id="1192" w:author="nick" w:date="2019-10-09T23:44:00Z"/>
                <w:sz w:val="20"/>
                <w:szCs w:val="20"/>
              </w:rPr>
            </w:pPr>
            <w:del w:id="1193"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4" w:author="nick" w:date="2019-10-09T23:44:00Z"/>
                <w:sz w:val="20"/>
                <w:szCs w:val="20"/>
              </w:rPr>
            </w:pPr>
            <w:del w:id="1195"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6" w:author="nick" w:date="2019-10-09T23:44:00Z"/>
                <w:sz w:val="20"/>
                <w:szCs w:val="20"/>
              </w:rPr>
            </w:pPr>
            <w:del w:id="1197"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198" w:author="nick" w:date="2019-10-09T23:44:00Z"/>
                <w:sz w:val="20"/>
                <w:szCs w:val="20"/>
              </w:rPr>
            </w:pPr>
            <w:del w:id="1199"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00" w:author="nick" w:date="2019-10-09T23:44:00Z"/>
                <w:sz w:val="20"/>
                <w:szCs w:val="20"/>
              </w:rPr>
            </w:pPr>
            <w:del w:id="1201"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2" w:author="nick" w:date="2019-10-09T23:47:00Z"/>
                <w:rFonts w:cs="Calibri"/>
                <w:sz w:val="20"/>
                <w:szCs w:val="20"/>
                <w:lang w:eastAsia="en-GB"/>
              </w:rPr>
            </w:pPr>
            <w:del w:id="1203"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4" w:author="nick" w:date="2019-10-09T23:46:00Z">
              <w:r w:rsidR="003C6C0B">
                <w:rPr>
                  <w:rFonts w:cs="Calibri"/>
                  <w:sz w:val="20"/>
                  <w:szCs w:val="20"/>
                  <w:lang w:eastAsia="en-GB"/>
                </w:rPr>
                <w:t xml:space="preserve">Should always be </w:t>
              </w:r>
            </w:ins>
            <w:ins w:id="1205" w:author="nick" w:date="2019-11-24T12:20:00Z">
              <w:r w:rsidR="00194316">
                <w:rPr>
                  <w:rFonts w:cs="Calibri"/>
                  <w:sz w:val="20"/>
                  <w:szCs w:val="20"/>
                  <w:lang w:eastAsia="en-GB"/>
                </w:rPr>
                <w:t>"</w:t>
              </w:r>
            </w:ins>
            <w:ins w:id="1206" w:author="nick" w:date="2019-10-09T23:46:00Z">
              <w:r w:rsidR="003C6C0B">
                <w:rPr>
                  <w:rFonts w:cs="Calibri"/>
                  <w:sz w:val="20"/>
                  <w:szCs w:val="20"/>
                  <w:lang w:eastAsia="en-GB"/>
                </w:rPr>
                <w:t>true</w:t>
              </w:r>
            </w:ins>
            <w:ins w:id="1207" w:author="nick" w:date="2019-11-24T12:20:00Z">
              <w:r w:rsidR="00194316">
                <w:rPr>
                  <w:rFonts w:cs="Calibri"/>
                  <w:sz w:val="20"/>
                  <w:szCs w:val="20"/>
                  <w:lang w:eastAsia="en-GB"/>
                </w:rPr>
                <w:t>"</w:t>
              </w:r>
            </w:ins>
            <w:ins w:id="1208"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09" w:author="nick" w:date="2019-11-24T12:20:00Z">
              <w:r>
                <w:rPr>
                  <w:rFonts w:cs="Calibri"/>
                  <w:sz w:val="20"/>
                  <w:szCs w:val="20"/>
                  <w:lang w:eastAsia="en-GB"/>
                </w:rPr>
                <w:t>"</w:t>
              </w:r>
            </w:ins>
            <w:ins w:id="1210" w:author="nick" w:date="2019-10-09T23:46:00Z">
              <w:r w:rsidR="003C6C0B">
                <w:rPr>
                  <w:rFonts w:cs="Calibri"/>
                  <w:sz w:val="20"/>
                  <w:szCs w:val="20"/>
                  <w:lang w:eastAsia="en-GB"/>
                </w:rPr>
                <w:t>false</w:t>
              </w:r>
            </w:ins>
            <w:ins w:id="1211" w:author="nick" w:date="2019-11-24T12:20:00Z">
              <w:r>
                <w:rPr>
                  <w:rFonts w:cs="Calibri"/>
                  <w:sz w:val="20"/>
                  <w:szCs w:val="20"/>
                  <w:lang w:eastAsia="en-GB"/>
                </w:rPr>
                <w:t>"</w:t>
              </w:r>
            </w:ins>
            <w:ins w:id="1212" w:author="nick" w:date="2019-10-09T23:46:00Z">
              <w:r w:rsidR="003C6C0B">
                <w:rPr>
                  <w:rFonts w:cs="Calibri"/>
                  <w:sz w:val="20"/>
                  <w:szCs w:val="20"/>
                  <w:lang w:eastAsia="en-GB"/>
                </w:rPr>
                <w:t xml:space="preserve"> </w:t>
              </w:r>
            </w:ins>
            <w:ins w:id="1213" w:author="nick" w:date="2019-10-09T23:47:00Z">
              <w:r w:rsidR="003C6C0B">
                <w:rPr>
                  <w:rFonts w:cs="Calibri"/>
                  <w:sz w:val="20"/>
                  <w:szCs w:val="20"/>
                  <w:lang w:eastAsia="en-GB"/>
                </w:rPr>
                <w:t xml:space="preserve">is reserved </w:t>
              </w:r>
            </w:ins>
            <w:ins w:id="1214"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5"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6"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17" w:name="_Toc3566456"/>
      <w:bookmarkStart w:id="1218"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17"/>
      <w:bookmarkEnd w:id="121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19" w:author="nick" w:date="2019-10-09T23:48:00Z"/>
          <w:rFonts w:cs="Calibri"/>
          <w:lang w:val="en-US" w:eastAsia="en-GB"/>
        </w:rPr>
      </w:pPr>
      <w:del w:id="1220"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21" w:author="nick" w:date="2019-10-09T23:48:00Z"/>
          <w:rFonts w:cs="Calibri"/>
          <w:szCs w:val="22"/>
          <w:lang w:eastAsia="en-GB"/>
        </w:rPr>
      </w:pPr>
      <w:del w:id="1222"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3"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24"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225" w:author="nick" w:date="2019-10-10T00:08:00Z">
        <w:r w:rsidR="002A49E1">
          <w:rPr>
            <w:color w:val="FF0000"/>
          </w:rPr>
          <w:t>threaded conn</w:t>
        </w:r>
      </w:ins>
      <w:ins w:id="1226" w:author="nick" w:date="2019-10-10T00:10:00Z">
        <w:r w:rsidR="00C86B06">
          <w:rPr>
            <w:color w:val="FF0000"/>
          </w:rPr>
          <w:t>e</w:t>
        </w:r>
      </w:ins>
      <w:ins w:id="1227" w:author="nick" w:date="2019-10-10T00:08:00Z">
        <w:r w:rsidR="002A49E1">
          <w:rPr>
            <w:color w:val="FF0000"/>
          </w:rPr>
          <w:t>ction c</w:t>
        </w:r>
      </w:ins>
      <w:ins w:id="1228" w:author="nick" w:date="2019-10-10T00:07:00Z">
        <w:r w:rsidR="002A49E1" w:rsidRPr="002A49E1">
          <w:rPr>
            <w:color w:val="FF0000"/>
          </w:rPr>
          <w:t xml:space="preserve">ontact, according to </w:t>
        </w:r>
      </w:ins>
      <w:ins w:id="1229" w:author="nick" w:date="2019-10-10T00:08:00Z">
        <w:r w:rsidR="002A49E1" w:rsidRPr="00C86B06">
          <w:rPr>
            <w:b/>
            <w:color w:val="FF0000"/>
          </w:rPr>
          <w:t>7.</w:t>
        </w:r>
      </w:ins>
      <w:ins w:id="1230"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31" w:author="nick" w:date="2019-10-10T00:06:00Z"/>
          <w:b/>
          <w:color w:val="FF0000"/>
        </w:rPr>
      </w:pPr>
      <w:del w:id="1232"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3" w:author="nick" w:date="2019-10-10T00:06:00Z"/>
          <w:b/>
          <w:color w:val="0070C0"/>
        </w:rPr>
      </w:pPr>
      <w:del w:id="1234"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5" w:author="nick" w:date="2019-10-10T00:06:00Z"/>
          <w:b/>
        </w:rPr>
      </w:pPr>
      <w:del w:id="1236"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37" w:author="nick" w:date="2019-10-10T00:06:00Z"/>
          <w:b/>
          <w:color w:val="FF0000"/>
        </w:rPr>
      </w:pPr>
      <w:del w:id="1238"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39" w:author="nick" w:date="2019-10-10T00:06:00Z"/>
          <w:b/>
          <w:color w:val="0070C0"/>
        </w:rPr>
      </w:pPr>
      <w:del w:id="1240"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41" w:author="nick" w:date="2019-10-10T00:06:00Z"/>
          <w:b/>
          <w:color w:val="FF0000"/>
        </w:rPr>
      </w:pPr>
      <w:del w:id="1242"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3" w:author="nick" w:date="2019-10-10T00:06:00Z"/>
          <w:b/>
        </w:rPr>
      </w:pPr>
      <w:del w:id="1244"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5" w:author="nick" w:date="2019-10-10T00:06:00Z"/>
          <w:b/>
        </w:rPr>
      </w:pPr>
      <w:del w:id="1246"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247"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248" w:author="nick" w:date="2019-10-10T00:02:00Z"/>
        </w:rPr>
      </w:pPr>
    </w:p>
    <w:p w14:paraId="5DE07921" w14:textId="7A72EA54" w:rsidR="002A49E1" w:rsidRPr="002A49E1" w:rsidRDefault="002A49E1" w:rsidP="002A49E1">
      <w:pPr>
        <w:pStyle w:val="XMLCode"/>
        <w:keepNext/>
        <w:keepLines/>
        <w:rPr>
          <w:ins w:id="1249" w:author="nick" w:date="2019-10-10T00:01:00Z"/>
        </w:rPr>
      </w:pPr>
      <w:ins w:id="1250"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251"/>
        <w:proofErr w:type="gramStart"/>
        <w:r w:rsidRPr="002A49E1">
          <w:rPr>
            <w:color w:val="FF0000"/>
          </w:rPr>
          <w:t>&lt;!--</w:t>
        </w:r>
        <w:proofErr w:type="gramEnd"/>
        <w:r w:rsidRPr="002A49E1">
          <w:rPr>
            <w:color w:val="FF0000"/>
          </w:rPr>
          <w:t xml:space="preserve"> </w:t>
        </w:r>
      </w:ins>
      <w:ins w:id="1252" w:author="nick" w:date="2019-10-10T00:03:00Z">
        <w:r w:rsidRPr="002A49E1">
          <w:rPr>
            <w:color w:val="FF0000"/>
          </w:rPr>
          <w:t xml:space="preserve">Local </w:t>
        </w:r>
      </w:ins>
      <w:ins w:id="1253" w:author="nick" w:date="2019-10-10T00:04:00Z">
        <w:r w:rsidRPr="002A49E1">
          <w:rPr>
            <w:color w:val="FF0000"/>
          </w:rPr>
          <w:t xml:space="preserve">Contact definition, according to </w:t>
        </w:r>
      </w:ins>
      <w:ins w:id="1254" w:author="nick" w:date="2019-10-10T00:01:00Z">
        <w:r w:rsidRPr="00C86B06">
          <w:rPr>
            <w:b/>
            <w:color w:val="FF0000"/>
          </w:rPr>
          <w:t>5.3.2.</w:t>
        </w:r>
      </w:ins>
      <w:ins w:id="1255" w:author="nick" w:date="2019-10-10T00:03:00Z">
        <w:r w:rsidRPr="00C86B06">
          <w:rPr>
            <w:b/>
            <w:color w:val="FF0000"/>
          </w:rPr>
          <w:t>5</w:t>
        </w:r>
      </w:ins>
      <w:ins w:id="1256" w:author="nick" w:date="2019-10-10T00:01:00Z">
        <w:r w:rsidRPr="002A49E1">
          <w:rPr>
            <w:color w:val="FF0000"/>
          </w:rPr>
          <w:t xml:space="preserve"> --&gt;</w:t>
        </w:r>
      </w:ins>
      <w:commentRangeEnd w:id="1251"/>
      <w:ins w:id="1257" w:author="nick" w:date="2019-10-10T00:43:00Z">
        <w:r w:rsidR="00AD0A1B">
          <w:rPr>
            <w:rStyle w:val="Kommentarzeichen"/>
            <w:rFonts w:ascii="Calibri" w:hAnsi="Calibri"/>
            <w:lang w:eastAsia="x-none"/>
          </w:rPr>
          <w:commentReference w:id="1251"/>
        </w:r>
      </w:ins>
    </w:p>
    <w:p w14:paraId="49EEFB79" w14:textId="6CA0D684" w:rsidR="002A49E1" w:rsidRPr="002A49E1" w:rsidRDefault="002A49E1" w:rsidP="002A49E1">
      <w:pPr>
        <w:pStyle w:val="XMLCode"/>
        <w:keepNext/>
        <w:keepLines/>
        <w:rPr>
          <w:ins w:id="1258" w:author="nick" w:date="2019-10-10T00:01:00Z"/>
        </w:rPr>
      </w:pPr>
      <w:ins w:id="1259"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260" w:author="nick" w:date="2019-10-10T00:01:00Z"/>
        </w:rPr>
      </w:pPr>
      <w:ins w:id="1261" w:author="nick" w:date="2019-10-10T00:01:00Z">
        <w:r>
          <w:t xml:space="preserve">    </w:t>
        </w:r>
        <w:r w:rsidRPr="002A49E1">
          <w:t xml:space="preserve">           &lt;partner label=</w:t>
        </w:r>
      </w:ins>
      <w:ins w:id="1262" w:author="nick" w:date="2019-11-24T12:20:00Z">
        <w:r w:rsidR="00194316">
          <w:t>"</w:t>
        </w:r>
      </w:ins>
      <w:ins w:id="1263" w:author="nick" w:date="2019-10-10T00:04:00Z">
        <w:r>
          <w:t>PART_7000400</w:t>
        </w:r>
      </w:ins>
      <w:ins w:id="1264" w:author="nick" w:date="2019-11-24T12:20:00Z">
        <w:r w:rsidR="00194316">
          <w:t>"</w:t>
        </w:r>
      </w:ins>
      <w:ins w:id="1265" w:author="nick" w:date="2019-10-10T00:01:00Z">
        <w:r w:rsidRPr="002A49E1">
          <w:t>/&gt;</w:t>
        </w:r>
      </w:ins>
    </w:p>
    <w:p w14:paraId="4F6A083D" w14:textId="181BCDF8" w:rsidR="002A49E1" w:rsidRPr="002A49E1" w:rsidRDefault="002A49E1" w:rsidP="002A49E1">
      <w:pPr>
        <w:pStyle w:val="XMLCode"/>
        <w:keepNext/>
        <w:keepLines/>
        <w:rPr>
          <w:ins w:id="1266" w:author="nick" w:date="2019-10-10T00:01:00Z"/>
        </w:rPr>
      </w:pPr>
      <w:ins w:id="1267" w:author="nick" w:date="2019-10-10T00:01:00Z">
        <w:r>
          <w:t xml:space="preserve">     </w:t>
        </w:r>
        <w:r w:rsidRPr="002A49E1">
          <w:t xml:space="preserve">          &lt;partner label=</w:t>
        </w:r>
      </w:ins>
      <w:ins w:id="1268" w:author="nick" w:date="2019-11-24T12:20:00Z">
        <w:r w:rsidR="00194316">
          <w:t>"</w:t>
        </w:r>
      </w:ins>
      <w:ins w:id="1269" w:author="nick" w:date="2019-10-10T00:05:00Z">
        <w:r>
          <w:t>PART_7100100</w:t>
        </w:r>
      </w:ins>
      <w:ins w:id="1270" w:author="nick" w:date="2019-11-24T12:20:00Z">
        <w:r w:rsidR="00194316">
          <w:t>"</w:t>
        </w:r>
      </w:ins>
      <w:ins w:id="1271" w:author="nick" w:date="2019-10-10T00:01:00Z">
        <w:r w:rsidRPr="002A49E1">
          <w:t>/&gt;</w:t>
        </w:r>
      </w:ins>
    </w:p>
    <w:p w14:paraId="31CAE733" w14:textId="4FD47BF9" w:rsidR="002A49E1" w:rsidRPr="002A49E1" w:rsidRDefault="002A49E1" w:rsidP="002A49E1">
      <w:pPr>
        <w:pStyle w:val="XMLCode"/>
        <w:keepNext/>
        <w:keepLines/>
        <w:rPr>
          <w:ins w:id="1272" w:author="nick" w:date="2019-10-10T00:01:00Z"/>
        </w:rPr>
      </w:pPr>
      <w:ins w:id="1273" w:author="nick" w:date="2019-10-10T00:03:00Z">
        <w:r>
          <w:t xml:space="preserve">  </w:t>
        </w:r>
      </w:ins>
      <w:ins w:id="1274" w:author="nick" w:date="2019-10-10T00:01:00Z">
        <w:r w:rsidRPr="002A49E1">
          <w:t xml:space="preserve">      </w:t>
        </w:r>
      </w:ins>
      <w:ins w:id="1275" w:author="nick" w:date="2019-10-10T00:03:00Z">
        <w:r>
          <w:t xml:space="preserve">   </w:t>
        </w:r>
      </w:ins>
      <w:ins w:id="1276" w:author="nick" w:date="2019-10-10T00:01:00Z">
        <w:r w:rsidRPr="002A49E1">
          <w:t xml:space="preserve">    &lt;coefficients </w:t>
        </w:r>
        <w:proofErr w:type="spellStart"/>
        <w:r w:rsidRPr="002A49E1">
          <w:t>static_friction</w:t>
        </w:r>
        <w:proofErr w:type="spellEnd"/>
        <w:r w:rsidRPr="002A49E1">
          <w:t>=</w:t>
        </w:r>
      </w:ins>
      <w:ins w:id="1277" w:author="nick" w:date="2019-11-24T12:20:00Z">
        <w:r w:rsidR="00194316">
          <w:t>"</w:t>
        </w:r>
      </w:ins>
      <w:ins w:id="1278" w:author="nick" w:date="2019-10-10T00:01:00Z">
        <w:r w:rsidRPr="002A49E1">
          <w:t>0.8</w:t>
        </w:r>
      </w:ins>
      <w:ins w:id="1279" w:author="nick" w:date="2019-11-24T12:20:00Z">
        <w:r w:rsidR="00194316">
          <w:t>"</w:t>
        </w:r>
      </w:ins>
      <w:ins w:id="1280" w:author="nick" w:date="2019-10-10T00:01:00Z">
        <w:r w:rsidRPr="002A49E1">
          <w:t>/&gt;</w:t>
        </w:r>
      </w:ins>
    </w:p>
    <w:p w14:paraId="50145D9A" w14:textId="2CF031D6" w:rsidR="002A49E1" w:rsidRPr="00C86B06" w:rsidRDefault="002A49E1" w:rsidP="002A49E1">
      <w:pPr>
        <w:pStyle w:val="XMLCode"/>
        <w:keepNext/>
        <w:keepLines/>
        <w:rPr>
          <w:ins w:id="1281" w:author="nick" w:date="2019-10-10T00:01:00Z"/>
          <w:b/>
          <w:color w:val="0070C0"/>
        </w:rPr>
      </w:pPr>
      <w:ins w:id="1282" w:author="nick" w:date="2019-10-10T00:01:00Z">
        <w:r>
          <w:t xml:space="preserve">    </w:t>
        </w:r>
        <w:r w:rsidRPr="002A49E1">
          <w:t xml:space="preserve"> </w:t>
        </w:r>
      </w:ins>
      <w:ins w:id="1283" w:author="nick" w:date="2019-10-10T00:02:00Z">
        <w:r>
          <w:t xml:space="preserve"> </w:t>
        </w:r>
      </w:ins>
      <w:ins w:id="1284"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5" w:author="nick" w:date="2019-10-10T00:01:00Z"/>
          <w:b/>
          <w:color w:val="0070C0"/>
        </w:rPr>
      </w:pPr>
      <w:ins w:id="1286"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287" w:author="nick" w:date="2019-10-10T00:01:00Z"/>
        </w:rPr>
      </w:pPr>
      <w:ins w:id="1288" w:author="nick" w:date="2019-10-10T00:01:00Z">
        <w:r>
          <w:t xml:space="preserve">    </w:t>
        </w:r>
        <w:r w:rsidRPr="002A49E1">
          <w:t xml:space="preserve">           &lt;partner label=</w:t>
        </w:r>
      </w:ins>
      <w:ins w:id="1289" w:author="nick" w:date="2019-11-24T12:20:00Z">
        <w:r w:rsidR="00194316">
          <w:t>"</w:t>
        </w:r>
      </w:ins>
      <w:ins w:id="1290" w:author="nick" w:date="2019-10-10T00:05:00Z">
        <w:r>
          <w:t>PART_7100100</w:t>
        </w:r>
      </w:ins>
      <w:ins w:id="1291" w:author="nick" w:date="2019-11-24T12:20:00Z">
        <w:r w:rsidR="00194316">
          <w:t>"</w:t>
        </w:r>
      </w:ins>
      <w:ins w:id="1292" w:author="nick" w:date="2019-10-10T00:01:00Z">
        <w:r w:rsidRPr="002A49E1">
          <w:t>/&gt;</w:t>
        </w:r>
      </w:ins>
    </w:p>
    <w:p w14:paraId="13918A9B" w14:textId="1811FE4E" w:rsidR="002A49E1" w:rsidRPr="002A49E1" w:rsidRDefault="002A49E1" w:rsidP="002A49E1">
      <w:pPr>
        <w:pStyle w:val="XMLCode"/>
        <w:keepNext/>
        <w:keepLines/>
        <w:rPr>
          <w:ins w:id="1293" w:author="nick" w:date="2019-10-10T00:01:00Z"/>
        </w:rPr>
      </w:pPr>
      <w:ins w:id="1294" w:author="nick" w:date="2019-10-10T00:01:00Z">
        <w:r w:rsidRPr="002A49E1">
          <w:t xml:space="preserve">  </w:t>
        </w:r>
        <w:r>
          <w:t xml:space="preserve">   </w:t>
        </w:r>
        <w:r w:rsidRPr="002A49E1">
          <w:t xml:space="preserve">          &lt;partner label=</w:t>
        </w:r>
      </w:ins>
      <w:ins w:id="1295" w:author="nick" w:date="2019-11-24T12:20:00Z">
        <w:r w:rsidR="00194316">
          <w:t>"</w:t>
        </w:r>
      </w:ins>
      <w:ins w:id="1296" w:author="nick" w:date="2019-10-10T00:05:00Z">
        <w:r>
          <w:t>PART_5000300</w:t>
        </w:r>
      </w:ins>
      <w:ins w:id="1297" w:author="nick" w:date="2019-11-24T12:20:00Z">
        <w:r w:rsidR="00194316">
          <w:t>"</w:t>
        </w:r>
      </w:ins>
      <w:ins w:id="1298" w:author="nick" w:date="2019-10-10T00:01:00Z">
        <w:r w:rsidRPr="002A49E1">
          <w:t>/&gt;</w:t>
        </w:r>
      </w:ins>
    </w:p>
    <w:p w14:paraId="517F1182" w14:textId="2059DCE8" w:rsidR="002A49E1" w:rsidRPr="002A49E1" w:rsidRDefault="002A49E1" w:rsidP="002A49E1">
      <w:pPr>
        <w:pStyle w:val="XMLCode"/>
        <w:keepNext/>
        <w:keepLines/>
        <w:rPr>
          <w:ins w:id="1299" w:author="nick" w:date="2019-10-10T00:01:00Z"/>
        </w:rPr>
      </w:pPr>
      <w:ins w:id="1300"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01" w:author="nick" w:date="2019-11-24T12:20:00Z">
        <w:r w:rsidR="00194316">
          <w:t>"</w:t>
        </w:r>
      </w:ins>
      <w:ins w:id="1302" w:author="nick" w:date="2019-10-10T00:01:00Z">
        <w:r w:rsidRPr="002A49E1">
          <w:t>0.8</w:t>
        </w:r>
      </w:ins>
      <w:ins w:id="1303" w:author="nick" w:date="2019-11-24T12:20:00Z">
        <w:r w:rsidR="00194316">
          <w:t>"</w:t>
        </w:r>
      </w:ins>
      <w:ins w:id="1304" w:author="nick" w:date="2019-10-10T00:01:00Z">
        <w:r w:rsidRPr="002A49E1">
          <w:t>/&gt;</w:t>
        </w:r>
      </w:ins>
    </w:p>
    <w:p w14:paraId="12CF80B8" w14:textId="09DCBE21" w:rsidR="002A49E1" w:rsidRPr="00C86B06" w:rsidRDefault="002A49E1" w:rsidP="002A49E1">
      <w:pPr>
        <w:pStyle w:val="XMLCode"/>
        <w:keepNext/>
        <w:keepLines/>
        <w:rPr>
          <w:ins w:id="1305" w:author="nick" w:date="2019-10-10T00:01:00Z"/>
          <w:b/>
          <w:color w:val="0070C0"/>
        </w:rPr>
      </w:pPr>
      <w:ins w:id="1306"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07" w:author="nick" w:date="2019-10-10T00:01:00Z"/>
          <w:b/>
          <w:color w:val="0070C0"/>
        </w:rPr>
      </w:pPr>
      <w:ins w:id="1308"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09" w:author="nick" w:date="2019-10-10T00:01:00Z"/>
        </w:rPr>
      </w:pPr>
      <w:ins w:id="1310" w:author="nick" w:date="2019-10-10T00:02:00Z">
        <w:r>
          <w:t xml:space="preserve">     </w:t>
        </w:r>
      </w:ins>
      <w:ins w:id="1311" w:author="nick" w:date="2019-10-10T00:01:00Z">
        <w:r w:rsidRPr="002A49E1">
          <w:t xml:space="preserve">          &lt;partner label=</w:t>
        </w:r>
      </w:ins>
      <w:ins w:id="1312" w:author="nick" w:date="2019-11-24T12:20:00Z">
        <w:r w:rsidR="00194316">
          <w:t>"</w:t>
        </w:r>
      </w:ins>
      <w:ins w:id="1313" w:author="nick" w:date="2019-10-10T00:05:00Z">
        <w:r>
          <w:t>PART_5000300</w:t>
        </w:r>
      </w:ins>
      <w:ins w:id="1314" w:author="nick" w:date="2019-11-24T12:20:00Z">
        <w:r w:rsidR="00194316">
          <w:t>"</w:t>
        </w:r>
      </w:ins>
      <w:ins w:id="1315" w:author="nick" w:date="2019-10-10T00:01:00Z">
        <w:r w:rsidRPr="002A49E1">
          <w:t>/&gt;</w:t>
        </w:r>
      </w:ins>
    </w:p>
    <w:p w14:paraId="167D6A49" w14:textId="6619EFBA" w:rsidR="002A49E1" w:rsidRPr="002A49E1" w:rsidRDefault="002A49E1" w:rsidP="002A49E1">
      <w:pPr>
        <w:pStyle w:val="XMLCode"/>
        <w:keepNext/>
        <w:keepLines/>
        <w:rPr>
          <w:ins w:id="1316" w:author="nick" w:date="2019-10-10T00:01:00Z"/>
        </w:rPr>
      </w:pPr>
      <w:ins w:id="1317" w:author="nick" w:date="2019-10-10T00:01:00Z">
        <w:r>
          <w:t xml:space="preserve">   </w:t>
        </w:r>
        <w:r w:rsidRPr="002A49E1">
          <w:t xml:space="preserve">            &lt;partner label=</w:t>
        </w:r>
      </w:ins>
      <w:ins w:id="1318" w:author="nick" w:date="2019-11-24T12:20:00Z">
        <w:r w:rsidR="00194316">
          <w:t>"</w:t>
        </w:r>
      </w:ins>
      <w:ins w:id="1319" w:author="nick" w:date="2019-10-10T00:05:00Z">
        <w:r w:rsidRPr="00F20EA0">
          <w:t>PART_5000800</w:t>
        </w:r>
      </w:ins>
      <w:ins w:id="1320" w:author="nick" w:date="2019-11-24T12:20:00Z">
        <w:r w:rsidR="00194316">
          <w:t>"</w:t>
        </w:r>
      </w:ins>
      <w:ins w:id="1321" w:author="nick" w:date="2019-10-10T00:01:00Z">
        <w:r w:rsidRPr="002A49E1">
          <w:t>/&gt;</w:t>
        </w:r>
      </w:ins>
    </w:p>
    <w:p w14:paraId="64633115" w14:textId="165C9054" w:rsidR="002A49E1" w:rsidRPr="002A49E1" w:rsidRDefault="002A49E1" w:rsidP="002A49E1">
      <w:pPr>
        <w:pStyle w:val="XMLCode"/>
        <w:keepNext/>
        <w:keepLines/>
        <w:rPr>
          <w:ins w:id="1322" w:author="nick" w:date="2019-10-10T00:01:00Z"/>
        </w:rPr>
      </w:pPr>
      <w:ins w:id="1323" w:author="nick" w:date="2019-10-10T00:01:00Z">
        <w:r w:rsidRPr="002A49E1">
          <w:t xml:space="preserve"> </w:t>
        </w:r>
      </w:ins>
      <w:ins w:id="1324" w:author="nick" w:date="2019-10-10T00:02:00Z">
        <w:r>
          <w:t xml:space="preserve">    </w:t>
        </w:r>
      </w:ins>
      <w:ins w:id="1325" w:author="nick" w:date="2019-10-10T00:01:00Z">
        <w:r w:rsidRPr="002A49E1">
          <w:t xml:space="preserve">          &lt;coefficients </w:t>
        </w:r>
        <w:proofErr w:type="spellStart"/>
        <w:r w:rsidRPr="002A49E1">
          <w:t>static_friction</w:t>
        </w:r>
        <w:proofErr w:type="spellEnd"/>
        <w:r w:rsidRPr="002A49E1">
          <w:t>=</w:t>
        </w:r>
      </w:ins>
      <w:ins w:id="1326" w:author="nick" w:date="2019-11-24T12:20:00Z">
        <w:r w:rsidR="00194316">
          <w:t>"</w:t>
        </w:r>
      </w:ins>
      <w:ins w:id="1327" w:author="nick" w:date="2019-10-10T00:01:00Z">
        <w:r w:rsidRPr="002A49E1">
          <w:t>0.8</w:t>
        </w:r>
      </w:ins>
      <w:ins w:id="1328" w:author="nick" w:date="2019-11-24T12:20:00Z">
        <w:r w:rsidR="00194316">
          <w:t>"</w:t>
        </w:r>
      </w:ins>
      <w:ins w:id="1329" w:author="nick" w:date="2019-10-10T00:01:00Z">
        <w:r w:rsidRPr="002A49E1">
          <w:t>/&gt;</w:t>
        </w:r>
      </w:ins>
    </w:p>
    <w:p w14:paraId="4C5EE62B" w14:textId="7E1D2C05" w:rsidR="002A49E1" w:rsidRPr="00C86B06" w:rsidRDefault="002A49E1" w:rsidP="002A49E1">
      <w:pPr>
        <w:pStyle w:val="XMLCode"/>
        <w:keepNext/>
        <w:keepLines/>
        <w:rPr>
          <w:ins w:id="1330" w:author="nick" w:date="2019-10-10T00:01:00Z"/>
          <w:b/>
          <w:color w:val="0070C0"/>
        </w:rPr>
      </w:pPr>
      <w:ins w:id="1331" w:author="nick" w:date="2019-10-10T00:02:00Z">
        <w:r w:rsidRPr="00C86B06">
          <w:rPr>
            <w:b/>
            <w:color w:val="0070C0"/>
          </w:rPr>
          <w:t xml:space="preserve">    </w:t>
        </w:r>
      </w:ins>
      <w:ins w:id="1332"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3" w:author="nick" w:date="2019-10-10T00:01:00Z"/>
          <w:b/>
          <w:color w:val="0070C0"/>
        </w:rPr>
      </w:pPr>
      <w:ins w:id="1334" w:author="nick" w:date="2019-10-10T00:02:00Z">
        <w:r w:rsidRPr="00C86B06">
          <w:rPr>
            <w:b/>
            <w:color w:val="0070C0"/>
          </w:rPr>
          <w:t xml:space="preserve">       </w:t>
        </w:r>
      </w:ins>
      <w:ins w:id="1335"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6"/>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37" w:author="nick" w:date="2019-10-10T00:24:00Z">
        <w:r w:rsidR="002E638C">
          <w:rPr>
            <w:rFonts w:asciiTheme="minorHAnsi" w:hAnsiTheme="minorHAnsi" w:cstheme="minorHAnsi"/>
            <w:b/>
            <w:szCs w:val="22"/>
            <w:lang w:eastAsia="en-GB"/>
          </w:rPr>
          <w:t>:</w:t>
        </w:r>
      </w:ins>
      <w:ins w:id="1338"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39" w:author="nick" w:date="2019-10-10T00:31:00Z">
        <w:r w:rsidR="006E5172">
          <w:rPr>
            <w:rFonts w:asciiTheme="minorHAnsi" w:hAnsiTheme="minorHAnsi" w:cstheme="minorHAnsi"/>
            <w:szCs w:val="22"/>
            <w:lang w:eastAsia="en-GB"/>
          </w:rPr>
          <w:t>&amp;</w:t>
        </w:r>
      </w:ins>
      <w:ins w:id="1340" w:author="nick" w:date="2019-10-10T00:25:00Z">
        <w:r w:rsidR="002E638C">
          <w:rPr>
            <w:rFonts w:asciiTheme="minorHAnsi" w:hAnsiTheme="minorHAnsi" w:cstheme="minorHAnsi"/>
            <w:szCs w:val="22"/>
            <w:lang w:eastAsia="en-GB"/>
          </w:rPr>
          <w:t xml:space="preserve"> local contact definition</w:t>
        </w:r>
      </w:ins>
      <w:ins w:id="1341" w:author="nick" w:date="2019-10-10T00:27:00Z">
        <w:r w:rsidR="002E638C">
          <w:rPr>
            <w:rFonts w:asciiTheme="minorHAnsi" w:hAnsiTheme="minorHAnsi" w:cstheme="minorHAnsi"/>
            <w:szCs w:val="22"/>
            <w:lang w:eastAsia="en-GB"/>
          </w:rPr>
          <w:t>, and thread contact</w:t>
        </w:r>
      </w:ins>
      <w:ins w:id="1342" w:author="nick" w:date="2019-10-10T00:30:00Z">
        <w:r w:rsidR="006E5172">
          <w:rPr>
            <w:rFonts w:asciiTheme="minorHAnsi" w:hAnsiTheme="minorHAnsi" w:cstheme="minorHAnsi"/>
            <w:szCs w:val="22"/>
            <w:lang w:eastAsia="en-GB"/>
          </w:rPr>
          <w:t>.</w:t>
        </w:r>
      </w:ins>
      <w:del w:id="1343" w:author="nick" w:date="2019-10-10T00:24:00Z">
        <w:r w:rsidRPr="00A357D6" w:rsidDel="002E638C">
          <w:rPr>
            <w:rFonts w:asciiTheme="minorHAnsi" w:hAnsiTheme="minorHAnsi" w:cstheme="minorHAnsi"/>
            <w:b/>
            <w:szCs w:val="22"/>
            <w:lang w:eastAsia="en-GB"/>
          </w:rPr>
          <w:delText>:</w:delText>
        </w:r>
      </w:del>
      <w:ins w:id="1344" w:author="nick" w:date="2019-10-10T00:31:00Z">
        <w:r w:rsidR="006E5172">
          <w:rPr>
            <w:rFonts w:asciiTheme="minorHAnsi" w:hAnsiTheme="minorHAnsi" w:cstheme="minorHAnsi"/>
            <w:szCs w:val="22"/>
            <w:lang w:eastAsia="en-GB"/>
          </w:rPr>
          <w:t xml:space="preserve"> Local contacts override the global contacts.</w:t>
        </w:r>
      </w:ins>
      <w:commentRangeEnd w:id="1336"/>
      <w:ins w:id="1345" w:author="nick" w:date="2019-10-10T00:44:00Z">
        <w:r w:rsidR="00AD0A1B">
          <w:rPr>
            <w:rStyle w:val="Kommentarzeichen"/>
            <w:lang w:eastAsia="x-none"/>
          </w:rPr>
          <w:commentReference w:id="1336"/>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6" w:author="nick" w:date="2019-10-10T00:17:00Z"/>
          <w:b/>
          <w:color w:val="0070C0"/>
        </w:rPr>
      </w:pPr>
    </w:p>
    <w:p w14:paraId="3191EAA9" w14:textId="2F5738BA" w:rsidR="00C86B06" w:rsidRPr="002A49E1" w:rsidRDefault="00C86B06" w:rsidP="00C86B06">
      <w:pPr>
        <w:pStyle w:val="XMLCode"/>
        <w:keepNext/>
        <w:keepLines/>
        <w:rPr>
          <w:ins w:id="1347" w:author="nick" w:date="2019-10-10T00:17:00Z"/>
        </w:rPr>
      </w:pPr>
      <w:ins w:id="1348"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349" w:author="nick" w:date="2019-10-18T18:48:00Z">
        <w:r w:rsidR="00E516A4">
          <w:rPr>
            <w:color w:val="FF0000"/>
          </w:rPr>
          <w:t>--</w:t>
        </w:r>
        <w:proofErr w:type="gramEnd"/>
        <w:r w:rsidR="00E516A4">
          <w:rPr>
            <w:color w:val="FF0000"/>
          </w:rPr>
          <w:t xml:space="preserve"> </w:t>
        </w:r>
      </w:ins>
      <w:ins w:id="1350" w:author="nick" w:date="2019-10-10T00:31:00Z">
        <w:r w:rsidR="006E5172">
          <w:rPr>
            <w:color w:val="FF0000"/>
          </w:rPr>
          <w:t xml:space="preserve">Global </w:t>
        </w:r>
      </w:ins>
      <w:ins w:id="1351" w:author="nick" w:date="2019-10-10T00:17:00Z">
        <w:r w:rsidRPr="002A49E1">
          <w:rPr>
            <w:color w:val="FF0000"/>
          </w:rPr>
          <w:t xml:space="preserve">Contact </w:t>
        </w:r>
        <w:r>
          <w:rPr>
            <w:color w:val="FF0000"/>
          </w:rPr>
          <w:t>Properties</w:t>
        </w:r>
      </w:ins>
      <w:ins w:id="1352" w:author="nick" w:date="2019-10-10T00:32:00Z">
        <w:r w:rsidR="006E5172">
          <w:rPr>
            <w:color w:val="FF0000"/>
          </w:rPr>
          <w:t>,</w:t>
        </w:r>
      </w:ins>
      <w:ins w:id="1353" w:author="nick" w:date="2019-10-10T00:18:00Z">
        <w:r>
          <w:rPr>
            <w:color w:val="FF0000"/>
          </w:rPr>
          <w:t xml:space="preserve"> </w:t>
        </w:r>
      </w:ins>
      <w:ins w:id="1354" w:author="nick" w:date="2019-10-10T00:27:00Z">
        <w:r w:rsidR="002E638C">
          <w:rPr>
            <w:color w:val="FF0000"/>
          </w:rPr>
          <w:t>for</w:t>
        </w:r>
      </w:ins>
      <w:ins w:id="1355" w:author="nick" w:date="2019-10-10T00:18:00Z">
        <w:r>
          <w:rPr>
            <w:color w:val="FF0000"/>
          </w:rPr>
          <w:t xml:space="preserve"> </w:t>
        </w:r>
      </w:ins>
      <w:ins w:id="1356" w:author="nick" w:date="2019-10-10T00:27:00Z">
        <w:r w:rsidR="002E638C">
          <w:rPr>
            <w:color w:val="FF0000"/>
          </w:rPr>
          <w:t xml:space="preserve">the whole </w:t>
        </w:r>
      </w:ins>
      <w:ins w:id="1357" w:author="nick" w:date="2019-10-10T00:18:00Z">
        <w:r>
          <w:rPr>
            <w:color w:val="FF0000"/>
          </w:rPr>
          <w:t>connection_group</w:t>
        </w:r>
      </w:ins>
      <w:ins w:id="1358"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59" w:author="nick" w:date="2019-10-10T00:17:00Z"/>
        </w:rPr>
      </w:pPr>
      <w:ins w:id="1360"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361" w:author="nick" w:date="2019-10-10T00:17:00Z"/>
        </w:rPr>
      </w:pPr>
      <w:ins w:id="1362" w:author="nick" w:date="2019-10-10T00:17:00Z">
        <w:r w:rsidRPr="002A49E1">
          <w:t xml:space="preserve">           &lt;partner label=</w:t>
        </w:r>
      </w:ins>
      <w:ins w:id="1363" w:author="nick" w:date="2019-11-24T12:20:00Z">
        <w:r w:rsidR="00194316">
          <w:t>"</w:t>
        </w:r>
      </w:ins>
      <w:ins w:id="1364" w:author="nick" w:date="2019-10-10T00:17:00Z">
        <w:r>
          <w:t>PART_7000400</w:t>
        </w:r>
      </w:ins>
      <w:ins w:id="1365" w:author="nick" w:date="2019-11-24T12:20:00Z">
        <w:r w:rsidR="00194316">
          <w:t>"</w:t>
        </w:r>
      </w:ins>
      <w:ins w:id="1366" w:author="nick" w:date="2019-10-10T00:17:00Z">
        <w:r w:rsidRPr="002A49E1">
          <w:t>/&gt;</w:t>
        </w:r>
      </w:ins>
    </w:p>
    <w:p w14:paraId="5C3BF4E4" w14:textId="34E0E893" w:rsidR="00C86B06" w:rsidRPr="002A49E1" w:rsidRDefault="00C86B06" w:rsidP="00C86B06">
      <w:pPr>
        <w:pStyle w:val="XMLCode"/>
        <w:keepNext/>
        <w:keepLines/>
        <w:rPr>
          <w:ins w:id="1367" w:author="nick" w:date="2019-10-10T00:17:00Z"/>
        </w:rPr>
      </w:pPr>
      <w:ins w:id="1368" w:author="nick" w:date="2019-10-10T00:17:00Z">
        <w:r>
          <w:t xml:space="preserve"> </w:t>
        </w:r>
        <w:r w:rsidRPr="002A49E1">
          <w:t xml:space="preserve">          &lt;partner label=</w:t>
        </w:r>
      </w:ins>
      <w:ins w:id="1369" w:author="nick" w:date="2019-11-24T12:20:00Z">
        <w:r w:rsidR="00194316">
          <w:t>"</w:t>
        </w:r>
      </w:ins>
      <w:ins w:id="1370" w:author="nick" w:date="2019-10-10T00:17:00Z">
        <w:r>
          <w:t>PART_7100100</w:t>
        </w:r>
      </w:ins>
      <w:ins w:id="1371" w:author="nick" w:date="2019-11-24T12:20:00Z">
        <w:r w:rsidR="00194316">
          <w:t>"</w:t>
        </w:r>
      </w:ins>
      <w:ins w:id="1372" w:author="nick" w:date="2019-10-10T00:17:00Z">
        <w:r w:rsidRPr="002A49E1">
          <w:t>/&gt;</w:t>
        </w:r>
      </w:ins>
    </w:p>
    <w:p w14:paraId="032EADC4" w14:textId="3192B0D1" w:rsidR="00C86B06" w:rsidRPr="002A49E1" w:rsidRDefault="00C86B06" w:rsidP="00C86B06">
      <w:pPr>
        <w:pStyle w:val="XMLCode"/>
        <w:keepNext/>
        <w:keepLines/>
        <w:rPr>
          <w:ins w:id="1373" w:author="nick" w:date="2019-10-10T00:17:00Z"/>
        </w:rPr>
      </w:pPr>
      <w:ins w:id="1374"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375" w:author="nick" w:date="2019-11-24T12:20:00Z">
        <w:r w:rsidR="00194316">
          <w:t>"</w:t>
        </w:r>
      </w:ins>
      <w:ins w:id="1376" w:author="nick" w:date="2019-10-10T00:17:00Z">
        <w:r w:rsidRPr="002A49E1">
          <w:t>0.8</w:t>
        </w:r>
      </w:ins>
      <w:ins w:id="1377" w:author="nick" w:date="2019-11-24T12:20:00Z">
        <w:r w:rsidR="00194316">
          <w:t>"</w:t>
        </w:r>
      </w:ins>
      <w:ins w:id="1378" w:author="nick" w:date="2019-10-10T00:17:00Z">
        <w:r w:rsidRPr="002A49E1">
          <w:t>/&gt;</w:t>
        </w:r>
      </w:ins>
    </w:p>
    <w:p w14:paraId="30CCF100" w14:textId="44A27AF4" w:rsidR="00C86B06" w:rsidRPr="00C86B06" w:rsidRDefault="00C86B06" w:rsidP="00C86B06">
      <w:pPr>
        <w:pStyle w:val="XMLCode"/>
        <w:keepNext/>
        <w:keepLines/>
        <w:rPr>
          <w:ins w:id="1379" w:author="nick" w:date="2019-10-10T00:17:00Z"/>
          <w:b/>
          <w:color w:val="0070C0"/>
        </w:rPr>
      </w:pPr>
      <w:ins w:id="1380"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81" w:author="nick" w:date="2019-10-10T00:17:00Z"/>
          <w:b/>
          <w:color w:val="0070C0"/>
        </w:rPr>
      </w:pPr>
      <w:ins w:id="1382"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383" w:author="nick" w:date="2019-10-10T00:17:00Z"/>
        </w:rPr>
      </w:pPr>
      <w:ins w:id="1384" w:author="nick" w:date="2019-10-10T00:17:00Z">
        <w:r w:rsidRPr="002A49E1">
          <w:t xml:space="preserve">           &lt;partner label=</w:t>
        </w:r>
      </w:ins>
      <w:ins w:id="1385" w:author="nick" w:date="2019-11-24T12:20:00Z">
        <w:r w:rsidR="00194316">
          <w:t>"</w:t>
        </w:r>
      </w:ins>
      <w:ins w:id="1386" w:author="nick" w:date="2019-10-10T00:17:00Z">
        <w:r>
          <w:t>PART_7100100</w:t>
        </w:r>
      </w:ins>
      <w:ins w:id="1387" w:author="nick" w:date="2019-11-24T12:20:00Z">
        <w:r w:rsidR="00194316">
          <w:t>"</w:t>
        </w:r>
      </w:ins>
      <w:ins w:id="1388" w:author="nick" w:date="2019-10-10T00:17:00Z">
        <w:r w:rsidRPr="002A49E1">
          <w:t>/&gt;</w:t>
        </w:r>
      </w:ins>
    </w:p>
    <w:p w14:paraId="38547CB1" w14:textId="07C72919" w:rsidR="00C86B06" w:rsidRPr="002A49E1" w:rsidRDefault="00C86B06" w:rsidP="00C86B06">
      <w:pPr>
        <w:pStyle w:val="XMLCode"/>
        <w:keepNext/>
        <w:keepLines/>
        <w:rPr>
          <w:ins w:id="1389" w:author="nick" w:date="2019-10-10T00:17:00Z"/>
        </w:rPr>
      </w:pPr>
      <w:ins w:id="1390" w:author="nick" w:date="2019-10-10T00:17:00Z">
        <w:r>
          <w:t xml:space="preserve"> </w:t>
        </w:r>
        <w:r w:rsidRPr="002A49E1">
          <w:t xml:space="preserve">          &lt;partner label=</w:t>
        </w:r>
      </w:ins>
      <w:ins w:id="1391" w:author="nick" w:date="2019-11-24T12:20:00Z">
        <w:r w:rsidR="00194316">
          <w:t>"</w:t>
        </w:r>
      </w:ins>
      <w:ins w:id="1392" w:author="nick" w:date="2019-10-10T00:17:00Z">
        <w:r>
          <w:t>PART_5000300</w:t>
        </w:r>
      </w:ins>
      <w:ins w:id="1393" w:author="nick" w:date="2019-11-24T12:20:00Z">
        <w:r w:rsidR="00194316">
          <w:t>"</w:t>
        </w:r>
      </w:ins>
      <w:ins w:id="1394" w:author="nick" w:date="2019-10-10T00:17:00Z">
        <w:r w:rsidRPr="002A49E1">
          <w:t>/&gt;</w:t>
        </w:r>
      </w:ins>
    </w:p>
    <w:p w14:paraId="1C407163" w14:textId="0EDCCA64" w:rsidR="00C86B06" w:rsidRPr="002A49E1" w:rsidRDefault="00C86B06" w:rsidP="00C86B06">
      <w:pPr>
        <w:pStyle w:val="XMLCode"/>
        <w:keepNext/>
        <w:keepLines/>
        <w:rPr>
          <w:ins w:id="1395" w:author="nick" w:date="2019-10-10T00:17:00Z"/>
        </w:rPr>
      </w:pPr>
      <w:ins w:id="1396" w:author="nick" w:date="2019-10-10T00:17:00Z">
        <w:r>
          <w:t xml:space="preserve"> </w:t>
        </w:r>
        <w:r w:rsidRPr="002A49E1">
          <w:t xml:space="preserve">          &lt;coefficients </w:t>
        </w:r>
        <w:proofErr w:type="spellStart"/>
        <w:r w:rsidRPr="002A49E1">
          <w:t>static_friction</w:t>
        </w:r>
        <w:proofErr w:type="spellEnd"/>
        <w:r w:rsidRPr="002A49E1">
          <w:t>=</w:t>
        </w:r>
      </w:ins>
      <w:ins w:id="1397" w:author="nick" w:date="2019-11-24T12:20:00Z">
        <w:r w:rsidR="00194316">
          <w:t>"</w:t>
        </w:r>
      </w:ins>
      <w:ins w:id="1398" w:author="nick" w:date="2019-10-10T00:17:00Z">
        <w:r w:rsidRPr="002A49E1">
          <w:t>0.8</w:t>
        </w:r>
      </w:ins>
      <w:ins w:id="1399" w:author="nick" w:date="2019-11-24T12:20:00Z">
        <w:r w:rsidR="00194316">
          <w:t>"</w:t>
        </w:r>
      </w:ins>
      <w:ins w:id="1400" w:author="nick" w:date="2019-10-10T00:17:00Z">
        <w:r w:rsidRPr="002A49E1">
          <w:t>/&gt;</w:t>
        </w:r>
      </w:ins>
    </w:p>
    <w:p w14:paraId="6F4AA9B2" w14:textId="1C0458F7" w:rsidR="00C86B06" w:rsidRPr="00C86B06" w:rsidRDefault="00C86B06" w:rsidP="00C86B06">
      <w:pPr>
        <w:pStyle w:val="XMLCode"/>
        <w:keepNext/>
        <w:keepLines/>
        <w:rPr>
          <w:ins w:id="1401" w:author="nick" w:date="2019-10-10T00:17:00Z"/>
          <w:b/>
          <w:color w:val="0070C0"/>
        </w:rPr>
      </w:pPr>
      <w:ins w:id="1402"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3" w:author="nick" w:date="2019-10-10T00:17:00Z"/>
          <w:b/>
          <w:color w:val="0070C0"/>
        </w:rPr>
      </w:pPr>
      <w:ins w:id="1404"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05" w:author="nick" w:date="2019-10-10T00:17:00Z"/>
        </w:rPr>
      </w:pPr>
      <w:ins w:id="1406" w:author="nick" w:date="2019-10-10T00:17:00Z">
        <w:r>
          <w:t xml:space="preserve"> </w:t>
        </w:r>
        <w:r w:rsidRPr="002A49E1">
          <w:t xml:space="preserve">          &lt;partner label=</w:t>
        </w:r>
      </w:ins>
      <w:ins w:id="1407" w:author="nick" w:date="2019-11-24T12:20:00Z">
        <w:r w:rsidR="00194316">
          <w:t>"</w:t>
        </w:r>
      </w:ins>
      <w:ins w:id="1408" w:author="nick" w:date="2019-10-10T00:17:00Z">
        <w:r>
          <w:t>PART_5000300</w:t>
        </w:r>
      </w:ins>
      <w:ins w:id="1409" w:author="nick" w:date="2019-11-24T12:20:00Z">
        <w:r w:rsidR="00194316">
          <w:t>"</w:t>
        </w:r>
      </w:ins>
      <w:ins w:id="1410" w:author="nick" w:date="2019-10-10T00:17:00Z">
        <w:r w:rsidRPr="002A49E1">
          <w:t>/&gt;</w:t>
        </w:r>
      </w:ins>
    </w:p>
    <w:p w14:paraId="62ECD7C9" w14:textId="70C5B05E" w:rsidR="00C86B06" w:rsidRPr="002A49E1" w:rsidRDefault="00C86B06" w:rsidP="00C86B06">
      <w:pPr>
        <w:pStyle w:val="XMLCode"/>
        <w:keepNext/>
        <w:keepLines/>
        <w:rPr>
          <w:ins w:id="1411" w:author="nick" w:date="2019-10-10T00:17:00Z"/>
        </w:rPr>
      </w:pPr>
      <w:ins w:id="1412" w:author="nick" w:date="2019-10-10T00:17:00Z">
        <w:r w:rsidRPr="002A49E1">
          <w:t xml:space="preserve">           &lt;partner label=</w:t>
        </w:r>
      </w:ins>
      <w:ins w:id="1413" w:author="nick" w:date="2019-11-24T12:20:00Z">
        <w:r w:rsidR="00194316">
          <w:t>"</w:t>
        </w:r>
      </w:ins>
      <w:ins w:id="1414" w:author="nick" w:date="2019-10-10T00:17:00Z">
        <w:r w:rsidRPr="00F20EA0">
          <w:t>PART_5000800</w:t>
        </w:r>
      </w:ins>
      <w:ins w:id="1415" w:author="nick" w:date="2019-11-24T12:20:00Z">
        <w:r w:rsidR="00194316">
          <w:t>"</w:t>
        </w:r>
      </w:ins>
      <w:ins w:id="1416" w:author="nick" w:date="2019-10-10T00:17:00Z">
        <w:r w:rsidRPr="002A49E1">
          <w:t>/&gt;</w:t>
        </w:r>
      </w:ins>
    </w:p>
    <w:p w14:paraId="331F37D3" w14:textId="17F7FE97" w:rsidR="00C86B06" w:rsidRPr="002A49E1" w:rsidRDefault="00C86B06" w:rsidP="00C86B06">
      <w:pPr>
        <w:pStyle w:val="XMLCode"/>
        <w:keepNext/>
        <w:keepLines/>
        <w:rPr>
          <w:ins w:id="1417" w:author="nick" w:date="2019-10-10T00:17:00Z"/>
        </w:rPr>
      </w:pPr>
      <w:ins w:id="1418" w:author="nick" w:date="2019-10-10T00:17:00Z">
        <w:r>
          <w:t xml:space="preserve"> </w:t>
        </w:r>
        <w:r w:rsidRPr="002A49E1">
          <w:t xml:space="preserve">          &lt;coefficients </w:t>
        </w:r>
        <w:proofErr w:type="spellStart"/>
        <w:r w:rsidRPr="002A49E1">
          <w:t>static_friction</w:t>
        </w:r>
        <w:proofErr w:type="spellEnd"/>
        <w:r w:rsidRPr="002A49E1">
          <w:t>=</w:t>
        </w:r>
      </w:ins>
      <w:ins w:id="1419" w:author="nick" w:date="2019-11-24T12:20:00Z">
        <w:r w:rsidR="00194316">
          <w:t>"</w:t>
        </w:r>
      </w:ins>
      <w:ins w:id="1420" w:author="nick" w:date="2019-10-10T00:17:00Z">
        <w:r w:rsidRPr="002A49E1">
          <w:t>0.8</w:t>
        </w:r>
      </w:ins>
      <w:ins w:id="1421" w:author="nick" w:date="2019-11-24T12:20:00Z">
        <w:r w:rsidR="00194316">
          <w:t>"</w:t>
        </w:r>
      </w:ins>
      <w:ins w:id="1422" w:author="nick" w:date="2019-10-10T00:17:00Z">
        <w:r w:rsidRPr="002A49E1">
          <w:t>/&gt;</w:t>
        </w:r>
      </w:ins>
    </w:p>
    <w:p w14:paraId="4FAD7284" w14:textId="18816378" w:rsidR="00C86B06" w:rsidRPr="00C86B06" w:rsidRDefault="00C86B06" w:rsidP="00C86B06">
      <w:pPr>
        <w:pStyle w:val="XMLCode"/>
        <w:keepNext/>
        <w:keepLines/>
        <w:rPr>
          <w:ins w:id="1423" w:author="nick" w:date="2019-10-10T00:17:00Z"/>
          <w:b/>
          <w:color w:val="0070C0"/>
        </w:rPr>
      </w:pPr>
      <w:ins w:id="1424"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5" w:author="nick" w:date="2019-10-10T00:17:00Z"/>
          <w:b/>
          <w:color w:val="0070C0"/>
        </w:rPr>
      </w:pPr>
      <w:ins w:id="1426"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27"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428"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29" w:author="nick" w:date="2019-10-10T00:20:00Z">
        <w:r w:rsidRPr="006E5172" w:rsidDel="002E638C">
          <w:rPr>
            <w:color w:val="FF0000"/>
          </w:rPr>
          <w:delText>washer</w:delText>
        </w:r>
      </w:del>
      <w:ins w:id="1430" w:author="nick" w:date="2019-10-10T00:20:00Z">
        <w:r w:rsidR="002E638C" w:rsidRPr="006E5172">
          <w:rPr>
            <w:color w:val="FF0000"/>
          </w:rPr>
          <w:t>first part</w:t>
        </w:r>
      </w:ins>
      <w:ins w:id="1431"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32" w:author="nick" w:date="2019-10-10T00:21:00Z"/>
        </w:rPr>
      </w:pPr>
      <w:del w:id="1433"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4" w:author="nick" w:date="2019-10-10T00:21:00Z"/>
          <w:color w:val="FF0000"/>
        </w:rPr>
      </w:pPr>
      <w:del w:id="1435"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6" w:author="nick" w:date="2019-10-10T00:21:00Z"/>
        </w:rPr>
      </w:pPr>
      <w:del w:id="1437"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38" w:author="nick" w:date="2019-10-10T00:21:00Z">
        <w:r w:rsidRPr="002C46F8" w:rsidDel="002E638C">
          <w:rPr>
            <w:color w:val="FF0000"/>
          </w:rPr>
          <w:delText>washer</w:delText>
        </w:r>
      </w:del>
      <w:ins w:id="1439" w:author="nick" w:date="2019-10-10T00:21:00Z">
        <w:r w:rsidR="002E638C">
          <w:rPr>
            <w:color w:val="FF0000"/>
          </w:rPr>
          <w:t>last part</w:t>
        </w:r>
      </w:ins>
      <w:ins w:id="1440"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441" w:author="nick" w:date="2019-10-10T00:22:00Z"/>
        </w:rPr>
      </w:pPr>
      <w:del w:id="1442"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3" w:author="nick" w:date="2019-10-10T00:22:00Z"/>
          <w:b/>
        </w:rPr>
      </w:pPr>
      <w:del w:id="1444"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5" w:author="nick" w:date="2019-10-10T00:22:00Z"/>
        </w:rPr>
      </w:pPr>
      <w:del w:id="1446"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47" w:author="nick" w:date="2019-10-10T00:11:00Z"/>
          <w:b/>
          <w:color w:val="FF0000"/>
        </w:rPr>
      </w:pPr>
      <w:del w:id="1448"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49" w:author="nick" w:date="2019-10-10T00:11:00Z"/>
          <w:b/>
          <w:color w:val="0070C0"/>
        </w:rPr>
      </w:pPr>
      <w:del w:id="1450"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51" w:author="nick" w:date="2019-10-10T00:11:00Z"/>
          <w:b/>
        </w:rPr>
      </w:pPr>
      <w:del w:id="1452"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3" w:author="nick" w:date="2019-10-10T00:11:00Z"/>
          <w:b/>
          <w:color w:val="FF0000"/>
        </w:rPr>
      </w:pPr>
      <w:del w:id="1454"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5" w:author="nick" w:date="2019-10-10T00:11:00Z"/>
          <w:b/>
          <w:color w:val="0070C0"/>
        </w:rPr>
      </w:pPr>
      <w:del w:id="1456"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57" w:author="nick" w:date="2019-10-10T00:11:00Z"/>
          <w:b/>
          <w:color w:val="FF0000"/>
        </w:rPr>
      </w:pPr>
      <w:del w:id="1458"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59" w:author="nick" w:date="2019-10-10T00:11:00Z"/>
          <w:b/>
        </w:rPr>
      </w:pPr>
      <w:del w:id="1460"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61" w:author="nick" w:date="2019-10-10T00:11:00Z"/>
          <w:b/>
        </w:rPr>
      </w:pPr>
      <w:del w:id="1462"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3"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464" w:author="nick" w:date="2019-10-18T18:49:00Z"/>
        </w:rPr>
      </w:pPr>
      <w:ins w:id="1465"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466" w:author="nick" w:date="2019-10-10T00:11:00Z"/>
          <w:b/>
          <w:color w:val="0070C0"/>
        </w:rPr>
      </w:pPr>
    </w:p>
    <w:p w14:paraId="565E12FE" w14:textId="77777777" w:rsidR="00C86B06" w:rsidRPr="002A49E1" w:rsidRDefault="00C86B06" w:rsidP="00C86B06">
      <w:pPr>
        <w:pStyle w:val="XMLCode"/>
        <w:keepNext/>
        <w:keepLines/>
        <w:rPr>
          <w:ins w:id="1467" w:author="nick" w:date="2019-10-10T00:11:00Z"/>
        </w:rPr>
      </w:pPr>
      <w:ins w:id="1468"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69" w:author="nick" w:date="2019-10-10T00:11:00Z"/>
        </w:rPr>
      </w:pPr>
      <w:ins w:id="1470"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471" w:author="nick" w:date="2019-10-10T00:11:00Z"/>
        </w:rPr>
      </w:pPr>
      <w:ins w:id="1472" w:author="nick" w:date="2019-10-10T00:11:00Z">
        <w:r>
          <w:t xml:space="preserve">    </w:t>
        </w:r>
        <w:r w:rsidRPr="002A49E1">
          <w:t xml:space="preserve">           &lt;partner label=</w:t>
        </w:r>
      </w:ins>
      <w:ins w:id="1473" w:author="nick" w:date="2019-11-24T12:20:00Z">
        <w:r w:rsidR="00194316">
          <w:t>"</w:t>
        </w:r>
      </w:ins>
      <w:ins w:id="1474" w:author="nick" w:date="2019-10-10T00:11:00Z">
        <w:r>
          <w:t>PART_7000400</w:t>
        </w:r>
      </w:ins>
      <w:ins w:id="1475" w:author="nick" w:date="2019-11-24T12:20:00Z">
        <w:r w:rsidR="00194316">
          <w:t>"</w:t>
        </w:r>
      </w:ins>
      <w:ins w:id="1476" w:author="nick" w:date="2019-10-10T00:11:00Z">
        <w:r w:rsidRPr="002A49E1">
          <w:t>/&gt;</w:t>
        </w:r>
      </w:ins>
    </w:p>
    <w:p w14:paraId="3EA73580" w14:textId="7662653B" w:rsidR="00C86B06" w:rsidRPr="002A49E1" w:rsidRDefault="00C86B06" w:rsidP="00C86B06">
      <w:pPr>
        <w:pStyle w:val="XMLCode"/>
        <w:keepNext/>
        <w:keepLines/>
        <w:rPr>
          <w:ins w:id="1477" w:author="nick" w:date="2019-10-10T00:11:00Z"/>
        </w:rPr>
      </w:pPr>
      <w:ins w:id="1478" w:author="nick" w:date="2019-10-10T00:11:00Z">
        <w:r>
          <w:t xml:space="preserve">     </w:t>
        </w:r>
        <w:r w:rsidRPr="002A49E1">
          <w:t xml:space="preserve">          &lt;partner label=</w:t>
        </w:r>
      </w:ins>
      <w:ins w:id="1479" w:author="nick" w:date="2019-11-24T12:20:00Z">
        <w:r w:rsidR="00194316">
          <w:t>"</w:t>
        </w:r>
      </w:ins>
      <w:ins w:id="1480" w:author="nick" w:date="2019-10-10T00:11:00Z">
        <w:r>
          <w:t>PART_7100100</w:t>
        </w:r>
      </w:ins>
      <w:ins w:id="1481" w:author="nick" w:date="2019-11-24T12:20:00Z">
        <w:r w:rsidR="00194316">
          <w:t>"</w:t>
        </w:r>
      </w:ins>
      <w:ins w:id="1482" w:author="nick" w:date="2019-10-10T00:11:00Z">
        <w:r w:rsidRPr="002A49E1">
          <w:t>/&gt;</w:t>
        </w:r>
      </w:ins>
    </w:p>
    <w:p w14:paraId="2FBC50C2" w14:textId="4700442D" w:rsidR="00C86B06" w:rsidRPr="002A49E1" w:rsidRDefault="00C86B06" w:rsidP="00C86B06">
      <w:pPr>
        <w:pStyle w:val="XMLCode"/>
        <w:keepNext/>
        <w:keepLines/>
        <w:rPr>
          <w:ins w:id="1483" w:author="nick" w:date="2019-10-10T00:11:00Z"/>
        </w:rPr>
      </w:pPr>
      <w:ins w:id="1484"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485" w:author="nick" w:date="2019-11-24T12:20:00Z">
        <w:r w:rsidR="00194316">
          <w:t>"</w:t>
        </w:r>
      </w:ins>
      <w:ins w:id="1486" w:author="nick" w:date="2019-10-10T00:11:00Z">
        <w:r w:rsidRPr="006E5172">
          <w:rPr>
            <w:b/>
          </w:rPr>
          <w:t>0.</w:t>
        </w:r>
      </w:ins>
      <w:ins w:id="1487" w:author="nick" w:date="2019-10-10T00:22:00Z">
        <w:r w:rsidR="002E638C" w:rsidRPr="006E5172">
          <w:rPr>
            <w:b/>
          </w:rPr>
          <w:t>9</w:t>
        </w:r>
      </w:ins>
      <w:ins w:id="1488" w:author="nick" w:date="2019-11-24T12:20:00Z">
        <w:r w:rsidR="00194316">
          <w:t>"</w:t>
        </w:r>
      </w:ins>
      <w:ins w:id="1489" w:author="nick" w:date="2019-10-10T00:11:00Z">
        <w:r w:rsidRPr="002A49E1">
          <w:t>/&gt;</w:t>
        </w:r>
      </w:ins>
    </w:p>
    <w:p w14:paraId="6672F379" w14:textId="77777777" w:rsidR="00C86B06" w:rsidRPr="00C86B06" w:rsidRDefault="00C86B06" w:rsidP="00C86B06">
      <w:pPr>
        <w:pStyle w:val="XMLCode"/>
        <w:keepNext/>
        <w:keepLines/>
        <w:rPr>
          <w:ins w:id="1490" w:author="nick" w:date="2019-10-10T00:11:00Z"/>
          <w:b/>
          <w:color w:val="0070C0"/>
        </w:rPr>
      </w:pPr>
      <w:ins w:id="149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2" w:author="nick" w:date="2019-10-10T00:11:00Z"/>
          <w:b/>
          <w:color w:val="0070C0"/>
        </w:rPr>
      </w:pPr>
      <w:ins w:id="1493"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4" w:author="nick" w:date="2019-10-18T18:49:00Z"/>
        </w:rPr>
      </w:pPr>
      <w:del w:id="149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6"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497" w:name="_Toc428279398"/>
      <w:bookmarkStart w:id="1498" w:name="_Toc428456136"/>
      <w:bookmarkStart w:id="1499" w:name="_Toc428537099"/>
      <w:bookmarkStart w:id="1500" w:name="_Toc428969418"/>
      <w:bookmarkStart w:id="1501" w:name="_Toc429052809"/>
      <w:bookmarkStart w:id="1502" w:name="_Toc428279400"/>
      <w:bookmarkStart w:id="1503" w:name="_Toc428456138"/>
      <w:bookmarkStart w:id="1504" w:name="_Toc428537101"/>
      <w:bookmarkStart w:id="1505" w:name="_Toc428969420"/>
      <w:bookmarkStart w:id="1506" w:name="_Toc429052811"/>
      <w:bookmarkStart w:id="1507" w:name="_Toc428279401"/>
      <w:bookmarkStart w:id="1508" w:name="_Toc428456139"/>
      <w:bookmarkStart w:id="1509" w:name="_Toc428537102"/>
      <w:bookmarkStart w:id="1510" w:name="_Toc428969421"/>
      <w:bookmarkStart w:id="1511" w:name="_Toc429052812"/>
      <w:bookmarkStart w:id="1512" w:name="_Toc428279402"/>
      <w:bookmarkStart w:id="1513" w:name="_Toc428456140"/>
      <w:bookmarkStart w:id="1514" w:name="_Toc428537103"/>
      <w:bookmarkStart w:id="1515" w:name="_Toc428969422"/>
      <w:bookmarkStart w:id="1516" w:name="_Toc429052813"/>
      <w:bookmarkStart w:id="1517" w:name="_Toc428279403"/>
      <w:bookmarkStart w:id="1518" w:name="_Toc428456141"/>
      <w:bookmarkStart w:id="1519" w:name="_Toc428537104"/>
      <w:bookmarkStart w:id="1520" w:name="_Toc428969423"/>
      <w:bookmarkStart w:id="1521" w:name="_Toc429052814"/>
      <w:bookmarkStart w:id="1522" w:name="_Toc428279404"/>
      <w:bookmarkStart w:id="1523" w:name="_Toc428456142"/>
      <w:bookmarkStart w:id="1524" w:name="_Toc428537105"/>
      <w:bookmarkStart w:id="1525" w:name="_Toc428969424"/>
      <w:bookmarkStart w:id="1526" w:name="_Toc429052815"/>
      <w:bookmarkStart w:id="1527" w:name="_Toc428279405"/>
      <w:bookmarkStart w:id="1528" w:name="_Toc428456143"/>
      <w:bookmarkStart w:id="1529" w:name="_Toc428537106"/>
      <w:bookmarkStart w:id="1530" w:name="_Toc428969425"/>
      <w:bookmarkStart w:id="1531" w:name="_Toc429052816"/>
      <w:bookmarkStart w:id="1532" w:name="_Toc428279406"/>
      <w:bookmarkStart w:id="1533" w:name="_Toc428456144"/>
      <w:bookmarkStart w:id="1534" w:name="_Toc428537107"/>
      <w:bookmarkStart w:id="1535" w:name="_Toc428969426"/>
      <w:bookmarkStart w:id="1536" w:name="_Toc429052817"/>
      <w:bookmarkStart w:id="1537" w:name="_Toc428279408"/>
      <w:bookmarkStart w:id="1538" w:name="_Toc428456146"/>
      <w:bookmarkStart w:id="1539" w:name="_Toc428537109"/>
      <w:bookmarkStart w:id="1540" w:name="_Toc428969428"/>
      <w:bookmarkStart w:id="1541" w:name="_Toc429052819"/>
      <w:bookmarkStart w:id="1542" w:name="_Toc428279409"/>
      <w:bookmarkStart w:id="1543" w:name="_Toc428456147"/>
      <w:bookmarkStart w:id="1544" w:name="_Toc428537110"/>
      <w:bookmarkStart w:id="1545" w:name="_Toc428969429"/>
      <w:bookmarkStart w:id="1546" w:name="_Toc429052820"/>
      <w:bookmarkStart w:id="1547" w:name="_Toc428279410"/>
      <w:bookmarkStart w:id="1548" w:name="_Toc428456148"/>
      <w:bookmarkStart w:id="1549" w:name="_Toc428537111"/>
      <w:bookmarkStart w:id="1550" w:name="_Toc428969430"/>
      <w:bookmarkStart w:id="1551" w:name="_Toc429052821"/>
      <w:bookmarkStart w:id="1552" w:name="_Toc428279411"/>
      <w:bookmarkStart w:id="1553" w:name="_Toc428456149"/>
      <w:bookmarkStart w:id="1554" w:name="_Toc428537112"/>
      <w:bookmarkStart w:id="1555" w:name="_Toc428969431"/>
      <w:bookmarkStart w:id="1556" w:name="_Toc429052822"/>
      <w:bookmarkStart w:id="1557" w:name="_Toc428279413"/>
      <w:bookmarkStart w:id="1558" w:name="_Toc428456151"/>
      <w:bookmarkStart w:id="1559" w:name="_Toc428537114"/>
      <w:bookmarkStart w:id="1560" w:name="_Toc428969433"/>
      <w:bookmarkStart w:id="1561" w:name="_Toc429052824"/>
      <w:bookmarkStart w:id="1562" w:name="_Toc428279414"/>
      <w:bookmarkStart w:id="1563" w:name="_Toc428456152"/>
      <w:bookmarkStart w:id="1564" w:name="_Toc428537115"/>
      <w:bookmarkStart w:id="1565" w:name="_Toc428969434"/>
      <w:bookmarkStart w:id="1566" w:name="_Toc429052825"/>
      <w:bookmarkStart w:id="1567" w:name="_Toc428279416"/>
      <w:bookmarkStart w:id="1568" w:name="_Toc428456154"/>
      <w:bookmarkStart w:id="1569" w:name="_Toc428537117"/>
      <w:bookmarkStart w:id="1570" w:name="_Toc428969436"/>
      <w:bookmarkStart w:id="1571" w:name="_Toc429052827"/>
      <w:bookmarkStart w:id="1572" w:name="_Toc428279417"/>
      <w:bookmarkStart w:id="1573" w:name="_Toc428456155"/>
      <w:bookmarkStart w:id="1574" w:name="_Toc428537118"/>
      <w:bookmarkStart w:id="1575" w:name="_Toc428969437"/>
      <w:bookmarkStart w:id="1576" w:name="_Toc429052828"/>
      <w:bookmarkStart w:id="1577" w:name="_Toc428279419"/>
      <w:bookmarkStart w:id="1578" w:name="_Toc428456157"/>
      <w:bookmarkStart w:id="1579" w:name="_Toc428537120"/>
      <w:bookmarkStart w:id="1580" w:name="_Toc428969439"/>
      <w:bookmarkStart w:id="1581" w:name="_Toc429052830"/>
      <w:bookmarkStart w:id="1582" w:name="_Toc428279421"/>
      <w:bookmarkStart w:id="1583" w:name="_Toc428456159"/>
      <w:bookmarkStart w:id="1584" w:name="_Toc428537122"/>
      <w:bookmarkStart w:id="1585" w:name="_Toc428969441"/>
      <w:bookmarkStart w:id="1586" w:name="_Toc429052832"/>
      <w:bookmarkStart w:id="1587" w:name="_Toc428279422"/>
      <w:bookmarkStart w:id="1588" w:name="_Toc428456160"/>
      <w:bookmarkStart w:id="1589" w:name="_Toc428537123"/>
      <w:bookmarkStart w:id="1590" w:name="_Toc428969442"/>
      <w:bookmarkStart w:id="1591" w:name="_Toc429052833"/>
      <w:bookmarkStart w:id="1592" w:name="_Toc428279423"/>
      <w:bookmarkStart w:id="1593" w:name="_Toc428456161"/>
      <w:bookmarkStart w:id="1594" w:name="_Toc428537124"/>
      <w:bookmarkStart w:id="1595" w:name="_Toc428969443"/>
      <w:bookmarkStart w:id="1596" w:name="_Toc429052834"/>
      <w:bookmarkStart w:id="1597" w:name="_Toc428279424"/>
      <w:bookmarkStart w:id="1598" w:name="_Toc428456162"/>
      <w:bookmarkStart w:id="1599" w:name="_Toc428537125"/>
      <w:bookmarkStart w:id="1600" w:name="_Toc428969444"/>
      <w:bookmarkStart w:id="1601" w:name="_Toc429052835"/>
      <w:bookmarkStart w:id="1602" w:name="_Toc428279426"/>
      <w:bookmarkStart w:id="1603" w:name="_Toc428456164"/>
      <w:bookmarkStart w:id="1604" w:name="_Toc428537127"/>
      <w:bookmarkStart w:id="1605" w:name="_Toc428969446"/>
      <w:bookmarkStart w:id="1606" w:name="_Toc429052837"/>
      <w:bookmarkStart w:id="1607" w:name="_Toc428279427"/>
      <w:bookmarkStart w:id="1608" w:name="_Toc428456165"/>
      <w:bookmarkStart w:id="1609" w:name="_Toc428537128"/>
      <w:bookmarkStart w:id="1610" w:name="_Toc428969447"/>
      <w:bookmarkStart w:id="1611" w:name="_Toc429052838"/>
      <w:bookmarkStart w:id="1612" w:name="_Toc428279431"/>
      <w:bookmarkStart w:id="1613" w:name="_Toc428456169"/>
      <w:bookmarkStart w:id="1614" w:name="_Toc428537132"/>
      <w:bookmarkStart w:id="1615" w:name="_Toc428969451"/>
      <w:bookmarkStart w:id="1616" w:name="_Toc429052842"/>
      <w:bookmarkStart w:id="1617" w:name="_Toc428279432"/>
      <w:bookmarkStart w:id="1618" w:name="_Toc428456170"/>
      <w:bookmarkStart w:id="1619" w:name="_Toc428537133"/>
      <w:bookmarkStart w:id="1620" w:name="_Toc428969452"/>
      <w:bookmarkStart w:id="1621" w:name="_Toc429052843"/>
      <w:bookmarkStart w:id="1622" w:name="_Toc428279434"/>
      <w:bookmarkStart w:id="1623" w:name="_Toc428456172"/>
      <w:bookmarkStart w:id="1624" w:name="_Toc428537135"/>
      <w:bookmarkStart w:id="1625" w:name="_Toc428969454"/>
      <w:bookmarkStart w:id="1626" w:name="_Toc429052845"/>
      <w:bookmarkStart w:id="1627" w:name="_Toc428279435"/>
      <w:bookmarkStart w:id="1628" w:name="_Toc428456173"/>
      <w:bookmarkStart w:id="1629" w:name="_Toc428537136"/>
      <w:bookmarkStart w:id="1630" w:name="_Toc428969455"/>
      <w:bookmarkStart w:id="1631" w:name="_Toc429052846"/>
      <w:bookmarkStart w:id="1632" w:name="_Toc428279439"/>
      <w:bookmarkStart w:id="1633" w:name="_Toc428456177"/>
      <w:bookmarkStart w:id="1634" w:name="_Toc428537140"/>
      <w:bookmarkStart w:id="1635" w:name="_Toc428969459"/>
      <w:bookmarkStart w:id="1636" w:name="_Toc429052850"/>
      <w:bookmarkStart w:id="1637" w:name="_Toc428279440"/>
      <w:bookmarkStart w:id="1638" w:name="_Toc428456178"/>
      <w:bookmarkStart w:id="1639" w:name="_Toc428537141"/>
      <w:bookmarkStart w:id="1640" w:name="_Toc428969460"/>
      <w:bookmarkStart w:id="1641" w:name="_Toc429052851"/>
      <w:bookmarkStart w:id="1642" w:name="_Toc428279441"/>
      <w:bookmarkStart w:id="1643" w:name="_Toc428456179"/>
      <w:bookmarkStart w:id="1644" w:name="_Toc428537142"/>
      <w:bookmarkStart w:id="1645" w:name="_Toc428969461"/>
      <w:bookmarkStart w:id="1646" w:name="_Toc429052852"/>
      <w:bookmarkStart w:id="1647" w:name="_Toc428279442"/>
      <w:bookmarkStart w:id="1648" w:name="_Toc428456180"/>
      <w:bookmarkStart w:id="1649" w:name="_Toc428537143"/>
      <w:bookmarkStart w:id="1650" w:name="_Toc428969462"/>
      <w:bookmarkStart w:id="1651" w:name="_Toc429052853"/>
      <w:bookmarkStart w:id="1652" w:name="_Toc428279444"/>
      <w:bookmarkStart w:id="1653" w:name="_Toc428456182"/>
      <w:bookmarkStart w:id="1654" w:name="_Toc428537145"/>
      <w:bookmarkStart w:id="1655" w:name="_Toc428969464"/>
      <w:bookmarkStart w:id="1656" w:name="_Toc429052855"/>
      <w:bookmarkStart w:id="1657" w:name="_Toc428279445"/>
      <w:bookmarkStart w:id="1658" w:name="_Toc428456183"/>
      <w:bookmarkStart w:id="1659" w:name="_Toc428537146"/>
      <w:bookmarkStart w:id="1660" w:name="_Toc428969465"/>
      <w:bookmarkStart w:id="1661" w:name="_Toc429052856"/>
      <w:bookmarkStart w:id="1662" w:name="_Toc428279449"/>
      <w:bookmarkStart w:id="1663" w:name="_Toc428456187"/>
      <w:bookmarkStart w:id="1664" w:name="_Toc428537150"/>
      <w:bookmarkStart w:id="1665" w:name="_Toc428969469"/>
      <w:bookmarkStart w:id="1666" w:name="_Toc429052860"/>
      <w:bookmarkStart w:id="1667" w:name="_Toc428279450"/>
      <w:bookmarkStart w:id="1668" w:name="_Toc428456188"/>
      <w:bookmarkStart w:id="1669" w:name="_Toc428537151"/>
      <w:bookmarkStart w:id="1670" w:name="_Toc428969470"/>
      <w:bookmarkStart w:id="1671" w:name="_Toc429052861"/>
      <w:bookmarkStart w:id="1672" w:name="_Toc428279452"/>
      <w:bookmarkStart w:id="1673" w:name="_Toc428456190"/>
      <w:bookmarkStart w:id="1674" w:name="_Toc428537153"/>
      <w:bookmarkStart w:id="1675" w:name="_Toc428969472"/>
      <w:bookmarkStart w:id="1676" w:name="_Toc429052863"/>
      <w:bookmarkStart w:id="1677" w:name="_Toc428279453"/>
      <w:bookmarkStart w:id="1678" w:name="_Toc428456191"/>
      <w:bookmarkStart w:id="1679" w:name="_Toc428537154"/>
      <w:bookmarkStart w:id="1680" w:name="_Toc428969473"/>
      <w:bookmarkStart w:id="1681" w:name="_Toc429052864"/>
      <w:bookmarkStart w:id="1682" w:name="_Toc428279457"/>
      <w:bookmarkStart w:id="1683" w:name="_Toc428456195"/>
      <w:bookmarkStart w:id="1684" w:name="_Toc428537158"/>
      <w:bookmarkStart w:id="1685" w:name="_Toc428969477"/>
      <w:bookmarkStart w:id="1686" w:name="_Toc429052868"/>
      <w:bookmarkStart w:id="1687" w:name="_Toc428279458"/>
      <w:bookmarkStart w:id="1688" w:name="_Toc428456196"/>
      <w:bookmarkStart w:id="1689" w:name="_Toc428537159"/>
      <w:bookmarkStart w:id="1690" w:name="_Toc428969478"/>
      <w:bookmarkStart w:id="1691" w:name="_Toc429052869"/>
      <w:bookmarkStart w:id="1692" w:name="_Toc428279459"/>
      <w:bookmarkStart w:id="1693" w:name="_Toc428456197"/>
      <w:bookmarkStart w:id="1694" w:name="_Toc428537160"/>
      <w:bookmarkStart w:id="1695" w:name="_Toc428969479"/>
      <w:bookmarkStart w:id="1696" w:name="_Toc429052870"/>
      <w:bookmarkStart w:id="1697" w:name="_Toc428279461"/>
      <w:bookmarkStart w:id="1698" w:name="_Toc428456199"/>
      <w:bookmarkStart w:id="1699" w:name="_Toc428537162"/>
      <w:bookmarkStart w:id="1700" w:name="_Toc428969481"/>
      <w:bookmarkStart w:id="1701" w:name="_Toc429052872"/>
      <w:bookmarkStart w:id="1702" w:name="_Toc428279462"/>
      <w:bookmarkStart w:id="1703" w:name="_Toc428456200"/>
      <w:bookmarkStart w:id="1704" w:name="_Toc428537163"/>
      <w:bookmarkStart w:id="1705" w:name="_Toc428969482"/>
      <w:bookmarkStart w:id="1706" w:name="_Toc429052873"/>
      <w:bookmarkStart w:id="1707" w:name="_Toc428279463"/>
      <w:bookmarkStart w:id="1708" w:name="_Toc428456201"/>
      <w:bookmarkStart w:id="1709" w:name="_Toc428537164"/>
      <w:bookmarkStart w:id="1710" w:name="_Toc428969483"/>
      <w:bookmarkStart w:id="1711" w:name="_Toc429052874"/>
      <w:bookmarkStart w:id="1712" w:name="_Toc428279464"/>
      <w:bookmarkStart w:id="1713" w:name="_Toc428456202"/>
      <w:bookmarkStart w:id="1714" w:name="_Toc428537165"/>
      <w:bookmarkStart w:id="1715" w:name="_Toc428969484"/>
      <w:bookmarkStart w:id="1716" w:name="_Toc429052875"/>
      <w:bookmarkStart w:id="1717" w:name="_Toc428279465"/>
      <w:bookmarkStart w:id="1718" w:name="_Toc428456203"/>
      <w:bookmarkStart w:id="1719" w:name="_Toc428537166"/>
      <w:bookmarkStart w:id="1720" w:name="_Toc428969485"/>
      <w:bookmarkStart w:id="1721" w:name="_Toc429052876"/>
      <w:bookmarkStart w:id="1722" w:name="_Toc428279467"/>
      <w:bookmarkStart w:id="1723" w:name="_Toc428456205"/>
      <w:bookmarkStart w:id="1724" w:name="_Toc428537168"/>
      <w:bookmarkStart w:id="1725" w:name="_Toc428969487"/>
      <w:bookmarkStart w:id="1726" w:name="_Toc429052878"/>
      <w:bookmarkStart w:id="1727" w:name="_Toc428279470"/>
      <w:bookmarkStart w:id="1728" w:name="_Toc428456208"/>
      <w:bookmarkStart w:id="1729" w:name="_Toc428537171"/>
      <w:bookmarkStart w:id="1730" w:name="_Toc428969490"/>
      <w:bookmarkStart w:id="1731" w:name="_Toc429052881"/>
      <w:bookmarkStart w:id="1732" w:name="_Toc428279471"/>
      <w:bookmarkStart w:id="1733" w:name="_Toc428456209"/>
      <w:bookmarkStart w:id="1734" w:name="_Toc428537172"/>
      <w:bookmarkStart w:id="1735" w:name="_Toc428969491"/>
      <w:bookmarkStart w:id="1736" w:name="_Toc429052882"/>
      <w:bookmarkStart w:id="1737" w:name="_Toc428279472"/>
      <w:bookmarkStart w:id="1738" w:name="_Toc428456210"/>
      <w:bookmarkStart w:id="1739" w:name="_Toc428537173"/>
      <w:bookmarkStart w:id="1740" w:name="_Toc428969492"/>
      <w:bookmarkStart w:id="1741" w:name="_Toc429052883"/>
      <w:bookmarkStart w:id="1742" w:name="_Toc428279473"/>
      <w:bookmarkStart w:id="1743" w:name="_Toc428456211"/>
      <w:bookmarkStart w:id="1744" w:name="_Toc428537174"/>
      <w:bookmarkStart w:id="1745" w:name="_Toc428969493"/>
      <w:bookmarkStart w:id="1746" w:name="_Toc429052884"/>
      <w:bookmarkStart w:id="1747" w:name="_Toc428279474"/>
      <w:bookmarkStart w:id="1748" w:name="_Toc428456212"/>
      <w:bookmarkStart w:id="1749" w:name="_Toc428537175"/>
      <w:bookmarkStart w:id="1750" w:name="_Toc428969494"/>
      <w:bookmarkStart w:id="1751" w:name="_Toc429052885"/>
      <w:bookmarkStart w:id="1752" w:name="_Toc428279475"/>
      <w:bookmarkStart w:id="1753" w:name="_Toc428456213"/>
      <w:bookmarkStart w:id="1754" w:name="_Toc428537176"/>
      <w:bookmarkStart w:id="1755" w:name="_Toc428969495"/>
      <w:bookmarkStart w:id="1756" w:name="_Toc429052886"/>
      <w:bookmarkStart w:id="1757" w:name="_Toc428279476"/>
      <w:bookmarkStart w:id="1758" w:name="_Toc428456214"/>
      <w:bookmarkStart w:id="1759" w:name="_Toc428537177"/>
      <w:bookmarkStart w:id="1760" w:name="_Toc428969496"/>
      <w:bookmarkStart w:id="1761" w:name="_Toc429052887"/>
      <w:bookmarkStart w:id="1762" w:name="_Toc428279481"/>
      <w:bookmarkStart w:id="1763" w:name="_Toc428456219"/>
      <w:bookmarkStart w:id="1764" w:name="_Toc428537182"/>
      <w:bookmarkStart w:id="1765" w:name="_Toc428969501"/>
      <w:bookmarkStart w:id="1766" w:name="_Toc429052892"/>
      <w:bookmarkStart w:id="1767" w:name="_Toc428279482"/>
      <w:bookmarkStart w:id="1768" w:name="_Toc428456220"/>
      <w:bookmarkStart w:id="1769" w:name="_Toc428537183"/>
      <w:bookmarkStart w:id="1770" w:name="_Toc428969502"/>
      <w:bookmarkStart w:id="1771" w:name="_Toc429052893"/>
      <w:bookmarkStart w:id="1772" w:name="_Toc428279490"/>
      <w:bookmarkStart w:id="1773" w:name="_Toc428456228"/>
      <w:bookmarkStart w:id="1774" w:name="_Toc428537191"/>
      <w:bookmarkStart w:id="1775" w:name="_Toc428969510"/>
      <w:bookmarkStart w:id="1776" w:name="_Toc429052901"/>
      <w:bookmarkStart w:id="1777" w:name="_Toc428279504"/>
      <w:bookmarkStart w:id="1778" w:name="_Toc428456242"/>
      <w:bookmarkStart w:id="1779" w:name="_Toc428537205"/>
      <w:bookmarkStart w:id="1780" w:name="_Toc428969524"/>
      <w:bookmarkStart w:id="1781" w:name="_Toc429052915"/>
      <w:bookmarkStart w:id="1782" w:name="_Toc428279508"/>
      <w:bookmarkStart w:id="1783" w:name="_Toc428456246"/>
      <w:bookmarkStart w:id="1784" w:name="_Toc428537209"/>
      <w:bookmarkStart w:id="1785" w:name="_Toc428969528"/>
      <w:bookmarkStart w:id="1786" w:name="_Toc429052919"/>
      <w:bookmarkStart w:id="1787" w:name="_Toc428279509"/>
      <w:bookmarkStart w:id="1788" w:name="_Toc428456247"/>
      <w:bookmarkStart w:id="1789" w:name="_Toc428537210"/>
      <w:bookmarkStart w:id="1790" w:name="_Toc428969529"/>
      <w:bookmarkStart w:id="1791" w:name="_Toc429052920"/>
      <w:bookmarkStart w:id="1792" w:name="_Toc428279510"/>
      <w:bookmarkStart w:id="1793" w:name="_Toc428456248"/>
      <w:bookmarkStart w:id="1794" w:name="_Toc428537211"/>
      <w:bookmarkStart w:id="1795" w:name="_Toc428969530"/>
      <w:bookmarkStart w:id="1796" w:name="_Toc429052921"/>
      <w:bookmarkStart w:id="1797" w:name="_Toc428279512"/>
      <w:bookmarkStart w:id="1798" w:name="_Toc428456250"/>
      <w:bookmarkStart w:id="1799" w:name="_Toc428537213"/>
      <w:bookmarkStart w:id="1800" w:name="_Toc428969532"/>
      <w:bookmarkStart w:id="1801" w:name="_Toc429052923"/>
      <w:bookmarkStart w:id="1802" w:name="_Toc428279516"/>
      <w:bookmarkStart w:id="1803" w:name="_Toc428456254"/>
      <w:bookmarkStart w:id="1804" w:name="_Toc428537217"/>
      <w:bookmarkStart w:id="1805" w:name="_Toc428969536"/>
      <w:bookmarkStart w:id="1806" w:name="_Toc429052927"/>
      <w:bookmarkStart w:id="1807" w:name="_Toc428279517"/>
      <w:bookmarkStart w:id="1808" w:name="_Toc428456255"/>
      <w:bookmarkStart w:id="1809" w:name="_Toc428537218"/>
      <w:bookmarkStart w:id="1810" w:name="_Toc428969537"/>
      <w:bookmarkStart w:id="1811" w:name="_Toc429052928"/>
      <w:bookmarkStart w:id="1812" w:name="_Toc428279521"/>
      <w:bookmarkStart w:id="1813" w:name="_Toc428456259"/>
      <w:bookmarkStart w:id="1814" w:name="_Toc428537222"/>
      <w:bookmarkStart w:id="1815" w:name="_Toc428969541"/>
      <w:bookmarkStart w:id="1816" w:name="_Toc429052932"/>
      <w:bookmarkStart w:id="1817" w:name="_Toc428279522"/>
      <w:bookmarkStart w:id="1818" w:name="_Toc428456260"/>
      <w:bookmarkStart w:id="1819" w:name="_Toc428537223"/>
      <w:bookmarkStart w:id="1820" w:name="_Toc428969542"/>
      <w:bookmarkStart w:id="1821" w:name="_Toc429052933"/>
      <w:bookmarkStart w:id="1822" w:name="_Toc428279523"/>
      <w:bookmarkStart w:id="1823" w:name="_Toc428456261"/>
      <w:bookmarkStart w:id="1824" w:name="_Toc428537224"/>
      <w:bookmarkStart w:id="1825" w:name="_Toc428969543"/>
      <w:bookmarkStart w:id="1826" w:name="_Toc429052934"/>
      <w:bookmarkStart w:id="1827" w:name="_Toc428279524"/>
      <w:bookmarkStart w:id="1828" w:name="_Toc428456262"/>
      <w:bookmarkStart w:id="1829" w:name="_Toc428537225"/>
      <w:bookmarkStart w:id="1830" w:name="_Toc428969544"/>
      <w:bookmarkStart w:id="1831" w:name="_Toc429052935"/>
      <w:bookmarkStart w:id="1832" w:name="_Toc428279525"/>
      <w:bookmarkStart w:id="1833" w:name="_Toc428456263"/>
      <w:bookmarkStart w:id="1834" w:name="_Toc428537226"/>
      <w:bookmarkStart w:id="1835" w:name="_Toc428969545"/>
      <w:bookmarkStart w:id="1836" w:name="_Toc429052936"/>
      <w:bookmarkStart w:id="1837" w:name="_Toc428279526"/>
      <w:bookmarkStart w:id="1838" w:name="_Toc428456264"/>
      <w:bookmarkStart w:id="1839" w:name="_Toc428537227"/>
      <w:bookmarkStart w:id="1840" w:name="_Toc428969546"/>
      <w:bookmarkStart w:id="1841" w:name="_Toc429052937"/>
      <w:bookmarkStart w:id="1842" w:name="_Toc413359593"/>
      <w:bookmarkStart w:id="1843" w:name="_Toc3556985"/>
      <w:bookmarkStart w:id="1844" w:name="_Toc24967482"/>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842"/>
      <w:bookmarkEnd w:id="1843"/>
      <w:bookmarkEnd w:id="184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845" w:name="_Toc3566457"/>
      <w:bookmarkStart w:id="1846"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845"/>
      <w:bookmarkEnd w:id="184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847" w:name="_Ref409694950"/>
      <w:bookmarkStart w:id="1848" w:name="_Toc3566458"/>
      <w:bookmarkStart w:id="1849"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4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48"/>
      <w:bookmarkEnd w:id="184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850" w:name="_Toc3566459"/>
      <w:bookmarkStart w:id="1851"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50"/>
      <w:bookmarkEnd w:id="185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852" w:name="_Toc428279528"/>
      <w:bookmarkStart w:id="1853" w:name="_Toc428456266"/>
      <w:bookmarkStart w:id="1854" w:name="_Toc428537229"/>
      <w:bookmarkStart w:id="1855" w:name="_Toc428969548"/>
      <w:bookmarkStart w:id="1856" w:name="_Toc429052939"/>
      <w:bookmarkStart w:id="1857" w:name="_Toc413359594"/>
      <w:bookmarkStart w:id="1858" w:name="_Toc3556986"/>
      <w:bookmarkStart w:id="1859" w:name="_Toc24967483"/>
      <w:bookmarkEnd w:id="1852"/>
      <w:bookmarkEnd w:id="1853"/>
      <w:bookmarkEnd w:id="1854"/>
      <w:bookmarkEnd w:id="1855"/>
      <w:bookmarkEnd w:id="1856"/>
      <w:r>
        <w:t>Washer</w:t>
      </w:r>
      <w:bookmarkEnd w:id="1857"/>
      <w:bookmarkEnd w:id="1858"/>
      <w:bookmarkEnd w:id="185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860" w:name="_Toc3566460"/>
      <w:bookmarkStart w:id="1861"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60"/>
      <w:bookmarkEnd w:id="186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862" w:name="_Toc428456268"/>
      <w:bookmarkStart w:id="1863" w:name="_Toc428537231"/>
      <w:bookmarkStart w:id="1864" w:name="_Toc428969550"/>
      <w:bookmarkStart w:id="1865" w:name="_Toc429052941"/>
      <w:bookmarkStart w:id="1866" w:name="_Toc413359595"/>
      <w:bookmarkStart w:id="1867" w:name="_Toc3556987"/>
      <w:bookmarkStart w:id="1868" w:name="_Toc24967484"/>
      <w:bookmarkEnd w:id="1862"/>
      <w:bookmarkEnd w:id="1863"/>
      <w:bookmarkEnd w:id="1864"/>
      <w:bookmarkEnd w:id="1865"/>
      <w:r>
        <w:t>Nut</w:t>
      </w:r>
      <w:bookmarkEnd w:id="1866"/>
      <w:bookmarkEnd w:id="1867"/>
      <w:bookmarkEnd w:id="186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869" w:name="_Toc3566461"/>
      <w:bookmarkStart w:id="1870"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69"/>
      <w:bookmarkEnd w:id="187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871" w:name="_Toc3566462"/>
      <w:bookmarkStart w:id="1872"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71"/>
      <w:bookmarkEnd w:id="187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873" w:name="_Toc428456270"/>
      <w:bookmarkStart w:id="1874" w:name="_Toc428537233"/>
      <w:bookmarkStart w:id="1875" w:name="_Toc428969552"/>
      <w:bookmarkStart w:id="1876" w:name="_Toc429052943"/>
      <w:bookmarkStart w:id="1877" w:name="_Toc413359596"/>
      <w:bookmarkStart w:id="1878" w:name="_Toc3556988"/>
      <w:bookmarkStart w:id="1879" w:name="_Toc24967485"/>
      <w:bookmarkStart w:id="1880" w:name="_Ref401160443"/>
      <w:bookmarkStart w:id="1881" w:name="_Ref401160449"/>
      <w:bookmarkStart w:id="1882" w:name="_Ref401160453"/>
      <w:bookmarkEnd w:id="1873"/>
      <w:bookmarkEnd w:id="1874"/>
      <w:bookmarkEnd w:id="1875"/>
      <w:bookmarkEnd w:id="1876"/>
      <w:r w:rsidRPr="00226A3F">
        <w:t>Bolt</w:t>
      </w:r>
      <w:bookmarkEnd w:id="1877"/>
      <w:bookmarkEnd w:id="1878"/>
      <w:bookmarkEnd w:id="1879"/>
      <w:r w:rsidRPr="00226A3F">
        <w:t xml:space="preserve"> </w:t>
      </w:r>
      <w:bookmarkEnd w:id="1880"/>
      <w:bookmarkEnd w:id="1881"/>
      <w:bookmarkEnd w:id="188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883" w:name="_Toc3566463"/>
      <w:bookmarkStart w:id="1884"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3"/>
      <w:bookmarkEnd w:id="1884"/>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885" w:name="_Toc3566464"/>
      <w:bookmarkStart w:id="1886"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5"/>
      <w:bookmarkEnd w:id="188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87" w:author="nick" w:date="2019-10-11T15:57:00Z"/>
          <w:b/>
          <w:bCs/>
          <w:color w:val="000000"/>
        </w:rPr>
      </w:pPr>
      <w:del w:id="188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89" w:author="nick" w:date="2019-10-11T15:57:00Z"/>
          <w:b/>
          <w:bCs/>
          <w:color w:val="000000"/>
        </w:rPr>
      </w:pPr>
      <w:del w:id="189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91" w:author="nick" w:date="2019-10-11T15:57:00Z"/>
          <w:b/>
          <w:bCs/>
          <w:color w:val="000000"/>
        </w:rPr>
      </w:pPr>
      <w:del w:id="1892"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3" w:author="nick" w:date="2019-10-11T15:57:00Z"/>
          <w:b/>
          <w:bCs/>
          <w:color w:val="000000"/>
        </w:rPr>
      </w:pPr>
      <w:del w:id="1894"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5" w:author="nick" w:date="2019-10-11T15:57:00Z"/>
          <w:b/>
          <w:bCs/>
          <w:color w:val="000000"/>
        </w:rPr>
      </w:pPr>
      <w:del w:id="189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897" w:author="nick" w:date="2019-10-11T15:57:00Z"/>
          <w:b/>
          <w:bCs/>
          <w:color w:val="000000"/>
        </w:rPr>
      </w:pPr>
      <w:del w:id="189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899" w:author="nick" w:date="2019-10-11T15:57:00Z"/>
          <w:b/>
          <w:bCs/>
          <w:color w:val="000000"/>
        </w:rPr>
      </w:pPr>
      <w:del w:id="190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01"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02" w:author="nick" w:date="2019-10-11T15:56:00Z"/>
          <w:color w:val="0000FF"/>
        </w:rPr>
      </w:pPr>
    </w:p>
    <w:p w14:paraId="12DEDD7D" w14:textId="5535B8EE" w:rsidR="007E22E1" w:rsidRPr="002A49E1" w:rsidRDefault="007E22E1" w:rsidP="007E22E1">
      <w:pPr>
        <w:pStyle w:val="XMLCode"/>
        <w:keepNext/>
        <w:keepLines/>
        <w:rPr>
          <w:ins w:id="1903" w:author="nick" w:date="2019-10-11T15:56:00Z"/>
        </w:rPr>
      </w:pPr>
      <w:ins w:id="1904" w:author="nick" w:date="2019-10-11T15:56:00Z">
        <w:r>
          <w:t xml:space="preserve">     </w:t>
        </w:r>
        <w:r w:rsidRPr="002A49E1">
          <w:t xml:space="preserve">  </w:t>
        </w:r>
      </w:ins>
      <w:ins w:id="1905" w:author="nick" w:date="2019-10-11T16:00:00Z">
        <w:r>
          <w:t xml:space="preserve">     </w:t>
        </w:r>
      </w:ins>
      <w:ins w:id="1906"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07"/>
        <w:proofErr w:type="gramStart"/>
        <w:r w:rsidRPr="009117CB">
          <w:rPr>
            <w:color w:val="008000"/>
          </w:rPr>
          <w:t>&lt;!--</w:t>
        </w:r>
        <w:proofErr w:type="gramEnd"/>
        <w:r w:rsidRPr="009117CB">
          <w:rPr>
            <w:color w:val="008000"/>
          </w:rPr>
          <w:t xml:space="preserve"> </w:t>
        </w:r>
      </w:ins>
      <w:ins w:id="1908" w:author="nick" w:date="2019-10-11T16:04:00Z">
        <w:r w:rsidR="00D53323" w:rsidRPr="009117CB">
          <w:rPr>
            <w:color w:val="008000"/>
          </w:rPr>
          <w:t>friction between adjacent flange partners</w:t>
        </w:r>
      </w:ins>
      <w:ins w:id="1909" w:author="nick" w:date="2019-10-11T15:56:00Z">
        <w:r w:rsidRPr="009117CB">
          <w:rPr>
            <w:color w:val="008000"/>
          </w:rPr>
          <w:t xml:space="preserve"> --&gt;</w:t>
        </w:r>
        <w:commentRangeEnd w:id="1907"/>
        <w:r w:rsidRPr="009117CB">
          <w:rPr>
            <w:color w:val="008000"/>
          </w:rPr>
          <w:commentReference w:id="1907"/>
        </w:r>
      </w:ins>
    </w:p>
    <w:p w14:paraId="0AE3AE99" w14:textId="4F28880A" w:rsidR="007E22E1" w:rsidRPr="009117CB" w:rsidRDefault="007E22E1" w:rsidP="007E22E1">
      <w:pPr>
        <w:pStyle w:val="XMLCode"/>
        <w:keepNext/>
        <w:keepLines/>
        <w:rPr>
          <w:ins w:id="1910" w:author="nick" w:date="2019-10-11T15:56:00Z"/>
          <w:color w:val="0000FF"/>
        </w:rPr>
      </w:pPr>
      <w:ins w:id="1911" w:author="nick" w:date="2019-10-11T16:00:00Z">
        <w:r>
          <w:t xml:space="preserve">     </w:t>
        </w:r>
      </w:ins>
      <w:ins w:id="1912"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13" w:author="nick" w:date="2019-10-11T15:56:00Z"/>
        </w:rPr>
      </w:pPr>
      <w:ins w:id="1914" w:author="nick" w:date="2019-10-11T16:00:00Z">
        <w:r>
          <w:t xml:space="preserve">     </w:t>
        </w:r>
      </w:ins>
      <w:ins w:id="1915" w:author="nick" w:date="2019-10-11T15:56:00Z">
        <w:r>
          <w:t xml:space="preserve">    </w:t>
        </w:r>
        <w:r w:rsidRPr="002A49E1">
          <w:t xml:space="preserve">           &lt;partner label=</w:t>
        </w:r>
      </w:ins>
      <w:ins w:id="1916" w:author="nick" w:date="2019-11-24T12:20:00Z">
        <w:r w:rsidR="00194316">
          <w:t>"</w:t>
        </w:r>
      </w:ins>
      <w:ins w:id="1917" w:author="nick" w:date="2019-10-11T15:56:00Z">
        <w:r>
          <w:t>PART_7000400</w:t>
        </w:r>
      </w:ins>
      <w:ins w:id="1918" w:author="nick" w:date="2019-11-24T12:20:00Z">
        <w:r w:rsidR="00194316">
          <w:t>"</w:t>
        </w:r>
      </w:ins>
      <w:ins w:id="1919" w:author="nick" w:date="2019-10-11T15:56:00Z">
        <w:r w:rsidRPr="002A49E1">
          <w:t>/&gt;</w:t>
        </w:r>
      </w:ins>
    </w:p>
    <w:p w14:paraId="38A43AAA" w14:textId="6937E484" w:rsidR="007E22E1" w:rsidRPr="002A49E1" w:rsidRDefault="007E22E1" w:rsidP="007E22E1">
      <w:pPr>
        <w:pStyle w:val="XMLCode"/>
        <w:keepNext/>
        <w:keepLines/>
        <w:rPr>
          <w:ins w:id="1920" w:author="nick" w:date="2019-10-11T15:56:00Z"/>
        </w:rPr>
      </w:pPr>
      <w:ins w:id="1921" w:author="nick" w:date="2019-10-11T16:00:00Z">
        <w:r>
          <w:t xml:space="preserve">     </w:t>
        </w:r>
      </w:ins>
      <w:ins w:id="1922" w:author="nick" w:date="2019-10-11T15:56:00Z">
        <w:r>
          <w:t xml:space="preserve">     </w:t>
        </w:r>
        <w:r w:rsidRPr="002A49E1">
          <w:t xml:space="preserve">          &lt;partner label=</w:t>
        </w:r>
      </w:ins>
      <w:ins w:id="1923" w:author="nick" w:date="2019-11-24T12:20:00Z">
        <w:r w:rsidR="00194316">
          <w:t>"</w:t>
        </w:r>
      </w:ins>
      <w:ins w:id="1924" w:author="nick" w:date="2019-10-11T15:56:00Z">
        <w:r>
          <w:t>PART_7100100</w:t>
        </w:r>
      </w:ins>
      <w:ins w:id="1925" w:author="nick" w:date="2019-11-24T12:20:00Z">
        <w:r w:rsidR="00194316">
          <w:t>"</w:t>
        </w:r>
      </w:ins>
      <w:ins w:id="1926" w:author="nick" w:date="2019-10-11T15:56:00Z">
        <w:r w:rsidRPr="002A49E1">
          <w:t>/&gt;</w:t>
        </w:r>
      </w:ins>
    </w:p>
    <w:p w14:paraId="0F6B51E5" w14:textId="20660033" w:rsidR="007E22E1" w:rsidRPr="002A49E1" w:rsidRDefault="007E22E1" w:rsidP="007E22E1">
      <w:pPr>
        <w:pStyle w:val="XMLCode"/>
        <w:keepNext/>
        <w:keepLines/>
        <w:rPr>
          <w:ins w:id="1927" w:author="nick" w:date="2019-10-11T15:56:00Z"/>
        </w:rPr>
      </w:pPr>
      <w:ins w:id="1928" w:author="nick" w:date="2019-10-11T16:00:00Z">
        <w:r>
          <w:t xml:space="preserve">     </w:t>
        </w:r>
      </w:ins>
      <w:ins w:id="1929"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30" w:author="nick" w:date="2019-11-24T12:20:00Z">
        <w:r w:rsidR="00194316">
          <w:t>"</w:t>
        </w:r>
      </w:ins>
      <w:ins w:id="1931" w:author="nick" w:date="2019-10-11T15:56:00Z">
        <w:r w:rsidRPr="002A49E1">
          <w:t>0.8</w:t>
        </w:r>
      </w:ins>
      <w:ins w:id="1932" w:author="nick" w:date="2019-11-24T12:20:00Z">
        <w:r w:rsidR="00194316">
          <w:t>"</w:t>
        </w:r>
      </w:ins>
      <w:ins w:id="1933" w:author="nick" w:date="2019-10-11T15:56:00Z">
        <w:r w:rsidRPr="002A49E1">
          <w:t>/&gt;</w:t>
        </w:r>
      </w:ins>
    </w:p>
    <w:p w14:paraId="23317245" w14:textId="719D83A5" w:rsidR="007E22E1" w:rsidRPr="009117CB" w:rsidRDefault="007E22E1" w:rsidP="007E22E1">
      <w:pPr>
        <w:pStyle w:val="XMLCode"/>
        <w:keepNext/>
        <w:keepLines/>
        <w:rPr>
          <w:ins w:id="1934" w:author="nick" w:date="2019-10-11T15:56:00Z"/>
          <w:color w:val="0000FF"/>
        </w:rPr>
      </w:pPr>
      <w:ins w:id="1935" w:author="nick" w:date="2019-10-11T16:00:00Z">
        <w:r w:rsidRPr="009117CB">
          <w:rPr>
            <w:color w:val="0000FF"/>
          </w:rPr>
          <w:t xml:space="preserve">     </w:t>
        </w:r>
      </w:ins>
      <w:ins w:id="1936"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37" w:author="nick" w:date="2019-10-11T15:56:00Z"/>
          <w:color w:val="0000FF"/>
        </w:rPr>
      </w:pPr>
      <w:ins w:id="1938" w:author="nick" w:date="2019-10-11T16:00:00Z">
        <w:r w:rsidRPr="009117CB">
          <w:rPr>
            <w:color w:val="0000FF"/>
          </w:rPr>
          <w:t xml:space="preserve">     </w:t>
        </w:r>
      </w:ins>
      <w:ins w:id="1939"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40" w:author="nick" w:date="2019-10-11T15:56:00Z"/>
        </w:rPr>
      </w:pPr>
      <w:ins w:id="1941" w:author="nick" w:date="2019-10-11T16:00:00Z">
        <w:r>
          <w:t xml:space="preserve">     </w:t>
        </w:r>
      </w:ins>
      <w:ins w:id="1942" w:author="nick" w:date="2019-10-11T15:56:00Z">
        <w:r>
          <w:t xml:space="preserve">    </w:t>
        </w:r>
        <w:r w:rsidRPr="002A49E1">
          <w:t xml:space="preserve">           &lt;partner label=</w:t>
        </w:r>
      </w:ins>
      <w:ins w:id="1943" w:author="nick" w:date="2019-11-24T12:20:00Z">
        <w:r w:rsidR="00194316">
          <w:t>"</w:t>
        </w:r>
      </w:ins>
      <w:ins w:id="1944" w:author="nick" w:date="2019-10-11T15:56:00Z">
        <w:r>
          <w:t>PART_7100100</w:t>
        </w:r>
      </w:ins>
      <w:ins w:id="1945" w:author="nick" w:date="2019-11-24T12:20:00Z">
        <w:r w:rsidR="00194316">
          <w:t>"</w:t>
        </w:r>
      </w:ins>
      <w:ins w:id="1946" w:author="nick" w:date="2019-10-11T15:56:00Z">
        <w:r w:rsidRPr="002A49E1">
          <w:t>/&gt;</w:t>
        </w:r>
      </w:ins>
    </w:p>
    <w:p w14:paraId="75458D8F" w14:textId="5D35C82F" w:rsidR="007E22E1" w:rsidRPr="002A49E1" w:rsidRDefault="007E22E1" w:rsidP="007E22E1">
      <w:pPr>
        <w:pStyle w:val="XMLCode"/>
        <w:keepNext/>
        <w:keepLines/>
        <w:rPr>
          <w:ins w:id="1947" w:author="nick" w:date="2019-10-11T15:56:00Z"/>
        </w:rPr>
      </w:pPr>
      <w:ins w:id="1948" w:author="nick" w:date="2019-10-11T16:00:00Z">
        <w:r>
          <w:t xml:space="preserve">     </w:t>
        </w:r>
      </w:ins>
      <w:ins w:id="1949" w:author="nick" w:date="2019-10-11T15:56:00Z">
        <w:r w:rsidRPr="002A49E1">
          <w:t xml:space="preserve">  </w:t>
        </w:r>
        <w:r>
          <w:t xml:space="preserve">   </w:t>
        </w:r>
        <w:r w:rsidRPr="002A49E1">
          <w:t xml:space="preserve">          &lt;partner label=</w:t>
        </w:r>
      </w:ins>
      <w:ins w:id="1950" w:author="nick" w:date="2019-11-24T12:20:00Z">
        <w:r w:rsidR="00194316">
          <w:t>"</w:t>
        </w:r>
      </w:ins>
      <w:ins w:id="1951" w:author="nick" w:date="2019-10-11T15:56:00Z">
        <w:r>
          <w:t>PART_5000300</w:t>
        </w:r>
      </w:ins>
      <w:ins w:id="1952" w:author="nick" w:date="2019-11-24T12:20:00Z">
        <w:r w:rsidR="00194316">
          <w:t>"</w:t>
        </w:r>
      </w:ins>
      <w:ins w:id="1953" w:author="nick" w:date="2019-10-11T15:56:00Z">
        <w:r w:rsidRPr="002A49E1">
          <w:t>/&gt;</w:t>
        </w:r>
      </w:ins>
    </w:p>
    <w:p w14:paraId="0854A342" w14:textId="20AC2101" w:rsidR="007E22E1" w:rsidRPr="002A49E1" w:rsidRDefault="007E22E1" w:rsidP="007E22E1">
      <w:pPr>
        <w:pStyle w:val="XMLCode"/>
        <w:keepNext/>
        <w:keepLines/>
        <w:rPr>
          <w:ins w:id="1954" w:author="nick" w:date="2019-10-11T15:56:00Z"/>
        </w:rPr>
      </w:pPr>
      <w:ins w:id="1955" w:author="nick" w:date="2019-10-11T16:00:00Z">
        <w:r>
          <w:t xml:space="preserve">     </w:t>
        </w:r>
      </w:ins>
      <w:ins w:id="1956"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1957" w:author="nick" w:date="2019-11-24T12:20:00Z">
        <w:r w:rsidR="00194316">
          <w:t>"</w:t>
        </w:r>
      </w:ins>
      <w:ins w:id="1958" w:author="nick" w:date="2019-10-11T15:56:00Z">
        <w:r w:rsidRPr="002A49E1">
          <w:t>0.8</w:t>
        </w:r>
      </w:ins>
      <w:ins w:id="1959" w:author="nick" w:date="2019-11-24T12:20:00Z">
        <w:r w:rsidR="00194316">
          <w:t>"</w:t>
        </w:r>
      </w:ins>
      <w:ins w:id="1960" w:author="nick" w:date="2019-10-11T15:56:00Z">
        <w:r w:rsidRPr="002A49E1">
          <w:t>/&gt;</w:t>
        </w:r>
      </w:ins>
    </w:p>
    <w:p w14:paraId="3207DBA4" w14:textId="6D6F4EC5" w:rsidR="007E22E1" w:rsidRPr="009117CB" w:rsidRDefault="007E22E1" w:rsidP="007E22E1">
      <w:pPr>
        <w:pStyle w:val="XMLCode"/>
        <w:keepNext/>
        <w:keepLines/>
        <w:rPr>
          <w:ins w:id="1961" w:author="nick" w:date="2019-10-11T15:56:00Z"/>
          <w:color w:val="0000FF"/>
        </w:rPr>
      </w:pPr>
      <w:ins w:id="1962" w:author="nick" w:date="2019-10-11T16:00:00Z">
        <w:r w:rsidRPr="009117CB">
          <w:rPr>
            <w:color w:val="0000FF"/>
          </w:rPr>
          <w:t xml:space="preserve">     </w:t>
        </w:r>
      </w:ins>
      <w:ins w:id="1963"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4" w:author="nick" w:date="2019-10-11T15:56:00Z"/>
          <w:color w:val="0000FF"/>
        </w:rPr>
      </w:pPr>
      <w:ins w:id="1965" w:author="nick" w:date="2019-10-11T16:00:00Z">
        <w:r w:rsidRPr="009117CB">
          <w:rPr>
            <w:color w:val="0000FF"/>
          </w:rPr>
          <w:t xml:space="preserve">     </w:t>
        </w:r>
      </w:ins>
      <w:ins w:id="1966"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1967" w:author="nick" w:date="2019-10-11T15:56:00Z"/>
        </w:rPr>
      </w:pPr>
      <w:ins w:id="1968" w:author="nick" w:date="2019-10-11T16:00:00Z">
        <w:r>
          <w:t xml:space="preserve">     </w:t>
        </w:r>
      </w:ins>
      <w:ins w:id="1969" w:author="nick" w:date="2019-10-11T15:56:00Z">
        <w:r>
          <w:t xml:space="preserve">     </w:t>
        </w:r>
        <w:r w:rsidRPr="002A49E1">
          <w:t xml:space="preserve">          &lt;partner label=</w:t>
        </w:r>
      </w:ins>
      <w:ins w:id="1970" w:author="nick" w:date="2019-11-24T12:20:00Z">
        <w:r w:rsidR="00194316">
          <w:t>"</w:t>
        </w:r>
      </w:ins>
      <w:ins w:id="1971" w:author="nick" w:date="2019-10-11T15:56:00Z">
        <w:r>
          <w:t>PART_5000300</w:t>
        </w:r>
      </w:ins>
      <w:ins w:id="1972" w:author="nick" w:date="2019-11-24T12:20:00Z">
        <w:r w:rsidR="00194316">
          <w:t>"</w:t>
        </w:r>
      </w:ins>
      <w:ins w:id="1973" w:author="nick" w:date="2019-10-11T15:56:00Z">
        <w:r w:rsidRPr="002A49E1">
          <w:t>/&gt;</w:t>
        </w:r>
      </w:ins>
    </w:p>
    <w:p w14:paraId="47B207A1" w14:textId="4E920783" w:rsidR="007E22E1" w:rsidRPr="002A49E1" w:rsidRDefault="007E22E1" w:rsidP="007E22E1">
      <w:pPr>
        <w:pStyle w:val="XMLCode"/>
        <w:keepNext/>
        <w:keepLines/>
        <w:rPr>
          <w:ins w:id="1974" w:author="nick" w:date="2019-10-11T15:56:00Z"/>
        </w:rPr>
      </w:pPr>
      <w:ins w:id="1975" w:author="nick" w:date="2019-10-11T16:00:00Z">
        <w:r>
          <w:t xml:space="preserve">     </w:t>
        </w:r>
      </w:ins>
      <w:ins w:id="1976" w:author="nick" w:date="2019-10-11T15:56:00Z">
        <w:r>
          <w:t xml:space="preserve">   </w:t>
        </w:r>
        <w:r w:rsidRPr="002A49E1">
          <w:t xml:space="preserve">            &lt;partner label=</w:t>
        </w:r>
      </w:ins>
      <w:ins w:id="1977" w:author="nick" w:date="2019-11-24T12:20:00Z">
        <w:r w:rsidR="00194316">
          <w:t>"</w:t>
        </w:r>
      </w:ins>
      <w:ins w:id="1978" w:author="nick" w:date="2019-10-11T15:56:00Z">
        <w:r w:rsidRPr="00F20EA0">
          <w:t>PART_5000800</w:t>
        </w:r>
      </w:ins>
      <w:ins w:id="1979" w:author="nick" w:date="2019-11-24T12:20:00Z">
        <w:r w:rsidR="00194316">
          <w:t>"</w:t>
        </w:r>
      </w:ins>
      <w:ins w:id="1980" w:author="nick" w:date="2019-10-11T15:56:00Z">
        <w:r w:rsidRPr="002A49E1">
          <w:t>/&gt;</w:t>
        </w:r>
      </w:ins>
    </w:p>
    <w:p w14:paraId="13DB784B" w14:textId="4AB6792B" w:rsidR="007E22E1" w:rsidRPr="002A49E1" w:rsidRDefault="007E22E1" w:rsidP="007E22E1">
      <w:pPr>
        <w:pStyle w:val="XMLCode"/>
        <w:keepNext/>
        <w:keepLines/>
        <w:rPr>
          <w:ins w:id="1981" w:author="nick" w:date="2019-10-11T15:56:00Z"/>
        </w:rPr>
      </w:pPr>
      <w:ins w:id="1982" w:author="nick" w:date="2019-10-11T15:56:00Z">
        <w:r w:rsidRPr="002A49E1">
          <w:t xml:space="preserve"> </w:t>
        </w:r>
        <w:r>
          <w:t xml:space="preserve">    </w:t>
        </w:r>
      </w:ins>
      <w:ins w:id="1983" w:author="nick" w:date="2019-10-11T16:00:00Z">
        <w:r>
          <w:t xml:space="preserve">     </w:t>
        </w:r>
      </w:ins>
      <w:ins w:id="1984" w:author="nick" w:date="2019-10-11T15:56:00Z">
        <w:r w:rsidRPr="002A49E1">
          <w:t xml:space="preserve">          &lt;coefficients </w:t>
        </w:r>
        <w:proofErr w:type="spellStart"/>
        <w:r w:rsidRPr="002A49E1">
          <w:t>static_friction</w:t>
        </w:r>
        <w:proofErr w:type="spellEnd"/>
        <w:r w:rsidRPr="002A49E1">
          <w:t>=</w:t>
        </w:r>
      </w:ins>
      <w:ins w:id="1985" w:author="nick" w:date="2019-11-24T12:20:00Z">
        <w:r w:rsidR="00194316">
          <w:t>"</w:t>
        </w:r>
      </w:ins>
      <w:ins w:id="1986" w:author="nick" w:date="2019-10-11T15:56:00Z">
        <w:r w:rsidRPr="002A49E1">
          <w:t>0.8</w:t>
        </w:r>
      </w:ins>
      <w:ins w:id="1987" w:author="nick" w:date="2019-11-24T12:20:00Z">
        <w:r w:rsidR="00194316">
          <w:t>"</w:t>
        </w:r>
      </w:ins>
      <w:ins w:id="1988" w:author="nick" w:date="2019-10-11T15:56:00Z">
        <w:r w:rsidRPr="002A49E1">
          <w:t>/&gt;</w:t>
        </w:r>
      </w:ins>
    </w:p>
    <w:p w14:paraId="65A28FB0" w14:textId="6B856964" w:rsidR="007E22E1" w:rsidRPr="009117CB" w:rsidRDefault="007E22E1" w:rsidP="007E22E1">
      <w:pPr>
        <w:pStyle w:val="XMLCode"/>
        <w:keepNext/>
        <w:keepLines/>
        <w:rPr>
          <w:ins w:id="1989" w:author="nick" w:date="2019-10-11T15:56:00Z"/>
          <w:color w:val="0000FF"/>
        </w:rPr>
      </w:pPr>
      <w:ins w:id="1990" w:author="nick" w:date="2019-10-11T16:00:00Z">
        <w:r w:rsidRPr="009117CB">
          <w:rPr>
            <w:color w:val="0000FF"/>
          </w:rPr>
          <w:t xml:space="preserve">     </w:t>
        </w:r>
      </w:ins>
      <w:ins w:id="1991"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2" w:author="nick" w:date="2019-10-11T15:56:00Z"/>
          <w:color w:val="0000FF"/>
        </w:rPr>
      </w:pPr>
      <w:ins w:id="1993" w:author="nick" w:date="2019-10-11T16:00:00Z">
        <w:r w:rsidRPr="009117CB">
          <w:rPr>
            <w:color w:val="0000FF"/>
          </w:rPr>
          <w:t xml:space="preserve">     </w:t>
        </w:r>
      </w:ins>
      <w:ins w:id="1994"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995" w:name="_Toc428456272"/>
      <w:bookmarkStart w:id="1996" w:name="_Toc428537235"/>
      <w:bookmarkStart w:id="1997" w:name="_Toc428969554"/>
      <w:bookmarkStart w:id="1998" w:name="_Toc429052945"/>
      <w:bookmarkStart w:id="1999" w:name="_Toc3556989"/>
      <w:bookmarkStart w:id="2000" w:name="_Toc24967486"/>
      <w:bookmarkEnd w:id="1995"/>
      <w:bookmarkEnd w:id="1996"/>
      <w:bookmarkEnd w:id="1997"/>
      <w:bookmarkEnd w:id="1998"/>
      <w:r>
        <w:t>Possible Bolt and Screw Assemblies</w:t>
      </w:r>
      <w:bookmarkEnd w:id="1999"/>
      <w:bookmarkEnd w:id="200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01" w:name="_Toc3557101"/>
      <w:bookmarkStart w:id="2002"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01"/>
      <w:bookmarkEnd w:id="200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03" w:name="_Ref3568949"/>
      <w:bookmarkStart w:id="2004" w:name="_Toc3557102"/>
      <w:bookmarkStart w:id="2005" w:name="_Ref3568942"/>
      <w:bookmarkStart w:id="2006"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3"/>
      <w:r>
        <w:t>: Bolt with free nut</w:t>
      </w:r>
      <w:bookmarkEnd w:id="2004"/>
      <w:bookmarkEnd w:id="2005"/>
      <w:bookmarkEnd w:id="200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07" w:name="_Ref3568964"/>
      <w:bookmarkStart w:id="2008" w:name="_Toc3557103"/>
      <w:bookmarkStart w:id="2009"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07"/>
      <w:r>
        <w:t>: Screw</w:t>
      </w:r>
      <w:bookmarkEnd w:id="2008"/>
      <w:bookmarkEnd w:id="200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10" w:name="_Toc3557104"/>
      <w:bookmarkStart w:id="2011"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10"/>
      <w:bookmarkEnd w:id="201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12" w:name="_Toc3557105"/>
      <w:bookmarkStart w:id="2013"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2"/>
      <w:bookmarkEnd w:id="2013"/>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2014" w:name="_Toc428456274"/>
      <w:bookmarkStart w:id="2015" w:name="_Toc428537237"/>
      <w:bookmarkStart w:id="2016" w:name="_Toc428969556"/>
      <w:bookmarkStart w:id="2017" w:name="_Toc429052947"/>
      <w:bookmarkStart w:id="2018" w:name="_Toc428456275"/>
      <w:bookmarkStart w:id="2019" w:name="_Toc428537238"/>
      <w:bookmarkStart w:id="2020" w:name="_Toc428969557"/>
      <w:bookmarkStart w:id="2021" w:name="_Toc429052948"/>
      <w:bookmarkStart w:id="2022" w:name="_Toc413359597"/>
      <w:bookmarkStart w:id="2023" w:name="_Toc3556990"/>
      <w:bookmarkStart w:id="2024" w:name="_Toc24967487"/>
      <w:bookmarkEnd w:id="2014"/>
      <w:bookmarkEnd w:id="2015"/>
      <w:bookmarkEnd w:id="2016"/>
      <w:bookmarkEnd w:id="2017"/>
      <w:bookmarkEnd w:id="2018"/>
      <w:bookmarkEnd w:id="2019"/>
      <w:bookmarkEnd w:id="2020"/>
      <w:bookmarkEnd w:id="2021"/>
      <w:r w:rsidRPr="00226A3F">
        <w:lastRenderedPageBreak/>
        <w:t>Screw</w:t>
      </w:r>
      <w:bookmarkEnd w:id="2022"/>
      <w:bookmarkEnd w:id="2023"/>
      <w:bookmarkEnd w:id="202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25" w:name="_Toc3566465"/>
      <w:bookmarkStart w:id="2026"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25"/>
      <w:bookmarkEnd w:id="2026"/>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27" w:name="_Toc3566466"/>
      <w:bookmarkStart w:id="2028"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27"/>
      <w:bookmarkEnd w:id="20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29" w:name="_Toc3556991"/>
      <w:bookmarkStart w:id="2030" w:name="_Toc24967488"/>
      <w:r>
        <w:t>7.5.7.1 Flow Drilled Screws</w:t>
      </w:r>
      <w:r w:rsidR="00EF4929">
        <w:t xml:space="preserve"> (FDS)</w:t>
      </w:r>
      <w:bookmarkEnd w:id="2029"/>
      <w:bookmarkEnd w:id="2030"/>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r w:rsidR="006860E7">
        <w:fldChar w:fldCharType="begin"/>
      </w:r>
      <w:r w:rsidR="006860E7" w:rsidRPr="0033379A">
        <w:rPr>
          <w:lang w:val="en-US"/>
        </w:rPr>
        <w:instrText xml:space="preserve"> HYPERLINK "http://en.wikipedia.org/wiki/Friction_drilling" </w:instrText>
      </w:r>
      <w:r w:rsidR="006860E7">
        <w:fldChar w:fldCharType="separate"/>
      </w:r>
      <w:r w:rsidRPr="00EF4929">
        <w:rPr>
          <w:rStyle w:val="Hyperlink"/>
          <w:rFonts w:asciiTheme="minorHAnsi" w:hAnsiTheme="minorHAnsi" w:cstheme="minorHAnsi"/>
          <w:sz w:val="22"/>
          <w:szCs w:val="22"/>
          <w:lang w:val="en-US"/>
        </w:rPr>
        <w:t>http://en.wikipedia.org/wiki/Friction_drilling</w:t>
      </w:r>
      <w:r w:rsidR="006860E7">
        <w:rPr>
          <w:rStyle w:val="Hyperlink"/>
          <w:rFonts w:asciiTheme="minorHAnsi" w:hAnsiTheme="minorHAnsi" w:cstheme="minorHAnsi"/>
          <w:sz w:val="22"/>
          <w:szCs w:val="22"/>
          <w:lang w:val="en-US"/>
        </w:rPr>
        <w:fldChar w:fldCharType="end"/>
      </w:r>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6860E7" w:rsidP="005C50FA">
      <w:pPr>
        <w:pStyle w:val="StandardWeb"/>
        <w:spacing w:before="0" w:beforeAutospacing="0" w:after="0" w:afterAutospacing="0" w:line="315" w:lineRule="atLeast"/>
        <w:rPr>
          <w:rFonts w:asciiTheme="minorHAnsi" w:hAnsiTheme="minorHAnsi" w:cstheme="minorHAnsi"/>
          <w:sz w:val="22"/>
          <w:szCs w:val="22"/>
          <w:lang w:val="en-US"/>
        </w:rPr>
      </w:pPr>
      <w:r>
        <w:fldChar w:fldCharType="begin"/>
      </w:r>
      <w:r w:rsidRPr="0033379A">
        <w:rPr>
          <w:lang w:val="en-US"/>
        </w:rPr>
        <w:instrText xml:space="preserve"> HYPERLINK "http://www.unique-design.co.uk/flow-drilling/" </w:instrText>
      </w:r>
      <w:r>
        <w:fldChar w:fldCharType="separate"/>
      </w:r>
      <w:r w:rsidR="005C50FA" w:rsidRPr="00EF4929">
        <w:rPr>
          <w:rStyle w:val="Hyperlink"/>
          <w:rFonts w:asciiTheme="minorHAnsi" w:hAnsiTheme="minorHAnsi" w:cstheme="minorHAnsi"/>
          <w:sz w:val="22"/>
          <w:szCs w:val="22"/>
          <w:lang w:val="en-US"/>
        </w:rPr>
        <w:t>http://www.unique-design.co.uk/flow-drilling/</w:t>
      </w:r>
      <w:r>
        <w:rPr>
          <w:rStyle w:val="Hyperlink"/>
          <w:rFonts w:asciiTheme="minorHAnsi" w:hAnsiTheme="minorHAnsi" w:cstheme="minorHAnsi"/>
          <w:sz w:val="22"/>
          <w:szCs w:val="22"/>
          <w:lang w:val="en-US"/>
        </w:rPr>
        <w:fldChar w:fldCharType="end"/>
      </w:r>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31" w:name="_Toc3557106"/>
      <w:bookmarkStart w:id="2032"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31"/>
      <w:bookmarkEnd w:id="203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33" w:name="_Toc3557107"/>
      <w:bookmarkStart w:id="2034"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33"/>
      <w:bookmarkEnd w:id="2034"/>
    </w:p>
    <w:p w14:paraId="436498E1" w14:textId="77777777"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035" w:name="_Toc3566467"/>
      <w:bookmarkStart w:id="2036"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035"/>
      <w:bookmarkEnd w:id="203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037" w:name="_Toc3557108"/>
      <w:bookmarkStart w:id="2038"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37"/>
      <w:bookmarkEnd w:id="2038"/>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039" w:name="_Toc3557109"/>
      <w:bookmarkStart w:id="2040"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39"/>
      <w:bookmarkEnd w:id="204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041" w:name="_Toc413359598"/>
      <w:bookmarkStart w:id="2042" w:name="_Toc3556992"/>
      <w:bookmarkStart w:id="2043" w:name="_Toc24967489"/>
      <w:r w:rsidRPr="000F30B3">
        <w:t>Gum Drops</w:t>
      </w:r>
      <w:bookmarkEnd w:id="2041"/>
      <w:bookmarkEnd w:id="2042"/>
      <w:bookmarkEnd w:id="204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044" w:name="_Toc3566468"/>
      <w:bookmarkStart w:id="2045"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44"/>
      <w:bookmarkEnd w:id="204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046" w:name="_Toc3566469"/>
      <w:bookmarkStart w:id="2047"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46"/>
      <w:bookmarkEnd w:id="204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048" w:name="_Toc428456279"/>
      <w:bookmarkStart w:id="2049" w:name="_Toc3556993"/>
      <w:bookmarkStart w:id="2050" w:name="_Toc24967490"/>
      <w:bookmarkEnd w:id="2048"/>
      <w:r>
        <w:t>Clinches</w:t>
      </w:r>
      <w:bookmarkEnd w:id="2049"/>
      <w:bookmarkEnd w:id="205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051" w:name="_Toc3557110"/>
      <w:bookmarkStart w:id="2052"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51"/>
      <w:bookmarkEnd w:id="205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053" w:name="_Ref428794448"/>
      <w:bookmarkStart w:id="2054" w:name="_Ref428794398"/>
      <w:bookmarkStart w:id="2055" w:name="_Toc3557111"/>
      <w:bookmarkStart w:id="2056"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53"/>
      <w:r>
        <w:t xml:space="preserve">: </w:t>
      </w:r>
      <w:r w:rsidRPr="00D67DC2">
        <w:t>Clinch Joint Dimensions</w:t>
      </w:r>
      <w:bookmarkEnd w:id="2054"/>
      <w:bookmarkEnd w:id="2055"/>
      <w:bookmarkEnd w:id="205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057" w:name="_Ref428798660"/>
      <w:bookmarkStart w:id="2058" w:name="_Toc3557112"/>
      <w:bookmarkStart w:id="2059"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57"/>
      <w:r>
        <w:t>: TOX (left) and BTM’s Tog-L-Loc system</w:t>
      </w:r>
      <w:r>
        <w:rPr>
          <w:rStyle w:val="Funotenzeichen"/>
        </w:rPr>
        <w:footnoteReference w:id="14"/>
      </w:r>
      <w:bookmarkEnd w:id="2058"/>
      <w:bookmarkEnd w:id="20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060" w:name="_Toc3566470"/>
      <w:bookmarkStart w:id="2061"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0"/>
      <w:bookmarkEnd w:id="20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062" w:name="_Toc3566471"/>
      <w:bookmarkStart w:id="2063"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62"/>
      <w:bookmarkEnd w:id="2063"/>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6860E7" w:rsidP="00F52C26">
      <w:pPr>
        <w:pStyle w:val="Listenabsatz"/>
        <w:autoSpaceDE w:val="0"/>
        <w:autoSpaceDN w:val="0"/>
        <w:adjustRightInd w:val="0"/>
        <w:ind w:left="1069"/>
        <w:jc w:val="both"/>
        <w:rPr>
          <w:rFonts w:cs="Calibri"/>
          <w:lang w:val="en-US" w:eastAsia="en-GB"/>
        </w:rPr>
      </w:pPr>
      <w:r>
        <w:fldChar w:fldCharType="begin"/>
      </w:r>
      <w:r w:rsidRPr="0033379A">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064" w:name="_Toc3566472"/>
      <w:bookmarkStart w:id="2065"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64"/>
      <w:bookmarkEnd w:id="206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066" w:name="_Toc3556994"/>
      <w:bookmarkStart w:id="2067" w:name="_Toc24967491"/>
      <w:r w:rsidRPr="00BF4695">
        <w:t>Heat Stakes / Thermal Stakes</w:t>
      </w:r>
      <w:bookmarkEnd w:id="2066"/>
      <w:bookmarkEnd w:id="206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6"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6860E7" w:rsidP="00DE2B3A">
      <w:pPr>
        <w:autoSpaceDE w:val="0"/>
        <w:autoSpaceDN w:val="0"/>
        <w:adjustRightInd w:val="0"/>
        <w:spacing w:after="0"/>
        <w:jc w:val="center"/>
        <w:rPr>
          <w:rFonts w:cs="Calibri"/>
          <w:sz w:val="18"/>
          <w:szCs w:val="18"/>
          <w:lang w:eastAsia="en-GB"/>
        </w:rPr>
      </w:pPr>
      <w:hyperlink r:id="rId108"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068" w:name="_Toc3557113"/>
      <w:bookmarkStart w:id="2069"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68"/>
      <w:bookmarkEnd w:id="206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070" w:name="_Toc3566473"/>
      <w:bookmarkStart w:id="2071"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070"/>
      <w:bookmarkEnd w:id="20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072" w:name="_Toc3566474"/>
      <w:bookmarkStart w:id="2073"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072"/>
      <w:bookmarkEnd w:id="207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074" w:name="_Toc3556995"/>
      <w:bookmarkStart w:id="2075" w:name="_Toc24967492"/>
      <w:r>
        <w:t>Clips/</w:t>
      </w:r>
      <w:r w:rsidR="00BF4695" w:rsidRPr="00BF4695">
        <w:t>Snap Joints</w:t>
      </w:r>
      <w:bookmarkEnd w:id="2074"/>
      <w:bookmarkEnd w:id="207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r w:rsidR="006860E7">
        <w:fldChar w:fldCharType="begin"/>
      </w:r>
      <w:r w:rsidR="006860E7" w:rsidRPr="0033379A">
        <w:rPr>
          <w:lang w:val="en-US"/>
        </w:rPr>
        <w:instrText xml:space="preserve"> HYPERLINK "http://en.wikipedia.org/wiki/File:Hairpin_clip.png" </w:instrText>
      </w:r>
      <w:r w:rsidR="006860E7">
        <w:fldChar w:fldCharType="separate"/>
      </w:r>
      <w:r w:rsidRPr="0042625C">
        <w:rPr>
          <w:rStyle w:val="Hyperlink"/>
          <w:sz w:val="18"/>
          <w:lang w:val="en-US"/>
        </w:rPr>
        <w:t>http://en.wikipedia.org/wiki/File:Hairpin_clip.png</w:t>
      </w:r>
      <w:r w:rsidR="006860E7">
        <w:rPr>
          <w:rStyle w:val="Hyperlink"/>
          <w:sz w:val="18"/>
          <w:lang w:val="en-US"/>
        </w:rPr>
        <w:fldChar w:fldCharType="end"/>
      </w:r>
    </w:p>
    <w:p w14:paraId="09D20BB7" w14:textId="240EC3EA" w:rsidR="0042625C" w:rsidRDefault="0042625C" w:rsidP="0042625C">
      <w:pPr>
        <w:pStyle w:val="Beschriftung"/>
        <w:spacing w:before="120"/>
      </w:pPr>
      <w:bookmarkStart w:id="2076" w:name="_Toc3557114"/>
      <w:bookmarkStart w:id="2077"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76"/>
      <w:bookmarkEnd w:id="2077"/>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r w:rsidR="006860E7">
        <w:fldChar w:fldCharType="begin"/>
      </w:r>
      <w:r w:rsidR="006860E7" w:rsidRPr="0033379A">
        <w:rPr>
          <w:lang w:val="en-US"/>
        </w:rPr>
        <w:instrText xml:space="preserve"> HYPERLINK "http://commons.wikimedia.org/wiki/File:Circlips_interi</w:instrText>
      </w:r>
      <w:r w:rsidR="006860E7" w:rsidRPr="0033379A">
        <w:rPr>
          <w:lang w:val="en-US"/>
        </w:rPr>
        <w:instrText xml:space="preserve">eur.png" </w:instrText>
      </w:r>
      <w:r w:rsidR="006860E7">
        <w:fldChar w:fldCharType="separate"/>
      </w:r>
      <w:r>
        <w:rPr>
          <w:rStyle w:val="Hyperlink"/>
          <w:sz w:val="18"/>
          <w:lang w:val="en-US"/>
        </w:rPr>
        <w:t>http://commons.wikimedia.org/wiki/File:Circlips_interieur.png</w:t>
      </w:r>
      <w:r w:rsidR="006860E7">
        <w:rPr>
          <w:rStyle w:val="Hyperlink"/>
          <w:sz w:val="18"/>
          <w:lang w:val="en-US"/>
        </w:rPr>
        <w:fldChar w:fldCharType="end"/>
      </w:r>
    </w:p>
    <w:p w14:paraId="78D5B8C7" w14:textId="318011D2" w:rsidR="008F3E40" w:rsidRDefault="008F3E40" w:rsidP="008F3E40">
      <w:pPr>
        <w:pStyle w:val="Beschriftung"/>
        <w:spacing w:before="120"/>
      </w:pPr>
      <w:bookmarkStart w:id="2078" w:name="_Toc3557115"/>
      <w:bookmarkStart w:id="2079"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78"/>
      <w:bookmarkEnd w:id="2079"/>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080" w:name="_Toc3557116"/>
      <w:bookmarkStart w:id="2081" w:name="_Ref7727027"/>
      <w:bookmarkStart w:id="2082"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80"/>
      <w:bookmarkEnd w:id="2081"/>
      <w:bookmarkEnd w:id="208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083" w:name="_Toc3557117"/>
      <w:bookmarkStart w:id="2084"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83"/>
      <w:bookmarkEnd w:id="208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085" w:name="_Toc3566475"/>
      <w:bookmarkStart w:id="2086"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85"/>
      <w:bookmarkEnd w:id="20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087" w:name="_Toc3566476"/>
      <w:bookmarkStart w:id="2088"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87"/>
      <w:bookmarkEnd w:id="2088"/>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089" w:name="_Toc3566477"/>
      <w:bookmarkStart w:id="2090"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89"/>
      <w:bookmarkEnd w:id="209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091" w:name="_Toc3556996"/>
      <w:bookmarkStart w:id="2092" w:name="_Toc24967493"/>
      <w:r w:rsidRPr="00BF4695">
        <w:lastRenderedPageBreak/>
        <w:t>Nails</w:t>
      </w:r>
      <w:bookmarkEnd w:id="2091"/>
      <w:bookmarkEnd w:id="209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7"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093" w:name="_Toc3557118"/>
      <w:bookmarkStart w:id="2094"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093"/>
      <w:bookmarkEnd w:id="209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BEBA8EAE-BF5A-486C-A8C5-ECC9F3942E4B}">
                          <a14:imgProps xmlns:a14="http://schemas.microsoft.com/office/drawing/2010/main">
                            <a14:imgLayer r:embed="rId11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0"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095" w:name="_Toc3557119"/>
      <w:bookmarkStart w:id="2096"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095"/>
      <w:bookmarkEnd w:id="209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097" w:name="_Toc3566478"/>
      <w:bookmarkStart w:id="2098"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097"/>
      <w:bookmarkEnd w:id="209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099" w:name="_Toc3566479"/>
      <w:bookmarkStart w:id="2100"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099"/>
      <w:bookmarkEnd w:id="210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01" w:name="_Toc3566480"/>
      <w:bookmarkStart w:id="2102"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01"/>
      <w:bookmarkEnd w:id="210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03" w:name="_Toc428537246"/>
      <w:bookmarkStart w:id="2104" w:name="_Toc428969565"/>
      <w:bookmarkStart w:id="2105" w:name="_Toc429052956"/>
      <w:bookmarkStart w:id="2106" w:name="_Toc428537247"/>
      <w:bookmarkStart w:id="2107" w:name="_Toc428965632"/>
      <w:bookmarkStart w:id="2108" w:name="_Toc428969566"/>
      <w:bookmarkStart w:id="2109" w:name="_Toc429052957"/>
      <w:bookmarkStart w:id="2110" w:name="_Toc428456280"/>
      <w:bookmarkStart w:id="2111" w:name="_Toc428537248"/>
      <w:bookmarkStart w:id="2112" w:name="_Toc428969567"/>
      <w:bookmarkStart w:id="2113" w:name="_Toc429052958"/>
      <w:bookmarkStart w:id="2114" w:name="_Toc338938901"/>
      <w:bookmarkStart w:id="2115" w:name="_Toc338939097"/>
      <w:bookmarkStart w:id="2116" w:name="_Toc3556997"/>
      <w:bookmarkStart w:id="2117" w:name="_Toc24967494"/>
      <w:bookmarkEnd w:id="2103"/>
      <w:bookmarkEnd w:id="2104"/>
      <w:bookmarkEnd w:id="2105"/>
      <w:bookmarkEnd w:id="2106"/>
      <w:bookmarkEnd w:id="2107"/>
      <w:bookmarkEnd w:id="2108"/>
      <w:bookmarkEnd w:id="2109"/>
      <w:bookmarkEnd w:id="2110"/>
      <w:bookmarkEnd w:id="2111"/>
      <w:bookmarkEnd w:id="2112"/>
      <w:bookmarkEnd w:id="2113"/>
      <w:r w:rsidRPr="007055D9">
        <w:lastRenderedPageBreak/>
        <w:t>1D connections</w:t>
      </w:r>
      <w:bookmarkEnd w:id="2114"/>
      <w:bookmarkEnd w:id="2115"/>
      <w:bookmarkEnd w:id="2116"/>
      <w:bookmarkEnd w:id="2117"/>
    </w:p>
    <w:p w14:paraId="4A529AC5" w14:textId="77777777" w:rsidR="00911496" w:rsidRDefault="00246BE4" w:rsidP="00246BE4">
      <w:pPr>
        <w:pStyle w:val="berschrift2"/>
      </w:pPr>
      <w:bookmarkStart w:id="2118" w:name="_Toc3556998"/>
      <w:bookmarkStart w:id="2119" w:name="_Toc24967495"/>
      <w:bookmarkStart w:id="2120" w:name="_Toc338938902"/>
      <w:bookmarkStart w:id="2121" w:name="_Toc338939098"/>
      <w:r w:rsidRPr="00246BE4">
        <w:t>Generic Definitions</w:t>
      </w:r>
      <w:bookmarkEnd w:id="2118"/>
      <w:bookmarkEnd w:id="2119"/>
    </w:p>
    <w:p w14:paraId="5E086748" w14:textId="77777777" w:rsidR="007D6B05" w:rsidRDefault="007D6B05" w:rsidP="007D6B05">
      <w:pPr>
        <w:pStyle w:val="berschrift3"/>
      </w:pPr>
      <w:bookmarkStart w:id="2122" w:name="_Toc3556999"/>
      <w:bookmarkStart w:id="2123" w:name="_Toc24967496"/>
      <w:r>
        <w:t>Identification</w:t>
      </w:r>
      <w:bookmarkEnd w:id="2122"/>
      <w:bookmarkEnd w:id="2123"/>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24" w:name="_Ref414571413"/>
      <w:bookmarkStart w:id="2125" w:name="_Ref429050458"/>
      <w:bookmarkStart w:id="2126" w:name="_Toc3557000"/>
      <w:bookmarkStart w:id="2127" w:name="_Toc24967497"/>
      <w:r w:rsidRPr="007055D9">
        <w:t>L</w:t>
      </w:r>
      <w:bookmarkEnd w:id="2124"/>
      <w:r w:rsidR="00246BE4">
        <w:t>ocation</w:t>
      </w:r>
      <w:bookmarkEnd w:id="2125"/>
      <w:bookmarkEnd w:id="2126"/>
      <w:bookmarkEnd w:id="212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28" w:name="_Toc3566481"/>
      <w:bookmarkStart w:id="2129"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28"/>
      <w:bookmarkEnd w:id="212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30" w:name="_Toc3566482"/>
      <w:bookmarkStart w:id="2131"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30"/>
      <w:bookmarkEnd w:id="2131"/>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32" w:name="_Toc3566483"/>
      <w:bookmarkStart w:id="2133"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32"/>
      <w:bookmarkEnd w:id="213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34" w:name="_Toc3557001"/>
      <w:bookmarkStart w:id="2135" w:name="_Toc24967498"/>
      <w:r>
        <w:t>Type Specification</w:t>
      </w:r>
      <w:bookmarkEnd w:id="2134"/>
      <w:bookmarkEnd w:id="213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36" w:author="nick" w:date="2019-11-10T14:50:00Z"/>
        </w:trPr>
        <w:tc>
          <w:tcPr>
            <w:tcW w:w="2406" w:type="dxa"/>
            <w:shd w:val="clear" w:color="auto" w:fill="auto"/>
            <w:vAlign w:val="bottom"/>
          </w:tcPr>
          <w:p w14:paraId="0630B7B9" w14:textId="6E4B1B55" w:rsidR="00C5158C" w:rsidRDefault="00C5158C" w:rsidP="00E46A64">
            <w:pPr>
              <w:rPr>
                <w:ins w:id="2137" w:author="nick" w:date="2019-11-10T14:50:00Z"/>
                <w:sz w:val="20"/>
                <w:szCs w:val="20"/>
              </w:rPr>
            </w:pPr>
            <w:ins w:id="2138"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39" w:author="nick" w:date="2019-11-10T14:50:00Z"/>
                <w:sz w:val="20"/>
                <w:szCs w:val="20"/>
              </w:rPr>
            </w:pPr>
            <w:ins w:id="2140"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41" w:author="nick" w:date="2019-11-10T14:50:00Z"/>
                <w:sz w:val="20"/>
                <w:szCs w:val="20"/>
              </w:rPr>
            </w:pPr>
            <w:ins w:id="2142"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43" w:author="nick" w:date="2019-11-10T14:50:00Z"/>
                <w:sz w:val="20"/>
                <w:szCs w:val="20"/>
              </w:rPr>
            </w:pPr>
            <w:ins w:id="2144"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45"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146" w:name="_Toc3566484"/>
      <w:bookmarkStart w:id="2147"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46"/>
      <w:bookmarkEnd w:id="214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48" w:name="_Toc3557002"/>
      <w:bookmarkStart w:id="2149" w:name="_Toc24967499"/>
      <w:r w:rsidRPr="007055D9">
        <w:t>Seam Weld</w:t>
      </w:r>
      <w:bookmarkEnd w:id="855"/>
      <w:r w:rsidR="007F0EFE" w:rsidRPr="007055D9">
        <w:t>s</w:t>
      </w:r>
      <w:bookmarkEnd w:id="2120"/>
      <w:bookmarkEnd w:id="2121"/>
      <w:bookmarkEnd w:id="2148"/>
      <w:bookmarkEnd w:id="2149"/>
    </w:p>
    <w:p w14:paraId="57ED57DC" w14:textId="77777777" w:rsidR="00255787" w:rsidRPr="007055D9" w:rsidRDefault="00C6435A" w:rsidP="004067DB">
      <w:pPr>
        <w:pStyle w:val="berschrift3"/>
      </w:pPr>
      <w:bookmarkStart w:id="2150" w:name="_Toc338938903"/>
      <w:bookmarkStart w:id="2151" w:name="_Toc338939099"/>
      <w:bookmarkStart w:id="2152" w:name="_Toc3557003"/>
      <w:bookmarkStart w:id="2153" w:name="_Toc24967500"/>
      <w:r w:rsidRPr="007055D9">
        <w:t>Description and M</w:t>
      </w:r>
      <w:r w:rsidR="007F0EFE" w:rsidRPr="007055D9">
        <w:t>odeling Parameters</w:t>
      </w:r>
      <w:bookmarkEnd w:id="856"/>
      <w:bookmarkEnd w:id="2150"/>
      <w:bookmarkEnd w:id="2151"/>
      <w:bookmarkEnd w:id="2152"/>
      <w:bookmarkEnd w:id="215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154" w:name="_Ref428965482"/>
      <w:bookmarkStart w:id="2155" w:name="_Toc3557120"/>
      <w:bookmarkStart w:id="2156"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57" w:name="_Ref428965475"/>
      <w:bookmarkEnd w:id="2154"/>
      <w:r w:rsidRPr="007055D9">
        <w:t>: Weld Line Changing</w:t>
      </w:r>
      <w:r w:rsidRPr="007055D9">
        <w:rPr>
          <w:noProof/>
        </w:rPr>
        <w:t xml:space="preserve"> from Y-Joint to Overlap-Joint</w:t>
      </w:r>
      <w:bookmarkEnd w:id="2155"/>
      <w:bookmarkEnd w:id="2156"/>
      <w:bookmarkEnd w:id="215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158" w:name="_Toc3557121"/>
      <w:bookmarkStart w:id="2159"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58"/>
      <w:bookmarkEnd w:id="215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160" w:name="_Toc288196463"/>
      <w:bookmarkStart w:id="2161" w:name="_Toc288200761"/>
      <w:bookmarkStart w:id="2162" w:name="_Toc338938907"/>
      <w:bookmarkStart w:id="2163" w:name="_Toc338939104"/>
      <w:bookmarkStart w:id="2164" w:name="_Toc3557004"/>
      <w:bookmarkStart w:id="2165" w:name="_Toc24967501"/>
      <w:bookmarkStart w:id="2166" w:name="_Toc288196487"/>
      <w:bookmarkStart w:id="2167" w:name="_Toc288200789"/>
      <w:bookmarkStart w:id="2168" w:name="_Toc338938910"/>
      <w:bookmarkStart w:id="2169" w:name="_Toc338939129"/>
      <w:r w:rsidRPr="007055D9">
        <w:t>Seam Weld</w:t>
      </w:r>
      <w:r w:rsidR="0006113C" w:rsidRPr="007055D9">
        <w:t xml:space="preserve"> Definition</w:t>
      </w:r>
      <w:bookmarkEnd w:id="2160"/>
      <w:bookmarkEnd w:id="2161"/>
      <w:bookmarkEnd w:id="2162"/>
      <w:bookmarkEnd w:id="2163"/>
      <w:r w:rsidR="0006113C" w:rsidRPr="007055D9">
        <w:t xml:space="preserve"> Overview</w:t>
      </w:r>
      <w:bookmarkEnd w:id="2164"/>
      <w:bookmarkEnd w:id="216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170" w:name="_Toc3557122"/>
      <w:bookmarkStart w:id="2171"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70"/>
      <w:bookmarkEnd w:id="2171"/>
    </w:p>
    <w:p w14:paraId="7F783786" w14:textId="77777777" w:rsidR="0006113C" w:rsidRPr="007055D9" w:rsidRDefault="0006113C" w:rsidP="0006113C">
      <w:pPr>
        <w:pStyle w:val="berschrift3"/>
      </w:pPr>
      <w:bookmarkStart w:id="2172" w:name="_Toc3557005"/>
      <w:bookmarkStart w:id="2173" w:name="_Toc24967502"/>
      <w:r w:rsidRPr="007055D9">
        <w:lastRenderedPageBreak/>
        <w:t>Specific XML Realization</w:t>
      </w:r>
      <w:bookmarkEnd w:id="2172"/>
      <w:bookmarkEnd w:id="217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74" w:name="XMLStructureSeamWelds"/>
      <w:bookmarkEnd w:id="217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175" w:name="_Toc3557123"/>
      <w:bookmarkStart w:id="2176"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75"/>
      <w:bookmarkEnd w:id="2176"/>
    </w:p>
    <w:p w14:paraId="7AB87473" w14:textId="77777777" w:rsidR="00843EED" w:rsidRPr="007055D9" w:rsidRDefault="00843EED" w:rsidP="00843EED">
      <w:pPr>
        <w:pStyle w:val="berschrift3"/>
        <w:tabs>
          <w:tab w:val="clear" w:pos="720"/>
        </w:tabs>
      </w:pPr>
      <w:bookmarkStart w:id="2177" w:name="_Toc3557006"/>
      <w:bookmarkStart w:id="2178" w:name="_Toc24967503"/>
      <w:r w:rsidRPr="007055D9">
        <w:t>Generic Seam Weld Definition</w:t>
      </w:r>
      <w:bookmarkEnd w:id="2166"/>
      <w:bookmarkEnd w:id="2167"/>
      <w:bookmarkEnd w:id="2168"/>
      <w:bookmarkEnd w:id="2169"/>
      <w:bookmarkEnd w:id="2177"/>
      <w:bookmarkEnd w:id="2178"/>
    </w:p>
    <w:p w14:paraId="1158557E" w14:textId="77777777" w:rsidR="008C58F6" w:rsidRPr="007055D9" w:rsidRDefault="008C58F6" w:rsidP="008C58F6">
      <w:pPr>
        <w:pStyle w:val="berschrift4"/>
      </w:pPr>
      <w:bookmarkStart w:id="2179" w:name="_Toc3557007"/>
      <w:bookmarkStart w:id="2180" w:name="_Toc24967504"/>
      <w:r w:rsidRPr="007055D9">
        <w:t>Identification</w:t>
      </w:r>
      <w:bookmarkEnd w:id="2179"/>
      <w:bookmarkEnd w:id="218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181" w:name="_Toc3566485"/>
      <w:bookmarkStart w:id="2182"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81"/>
      <w:bookmarkEnd w:id="2182"/>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83" w:name="_Ref414571756"/>
      <w:bookmarkStart w:id="2184" w:name="_Toc3557008"/>
      <w:bookmarkStart w:id="2185" w:name="_Toc24967505"/>
      <w:r w:rsidRPr="007055D9">
        <w:lastRenderedPageBreak/>
        <w:t>Type</w:t>
      </w:r>
      <w:r w:rsidR="008C58F6" w:rsidRPr="007055D9">
        <w:t xml:space="preserve"> Specification</w:t>
      </w:r>
      <w:bookmarkEnd w:id="2183"/>
      <w:bookmarkEnd w:id="2184"/>
      <w:bookmarkEnd w:id="218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186" w:name="_Toc3566486"/>
      <w:bookmarkStart w:id="2187" w:name="_Toc24726707"/>
      <w:bookmarkStart w:id="2188" w:name="_Toc338939134"/>
      <w:bookmarkStart w:id="2189" w:name="_Toc288196488"/>
      <w:bookmarkStart w:id="2190" w:name="_Toc288200790"/>
      <w:bookmarkStart w:id="2191"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86"/>
      <w:bookmarkEnd w:id="218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8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192" w:name="_Toc288196490"/>
      <w:bookmarkStart w:id="2193" w:name="_Toc288200792"/>
      <w:bookmarkStart w:id="2194" w:name="_Toc338939132"/>
      <w:bookmarkStart w:id="2195" w:name="_Toc288196468"/>
      <w:bookmarkStart w:id="2196" w:name="_Toc288200771"/>
      <w:bookmarkStart w:id="2197" w:name="_Toc338938904"/>
      <w:bookmarkStart w:id="2198" w:name="_Toc338939100"/>
      <w:bookmarkEnd w:id="2189"/>
      <w:bookmarkEnd w:id="2190"/>
      <w:bookmarkEnd w:id="219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199" w:name="_Toc3566487"/>
      <w:bookmarkStart w:id="2200"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99"/>
      <w:bookmarkEnd w:id="220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01" w:name="_Toc3566488"/>
      <w:bookmarkStart w:id="2202"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1"/>
      <w:bookmarkEnd w:id="220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03" w:name="_Toc288196493"/>
      <w:bookmarkStart w:id="220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05" w:name="GenericSeamWeldWeldPosition"/>
      <w:bookmarkStart w:id="2206" w:name="GenericSeamWelParameters"/>
      <w:bookmarkStart w:id="2207" w:name="GenericSeamWeldSubType"/>
      <w:bookmarkStart w:id="2208" w:name="GenericSeamWeldWeldingPosition"/>
      <w:bookmarkStart w:id="2209" w:name="_Toc3557009"/>
      <w:bookmarkStart w:id="2210" w:name="_Toc24967506"/>
      <w:bookmarkStart w:id="2211" w:name="_Toc338938905"/>
      <w:bookmarkStart w:id="2212" w:name="_Toc338939101"/>
      <w:bookmarkStart w:id="2213" w:name="_Toc338939136"/>
      <w:bookmarkEnd w:id="2192"/>
      <w:bookmarkEnd w:id="2193"/>
      <w:bookmarkEnd w:id="2194"/>
      <w:bookmarkEnd w:id="2195"/>
      <w:bookmarkEnd w:id="2196"/>
      <w:bookmarkEnd w:id="2197"/>
      <w:bookmarkEnd w:id="2198"/>
      <w:bookmarkEnd w:id="2203"/>
      <w:bookmarkEnd w:id="2204"/>
      <w:bookmarkEnd w:id="2205"/>
      <w:bookmarkEnd w:id="2206"/>
      <w:bookmarkEnd w:id="2207"/>
      <w:bookmarkEnd w:id="2208"/>
      <w:r>
        <w:t>W</w:t>
      </w:r>
      <w:r w:rsidR="00433A07">
        <w:t>eld Position and Sheet Metal Parameters</w:t>
      </w:r>
      <w:bookmarkEnd w:id="2209"/>
      <w:bookmarkEnd w:id="221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14" w:name="_Ref397587838"/>
      <w:bookmarkStart w:id="2215" w:name="_Toc3557124"/>
      <w:bookmarkStart w:id="2216"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14"/>
      <w:r w:rsidRPr="007055D9">
        <w:t xml:space="preserve">: Sheet Parameters vs. </w:t>
      </w:r>
      <w:r w:rsidRPr="007055D9">
        <w:rPr>
          <w:noProof/>
        </w:rPr>
        <w:t xml:space="preserve"> Weld Position Parameters</w:t>
      </w:r>
      <w:bookmarkEnd w:id="2215"/>
      <w:bookmarkEnd w:id="2216"/>
    </w:p>
    <w:p w14:paraId="7C8D9624" w14:textId="77777777" w:rsidR="000E5FC5" w:rsidRDefault="000E5FC5" w:rsidP="00433A07">
      <w:pPr>
        <w:pStyle w:val="berschrift4"/>
        <w:numPr>
          <w:ilvl w:val="4"/>
          <w:numId w:val="1"/>
        </w:numPr>
        <w:ind w:left="1009" w:hanging="1009"/>
      </w:pPr>
      <w:bookmarkStart w:id="2217" w:name="_Toc3557010"/>
      <w:bookmarkStart w:id="2218" w:name="_Toc24967507"/>
      <w:bookmarkStart w:id="2219" w:name="_Ref397525982"/>
      <w:r w:rsidRPr="007055D9">
        <w:t>Parameters Assigned to a Specific Sheet of the Flange</w:t>
      </w:r>
      <w:bookmarkEnd w:id="2217"/>
      <w:bookmarkEnd w:id="2218"/>
      <w:r w:rsidRPr="007055D9">
        <w:t xml:space="preserve"> </w:t>
      </w:r>
      <w:bookmarkEnd w:id="221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20" w:name="_Toc3566489"/>
      <w:bookmarkStart w:id="2221"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20"/>
      <w:bookmarkEnd w:id="2221"/>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22" w:name="_Welding_Position"/>
      <w:bookmarkStart w:id="2223" w:name="_Ref397524978"/>
      <w:bookmarkStart w:id="2224" w:name="_Toc3557011"/>
      <w:bookmarkStart w:id="2225" w:name="_Toc24967508"/>
      <w:bookmarkEnd w:id="2222"/>
      <w:r w:rsidRPr="007055D9">
        <w:t>Welding Position</w:t>
      </w:r>
      <w:bookmarkEnd w:id="2211"/>
      <w:bookmarkEnd w:id="2212"/>
      <w:bookmarkEnd w:id="2223"/>
      <w:bookmarkEnd w:id="2224"/>
      <w:bookmarkEnd w:id="2225"/>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26"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27" w:name="_Ref397529286"/>
      <w:bookmarkStart w:id="2228" w:name="_Toc3557125"/>
      <w:bookmarkStart w:id="2229" w:name="_Toc24721937"/>
      <w:r w:rsidRPr="007055D9">
        <w:t xml:space="preserve">Figure </w:t>
      </w:r>
      <w:bookmarkStart w:id="2230"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27"/>
      <w:bookmarkEnd w:id="2230"/>
      <w:r w:rsidRPr="007055D9">
        <w:t>: Welding Position of a Y-Joint</w:t>
      </w:r>
      <w:bookmarkEnd w:id="2228"/>
      <w:bookmarkEnd w:id="222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2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31" w:name="_Toc288196495"/>
      <w:bookmarkStart w:id="2232" w:name="_Toc288200797"/>
      <w:bookmarkStart w:id="2233" w:name="_Toc338939138"/>
      <w:bookmarkEnd w:id="2213"/>
      <w:r w:rsidRPr="007055D9">
        <w:t xml:space="preserve">Element </w:t>
      </w:r>
      <w:r w:rsidR="00194316">
        <w:t>"</w:t>
      </w:r>
      <w:proofErr w:type="spellStart"/>
      <w:r w:rsidRPr="007055D9">
        <w:t>weld_position</w:t>
      </w:r>
      <w:bookmarkEnd w:id="2231"/>
      <w:bookmarkEnd w:id="2232"/>
      <w:bookmarkEnd w:id="2233"/>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34" w:name="_Toc3566490"/>
      <w:bookmarkStart w:id="2235"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34"/>
      <w:bookmarkEnd w:id="223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3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3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237" w:name="_Ref397529572"/>
      <w:bookmarkStart w:id="2238" w:name="Figure11"/>
      <w:bookmarkStart w:id="2239" w:name="_Toc3557126"/>
      <w:bookmarkStart w:id="2240"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37"/>
      <w:bookmarkEnd w:id="2238"/>
      <w:r w:rsidRPr="007055D9">
        <w:t xml:space="preserve">: Welding Position </w:t>
      </w:r>
      <w:r>
        <w:t>vector direction and length</w:t>
      </w:r>
      <w:bookmarkEnd w:id="2239"/>
      <w:bookmarkEnd w:id="2240"/>
    </w:p>
    <w:p w14:paraId="39D4E066" w14:textId="088F097E" w:rsidR="00B540EB" w:rsidRPr="007055D9" w:rsidRDefault="00B540EB" w:rsidP="004F2F09">
      <w:pPr>
        <w:pStyle w:val="berschrift5"/>
        <w:keepNext/>
      </w:pPr>
      <w:bookmarkStart w:id="2241" w:name="_Toc338939140"/>
      <w:bookmarkStart w:id="2242" w:name="_Toc338939137"/>
      <w:bookmarkStart w:id="2243" w:name="_Toc338938906"/>
      <w:bookmarkStart w:id="2244" w:name="_Toc338939103"/>
      <w:r w:rsidRPr="007055D9">
        <w:t xml:space="preserve">Attribute </w:t>
      </w:r>
      <w:r w:rsidR="00194316">
        <w:t>"</w:t>
      </w:r>
      <w:r w:rsidRPr="007055D9">
        <w:t>reference</w:t>
      </w:r>
      <w:bookmarkEnd w:id="224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245" w:author="m.kalaitzaki" w:date="2019-02-11T17:00:00Z"/>
          <w:lang w:val="en-US"/>
        </w:rPr>
      </w:pPr>
      <w:commentRangeStart w:id="2246"/>
      <w:commentRangeStart w:id="2247"/>
      <w:del w:id="2248" w:author="m.kalaitzaki" w:date="2019-02-11T17:00:00Z">
        <w:r w:rsidRPr="007055D9" w:rsidDel="00DA21CA">
          <w:lastRenderedPageBreak/>
          <w:delText xml:space="preserve">Section </w:delText>
        </w:r>
      </w:del>
      <w:del w:id="2249" w:author="nick" w:date="2019-11-24T12:20:00Z">
        <w:r w:rsidRPr="007055D9" w:rsidDel="00194316">
          <w:delText>“</w:delText>
        </w:r>
      </w:del>
      <w:del w:id="2250" w:author="m.kalaitzaki" w:date="2019-02-11T17:00:00Z">
        <w:r w:rsidRPr="007055D9" w:rsidDel="00DA21CA">
          <w:delText>Laser</w:delText>
        </w:r>
      </w:del>
      <w:del w:id="2251" w:author="nick" w:date="2019-11-24T12:20:00Z">
        <w:r w:rsidRPr="007055D9" w:rsidDel="00194316">
          <w:delText>”</w:delText>
        </w:r>
      </w:del>
    </w:p>
    <w:p w14:paraId="7FB5D31F" w14:textId="73B21F8A" w:rsidR="00456F63" w:rsidDel="00DA21CA" w:rsidRDefault="00456F63" w:rsidP="004F2F09">
      <w:pPr>
        <w:keepLines/>
        <w:jc w:val="both"/>
        <w:rPr>
          <w:del w:id="2252" w:author="m.kalaitzaki" w:date="2019-02-11T17:00:00Z"/>
        </w:rPr>
      </w:pPr>
      <w:del w:id="2253" w:author="m.kalaitzaki" w:date="2019-02-11T17:00:00Z">
        <w:r w:rsidRPr="007055D9" w:rsidDel="00DA21CA">
          <w:delText xml:space="preserve">The section </w:delText>
        </w:r>
      </w:del>
      <w:del w:id="2254" w:author="nick" w:date="2019-11-24T12:20:00Z">
        <w:r w:rsidRPr="007055D9" w:rsidDel="00194316">
          <w:delText>“</w:delText>
        </w:r>
      </w:del>
      <w:del w:id="2255" w:author="m.kalaitzaki" w:date="2019-02-11T17:00:00Z">
        <w:r w:rsidRPr="007055D9" w:rsidDel="00DA21CA">
          <w:delText>Laser</w:delText>
        </w:r>
      </w:del>
      <w:del w:id="2256" w:author="nick" w:date="2019-11-24T12:20:00Z">
        <w:r w:rsidRPr="007055D9" w:rsidDel="00194316">
          <w:delText>”</w:delText>
        </w:r>
      </w:del>
      <w:del w:id="2257"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46"/>
      <w:r w:rsidR="00DA21CA">
        <w:rPr>
          <w:rStyle w:val="Kommentarzeichen"/>
          <w:lang w:eastAsia="x-none"/>
        </w:rPr>
        <w:commentReference w:id="2246"/>
      </w:r>
      <w:commentRangeEnd w:id="2247"/>
      <w:r w:rsidR="00FD41F4">
        <w:rPr>
          <w:rStyle w:val="Kommentarzeichen"/>
          <w:lang w:eastAsia="x-none"/>
        </w:rPr>
        <w:commentReference w:id="2247"/>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258" w:name="_Toc3566491"/>
      <w:bookmarkStart w:id="2259" w:name="_Toc24726712"/>
      <w:bookmarkStart w:id="2260" w:name="_Toc338939148"/>
      <w:bookmarkStart w:id="2261" w:name="_Toc288196499"/>
      <w:bookmarkStart w:id="2262" w:name="_Toc288200801"/>
      <w:bookmarkEnd w:id="2242"/>
      <w:bookmarkEnd w:id="2243"/>
      <w:bookmarkEnd w:id="2244"/>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58"/>
      <w:bookmarkEnd w:id="2259"/>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6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63" w:name="_Toc338939149"/>
      <w:r w:rsidRPr="007055D9">
        <w:lastRenderedPageBreak/>
        <w:t xml:space="preserve">Attribute </w:t>
      </w:r>
      <w:r w:rsidR="00194316">
        <w:t>"</w:t>
      </w:r>
      <w:proofErr w:type="spellStart"/>
      <w:r w:rsidRPr="007055D9">
        <w:t>penetration</w:t>
      </w:r>
      <w:bookmarkEnd w:id="2261"/>
      <w:bookmarkEnd w:id="2262"/>
      <w:bookmarkEnd w:id="226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264" w:name="ModelizationWeldDefinition"/>
      <w:bookmarkStart w:id="2265" w:name="WeldDefinition"/>
      <w:bookmarkStart w:id="2266" w:name="WeldDefinitionButtWeld"/>
      <w:bookmarkStart w:id="2267" w:name="_Toc288200762"/>
      <w:bookmarkStart w:id="2268" w:name="_Toc338939106"/>
      <w:bookmarkStart w:id="2269" w:name="_Toc3557012"/>
      <w:bookmarkStart w:id="2270" w:name="_Toc24967509"/>
      <w:bookmarkStart w:id="2271" w:name="_Toc288196464"/>
      <w:bookmarkEnd w:id="2264"/>
      <w:bookmarkEnd w:id="2265"/>
      <w:bookmarkEnd w:id="2266"/>
      <w:r w:rsidRPr="007055D9">
        <w:t xml:space="preserve">Butt </w:t>
      </w:r>
      <w:bookmarkEnd w:id="2267"/>
      <w:r w:rsidR="003663AA" w:rsidRPr="007055D9">
        <w:t>Joint</w:t>
      </w:r>
      <w:bookmarkEnd w:id="2268"/>
      <w:bookmarkEnd w:id="2269"/>
      <w:bookmarkEnd w:id="22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72" w:name="_Toc3557013"/>
      <w:bookmarkStart w:id="2273" w:name="_Toc24967510"/>
      <w:r w:rsidRPr="00654684">
        <w:rPr>
          <w:sz w:val="24"/>
        </w:rPr>
        <w:t xml:space="preserve">Sheet </w:t>
      </w:r>
      <w:r w:rsidR="00255787" w:rsidRPr="00654684">
        <w:rPr>
          <w:sz w:val="24"/>
        </w:rPr>
        <w:t>Parameters</w:t>
      </w:r>
      <w:bookmarkEnd w:id="2272"/>
      <w:bookmarkEnd w:id="227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274" w:name="_Toc3557127"/>
                            <w:bookmarkStart w:id="2275"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4"/>
                            <w:bookmarkEnd w:id="2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276" w:name="_Toc3557127"/>
                      <w:bookmarkStart w:id="2277"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6"/>
                      <w:bookmarkEnd w:id="2277"/>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278" w:name="_Toc3557014"/>
      <w:bookmarkStart w:id="2279"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78"/>
      <w:bookmarkEnd w:id="227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280" w:name="_Toc3557128"/>
                            <w:bookmarkStart w:id="2281"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0"/>
                            <w:bookmarkEnd w:id="2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282" w:name="_Toc3557128"/>
                      <w:bookmarkStart w:id="2283"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2"/>
                      <w:bookmarkEnd w:id="2283"/>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284" w:name="_Toc3566492"/>
      <w:bookmarkStart w:id="2285"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84"/>
      <w:bookmarkEnd w:id="2285"/>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286" w:name="_Toc338939151"/>
      <w:bookmarkStart w:id="2287" w:name="_Toc3557015"/>
      <w:bookmarkStart w:id="2288" w:name="_Toc24967512"/>
      <w:r w:rsidRPr="007055D9">
        <w:t>Attributes</w:t>
      </w:r>
      <w:bookmarkEnd w:id="2286"/>
      <w:bookmarkEnd w:id="2287"/>
      <w:bookmarkEnd w:id="2288"/>
    </w:p>
    <w:p w14:paraId="2F9463C1" w14:textId="2C2DBF78" w:rsidR="0006113C" w:rsidRPr="007055D9" w:rsidRDefault="00850045" w:rsidP="0006113C">
      <w:pPr>
        <w:pStyle w:val="berschrift5"/>
      </w:pPr>
      <w:bookmarkStart w:id="2289" w:name="_Toc338939153"/>
      <w:r w:rsidRPr="007055D9">
        <w:t xml:space="preserve">Attribute </w:t>
      </w:r>
      <w:r w:rsidR="00194316">
        <w:t>"</w:t>
      </w:r>
      <w:r w:rsidRPr="007055D9">
        <w:t>b</w:t>
      </w:r>
      <w:r w:rsidR="0006113C" w:rsidRPr="007055D9">
        <w:t>ase</w:t>
      </w:r>
      <w:bookmarkEnd w:id="228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90" w:name="_Toc338939154"/>
      <w:r w:rsidRPr="007055D9">
        <w:t xml:space="preserve">Attribute </w:t>
      </w:r>
      <w:r w:rsidR="00194316">
        <w:t>"</w:t>
      </w:r>
      <w:proofErr w:type="spellStart"/>
      <w:r w:rsidRPr="007055D9">
        <w:t>t</w:t>
      </w:r>
      <w:r w:rsidR="0006113C" w:rsidRPr="007055D9">
        <w:t>echnology</w:t>
      </w:r>
      <w:bookmarkEnd w:id="2290"/>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291" w:name="_Toc288196505"/>
      <w:bookmarkStart w:id="2292" w:name="_Toc288200807"/>
      <w:bookmarkStart w:id="2293" w:name="_Toc338939155"/>
      <w:bookmarkStart w:id="2294" w:name="_Toc3557016"/>
      <w:bookmarkStart w:id="2295" w:name="_Toc24967513"/>
      <w:r w:rsidRPr="007055D9">
        <w:t xml:space="preserve">Element </w:t>
      </w:r>
      <w:r w:rsidR="00194316">
        <w:t>"</w:t>
      </w:r>
      <w:proofErr w:type="spellStart"/>
      <w:r w:rsidRPr="007055D9">
        <w:t>weld_position</w:t>
      </w:r>
      <w:bookmarkEnd w:id="2291"/>
      <w:bookmarkEnd w:id="2292"/>
      <w:bookmarkEnd w:id="2293"/>
      <w:bookmarkEnd w:id="2294"/>
      <w:bookmarkEnd w:id="2295"/>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296" w:name="_Toc3566493"/>
      <w:bookmarkStart w:id="2297" w:name="_Toc24726714"/>
      <w:bookmarkStart w:id="2298" w:name="_Toc288196507"/>
      <w:bookmarkStart w:id="2299" w:name="_Toc288200809"/>
      <w:bookmarkStart w:id="2300"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296"/>
      <w:bookmarkEnd w:id="229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298"/>
      <w:bookmarkEnd w:id="2299"/>
      <w:bookmarkEnd w:id="230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01" w:name="_Toc338939158"/>
      <w:r w:rsidRPr="007055D9">
        <w:t xml:space="preserve">Attribute </w:t>
      </w:r>
      <w:r w:rsidR="00194316">
        <w:t>"</w:t>
      </w:r>
      <w:proofErr w:type="spellStart"/>
      <w:r w:rsidRPr="007055D9">
        <w:t>width</w:t>
      </w:r>
      <w:bookmarkEnd w:id="230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02" w:name="_Toc338939159"/>
      <w:r w:rsidRPr="007055D9">
        <w:t xml:space="preserve">Attribute </w:t>
      </w:r>
      <w:r w:rsidR="00194316">
        <w:t>"</w:t>
      </w:r>
      <w:proofErr w:type="spellStart"/>
      <w:r w:rsidRPr="007055D9">
        <w:t>filler</w:t>
      </w:r>
      <w:bookmarkEnd w:id="230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03" w:name="WeldDefinitionCornerWeld"/>
      <w:bookmarkStart w:id="2304" w:name="_Toc288200763"/>
      <w:bookmarkStart w:id="2305" w:name="_Toc338939107"/>
      <w:bookmarkEnd w:id="230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06" w:name="_Toc414263397"/>
      <w:bookmarkStart w:id="2307" w:name="_Toc3557017"/>
      <w:bookmarkStart w:id="2308" w:name="_Toc24967514"/>
      <w:bookmarkEnd w:id="2306"/>
      <w:r w:rsidRPr="007055D9">
        <w:t xml:space="preserve">Element </w:t>
      </w:r>
      <w:r w:rsidR="00194316">
        <w:t>"</w:t>
      </w:r>
      <w:proofErr w:type="spellStart"/>
      <w:r>
        <w:t>sheet_parameter</w:t>
      </w:r>
      <w:bookmarkEnd w:id="2307"/>
      <w:bookmarkEnd w:id="2308"/>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09" w:name="_Toc3566494"/>
      <w:bookmarkStart w:id="2310"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09"/>
      <w:bookmarkEnd w:id="231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11" w:name="_Toc3557018"/>
      <w:bookmarkStart w:id="2312" w:name="_Toc24967515"/>
      <w:r w:rsidRPr="007055D9">
        <w:t>Corner Weld</w:t>
      </w:r>
      <w:bookmarkEnd w:id="2304"/>
      <w:bookmarkEnd w:id="2305"/>
      <w:bookmarkEnd w:id="2311"/>
      <w:bookmarkEnd w:id="2312"/>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13" w:name="_Toc3557129"/>
                            <w:bookmarkStart w:id="2314"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3"/>
                            <w:bookmarkEnd w:id="2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15" w:name="_Toc3557129"/>
                      <w:bookmarkStart w:id="2316"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5"/>
                      <w:bookmarkEnd w:id="2316"/>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17" w:name="_Toc24967516"/>
      <w:bookmarkStart w:id="2318" w:name="_Toc3557019"/>
      <w:r>
        <w:t>Simple Corner Weld</w:t>
      </w:r>
      <w:bookmarkEnd w:id="2317"/>
    </w:p>
    <w:p w14:paraId="19EDE5F7" w14:textId="78748519" w:rsidR="008A6190" w:rsidRPr="007055D9" w:rsidRDefault="008A6190" w:rsidP="00E36602">
      <w:pPr>
        <w:pStyle w:val="berschrift5"/>
        <w:keepNext/>
      </w:pPr>
      <w:r w:rsidRPr="007055D9">
        <w:t>Sheet Parameters</w:t>
      </w:r>
      <w:bookmarkEnd w:id="231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19" w:name="_Toc3557020"/>
      <w:r w:rsidRPr="007055D9">
        <w:t>Weld Parameters</w:t>
      </w:r>
      <w:bookmarkEnd w:id="2319"/>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1">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20" w:name="_Toc3557130"/>
                            <w:bookmarkStart w:id="2321"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0"/>
                            <w:bookmarkEnd w:id="2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22" w:name="_Toc3557130"/>
                      <w:bookmarkStart w:id="2323"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2"/>
                      <w:bookmarkEnd w:id="2323"/>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42" o:title=""/>
          </v:shape>
          <o:OLEObject Type="Embed" ProgID="Equation.3" ShapeID="_x0000_i1027" DrawAspect="Content" ObjectID="_1637516453" r:id="rId143"/>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24" w:name="_Toc3566495"/>
      <w:bookmarkStart w:id="2325"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24"/>
      <w:bookmarkEnd w:id="2325"/>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26" w:name="_Toc24967517"/>
      <w:r>
        <w:t>Double Corner Weld</w:t>
      </w:r>
      <w:bookmarkEnd w:id="2326"/>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27"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28"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8"/>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5">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29"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30"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0"/>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42" o:title=""/>
          </v:shape>
          <o:OLEObject Type="Embed" ProgID="Equation.3" ShapeID="_x0000_i1028" DrawAspect="Content" ObjectID="_1637516454" r:id="rId14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31"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32" w:name="_Toc338939161"/>
      <w:bookmarkStart w:id="2333" w:name="_Toc3557021"/>
      <w:bookmarkStart w:id="2334" w:name="_Toc24967518"/>
      <w:r w:rsidRPr="007055D9">
        <w:t>Attributes</w:t>
      </w:r>
      <w:bookmarkEnd w:id="2332"/>
      <w:bookmarkEnd w:id="2333"/>
      <w:bookmarkEnd w:id="2334"/>
    </w:p>
    <w:p w14:paraId="22FDBBD1" w14:textId="5050C61D" w:rsidR="0006113C" w:rsidRPr="007055D9" w:rsidRDefault="00242481" w:rsidP="001759F7">
      <w:pPr>
        <w:pStyle w:val="berschrift5"/>
        <w:keepNext/>
      </w:pPr>
      <w:bookmarkStart w:id="2335" w:name="_Toc338939163"/>
      <w:r w:rsidRPr="007055D9">
        <w:t xml:space="preserve">Attribute </w:t>
      </w:r>
      <w:r w:rsidR="00194316">
        <w:t>"</w:t>
      </w:r>
      <w:r w:rsidRPr="007055D9">
        <w:t>b</w:t>
      </w:r>
      <w:r w:rsidR="0006113C" w:rsidRPr="007055D9">
        <w:t>ase</w:t>
      </w:r>
      <w:bookmarkEnd w:id="233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36" w:name="_Toc338939164"/>
      <w:r w:rsidRPr="007055D9">
        <w:t xml:space="preserve">Attribute </w:t>
      </w:r>
      <w:r w:rsidR="00194316">
        <w:t>"</w:t>
      </w:r>
      <w:proofErr w:type="spellStart"/>
      <w:r w:rsidRPr="007055D9">
        <w:t>t</w:t>
      </w:r>
      <w:r w:rsidR="0006113C" w:rsidRPr="007055D9">
        <w:t>echnology</w:t>
      </w:r>
      <w:bookmarkEnd w:id="233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37" w:name="_Toc338939165"/>
      <w:bookmarkStart w:id="2338" w:name="_Toc3557022"/>
      <w:bookmarkStart w:id="2339" w:name="_Toc24967519"/>
      <w:r w:rsidRPr="007055D9">
        <w:t xml:space="preserve">Element </w:t>
      </w:r>
      <w:r w:rsidR="00194316">
        <w:t>"</w:t>
      </w:r>
      <w:proofErr w:type="spellStart"/>
      <w:r w:rsidRPr="007055D9">
        <w:t>weld_position</w:t>
      </w:r>
      <w:bookmarkEnd w:id="2337"/>
      <w:bookmarkEnd w:id="2338"/>
      <w:bookmarkEnd w:id="2339"/>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340" w:name="_Toc3566496"/>
      <w:bookmarkStart w:id="2341" w:name="_Toc24726718"/>
      <w:bookmarkStart w:id="2342"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40"/>
      <w:bookmarkEnd w:id="2341"/>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4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43" w:name="_Toc338939168"/>
      <w:r w:rsidRPr="007055D9">
        <w:t xml:space="preserve">Attribute </w:t>
      </w:r>
      <w:r w:rsidR="00194316">
        <w:t>"</w:t>
      </w:r>
      <w:proofErr w:type="spellStart"/>
      <w:r w:rsidRPr="007055D9">
        <w:t>thickness</w:t>
      </w:r>
      <w:bookmarkEnd w:id="234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344" w:name="_Toc3566497"/>
      <w:bookmarkStart w:id="2345" w:name="_Toc24726719"/>
      <w:bookmarkStart w:id="2346"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44"/>
      <w:bookmarkEnd w:id="2345"/>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4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347" w:name="_Toc3566498"/>
      <w:bookmarkStart w:id="2348" w:name="_Toc24726720"/>
      <w:bookmarkStart w:id="2349"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47"/>
      <w:bookmarkEnd w:id="2348"/>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49"/>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50" w:name="_Toc338939171"/>
      <w:r w:rsidRPr="007055D9">
        <w:t xml:space="preserve">Attribute </w:t>
      </w:r>
      <w:r w:rsidR="00194316">
        <w:t>"</w:t>
      </w:r>
      <w:proofErr w:type="spellStart"/>
      <w:r w:rsidRPr="007055D9">
        <w:t>penetration</w:t>
      </w:r>
      <w:bookmarkEnd w:id="2350"/>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51" w:name="_Toc338939173"/>
      <w:r w:rsidRPr="007055D9">
        <w:lastRenderedPageBreak/>
        <w:t xml:space="preserve">Attribute </w:t>
      </w:r>
      <w:r w:rsidR="00194316">
        <w:t>"</w:t>
      </w:r>
      <w:proofErr w:type="spellStart"/>
      <w:r w:rsidRPr="007055D9">
        <w:t>filler</w:t>
      </w:r>
      <w:bookmarkEnd w:id="2351"/>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52" w:name="WeldDefinitionEdgeWeld"/>
      <w:bookmarkStart w:id="2353" w:name="_Toc3557023"/>
      <w:bookmarkStart w:id="2354" w:name="_Toc24967520"/>
      <w:bookmarkStart w:id="2355" w:name="_Toc288200764"/>
      <w:bookmarkStart w:id="2356" w:name="_Toc338939108"/>
      <w:bookmarkEnd w:id="2352"/>
      <w:r w:rsidRPr="007055D9">
        <w:t xml:space="preserve">Element </w:t>
      </w:r>
      <w:r w:rsidR="00194316">
        <w:t>"</w:t>
      </w:r>
      <w:proofErr w:type="spellStart"/>
      <w:r>
        <w:t>sheet_parameter</w:t>
      </w:r>
      <w:bookmarkEnd w:id="2353"/>
      <w:bookmarkEnd w:id="2354"/>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357" w:name="_Toc3566499"/>
      <w:bookmarkStart w:id="2358"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57"/>
      <w:bookmarkEnd w:id="235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359" w:name="_Toc3557024"/>
      <w:bookmarkStart w:id="2360" w:name="_Toc24967521"/>
      <w:r w:rsidRPr="007055D9">
        <w:t>Edge Weld</w:t>
      </w:r>
      <w:bookmarkEnd w:id="2355"/>
      <w:bookmarkEnd w:id="2356"/>
      <w:bookmarkEnd w:id="2359"/>
      <w:bookmarkEnd w:id="236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361" w:name="_Toc3557025"/>
      <w:bookmarkStart w:id="2362"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61"/>
      <w:bookmarkEnd w:id="236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363" w:name="_Toc3557131"/>
                            <w:bookmarkStart w:id="2364"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3"/>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365" w:name="_Toc3557131"/>
                      <w:bookmarkStart w:id="2366"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5"/>
                      <w:bookmarkEnd w:id="236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67" w:name="_Toc3557026"/>
      <w:bookmarkStart w:id="2368"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67"/>
      <w:bookmarkEnd w:id="236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369" w:name="_Toc3557132"/>
                            <w:bookmarkStart w:id="2370"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69"/>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371" w:name="_Toc3557132"/>
                      <w:bookmarkStart w:id="2372"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1"/>
                      <w:bookmarkEnd w:id="237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373" w:name="_Toc3566500"/>
      <w:bookmarkStart w:id="2374"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73"/>
      <w:bookmarkEnd w:id="2374"/>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375" w:name="_Toc338939175"/>
      <w:bookmarkStart w:id="2376" w:name="_Toc3557027"/>
      <w:bookmarkStart w:id="2377" w:name="_Toc24967524"/>
      <w:r w:rsidRPr="007055D9">
        <w:t>Attributes</w:t>
      </w:r>
      <w:bookmarkEnd w:id="2375"/>
      <w:bookmarkEnd w:id="2376"/>
      <w:bookmarkEnd w:id="2377"/>
    </w:p>
    <w:p w14:paraId="20DE2C66" w14:textId="1F84002A" w:rsidR="0006113C" w:rsidRPr="007055D9" w:rsidRDefault="001C1D65" w:rsidP="0033252C">
      <w:pPr>
        <w:pStyle w:val="berschrift5"/>
        <w:keepNext/>
      </w:pPr>
      <w:bookmarkStart w:id="2378" w:name="_Toc338939177"/>
      <w:r w:rsidRPr="007055D9">
        <w:t xml:space="preserve">Attribute </w:t>
      </w:r>
      <w:r w:rsidR="00194316">
        <w:t>"</w:t>
      </w:r>
      <w:r w:rsidRPr="007055D9">
        <w:t>b</w:t>
      </w:r>
      <w:r w:rsidR="0006113C" w:rsidRPr="007055D9">
        <w:t>ase</w:t>
      </w:r>
      <w:bookmarkEnd w:id="237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79" w:name="_Toc338939178"/>
      <w:r w:rsidRPr="007055D9">
        <w:t xml:space="preserve">Attribute </w:t>
      </w:r>
      <w:r w:rsidR="00194316">
        <w:t>"</w:t>
      </w:r>
      <w:proofErr w:type="spellStart"/>
      <w:r w:rsidRPr="007055D9">
        <w:t>t</w:t>
      </w:r>
      <w:r w:rsidR="0006113C" w:rsidRPr="007055D9">
        <w:t>echnology</w:t>
      </w:r>
      <w:bookmarkEnd w:id="237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80" w:name="_Toc338939179"/>
      <w:bookmarkStart w:id="2381" w:name="_Toc3557028"/>
      <w:bookmarkStart w:id="2382" w:name="_Toc24967525"/>
      <w:r w:rsidRPr="007055D9">
        <w:t xml:space="preserve">Element </w:t>
      </w:r>
      <w:r w:rsidR="00194316">
        <w:t>"</w:t>
      </w:r>
      <w:proofErr w:type="spellStart"/>
      <w:r w:rsidRPr="007055D9">
        <w:t>weld_position</w:t>
      </w:r>
      <w:bookmarkEnd w:id="2380"/>
      <w:bookmarkEnd w:id="2381"/>
      <w:bookmarkEnd w:id="2382"/>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383" w:name="_Toc3566501"/>
      <w:bookmarkStart w:id="2384" w:name="_Toc24726723"/>
      <w:bookmarkStart w:id="2385"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83"/>
      <w:bookmarkEnd w:id="238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8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86" w:name="_Toc338939182"/>
      <w:r w:rsidRPr="007055D9">
        <w:t xml:space="preserve">Attribute </w:t>
      </w:r>
      <w:r w:rsidR="00194316">
        <w:t>"</w:t>
      </w:r>
      <w:proofErr w:type="spellStart"/>
      <w:r w:rsidRPr="007055D9">
        <w:t>width</w:t>
      </w:r>
      <w:bookmarkEnd w:id="238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87" w:name="_Toc338939184"/>
      <w:r w:rsidRPr="007055D9">
        <w:t xml:space="preserve">Attribute </w:t>
      </w:r>
      <w:r w:rsidR="00194316">
        <w:t>"</w:t>
      </w:r>
      <w:proofErr w:type="spellStart"/>
      <w:r w:rsidRPr="007055D9">
        <w:t>filler</w:t>
      </w:r>
      <w:bookmarkEnd w:id="238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88" w:name="WeldDefinitionIWeld"/>
      <w:bookmarkStart w:id="2389" w:name="_Toc3557029"/>
      <w:bookmarkStart w:id="2390" w:name="_Toc24967526"/>
      <w:bookmarkStart w:id="2391" w:name="_Toc288200765"/>
      <w:bookmarkStart w:id="2392" w:name="_Toc338939109"/>
      <w:bookmarkEnd w:id="2388"/>
      <w:r w:rsidRPr="007055D9">
        <w:t xml:space="preserve">Element </w:t>
      </w:r>
      <w:r w:rsidR="00194316">
        <w:t>"</w:t>
      </w:r>
      <w:proofErr w:type="spellStart"/>
      <w:r>
        <w:t>sheet_parameter</w:t>
      </w:r>
      <w:bookmarkEnd w:id="2389"/>
      <w:bookmarkEnd w:id="2390"/>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393" w:name="_Toc3566502"/>
      <w:bookmarkStart w:id="2394"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93"/>
      <w:bookmarkEnd w:id="239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395" w:name="_Toc3557030"/>
      <w:bookmarkStart w:id="2396" w:name="_Toc24967527"/>
      <w:r w:rsidRPr="007055D9">
        <w:t>I-Weld</w:t>
      </w:r>
      <w:bookmarkEnd w:id="2391"/>
      <w:bookmarkEnd w:id="2392"/>
      <w:bookmarkEnd w:id="2395"/>
      <w:bookmarkEnd w:id="239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397" w:name="_Toc3557031"/>
      <w:bookmarkStart w:id="2398"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397"/>
      <w:bookmarkEnd w:id="2398"/>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0"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399" w:name="_Toc3557133"/>
                            <w:bookmarkStart w:id="2400"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399"/>
                            <w:bookmarkEnd w:id="2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01" w:name="_Toc3557133"/>
                      <w:bookmarkStart w:id="2402"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1"/>
                      <w:bookmarkEnd w:id="2402"/>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03" w:name="_Toc3557032"/>
      <w:bookmarkStart w:id="2404" w:name="_Toc24967529"/>
      <w:r w:rsidRPr="007055D9">
        <w:t>Weld Parameters</w:t>
      </w:r>
      <w:bookmarkEnd w:id="2403"/>
      <w:bookmarkEnd w:id="2404"/>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05" w:name="_Toc3557134"/>
                            <w:bookmarkStart w:id="2406"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5"/>
                            <w:bookmarkEnd w:id="2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07" w:name="_Toc3557134"/>
                      <w:bookmarkStart w:id="2408"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7"/>
                      <w:bookmarkEnd w:id="2408"/>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09" w:name="_Toc3566503"/>
      <w:bookmarkStart w:id="2410"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09"/>
      <w:bookmarkEnd w:id="241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11" w:name="_Toc338939186"/>
      <w:bookmarkStart w:id="2412" w:name="_Toc3557033"/>
      <w:bookmarkStart w:id="2413" w:name="_Toc24967530"/>
      <w:r w:rsidRPr="007055D9">
        <w:t>Attributes</w:t>
      </w:r>
      <w:bookmarkEnd w:id="2411"/>
      <w:bookmarkEnd w:id="2412"/>
      <w:bookmarkEnd w:id="2413"/>
    </w:p>
    <w:p w14:paraId="7F7DD4CE" w14:textId="6A121F1A" w:rsidR="0006113C" w:rsidRPr="007055D9" w:rsidRDefault="009D7557" w:rsidP="00E67798">
      <w:pPr>
        <w:pStyle w:val="berschrift5"/>
        <w:keepNext/>
      </w:pPr>
      <w:bookmarkStart w:id="2414" w:name="_Toc338939188"/>
      <w:r w:rsidRPr="007055D9">
        <w:t xml:space="preserve">Attribute </w:t>
      </w:r>
      <w:r w:rsidR="00194316">
        <w:t>"</w:t>
      </w:r>
      <w:r w:rsidRPr="007055D9">
        <w:t>b</w:t>
      </w:r>
      <w:r w:rsidR="0006113C" w:rsidRPr="007055D9">
        <w:t>ase</w:t>
      </w:r>
      <w:bookmarkEnd w:id="241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15" w:name="_Toc338939189"/>
      <w:r w:rsidRPr="007055D9">
        <w:lastRenderedPageBreak/>
        <w:t xml:space="preserve">Attribute </w:t>
      </w:r>
      <w:r w:rsidR="00194316">
        <w:t>"</w:t>
      </w:r>
      <w:proofErr w:type="spellStart"/>
      <w:r w:rsidRPr="007055D9">
        <w:t>t</w:t>
      </w:r>
      <w:r w:rsidR="0006113C" w:rsidRPr="007055D9">
        <w:t>echnology</w:t>
      </w:r>
      <w:bookmarkEnd w:id="241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16" w:name="_Toc338939190"/>
      <w:bookmarkStart w:id="2417" w:name="_Toc3557034"/>
      <w:bookmarkStart w:id="2418" w:name="_Toc24967531"/>
      <w:r w:rsidRPr="007055D9">
        <w:t xml:space="preserve">Element </w:t>
      </w:r>
      <w:r w:rsidR="00194316">
        <w:t>"</w:t>
      </w:r>
      <w:proofErr w:type="spellStart"/>
      <w:r w:rsidRPr="007055D9">
        <w:t>weld_position</w:t>
      </w:r>
      <w:bookmarkEnd w:id="2416"/>
      <w:bookmarkEnd w:id="2417"/>
      <w:bookmarkEnd w:id="2418"/>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19" w:name="_Toc3566504"/>
      <w:bookmarkStart w:id="2420" w:name="_Toc24726726"/>
      <w:bookmarkStart w:id="2421"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19"/>
      <w:bookmarkEnd w:id="2420"/>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2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22" w:name="_Toc338939194"/>
      <w:r w:rsidRPr="007055D9">
        <w:t xml:space="preserve">Attribute </w:t>
      </w:r>
      <w:r w:rsidR="00194316">
        <w:t>"</w:t>
      </w:r>
      <w:proofErr w:type="spellStart"/>
      <w:r w:rsidRPr="007055D9">
        <w:t>filler</w:t>
      </w:r>
      <w:bookmarkEnd w:id="242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23" w:name="WeldDefinitionOverlapWeld"/>
      <w:bookmarkStart w:id="2424" w:name="_Toc3557035"/>
      <w:bookmarkStart w:id="2425" w:name="_Toc24967532"/>
      <w:bookmarkStart w:id="2426" w:name="_Toc288200766"/>
      <w:bookmarkStart w:id="2427" w:name="_Toc338939110"/>
      <w:bookmarkEnd w:id="2423"/>
      <w:r w:rsidRPr="007055D9">
        <w:t xml:space="preserve">Element </w:t>
      </w:r>
      <w:r w:rsidR="00194316">
        <w:t>"</w:t>
      </w:r>
      <w:proofErr w:type="spellStart"/>
      <w:r>
        <w:t>sheet_parameter</w:t>
      </w:r>
      <w:bookmarkEnd w:id="2424"/>
      <w:bookmarkEnd w:id="2425"/>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28" w:name="_Toc3566505"/>
      <w:bookmarkStart w:id="2429"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28"/>
      <w:bookmarkEnd w:id="242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30" w:name="_Toc3557036"/>
      <w:bookmarkStart w:id="2431" w:name="_Toc24967533"/>
      <w:r w:rsidRPr="007055D9">
        <w:t>Overlap Weld</w:t>
      </w:r>
      <w:bookmarkEnd w:id="2426"/>
      <w:bookmarkEnd w:id="2427"/>
      <w:bookmarkEnd w:id="2430"/>
      <w:bookmarkEnd w:id="24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32" w:name="_Toc3557037"/>
      <w:bookmarkStart w:id="2433" w:name="_Toc24967534"/>
      <w:r w:rsidRPr="007055D9">
        <w:t>Simple Overlap Weld</w:t>
      </w:r>
      <w:bookmarkEnd w:id="2432"/>
      <w:bookmarkEnd w:id="243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34" w:name="_Toc3557135"/>
                            <w:bookmarkStart w:id="2435"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4"/>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436" w:name="_Toc3557135"/>
                      <w:bookmarkStart w:id="2437"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6"/>
                      <w:bookmarkEnd w:id="243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438" w:name="_Toc3557136"/>
                            <w:bookmarkStart w:id="2439"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38"/>
                            <w:bookmarkEnd w:id="2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440" w:name="_Toc3557136"/>
                      <w:bookmarkStart w:id="2441"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0"/>
                      <w:bookmarkEnd w:id="244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53" o:title=""/>
          </v:shape>
          <o:OLEObject Type="Embed" ProgID="Equation.3" ShapeID="_x0000_i1029" DrawAspect="Content" ObjectID="_1637516455" r:id="rId15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442" w:name="_Toc3566506"/>
      <w:bookmarkStart w:id="2443"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42"/>
      <w:bookmarkEnd w:id="244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44" w:name="_Toc338939112"/>
      <w:bookmarkStart w:id="2445" w:name="_Toc3557038"/>
      <w:bookmarkStart w:id="2446" w:name="_Toc24967535"/>
      <w:r w:rsidRPr="007055D9">
        <w:t>Single Sided Double Overlap Weld</w:t>
      </w:r>
      <w:bookmarkEnd w:id="2444"/>
      <w:bookmarkEnd w:id="2445"/>
      <w:bookmarkEnd w:id="244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447" w:name="_Toc3557137"/>
                            <w:bookmarkStart w:id="2448"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47"/>
                            <w:bookmarkEnd w:id="2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449" w:name="_Toc3557137"/>
                      <w:bookmarkStart w:id="2450"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49"/>
                      <w:bookmarkEnd w:id="245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5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5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451" w:name="_Toc3557138"/>
                            <w:bookmarkStart w:id="2452"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1"/>
                            <w:bookmarkEnd w:id="2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453" w:name="_Toc3557138"/>
                      <w:bookmarkStart w:id="2454"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3"/>
                      <w:bookmarkEnd w:id="245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42" o:title=""/>
          </v:shape>
          <o:OLEObject Type="Embed" ProgID="Equation.3" ShapeID="_x0000_i1030" DrawAspect="Content" ObjectID="_1637516456" r:id="rId15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455" w:name="_Toc3566507"/>
      <w:bookmarkStart w:id="2456"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455"/>
      <w:bookmarkEnd w:id="245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57" w:name="_Toc338939113"/>
      <w:bookmarkStart w:id="2458" w:name="_Toc3557039"/>
      <w:bookmarkStart w:id="2459" w:name="_Toc24967536"/>
      <w:r w:rsidRPr="007055D9">
        <w:t>Double Sided Double Overlap Weld</w:t>
      </w:r>
      <w:bookmarkEnd w:id="2457"/>
      <w:bookmarkEnd w:id="2458"/>
      <w:bookmarkEnd w:id="2459"/>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460" w:name="_Toc3557139"/>
                            <w:bookmarkStart w:id="2461"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0"/>
                            <w:bookmarkEnd w:id="2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462" w:name="_Toc3557139"/>
                      <w:bookmarkStart w:id="2463"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2"/>
                      <w:bookmarkEnd w:id="2463"/>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5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464" w:name="_Toc3557140"/>
                            <w:bookmarkStart w:id="2465"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4"/>
                            <w:bookmarkEnd w:id="2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466" w:name="_Toc3557140"/>
                      <w:bookmarkStart w:id="2467"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6"/>
                      <w:bookmarkEnd w:id="246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42" o:title=""/>
          </v:shape>
          <o:OLEObject Type="Embed" ProgID="Equation.3" ShapeID="_x0000_i1031" DrawAspect="Content" ObjectID="_1637516457" r:id="rId16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468" w:name="_Toc3566508"/>
      <w:bookmarkStart w:id="2469"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proofErr w:type="gramStart"/>
      <w:r w:rsidRPr="007055D9">
        <w:t>Double Sided</w:t>
      </w:r>
      <w:proofErr w:type="gramEnd"/>
      <w:r w:rsidRPr="007055D9">
        <w:t xml:space="preserve"> Double Overlap Weld</w:t>
      </w:r>
      <w:bookmarkEnd w:id="2468"/>
      <w:bookmarkEnd w:id="246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0" w:name="_Toc338939196"/>
      <w:bookmarkStart w:id="2471" w:name="_Toc3557040"/>
      <w:bookmarkStart w:id="2472" w:name="_Toc24967537"/>
      <w:r w:rsidRPr="007055D9">
        <w:t>Attributes</w:t>
      </w:r>
      <w:bookmarkEnd w:id="2470"/>
      <w:bookmarkEnd w:id="2471"/>
      <w:bookmarkEnd w:id="2472"/>
    </w:p>
    <w:p w14:paraId="54EB1FE0" w14:textId="38DCBA66" w:rsidR="0006113C" w:rsidRPr="007055D9" w:rsidRDefault="00157A42" w:rsidP="00AB2606">
      <w:pPr>
        <w:pStyle w:val="berschrift5"/>
        <w:keepNext/>
      </w:pPr>
      <w:bookmarkStart w:id="2473" w:name="_Toc338939198"/>
      <w:r w:rsidRPr="007055D9">
        <w:t xml:space="preserve">Attribute </w:t>
      </w:r>
      <w:r w:rsidR="00194316">
        <w:t>"</w:t>
      </w:r>
      <w:r w:rsidRPr="007055D9">
        <w:t>b</w:t>
      </w:r>
      <w:r w:rsidR="0006113C" w:rsidRPr="007055D9">
        <w:t>ase</w:t>
      </w:r>
      <w:bookmarkEnd w:id="247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74" w:name="_Toc338939199"/>
      <w:r w:rsidRPr="007055D9">
        <w:lastRenderedPageBreak/>
        <w:t xml:space="preserve">Attribute </w:t>
      </w:r>
      <w:r w:rsidR="00194316">
        <w:t>"</w:t>
      </w:r>
      <w:proofErr w:type="spellStart"/>
      <w:r w:rsidRPr="007055D9">
        <w:t>t</w:t>
      </w:r>
      <w:r w:rsidR="0006113C" w:rsidRPr="007055D9">
        <w:t>echnology</w:t>
      </w:r>
      <w:bookmarkEnd w:id="247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75" w:name="_Toc338939200"/>
      <w:bookmarkStart w:id="2476" w:name="_Toc3557041"/>
      <w:bookmarkStart w:id="2477" w:name="_Toc24967538"/>
      <w:r w:rsidRPr="007055D9">
        <w:t xml:space="preserve">Element </w:t>
      </w:r>
      <w:r w:rsidR="00194316">
        <w:t>"</w:t>
      </w:r>
      <w:proofErr w:type="spellStart"/>
      <w:r w:rsidRPr="007055D9">
        <w:t>weld_position</w:t>
      </w:r>
      <w:bookmarkEnd w:id="2475"/>
      <w:bookmarkEnd w:id="2476"/>
      <w:bookmarkEnd w:id="2477"/>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478" w:name="_Toc3566509"/>
      <w:bookmarkStart w:id="2479" w:name="_Toc24726731"/>
      <w:bookmarkStart w:id="2480"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78"/>
      <w:bookmarkEnd w:id="247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81" w:name="_Toc338939204"/>
      <w:r w:rsidRPr="007055D9">
        <w:t xml:space="preserve">Attribute </w:t>
      </w:r>
      <w:r w:rsidR="00194316">
        <w:t>"</w:t>
      </w:r>
      <w:proofErr w:type="spellStart"/>
      <w:r w:rsidRPr="007055D9">
        <w:t>thickness</w:t>
      </w:r>
      <w:bookmarkEnd w:id="248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82" w:name="_Toc338939205"/>
      <w:r w:rsidRPr="007055D9">
        <w:t xml:space="preserve">Attribute </w:t>
      </w:r>
      <w:r w:rsidR="00194316">
        <w:t>"</w:t>
      </w:r>
      <w:r w:rsidRPr="007055D9">
        <w:t>angle</w:t>
      </w:r>
      <w:bookmarkEnd w:id="248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83" w:name="_Toc338939206"/>
      <w:r w:rsidRPr="007055D9">
        <w:lastRenderedPageBreak/>
        <w:t xml:space="preserve">Attribute </w:t>
      </w:r>
      <w:r w:rsidR="00194316">
        <w:t>"</w:t>
      </w:r>
      <w:proofErr w:type="spellStart"/>
      <w:r w:rsidRPr="007055D9">
        <w:t>shape</w:t>
      </w:r>
      <w:bookmarkEnd w:id="248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84" w:name="_Toc338939207"/>
      <w:r w:rsidRPr="007055D9">
        <w:t xml:space="preserve">Attribute </w:t>
      </w:r>
      <w:r w:rsidR="00194316">
        <w:t>"</w:t>
      </w:r>
      <w:proofErr w:type="spellStart"/>
      <w:r w:rsidRPr="007055D9">
        <w:t>penetration</w:t>
      </w:r>
      <w:bookmarkEnd w:id="248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85" w:name="_Toc338939209"/>
      <w:r w:rsidRPr="007055D9">
        <w:t xml:space="preserve">Attribute </w:t>
      </w:r>
      <w:r w:rsidR="00194316">
        <w:t>"</w:t>
      </w:r>
      <w:proofErr w:type="spellStart"/>
      <w:r w:rsidRPr="007055D9">
        <w:t>filler</w:t>
      </w:r>
      <w:bookmarkEnd w:id="248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86" w:name="WeldDefinitionYJoint"/>
      <w:bookmarkStart w:id="2487" w:name="_Toc3557042"/>
      <w:bookmarkStart w:id="2488" w:name="_Toc24967539"/>
      <w:bookmarkStart w:id="2489" w:name="_Toc288200767"/>
      <w:bookmarkStart w:id="2490" w:name="_Toc338939114"/>
      <w:bookmarkEnd w:id="2486"/>
      <w:r w:rsidRPr="007055D9">
        <w:t xml:space="preserve">Element </w:t>
      </w:r>
      <w:r w:rsidR="00194316">
        <w:t>"</w:t>
      </w:r>
      <w:proofErr w:type="spellStart"/>
      <w:r>
        <w:t>sheet_parameter</w:t>
      </w:r>
      <w:bookmarkEnd w:id="2487"/>
      <w:bookmarkEnd w:id="2488"/>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491" w:name="_Toc3566510"/>
      <w:bookmarkStart w:id="2492"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491"/>
      <w:bookmarkEnd w:id="249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493" w:name="_Toc3557043"/>
      <w:bookmarkStart w:id="2494" w:name="_Toc24967540"/>
      <w:r w:rsidRPr="007055D9">
        <w:lastRenderedPageBreak/>
        <w:t>Y-Joint</w:t>
      </w:r>
      <w:bookmarkEnd w:id="2489"/>
      <w:bookmarkEnd w:id="2490"/>
      <w:bookmarkEnd w:id="2493"/>
      <w:bookmarkEnd w:id="2494"/>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495" w:name="_Toc3557044"/>
      <w:bookmarkStart w:id="2496" w:name="_Toc24967541"/>
      <w:r w:rsidRPr="007055D9">
        <w:t>Sheet Parameters</w:t>
      </w:r>
      <w:bookmarkEnd w:id="2495"/>
      <w:bookmarkEnd w:id="249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497" w:name="_Ref7931629"/>
                            <w:bookmarkStart w:id="2498" w:name="_Toc3557141"/>
                            <w:bookmarkStart w:id="2499" w:name="_Toc24721955"/>
                            <w:r>
                              <w:t xml:space="preserve">Figure </w:t>
                            </w:r>
                            <w:r>
                              <w:fldChar w:fldCharType="begin"/>
                            </w:r>
                            <w:r>
                              <w:instrText xml:space="preserve"> SEQ Figure \* ARABIC </w:instrText>
                            </w:r>
                            <w:r>
                              <w:fldChar w:fldCharType="separate"/>
                            </w:r>
                            <w:r>
                              <w:rPr>
                                <w:noProof/>
                              </w:rPr>
                              <w:t>64</w:t>
                            </w:r>
                            <w:r>
                              <w:fldChar w:fldCharType="end"/>
                            </w:r>
                            <w:bookmarkEnd w:id="2497"/>
                            <w:r>
                              <w:t>: Y-Joint Sheet Layout</w:t>
                            </w:r>
                            <w:bookmarkEnd w:id="2498"/>
                            <w:bookmarkEnd w:id="2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00" w:name="_Ref7931629"/>
                      <w:bookmarkStart w:id="2501" w:name="_Toc3557141"/>
                      <w:bookmarkStart w:id="2502" w:name="_Toc24721955"/>
                      <w:r>
                        <w:t xml:space="preserve">Figure </w:t>
                      </w:r>
                      <w:r>
                        <w:fldChar w:fldCharType="begin"/>
                      </w:r>
                      <w:r>
                        <w:instrText xml:space="preserve"> SEQ Figure \* ARABIC </w:instrText>
                      </w:r>
                      <w:r>
                        <w:fldChar w:fldCharType="separate"/>
                      </w:r>
                      <w:r>
                        <w:rPr>
                          <w:noProof/>
                        </w:rPr>
                        <w:t>64</w:t>
                      </w:r>
                      <w:r>
                        <w:fldChar w:fldCharType="end"/>
                      </w:r>
                      <w:bookmarkEnd w:id="2500"/>
                      <w:r>
                        <w:t>: Y-Joint Sheet Layout</w:t>
                      </w:r>
                      <w:bookmarkEnd w:id="2501"/>
                      <w:bookmarkEnd w:id="2502"/>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03" w:name="_Toc3557045"/>
      <w:bookmarkStart w:id="2504" w:name="_Toc24967542"/>
      <w:r w:rsidRPr="007055D9">
        <w:t>Weld Parameters</w:t>
      </w:r>
      <w:bookmarkEnd w:id="2503"/>
      <w:bookmarkEnd w:id="2504"/>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3">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05" w:name="_Toc3557142"/>
                            <w:bookmarkStart w:id="2506"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5"/>
                            <w:bookmarkEnd w:id="2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07" w:name="_Toc3557142"/>
                      <w:bookmarkStart w:id="2508"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7"/>
                      <w:bookmarkEnd w:id="2508"/>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42" o:title=""/>
          </v:shape>
          <o:OLEObject Type="Embed" ProgID="Equation.3" ShapeID="_x0000_i1032" DrawAspect="Content" ObjectID="_1637516458" r:id="rId16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09" w:name="_Toc3566511"/>
      <w:bookmarkStart w:id="2510" w:name="_Toc24726733"/>
      <w:bookmarkStart w:id="2511"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09"/>
      <w:bookmarkEnd w:id="2510"/>
    </w:p>
    <w:p w14:paraId="398C8EB2" w14:textId="77777777" w:rsidR="0006113C" w:rsidRPr="007055D9" w:rsidRDefault="0006113C" w:rsidP="00F4558F">
      <w:pPr>
        <w:pStyle w:val="berschrift4"/>
        <w:tabs>
          <w:tab w:val="clear" w:pos="864"/>
          <w:tab w:val="num" w:pos="993"/>
        </w:tabs>
      </w:pPr>
      <w:bookmarkStart w:id="2512" w:name="_Toc3557046"/>
      <w:bookmarkStart w:id="2513" w:name="_Toc24967543"/>
      <w:r w:rsidRPr="007055D9">
        <w:lastRenderedPageBreak/>
        <w:t>Attributes</w:t>
      </w:r>
      <w:bookmarkEnd w:id="2511"/>
      <w:bookmarkEnd w:id="2512"/>
      <w:bookmarkEnd w:id="2513"/>
    </w:p>
    <w:p w14:paraId="604B195B" w14:textId="6B31D0AD" w:rsidR="0006113C" w:rsidRPr="007055D9" w:rsidRDefault="00D83FC9" w:rsidP="00C0357F">
      <w:pPr>
        <w:pStyle w:val="berschrift5"/>
        <w:keepNext/>
      </w:pPr>
      <w:bookmarkStart w:id="2514" w:name="_Toc338939213"/>
      <w:r w:rsidRPr="007055D9">
        <w:t xml:space="preserve">Attribute </w:t>
      </w:r>
      <w:r w:rsidR="00194316">
        <w:t>"</w:t>
      </w:r>
      <w:r w:rsidRPr="007055D9">
        <w:t>b</w:t>
      </w:r>
      <w:r w:rsidR="0006113C" w:rsidRPr="007055D9">
        <w:t>ase</w:t>
      </w:r>
      <w:bookmarkEnd w:id="2514"/>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15" w:name="_Toc338939214"/>
      <w:r w:rsidRPr="007055D9">
        <w:t xml:space="preserve">Attribute </w:t>
      </w:r>
      <w:r w:rsidR="00194316">
        <w:t>"</w:t>
      </w:r>
      <w:proofErr w:type="spellStart"/>
      <w:r w:rsidRPr="007055D9">
        <w:t>t</w:t>
      </w:r>
      <w:r w:rsidR="0006113C" w:rsidRPr="007055D9">
        <w:t>echnology</w:t>
      </w:r>
      <w:bookmarkEnd w:id="2515"/>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16" w:name="_Toc338939215"/>
      <w:bookmarkStart w:id="2517" w:name="_Toc3557047"/>
      <w:bookmarkStart w:id="2518" w:name="_Toc24967544"/>
      <w:r w:rsidRPr="007055D9">
        <w:t xml:space="preserve">Element </w:t>
      </w:r>
      <w:r w:rsidR="00194316">
        <w:t>"</w:t>
      </w:r>
      <w:proofErr w:type="spellStart"/>
      <w:r w:rsidRPr="007055D9">
        <w:t>weld_position</w:t>
      </w:r>
      <w:bookmarkEnd w:id="2516"/>
      <w:bookmarkEnd w:id="2517"/>
      <w:bookmarkEnd w:id="2518"/>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19" w:name="_Toc3566512"/>
      <w:bookmarkStart w:id="2520" w:name="_Toc24726734"/>
      <w:bookmarkStart w:id="2521"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19"/>
      <w:bookmarkEnd w:id="2520"/>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2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22" w:name="_Toc338939219"/>
      <w:r w:rsidRPr="007055D9">
        <w:t xml:space="preserve">Attribute </w:t>
      </w:r>
      <w:r w:rsidR="00194316">
        <w:t>"</w:t>
      </w:r>
      <w:proofErr w:type="spellStart"/>
      <w:r w:rsidRPr="007055D9">
        <w:t>thickness</w:t>
      </w:r>
      <w:bookmarkEnd w:id="2522"/>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23" w:name="_Toc3566513"/>
      <w:bookmarkStart w:id="2524" w:name="_Toc24726735"/>
      <w:bookmarkStart w:id="2525"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23"/>
      <w:bookmarkEnd w:id="252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2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26" w:name="_Toc338939221"/>
      <w:r w:rsidRPr="007055D9">
        <w:t xml:space="preserve">Attribute </w:t>
      </w:r>
      <w:r w:rsidR="00194316">
        <w:t>"</w:t>
      </w:r>
      <w:proofErr w:type="spellStart"/>
      <w:r w:rsidRPr="007055D9">
        <w:t>penetration</w:t>
      </w:r>
      <w:bookmarkEnd w:id="252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27" w:name="_Toc338939223"/>
      <w:r w:rsidRPr="007055D9">
        <w:t xml:space="preserve">Attribute </w:t>
      </w:r>
      <w:r w:rsidR="00194316">
        <w:t>"</w:t>
      </w:r>
      <w:proofErr w:type="spellStart"/>
      <w:r w:rsidRPr="007055D9">
        <w:t>shape</w:t>
      </w:r>
      <w:bookmarkEnd w:id="252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28" w:name="_Toc338939224"/>
      <w:r w:rsidRPr="007055D9">
        <w:t xml:space="preserve">Attribute </w:t>
      </w:r>
      <w:r w:rsidR="00194316">
        <w:t>"</w:t>
      </w:r>
      <w:proofErr w:type="spellStart"/>
      <w:r w:rsidRPr="007055D9">
        <w:t>filler</w:t>
      </w:r>
      <w:bookmarkEnd w:id="252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29" w:name="_Toc3557048"/>
      <w:bookmarkStart w:id="2530" w:name="_Toc24967545"/>
      <w:r w:rsidRPr="007055D9">
        <w:t xml:space="preserve">Element </w:t>
      </w:r>
      <w:r w:rsidR="00194316">
        <w:t>"</w:t>
      </w:r>
      <w:proofErr w:type="spellStart"/>
      <w:r>
        <w:t>sheet_parameter</w:t>
      </w:r>
      <w:bookmarkEnd w:id="2529"/>
      <w:bookmarkEnd w:id="2530"/>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31" w:name="_Toc3566514"/>
      <w:bookmarkStart w:id="2532"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31"/>
      <w:bookmarkEnd w:id="253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33" w:name="WeldDefinitionKJoint"/>
      <w:bookmarkStart w:id="2534" w:name="_Toc338939115"/>
      <w:bookmarkStart w:id="2535" w:name="_Toc3557049"/>
      <w:bookmarkStart w:id="2536" w:name="_Toc24967546"/>
      <w:bookmarkEnd w:id="2533"/>
      <w:r w:rsidRPr="007055D9">
        <w:t>K-Joint</w:t>
      </w:r>
      <w:bookmarkEnd w:id="2534"/>
      <w:bookmarkEnd w:id="2535"/>
      <w:bookmarkEnd w:id="253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537" w:name="_Toc3557050"/>
      <w:bookmarkStart w:id="2538" w:name="_Toc24967547"/>
      <w:r w:rsidRPr="007055D9">
        <w:t>Sheet Parameters</w:t>
      </w:r>
      <w:bookmarkEnd w:id="2537"/>
      <w:bookmarkEnd w:id="253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539" w:name="_Ref7932243"/>
                            <w:bookmarkStart w:id="2540" w:name="_Toc3557143"/>
                            <w:bookmarkStart w:id="2541" w:name="_Ref7932230"/>
                            <w:bookmarkStart w:id="2542" w:name="_Toc24721957"/>
                            <w:r>
                              <w:t xml:space="preserve">Figure </w:t>
                            </w:r>
                            <w:r>
                              <w:fldChar w:fldCharType="begin"/>
                            </w:r>
                            <w:r>
                              <w:instrText xml:space="preserve"> SEQ Figure \* ARABIC </w:instrText>
                            </w:r>
                            <w:r>
                              <w:fldChar w:fldCharType="separate"/>
                            </w:r>
                            <w:r>
                              <w:rPr>
                                <w:noProof/>
                              </w:rPr>
                              <w:t>66</w:t>
                            </w:r>
                            <w:r>
                              <w:fldChar w:fldCharType="end"/>
                            </w:r>
                            <w:bookmarkEnd w:id="2539"/>
                            <w:r>
                              <w:t>: K-Joint Sheet Layout</w:t>
                            </w:r>
                            <w:bookmarkEnd w:id="2540"/>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543" w:name="_Ref7932243"/>
                      <w:bookmarkStart w:id="2544" w:name="_Toc3557143"/>
                      <w:bookmarkStart w:id="2545" w:name="_Ref7932230"/>
                      <w:bookmarkStart w:id="2546" w:name="_Toc24721957"/>
                      <w:r>
                        <w:t xml:space="preserve">Figure </w:t>
                      </w:r>
                      <w:r>
                        <w:fldChar w:fldCharType="begin"/>
                      </w:r>
                      <w:r>
                        <w:instrText xml:space="preserve"> SEQ Figure \* ARABIC </w:instrText>
                      </w:r>
                      <w:r>
                        <w:fldChar w:fldCharType="separate"/>
                      </w:r>
                      <w:r>
                        <w:rPr>
                          <w:noProof/>
                        </w:rPr>
                        <w:t>66</w:t>
                      </w:r>
                      <w:r>
                        <w:fldChar w:fldCharType="end"/>
                      </w:r>
                      <w:bookmarkEnd w:id="2543"/>
                      <w:r>
                        <w:t>: K-Joint Sheet Layout</w:t>
                      </w:r>
                      <w:bookmarkEnd w:id="2544"/>
                      <w:bookmarkEnd w:id="2545"/>
                      <w:bookmarkEnd w:id="254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47" w:name="_Toc3557051"/>
      <w:bookmarkStart w:id="2548" w:name="_Toc24967548"/>
      <w:r w:rsidRPr="007055D9">
        <w:lastRenderedPageBreak/>
        <w:t>Weld Parameters</w:t>
      </w:r>
      <w:bookmarkEnd w:id="2547"/>
      <w:bookmarkEnd w:id="2548"/>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6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549" w:name="_Toc3557144"/>
                            <w:bookmarkStart w:id="2550"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49"/>
                            <w:bookmarkEnd w:id="2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551" w:name="_Toc3557144"/>
                      <w:bookmarkStart w:id="2552"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1"/>
                      <w:bookmarkEnd w:id="255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42" o:title=""/>
          </v:shape>
          <o:OLEObject Type="Embed" ProgID="Equation.3" ShapeID="_x0000_i1033" DrawAspect="Content" ObjectID="_1637516459" r:id="rId16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553" w:name="_Toc3566515"/>
      <w:bookmarkStart w:id="2554"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53"/>
      <w:bookmarkEnd w:id="255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555" w:name="_Toc338939226"/>
      <w:bookmarkStart w:id="2556" w:name="_Toc3557052"/>
      <w:bookmarkStart w:id="2557" w:name="_Toc24967549"/>
      <w:r w:rsidRPr="007055D9">
        <w:t>Attributes</w:t>
      </w:r>
      <w:bookmarkEnd w:id="2555"/>
      <w:bookmarkEnd w:id="2556"/>
      <w:bookmarkEnd w:id="2557"/>
    </w:p>
    <w:p w14:paraId="6CD2696C" w14:textId="0CB68550" w:rsidR="0006113C" w:rsidRPr="007055D9" w:rsidRDefault="008140DB" w:rsidP="003E1F0A">
      <w:pPr>
        <w:pStyle w:val="berschrift5"/>
        <w:keepNext/>
      </w:pPr>
      <w:bookmarkStart w:id="2558" w:name="_Toc338939228"/>
      <w:r w:rsidRPr="007055D9">
        <w:t xml:space="preserve">Attribute </w:t>
      </w:r>
      <w:r w:rsidR="00194316">
        <w:t>"</w:t>
      </w:r>
      <w:r w:rsidRPr="007055D9">
        <w:t>b</w:t>
      </w:r>
      <w:r w:rsidR="0006113C" w:rsidRPr="007055D9">
        <w:t>ase</w:t>
      </w:r>
      <w:bookmarkEnd w:id="255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59" w:name="_Toc338939229"/>
      <w:r w:rsidRPr="007055D9">
        <w:t xml:space="preserve">Attribute </w:t>
      </w:r>
      <w:r w:rsidR="00194316">
        <w:t>"</w:t>
      </w:r>
      <w:proofErr w:type="spellStart"/>
      <w:r w:rsidRPr="007055D9">
        <w:t>t</w:t>
      </w:r>
      <w:r w:rsidR="0006113C" w:rsidRPr="007055D9">
        <w:t>echnology</w:t>
      </w:r>
      <w:bookmarkEnd w:id="2559"/>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60" w:name="_Toc338939230"/>
      <w:bookmarkStart w:id="2561" w:name="_Toc3557053"/>
      <w:bookmarkStart w:id="2562" w:name="_Toc24967550"/>
      <w:r w:rsidRPr="007055D9">
        <w:t xml:space="preserve">Element </w:t>
      </w:r>
      <w:r w:rsidR="00194316">
        <w:t>"</w:t>
      </w:r>
      <w:proofErr w:type="spellStart"/>
      <w:r w:rsidRPr="007055D9">
        <w:t>weld_position</w:t>
      </w:r>
      <w:bookmarkEnd w:id="2560"/>
      <w:bookmarkEnd w:id="2561"/>
      <w:bookmarkEnd w:id="2562"/>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563" w:name="_Toc3566516"/>
      <w:bookmarkStart w:id="2564" w:name="_Toc24726738"/>
      <w:bookmarkStart w:id="2565"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63"/>
      <w:bookmarkEnd w:id="256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6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66" w:name="_Toc338939234"/>
      <w:r w:rsidRPr="007055D9">
        <w:t xml:space="preserve">Attribute </w:t>
      </w:r>
      <w:r w:rsidR="00194316">
        <w:t>"</w:t>
      </w:r>
      <w:proofErr w:type="spellStart"/>
      <w:r w:rsidRPr="007055D9">
        <w:t>thickness</w:t>
      </w:r>
      <w:bookmarkEnd w:id="2566"/>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567" w:name="_Toc3566517"/>
      <w:bookmarkStart w:id="2568" w:name="_Toc24726739"/>
      <w:bookmarkStart w:id="2569"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67"/>
      <w:bookmarkEnd w:id="2568"/>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6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70" w:name="_Toc338939236"/>
      <w:r w:rsidRPr="007055D9">
        <w:t xml:space="preserve">Attribute </w:t>
      </w:r>
      <w:r w:rsidR="00194316">
        <w:t>"</w:t>
      </w:r>
      <w:proofErr w:type="spellStart"/>
      <w:r w:rsidRPr="007055D9">
        <w:t>penetration</w:t>
      </w:r>
      <w:bookmarkEnd w:id="257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71" w:name="_Toc338939238"/>
      <w:r w:rsidRPr="007055D9">
        <w:lastRenderedPageBreak/>
        <w:t xml:space="preserve">Attribute </w:t>
      </w:r>
      <w:r w:rsidR="00194316">
        <w:t>"</w:t>
      </w:r>
      <w:proofErr w:type="spellStart"/>
      <w:r w:rsidRPr="007055D9">
        <w:t>shape</w:t>
      </w:r>
      <w:bookmarkEnd w:id="257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72" w:name="_Toc338939239"/>
      <w:r w:rsidRPr="007055D9">
        <w:t xml:space="preserve">Attribute </w:t>
      </w:r>
      <w:r w:rsidR="00194316">
        <w:t>"</w:t>
      </w:r>
      <w:proofErr w:type="spellStart"/>
      <w:r w:rsidRPr="007055D9">
        <w:t>filler</w:t>
      </w:r>
      <w:bookmarkEnd w:id="257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73" w:name="WeldDefinitionCrossJoint"/>
      <w:bookmarkStart w:id="2574" w:name="_Ref397588351"/>
      <w:bookmarkStart w:id="2575" w:name="_Toc3557054"/>
      <w:bookmarkStart w:id="2576" w:name="_Toc24967551"/>
      <w:bookmarkStart w:id="2577" w:name="_Toc338939116"/>
      <w:bookmarkEnd w:id="2573"/>
      <w:r w:rsidRPr="007055D9">
        <w:lastRenderedPageBreak/>
        <w:t xml:space="preserve">Element </w:t>
      </w:r>
      <w:r w:rsidR="00194316">
        <w:t>"</w:t>
      </w:r>
      <w:proofErr w:type="spellStart"/>
      <w:r>
        <w:t>sheet_parameter</w:t>
      </w:r>
      <w:bookmarkEnd w:id="2574"/>
      <w:bookmarkEnd w:id="2575"/>
      <w:bookmarkEnd w:id="2576"/>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578" w:name="_Toc3566518"/>
      <w:bookmarkStart w:id="2579"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78"/>
      <w:bookmarkEnd w:id="257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580" w:name="_Toc3557055"/>
      <w:bookmarkStart w:id="2581" w:name="_Toc24967552"/>
      <w:r>
        <w:t>Cruciform Joint</w:t>
      </w:r>
      <w:bookmarkEnd w:id="2577"/>
      <w:bookmarkEnd w:id="2580"/>
      <w:bookmarkEnd w:id="2581"/>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82" w:name="GenericSeamWeldWeldingTechnology"/>
      <w:bookmarkEnd w:id="2582"/>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83" w:name="_Toc3557056"/>
      <w:bookmarkStart w:id="2584"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83"/>
      <w:bookmarkEnd w:id="258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85" w:name="_Toc3557057"/>
      <w:bookmarkStart w:id="2586"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587" w:name="_Toc3557145"/>
                            <w:bookmarkStart w:id="2588"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87"/>
                            <w:bookmarkEnd w:id="2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589" w:name="_Toc3557145"/>
                      <w:bookmarkStart w:id="2590"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89"/>
                      <w:bookmarkEnd w:id="2590"/>
                    </w:p>
                  </w:txbxContent>
                </v:textbox>
              </v:shape>
            </w:pict>
          </mc:Fallback>
        </mc:AlternateContent>
      </w:r>
      <w:r w:rsidR="00255787" w:rsidRPr="007055D9">
        <w:t>Weld Parameters</w:t>
      </w:r>
      <w:bookmarkEnd w:id="2585"/>
      <w:bookmarkEnd w:id="2586"/>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6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591" w:name="_Toc3557146"/>
                            <w:bookmarkStart w:id="2592"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1"/>
                            <w:bookmarkEnd w:id="2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593" w:name="_Toc3557146"/>
                      <w:bookmarkStart w:id="2594"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3"/>
                      <w:bookmarkEnd w:id="2594"/>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42" o:title=""/>
          </v:shape>
          <o:OLEObject Type="Embed" ProgID="Equation.3" ShapeID="_x0000_i1034" DrawAspect="Content" ObjectID="_1637516460" r:id="rId17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595" w:name="_Toc3566519"/>
      <w:bookmarkStart w:id="2596" w:name="_Toc24726741"/>
      <w:bookmarkStart w:id="2597" w:name="_Toc338939241"/>
      <w:bookmarkStart w:id="2598" w:name="_Toc288196482"/>
      <w:bookmarkStart w:id="2599" w:name="_Toc288200784"/>
      <w:bookmarkStart w:id="2600" w:name="_Toc338938909"/>
      <w:bookmarkStart w:id="2601" w:name="_Toc338939128"/>
      <w:bookmarkEnd w:id="2271"/>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595"/>
      <w:bookmarkEnd w:id="2596"/>
    </w:p>
    <w:p w14:paraId="114455A9" w14:textId="77777777" w:rsidR="0006113C" w:rsidRPr="007055D9" w:rsidRDefault="0006113C" w:rsidP="005E1694">
      <w:pPr>
        <w:pStyle w:val="berschrift4"/>
        <w:tabs>
          <w:tab w:val="clear" w:pos="864"/>
          <w:tab w:val="num" w:pos="993"/>
        </w:tabs>
      </w:pPr>
      <w:bookmarkStart w:id="2602" w:name="_Toc3557058"/>
      <w:bookmarkStart w:id="2603" w:name="_Toc24967555"/>
      <w:r w:rsidRPr="007055D9">
        <w:t>Attributes</w:t>
      </w:r>
      <w:bookmarkEnd w:id="2597"/>
      <w:bookmarkEnd w:id="2602"/>
      <w:bookmarkEnd w:id="2603"/>
    </w:p>
    <w:p w14:paraId="0596FA3B" w14:textId="4F2C2B8D" w:rsidR="0006113C" w:rsidRPr="007055D9" w:rsidRDefault="007D42C3" w:rsidP="003C4247">
      <w:pPr>
        <w:pStyle w:val="berschrift5"/>
        <w:keepNext/>
      </w:pPr>
      <w:bookmarkStart w:id="2604" w:name="_Toc338939243"/>
      <w:r w:rsidRPr="007055D9">
        <w:t xml:space="preserve">Attribute </w:t>
      </w:r>
      <w:r w:rsidR="00194316">
        <w:t>"</w:t>
      </w:r>
      <w:r w:rsidRPr="007055D9">
        <w:t>b</w:t>
      </w:r>
      <w:r w:rsidR="0006113C" w:rsidRPr="007055D9">
        <w:t>ase</w:t>
      </w:r>
      <w:bookmarkEnd w:id="260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05" w:name="_Toc338939244"/>
      <w:r w:rsidRPr="007055D9">
        <w:t xml:space="preserve">Attribute </w:t>
      </w:r>
      <w:r w:rsidR="00194316">
        <w:t>"</w:t>
      </w:r>
      <w:proofErr w:type="spellStart"/>
      <w:r w:rsidRPr="007055D9">
        <w:t>t</w:t>
      </w:r>
      <w:r w:rsidR="0006113C" w:rsidRPr="007055D9">
        <w:t>echnology</w:t>
      </w:r>
      <w:bookmarkEnd w:id="2605"/>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06" w:name="_Toc338939245"/>
      <w:bookmarkStart w:id="2607" w:name="_Toc3557059"/>
      <w:bookmarkStart w:id="2608" w:name="_Toc24967556"/>
      <w:r w:rsidRPr="007055D9">
        <w:t xml:space="preserve">Element </w:t>
      </w:r>
      <w:r w:rsidR="00194316">
        <w:t>"</w:t>
      </w:r>
      <w:proofErr w:type="spellStart"/>
      <w:r w:rsidRPr="007055D9">
        <w:t>weld_position</w:t>
      </w:r>
      <w:bookmarkEnd w:id="2606"/>
      <w:bookmarkEnd w:id="2607"/>
      <w:bookmarkEnd w:id="2608"/>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09" w:name="_Toc3566520"/>
      <w:bookmarkStart w:id="2610" w:name="_Toc24726742"/>
      <w:bookmarkStart w:id="2611"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09"/>
      <w:bookmarkEnd w:id="2610"/>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12" w:name="_Toc338939249"/>
      <w:r w:rsidRPr="007055D9">
        <w:t xml:space="preserve">Attribute </w:t>
      </w:r>
      <w:r w:rsidR="00194316">
        <w:t>"</w:t>
      </w:r>
      <w:proofErr w:type="spellStart"/>
      <w:r w:rsidRPr="007055D9">
        <w:t>thickness</w:t>
      </w:r>
      <w:bookmarkEnd w:id="2612"/>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13" w:name="_Toc3566521"/>
      <w:bookmarkStart w:id="2614" w:name="_Toc24726743"/>
      <w:bookmarkStart w:id="2615"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13"/>
      <w:bookmarkEnd w:id="2614"/>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1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16" w:name="_Toc338939251"/>
      <w:r w:rsidRPr="007055D9">
        <w:t xml:space="preserve">Attribute </w:t>
      </w:r>
      <w:r w:rsidR="00194316">
        <w:t>"</w:t>
      </w:r>
      <w:proofErr w:type="spellStart"/>
      <w:r w:rsidRPr="007055D9">
        <w:t>penetration</w:t>
      </w:r>
      <w:bookmarkEnd w:id="261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17" w:name="_Toc338939253"/>
      <w:r w:rsidRPr="007055D9">
        <w:t xml:space="preserve">Attribute </w:t>
      </w:r>
      <w:r w:rsidR="00194316">
        <w:t>"</w:t>
      </w:r>
      <w:proofErr w:type="spellStart"/>
      <w:r w:rsidRPr="007055D9">
        <w:t>shape</w:t>
      </w:r>
      <w:bookmarkEnd w:id="261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18" w:name="_Toc338939254"/>
      <w:r w:rsidRPr="007055D9">
        <w:lastRenderedPageBreak/>
        <w:t xml:space="preserve">Attribute </w:t>
      </w:r>
      <w:r w:rsidR="00194316">
        <w:t>"</w:t>
      </w:r>
      <w:proofErr w:type="spellStart"/>
      <w:r w:rsidRPr="007055D9">
        <w:t>filler</w:t>
      </w:r>
      <w:bookmarkEnd w:id="261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19" w:name="GenericSeamWeldWeld"/>
      <w:bookmarkStart w:id="2620" w:name="_Toc3557060"/>
      <w:bookmarkStart w:id="2621" w:name="_Toc24967557"/>
      <w:bookmarkStart w:id="2622" w:name="_Toc338938919"/>
      <w:bookmarkStart w:id="2623" w:name="_Toc338939255"/>
      <w:bookmarkStart w:id="2624" w:name="_Toc334183560"/>
      <w:bookmarkStart w:id="2625" w:name="_Toc288196537"/>
      <w:bookmarkStart w:id="2626" w:name="_Toc288200840"/>
      <w:bookmarkEnd w:id="2598"/>
      <w:bookmarkEnd w:id="2599"/>
      <w:bookmarkEnd w:id="2600"/>
      <w:bookmarkEnd w:id="2601"/>
      <w:bookmarkEnd w:id="2619"/>
      <w:r w:rsidRPr="007055D9">
        <w:lastRenderedPageBreak/>
        <w:t xml:space="preserve">Element </w:t>
      </w:r>
      <w:r w:rsidR="00194316">
        <w:t>"</w:t>
      </w:r>
      <w:proofErr w:type="spellStart"/>
      <w:r>
        <w:t>sheet_parameter</w:t>
      </w:r>
      <w:bookmarkEnd w:id="2620"/>
      <w:bookmarkEnd w:id="2621"/>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27" w:name="_Toc3566522"/>
      <w:bookmarkStart w:id="2628"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27"/>
      <w:bookmarkEnd w:id="262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29" w:name="_Toc413861928"/>
      <w:bookmarkStart w:id="2630" w:name="_Toc3557061"/>
      <w:bookmarkStart w:id="2631" w:name="_Toc24967558"/>
      <w:bookmarkStart w:id="2632" w:name="_Toc413359615"/>
      <w:bookmarkStart w:id="2633" w:name="_Toc338938920"/>
      <w:bookmarkStart w:id="2634" w:name="_Toc338939256"/>
      <w:bookmarkStart w:id="2635" w:name="_Toc391571769"/>
      <w:bookmarkEnd w:id="2622"/>
      <w:bookmarkEnd w:id="2623"/>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636" w:name="_Toc3557147"/>
                            <w:bookmarkStart w:id="2637"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6"/>
                            <w:bookmarkEnd w:id="2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638" w:name="_Toc3557147"/>
                      <w:bookmarkStart w:id="2639"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8"/>
                      <w:bookmarkEnd w:id="2639"/>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29"/>
      <w:bookmarkEnd w:id="2630"/>
      <w:bookmarkEnd w:id="263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640" w:name="_Toc3557148"/>
                            <w:bookmarkStart w:id="2641"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0"/>
                            <w:bookmarkEnd w:id="2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642" w:name="_Toc3557148"/>
                      <w:bookmarkStart w:id="2643"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2"/>
                      <w:bookmarkEnd w:id="2643"/>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644" w:name="_Toc3566523"/>
      <w:bookmarkStart w:id="2645"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44"/>
      <w:bookmarkEnd w:id="264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46" w:name="_Toc3557062"/>
      <w:bookmarkStart w:id="2647" w:name="_Toc24967559"/>
      <w:r>
        <w:lastRenderedPageBreak/>
        <w:t>Attributes</w:t>
      </w:r>
      <w:bookmarkEnd w:id="2646"/>
      <w:bookmarkEnd w:id="2647"/>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48" w:name="_Toc3557063"/>
      <w:bookmarkStart w:id="2649" w:name="_Toc24967560"/>
      <w:r>
        <w:t xml:space="preserve">Element </w:t>
      </w:r>
      <w:r w:rsidR="00194316">
        <w:t>"</w:t>
      </w:r>
      <w:proofErr w:type="spellStart"/>
      <w:r>
        <w:t>weld_position</w:t>
      </w:r>
      <w:bookmarkEnd w:id="2648"/>
      <w:bookmarkEnd w:id="2649"/>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650" w:name="_Toc3566524"/>
      <w:bookmarkStart w:id="2651"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50"/>
      <w:bookmarkEnd w:id="2651"/>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52" w:name="_Toc3557064"/>
      <w:bookmarkStart w:id="2653" w:name="_Toc24967561"/>
      <w:r>
        <w:t xml:space="preserve">Element </w:t>
      </w:r>
      <w:r w:rsidR="00194316">
        <w:t>"</w:t>
      </w:r>
      <w:proofErr w:type="spellStart"/>
      <w:r>
        <w:t>sheet_parameter</w:t>
      </w:r>
      <w:bookmarkEnd w:id="2652"/>
      <w:bookmarkEnd w:id="2653"/>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654" w:name="_Toc3566525"/>
      <w:bookmarkStart w:id="2655"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54"/>
      <w:bookmarkEnd w:id="265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56" w:name="_Ref414345739"/>
      <w:bookmarkStart w:id="2657" w:name="_Ref414345749"/>
      <w:bookmarkStart w:id="2658" w:name="_Ref414345786"/>
      <w:bookmarkStart w:id="2659" w:name="_Ref414345798"/>
      <w:bookmarkStart w:id="2660" w:name="_Toc3557065"/>
      <w:bookmarkStart w:id="2661" w:name="_Toc24967562"/>
      <w:r w:rsidRPr="00226A3F">
        <w:t>Adhesive Lines</w:t>
      </w:r>
      <w:bookmarkEnd w:id="2632"/>
      <w:bookmarkEnd w:id="2656"/>
      <w:bookmarkEnd w:id="2657"/>
      <w:bookmarkEnd w:id="2658"/>
      <w:bookmarkEnd w:id="2659"/>
      <w:bookmarkEnd w:id="2660"/>
      <w:bookmarkEnd w:id="266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662" w:name="_Toc3566526"/>
      <w:bookmarkStart w:id="2663"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62"/>
      <w:bookmarkEnd w:id="266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664" w:name="_Toc3566527"/>
      <w:bookmarkStart w:id="2665"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64"/>
      <w:bookmarkEnd w:id="266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666" w:name="_Toc3566528"/>
      <w:bookmarkStart w:id="2667"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66"/>
      <w:bookmarkEnd w:id="2667"/>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68" w:name="_Toc428279602"/>
      <w:bookmarkStart w:id="2669" w:name="_Toc428456348"/>
      <w:bookmarkStart w:id="2670" w:name="_Toc428537316"/>
      <w:bookmarkStart w:id="2671" w:name="_Toc428969638"/>
      <w:bookmarkStart w:id="2672" w:name="_Toc429053029"/>
      <w:bookmarkStart w:id="2673" w:name="_Toc413861930"/>
      <w:bookmarkStart w:id="2674" w:name="_Toc3557066"/>
      <w:bookmarkStart w:id="2675" w:name="_Toc24967563"/>
      <w:bookmarkStart w:id="2676" w:name="_Toc413359617"/>
      <w:bookmarkEnd w:id="2668"/>
      <w:bookmarkEnd w:id="2669"/>
      <w:bookmarkEnd w:id="2670"/>
      <w:bookmarkEnd w:id="2671"/>
      <w:bookmarkEnd w:id="2672"/>
      <w:r w:rsidRPr="00226A3F">
        <w:lastRenderedPageBreak/>
        <w:t>Hemming Flanges</w:t>
      </w:r>
      <w:bookmarkEnd w:id="2673"/>
      <w:bookmarkEnd w:id="2674"/>
      <w:bookmarkEnd w:id="2675"/>
    </w:p>
    <w:p w14:paraId="66448657" w14:textId="77777777" w:rsidR="000E64EA" w:rsidRDefault="000E64EA" w:rsidP="00536A58">
      <w:pPr>
        <w:pStyle w:val="berschrift3"/>
      </w:pPr>
      <w:bookmarkStart w:id="2677" w:name="_Toc413861931"/>
      <w:bookmarkStart w:id="2678" w:name="_Toc3557067"/>
      <w:bookmarkStart w:id="2679" w:name="_Toc24967564"/>
      <w:r>
        <w:t>Introduction</w:t>
      </w:r>
      <w:bookmarkEnd w:id="2677"/>
      <w:bookmarkEnd w:id="2678"/>
      <w:bookmarkEnd w:id="267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680" w:name="_Ref413858805"/>
      <w:bookmarkStart w:id="2681" w:name="_Toc413861952"/>
      <w:bookmarkStart w:id="2682" w:name="_Toc3557149"/>
      <w:bookmarkStart w:id="2683"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80"/>
      <w:r>
        <w:t>: The Three Regions of a Hemming</w:t>
      </w:r>
      <w:bookmarkEnd w:id="2681"/>
      <w:bookmarkEnd w:id="2682"/>
      <w:bookmarkEnd w:id="268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684" w:name="_Ref413850590"/>
      <w:bookmarkStart w:id="2685" w:name="_Toc413861953"/>
      <w:bookmarkStart w:id="2686" w:name="_Toc3557150"/>
      <w:bookmarkStart w:id="2687"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8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85"/>
      <w:bookmarkEnd w:id="2686"/>
      <w:bookmarkEnd w:id="2687"/>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688" w:name="_Toc413861954"/>
      <w:bookmarkStart w:id="2689" w:name="_Toc3557151"/>
      <w:bookmarkStart w:id="2690"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88"/>
      <w:bookmarkEnd w:id="2689"/>
      <w:bookmarkEnd w:id="269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691" w:name="_Toc3557152"/>
      <w:bookmarkStart w:id="2692"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91"/>
      <w:bookmarkEnd w:id="269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693" w:name="_Toc413861932"/>
      <w:bookmarkStart w:id="2694" w:name="_Toc3557068"/>
      <w:bookmarkStart w:id="2695"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93"/>
      <w:bookmarkEnd w:id="2694"/>
      <w:bookmarkEnd w:id="269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696" w:name="_Toc3566529"/>
      <w:bookmarkStart w:id="2697"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96"/>
      <w:bookmarkEnd w:id="269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698" w:name="_Toc3566530"/>
      <w:bookmarkStart w:id="2699"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98"/>
      <w:bookmarkEnd w:id="269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00" w:name="_Toc413861979"/>
      <w:bookmarkStart w:id="2701" w:name="_Toc3566531"/>
      <w:bookmarkStart w:id="2702"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00"/>
      <w:bookmarkEnd w:id="2701"/>
      <w:bookmarkEnd w:id="270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03" w:name="_Toc413861980"/>
      <w:bookmarkStart w:id="2704" w:name="_Toc3566532"/>
      <w:bookmarkStart w:id="2705"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03"/>
      <w:bookmarkEnd w:id="2704"/>
      <w:bookmarkEnd w:id="2705"/>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06" w:name="_Toc413861981"/>
      <w:bookmarkStart w:id="2707" w:name="_Toc3566533"/>
      <w:bookmarkStart w:id="2708"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06"/>
      <w:bookmarkEnd w:id="2707"/>
      <w:bookmarkEnd w:id="270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09" w:name="_Toc3566534"/>
      <w:bookmarkStart w:id="2710"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09"/>
      <w:bookmarkEnd w:id="2710"/>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11" w:name="_Toc428537321"/>
      <w:bookmarkStart w:id="2712" w:name="_Toc428969643"/>
      <w:bookmarkStart w:id="2713" w:name="_Toc429053034"/>
      <w:bookmarkStart w:id="2714" w:name="_Toc428537324"/>
      <w:bookmarkStart w:id="2715" w:name="_Toc428969646"/>
      <w:bookmarkStart w:id="2716" w:name="_Toc429053037"/>
      <w:bookmarkStart w:id="2717" w:name="_Toc428537325"/>
      <w:bookmarkStart w:id="2718" w:name="_Toc428969647"/>
      <w:bookmarkStart w:id="2719" w:name="_Toc429053038"/>
      <w:bookmarkStart w:id="2720" w:name="_Toc428537328"/>
      <w:bookmarkStart w:id="2721" w:name="_Toc428969650"/>
      <w:bookmarkStart w:id="2722" w:name="_Toc429053041"/>
      <w:bookmarkStart w:id="2723" w:name="_Toc428537330"/>
      <w:bookmarkStart w:id="2724" w:name="_Toc428969652"/>
      <w:bookmarkStart w:id="2725" w:name="_Toc429053043"/>
      <w:bookmarkStart w:id="2726" w:name="_Toc3557069"/>
      <w:bookmarkStart w:id="2727" w:name="_Toc24967566"/>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r w:rsidRPr="00226A3F">
        <w:t>Sequence Connections</w:t>
      </w:r>
      <w:bookmarkEnd w:id="2676"/>
      <w:bookmarkEnd w:id="2726"/>
      <w:bookmarkEnd w:id="272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28" w:name="_Toc413359638"/>
      <w:bookmarkStart w:id="2729" w:name="_Toc3557153"/>
      <w:bookmarkStart w:id="2730"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28"/>
      <w:bookmarkEnd w:id="2729"/>
      <w:bookmarkEnd w:id="273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31" w:name="_Toc413359639"/>
      <w:bookmarkStart w:id="2732" w:name="_Toc3557154"/>
      <w:bookmarkStart w:id="2733"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31"/>
      <w:r w:rsidR="00307532">
        <w:t xml:space="preserve"> and spacing</w:t>
      </w:r>
      <w:bookmarkEnd w:id="2732"/>
      <w:bookmarkEnd w:id="273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34" w:name="_Toc3557155"/>
      <w:bookmarkStart w:id="2735"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34"/>
      <w:bookmarkEnd w:id="273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736" w:name="_Toc3557156"/>
      <w:bookmarkStart w:id="2737"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36"/>
      <w:bookmarkEnd w:id="273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738" w:name="_Toc3566535"/>
      <w:bookmarkStart w:id="2739"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38"/>
      <w:bookmarkEnd w:id="273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740" w:name="_Toc3566536"/>
      <w:bookmarkStart w:id="2741"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40"/>
      <w:bookmarkEnd w:id="274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742" w:name="_Toc3566537"/>
      <w:bookmarkStart w:id="2743"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42"/>
      <w:bookmarkEnd w:id="274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44" w:name="_Toc413359618"/>
      <w:bookmarkStart w:id="2745" w:name="_Toc3557070"/>
      <w:bookmarkStart w:id="2746" w:name="_Toc24967567"/>
      <w:bookmarkStart w:id="2747" w:name="_Toc338938922"/>
      <w:bookmarkStart w:id="2748" w:name="_Toc338939258"/>
      <w:bookmarkEnd w:id="2633"/>
      <w:bookmarkEnd w:id="2634"/>
      <w:bookmarkEnd w:id="2635"/>
      <w:r w:rsidRPr="00226A3F">
        <w:lastRenderedPageBreak/>
        <w:t>2D connections</w:t>
      </w:r>
      <w:bookmarkEnd w:id="2744"/>
      <w:bookmarkEnd w:id="2745"/>
      <w:bookmarkEnd w:id="2746"/>
    </w:p>
    <w:p w14:paraId="20394566" w14:textId="77777777" w:rsidR="00042E3F" w:rsidRPr="00226A3F" w:rsidRDefault="00042E3F" w:rsidP="00042E3F">
      <w:pPr>
        <w:pStyle w:val="berschrift2"/>
      </w:pPr>
      <w:bookmarkStart w:id="2749" w:name="_Toc413359619"/>
      <w:bookmarkStart w:id="2750" w:name="_Toc3557071"/>
      <w:bookmarkStart w:id="2751" w:name="_Toc24967568"/>
      <w:r w:rsidRPr="00226A3F">
        <w:t>Generic Definitions</w:t>
      </w:r>
      <w:bookmarkEnd w:id="2749"/>
      <w:bookmarkEnd w:id="2750"/>
      <w:bookmarkEnd w:id="2751"/>
    </w:p>
    <w:p w14:paraId="50281300" w14:textId="77777777" w:rsidR="00042E3F" w:rsidRPr="00226A3F" w:rsidRDefault="00042E3F" w:rsidP="00042E3F">
      <w:pPr>
        <w:pStyle w:val="berschrift3"/>
      </w:pPr>
      <w:bookmarkStart w:id="2752" w:name="_Toc413359620"/>
      <w:bookmarkStart w:id="2753" w:name="_Toc3557072"/>
      <w:bookmarkStart w:id="2754" w:name="_Toc24967569"/>
      <w:r w:rsidRPr="00226A3F">
        <w:t>Identification</w:t>
      </w:r>
      <w:bookmarkEnd w:id="2752"/>
      <w:bookmarkEnd w:id="2753"/>
      <w:bookmarkEnd w:id="2754"/>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755" w:name="_Toc3566538"/>
      <w:bookmarkStart w:id="2756"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55"/>
      <w:bookmarkEnd w:id="2756"/>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757" w:name="_Toc413359621"/>
      <w:bookmarkStart w:id="2758" w:name="_Toc3557073"/>
      <w:bookmarkStart w:id="2759" w:name="_Toc24967570"/>
      <w:r w:rsidRPr="00226A3F">
        <w:t>Connection Face</w:t>
      </w:r>
      <w:bookmarkEnd w:id="2757"/>
      <w:bookmarkEnd w:id="2758"/>
      <w:bookmarkEnd w:id="275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760" w:name="_Toc3566539"/>
      <w:bookmarkStart w:id="2761"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760"/>
      <w:bookmarkEnd w:id="276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762" w:name="_Toc3566540"/>
      <w:bookmarkStart w:id="2763"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62"/>
      <w:bookmarkEnd w:id="276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764" w:name="_Toc3566541"/>
      <w:bookmarkStart w:id="2765"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64"/>
      <w:bookmarkEnd w:id="276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766" w:name="_Toc3566542"/>
      <w:bookmarkStart w:id="2767"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66"/>
      <w:bookmarkEnd w:id="276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768" w:name="_Toc413359622"/>
      <w:bookmarkStart w:id="2769" w:name="_Toc3557074"/>
      <w:bookmarkStart w:id="2770" w:name="_Toc24967571"/>
      <w:r w:rsidRPr="00226A3F">
        <w:t>Type Specification</w:t>
      </w:r>
      <w:bookmarkEnd w:id="2768"/>
      <w:bookmarkEnd w:id="2769"/>
      <w:bookmarkEnd w:id="277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71">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72"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73" w:author="nick" w:date="2019-11-10T14:52:00Z"/>
          <w:trPrChange w:id="2774" w:author="nick" w:date="2019-11-10T14:52:00Z">
            <w:trPr>
              <w:jc w:val="center"/>
            </w:trPr>
          </w:trPrChange>
        </w:trPr>
        <w:tc>
          <w:tcPr>
            <w:tcW w:w="2221" w:type="dxa"/>
            <w:shd w:val="clear" w:color="auto" w:fill="auto"/>
            <w:vAlign w:val="bottom"/>
            <w:tcPrChange w:id="2775" w:author="nick" w:date="2019-11-10T14:52:00Z">
              <w:tcPr>
                <w:tcW w:w="2221" w:type="dxa"/>
                <w:shd w:val="clear" w:color="auto" w:fill="auto"/>
              </w:tcPr>
            </w:tcPrChange>
          </w:tcPr>
          <w:p w14:paraId="566809C2" w14:textId="1C40A066" w:rsidR="00C5158C" w:rsidRPr="00226A3F" w:rsidRDefault="00C5158C" w:rsidP="00B20E69">
            <w:pPr>
              <w:rPr>
                <w:ins w:id="2776" w:author="nick" w:date="2019-11-10T14:52:00Z"/>
              </w:rPr>
            </w:pPr>
            <w:ins w:id="2777" w:author="nick" w:date="2019-11-10T14:52:00Z">
              <w:r>
                <w:rPr>
                  <w:sz w:val="20"/>
                  <w:szCs w:val="20"/>
                </w:rPr>
                <w:t>stacking</w:t>
              </w:r>
            </w:ins>
          </w:p>
        </w:tc>
        <w:tc>
          <w:tcPr>
            <w:tcW w:w="1842" w:type="dxa"/>
            <w:shd w:val="clear" w:color="auto" w:fill="auto"/>
            <w:vAlign w:val="bottom"/>
            <w:tcPrChange w:id="2778" w:author="nick" w:date="2019-11-10T14:52:00Z">
              <w:tcPr>
                <w:tcW w:w="1842" w:type="dxa"/>
                <w:shd w:val="clear" w:color="auto" w:fill="auto"/>
                <w:vAlign w:val="bottom"/>
              </w:tcPr>
            </w:tcPrChange>
          </w:tcPr>
          <w:p w14:paraId="704B3C7A" w14:textId="765630FC" w:rsidR="00C5158C" w:rsidRPr="00226A3F" w:rsidRDefault="00C5158C" w:rsidP="00B20E69">
            <w:pPr>
              <w:rPr>
                <w:ins w:id="2779" w:author="nick" w:date="2019-11-10T14:52:00Z"/>
                <w:sz w:val="20"/>
                <w:szCs w:val="20"/>
              </w:rPr>
            </w:pPr>
            <w:ins w:id="2780" w:author="nick" w:date="2019-11-10T14:52:00Z">
              <w:r>
                <w:rPr>
                  <w:sz w:val="20"/>
                  <w:szCs w:val="20"/>
                </w:rPr>
                <w:t>1</w:t>
              </w:r>
            </w:ins>
          </w:p>
        </w:tc>
        <w:tc>
          <w:tcPr>
            <w:tcW w:w="1701" w:type="dxa"/>
            <w:shd w:val="clear" w:color="auto" w:fill="auto"/>
            <w:vAlign w:val="bottom"/>
            <w:tcPrChange w:id="2781" w:author="nick" w:date="2019-11-10T14:52:00Z">
              <w:tcPr>
                <w:tcW w:w="1701" w:type="dxa"/>
                <w:shd w:val="clear" w:color="auto" w:fill="auto"/>
                <w:vAlign w:val="bottom"/>
              </w:tcPr>
            </w:tcPrChange>
          </w:tcPr>
          <w:p w14:paraId="115C0ED5" w14:textId="63A21BC5" w:rsidR="00C5158C" w:rsidRPr="00226A3F" w:rsidRDefault="00C5158C" w:rsidP="00B20E69">
            <w:pPr>
              <w:rPr>
                <w:ins w:id="2782" w:author="nick" w:date="2019-11-10T14:52:00Z"/>
                <w:sz w:val="20"/>
                <w:szCs w:val="20"/>
              </w:rPr>
            </w:pPr>
            <w:ins w:id="2783" w:author="nick" w:date="2019-11-10T14:52:00Z">
              <w:r>
                <w:rPr>
                  <w:sz w:val="20"/>
                  <w:szCs w:val="20"/>
                </w:rPr>
                <w:t>Optional</w:t>
              </w:r>
            </w:ins>
          </w:p>
        </w:tc>
        <w:tc>
          <w:tcPr>
            <w:tcW w:w="2708" w:type="dxa"/>
            <w:shd w:val="clear" w:color="auto" w:fill="auto"/>
            <w:vAlign w:val="bottom"/>
            <w:tcPrChange w:id="2784" w:author="nick" w:date="2019-11-10T14:52:00Z">
              <w:tcPr>
                <w:tcW w:w="2708" w:type="dxa"/>
                <w:shd w:val="clear" w:color="auto" w:fill="auto"/>
                <w:vAlign w:val="bottom"/>
              </w:tcPr>
            </w:tcPrChange>
          </w:tcPr>
          <w:p w14:paraId="13B1B442" w14:textId="5D1047E1" w:rsidR="00C5158C" w:rsidRPr="00226A3F" w:rsidRDefault="00C5158C" w:rsidP="004D7FAE">
            <w:pPr>
              <w:keepNext/>
              <w:rPr>
                <w:ins w:id="2785" w:author="nick" w:date="2019-11-10T14:52:00Z"/>
                <w:sz w:val="20"/>
                <w:szCs w:val="20"/>
              </w:rPr>
            </w:pPr>
            <w:ins w:id="2786"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87"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788" w:name="_Toc3566543"/>
      <w:bookmarkStart w:id="2789"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88"/>
      <w:bookmarkEnd w:id="278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90" w:name="_Toc413359623"/>
      <w:bookmarkStart w:id="2791" w:name="_Ref414345836"/>
      <w:bookmarkStart w:id="2792" w:name="_Ref414345889"/>
      <w:bookmarkStart w:id="2793" w:name="_Ref414350043"/>
      <w:bookmarkStart w:id="2794" w:name="_Ref429051261"/>
      <w:bookmarkStart w:id="2795" w:name="_Toc3557075"/>
      <w:bookmarkStart w:id="2796" w:name="_Toc24967572"/>
      <w:r w:rsidRPr="00226A3F">
        <w:lastRenderedPageBreak/>
        <w:t xml:space="preserve">Adhesive </w:t>
      </w:r>
      <w:r>
        <w:t>F</w:t>
      </w:r>
      <w:r w:rsidRPr="00226A3F">
        <w:t>aces</w:t>
      </w:r>
      <w:bookmarkEnd w:id="2790"/>
      <w:bookmarkEnd w:id="2791"/>
      <w:bookmarkEnd w:id="2792"/>
      <w:bookmarkEnd w:id="2793"/>
      <w:bookmarkEnd w:id="2794"/>
      <w:bookmarkEnd w:id="2795"/>
      <w:bookmarkEnd w:id="279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797" w:name="_Toc413359640"/>
      <w:bookmarkStart w:id="2798" w:name="_Toc3557157"/>
      <w:bookmarkStart w:id="2799"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797"/>
      <w:bookmarkEnd w:id="2798"/>
      <w:bookmarkEnd w:id="279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00" w:name="_Toc3566544"/>
      <w:bookmarkStart w:id="2801"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00"/>
      <w:bookmarkEnd w:id="280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02" w:name="_Toc3566545"/>
      <w:bookmarkStart w:id="2803"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02"/>
      <w:bookmarkEnd w:id="280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04" w:name="_Toc413359658"/>
      <w:bookmarkStart w:id="2805" w:name="_Toc3566546"/>
      <w:bookmarkStart w:id="2806"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04"/>
      <w:bookmarkEnd w:id="2805"/>
      <w:bookmarkEnd w:id="280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07" w:name="_Toc3557076"/>
      <w:bookmarkStart w:id="2808" w:name="_Toc24967573"/>
      <w:r w:rsidRPr="007055D9">
        <w:lastRenderedPageBreak/>
        <w:t>Future extensions</w:t>
      </w:r>
      <w:bookmarkEnd w:id="2624"/>
      <w:bookmarkEnd w:id="2747"/>
      <w:bookmarkEnd w:id="2748"/>
      <w:bookmarkEnd w:id="2807"/>
      <w:bookmarkEnd w:id="2808"/>
    </w:p>
    <w:p w14:paraId="73353AE4" w14:textId="77777777" w:rsidR="00C107D0" w:rsidRPr="00226A3F" w:rsidRDefault="00C107D0" w:rsidP="00235336">
      <w:pPr>
        <w:jc w:val="both"/>
      </w:pPr>
      <w:bookmarkStart w:id="2809" w:name="_Toc338938925"/>
      <w:bookmarkStart w:id="281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11" w:name="_Toc338938923"/>
      <w:bookmarkStart w:id="2812" w:name="_Toc338939259"/>
      <w:bookmarkStart w:id="2813" w:name="_Toc413359625"/>
      <w:bookmarkStart w:id="2814" w:name="_Toc3557077"/>
      <w:bookmarkStart w:id="2815" w:name="_Toc24967574"/>
      <w:r w:rsidRPr="00226A3F">
        <w:t>Additional parameters for spot and seam welds</w:t>
      </w:r>
      <w:bookmarkEnd w:id="2811"/>
      <w:bookmarkEnd w:id="2812"/>
      <w:bookmarkEnd w:id="2813"/>
      <w:bookmarkEnd w:id="2814"/>
      <w:bookmarkEnd w:id="281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16" w:name="_Ref338846673"/>
      <w:bookmarkStart w:id="2817" w:name="_Toc338938924"/>
      <w:bookmarkStart w:id="2818" w:name="_Toc338939260"/>
      <w:bookmarkStart w:id="2819" w:name="_Toc413359626"/>
      <w:bookmarkStart w:id="2820" w:name="_Toc3557078"/>
      <w:bookmarkStart w:id="2821" w:name="_Toc24967575"/>
      <w:r w:rsidRPr="00226A3F">
        <w:t>Other relevant and new joint types</w:t>
      </w:r>
      <w:bookmarkEnd w:id="2816"/>
      <w:bookmarkEnd w:id="2817"/>
      <w:bookmarkEnd w:id="2818"/>
      <w:bookmarkEnd w:id="2819"/>
      <w:bookmarkEnd w:id="2820"/>
      <w:bookmarkEnd w:id="282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22" w:name="_Toc3557079"/>
      <w:bookmarkStart w:id="2823" w:name="_Toc24967576"/>
      <w:r w:rsidRPr="009F23CF">
        <w:lastRenderedPageBreak/>
        <w:t>Disclaimer</w:t>
      </w:r>
      <w:bookmarkEnd w:id="2822"/>
      <w:bookmarkEnd w:id="282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24" w:name="_Toc3557080"/>
      <w:bookmarkStart w:id="2825" w:name="_Toc24967577"/>
      <w:r w:rsidRPr="007055D9">
        <w:lastRenderedPageBreak/>
        <w:t>References</w:t>
      </w:r>
      <w:bookmarkEnd w:id="2625"/>
      <w:bookmarkEnd w:id="2626"/>
      <w:bookmarkEnd w:id="2809"/>
      <w:bookmarkEnd w:id="2810"/>
      <w:bookmarkEnd w:id="2824"/>
      <w:bookmarkEnd w:id="2825"/>
    </w:p>
    <w:p w14:paraId="70EC254B" w14:textId="77777777" w:rsidR="00C107D0" w:rsidRPr="00226A3F" w:rsidRDefault="00255787" w:rsidP="00C107D0">
      <w:pPr>
        <w:pStyle w:val="Literaturverzeichnis"/>
        <w:rPr>
          <w:kern w:val="22"/>
        </w:rPr>
      </w:pPr>
      <w:bookmarkStart w:id="2826" w:name="ReferenceHuf2001"/>
      <w:r w:rsidRPr="007055D9">
        <w:t>[</w:t>
      </w:r>
      <w:r w:rsidR="007A7FDF" w:rsidRPr="007055D9">
        <w:t>1</w:t>
      </w:r>
      <w:r w:rsidRPr="007055D9">
        <w:t>]</w:t>
      </w:r>
      <w:bookmarkEnd w:id="282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27" w:name="ReferenceZha2005"/>
      <w:r w:rsidRPr="00226A3F">
        <w:rPr>
          <w:kern w:val="22"/>
        </w:rPr>
        <w:t>[2]</w:t>
      </w:r>
      <w:bookmarkEnd w:id="282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8" w:name="ReferenceGai2006"/>
      <w:r w:rsidRPr="00226A3F">
        <w:rPr>
          <w:kern w:val="22"/>
        </w:rPr>
        <w:t>[3]</w:t>
      </w:r>
      <w:bookmarkEnd w:id="282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29" w:name="ReferenceBet2008"/>
      <w:r w:rsidRPr="00226A3F">
        <w:rPr>
          <w:kern w:val="22"/>
        </w:rPr>
        <w:t>[4]</w:t>
      </w:r>
      <w:bookmarkEnd w:id="282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30" w:name="ReferenceMik20061"/>
      <w:r w:rsidRPr="00226A3F">
        <w:rPr>
          <w:kern w:val="22"/>
        </w:rPr>
        <w:t>[5]</w:t>
      </w:r>
      <w:bookmarkEnd w:id="283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2"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3" w:history="1">
        <w:r w:rsidRPr="00226A3F">
          <w:rPr>
            <w:rStyle w:val="Hyperlink"/>
            <w:kern w:val="22"/>
          </w:rPr>
          <w:t>http://www.vda.de/de/publikationen/publikationen_downloads/index.html</w:t>
        </w:r>
      </w:hyperlink>
    </w:p>
    <w:sectPr w:rsidR="001F4F5F" w:rsidRPr="00011C24" w:rsidSect="00E42BAD">
      <w:headerReference w:type="default" r:id="rId184"/>
      <w:footerReference w:type="default" r:id="rId18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8"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085"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084"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152"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165" w:author="nick" w:date="2019-10-29T19:20:00Z" w:initials="n">
    <w:p w14:paraId="46B54B1E" w14:textId="340FA0BB" w:rsidR="009B3707" w:rsidRDefault="009B3707">
      <w:pPr>
        <w:pStyle w:val="Kommentartext"/>
      </w:pPr>
      <w:r>
        <w:rPr>
          <w:rStyle w:val="Kommentarzeichen"/>
        </w:rPr>
        <w:annotationRef/>
      </w:r>
    </w:p>
  </w:comment>
  <w:comment w:id="1166"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251"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36"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07"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246"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247"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477E8" w14:textId="77777777" w:rsidR="006860E7" w:rsidRDefault="006860E7">
      <w:r>
        <w:separator/>
      </w:r>
    </w:p>
  </w:endnote>
  <w:endnote w:type="continuationSeparator" w:id="0">
    <w:p w14:paraId="138F29BD" w14:textId="77777777" w:rsidR="006860E7" w:rsidRDefault="006860E7">
      <w:r>
        <w:continuationSeparator/>
      </w:r>
    </w:p>
  </w:endnote>
  <w:endnote w:type="continuationNotice" w:id="1">
    <w:p w14:paraId="347804A7" w14:textId="77777777" w:rsidR="006860E7" w:rsidRDefault="006860E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1" w:author="Dr. Carsten Franke" w:date="2019-12-10T20:52:00Z">
            <w:r w:rsidR="0033379A">
              <w:rPr>
                <w:noProof/>
                <w:sz w:val="16"/>
                <w:szCs w:val="16"/>
              </w:rPr>
              <w:t>December 10, 2019</w:t>
            </w:r>
          </w:ins>
          <w:del w:id="2832"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918F9" w14:textId="77777777" w:rsidR="006860E7" w:rsidRDefault="006860E7">
      <w:r>
        <w:separator/>
      </w:r>
    </w:p>
  </w:footnote>
  <w:footnote w:type="continuationSeparator" w:id="0">
    <w:p w14:paraId="02145264" w14:textId="77777777" w:rsidR="006860E7" w:rsidRDefault="006860E7">
      <w:r>
        <w:continuationSeparator/>
      </w:r>
    </w:p>
  </w:footnote>
  <w:footnote w:type="continuationNotice" w:id="1">
    <w:p w14:paraId="5E348238" w14:textId="77777777" w:rsidR="006860E7" w:rsidRDefault="006860E7">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23" w:author="nick" w:date="2019-10-29T16:41:00Z"/>
        </w:rPr>
      </w:pPr>
      <w:del w:id="824"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0E7"/>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kalaitzaki\Documents\GitHub\createXSDforxMCF\V3.0r1\Documentation_xMCF_File_v3.0r1.docx" TargetMode="External"/><Relationship Id="rId117" Type="http://schemas.openxmlformats.org/officeDocument/2006/relationships/hyperlink" Target="http://www.boellhoff.de/files/jpg2/RIVTAC-Alu-Hybrid-low.jpg" TargetMode="External"/><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image" Target="media/image57.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oleObject" Target="embeddings/oleObject5.bin"/><Relationship Id="rId159" Type="http://schemas.openxmlformats.org/officeDocument/2006/relationships/image" Target="media/image97.png"/><Relationship Id="rId175" Type="http://schemas.openxmlformats.org/officeDocument/2006/relationships/image" Target="media/image109.png"/><Relationship Id="rId170" Type="http://schemas.openxmlformats.org/officeDocument/2006/relationships/oleObject" Target="embeddings/oleObject10.bin"/><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image" Target="media/image54.png"/><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50.gif"/><Relationship Id="rId123" Type="http://schemas.openxmlformats.org/officeDocument/2006/relationships/image" Target="media/image65.jpeg"/><Relationship Id="rId128" Type="http://schemas.openxmlformats.org/officeDocument/2006/relationships/image" Target="media/image70.jpeg"/><Relationship Id="rId144" Type="http://schemas.openxmlformats.org/officeDocument/2006/relationships/image" Target="media/image85.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8.png"/><Relationship Id="rId165" Type="http://schemas.openxmlformats.org/officeDocument/2006/relationships/image" Target="media/image101.png"/><Relationship Id="rId181" Type="http://schemas.openxmlformats.org/officeDocument/2006/relationships/image" Target="media/image115.png"/><Relationship Id="rId186" Type="http://schemas.openxmlformats.org/officeDocument/2006/relationships/fontTable" Target="fontTable.xml"/><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8.png"/><Relationship Id="rId118" Type="http://schemas.openxmlformats.org/officeDocument/2006/relationships/image" Target="media/image62.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90.png"/><Relationship Id="rId155" Type="http://schemas.openxmlformats.org/officeDocument/2006/relationships/image" Target="media/image94.png"/><Relationship Id="rId171" Type="http://schemas.openxmlformats.org/officeDocument/2006/relationships/image" Target="media/image105.png"/><Relationship Id="rId176" Type="http://schemas.openxmlformats.org/officeDocument/2006/relationships/image" Target="media/image110.png"/><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51.png"/><Relationship Id="rId108" Type="http://schemas.openxmlformats.org/officeDocument/2006/relationships/hyperlink" Target="http://www.emersonindustrial.com/en-US/documentcenter/BransonUltrasonics/Plastic%20Joining/Non-Ultrasonics/Thermal%20Staking%20Design%20Guide%20pgs.pdf" TargetMode="External"/><Relationship Id="rId124" Type="http://schemas.openxmlformats.org/officeDocument/2006/relationships/image" Target="media/image66.jpeg"/><Relationship Id="rId129" Type="http://schemas.openxmlformats.org/officeDocument/2006/relationships/image" Target="media/image71.JP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image" Target="media/image46.jpeg"/><Relationship Id="rId140" Type="http://schemas.openxmlformats.org/officeDocument/2006/relationships/image" Target="media/image82.png"/><Relationship Id="rId145" Type="http://schemas.openxmlformats.org/officeDocument/2006/relationships/image" Target="media/image86.png"/><Relationship Id="rId161" Type="http://schemas.openxmlformats.org/officeDocument/2006/relationships/oleObject" Target="embeddings/oleObject7.bin"/><Relationship Id="rId166" Type="http://schemas.openxmlformats.org/officeDocument/2006/relationships/image" Target="media/image102.png"/><Relationship Id="rId182" Type="http://schemas.openxmlformats.org/officeDocument/2006/relationships/hyperlink" Target="http://www.vda.de/de/publikationen/publikationen_downloads/index.html" TargetMode="Externa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image" Target="media/image59.png"/><Relationship Id="rId119" Type="http://schemas.microsoft.com/office/2007/relationships/hdphoto" Target="media/hdphoto1.wdp"/><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1.png"/><Relationship Id="rId156" Type="http://schemas.openxmlformats.org/officeDocument/2006/relationships/image" Target="media/image95.png"/><Relationship Id="rId177" Type="http://schemas.openxmlformats.org/officeDocument/2006/relationships/image" Target="media/image111.png"/><Relationship Id="rId172" Type="http://schemas.openxmlformats.org/officeDocument/2006/relationships/image" Target="media/image106.png"/><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hyperlink" Target="http://www.boellhoff.de" TargetMode="External"/><Relationship Id="rId125" Type="http://schemas.openxmlformats.org/officeDocument/2006/relationships/image" Target="media/image67.jpeg"/><Relationship Id="rId141" Type="http://schemas.openxmlformats.org/officeDocument/2006/relationships/image" Target="media/image83.png"/><Relationship Id="rId146" Type="http://schemas.openxmlformats.org/officeDocument/2006/relationships/oleObject" Target="embeddings/oleObject4.bin"/><Relationship Id="rId167" Type="http://schemas.openxmlformats.org/officeDocument/2006/relationships/oleObject" Target="embeddings/oleObject9.bin"/><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9.png"/><Relationship Id="rId183"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oleObject" Target="embeddings/oleObject6.bin"/><Relationship Id="rId178" Type="http://schemas.openxmlformats.org/officeDocument/2006/relationships/image" Target="media/image112.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92.png"/><Relationship Id="rId173" Type="http://schemas.openxmlformats.org/officeDocument/2006/relationships/image" Target="media/image107.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68.jpeg"/><Relationship Id="rId147" Type="http://schemas.openxmlformats.org/officeDocument/2006/relationships/image" Target="media/image87.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3.jpeg"/><Relationship Id="rId142" Type="http://schemas.openxmlformats.org/officeDocument/2006/relationships/image" Target="media/image84.wmf"/><Relationship Id="rId163" Type="http://schemas.openxmlformats.org/officeDocument/2006/relationships/image" Target="media/image100.pn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image" Target="media/image61.jpeg"/><Relationship Id="rId137" Type="http://schemas.openxmlformats.org/officeDocument/2006/relationships/image" Target="media/image79.png"/><Relationship Id="rId158" Type="http://schemas.openxmlformats.org/officeDocument/2006/relationships/image" Target="media/image96.png"/><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image" Target="media/image56.png"/><Relationship Id="rId132" Type="http://schemas.openxmlformats.org/officeDocument/2006/relationships/image" Target="media/image74.emf"/><Relationship Id="rId153" Type="http://schemas.openxmlformats.org/officeDocument/2006/relationships/image" Target="media/image93.wmf"/><Relationship Id="rId174" Type="http://schemas.openxmlformats.org/officeDocument/2006/relationships/image" Target="media/image108.png"/><Relationship Id="rId179" Type="http://schemas.openxmlformats.org/officeDocument/2006/relationships/image" Target="media/image113.png"/><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bartec-dt.com/images/heat2.png" TargetMode="External"/><Relationship Id="rId127" Type="http://schemas.openxmlformats.org/officeDocument/2006/relationships/image" Target="media/image69.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openxmlformats.org/officeDocument/2006/relationships/image" Target="media/image64.jpeg"/><Relationship Id="rId143" Type="http://schemas.openxmlformats.org/officeDocument/2006/relationships/oleObject" Target="embeddings/oleObject3.bin"/><Relationship Id="rId148" Type="http://schemas.openxmlformats.org/officeDocument/2006/relationships/image" Target="media/image88.png"/><Relationship Id="rId164" Type="http://schemas.openxmlformats.org/officeDocument/2006/relationships/oleObject" Target="embeddings/oleObject8.bin"/><Relationship Id="rId169" Type="http://schemas.openxmlformats.org/officeDocument/2006/relationships/image" Target="media/image104.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C7E65-BFF1-4B9E-9CDB-2E61202D5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41200</Words>
  <Characters>259560</Characters>
  <Application>Microsoft Office Word</Application>
  <DocSecurity>0</DocSecurity>
  <Lines>2163</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300160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52</cp:revision>
  <cp:lastPrinted>2015-03-23T01:59:00Z</cp:lastPrinted>
  <dcterms:created xsi:type="dcterms:W3CDTF">2019-05-16T08:07:00Z</dcterms:created>
  <dcterms:modified xsi:type="dcterms:W3CDTF">2019-12-10T19:54:00Z</dcterms:modified>
</cp:coreProperties>
</file>