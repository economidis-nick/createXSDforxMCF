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6100B3" w:rsidRDefault="00082891" w:rsidP="00082891">
      <w:pPr>
        <w:rPr>
          <w:lang w:val="el-GR"/>
        </w:rPr>
      </w:pPr>
    </w:p>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E82B95"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36105304"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214D6AC6"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7F2E66">
        <w:rPr>
          <w:noProof/>
        </w:rPr>
        <w:t>November 19, 2019</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13333BC" w14:textId="77777777" w:rsidR="007D65FC"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hyperlink w:anchor="_Toc24967417" w:history="1">
        <w:r w:rsidR="007D65FC" w:rsidRPr="0083329C">
          <w:rPr>
            <w:rStyle w:val="Hyperlink"/>
            <w:noProof/>
            <w14:scene3d>
              <w14:camera w14:prst="orthographicFront"/>
              <w14:lightRig w14:rig="threePt" w14:dir="t">
                <w14:rot w14:lat="0" w14:lon="0" w14:rev="0"/>
              </w14:lightRig>
            </w14:scene3d>
          </w:rPr>
          <w:t>1</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_Toc24967417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3454A1F8"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18" w:history="1">
        <w:r w:rsidR="007D65FC" w:rsidRPr="0083329C">
          <w:rPr>
            <w:rStyle w:val="Hyperlink"/>
            <w:noProof/>
          </w:rPr>
          <w:t>1.1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Motivation</w:t>
        </w:r>
        <w:r w:rsidR="007D65FC">
          <w:rPr>
            <w:noProof/>
            <w:webHidden/>
          </w:rPr>
          <w:tab/>
        </w:r>
        <w:r w:rsidR="007D65FC">
          <w:rPr>
            <w:noProof/>
            <w:webHidden/>
          </w:rPr>
          <w:fldChar w:fldCharType="begin"/>
        </w:r>
        <w:r w:rsidR="007D65FC">
          <w:rPr>
            <w:noProof/>
            <w:webHidden/>
          </w:rPr>
          <w:instrText xml:space="preserve"> PAGEREF _Toc24967418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2DD6656F"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19" w:history="1">
        <w:r w:rsidR="007D65FC" w:rsidRPr="0083329C">
          <w:rPr>
            <w:rStyle w:val="Hyperlink"/>
            <w:noProof/>
          </w:rPr>
          <w:t>1.2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MCF at Ford</w:t>
        </w:r>
        <w:r w:rsidR="007D65FC">
          <w:rPr>
            <w:noProof/>
            <w:webHidden/>
          </w:rPr>
          <w:tab/>
        </w:r>
        <w:r w:rsidR="007D65FC">
          <w:rPr>
            <w:noProof/>
            <w:webHidden/>
          </w:rPr>
          <w:fldChar w:fldCharType="begin"/>
        </w:r>
        <w:r w:rsidR="007D65FC">
          <w:rPr>
            <w:noProof/>
            <w:webHidden/>
          </w:rPr>
          <w:instrText xml:space="preserve"> PAGEREF _Toc24967419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14FE31F6"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0" w:history="1">
        <w:r w:rsidR="007D65FC" w:rsidRPr="0083329C">
          <w:rPr>
            <w:rStyle w:val="Hyperlink"/>
            <w:noProof/>
          </w:rPr>
          <w:t>1.3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From MCF to χMCF - The Scope of the Document</w:t>
        </w:r>
        <w:r w:rsidR="007D65FC">
          <w:rPr>
            <w:noProof/>
            <w:webHidden/>
          </w:rPr>
          <w:tab/>
        </w:r>
        <w:r w:rsidR="007D65FC">
          <w:rPr>
            <w:noProof/>
            <w:webHidden/>
          </w:rPr>
          <w:fldChar w:fldCharType="begin"/>
        </w:r>
        <w:r w:rsidR="007D65FC">
          <w:rPr>
            <w:noProof/>
            <w:webHidden/>
          </w:rPr>
          <w:instrText xml:space="preserve"> PAGEREF _Toc24967420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76CF6DA6" w14:textId="77777777" w:rsidR="007D65FC" w:rsidRDefault="00E82B95">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1" w:history="1">
        <w:r w:rsidR="007D65FC" w:rsidRPr="0083329C">
          <w:rPr>
            <w:rStyle w:val="Hyperlink"/>
            <w:noProof/>
            <w14:scene3d>
              <w14:camera w14:prst="orthographicFront"/>
              <w14:lightRig w14:rig="threePt" w14:dir="t">
                <w14:rot w14:lat="0" w14:lon="0" w14:rev="0"/>
              </w14:lightRig>
            </w14:scene3d>
          </w:rPr>
          <w:t>2</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Design Principles and Basic Features of χMCF</w:t>
        </w:r>
        <w:r w:rsidR="007D65FC">
          <w:rPr>
            <w:noProof/>
            <w:webHidden/>
          </w:rPr>
          <w:tab/>
        </w:r>
        <w:r w:rsidR="007D65FC">
          <w:rPr>
            <w:noProof/>
            <w:webHidden/>
          </w:rPr>
          <w:fldChar w:fldCharType="begin"/>
        </w:r>
        <w:r w:rsidR="007D65FC">
          <w:rPr>
            <w:noProof/>
            <w:webHidden/>
          </w:rPr>
          <w:instrText xml:space="preserve"> PAGEREF _Toc24967421 \h </w:instrText>
        </w:r>
        <w:r w:rsidR="007D65FC">
          <w:rPr>
            <w:noProof/>
            <w:webHidden/>
          </w:rPr>
        </w:r>
        <w:r w:rsidR="007D65FC">
          <w:rPr>
            <w:noProof/>
            <w:webHidden/>
          </w:rPr>
          <w:fldChar w:fldCharType="separate"/>
        </w:r>
        <w:r w:rsidR="007D65FC">
          <w:rPr>
            <w:noProof/>
            <w:webHidden/>
          </w:rPr>
          <w:t>19</w:t>
        </w:r>
        <w:r w:rsidR="007D65FC">
          <w:rPr>
            <w:noProof/>
            <w:webHidden/>
          </w:rPr>
          <w:fldChar w:fldCharType="end"/>
        </w:r>
      </w:hyperlink>
    </w:p>
    <w:p w14:paraId="0EAE7DDB"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2" w:history="1">
        <w:r w:rsidR="007D65FC" w:rsidRPr="0083329C">
          <w:rPr>
            <w:rStyle w:val="Hyperlink"/>
            <w:noProof/>
          </w:rPr>
          <w:t>2.1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Design Principles</w:t>
        </w:r>
        <w:r w:rsidR="007D65FC">
          <w:rPr>
            <w:noProof/>
            <w:webHidden/>
          </w:rPr>
          <w:tab/>
        </w:r>
        <w:r w:rsidR="007D65FC">
          <w:rPr>
            <w:noProof/>
            <w:webHidden/>
          </w:rPr>
          <w:fldChar w:fldCharType="begin"/>
        </w:r>
        <w:r w:rsidR="007D65FC">
          <w:rPr>
            <w:noProof/>
            <w:webHidden/>
          </w:rPr>
          <w:instrText xml:space="preserve"> PAGEREF _Toc24967422 \h </w:instrText>
        </w:r>
        <w:r w:rsidR="007D65FC">
          <w:rPr>
            <w:noProof/>
            <w:webHidden/>
          </w:rPr>
        </w:r>
        <w:r w:rsidR="007D65FC">
          <w:rPr>
            <w:noProof/>
            <w:webHidden/>
          </w:rPr>
          <w:fldChar w:fldCharType="separate"/>
        </w:r>
        <w:r w:rsidR="007D65FC">
          <w:rPr>
            <w:noProof/>
            <w:webHidden/>
          </w:rPr>
          <w:t>19</w:t>
        </w:r>
        <w:r w:rsidR="007D65FC">
          <w:rPr>
            <w:noProof/>
            <w:webHidden/>
          </w:rPr>
          <w:fldChar w:fldCharType="end"/>
        </w:r>
      </w:hyperlink>
    </w:p>
    <w:p w14:paraId="571EFA79"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3" w:history="1">
        <w:r w:rsidR="007D65FC" w:rsidRPr="0083329C">
          <w:rPr>
            <w:rStyle w:val="Hyperlink"/>
            <w:noProof/>
          </w:rPr>
          <w:t>2.2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Idealization of Joints</w:t>
        </w:r>
        <w:r w:rsidR="007D65FC">
          <w:rPr>
            <w:noProof/>
            <w:webHidden/>
          </w:rPr>
          <w:tab/>
        </w:r>
        <w:r w:rsidR="007D65FC">
          <w:rPr>
            <w:noProof/>
            <w:webHidden/>
          </w:rPr>
          <w:fldChar w:fldCharType="begin"/>
        </w:r>
        <w:r w:rsidR="007D65FC">
          <w:rPr>
            <w:noProof/>
            <w:webHidden/>
          </w:rPr>
          <w:instrText xml:space="preserve"> PAGEREF _Toc24967423 \h </w:instrText>
        </w:r>
        <w:r w:rsidR="007D65FC">
          <w:rPr>
            <w:noProof/>
            <w:webHidden/>
          </w:rPr>
        </w:r>
        <w:r w:rsidR="007D65FC">
          <w:rPr>
            <w:noProof/>
            <w:webHidden/>
          </w:rPr>
          <w:fldChar w:fldCharType="separate"/>
        </w:r>
        <w:r w:rsidR="007D65FC">
          <w:rPr>
            <w:noProof/>
            <w:webHidden/>
          </w:rPr>
          <w:t>20</w:t>
        </w:r>
        <w:r w:rsidR="007D65FC">
          <w:rPr>
            <w:noProof/>
            <w:webHidden/>
          </w:rPr>
          <w:fldChar w:fldCharType="end"/>
        </w:r>
      </w:hyperlink>
    </w:p>
    <w:p w14:paraId="5A7BCB79"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4" w:history="1">
        <w:r w:rsidR="007D65FC" w:rsidRPr="0083329C">
          <w:rPr>
            <w:rStyle w:val="Hyperlink"/>
            <w:noProof/>
          </w:rPr>
          <w:t>2.3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Reconstruction of Joints from χMCF</w:t>
        </w:r>
        <w:r w:rsidR="007D65FC">
          <w:rPr>
            <w:noProof/>
            <w:webHidden/>
          </w:rPr>
          <w:tab/>
        </w:r>
        <w:r w:rsidR="007D65FC">
          <w:rPr>
            <w:noProof/>
            <w:webHidden/>
          </w:rPr>
          <w:fldChar w:fldCharType="begin"/>
        </w:r>
        <w:r w:rsidR="007D65FC">
          <w:rPr>
            <w:noProof/>
            <w:webHidden/>
          </w:rPr>
          <w:instrText xml:space="preserve"> PAGEREF _Toc24967424 \h </w:instrText>
        </w:r>
        <w:r w:rsidR="007D65FC">
          <w:rPr>
            <w:noProof/>
            <w:webHidden/>
          </w:rPr>
        </w:r>
        <w:r w:rsidR="007D65FC">
          <w:rPr>
            <w:noProof/>
            <w:webHidden/>
          </w:rPr>
          <w:fldChar w:fldCharType="separate"/>
        </w:r>
        <w:r w:rsidR="007D65FC">
          <w:rPr>
            <w:noProof/>
            <w:webHidden/>
          </w:rPr>
          <w:t>20</w:t>
        </w:r>
        <w:r w:rsidR="007D65FC">
          <w:rPr>
            <w:noProof/>
            <w:webHidden/>
          </w:rPr>
          <w:fldChar w:fldCharType="end"/>
        </w:r>
      </w:hyperlink>
    </w:p>
    <w:p w14:paraId="5A39C0CA"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5" w:history="1">
        <w:r w:rsidR="007D65FC" w:rsidRPr="0083329C">
          <w:rPr>
            <w:rStyle w:val="Hyperlink"/>
            <w:noProof/>
          </w:rPr>
          <w:t>2.4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Description of Topology</w:t>
        </w:r>
        <w:r w:rsidR="007D65FC">
          <w:rPr>
            <w:noProof/>
            <w:webHidden/>
          </w:rPr>
          <w:tab/>
        </w:r>
        <w:r w:rsidR="007D65FC">
          <w:rPr>
            <w:noProof/>
            <w:webHidden/>
          </w:rPr>
          <w:fldChar w:fldCharType="begin"/>
        </w:r>
        <w:r w:rsidR="007D65FC">
          <w:rPr>
            <w:noProof/>
            <w:webHidden/>
          </w:rPr>
          <w:instrText xml:space="preserve"> PAGEREF _Toc24967425 \h </w:instrText>
        </w:r>
        <w:r w:rsidR="007D65FC">
          <w:rPr>
            <w:noProof/>
            <w:webHidden/>
          </w:rPr>
        </w:r>
        <w:r w:rsidR="007D65FC">
          <w:rPr>
            <w:noProof/>
            <w:webHidden/>
          </w:rPr>
          <w:fldChar w:fldCharType="separate"/>
        </w:r>
        <w:r w:rsidR="007D65FC">
          <w:rPr>
            <w:noProof/>
            <w:webHidden/>
          </w:rPr>
          <w:t>20</w:t>
        </w:r>
        <w:r w:rsidR="007D65FC">
          <w:rPr>
            <w:noProof/>
            <w:webHidden/>
          </w:rPr>
          <w:fldChar w:fldCharType="end"/>
        </w:r>
      </w:hyperlink>
    </w:p>
    <w:p w14:paraId="74A5EB6F"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6" w:history="1">
        <w:r w:rsidR="007D65FC" w:rsidRPr="0083329C">
          <w:rPr>
            <w:rStyle w:val="Hyperlink"/>
            <w:noProof/>
          </w:rPr>
          <w:t>2.5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χMCF in the Development Processes</w:t>
        </w:r>
        <w:r w:rsidR="007D65FC">
          <w:rPr>
            <w:noProof/>
            <w:webHidden/>
          </w:rPr>
          <w:tab/>
        </w:r>
        <w:r w:rsidR="007D65FC">
          <w:rPr>
            <w:noProof/>
            <w:webHidden/>
          </w:rPr>
          <w:fldChar w:fldCharType="begin"/>
        </w:r>
        <w:r w:rsidR="007D65FC">
          <w:rPr>
            <w:noProof/>
            <w:webHidden/>
          </w:rPr>
          <w:instrText xml:space="preserve"> PAGEREF _Toc24967426 \h </w:instrText>
        </w:r>
        <w:r w:rsidR="007D65FC">
          <w:rPr>
            <w:noProof/>
            <w:webHidden/>
          </w:rPr>
        </w:r>
        <w:r w:rsidR="007D65FC">
          <w:rPr>
            <w:noProof/>
            <w:webHidden/>
          </w:rPr>
          <w:fldChar w:fldCharType="separate"/>
        </w:r>
        <w:r w:rsidR="007D65FC">
          <w:rPr>
            <w:noProof/>
            <w:webHidden/>
          </w:rPr>
          <w:t>21</w:t>
        </w:r>
        <w:r w:rsidR="007D65FC">
          <w:rPr>
            <w:noProof/>
            <w:webHidden/>
          </w:rPr>
          <w:fldChar w:fldCharType="end"/>
        </w:r>
      </w:hyperlink>
    </w:p>
    <w:p w14:paraId="1C45EA4D" w14:textId="77777777" w:rsidR="007D65FC" w:rsidRDefault="00E82B95">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7" w:history="1">
        <w:r w:rsidR="007D65FC" w:rsidRPr="0083329C">
          <w:rPr>
            <w:rStyle w:val="Hyperlink"/>
            <w:noProof/>
            <w14:scene3d>
              <w14:camera w14:prst="orthographicFront"/>
              <w14:lightRig w14:rig="threePt" w14:dir="t">
                <w14:rot w14:lat="0" w14:lon="0" w14:rev="0"/>
              </w14:lightRig>
            </w14:scene3d>
          </w:rPr>
          <w:t>3</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Key-words of XML specification</w:t>
        </w:r>
        <w:r w:rsidR="007D65FC">
          <w:rPr>
            <w:noProof/>
            <w:webHidden/>
          </w:rPr>
          <w:tab/>
        </w:r>
        <w:r w:rsidR="007D65FC">
          <w:rPr>
            <w:noProof/>
            <w:webHidden/>
          </w:rPr>
          <w:fldChar w:fldCharType="begin"/>
        </w:r>
        <w:r w:rsidR="007D65FC">
          <w:rPr>
            <w:noProof/>
            <w:webHidden/>
          </w:rPr>
          <w:instrText xml:space="preserve"> PAGEREF _Toc24967427 \h </w:instrText>
        </w:r>
        <w:r w:rsidR="007D65FC">
          <w:rPr>
            <w:noProof/>
            <w:webHidden/>
          </w:rPr>
        </w:r>
        <w:r w:rsidR="007D65FC">
          <w:rPr>
            <w:noProof/>
            <w:webHidden/>
          </w:rPr>
          <w:fldChar w:fldCharType="separate"/>
        </w:r>
        <w:r w:rsidR="007D65FC">
          <w:rPr>
            <w:noProof/>
            <w:webHidden/>
          </w:rPr>
          <w:t>24</w:t>
        </w:r>
        <w:r w:rsidR="007D65FC">
          <w:rPr>
            <w:noProof/>
            <w:webHidden/>
          </w:rPr>
          <w:fldChar w:fldCharType="end"/>
        </w:r>
      </w:hyperlink>
    </w:p>
    <w:p w14:paraId="413A51E2"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8" w:history="1">
        <w:r w:rsidR="007D65FC" w:rsidRPr="0083329C">
          <w:rPr>
            <w:rStyle w:val="Hyperlink"/>
            <w:noProof/>
          </w:rPr>
          <w:t>3.1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Key-words</w:t>
        </w:r>
        <w:r w:rsidR="007D65FC">
          <w:rPr>
            <w:noProof/>
            <w:webHidden/>
          </w:rPr>
          <w:tab/>
        </w:r>
        <w:r w:rsidR="007D65FC">
          <w:rPr>
            <w:noProof/>
            <w:webHidden/>
          </w:rPr>
          <w:fldChar w:fldCharType="begin"/>
        </w:r>
        <w:r w:rsidR="007D65FC">
          <w:rPr>
            <w:noProof/>
            <w:webHidden/>
          </w:rPr>
          <w:instrText xml:space="preserve"> PAGEREF _Toc24967428 \h </w:instrText>
        </w:r>
        <w:r w:rsidR="007D65FC">
          <w:rPr>
            <w:noProof/>
            <w:webHidden/>
          </w:rPr>
        </w:r>
        <w:r w:rsidR="007D65FC">
          <w:rPr>
            <w:noProof/>
            <w:webHidden/>
          </w:rPr>
          <w:fldChar w:fldCharType="separate"/>
        </w:r>
        <w:r w:rsidR="007D65FC">
          <w:rPr>
            <w:noProof/>
            <w:webHidden/>
          </w:rPr>
          <w:t>24</w:t>
        </w:r>
        <w:r w:rsidR="007D65FC">
          <w:rPr>
            <w:noProof/>
            <w:webHidden/>
          </w:rPr>
          <w:fldChar w:fldCharType="end"/>
        </w:r>
      </w:hyperlink>
    </w:p>
    <w:p w14:paraId="756410A2" w14:textId="77777777" w:rsidR="007D65FC" w:rsidRDefault="00E82B95">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9" w:history="1">
        <w:r w:rsidR="007D65FC" w:rsidRPr="0083329C">
          <w:rPr>
            <w:rStyle w:val="Hyperlink"/>
            <w:noProof/>
            <w14:scene3d>
              <w14:camera w14:prst="orthographicFront"/>
              <w14:lightRig w14:rig="threePt" w14:dir="t">
                <w14:rot w14:lat="0" w14:lon="0" w14:rev="0"/>
              </w14:lightRig>
            </w14:scene3d>
          </w:rPr>
          <w:t>4</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Parts, Properties and Assemblies</w:t>
        </w:r>
        <w:r w:rsidR="007D65FC">
          <w:rPr>
            <w:noProof/>
            <w:webHidden/>
          </w:rPr>
          <w:tab/>
        </w:r>
        <w:r w:rsidR="007D65FC">
          <w:rPr>
            <w:noProof/>
            <w:webHidden/>
          </w:rPr>
          <w:fldChar w:fldCharType="begin"/>
        </w:r>
        <w:r w:rsidR="007D65FC">
          <w:rPr>
            <w:noProof/>
            <w:webHidden/>
          </w:rPr>
          <w:instrText xml:space="preserve"> PAGEREF _Toc24967429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1ADF0646"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0" w:history="1">
        <w:r w:rsidR="007D65FC" w:rsidRPr="0083329C">
          <w:rPr>
            <w:rStyle w:val="Hyperlink"/>
            <w:noProof/>
          </w:rPr>
          <w:t>4.1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Parts</w:t>
        </w:r>
        <w:r w:rsidR="007D65FC">
          <w:rPr>
            <w:noProof/>
            <w:webHidden/>
          </w:rPr>
          <w:tab/>
        </w:r>
        <w:r w:rsidR="007D65FC">
          <w:rPr>
            <w:noProof/>
            <w:webHidden/>
          </w:rPr>
          <w:fldChar w:fldCharType="begin"/>
        </w:r>
        <w:r w:rsidR="007D65FC">
          <w:rPr>
            <w:noProof/>
            <w:webHidden/>
          </w:rPr>
          <w:instrText xml:space="preserve"> PAGEREF _Toc24967430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790062CC" w14:textId="77777777" w:rsidR="007D65FC" w:rsidRDefault="00E82B95">
      <w:pPr>
        <w:pStyle w:val="TOC3"/>
        <w:rPr>
          <w:rFonts w:asciiTheme="minorHAnsi" w:eastAsiaTheme="minorEastAsia" w:hAnsiTheme="minorHAnsi" w:cstheme="minorBidi"/>
          <w:noProof/>
          <w:sz w:val="22"/>
          <w:szCs w:val="22"/>
          <w:lang w:eastAsia="en-US"/>
        </w:rPr>
      </w:pPr>
      <w:hyperlink w:anchor="_Toc24967431" w:history="1">
        <w:r w:rsidR="007D65FC" w:rsidRPr="0083329C">
          <w:rPr>
            <w:rStyle w:val="Hyperlink"/>
            <w:noProof/>
          </w:rPr>
          <w:t>4.1.1</w:t>
        </w:r>
        <w:r w:rsidR="007D65FC">
          <w:rPr>
            <w:rFonts w:asciiTheme="minorHAnsi" w:eastAsiaTheme="minorEastAsia" w:hAnsiTheme="minorHAnsi" w:cstheme="minorBidi"/>
            <w:noProof/>
            <w:sz w:val="22"/>
            <w:szCs w:val="22"/>
            <w:lang w:eastAsia="en-US"/>
          </w:rPr>
          <w:tab/>
        </w:r>
        <w:r w:rsidR="007D65FC" w:rsidRPr="0083329C">
          <w:rPr>
            <w:rStyle w:val="Hyperlink"/>
            <w:noProof/>
          </w:rPr>
          <w:t>Part Labels</w:t>
        </w:r>
        <w:r w:rsidR="007D65FC">
          <w:rPr>
            <w:noProof/>
            <w:webHidden/>
          </w:rPr>
          <w:tab/>
        </w:r>
        <w:r w:rsidR="007D65FC">
          <w:rPr>
            <w:noProof/>
            <w:webHidden/>
          </w:rPr>
          <w:fldChar w:fldCharType="begin"/>
        </w:r>
        <w:r w:rsidR="007D65FC">
          <w:rPr>
            <w:noProof/>
            <w:webHidden/>
          </w:rPr>
          <w:instrText xml:space="preserve"> PAGEREF _Toc24967431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1EDB353B"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2" w:history="1">
        <w:r w:rsidR="007D65FC" w:rsidRPr="0083329C">
          <w:rPr>
            <w:rStyle w:val="Hyperlink"/>
            <w:noProof/>
          </w:rPr>
          <w:t>4.2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Properties</w:t>
        </w:r>
        <w:r w:rsidR="007D65FC">
          <w:rPr>
            <w:noProof/>
            <w:webHidden/>
          </w:rPr>
          <w:tab/>
        </w:r>
        <w:r w:rsidR="007D65FC">
          <w:rPr>
            <w:noProof/>
            <w:webHidden/>
          </w:rPr>
          <w:fldChar w:fldCharType="begin"/>
        </w:r>
        <w:r w:rsidR="007D65FC">
          <w:rPr>
            <w:noProof/>
            <w:webHidden/>
          </w:rPr>
          <w:instrText xml:space="preserve"> PAGEREF _Toc24967432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5A95DB7E"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3" w:history="1">
        <w:r w:rsidR="007D65FC" w:rsidRPr="0083329C">
          <w:rPr>
            <w:rStyle w:val="Hyperlink"/>
            <w:noProof/>
          </w:rPr>
          <w:t>4.3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Assemblies</w:t>
        </w:r>
        <w:r w:rsidR="007D65FC">
          <w:rPr>
            <w:noProof/>
            <w:webHidden/>
          </w:rPr>
          <w:tab/>
        </w:r>
        <w:r w:rsidR="007D65FC">
          <w:rPr>
            <w:noProof/>
            <w:webHidden/>
          </w:rPr>
          <w:fldChar w:fldCharType="begin"/>
        </w:r>
        <w:r w:rsidR="007D65FC">
          <w:rPr>
            <w:noProof/>
            <w:webHidden/>
          </w:rPr>
          <w:instrText xml:space="preserve"> PAGEREF _Toc24967433 \h </w:instrText>
        </w:r>
        <w:r w:rsidR="007D65FC">
          <w:rPr>
            <w:noProof/>
            <w:webHidden/>
          </w:rPr>
        </w:r>
        <w:r w:rsidR="007D65FC">
          <w:rPr>
            <w:noProof/>
            <w:webHidden/>
          </w:rPr>
          <w:fldChar w:fldCharType="separate"/>
        </w:r>
        <w:r w:rsidR="007D65FC">
          <w:rPr>
            <w:noProof/>
            <w:webHidden/>
          </w:rPr>
          <w:t>27</w:t>
        </w:r>
        <w:r w:rsidR="007D65FC">
          <w:rPr>
            <w:noProof/>
            <w:webHidden/>
          </w:rPr>
          <w:fldChar w:fldCharType="end"/>
        </w:r>
      </w:hyperlink>
    </w:p>
    <w:p w14:paraId="4212606B" w14:textId="77777777" w:rsidR="007D65FC" w:rsidRDefault="00E82B95">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34" w:history="1">
        <w:r w:rsidR="007D65FC" w:rsidRPr="0083329C">
          <w:rPr>
            <w:rStyle w:val="Hyperlink"/>
            <w:noProof/>
            <w14:scene3d>
              <w14:camera w14:prst="orthographicFront"/>
              <w14:lightRig w14:rig="threePt" w14:dir="t">
                <w14:rot w14:lat="0" w14:lon="0" w14:rev="0"/>
              </w14:lightRig>
            </w14:scene3d>
          </w:rPr>
          <w:t>5</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File Structure of χMCF</w:t>
        </w:r>
        <w:r w:rsidR="007D65FC">
          <w:rPr>
            <w:noProof/>
            <w:webHidden/>
          </w:rPr>
          <w:tab/>
        </w:r>
        <w:r w:rsidR="007D65FC">
          <w:rPr>
            <w:noProof/>
            <w:webHidden/>
          </w:rPr>
          <w:fldChar w:fldCharType="begin"/>
        </w:r>
        <w:r w:rsidR="007D65FC">
          <w:rPr>
            <w:noProof/>
            <w:webHidden/>
          </w:rPr>
          <w:instrText xml:space="preserve"> PAGEREF _Toc24967434 \h </w:instrText>
        </w:r>
        <w:r w:rsidR="007D65FC">
          <w:rPr>
            <w:noProof/>
            <w:webHidden/>
          </w:rPr>
        </w:r>
        <w:r w:rsidR="007D65FC">
          <w:rPr>
            <w:noProof/>
            <w:webHidden/>
          </w:rPr>
          <w:fldChar w:fldCharType="separate"/>
        </w:r>
        <w:r w:rsidR="007D65FC">
          <w:rPr>
            <w:noProof/>
            <w:webHidden/>
          </w:rPr>
          <w:t>28</w:t>
        </w:r>
        <w:r w:rsidR="007D65FC">
          <w:rPr>
            <w:noProof/>
            <w:webHidden/>
          </w:rPr>
          <w:fldChar w:fldCharType="end"/>
        </w:r>
      </w:hyperlink>
    </w:p>
    <w:p w14:paraId="5609B512"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5" w:history="1">
        <w:r w:rsidR="007D65FC" w:rsidRPr="0083329C">
          <w:rPr>
            <w:rStyle w:val="Hyperlink"/>
            <w:noProof/>
          </w:rPr>
          <w:t>5.1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Elements containing general information</w:t>
        </w:r>
        <w:r w:rsidR="007D65FC">
          <w:rPr>
            <w:noProof/>
            <w:webHidden/>
          </w:rPr>
          <w:tab/>
        </w:r>
        <w:r w:rsidR="007D65FC">
          <w:rPr>
            <w:noProof/>
            <w:webHidden/>
          </w:rPr>
          <w:fldChar w:fldCharType="begin"/>
        </w:r>
        <w:r w:rsidR="007D65FC">
          <w:rPr>
            <w:noProof/>
            <w:webHidden/>
          </w:rPr>
          <w:instrText xml:space="preserve"> PAGEREF _Toc24967435 \h </w:instrText>
        </w:r>
        <w:r w:rsidR="007D65FC">
          <w:rPr>
            <w:noProof/>
            <w:webHidden/>
          </w:rPr>
        </w:r>
        <w:r w:rsidR="007D65FC">
          <w:rPr>
            <w:noProof/>
            <w:webHidden/>
          </w:rPr>
          <w:fldChar w:fldCharType="separate"/>
        </w:r>
        <w:r w:rsidR="007D65FC">
          <w:rPr>
            <w:noProof/>
            <w:webHidden/>
          </w:rPr>
          <w:t>28</w:t>
        </w:r>
        <w:r w:rsidR="007D65FC">
          <w:rPr>
            <w:noProof/>
            <w:webHidden/>
          </w:rPr>
          <w:fldChar w:fldCharType="end"/>
        </w:r>
      </w:hyperlink>
    </w:p>
    <w:p w14:paraId="4D746953" w14:textId="77777777" w:rsidR="007D65FC" w:rsidRDefault="00E82B95">
      <w:pPr>
        <w:pStyle w:val="TOC3"/>
        <w:rPr>
          <w:rFonts w:asciiTheme="minorHAnsi" w:eastAsiaTheme="minorEastAsia" w:hAnsiTheme="minorHAnsi" w:cstheme="minorBidi"/>
          <w:noProof/>
          <w:sz w:val="22"/>
          <w:szCs w:val="22"/>
          <w:lang w:eastAsia="en-US"/>
        </w:rPr>
      </w:pPr>
      <w:hyperlink w:anchor="_Toc24967436" w:history="1">
        <w:r w:rsidR="007D65FC" w:rsidRPr="0083329C">
          <w:rPr>
            <w:rStyle w:val="Hyperlink"/>
            <w:noProof/>
          </w:rPr>
          <w:t>5.1.1</w:t>
        </w:r>
        <w:r w:rsidR="007D65FC">
          <w:rPr>
            <w:rFonts w:asciiTheme="minorHAnsi" w:eastAsiaTheme="minorEastAsia" w:hAnsiTheme="minorHAnsi" w:cstheme="minorBidi"/>
            <w:noProof/>
            <w:sz w:val="22"/>
            <w:szCs w:val="22"/>
            <w:lang w:eastAsia="en-US"/>
          </w:rPr>
          <w:tab/>
        </w:r>
        <w:r w:rsidR="007D65FC" w:rsidRPr="0083329C">
          <w:rPr>
            <w:rStyle w:val="Hyperlink"/>
            <w:noProof/>
          </w:rPr>
          <w:t>Date</w:t>
        </w:r>
        <w:r w:rsidR="007D65FC">
          <w:rPr>
            <w:noProof/>
            <w:webHidden/>
          </w:rPr>
          <w:tab/>
        </w:r>
        <w:r w:rsidR="007D65FC">
          <w:rPr>
            <w:noProof/>
            <w:webHidden/>
          </w:rPr>
          <w:fldChar w:fldCharType="begin"/>
        </w:r>
        <w:r w:rsidR="007D65FC">
          <w:rPr>
            <w:noProof/>
            <w:webHidden/>
          </w:rPr>
          <w:instrText xml:space="preserve"> PAGEREF _Toc24967436 \h </w:instrText>
        </w:r>
        <w:r w:rsidR="007D65FC">
          <w:rPr>
            <w:noProof/>
            <w:webHidden/>
          </w:rPr>
        </w:r>
        <w:r w:rsidR="007D65FC">
          <w:rPr>
            <w:noProof/>
            <w:webHidden/>
          </w:rPr>
          <w:fldChar w:fldCharType="separate"/>
        </w:r>
        <w:r w:rsidR="007D65FC">
          <w:rPr>
            <w:noProof/>
            <w:webHidden/>
          </w:rPr>
          <w:t>28</w:t>
        </w:r>
        <w:r w:rsidR="007D65FC">
          <w:rPr>
            <w:noProof/>
            <w:webHidden/>
          </w:rPr>
          <w:fldChar w:fldCharType="end"/>
        </w:r>
      </w:hyperlink>
    </w:p>
    <w:p w14:paraId="05F983AD" w14:textId="77777777" w:rsidR="007D65FC" w:rsidRDefault="00E82B95">
      <w:pPr>
        <w:pStyle w:val="TOC3"/>
        <w:rPr>
          <w:rFonts w:asciiTheme="minorHAnsi" w:eastAsiaTheme="minorEastAsia" w:hAnsiTheme="minorHAnsi" w:cstheme="minorBidi"/>
          <w:noProof/>
          <w:sz w:val="22"/>
          <w:szCs w:val="22"/>
          <w:lang w:eastAsia="en-US"/>
        </w:rPr>
      </w:pPr>
      <w:hyperlink w:anchor="_Toc24967437" w:history="1">
        <w:r w:rsidR="007D65FC" w:rsidRPr="0083329C">
          <w:rPr>
            <w:rStyle w:val="Hyperlink"/>
            <w:noProof/>
          </w:rPr>
          <w:t>5.1.2</w:t>
        </w:r>
        <w:r w:rsidR="007D65FC">
          <w:rPr>
            <w:rFonts w:asciiTheme="minorHAnsi" w:eastAsiaTheme="minorEastAsia" w:hAnsiTheme="minorHAnsi" w:cstheme="minorBidi"/>
            <w:noProof/>
            <w:sz w:val="22"/>
            <w:szCs w:val="22"/>
            <w:lang w:eastAsia="en-US"/>
          </w:rPr>
          <w:tab/>
        </w:r>
        <w:r w:rsidR="007D65FC" w:rsidRPr="0083329C">
          <w:rPr>
            <w:rStyle w:val="Hyperlink"/>
            <w:noProof/>
          </w:rPr>
          <w:t>Version</w:t>
        </w:r>
        <w:r w:rsidR="007D65FC">
          <w:rPr>
            <w:noProof/>
            <w:webHidden/>
          </w:rPr>
          <w:tab/>
        </w:r>
        <w:r w:rsidR="007D65FC">
          <w:rPr>
            <w:noProof/>
            <w:webHidden/>
          </w:rPr>
          <w:fldChar w:fldCharType="begin"/>
        </w:r>
        <w:r w:rsidR="007D65FC">
          <w:rPr>
            <w:noProof/>
            <w:webHidden/>
          </w:rPr>
          <w:instrText xml:space="preserve"> PAGEREF _Toc24967437 \h </w:instrText>
        </w:r>
        <w:r w:rsidR="007D65FC">
          <w:rPr>
            <w:noProof/>
            <w:webHidden/>
          </w:rPr>
        </w:r>
        <w:r w:rsidR="007D65FC">
          <w:rPr>
            <w:noProof/>
            <w:webHidden/>
          </w:rPr>
          <w:fldChar w:fldCharType="separate"/>
        </w:r>
        <w:r w:rsidR="007D65FC">
          <w:rPr>
            <w:noProof/>
            <w:webHidden/>
          </w:rPr>
          <w:t>29</w:t>
        </w:r>
        <w:r w:rsidR="007D65FC">
          <w:rPr>
            <w:noProof/>
            <w:webHidden/>
          </w:rPr>
          <w:fldChar w:fldCharType="end"/>
        </w:r>
      </w:hyperlink>
    </w:p>
    <w:p w14:paraId="503D3440" w14:textId="77777777" w:rsidR="007D65FC" w:rsidRDefault="00E82B95">
      <w:pPr>
        <w:pStyle w:val="TOC3"/>
        <w:rPr>
          <w:rFonts w:asciiTheme="minorHAnsi" w:eastAsiaTheme="minorEastAsia" w:hAnsiTheme="minorHAnsi" w:cstheme="minorBidi"/>
          <w:noProof/>
          <w:sz w:val="22"/>
          <w:szCs w:val="22"/>
          <w:lang w:eastAsia="en-US"/>
        </w:rPr>
      </w:pPr>
      <w:hyperlink w:anchor="_Toc24967438" w:history="1">
        <w:r w:rsidR="007D65FC" w:rsidRPr="0083329C">
          <w:rPr>
            <w:rStyle w:val="Hyperlink"/>
            <w:noProof/>
          </w:rPr>
          <w:t>5.1.3</w:t>
        </w:r>
        <w:r w:rsidR="007D65FC">
          <w:rPr>
            <w:rFonts w:asciiTheme="minorHAnsi" w:eastAsiaTheme="minorEastAsia" w:hAnsiTheme="minorHAnsi" w:cstheme="minorBidi"/>
            <w:noProof/>
            <w:sz w:val="22"/>
            <w:szCs w:val="22"/>
            <w:lang w:eastAsia="en-US"/>
          </w:rPr>
          <w:tab/>
        </w:r>
        <w:r w:rsidR="007D65FC" w:rsidRPr="0083329C">
          <w:rPr>
            <w:rStyle w:val="Hyperlink"/>
            <w:noProof/>
          </w:rPr>
          <w:t>Unit System</w:t>
        </w:r>
        <w:r w:rsidR="007D65FC">
          <w:rPr>
            <w:noProof/>
            <w:webHidden/>
          </w:rPr>
          <w:tab/>
        </w:r>
        <w:r w:rsidR="007D65FC">
          <w:rPr>
            <w:noProof/>
            <w:webHidden/>
          </w:rPr>
          <w:fldChar w:fldCharType="begin"/>
        </w:r>
        <w:r w:rsidR="007D65FC">
          <w:rPr>
            <w:noProof/>
            <w:webHidden/>
          </w:rPr>
          <w:instrText xml:space="preserve"> PAGEREF _Toc24967438 \h </w:instrText>
        </w:r>
        <w:r w:rsidR="007D65FC">
          <w:rPr>
            <w:noProof/>
            <w:webHidden/>
          </w:rPr>
        </w:r>
        <w:r w:rsidR="007D65FC">
          <w:rPr>
            <w:noProof/>
            <w:webHidden/>
          </w:rPr>
          <w:fldChar w:fldCharType="separate"/>
        </w:r>
        <w:r w:rsidR="007D65FC">
          <w:rPr>
            <w:noProof/>
            <w:webHidden/>
          </w:rPr>
          <w:t>29</w:t>
        </w:r>
        <w:r w:rsidR="007D65FC">
          <w:rPr>
            <w:noProof/>
            <w:webHidden/>
          </w:rPr>
          <w:fldChar w:fldCharType="end"/>
        </w:r>
      </w:hyperlink>
    </w:p>
    <w:p w14:paraId="570A6220"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9" w:history="1">
        <w:r w:rsidR="007D65FC" w:rsidRPr="0083329C">
          <w:rPr>
            <w:rStyle w:val="Hyperlink"/>
            <w:noProof/>
          </w:rPr>
          <w:t>5.2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Application, User and Process Specific Data</w:t>
        </w:r>
        <w:r w:rsidR="007D65FC">
          <w:rPr>
            <w:noProof/>
            <w:webHidden/>
          </w:rPr>
          <w:tab/>
        </w:r>
        <w:r w:rsidR="007D65FC">
          <w:rPr>
            <w:noProof/>
            <w:webHidden/>
          </w:rPr>
          <w:fldChar w:fldCharType="begin"/>
        </w:r>
        <w:r w:rsidR="007D65FC">
          <w:rPr>
            <w:noProof/>
            <w:webHidden/>
          </w:rPr>
          <w:instrText xml:space="preserve"> PAGEREF _Toc24967439 \h </w:instrText>
        </w:r>
        <w:r w:rsidR="007D65FC">
          <w:rPr>
            <w:noProof/>
            <w:webHidden/>
          </w:rPr>
        </w:r>
        <w:r w:rsidR="007D65FC">
          <w:rPr>
            <w:noProof/>
            <w:webHidden/>
          </w:rPr>
          <w:fldChar w:fldCharType="separate"/>
        </w:r>
        <w:r w:rsidR="007D65FC">
          <w:rPr>
            <w:noProof/>
            <w:webHidden/>
          </w:rPr>
          <w:t>30</w:t>
        </w:r>
        <w:r w:rsidR="007D65FC">
          <w:rPr>
            <w:noProof/>
            <w:webHidden/>
          </w:rPr>
          <w:fldChar w:fldCharType="end"/>
        </w:r>
      </w:hyperlink>
    </w:p>
    <w:p w14:paraId="44634E86" w14:textId="77777777" w:rsidR="007D65FC" w:rsidRDefault="00E82B95">
      <w:pPr>
        <w:pStyle w:val="TOC3"/>
        <w:rPr>
          <w:rFonts w:asciiTheme="minorHAnsi" w:eastAsiaTheme="minorEastAsia" w:hAnsiTheme="minorHAnsi" w:cstheme="minorBidi"/>
          <w:noProof/>
          <w:sz w:val="22"/>
          <w:szCs w:val="22"/>
          <w:lang w:eastAsia="en-US"/>
        </w:rPr>
      </w:pPr>
      <w:hyperlink w:anchor="_Toc24967440" w:history="1">
        <w:r w:rsidR="007D65FC" w:rsidRPr="0083329C">
          <w:rPr>
            <w:rStyle w:val="Hyperlink"/>
            <w:noProof/>
          </w:rPr>
          <w:t>5.2.1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User Specific Data </w:t>
        </w:r>
        <w:r w:rsidR="007D65FC" w:rsidRPr="0083329C">
          <w:rPr>
            <w:rStyle w:val="Hyperlink"/>
            <w:rFonts w:ascii="Courier New" w:hAnsi="Courier New" w:cs="Courier New"/>
            <w:noProof/>
          </w:rPr>
          <w:t>&lt;appdata&gt;</w:t>
        </w:r>
        <w:r w:rsidR="007D65FC">
          <w:rPr>
            <w:noProof/>
            <w:webHidden/>
          </w:rPr>
          <w:tab/>
        </w:r>
        <w:r w:rsidR="007D65FC">
          <w:rPr>
            <w:noProof/>
            <w:webHidden/>
          </w:rPr>
          <w:fldChar w:fldCharType="begin"/>
        </w:r>
        <w:r w:rsidR="007D65FC">
          <w:rPr>
            <w:noProof/>
            <w:webHidden/>
          </w:rPr>
          <w:instrText xml:space="preserve"> PAGEREF _Toc24967440 \h </w:instrText>
        </w:r>
        <w:r w:rsidR="007D65FC">
          <w:rPr>
            <w:noProof/>
            <w:webHidden/>
          </w:rPr>
        </w:r>
        <w:r w:rsidR="007D65FC">
          <w:rPr>
            <w:noProof/>
            <w:webHidden/>
          </w:rPr>
          <w:fldChar w:fldCharType="separate"/>
        </w:r>
        <w:r w:rsidR="007D65FC">
          <w:rPr>
            <w:noProof/>
            <w:webHidden/>
          </w:rPr>
          <w:t>30</w:t>
        </w:r>
        <w:r w:rsidR="007D65FC">
          <w:rPr>
            <w:noProof/>
            <w:webHidden/>
          </w:rPr>
          <w:fldChar w:fldCharType="end"/>
        </w:r>
      </w:hyperlink>
    </w:p>
    <w:p w14:paraId="30C84FE9"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41" w:history="1">
        <w:r w:rsidR="007D65FC" w:rsidRPr="0083329C">
          <w:rPr>
            <w:rStyle w:val="Hyperlink"/>
            <w:noProof/>
          </w:rPr>
          <w:t>5.2.1.1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Finite Element Specific Data </w:t>
        </w:r>
        <w:r w:rsidR="007D65FC" w:rsidRPr="0083329C">
          <w:rPr>
            <w:rStyle w:val="Hyperlink"/>
            <w:rFonts w:ascii="Courier New" w:hAnsi="Courier New" w:cs="Courier New"/>
            <w:noProof/>
          </w:rPr>
          <w:t>&lt;femdata&gt;</w:t>
        </w:r>
        <w:r w:rsidR="007D65FC">
          <w:rPr>
            <w:noProof/>
            <w:webHidden/>
          </w:rPr>
          <w:tab/>
        </w:r>
        <w:r w:rsidR="007D65FC">
          <w:rPr>
            <w:noProof/>
            <w:webHidden/>
          </w:rPr>
          <w:fldChar w:fldCharType="begin"/>
        </w:r>
        <w:r w:rsidR="007D65FC">
          <w:rPr>
            <w:noProof/>
            <w:webHidden/>
          </w:rPr>
          <w:instrText xml:space="preserve"> PAGEREF _Toc24967441 \h </w:instrText>
        </w:r>
        <w:r w:rsidR="007D65FC">
          <w:rPr>
            <w:noProof/>
            <w:webHidden/>
          </w:rPr>
        </w:r>
        <w:r w:rsidR="007D65FC">
          <w:rPr>
            <w:noProof/>
            <w:webHidden/>
          </w:rPr>
          <w:fldChar w:fldCharType="separate"/>
        </w:r>
        <w:r w:rsidR="007D65FC">
          <w:rPr>
            <w:noProof/>
            <w:webHidden/>
          </w:rPr>
          <w:t>32</w:t>
        </w:r>
        <w:r w:rsidR="007D65FC">
          <w:rPr>
            <w:noProof/>
            <w:webHidden/>
          </w:rPr>
          <w:fldChar w:fldCharType="end"/>
        </w:r>
      </w:hyperlink>
    </w:p>
    <w:p w14:paraId="0FAE6056"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42" w:history="1">
        <w:r w:rsidR="007D65FC" w:rsidRPr="0083329C">
          <w:rPr>
            <w:rStyle w:val="Hyperlink"/>
            <w:noProof/>
          </w:rPr>
          <w:t>5.3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Connection Data </w:t>
        </w:r>
        <w:r w:rsidR="007D65FC" w:rsidRPr="0083329C">
          <w:rPr>
            <w:rStyle w:val="Hyperlink"/>
            <w:rFonts w:ascii="Courier New" w:hAnsi="Courier New" w:cs="Courier New"/>
            <w:noProof/>
          </w:rPr>
          <w:t>&lt;connection_group/&gt;</w:t>
        </w:r>
        <w:r w:rsidR="007D65FC">
          <w:rPr>
            <w:noProof/>
            <w:webHidden/>
          </w:rPr>
          <w:tab/>
        </w:r>
        <w:r w:rsidR="007D65FC">
          <w:rPr>
            <w:noProof/>
            <w:webHidden/>
          </w:rPr>
          <w:fldChar w:fldCharType="begin"/>
        </w:r>
        <w:r w:rsidR="007D65FC">
          <w:rPr>
            <w:noProof/>
            <w:webHidden/>
          </w:rPr>
          <w:instrText xml:space="preserve"> PAGEREF _Toc24967442 \h </w:instrText>
        </w:r>
        <w:r w:rsidR="007D65FC">
          <w:rPr>
            <w:noProof/>
            <w:webHidden/>
          </w:rPr>
        </w:r>
        <w:r w:rsidR="007D65FC">
          <w:rPr>
            <w:noProof/>
            <w:webHidden/>
          </w:rPr>
          <w:fldChar w:fldCharType="separate"/>
        </w:r>
        <w:r w:rsidR="007D65FC">
          <w:rPr>
            <w:noProof/>
            <w:webHidden/>
          </w:rPr>
          <w:t>33</w:t>
        </w:r>
        <w:r w:rsidR="007D65FC">
          <w:rPr>
            <w:noProof/>
            <w:webHidden/>
          </w:rPr>
          <w:fldChar w:fldCharType="end"/>
        </w:r>
      </w:hyperlink>
    </w:p>
    <w:p w14:paraId="2FB269AF" w14:textId="77777777" w:rsidR="007D65FC" w:rsidRDefault="00E82B95">
      <w:pPr>
        <w:pStyle w:val="TOC3"/>
        <w:rPr>
          <w:rFonts w:asciiTheme="minorHAnsi" w:eastAsiaTheme="minorEastAsia" w:hAnsiTheme="minorHAnsi" w:cstheme="minorBidi"/>
          <w:noProof/>
          <w:sz w:val="22"/>
          <w:szCs w:val="22"/>
          <w:lang w:eastAsia="en-US"/>
        </w:rPr>
      </w:pPr>
      <w:hyperlink w:anchor="_Toc24967443" w:history="1">
        <w:r w:rsidR="007D65FC" w:rsidRPr="0083329C">
          <w:rPr>
            <w:rStyle w:val="Hyperlink"/>
            <w:noProof/>
          </w:rPr>
          <w:t>5.3.1</w:t>
        </w:r>
        <w:r w:rsidR="007D65FC">
          <w:rPr>
            <w:rFonts w:asciiTheme="minorHAnsi" w:eastAsiaTheme="minorEastAsia" w:hAnsiTheme="minorHAnsi" w:cstheme="minorBidi"/>
            <w:noProof/>
            <w:sz w:val="22"/>
            <w:szCs w:val="22"/>
            <w:lang w:eastAsia="en-US"/>
          </w:rPr>
          <w:tab/>
        </w:r>
        <w:r w:rsidR="007D65FC" w:rsidRPr="0083329C">
          <w:rPr>
            <w:rStyle w:val="Hyperlink"/>
            <w:noProof/>
          </w:rPr>
          <w:t>Connected Objects</w:t>
        </w:r>
        <w:r w:rsidR="007D65FC">
          <w:rPr>
            <w:noProof/>
            <w:webHidden/>
          </w:rPr>
          <w:tab/>
        </w:r>
        <w:r w:rsidR="007D65FC">
          <w:rPr>
            <w:noProof/>
            <w:webHidden/>
          </w:rPr>
          <w:fldChar w:fldCharType="begin"/>
        </w:r>
        <w:r w:rsidR="007D65FC">
          <w:rPr>
            <w:noProof/>
            <w:webHidden/>
          </w:rPr>
          <w:instrText xml:space="preserve"> PAGEREF _Toc24967443 \h </w:instrText>
        </w:r>
        <w:r w:rsidR="007D65FC">
          <w:rPr>
            <w:noProof/>
            <w:webHidden/>
          </w:rPr>
        </w:r>
        <w:r w:rsidR="007D65FC">
          <w:rPr>
            <w:noProof/>
            <w:webHidden/>
          </w:rPr>
          <w:fldChar w:fldCharType="separate"/>
        </w:r>
        <w:r w:rsidR="007D65FC">
          <w:rPr>
            <w:noProof/>
            <w:webHidden/>
          </w:rPr>
          <w:t>34</w:t>
        </w:r>
        <w:r w:rsidR="007D65FC">
          <w:rPr>
            <w:noProof/>
            <w:webHidden/>
          </w:rPr>
          <w:fldChar w:fldCharType="end"/>
        </w:r>
      </w:hyperlink>
    </w:p>
    <w:p w14:paraId="6A8D1904"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44" w:history="1">
        <w:r w:rsidR="007D65FC" w:rsidRPr="0083329C">
          <w:rPr>
            <w:rStyle w:val="Hyperlink"/>
            <w:noProof/>
          </w:rPr>
          <w:t>5.3.1.1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noProof/>
          </w:rPr>
          <w:t>&lt;part/&gt;</w:t>
        </w:r>
        <w:r w:rsidR="007D65FC">
          <w:rPr>
            <w:noProof/>
            <w:webHidden/>
          </w:rPr>
          <w:tab/>
        </w:r>
        <w:r w:rsidR="007D65FC">
          <w:rPr>
            <w:noProof/>
            <w:webHidden/>
          </w:rPr>
          <w:fldChar w:fldCharType="begin"/>
        </w:r>
        <w:r w:rsidR="007D65FC">
          <w:rPr>
            <w:noProof/>
            <w:webHidden/>
          </w:rPr>
          <w:instrText xml:space="preserve"> PAGEREF _Toc24967444 \h </w:instrText>
        </w:r>
        <w:r w:rsidR="007D65FC">
          <w:rPr>
            <w:noProof/>
            <w:webHidden/>
          </w:rPr>
        </w:r>
        <w:r w:rsidR="007D65FC">
          <w:rPr>
            <w:noProof/>
            <w:webHidden/>
          </w:rPr>
          <w:fldChar w:fldCharType="separate"/>
        </w:r>
        <w:r w:rsidR="007D65FC">
          <w:rPr>
            <w:noProof/>
            <w:webHidden/>
          </w:rPr>
          <w:t>34</w:t>
        </w:r>
        <w:r w:rsidR="007D65FC">
          <w:rPr>
            <w:noProof/>
            <w:webHidden/>
          </w:rPr>
          <w:fldChar w:fldCharType="end"/>
        </w:r>
      </w:hyperlink>
    </w:p>
    <w:p w14:paraId="4205A25E"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45" w:history="1">
        <w:r w:rsidR="007D65FC" w:rsidRPr="0083329C">
          <w:rPr>
            <w:rStyle w:val="Hyperlink"/>
            <w:noProof/>
          </w:rPr>
          <w:t>5.3.1.2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noProof/>
          </w:rPr>
          <w:t>&lt;assy/&gt;</w:t>
        </w:r>
        <w:r w:rsidR="007D65FC">
          <w:rPr>
            <w:noProof/>
            <w:webHidden/>
          </w:rPr>
          <w:tab/>
        </w:r>
        <w:r w:rsidR="007D65FC">
          <w:rPr>
            <w:noProof/>
            <w:webHidden/>
          </w:rPr>
          <w:fldChar w:fldCharType="begin"/>
        </w:r>
        <w:r w:rsidR="007D65FC">
          <w:rPr>
            <w:noProof/>
            <w:webHidden/>
          </w:rPr>
          <w:instrText xml:space="preserve"> PAGEREF _Toc24967445 \h </w:instrText>
        </w:r>
        <w:r w:rsidR="007D65FC">
          <w:rPr>
            <w:noProof/>
            <w:webHidden/>
          </w:rPr>
        </w:r>
        <w:r w:rsidR="007D65FC">
          <w:rPr>
            <w:noProof/>
            <w:webHidden/>
          </w:rPr>
          <w:fldChar w:fldCharType="separate"/>
        </w:r>
        <w:r w:rsidR="007D65FC">
          <w:rPr>
            <w:noProof/>
            <w:webHidden/>
          </w:rPr>
          <w:t>35</w:t>
        </w:r>
        <w:r w:rsidR="007D65FC">
          <w:rPr>
            <w:noProof/>
            <w:webHidden/>
          </w:rPr>
          <w:fldChar w:fldCharType="end"/>
        </w:r>
      </w:hyperlink>
    </w:p>
    <w:p w14:paraId="6D32C9E9"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46" w:history="1">
        <w:r w:rsidR="007D65FC" w:rsidRPr="0083329C">
          <w:rPr>
            <w:rStyle w:val="Hyperlink"/>
            <w:noProof/>
          </w:rPr>
          <w:t>5.3.1.3</w:t>
        </w:r>
        <w:r w:rsidR="007D65FC">
          <w:rPr>
            <w:rFonts w:asciiTheme="minorHAnsi" w:eastAsiaTheme="minorEastAsia" w:hAnsiTheme="minorHAnsi" w:cstheme="minorBidi"/>
            <w:noProof/>
            <w:sz w:val="22"/>
            <w:szCs w:val="22"/>
            <w:lang w:eastAsia="en-US"/>
          </w:rPr>
          <w:tab/>
        </w:r>
        <w:r w:rsidR="007D65FC" w:rsidRPr="0083329C">
          <w:rPr>
            <w:rStyle w:val="Hyperlink"/>
            <w:noProof/>
          </w:rPr>
          <w:t>Special Topological situations</w:t>
        </w:r>
        <w:r w:rsidR="007D65FC">
          <w:rPr>
            <w:noProof/>
            <w:webHidden/>
          </w:rPr>
          <w:tab/>
        </w:r>
        <w:r w:rsidR="007D65FC">
          <w:rPr>
            <w:noProof/>
            <w:webHidden/>
          </w:rPr>
          <w:fldChar w:fldCharType="begin"/>
        </w:r>
        <w:r w:rsidR="007D65FC">
          <w:rPr>
            <w:noProof/>
            <w:webHidden/>
          </w:rPr>
          <w:instrText xml:space="preserve"> PAGEREF _Toc24967446 \h </w:instrText>
        </w:r>
        <w:r w:rsidR="007D65FC">
          <w:rPr>
            <w:noProof/>
            <w:webHidden/>
          </w:rPr>
        </w:r>
        <w:r w:rsidR="007D65FC">
          <w:rPr>
            <w:noProof/>
            <w:webHidden/>
          </w:rPr>
          <w:fldChar w:fldCharType="separate"/>
        </w:r>
        <w:r w:rsidR="007D65FC">
          <w:rPr>
            <w:noProof/>
            <w:webHidden/>
          </w:rPr>
          <w:t>36</w:t>
        </w:r>
        <w:r w:rsidR="007D65FC">
          <w:rPr>
            <w:noProof/>
            <w:webHidden/>
          </w:rPr>
          <w:fldChar w:fldCharType="end"/>
        </w:r>
      </w:hyperlink>
    </w:p>
    <w:p w14:paraId="5078E0B6" w14:textId="77777777" w:rsidR="007D65FC" w:rsidRDefault="00E82B95">
      <w:pPr>
        <w:pStyle w:val="TOC3"/>
        <w:rPr>
          <w:rFonts w:asciiTheme="minorHAnsi" w:eastAsiaTheme="minorEastAsia" w:hAnsiTheme="minorHAnsi" w:cstheme="minorBidi"/>
          <w:noProof/>
          <w:sz w:val="22"/>
          <w:szCs w:val="22"/>
          <w:lang w:eastAsia="en-US"/>
        </w:rPr>
      </w:pPr>
      <w:hyperlink w:anchor="_Toc24967447" w:history="1">
        <w:r w:rsidR="007D65FC" w:rsidRPr="0083329C">
          <w:rPr>
            <w:rStyle w:val="Hyperlink"/>
            <w:noProof/>
          </w:rPr>
          <w:t>5.3.2</w:t>
        </w:r>
        <w:r w:rsidR="007D65FC">
          <w:rPr>
            <w:rFonts w:asciiTheme="minorHAnsi" w:eastAsiaTheme="minorEastAsia" w:hAnsiTheme="minorHAnsi" w:cstheme="minorBidi"/>
            <w:noProof/>
            <w:sz w:val="22"/>
            <w:szCs w:val="22"/>
            <w:lang w:eastAsia="en-US"/>
          </w:rPr>
          <w:tab/>
        </w:r>
        <w:r w:rsidR="007D65FC" w:rsidRPr="0083329C">
          <w:rPr>
            <w:rStyle w:val="Hyperlink"/>
            <w:noProof/>
          </w:rPr>
          <w:t>Contacts and Friction</w:t>
        </w:r>
        <w:r w:rsidR="007D65FC">
          <w:rPr>
            <w:noProof/>
            <w:webHidden/>
          </w:rPr>
          <w:tab/>
        </w:r>
        <w:r w:rsidR="007D65FC">
          <w:rPr>
            <w:noProof/>
            <w:webHidden/>
          </w:rPr>
          <w:fldChar w:fldCharType="begin"/>
        </w:r>
        <w:r w:rsidR="007D65FC">
          <w:rPr>
            <w:noProof/>
            <w:webHidden/>
          </w:rPr>
          <w:instrText xml:space="preserve"> PAGEREF _Toc24967447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485183B4"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48" w:history="1">
        <w:r w:rsidR="007D65FC" w:rsidRPr="0083329C">
          <w:rPr>
            <w:rStyle w:val="Hyperlink"/>
            <w:noProof/>
          </w:rPr>
          <w:t>5.3.2.1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&lt;contact_list/&gt;</w:t>
        </w:r>
        <w:r w:rsidR="007D65FC">
          <w:rPr>
            <w:noProof/>
            <w:webHidden/>
          </w:rPr>
          <w:tab/>
        </w:r>
        <w:r w:rsidR="007D65FC">
          <w:rPr>
            <w:noProof/>
            <w:webHidden/>
          </w:rPr>
          <w:fldChar w:fldCharType="begin"/>
        </w:r>
        <w:r w:rsidR="007D65FC">
          <w:rPr>
            <w:noProof/>
            <w:webHidden/>
          </w:rPr>
          <w:instrText xml:space="preserve"> PAGEREF _Toc24967448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7A366535"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49" w:history="1">
        <w:r w:rsidR="007D65FC" w:rsidRPr="0083329C">
          <w:rPr>
            <w:rStyle w:val="Hyperlink"/>
            <w:noProof/>
          </w:rPr>
          <w:t>5.3.2.2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&lt;contact&gt;</w:t>
        </w:r>
        <w:r w:rsidR="007D65FC">
          <w:rPr>
            <w:noProof/>
            <w:webHidden/>
          </w:rPr>
          <w:tab/>
        </w:r>
        <w:r w:rsidR="007D65FC">
          <w:rPr>
            <w:noProof/>
            <w:webHidden/>
          </w:rPr>
          <w:fldChar w:fldCharType="begin"/>
        </w:r>
        <w:r w:rsidR="007D65FC">
          <w:rPr>
            <w:noProof/>
            <w:webHidden/>
          </w:rPr>
          <w:instrText xml:space="preserve"> PAGEREF _Toc24967449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13D593C6"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50" w:history="1">
        <w:r w:rsidR="007D65FC" w:rsidRPr="0083329C">
          <w:rPr>
            <w:rStyle w:val="Hyperlink"/>
            <w:i/>
            <w:noProof/>
          </w:rPr>
          <w:t>5.3.2.3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&lt;partner/&gt;</w:t>
        </w:r>
        <w:r w:rsidR="007D65FC">
          <w:rPr>
            <w:noProof/>
            <w:webHidden/>
          </w:rPr>
          <w:tab/>
        </w:r>
        <w:r w:rsidR="007D65FC">
          <w:rPr>
            <w:noProof/>
            <w:webHidden/>
          </w:rPr>
          <w:fldChar w:fldCharType="begin"/>
        </w:r>
        <w:r w:rsidR="007D65FC">
          <w:rPr>
            <w:noProof/>
            <w:webHidden/>
          </w:rPr>
          <w:instrText xml:space="preserve"> PAGEREF _Toc24967450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0392CD9A"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51" w:history="1">
        <w:r w:rsidR="007D65FC" w:rsidRPr="0083329C">
          <w:rPr>
            <w:rStyle w:val="Hyperlink"/>
            <w:i/>
            <w:noProof/>
          </w:rPr>
          <w:t>5.3.2.4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&lt;coefficients/&gt;</w:t>
        </w:r>
        <w:r w:rsidR="007D65FC">
          <w:rPr>
            <w:noProof/>
            <w:webHidden/>
          </w:rPr>
          <w:tab/>
        </w:r>
        <w:r w:rsidR="007D65FC">
          <w:rPr>
            <w:noProof/>
            <w:webHidden/>
          </w:rPr>
          <w:fldChar w:fldCharType="begin"/>
        </w:r>
        <w:r w:rsidR="007D65FC">
          <w:rPr>
            <w:noProof/>
            <w:webHidden/>
          </w:rPr>
          <w:instrText xml:space="preserve"> PAGEREF _Toc24967451 \h </w:instrText>
        </w:r>
        <w:r w:rsidR="007D65FC">
          <w:rPr>
            <w:noProof/>
            <w:webHidden/>
          </w:rPr>
        </w:r>
        <w:r w:rsidR="007D65FC">
          <w:rPr>
            <w:noProof/>
            <w:webHidden/>
          </w:rPr>
          <w:fldChar w:fldCharType="separate"/>
        </w:r>
        <w:r w:rsidR="007D65FC">
          <w:rPr>
            <w:noProof/>
            <w:webHidden/>
          </w:rPr>
          <w:t>40</w:t>
        </w:r>
        <w:r w:rsidR="007D65FC">
          <w:rPr>
            <w:noProof/>
            <w:webHidden/>
          </w:rPr>
          <w:fldChar w:fldCharType="end"/>
        </w:r>
      </w:hyperlink>
    </w:p>
    <w:p w14:paraId="31E6490A"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52" w:history="1">
        <w:r w:rsidR="007D65FC" w:rsidRPr="0083329C">
          <w:rPr>
            <w:rStyle w:val="Hyperlink"/>
            <w:noProof/>
          </w:rPr>
          <w:t>5.3.2.5</w:t>
        </w:r>
        <w:r w:rsidR="007D65FC">
          <w:rPr>
            <w:rFonts w:asciiTheme="minorHAnsi" w:eastAsiaTheme="minorEastAsia" w:hAnsiTheme="minorHAnsi" w:cstheme="minorBidi"/>
            <w:noProof/>
            <w:sz w:val="22"/>
            <w:szCs w:val="22"/>
            <w:lang w:eastAsia="en-US"/>
          </w:rPr>
          <w:tab/>
        </w:r>
        <w:r w:rsidR="007D65FC" w:rsidRPr="0083329C">
          <w:rPr>
            <w:rStyle w:val="Hyperlink"/>
            <w:noProof/>
          </w:rPr>
          <w:t>Local Contact Properties</w:t>
        </w:r>
        <w:r w:rsidR="007D65FC">
          <w:rPr>
            <w:noProof/>
            <w:webHidden/>
          </w:rPr>
          <w:tab/>
        </w:r>
        <w:r w:rsidR="007D65FC">
          <w:rPr>
            <w:noProof/>
            <w:webHidden/>
          </w:rPr>
          <w:fldChar w:fldCharType="begin"/>
        </w:r>
        <w:r w:rsidR="007D65FC">
          <w:rPr>
            <w:noProof/>
            <w:webHidden/>
          </w:rPr>
          <w:instrText xml:space="preserve"> PAGEREF _Toc24967452 \h </w:instrText>
        </w:r>
        <w:r w:rsidR="007D65FC">
          <w:rPr>
            <w:noProof/>
            <w:webHidden/>
          </w:rPr>
        </w:r>
        <w:r w:rsidR="007D65FC">
          <w:rPr>
            <w:noProof/>
            <w:webHidden/>
          </w:rPr>
          <w:fldChar w:fldCharType="separate"/>
        </w:r>
        <w:r w:rsidR="007D65FC">
          <w:rPr>
            <w:noProof/>
            <w:webHidden/>
          </w:rPr>
          <w:t>40</w:t>
        </w:r>
        <w:r w:rsidR="007D65FC">
          <w:rPr>
            <w:noProof/>
            <w:webHidden/>
          </w:rPr>
          <w:fldChar w:fldCharType="end"/>
        </w:r>
      </w:hyperlink>
    </w:p>
    <w:p w14:paraId="6A8CD208" w14:textId="77777777" w:rsidR="007D65FC" w:rsidRDefault="00E82B95">
      <w:pPr>
        <w:pStyle w:val="TOC3"/>
        <w:rPr>
          <w:rFonts w:asciiTheme="minorHAnsi" w:eastAsiaTheme="minorEastAsia" w:hAnsiTheme="minorHAnsi" w:cstheme="minorBidi"/>
          <w:noProof/>
          <w:sz w:val="22"/>
          <w:szCs w:val="22"/>
          <w:lang w:eastAsia="en-US"/>
        </w:rPr>
      </w:pPr>
      <w:hyperlink w:anchor="_Toc24967453" w:history="1">
        <w:r w:rsidR="007D65FC" w:rsidRPr="0083329C">
          <w:rPr>
            <w:rStyle w:val="Hyperlink"/>
            <w:noProof/>
          </w:rPr>
          <w:t>5.3.3</w:t>
        </w:r>
        <w:r w:rsidR="007D65FC">
          <w:rPr>
            <w:rFonts w:asciiTheme="minorHAnsi" w:eastAsiaTheme="minorEastAsia" w:hAnsiTheme="minorHAnsi" w:cstheme="minorBidi"/>
            <w:noProof/>
            <w:sz w:val="22"/>
            <w:szCs w:val="22"/>
            <w:lang w:eastAsia="en-US"/>
          </w:rPr>
          <w:tab/>
        </w:r>
        <w:r w:rsidR="007D65FC" w:rsidRPr="0083329C">
          <w:rPr>
            <w:rStyle w:val="Hyperlink"/>
            <w:noProof/>
          </w:rPr>
          <w:t>Joints</w:t>
        </w:r>
        <w:r w:rsidR="007D65FC">
          <w:rPr>
            <w:noProof/>
            <w:webHidden/>
          </w:rPr>
          <w:tab/>
        </w:r>
        <w:r w:rsidR="007D65FC">
          <w:rPr>
            <w:noProof/>
            <w:webHidden/>
          </w:rPr>
          <w:fldChar w:fldCharType="begin"/>
        </w:r>
        <w:r w:rsidR="007D65FC">
          <w:rPr>
            <w:noProof/>
            <w:webHidden/>
          </w:rPr>
          <w:instrText xml:space="preserve"> PAGEREF _Toc24967453 \h </w:instrText>
        </w:r>
        <w:r w:rsidR="007D65FC">
          <w:rPr>
            <w:noProof/>
            <w:webHidden/>
          </w:rPr>
        </w:r>
        <w:r w:rsidR="007D65FC">
          <w:rPr>
            <w:noProof/>
            <w:webHidden/>
          </w:rPr>
          <w:fldChar w:fldCharType="separate"/>
        </w:r>
        <w:r w:rsidR="007D65FC">
          <w:rPr>
            <w:noProof/>
            <w:webHidden/>
          </w:rPr>
          <w:t>41</w:t>
        </w:r>
        <w:r w:rsidR="007D65FC">
          <w:rPr>
            <w:noProof/>
            <w:webHidden/>
          </w:rPr>
          <w:fldChar w:fldCharType="end"/>
        </w:r>
      </w:hyperlink>
    </w:p>
    <w:p w14:paraId="37626F19"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4" w:history="1">
        <w:r w:rsidR="007D65FC" w:rsidRPr="0083329C">
          <w:rPr>
            <w:rStyle w:val="Hyperlink"/>
            <w:noProof/>
          </w:rPr>
          <w:t>5.4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 Minimalistic Example of a χMCF file</w:t>
        </w:r>
        <w:r w:rsidR="007D65FC">
          <w:rPr>
            <w:noProof/>
            <w:webHidden/>
          </w:rPr>
          <w:tab/>
        </w:r>
        <w:r w:rsidR="007D65FC">
          <w:rPr>
            <w:noProof/>
            <w:webHidden/>
          </w:rPr>
          <w:fldChar w:fldCharType="begin"/>
        </w:r>
        <w:r w:rsidR="007D65FC">
          <w:rPr>
            <w:noProof/>
            <w:webHidden/>
          </w:rPr>
          <w:instrText xml:space="preserve"> PAGEREF _Toc24967454 \h </w:instrText>
        </w:r>
        <w:r w:rsidR="007D65FC">
          <w:rPr>
            <w:noProof/>
            <w:webHidden/>
          </w:rPr>
        </w:r>
        <w:r w:rsidR="007D65FC">
          <w:rPr>
            <w:noProof/>
            <w:webHidden/>
          </w:rPr>
          <w:fldChar w:fldCharType="separate"/>
        </w:r>
        <w:r w:rsidR="007D65FC">
          <w:rPr>
            <w:noProof/>
            <w:webHidden/>
          </w:rPr>
          <w:t>42</w:t>
        </w:r>
        <w:r w:rsidR="007D65FC">
          <w:rPr>
            <w:noProof/>
            <w:webHidden/>
          </w:rPr>
          <w:fldChar w:fldCharType="end"/>
        </w:r>
      </w:hyperlink>
    </w:p>
    <w:p w14:paraId="564CE507"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5" w:history="1">
        <w:r w:rsidR="007D65FC" w:rsidRPr="0083329C">
          <w:rPr>
            <w:rStyle w:val="Hyperlink"/>
            <w:noProof/>
          </w:rPr>
          <w:t>5.5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XML Schema Definition</w:t>
        </w:r>
        <w:r w:rsidR="007D65FC">
          <w:rPr>
            <w:noProof/>
            <w:webHidden/>
          </w:rPr>
          <w:tab/>
        </w:r>
        <w:r w:rsidR="007D65FC">
          <w:rPr>
            <w:noProof/>
            <w:webHidden/>
          </w:rPr>
          <w:fldChar w:fldCharType="begin"/>
        </w:r>
        <w:r w:rsidR="007D65FC">
          <w:rPr>
            <w:noProof/>
            <w:webHidden/>
          </w:rPr>
          <w:instrText xml:space="preserve"> PAGEREF _Toc24967455 \h </w:instrText>
        </w:r>
        <w:r w:rsidR="007D65FC">
          <w:rPr>
            <w:noProof/>
            <w:webHidden/>
          </w:rPr>
        </w:r>
        <w:r w:rsidR="007D65FC">
          <w:rPr>
            <w:noProof/>
            <w:webHidden/>
          </w:rPr>
          <w:fldChar w:fldCharType="separate"/>
        </w:r>
        <w:r w:rsidR="007D65FC">
          <w:rPr>
            <w:noProof/>
            <w:webHidden/>
          </w:rPr>
          <w:t>42</w:t>
        </w:r>
        <w:r w:rsidR="007D65FC">
          <w:rPr>
            <w:noProof/>
            <w:webHidden/>
          </w:rPr>
          <w:fldChar w:fldCharType="end"/>
        </w:r>
      </w:hyperlink>
    </w:p>
    <w:p w14:paraId="5EFB1A4D" w14:textId="77777777" w:rsidR="007D65FC" w:rsidRDefault="00E82B95">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56" w:history="1">
        <w:r w:rsidR="007D65FC" w:rsidRPr="0083329C">
          <w:rPr>
            <w:rStyle w:val="Hyperlink"/>
            <w:noProof/>
            <w14:scene3d>
              <w14:camera w14:prst="orthographicFront"/>
              <w14:lightRig w14:rig="threePt" w14:dir="t">
                <w14:rot w14:lat="0" w14:lon="0" w14:rev="0"/>
              </w14:lightRig>
            </w14:scene3d>
          </w:rPr>
          <w:t>6</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Data Common to any Connection</w:t>
        </w:r>
        <w:r w:rsidR="007D65FC">
          <w:rPr>
            <w:noProof/>
            <w:webHidden/>
          </w:rPr>
          <w:tab/>
        </w:r>
        <w:r w:rsidR="007D65FC">
          <w:rPr>
            <w:noProof/>
            <w:webHidden/>
          </w:rPr>
          <w:fldChar w:fldCharType="begin"/>
        </w:r>
        <w:r w:rsidR="007D65FC">
          <w:rPr>
            <w:noProof/>
            <w:webHidden/>
          </w:rPr>
          <w:instrText xml:space="preserve"> PAGEREF _Toc24967456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622CF73A"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7" w:history="1">
        <w:r w:rsidR="007D65FC" w:rsidRPr="0083329C">
          <w:rPr>
            <w:rStyle w:val="Hyperlink"/>
            <w:noProof/>
          </w:rPr>
          <w:t>6.1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Indices and their properties</w:t>
        </w:r>
        <w:r w:rsidR="007D65FC">
          <w:rPr>
            <w:noProof/>
            <w:webHidden/>
          </w:rPr>
          <w:tab/>
        </w:r>
        <w:r w:rsidR="007D65FC">
          <w:rPr>
            <w:noProof/>
            <w:webHidden/>
          </w:rPr>
          <w:fldChar w:fldCharType="begin"/>
        </w:r>
        <w:r w:rsidR="007D65FC">
          <w:rPr>
            <w:noProof/>
            <w:webHidden/>
          </w:rPr>
          <w:instrText xml:space="preserve"> PAGEREF _Toc24967457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7215648D"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8" w:history="1">
        <w:r w:rsidR="007D65FC" w:rsidRPr="0083329C">
          <w:rPr>
            <w:rStyle w:val="Hyperlink"/>
            <w:noProof/>
          </w:rPr>
          <w:t>6.2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Attribute </w:t>
        </w:r>
        <w:r w:rsidR="007D65FC" w:rsidRPr="0083329C">
          <w:rPr>
            <w:rStyle w:val="Hyperlink"/>
            <w:rFonts w:ascii="Courier New" w:hAnsi="Courier New" w:cs="Courier New"/>
            <w:noProof/>
            <w:highlight w:val="white"/>
          </w:rPr>
          <w:t>label</w:t>
        </w:r>
        <w:r w:rsidR="007D65FC">
          <w:rPr>
            <w:noProof/>
            <w:webHidden/>
          </w:rPr>
          <w:tab/>
        </w:r>
        <w:r w:rsidR="007D65FC">
          <w:rPr>
            <w:noProof/>
            <w:webHidden/>
          </w:rPr>
          <w:fldChar w:fldCharType="begin"/>
        </w:r>
        <w:r w:rsidR="007D65FC">
          <w:rPr>
            <w:noProof/>
            <w:webHidden/>
          </w:rPr>
          <w:instrText xml:space="preserve"> PAGEREF _Toc24967458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39BF786C"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9" w:history="1">
        <w:r w:rsidR="007D65FC" w:rsidRPr="0083329C">
          <w:rPr>
            <w:rStyle w:val="Hyperlink"/>
            <w:noProof/>
          </w:rPr>
          <w:t>6.3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Dimensions and Coordinates</w:t>
        </w:r>
        <w:r w:rsidR="007D65FC">
          <w:rPr>
            <w:noProof/>
            <w:webHidden/>
          </w:rPr>
          <w:tab/>
        </w:r>
        <w:r w:rsidR="007D65FC">
          <w:rPr>
            <w:noProof/>
            <w:webHidden/>
          </w:rPr>
          <w:fldChar w:fldCharType="begin"/>
        </w:r>
        <w:r w:rsidR="007D65FC">
          <w:rPr>
            <w:noProof/>
            <w:webHidden/>
          </w:rPr>
          <w:instrText xml:space="preserve"> PAGEREF _Toc24967459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017BA32D"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0" w:history="1">
        <w:r w:rsidR="007D65FC" w:rsidRPr="0083329C">
          <w:rPr>
            <w:rStyle w:val="Hyperlink"/>
            <w:noProof/>
          </w:rPr>
          <w:t>6.4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Attribute </w:t>
        </w:r>
        <w:r w:rsidR="007D65FC" w:rsidRPr="0083329C">
          <w:rPr>
            <w:rStyle w:val="Hyperlink"/>
            <w:rFonts w:ascii="Courier New" w:hAnsi="Courier New" w:cs="Courier New"/>
            <w:noProof/>
            <w:highlight w:val="white"/>
          </w:rPr>
          <w:t>quality_control</w:t>
        </w:r>
        <w:r w:rsidR="007D65FC">
          <w:rPr>
            <w:noProof/>
            <w:webHidden/>
          </w:rPr>
          <w:tab/>
        </w:r>
        <w:r w:rsidR="007D65FC">
          <w:rPr>
            <w:noProof/>
            <w:webHidden/>
          </w:rPr>
          <w:fldChar w:fldCharType="begin"/>
        </w:r>
        <w:r w:rsidR="007D65FC">
          <w:rPr>
            <w:noProof/>
            <w:webHidden/>
          </w:rPr>
          <w:instrText xml:space="preserve"> PAGEREF _Toc24967460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7F2FA3F3"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1" w:history="1">
        <w:r w:rsidR="007D65FC" w:rsidRPr="0083329C">
          <w:rPr>
            <w:rStyle w:val="Hyperlink"/>
            <w:noProof/>
          </w:rPr>
          <w:t>6.5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Custom Attributes list</w:t>
        </w:r>
        <w:r w:rsidR="007D65FC">
          <w:rPr>
            <w:noProof/>
            <w:webHidden/>
          </w:rPr>
          <w:tab/>
        </w:r>
        <w:r w:rsidR="007D65FC">
          <w:rPr>
            <w:noProof/>
            <w:webHidden/>
          </w:rPr>
          <w:fldChar w:fldCharType="begin"/>
        </w:r>
        <w:r w:rsidR="007D65FC">
          <w:rPr>
            <w:noProof/>
            <w:webHidden/>
          </w:rPr>
          <w:instrText xml:space="preserve"> PAGEREF _Toc24967461 \h </w:instrText>
        </w:r>
        <w:r w:rsidR="007D65FC">
          <w:rPr>
            <w:noProof/>
            <w:webHidden/>
          </w:rPr>
        </w:r>
        <w:r w:rsidR="007D65FC">
          <w:rPr>
            <w:noProof/>
            <w:webHidden/>
          </w:rPr>
          <w:fldChar w:fldCharType="separate"/>
        </w:r>
        <w:r w:rsidR="007D65FC">
          <w:rPr>
            <w:noProof/>
            <w:webHidden/>
          </w:rPr>
          <w:t>44</w:t>
        </w:r>
        <w:r w:rsidR="007D65FC">
          <w:rPr>
            <w:noProof/>
            <w:webHidden/>
          </w:rPr>
          <w:fldChar w:fldCharType="end"/>
        </w:r>
      </w:hyperlink>
    </w:p>
    <w:p w14:paraId="61B1A0BB"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2" w:history="1">
        <w:r w:rsidR="007D65FC" w:rsidRPr="0083329C">
          <w:rPr>
            <w:rStyle w:val="Hyperlink"/>
            <w:noProof/>
          </w:rPr>
          <w:t>6.6</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Distinction between </w:t>
        </w:r>
        <w:r w:rsidR="007D65FC" w:rsidRPr="0083329C">
          <w:rPr>
            <w:rStyle w:val="Hyperlink"/>
            <w:rFonts w:ascii="Courier New" w:hAnsi="Courier New" w:cs="Courier New"/>
            <w:noProof/>
          </w:rPr>
          <w:t>&lt;custom_attributes/&gt;</w:t>
        </w:r>
        <w:r w:rsidR="007D65FC" w:rsidRPr="0083329C">
          <w:rPr>
            <w:rStyle w:val="Hyperlink"/>
            <w:noProof/>
          </w:rPr>
          <w:t xml:space="preserve"> and </w:t>
        </w:r>
        <w:r w:rsidR="007D65FC" w:rsidRPr="0083329C">
          <w:rPr>
            <w:rStyle w:val="Hyperlink"/>
            <w:rFonts w:ascii="Courier New" w:hAnsi="Courier New" w:cs="Courier New"/>
            <w:noProof/>
          </w:rPr>
          <w:t>&lt;appdata/&gt;</w:t>
        </w:r>
        <w:r w:rsidR="007D65FC">
          <w:rPr>
            <w:noProof/>
            <w:webHidden/>
          </w:rPr>
          <w:tab/>
        </w:r>
        <w:r w:rsidR="007D65FC">
          <w:rPr>
            <w:noProof/>
            <w:webHidden/>
          </w:rPr>
          <w:fldChar w:fldCharType="begin"/>
        </w:r>
        <w:r w:rsidR="007D65FC">
          <w:rPr>
            <w:noProof/>
            <w:webHidden/>
          </w:rPr>
          <w:instrText xml:space="preserve"> PAGEREF _Toc24967462 \h </w:instrText>
        </w:r>
        <w:r w:rsidR="007D65FC">
          <w:rPr>
            <w:noProof/>
            <w:webHidden/>
          </w:rPr>
        </w:r>
        <w:r w:rsidR="007D65FC">
          <w:rPr>
            <w:noProof/>
            <w:webHidden/>
          </w:rPr>
          <w:fldChar w:fldCharType="separate"/>
        </w:r>
        <w:r w:rsidR="007D65FC">
          <w:rPr>
            <w:noProof/>
            <w:webHidden/>
          </w:rPr>
          <w:t>49</w:t>
        </w:r>
        <w:r w:rsidR="007D65FC">
          <w:rPr>
            <w:noProof/>
            <w:webHidden/>
          </w:rPr>
          <w:fldChar w:fldCharType="end"/>
        </w:r>
      </w:hyperlink>
    </w:p>
    <w:p w14:paraId="76700A42" w14:textId="77777777" w:rsidR="007D65FC" w:rsidRDefault="00E82B95">
      <w:pPr>
        <w:pStyle w:val="TOC3"/>
        <w:rPr>
          <w:rFonts w:asciiTheme="minorHAnsi" w:eastAsiaTheme="minorEastAsia" w:hAnsiTheme="minorHAnsi" w:cstheme="minorBidi"/>
          <w:noProof/>
          <w:sz w:val="22"/>
          <w:szCs w:val="22"/>
          <w:lang w:eastAsia="en-US"/>
        </w:rPr>
      </w:pPr>
      <w:hyperlink w:anchor="_Toc24967463" w:history="1">
        <w:r w:rsidR="007D65FC" w:rsidRPr="0083329C">
          <w:rPr>
            <w:rStyle w:val="Hyperlink"/>
            <w:noProof/>
          </w:rPr>
          <w:t>6.6.1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Needs of different process roles, addressed by </w:t>
        </w:r>
        <w:r w:rsidR="007D65FC" w:rsidRPr="0083329C">
          <w:rPr>
            <w:rStyle w:val="Hyperlink"/>
            <w:rFonts w:ascii="Courier New" w:hAnsi="Courier New" w:cs="Courier New"/>
            <w:i/>
            <w:iCs/>
            <w:noProof/>
          </w:rPr>
          <w:t>&lt;custom_attributes/&gt;</w:t>
        </w:r>
        <w:r w:rsidR="007D65FC" w:rsidRPr="0083329C">
          <w:rPr>
            <w:rStyle w:val="Hyperlink"/>
            <w:noProof/>
          </w:rPr>
          <w:t xml:space="preserve"> and </w:t>
        </w:r>
        <w:r w:rsidR="007D65FC" w:rsidRPr="0083329C">
          <w:rPr>
            <w:rStyle w:val="Hyperlink"/>
            <w:rFonts w:ascii="Courier New" w:hAnsi="Courier New" w:cs="Courier New"/>
            <w:i/>
            <w:iCs/>
            <w:noProof/>
          </w:rPr>
          <w:t>&lt;appdata/&gt;</w:t>
        </w:r>
        <w:r w:rsidR="007D65FC">
          <w:rPr>
            <w:noProof/>
            <w:webHidden/>
          </w:rPr>
          <w:tab/>
        </w:r>
        <w:r w:rsidR="007D65FC">
          <w:rPr>
            <w:noProof/>
            <w:webHidden/>
          </w:rPr>
          <w:fldChar w:fldCharType="begin"/>
        </w:r>
        <w:r w:rsidR="007D65FC">
          <w:rPr>
            <w:noProof/>
            <w:webHidden/>
          </w:rPr>
          <w:instrText xml:space="preserve"> PAGEREF _Toc24967463 \h </w:instrText>
        </w:r>
        <w:r w:rsidR="007D65FC">
          <w:rPr>
            <w:noProof/>
            <w:webHidden/>
          </w:rPr>
        </w:r>
        <w:r w:rsidR="007D65FC">
          <w:rPr>
            <w:noProof/>
            <w:webHidden/>
          </w:rPr>
          <w:fldChar w:fldCharType="separate"/>
        </w:r>
        <w:r w:rsidR="007D65FC">
          <w:rPr>
            <w:noProof/>
            <w:webHidden/>
          </w:rPr>
          <w:t>49</w:t>
        </w:r>
        <w:r w:rsidR="007D65FC">
          <w:rPr>
            <w:noProof/>
            <w:webHidden/>
          </w:rPr>
          <w:fldChar w:fldCharType="end"/>
        </w:r>
      </w:hyperlink>
    </w:p>
    <w:p w14:paraId="43468E7F" w14:textId="77777777" w:rsidR="007D65FC" w:rsidRDefault="00E82B95">
      <w:pPr>
        <w:pStyle w:val="TOC3"/>
        <w:rPr>
          <w:rFonts w:asciiTheme="minorHAnsi" w:eastAsiaTheme="minorEastAsia" w:hAnsiTheme="minorHAnsi" w:cstheme="minorBidi"/>
          <w:noProof/>
          <w:sz w:val="22"/>
          <w:szCs w:val="22"/>
          <w:lang w:eastAsia="en-US"/>
        </w:rPr>
      </w:pPr>
      <w:hyperlink w:anchor="_Toc24967464" w:history="1">
        <w:r w:rsidR="007D65FC" w:rsidRPr="0083329C">
          <w:rPr>
            <w:rStyle w:val="Hyperlink"/>
            <w:noProof/>
          </w:rPr>
          <w:t>6.6.2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Needs of different applications, addressed by </w:t>
        </w:r>
        <w:r w:rsidR="007D65FC" w:rsidRPr="0083329C">
          <w:rPr>
            <w:rStyle w:val="Hyperlink"/>
            <w:rFonts w:ascii="Courier New" w:hAnsi="Courier New" w:cs="Courier New"/>
            <w:i/>
            <w:iCs/>
            <w:noProof/>
          </w:rPr>
          <w:t>&lt;custom_attributes/&gt;</w:t>
        </w:r>
        <w:r w:rsidR="007D65FC" w:rsidRPr="0083329C">
          <w:rPr>
            <w:rStyle w:val="Hyperlink"/>
            <w:noProof/>
          </w:rPr>
          <w:t xml:space="preserve"> and </w:t>
        </w:r>
        <w:r w:rsidR="007D65FC" w:rsidRPr="0083329C">
          <w:rPr>
            <w:rStyle w:val="Hyperlink"/>
            <w:rFonts w:ascii="Courier New" w:hAnsi="Courier New" w:cs="Courier New"/>
            <w:i/>
            <w:iCs/>
            <w:noProof/>
          </w:rPr>
          <w:t>&lt;appdata/&gt;</w:t>
        </w:r>
        <w:r w:rsidR="007D65FC">
          <w:rPr>
            <w:noProof/>
            <w:webHidden/>
          </w:rPr>
          <w:tab/>
        </w:r>
        <w:r w:rsidR="007D65FC">
          <w:rPr>
            <w:noProof/>
            <w:webHidden/>
          </w:rPr>
          <w:fldChar w:fldCharType="begin"/>
        </w:r>
        <w:r w:rsidR="007D65FC">
          <w:rPr>
            <w:noProof/>
            <w:webHidden/>
          </w:rPr>
          <w:instrText xml:space="preserve"> PAGEREF _Toc24967464 \h </w:instrText>
        </w:r>
        <w:r w:rsidR="007D65FC">
          <w:rPr>
            <w:noProof/>
            <w:webHidden/>
          </w:rPr>
        </w:r>
        <w:r w:rsidR="007D65FC">
          <w:rPr>
            <w:noProof/>
            <w:webHidden/>
          </w:rPr>
          <w:fldChar w:fldCharType="separate"/>
        </w:r>
        <w:r w:rsidR="007D65FC">
          <w:rPr>
            <w:noProof/>
            <w:webHidden/>
          </w:rPr>
          <w:t>49</w:t>
        </w:r>
        <w:r w:rsidR="007D65FC">
          <w:rPr>
            <w:noProof/>
            <w:webHidden/>
          </w:rPr>
          <w:fldChar w:fldCharType="end"/>
        </w:r>
      </w:hyperlink>
    </w:p>
    <w:p w14:paraId="04D5762E" w14:textId="77777777" w:rsidR="007D65FC" w:rsidRDefault="00E82B95">
      <w:pPr>
        <w:pStyle w:val="TOC3"/>
        <w:rPr>
          <w:rFonts w:asciiTheme="minorHAnsi" w:eastAsiaTheme="minorEastAsia" w:hAnsiTheme="minorHAnsi" w:cstheme="minorBidi"/>
          <w:noProof/>
          <w:sz w:val="22"/>
          <w:szCs w:val="22"/>
          <w:lang w:eastAsia="en-US"/>
        </w:rPr>
      </w:pPr>
      <w:hyperlink w:anchor="_Toc24967465" w:history="1">
        <w:r w:rsidR="007D65FC" w:rsidRPr="0083329C">
          <w:rPr>
            <w:rStyle w:val="Hyperlink"/>
            <w:noProof/>
          </w:rPr>
          <w:t>6.6.3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Different levels of </w:t>
        </w:r>
        <w:r w:rsidR="007D65FC" w:rsidRPr="0083329C">
          <w:rPr>
            <w:rStyle w:val="Hyperlink"/>
            <w:rFonts w:ascii="Courier New" w:hAnsi="Courier New" w:cs="Courier New"/>
            <w:i/>
            <w:iCs/>
            <w:noProof/>
          </w:rPr>
          <w:t>&lt;custom_attributes/&gt;</w:t>
        </w:r>
        <w:r w:rsidR="007D65FC" w:rsidRPr="0083329C">
          <w:rPr>
            <w:rStyle w:val="Hyperlink"/>
            <w:noProof/>
          </w:rPr>
          <w:t xml:space="preserve"> and </w:t>
        </w:r>
        <w:r w:rsidR="007D65FC" w:rsidRPr="0083329C">
          <w:rPr>
            <w:rStyle w:val="Hyperlink"/>
            <w:rFonts w:ascii="Courier New" w:hAnsi="Courier New" w:cs="Courier New"/>
            <w:i/>
            <w:iCs/>
            <w:noProof/>
          </w:rPr>
          <w:t>&lt;appdata/&gt;</w:t>
        </w:r>
        <w:r w:rsidR="007D65FC" w:rsidRPr="0083329C">
          <w:rPr>
            <w:rStyle w:val="Hyperlink"/>
            <w:noProof/>
          </w:rPr>
          <w:t xml:space="preserve"> within χMCF data model</w:t>
        </w:r>
        <w:r w:rsidR="007D65FC">
          <w:rPr>
            <w:noProof/>
            <w:webHidden/>
          </w:rPr>
          <w:tab/>
        </w:r>
        <w:r w:rsidR="007D65FC">
          <w:rPr>
            <w:noProof/>
            <w:webHidden/>
          </w:rPr>
          <w:fldChar w:fldCharType="begin"/>
        </w:r>
        <w:r w:rsidR="007D65FC">
          <w:rPr>
            <w:noProof/>
            <w:webHidden/>
          </w:rPr>
          <w:instrText xml:space="preserve"> PAGEREF _Toc24967465 \h </w:instrText>
        </w:r>
        <w:r w:rsidR="007D65FC">
          <w:rPr>
            <w:noProof/>
            <w:webHidden/>
          </w:rPr>
        </w:r>
        <w:r w:rsidR="007D65FC">
          <w:rPr>
            <w:noProof/>
            <w:webHidden/>
          </w:rPr>
          <w:fldChar w:fldCharType="separate"/>
        </w:r>
        <w:r w:rsidR="007D65FC">
          <w:rPr>
            <w:noProof/>
            <w:webHidden/>
          </w:rPr>
          <w:t>50</w:t>
        </w:r>
        <w:r w:rsidR="007D65FC">
          <w:rPr>
            <w:noProof/>
            <w:webHidden/>
          </w:rPr>
          <w:fldChar w:fldCharType="end"/>
        </w:r>
      </w:hyperlink>
    </w:p>
    <w:p w14:paraId="0C238699" w14:textId="77777777" w:rsidR="007D65FC" w:rsidRDefault="00E82B95">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66" w:history="1">
        <w:r w:rsidR="007D65FC" w:rsidRPr="0083329C">
          <w:rPr>
            <w:rStyle w:val="Hyperlink"/>
            <w:noProof/>
            <w14:scene3d>
              <w14:camera w14:prst="orthographicFront"/>
              <w14:lightRig w14:rig="threePt" w14:dir="t">
                <w14:rot w14:lat="0" w14:lon="0" w14:rev="0"/>
              </w14:lightRig>
            </w14:scene3d>
          </w:rPr>
          <w:t>7</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0D connections</w:t>
        </w:r>
        <w:r w:rsidR="007D65FC">
          <w:rPr>
            <w:noProof/>
            <w:webHidden/>
          </w:rPr>
          <w:tab/>
        </w:r>
        <w:r w:rsidR="007D65FC">
          <w:rPr>
            <w:noProof/>
            <w:webHidden/>
          </w:rPr>
          <w:fldChar w:fldCharType="begin"/>
        </w:r>
        <w:r w:rsidR="007D65FC">
          <w:rPr>
            <w:noProof/>
            <w:webHidden/>
          </w:rPr>
          <w:instrText xml:space="preserve"> PAGEREF _Toc24967466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49EF64C9"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7" w:history="1">
        <w:r w:rsidR="007D65FC" w:rsidRPr="0083329C">
          <w:rPr>
            <w:rStyle w:val="Hyperlink"/>
            <w:noProof/>
          </w:rPr>
          <w:t>7.1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Generic Definitions</w:t>
        </w:r>
        <w:r w:rsidR="007D65FC">
          <w:rPr>
            <w:noProof/>
            <w:webHidden/>
          </w:rPr>
          <w:tab/>
        </w:r>
        <w:r w:rsidR="007D65FC">
          <w:rPr>
            <w:noProof/>
            <w:webHidden/>
          </w:rPr>
          <w:fldChar w:fldCharType="begin"/>
        </w:r>
        <w:r w:rsidR="007D65FC">
          <w:rPr>
            <w:noProof/>
            <w:webHidden/>
          </w:rPr>
          <w:instrText xml:space="preserve"> PAGEREF _Toc24967467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7FFA5E9D" w14:textId="77777777" w:rsidR="007D65FC" w:rsidRDefault="00E82B95">
      <w:pPr>
        <w:pStyle w:val="TOC3"/>
        <w:rPr>
          <w:rFonts w:asciiTheme="minorHAnsi" w:eastAsiaTheme="minorEastAsia" w:hAnsiTheme="minorHAnsi" w:cstheme="minorBidi"/>
          <w:noProof/>
          <w:sz w:val="22"/>
          <w:szCs w:val="22"/>
          <w:lang w:eastAsia="en-US"/>
        </w:rPr>
      </w:pPr>
      <w:hyperlink w:anchor="_Toc24967468" w:history="1">
        <w:r w:rsidR="007D65FC" w:rsidRPr="0083329C">
          <w:rPr>
            <w:rStyle w:val="Hyperlink"/>
            <w:noProof/>
          </w:rPr>
          <w:t>7.1.1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_Toc24967468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430CA6F2" w14:textId="77777777" w:rsidR="007D65FC" w:rsidRDefault="00E82B95">
      <w:pPr>
        <w:pStyle w:val="TOC3"/>
        <w:rPr>
          <w:rFonts w:asciiTheme="minorHAnsi" w:eastAsiaTheme="minorEastAsia" w:hAnsiTheme="minorHAnsi" w:cstheme="minorBidi"/>
          <w:noProof/>
          <w:sz w:val="22"/>
          <w:szCs w:val="22"/>
          <w:lang w:eastAsia="en-US"/>
        </w:rPr>
      </w:pPr>
      <w:hyperlink w:anchor="_Toc24967469" w:history="1">
        <w:r w:rsidR="007D65FC" w:rsidRPr="0083329C">
          <w:rPr>
            <w:rStyle w:val="Hyperlink"/>
            <w:noProof/>
          </w:rPr>
          <w:t>7.1.2</w:t>
        </w:r>
        <w:r w:rsidR="007D65FC">
          <w:rPr>
            <w:rFonts w:asciiTheme="minorHAnsi" w:eastAsiaTheme="minorEastAsia" w:hAnsiTheme="minorHAnsi" w:cstheme="minorBidi"/>
            <w:noProof/>
            <w:sz w:val="22"/>
            <w:szCs w:val="22"/>
            <w:lang w:eastAsia="en-US"/>
          </w:rPr>
          <w:tab/>
        </w:r>
        <w:r w:rsidR="007D65FC" w:rsidRPr="0083329C">
          <w:rPr>
            <w:rStyle w:val="Hyperlink"/>
            <w:noProof/>
          </w:rPr>
          <w:t>Location</w:t>
        </w:r>
        <w:r w:rsidR="007D65FC">
          <w:rPr>
            <w:noProof/>
            <w:webHidden/>
          </w:rPr>
          <w:tab/>
        </w:r>
        <w:r w:rsidR="007D65FC">
          <w:rPr>
            <w:noProof/>
            <w:webHidden/>
          </w:rPr>
          <w:fldChar w:fldCharType="begin"/>
        </w:r>
        <w:r w:rsidR="007D65FC">
          <w:rPr>
            <w:noProof/>
            <w:webHidden/>
          </w:rPr>
          <w:instrText xml:space="preserve"> PAGEREF _Toc24967469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576D59C5" w14:textId="77777777" w:rsidR="007D65FC" w:rsidRDefault="00E82B95">
      <w:pPr>
        <w:pStyle w:val="TOC3"/>
        <w:rPr>
          <w:rFonts w:asciiTheme="minorHAnsi" w:eastAsiaTheme="minorEastAsia" w:hAnsiTheme="minorHAnsi" w:cstheme="minorBidi"/>
          <w:noProof/>
          <w:sz w:val="22"/>
          <w:szCs w:val="22"/>
          <w:lang w:eastAsia="en-US"/>
        </w:rPr>
      </w:pPr>
      <w:hyperlink w:anchor="_Toc24967470" w:history="1">
        <w:r w:rsidR="007D65FC" w:rsidRPr="0083329C">
          <w:rPr>
            <w:rStyle w:val="Hyperlink"/>
            <w:noProof/>
          </w:rPr>
          <w:t>7.1.3</w:t>
        </w:r>
        <w:r w:rsidR="007D65FC">
          <w:rPr>
            <w:rFonts w:asciiTheme="minorHAnsi" w:eastAsiaTheme="minorEastAsia" w:hAnsiTheme="minorHAnsi" w:cstheme="minorBidi"/>
            <w:noProof/>
            <w:sz w:val="22"/>
            <w:szCs w:val="22"/>
            <w:lang w:eastAsia="en-US"/>
          </w:rPr>
          <w:tab/>
        </w:r>
        <w:r w:rsidR="007D65FC" w:rsidRPr="0083329C">
          <w:rPr>
            <w:rStyle w:val="Hyperlink"/>
            <w:noProof/>
          </w:rPr>
          <w:t>Direction</w:t>
        </w:r>
        <w:r w:rsidR="007D65FC">
          <w:rPr>
            <w:noProof/>
            <w:webHidden/>
          </w:rPr>
          <w:tab/>
        </w:r>
        <w:r w:rsidR="007D65FC">
          <w:rPr>
            <w:noProof/>
            <w:webHidden/>
          </w:rPr>
          <w:fldChar w:fldCharType="begin"/>
        </w:r>
        <w:r w:rsidR="007D65FC">
          <w:rPr>
            <w:noProof/>
            <w:webHidden/>
          </w:rPr>
          <w:instrText xml:space="preserve"> PAGEREF _Toc24967470 \h </w:instrText>
        </w:r>
        <w:r w:rsidR="007D65FC">
          <w:rPr>
            <w:noProof/>
            <w:webHidden/>
          </w:rPr>
        </w:r>
        <w:r w:rsidR="007D65FC">
          <w:rPr>
            <w:noProof/>
            <w:webHidden/>
          </w:rPr>
          <w:fldChar w:fldCharType="separate"/>
        </w:r>
        <w:r w:rsidR="007D65FC">
          <w:rPr>
            <w:noProof/>
            <w:webHidden/>
          </w:rPr>
          <w:t>52</w:t>
        </w:r>
        <w:r w:rsidR="007D65FC">
          <w:rPr>
            <w:noProof/>
            <w:webHidden/>
          </w:rPr>
          <w:fldChar w:fldCharType="end"/>
        </w:r>
      </w:hyperlink>
    </w:p>
    <w:p w14:paraId="1919BBD3" w14:textId="77777777" w:rsidR="007D65FC" w:rsidRDefault="00E82B95">
      <w:pPr>
        <w:pStyle w:val="TOC3"/>
        <w:rPr>
          <w:rFonts w:asciiTheme="minorHAnsi" w:eastAsiaTheme="minorEastAsia" w:hAnsiTheme="minorHAnsi" w:cstheme="minorBidi"/>
          <w:noProof/>
          <w:sz w:val="22"/>
          <w:szCs w:val="22"/>
          <w:lang w:eastAsia="en-US"/>
        </w:rPr>
      </w:pPr>
      <w:hyperlink w:anchor="_Toc24967471" w:history="1">
        <w:r w:rsidR="007D65FC" w:rsidRPr="0083329C">
          <w:rPr>
            <w:rStyle w:val="Hyperlink"/>
            <w:noProof/>
          </w:rPr>
          <w:t>7.1.4</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_Toc24967471 \h </w:instrText>
        </w:r>
        <w:r w:rsidR="007D65FC">
          <w:rPr>
            <w:noProof/>
            <w:webHidden/>
          </w:rPr>
        </w:r>
        <w:r w:rsidR="007D65FC">
          <w:rPr>
            <w:noProof/>
            <w:webHidden/>
          </w:rPr>
          <w:fldChar w:fldCharType="separate"/>
        </w:r>
        <w:r w:rsidR="007D65FC">
          <w:rPr>
            <w:noProof/>
            <w:webHidden/>
          </w:rPr>
          <w:t>53</w:t>
        </w:r>
        <w:r w:rsidR="007D65FC">
          <w:rPr>
            <w:noProof/>
            <w:webHidden/>
          </w:rPr>
          <w:fldChar w:fldCharType="end"/>
        </w:r>
      </w:hyperlink>
    </w:p>
    <w:p w14:paraId="0B475EA7"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2" w:history="1">
        <w:r w:rsidR="007D65FC" w:rsidRPr="0083329C">
          <w:rPr>
            <w:rStyle w:val="Hyperlink"/>
            <w:noProof/>
          </w:rPr>
          <w:t>7.2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Spot Welds</w:t>
        </w:r>
        <w:r w:rsidR="007D65FC">
          <w:rPr>
            <w:noProof/>
            <w:webHidden/>
          </w:rPr>
          <w:tab/>
        </w:r>
        <w:r w:rsidR="007D65FC">
          <w:rPr>
            <w:noProof/>
            <w:webHidden/>
          </w:rPr>
          <w:fldChar w:fldCharType="begin"/>
        </w:r>
        <w:r w:rsidR="007D65FC">
          <w:rPr>
            <w:noProof/>
            <w:webHidden/>
          </w:rPr>
          <w:instrText xml:space="preserve"> PAGEREF _Toc24967472 \h </w:instrText>
        </w:r>
        <w:r w:rsidR="007D65FC">
          <w:rPr>
            <w:noProof/>
            <w:webHidden/>
          </w:rPr>
        </w:r>
        <w:r w:rsidR="007D65FC">
          <w:rPr>
            <w:noProof/>
            <w:webHidden/>
          </w:rPr>
          <w:fldChar w:fldCharType="separate"/>
        </w:r>
        <w:r w:rsidR="007D65FC">
          <w:rPr>
            <w:noProof/>
            <w:webHidden/>
          </w:rPr>
          <w:t>53</w:t>
        </w:r>
        <w:r w:rsidR="007D65FC">
          <w:rPr>
            <w:noProof/>
            <w:webHidden/>
          </w:rPr>
          <w:fldChar w:fldCharType="end"/>
        </w:r>
      </w:hyperlink>
    </w:p>
    <w:p w14:paraId="4C06EDB5"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3" w:history="1">
        <w:r w:rsidR="007D65FC" w:rsidRPr="0083329C">
          <w:rPr>
            <w:rStyle w:val="Hyperlink"/>
            <w:noProof/>
          </w:rPr>
          <w:t>7.3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Robscans</w:t>
        </w:r>
        <w:r w:rsidR="007D65FC">
          <w:rPr>
            <w:noProof/>
            <w:webHidden/>
          </w:rPr>
          <w:tab/>
        </w:r>
        <w:r w:rsidR="007D65FC">
          <w:rPr>
            <w:noProof/>
            <w:webHidden/>
          </w:rPr>
          <w:fldChar w:fldCharType="begin"/>
        </w:r>
        <w:r w:rsidR="007D65FC">
          <w:rPr>
            <w:noProof/>
            <w:webHidden/>
          </w:rPr>
          <w:instrText xml:space="preserve"> PAGEREF _Toc24967473 \h </w:instrText>
        </w:r>
        <w:r w:rsidR="007D65FC">
          <w:rPr>
            <w:noProof/>
            <w:webHidden/>
          </w:rPr>
        </w:r>
        <w:r w:rsidR="007D65FC">
          <w:rPr>
            <w:noProof/>
            <w:webHidden/>
          </w:rPr>
          <w:fldChar w:fldCharType="separate"/>
        </w:r>
        <w:r w:rsidR="007D65FC">
          <w:rPr>
            <w:noProof/>
            <w:webHidden/>
          </w:rPr>
          <w:t>54</w:t>
        </w:r>
        <w:r w:rsidR="007D65FC">
          <w:rPr>
            <w:noProof/>
            <w:webHidden/>
          </w:rPr>
          <w:fldChar w:fldCharType="end"/>
        </w:r>
      </w:hyperlink>
    </w:p>
    <w:p w14:paraId="40DA05B5"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4" w:history="1">
        <w:r w:rsidR="007D65FC" w:rsidRPr="0083329C">
          <w:rPr>
            <w:rStyle w:val="Hyperlink"/>
            <w:noProof/>
          </w:rPr>
          <w:t>7.4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Rivets</w:t>
        </w:r>
        <w:r w:rsidR="007D65FC">
          <w:rPr>
            <w:noProof/>
            <w:webHidden/>
          </w:rPr>
          <w:tab/>
        </w:r>
        <w:r w:rsidR="007D65FC">
          <w:rPr>
            <w:noProof/>
            <w:webHidden/>
          </w:rPr>
          <w:fldChar w:fldCharType="begin"/>
        </w:r>
        <w:r w:rsidR="007D65FC">
          <w:rPr>
            <w:noProof/>
            <w:webHidden/>
          </w:rPr>
          <w:instrText xml:space="preserve"> PAGEREF _Toc24967474 \h </w:instrText>
        </w:r>
        <w:r w:rsidR="007D65FC">
          <w:rPr>
            <w:noProof/>
            <w:webHidden/>
          </w:rPr>
        </w:r>
        <w:r w:rsidR="007D65FC">
          <w:rPr>
            <w:noProof/>
            <w:webHidden/>
          </w:rPr>
          <w:fldChar w:fldCharType="separate"/>
        </w:r>
        <w:r w:rsidR="007D65FC">
          <w:rPr>
            <w:noProof/>
            <w:webHidden/>
          </w:rPr>
          <w:t>57</w:t>
        </w:r>
        <w:r w:rsidR="007D65FC">
          <w:rPr>
            <w:noProof/>
            <w:webHidden/>
          </w:rPr>
          <w:fldChar w:fldCharType="end"/>
        </w:r>
      </w:hyperlink>
    </w:p>
    <w:p w14:paraId="0719B923" w14:textId="77777777" w:rsidR="007D65FC" w:rsidRDefault="00E82B95">
      <w:pPr>
        <w:pStyle w:val="TOC3"/>
        <w:rPr>
          <w:rFonts w:asciiTheme="minorHAnsi" w:eastAsiaTheme="minorEastAsia" w:hAnsiTheme="minorHAnsi" w:cstheme="minorBidi"/>
          <w:noProof/>
          <w:sz w:val="22"/>
          <w:szCs w:val="22"/>
          <w:lang w:eastAsia="en-US"/>
        </w:rPr>
      </w:pPr>
      <w:hyperlink w:anchor="_Toc24967475" w:history="1">
        <w:r w:rsidR="007D65FC" w:rsidRPr="0083329C">
          <w:rPr>
            <w:rStyle w:val="Hyperlink"/>
            <w:noProof/>
          </w:rPr>
          <w:t>7.4.1</w:t>
        </w:r>
        <w:r w:rsidR="007D65FC">
          <w:rPr>
            <w:rFonts w:asciiTheme="minorHAnsi" w:eastAsiaTheme="minorEastAsia" w:hAnsiTheme="minorHAnsi" w:cstheme="minorBidi"/>
            <w:noProof/>
            <w:sz w:val="22"/>
            <w:szCs w:val="22"/>
            <w:lang w:eastAsia="en-US"/>
          </w:rPr>
          <w:tab/>
        </w:r>
        <w:r w:rsidR="007D65FC" w:rsidRPr="0083329C">
          <w:rPr>
            <w:rStyle w:val="Hyperlink"/>
            <w:noProof/>
          </w:rPr>
          <w:t>Blind Rivets</w:t>
        </w:r>
        <w:r w:rsidR="007D65FC">
          <w:rPr>
            <w:noProof/>
            <w:webHidden/>
          </w:rPr>
          <w:tab/>
        </w:r>
        <w:r w:rsidR="007D65FC">
          <w:rPr>
            <w:noProof/>
            <w:webHidden/>
          </w:rPr>
          <w:fldChar w:fldCharType="begin"/>
        </w:r>
        <w:r w:rsidR="007D65FC">
          <w:rPr>
            <w:noProof/>
            <w:webHidden/>
          </w:rPr>
          <w:instrText xml:space="preserve"> PAGEREF _Toc24967475 \h </w:instrText>
        </w:r>
        <w:r w:rsidR="007D65FC">
          <w:rPr>
            <w:noProof/>
            <w:webHidden/>
          </w:rPr>
        </w:r>
        <w:r w:rsidR="007D65FC">
          <w:rPr>
            <w:noProof/>
            <w:webHidden/>
          </w:rPr>
          <w:fldChar w:fldCharType="separate"/>
        </w:r>
        <w:r w:rsidR="007D65FC">
          <w:rPr>
            <w:noProof/>
            <w:webHidden/>
          </w:rPr>
          <w:t>59</w:t>
        </w:r>
        <w:r w:rsidR="007D65FC">
          <w:rPr>
            <w:noProof/>
            <w:webHidden/>
          </w:rPr>
          <w:fldChar w:fldCharType="end"/>
        </w:r>
      </w:hyperlink>
    </w:p>
    <w:p w14:paraId="00E03907" w14:textId="77777777" w:rsidR="007D65FC" w:rsidRDefault="00E82B95">
      <w:pPr>
        <w:pStyle w:val="TOC3"/>
        <w:rPr>
          <w:rFonts w:asciiTheme="minorHAnsi" w:eastAsiaTheme="minorEastAsia" w:hAnsiTheme="minorHAnsi" w:cstheme="minorBidi"/>
          <w:noProof/>
          <w:sz w:val="22"/>
          <w:szCs w:val="22"/>
          <w:lang w:eastAsia="en-US"/>
        </w:rPr>
      </w:pPr>
      <w:hyperlink w:anchor="_Toc24967476" w:history="1">
        <w:r w:rsidR="007D65FC" w:rsidRPr="0083329C">
          <w:rPr>
            <w:rStyle w:val="Hyperlink"/>
            <w:noProof/>
          </w:rPr>
          <w:t>7.4.2</w:t>
        </w:r>
        <w:r w:rsidR="007D65FC">
          <w:rPr>
            <w:rFonts w:asciiTheme="minorHAnsi" w:eastAsiaTheme="minorEastAsia" w:hAnsiTheme="minorHAnsi" w:cstheme="minorBidi"/>
            <w:noProof/>
            <w:sz w:val="22"/>
            <w:szCs w:val="22"/>
            <w:lang w:eastAsia="en-US"/>
          </w:rPr>
          <w:tab/>
        </w:r>
        <w:r w:rsidR="007D65FC" w:rsidRPr="0083329C">
          <w:rPr>
            <w:rStyle w:val="Hyperlink"/>
            <w:noProof/>
          </w:rPr>
          <w:t>Self-Piercing Rivets</w:t>
        </w:r>
        <w:r w:rsidR="007D65FC">
          <w:rPr>
            <w:noProof/>
            <w:webHidden/>
          </w:rPr>
          <w:tab/>
        </w:r>
        <w:r w:rsidR="007D65FC">
          <w:rPr>
            <w:noProof/>
            <w:webHidden/>
          </w:rPr>
          <w:fldChar w:fldCharType="begin"/>
        </w:r>
        <w:r w:rsidR="007D65FC">
          <w:rPr>
            <w:noProof/>
            <w:webHidden/>
          </w:rPr>
          <w:instrText xml:space="preserve"> PAGEREF _Toc24967476 \h </w:instrText>
        </w:r>
        <w:r w:rsidR="007D65FC">
          <w:rPr>
            <w:noProof/>
            <w:webHidden/>
          </w:rPr>
        </w:r>
        <w:r w:rsidR="007D65FC">
          <w:rPr>
            <w:noProof/>
            <w:webHidden/>
          </w:rPr>
          <w:fldChar w:fldCharType="separate"/>
        </w:r>
        <w:r w:rsidR="007D65FC">
          <w:rPr>
            <w:noProof/>
            <w:webHidden/>
          </w:rPr>
          <w:t>62</w:t>
        </w:r>
        <w:r w:rsidR="007D65FC">
          <w:rPr>
            <w:noProof/>
            <w:webHidden/>
          </w:rPr>
          <w:fldChar w:fldCharType="end"/>
        </w:r>
      </w:hyperlink>
    </w:p>
    <w:p w14:paraId="34F875B2" w14:textId="77777777" w:rsidR="007D65FC" w:rsidRDefault="00E82B95">
      <w:pPr>
        <w:pStyle w:val="TOC3"/>
        <w:rPr>
          <w:rFonts w:asciiTheme="minorHAnsi" w:eastAsiaTheme="minorEastAsia" w:hAnsiTheme="minorHAnsi" w:cstheme="minorBidi"/>
          <w:noProof/>
          <w:sz w:val="22"/>
          <w:szCs w:val="22"/>
          <w:lang w:eastAsia="en-US"/>
        </w:rPr>
      </w:pPr>
      <w:hyperlink w:anchor="_Toc24967477" w:history="1">
        <w:r w:rsidR="007D65FC" w:rsidRPr="0083329C">
          <w:rPr>
            <w:rStyle w:val="Hyperlink"/>
            <w:noProof/>
          </w:rPr>
          <w:t>7.4.3</w:t>
        </w:r>
        <w:r w:rsidR="007D65FC">
          <w:rPr>
            <w:rFonts w:asciiTheme="minorHAnsi" w:eastAsiaTheme="minorEastAsia" w:hAnsiTheme="minorHAnsi" w:cstheme="minorBidi"/>
            <w:noProof/>
            <w:sz w:val="22"/>
            <w:szCs w:val="22"/>
            <w:lang w:eastAsia="en-US"/>
          </w:rPr>
          <w:tab/>
        </w:r>
        <w:r w:rsidR="007D65FC" w:rsidRPr="0083329C">
          <w:rPr>
            <w:rStyle w:val="Hyperlink"/>
            <w:noProof/>
          </w:rPr>
          <w:t>Solid Rivets</w:t>
        </w:r>
        <w:r w:rsidR="007D65FC">
          <w:rPr>
            <w:noProof/>
            <w:webHidden/>
          </w:rPr>
          <w:tab/>
        </w:r>
        <w:r w:rsidR="007D65FC">
          <w:rPr>
            <w:noProof/>
            <w:webHidden/>
          </w:rPr>
          <w:fldChar w:fldCharType="begin"/>
        </w:r>
        <w:r w:rsidR="007D65FC">
          <w:rPr>
            <w:noProof/>
            <w:webHidden/>
          </w:rPr>
          <w:instrText xml:space="preserve"> PAGEREF _Toc24967477 \h </w:instrText>
        </w:r>
        <w:r w:rsidR="007D65FC">
          <w:rPr>
            <w:noProof/>
            <w:webHidden/>
          </w:rPr>
        </w:r>
        <w:r w:rsidR="007D65FC">
          <w:rPr>
            <w:noProof/>
            <w:webHidden/>
          </w:rPr>
          <w:fldChar w:fldCharType="separate"/>
        </w:r>
        <w:r w:rsidR="007D65FC">
          <w:rPr>
            <w:noProof/>
            <w:webHidden/>
          </w:rPr>
          <w:t>63</w:t>
        </w:r>
        <w:r w:rsidR="007D65FC">
          <w:rPr>
            <w:noProof/>
            <w:webHidden/>
          </w:rPr>
          <w:fldChar w:fldCharType="end"/>
        </w:r>
      </w:hyperlink>
    </w:p>
    <w:p w14:paraId="3AC7F153" w14:textId="77777777" w:rsidR="007D65FC" w:rsidRDefault="00E82B95">
      <w:pPr>
        <w:pStyle w:val="TOC3"/>
        <w:rPr>
          <w:rFonts w:asciiTheme="minorHAnsi" w:eastAsiaTheme="minorEastAsia" w:hAnsiTheme="minorHAnsi" w:cstheme="minorBidi"/>
          <w:noProof/>
          <w:sz w:val="22"/>
          <w:szCs w:val="22"/>
          <w:lang w:eastAsia="en-US"/>
        </w:rPr>
      </w:pPr>
      <w:hyperlink w:anchor="_Toc24967478" w:history="1">
        <w:r w:rsidR="007D65FC" w:rsidRPr="0083329C">
          <w:rPr>
            <w:rStyle w:val="Hyperlink"/>
            <w:noProof/>
          </w:rPr>
          <w:t>7.4.4</w:t>
        </w:r>
        <w:r w:rsidR="007D65FC">
          <w:rPr>
            <w:rFonts w:asciiTheme="minorHAnsi" w:eastAsiaTheme="minorEastAsia" w:hAnsiTheme="minorHAnsi" w:cstheme="minorBidi"/>
            <w:noProof/>
            <w:sz w:val="22"/>
            <w:szCs w:val="22"/>
            <w:lang w:eastAsia="en-US"/>
          </w:rPr>
          <w:tab/>
        </w:r>
        <w:r w:rsidR="007D65FC" w:rsidRPr="0083329C">
          <w:rPr>
            <w:rStyle w:val="Hyperlink"/>
            <w:noProof/>
          </w:rPr>
          <w:t>Swop Rivets</w:t>
        </w:r>
        <w:r w:rsidR="007D65FC">
          <w:rPr>
            <w:noProof/>
            <w:webHidden/>
          </w:rPr>
          <w:tab/>
        </w:r>
        <w:r w:rsidR="007D65FC">
          <w:rPr>
            <w:noProof/>
            <w:webHidden/>
          </w:rPr>
          <w:fldChar w:fldCharType="begin"/>
        </w:r>
        <w:r w:rsidR="007D65FC">
          <w:rPr>
            <w:noProof/>
            <w:webHidden/>
          </w:rPr>
          <w:instrText xml:space="preserve"> PAGEREF _Toc24967478 \h </w:instrText>
        </w:r>
        <w:r w:rsidR="007D65FC">
          <w:rPr>
            <w:noProof/>
            <w:webHidden/>
          </w:rPr>
        </w:r>
        <w:r w:rsidR="007D65FC">
          <w:rPr>
            <w:noProof/>
            <w:webHidden/>
          </w:rPr>
          <w:fldChar w:fldCharType="separate"/>
        </w:r>
        <w:r w:rsidR="007D65FC">
          <w:rPr>
            <w:noProof/>
            <w:webHidden/>
          </w:rPr>
          <w:t>66</w:t>
        </w:r>
        <w:r w:rsidR="007D65FC">
          <w:rPr>
            <w:noProof/>
            <w:webHidden/>
          </w:rPr>
          <w:fldChar w:fldCharType="end"/>
        </w:r>
      </w:hyperlink>
    </w:p>
    <w:p w14:paraId="2381E352"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9" w:history="1">
        <w:r w:rsidR="007D65FC" w:rsidRPr="0083329C">
          <w:rPr>
            <w:rStyle w:val="Hyperlink"/>
            <w:noProof/>
          </w:rPr>
          <w:t>7.5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Threaded Connections: Bolts and Screws</w:t>
        </w:r>
        <w:r w:rsidR="007D65FC">
          <w:rPr>
            <w:noProof/>
            <w:webHidden/>
          </w:rPr>
          <w:tab/>
        </w:r>
        <w:r w:rsidR="007D65FC">
          <w:rPr>
            <w:noProof/>
            <w:webHidden/>
          </w:rPr>
          <w:fldChar w:fldCharType="begin"/>
        </w:r>
        <w:r w:rsidR="007D65FC">
          <w:rPr>
            <w:noProof/>
            <w:webHidden/>
          </w:rPr>
          <w:instrText xml:space="preserve"> PAGEREF _Toc24967479 \h </w:instrText>
        </w:r>
        <w:r w:rsidR="007D65FC">
          <w:rPr>
            <w:noProof/>
            <w:webHidden/>
          </w:rPr>
        </w:r>
        <w:r w:rsidR="007D65FC">
          <w:rPr>
            <w:noProof/>
            <w:webHidden/>
          </w:rPr>
          <w:fldChar w:fldCharType="separate"/>
        </w:r>
        <w:r w:rsidR="007D65FC">
          <w:rPr>
            <w:noProof/>
            <w:webHidden/>
          </w:rPr>
          <w:t>68</w:t>
        </w:r>
        <w:r w:rsidR="007D65FC">
          <w:rPr>
            <w:noProof/>
            <w:webHidden/>
          </w:rPr>
          <w:fldChar w:fldCharType="end"/>
        </w:r>
      </w:hyperlink>
    </w:p>
    <w:p w14:paraId="48FA7AA2" w14:textId="77777777" w:rsidR="007D65FC" w:rsidRDefault="00E82B95">
      <w:pPr>
        <w:pStyle w:val="TOC3"/>
        <w:rPr>
          <w:rFonts w:asciiTheme="minorHAnsi" w:eastAsiaTheme="minorEastAsia" w:hAnsiTheme="minorHAnsi" w:cstheme="minorBidi"/>
          <w:noProof/>
          <w:sz w:val="22"/>
          <w:szCs w:val="22"/>
          <w:lang w:eastAsia="en-US"/>
        </w:rPr>
      </w:pPr>
      <w:hyperlink w:anchor="_Toc24967480" w:history="1">
        <w:r w:rsidR="007D65FC" w:rsidRPr="0083329C">
          <w:rPr>
            <w:rStyle w:val="Hyperlink"/>
            <w:noProof/>
          </w:rPr>
          <w:t>7.5.1</w:t>
        </w:r>
        <w:r w:rsidR="007D65FC">
          <w:rPr>
            <w:rFonts w:asciiTheme="minorHAnsi" w:eastAsiaTheme="minorEastAsia" w:hAnsiTheme="minorHAnsi" w:cstheme="minorBidi"/>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_Toc24967480 \h </w:instrText>
        </w:r>
        <w:r w:rsidR="007D65FC">
          <w:rPr>
            <w:noProof/>
            <w:webHidden/>
          </w:rPr>
        </w:r>
        <w:r w:rsidR="007D65FC">
          <w:rPr>
            <w:noProof/>
            <w:webHidden/>
          </w:rPr>
          <w:fldChar w:fldCharType="separate"/>
        </w:r>
        <w:r w:rsidR="007D65FC">
          <w:rPr>
            <w:noProof/>
            <w:webHidden/>
          </w:rPr>
          <w:t>68</w:t>
        </w:r>
        <w:r w:rsidR="007D65FC">
          <w:rPr>
            <w:noProof/>
            <w:webHidden/>
          </w:rPr>
          <w:fldChar w:fldCharType="end"/>
        </w:r>
      </w:hyperlink>
    </w:p>
    <w:p w14:paraId="4C3F7B62" w14:textId="77777777" w:rsidR="007D65FC" w:rsidRDefault="00E82B95">
      <w:pPr>
        <w:pStyle w:val="TOC3"/>
        <w:rPr>
          <w:rFonts w:asciiTheme="minorHAnsi" w:eastAsiaTheme="minorEastAsia" w:hAnsiTheme="minorHAnsi" w:cstheme="minorBidi"/>
          <w:noProof/>
          <w:sz w:val="22"/>
          <w:szCs w:val="22"/>
          <w:lang w:eastAsia="en-US"/>
        </w:rPr>
      </w:pPr>
      <w:hyperlink w:anchor="_Toc24967481" w:history="1">
        <w:r w:rsidR="007D65FC" w:rsidRPr="0083329C">
          <w:rPr>
            <w:rStyle w:val="Hyperlink"/>
            <w:noProof/>
          </w:rPr>
          <w:t>7.5.2</w:t>
        </w:r>
        <w:r w:rsidR="007D65FC">
          <w:rPr>
            <w:rFonts w:asciiTheme="minorHAnsi" w:eastAsiaTheme="minorEastAsia" w:hAnsiTheme="minorHAnsi" w:cstheme="minorBidi"/>
            <w:noProof/>
            <w:sz w:val="22"/>
            <w:szCs w:val="22"/>
            <w:lang w:eastAsia="en-US"/>
          </w:rPr>
          <w:tab/>
        </w:r>
        <w:r w:rsidR="007D65FC" w:rsidRPr="0083329C">
          <w:rPr>
            <w:rStyle w:val="Hyperlink"/>
            <w:noProof/>
          </w:rPr>
          <w:t>Contacts and Friction</w:t>
        </w:r>
        <w:r w:rsidR="007D65FC">
          <w:rPr>
            <w:noProof/>
            <w:webHidden/>
          </w:rPr>
          <w:tab/>
        </w:r>
        <w:r w:rsidR="007D65FC">
          <w:rPr>
            <w:noProof/>
            <w:webHidden/>
          </w:rPr>
          <w:fldChar w:fldCharType="begin"/>
        </w:r>
        <w:r w:rsidR="007D65FC">
          <w:rPr>
            <w:noProof/>
            <w:webHidden/>
          </w:rPr>
          <w:instrText xml:space="preserve"> PAGEREF _Toc24967481 \h </w:instrText>
        </w:r>
        <w:r w:rsidR="007D65FC">
          <w:rPr>
            <w:noProof/>
            <w:webHidden/>
          </w:rPr>
        </w:r>
        <w:r w:rsidR="007D65FC">
          <w:rPr>
            <w:noProof/>
            <w:webHidden/>
          </w:rPr>
          <w:fldChar w:fldCharType="separate"/>
        </w:r>
        <w:r w:rsidR="007D65FC">
          <w:rPr>
            <w:noProof/>
            <w:webHidden/>
          </w:rPr>
          <w:t>69</w:t>
        </w:r>
        <w:r w:rsidR="007D65FC">
          <w:rPr>
            <w:noProof/>
            <w:webHidden/>
          </w:rPr>
          <w:fldChar w:fldCharType="end"/>
        </w:r>
      </w:hyperlink>
    </w:p>
    <w:p w14:paraId="3A6D32F9" w14:textId="77777777" w:rsidR="007D65FC" w:rsidRDefault="00E82B95">
      <w:pPr>
        <w:pStyle w:val="TOC3"/>
        <w:rPr>
          <w:rFonts w:asciiTheme="minorHAnsi" w:eastAsiaTheme="minorEastAsia" w:hAnsiTheme="minorHAnsi" w:cstheme="minorBidi"/>
          <w:noProof/>
          <w:sz w:val="22"/>
          <w:szCs w:val="22"/>
          <w:lang w:eastAsia="en-US"/>
        </w:rPr>
      </w:pPr>
      <w:hyperlink w:anchor="_Toc24967482" w:history="1">
        <w:r w:rsidR="007D65FC" w:rsidRPr="0083329C">
          <w:rPr>
            <w:rStyle w:val="Hyperlink"/>
            <w:noProof/>
          </w:rPr>
          <w:t>7.5.3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Definition of element </w:t>
        </w:r>
        <w:r w:rsidR="007D65FC" w:rsidRPr="0083329C">
          <w:rPr>
            <w:rStyle w:val="Hyperlink"/>
            <w:rFonts w:ascii="Courier New" w:hAnsi="Courier New" w:cs="Courier New"/>
            <w:i/>
            <w:noProof/>
          </w:rPr>
          <w:t>&lt;threaded_connection/&gt;</w:t>
        </w:r>
        <w:r w:rsidR="007D65FC">
          <w:rPr>
            <w:noProof/>
            <w:webHidden/>
          </w:rPr>
          <w:tab/>
        </w:r>
        <w:r w:rsidR="007D65FC">
          <w:rPr>
            <w:noProof/>
            <w:webHidden/>
          </w:rPr>
          <w:fldChar w:fldCharType="begin"/>
        </w:r>
        <w:r w:rsidR="007D65FC">
          <w:rPr>
            <w:noProof/>
            <w:webHidden/>
          </w:rPr>
          <w:instrText xml:space="preserve"> PAGEREF _Toc24967482 \h </w:instrText>
        </w:r>
        <w:r w:rsidR="007D65FC">
          <w:rPr>
            <w:noProof/>
            <w:webHidden/>
          </w:rPr>
        </w:r>
        <w:r w:rsidR="007D65FC">
          <w:rPr>
            <w:noProof/>
            <w:webHidden/>
          </w:rPr>
          <w:fldChar w:fldCharType="separate"/>
        </w:r>
        <w:r w:rsidR="007D65FC">
          <w:rPr>
            <w:noProof/>
            <w:webHidden/>
          </w:rPr>
          <w:t>72</w:t>
        </w:r>
        <w:r w:rsidR="007D65FC">
          <w:rPr>
            <w:noProof/>
            <w:webHidden/>
          </w:rPr>
          <w:fldChar w:fldCharType="end"/>
        </w:r>
      </w:hyperlink>
    </w:p>
    <w:p w14:paraId="0A49422B" w14:textId="77777777" w:rsidR="007D65FC" w:rsidRDefault="00E82B95">
      <w:pPr>
        <w:pStyle w:val="TOC3"/>
        <w:rPr>
          <w:rFonts w:asciiTheme="minorHAnsi" w:eastAsiaTheme="minorEastAsia" w:hAnsiTheme="minorHAnsi" w:cstheme="minorBidi"/>
          <w:noProof/>
          <w:sz w:val="22"/>
          <w:szCs w:val="22"/>
          <w:lang w:eastAsia="en-US"/>
        </w:rPr>
      </w:pPr>
      <w:hyperlink w:anchor="_Toc24967483" w:history="1">
        <w:r w:rsidR="007D65FC" w:rsidRPr="0083329C">
          <w:rPr>
            <w:rStyle w:val="Hyperlink"/>
            <w:noProof/>
          </w:rPr>
          <w:t>7.5.4</w:t>
        </w:r>
        <w:r w:rsidR="007D65FC">
          <w:rPr>
            <w:rFonts w:asciiTheme="minorHAnsi" w:eastAsiaTheme="minorEastAsia" w:hAnsiTheme="minorHAnsi" w:cstheme="minorBidi"/>
            <w:noProof/>
            <w:sz w:val="22"/>
            <w:szCs w:val="22"/>
            <w:lang w:eastAsia="en-US"/>
          </w:rPr>
          <w:tab/>
        </w:r>
        <w:r w:rsidR="007D65FC" w:rsidRPr="0083329C">
          <w:rPr>
            <w:rStyle w:val="Hyperlink"/>
            <w:noProof/>
          </w:rPr>
          <w:t>Washer</w:t>
        </w:r>
        <w:r w:rsidR="007D65FC">
          <w:rPr>
            <w:noProof/>
            <w:webHidden/>
          </w:rPr>
          <w:tab/>
        </w:r>
        <w:r w:rsidR="007D65FC">
          <w:rPr>
            <w:noProof/>
            <w:webHidden/>
          </w:rPr>
          <w:fldChar w:fldCharType="begin"/>
        </w:r>
        <w:r w:rsidR="007D65FC">
          <w:rPr>
            <w:noProof/>
            <w:webHidden/>
          </w:rPr>
          <w:instrText xml:space="preserve"> PAGEREF _Toc24967483 \h </w:instrText>
        </w:r>
        <w:r w:rsidR="007D65FC">
          <w:rPr>
            <w:noProof/>
            <w:webHidden/>
          </w:rPr>
        </w:r>
        <w:r w:rsidR="007D65FC">
          <w:rPr>
            <w:noProof/>
            <w:webHidden/>
          </w:rPr>
          <w:fldChar w:fldCharType="separate"/>
        </w:r>
        <w:r w:rsidR="007D65FC">
          <w:rPr>
            <w:noProof/>
            <w:webHidden/>
          </w:rPr>
          <w:t>75</w:t>
        </w:r>
        <w:r w:rsidR="007D65FC">
          <w:rPr>
            <w:noProof/>
            <w:webHidden/>
          </w:rPr>
          <w:fldChar w:fldCharType="end"/>
        </w:r>
      </w:hyperlink>
    </w:p>
    <w:p w14:paraId="377C1894" w14:textId="77777777" w:rsidR="007D65FC" w:rsidRDefault="00E82B95">
      <w:pPr>
        <w:pStyle w:val="TOC3"/>
        <w:rPr>
          <w:rFonts w:asciiTheme="minorHAnsi" w:eastAsiaTheme="minorEastAsia" w:hAnsiTheme="minorHAnsi" w:cstheme="minorBidi"/>
          <w:noProof/>
          <w:sz w:val="22"/>
          <w:szCs w:val="22"/>
          <w:lang w:eastAsia="en-US"/>
        </w:rPr>
      </w:pPr>
      <w:hyperlink w:anchor="_Toc24967484" w:history="1">
        <w:r w:rsidR="007D65FC" w:rsidRPr="0083329C">
          <w:rPr>
            <w:rStyle w:val="Hyperlink"/>
            <w:noProof/>
          </w:rPr>
          <w:t>7.5.5</w:t>
        </w:r>
        <w:r w:rsidR="007D65FC">
          <w:rPr>
            <w:rFonts w:asciiTheme="minorHAnsi" w:eastAsiaTheme="minorEastAsia" w:hAnsiTheme="minorHAnsi" w:cstheme="minorBidi"/>
            <w:noProof/>
            <w:sz w:val="22"/>
            <w:szCs w:val="22"/>
            <w:lang w:eastAsia="en-US"/>
          </w:rPr>
          <w:tab/>
        </w:r>
        <w:r w:rsidR="007D65FC" w:rsidRPr="0083329C">
          <w:rPr>
            <w:rStyle w:val="Hyperlink"/>
            <w:noProof/>
          </w:rPr>
          <w:t>Nut</w:t>
        </w:r>
        <w:r w:rsidR="007D65FC">
          <w:rPr>
            <w:noProof/>
            <w:webHidden/>
          </w:rPr>
          <w:tab/>
        </w:r>
        <w:r w:rsidR="007D65FC">
          <w:rPr>
            <w:noProof/>
            <w:webHidden/>
          </w:rPr>
          <w:fldChar w:fldCharType="begin"/>
        </w:r>
        <w:r w:rsidR="007D65FC">
          <w:rPr>
            <w:noProof/>
            <w:webHidden/>
          </w:rPr>
          <w:instrText xml:space="preserve"> PAGEREF _Toc24967484 \h </w:instrText>
        </w:r>
        <w:r w:rsidR="007D65FC">
          <w:rPr>
            <w:noProof/>
            <w:webHidden/>
          </w:rPr>
        </w:r>
        <w:r w:rsidR="007D65FC">
          <w:rPr>
            <w:noProof/>
            <w:webHidden/>
          </w:rPr>
          <w:fldChar w:fldCharType="separate"/>
        </w:r>
        <w:r w:rsidR="007D65FC">
          <w:rPr>
            <w:noProof/>
            <w:webHidden/>
          </w:rPr>
          <w:t>76</w:t>
        </w:r>
        <w:r w:rsidR="007D65FC">
          <w:rPr>
            <w:noProof/>
            <w:webHidden/>
          </w:rPr>
          <w:fldChar w:fldCharType="end"/>
        </w:r>
      </w:hyperlink>
    </w:p>
    <w:p w14:paraId="2EC7BF02" w14:textId="77777777" w:rsidR="007D65FC" w:rsidRDefault="00E82B95">
      <w:pPr>
        <w:pStyle w:val="TOC3"/>
        <w:rPr>
          <w:rFonts w:asciiTheme="minorHAnsi" w:eastAsiaTheme="minorEastAsia" w:hAnsiTheme="minorHAnsi" w:cstheme="minorBidi"/>
          <w:noProof/>
          <w:sz w:val="22"/>
          <w:szCs w:val="22"/>
          <w:lang w:eastAsia="en-US"/>
        </w:rPr>
      </w:pPr>
      <w:hyperlink w:anchor="_Toc24967485" w:history="1">
        <w:r w:rsidR="007D65FC" w:rsidRPr="0083329C">
          <w:rPr>
            <w:rStyle w:val="Hyperlink"/>
            <w:noProof/>
          </w:rPr>
          <w:t>7.5.6</w:t>
        </w:r>
        <w:r w:rsidR="007D65FC">
          <w:rPr>
            <w:rFonts w:asciiTheme="minorHAnsi" w:eastAsiaTheme="minorEastAsia" w:hAnsiTheme="minorHAnsi" w:cstheme="minorBidi"/>
            <w:noProof/>
            <w:sz w:val="22"/>
            <w:szCs w:val="22"/>
            <w:lang w:eastAsia="en-US"/>
          </w:rPr>
          <w:tab/>
        </w:r>
        <w:r w:rsidR="007D65FC" w:rsidRPr="0083329C">
          <w:rPr>
            <w:rStyle w:val="Hyperlink"/>
            <w:noProof/>
          </w:rPr>
          <w:t>Bolt</w:t>
        </w:r>
        <w:r w:rsidR="007D65FC">
          <w:rPr>
            <w:noProof/>
            <w:webHidden/>
          </w:rPr>
          <w:tab/>
        </w:r>
        <w:r w:rsidR="007D65FC">
          <w:rPr>
            <w:noProof/>
            <w:webHidden/>
          </w:rPr>
          <w:fldChar w:fldCharType="begin"/>
        </w:r>
        <w:r w:rsidR="007D65FC">
          <w:rPr>
            <w:noProof/>
            <w:webHidden/>
          </w:rPr>
          <w:instrText xml:space="preserve"> PAGEREF _Toc24967485 \h </w:instrText>
        </w:r>
        <w:r w:rsidR="007D65FC">
          <w:rPr>
            <w:noProof/>
            <w:webHidden/>
          </w:rPr>
        </w:r>
        <w:r w:rsidR="007D65FC">
          <w:rPr>
            <w:noProof/>
            <w:webHidden/>
          </w:rPr>
          <w:fldChar w:fldCharType="separate"/>
        </w:r>
        <w:r w:rsidR="007D65FC">
          <w:rPr>
            <w:noProof/>
            <w:webHidden/>
          </w:rPr>
          <w:t>77</w:t>
        </w:r>
        <w:r w:rsidR="007D65FC">
          <w:rPr>
            <w:noProof/>
            <w:webHidden/>
          </w:rPr>
          <w:fldChar w:fldCharType="end"/>
        </w:r>
      </w:hyperlink>
    </w:p>
    <w:p w14:paraId="3FF77004"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86" w:history="1">
        <w:r w:rsidR="007D65FC" w:rsidRPr="0083329C">
          <w:rPr>
            <w:rStyle w:val="Hyperlink"/>
            <w:noProof/>
          </w:rPr>
          <w:t>7.5.6.1</w:t>
        </w:r>
        <w:r w:rsidR="007D65FC">
          <w:rPr>
            <w:rFonts w:asciiTheme="minorHAnsi" w:eastAsiaTheme="minorEastAsia" w:hAnsiTheme="minorHAnsi" w:cstheme="minorBidi"/>
            <w:noProof/>
            <w:sz w:val="22"/>
            <w:szCs w:val="22"/>
            <w:lang w:eastAsia="en-US"/>
          </w:rPr>
          <w:tab/>
        </w:r>
        <w:r w:rsidR="007D65FC" w:rsidRPr="0083329C">
          <w:rPr>
            <w:rStyle w:val="Hyperlink"/>
            <w:noProof/>
          </w:rPr>
          <w:t>Possible Bolt and Screw Assemblies</w:t>
        </w:r>
        <w:r w:rsidR="007D65FC">
          <w:rPr>
            <w:noProof/>
            <w:webHidden/>
          </w:rPr>
          <w:tab/>
        </w:r>
        <w:r w:rsidR="007D65FC">
          <w:rPr>
            <w:noProof/>
            <w:webHidden/>
          </w:rPr>
          <w:fldChar w:fldCharType="begin"/>
        </w:r>
        <w:r w:rsidR="007D65FC">
          <w:rPr>
            <w:noProof/>
            <w:webHidden/>
          </w:rPr>
          <w:instrText xml:space="preserve"> PAGEREF _Toc24967486 \h </w:instrText>
        </w:r>
        <w:r w:rsidR="007D65FC">
          <w:rPr>
            <w:noProof/>
            <w:webHidden/>
          </w:rPr>
        </w:r>
        <w:r w:rsidR="007D65FC">
          <w:rPr>
            <w:noProof/>
            <w:webHidden/>
          </w:rPr>
          <w:fldChar w:fldCharType="separate"/>
        </w:r>
        <w:r w:rsidR="007D65FC">
          <w:rPr>
            <w:noProof/>
            <w:webHidden/>
          </w:rPr>
          <w:t>80</w:t>
        </w:r>
        <w:r w:rsidR="007D65FC">
          <w:rPr>
            <w:noProof/>
            <w:webHidden/>
          </w:rPr>
          <w:fldChar w:fldCharType="end"/>
        </w:r>
      </w:hyperlink>
    </w:p>
    <w:p w14:paraId="12911D73" w14:textId="77777777" w:rsidR="007D65FC" w:rsidRDefault="00E82B95">
      <w:pPr>
        <w:pStyle w:val="TOC3"/>
        <w:rPr>
          <w:rFonts w:asciiTheme="minorHAnsi" w:eastAsiaTheme="minorEastAsia" w:hAnsiTheme="minorHAnsi" w:cstheme="minorBidi"/>
          <w:noProof/>
          <w:sz w:val="22"/>
          <w:szCs w:val="22"/>
          <w:lang w:eastAsia="en-US"/>
        </w:rPr>
      </w:pPr>
      <w:hyperlink w:anchor="_Toc24967487" w:history="1">
        <w:r w:rsidR="007D65FC" w:rsidRPr="0083329C">
          <w:rPr>
            <w:rStyle w:val="Hyperlink"/>
            <w:noProof/>
          </w:rPr>
          <w:t>7.5.7</w:t>
        </w:r>
        <w:r w:rsidR="007D65FC">
          <w:rPr>
            <w:rFonts w:asciiTheme="minorHAnsi" w:eastAsiaTheme="minorEastAsia" w:hAnsiTheme="minorHAnsi" w:cstheme="minorBidi"/>
            <w:noProof/>
            <w:sz w:val="22"/>
            <w:szCs w:val="22"/>
            <w:lang w:eastAsia="en-US"/>
          </w:rPr>
          <w:tab/>
        </w:r>
        <w:r w:rsidR="007D65FC" w:rsidRPr="0083329C">
          <w:rPr>
            <w:rStyle w:val="Hyperlink"/>
            <w:noProof/>
          </w:rPr>
          <w:t>Screw</w:t>
        </w:r>
        <w:r w:rsidR="007D65FC">
          <w:rPr>
            <w:noProof/>
            <w:webHidden/>
          </w:rPr>
          <w:tab/>
        </w:r>
        <w:r w:rsidR="007D65FC">
          <w:rPr>
            <w:noProof/>
            <w:webHidden/>
          </w:rPr>
          <w:fldChar w:fldCharType="begin"/>
        </w:r>
        <w:r w:rsidR="007D65FC">
          <w:rPr>
            <w:noProof/>
            <w:webHidden/>
          </w:rPr>
          <w:instrText xml:space="preserve"> PAGEREF _Toc24967487 \h </w:instrText>
        </w:r>
        <w:r w:rsidR="007D65FC">
          <w:rPr>
            <w:noProof/>
            <w:webHidden/>
          </w:rPr>
        </w:r>
        <w:r w:rsidR="007D65FC">
          <w:rPr>
            <w:noProof/>
            <w:webHidden/>
          </w:rPr>
          <w:fldChar w:fldCharType="separate"/>
        </w:r>
        <w:r w:rsidR="007D65FC">
          <w:rPr>
            <w:noProof/>
            <w:webHidden/>
          </w:rPr>
          <w:t>82</w:t>
        </w:r>
        <w:r w:rsidR="007D65FC">
          <w:rPr>
            <w:noProof/>
            <w:webHidden/>
          </w:rPr>
          <w:fldChar w:fldCharType="end"/>
        </w:r>
      </w:hyperlink>
    </w:p>
    <w:p w14:paraId="64239001" w14:textId="77777777" w:rsidR="007D65FC" w:rsidRDefault="00E82B95">
      <w:pPr>
        <w:pStyle w:val="TOC4"/>
        <w:tabs>
          <w:tab w:val="right" w:leader="dot" w:pos="9060"/>
        </w:tabs>
        <w:rPr>
          <w:rFonts w:asciiTheme="minorHAnsi" w:eastAsiaTheme="minorEastAsia" w:hAnsiTheme="minorHAnsi" w:cstheme="minorBidi"/>
          <w:noProof/>
          <w:sz w:val="22"/>
          <w:szCs w:val="22"/>
          <w:lang w:eastAsia="en-US"/>
        </w:rPr>
      </w:pPr>
      <w:hyperlink w:anchor="_Toc24967488" w:history="1">
        <w:r w:rsidR="007D65FC" w:rsidRPr="0083329C">
          <w:rPr>
            <w:rStyle w:val="Hyperlink"/>
            <w:noProof/>
          </w:rPr>
          <w:t>7.5.7.1 Flow Drilled Screws (FDS)</w:t>
        </w:r>
        <w:r w:rsidR="007D65FC">
          <w:rPr>
            <w:noProof/>
            <w:webHidden/>
          </w:rPr>
          <w:tab/>
        </w:r>
        <w:r w:rsidR="007D65FC">
          <w:rPr>
            <w:noProof/>
            <w:webHidden/>
          </w:rPr>
          <w:fldChar w:fldCharType="begin"/>
        </w:r>
        <w:r w:rsidR="007D65FC">
          <w:rPr>
            <w:noProof/>
            <w:webHidden/>
          </w:rPr>
          <w:instrText xml:space="preserve"> PAGEREF _Toc24967488 \h </w:instrText>
        </w:r>
        <w:r w:rsidR="007D65FC">
          <w:rPr>
            <w:noProof/>
            <w:webHidden/>
          </w:rPr>
        </w:r>
        <w:r w:rsidR="007D65FC">
          <w:rPr>
            <w:noProof/>
            <w:webHidden/>
          </w:rPr>
          <w:fldChar w:fldCharType="separate"/>
        </w:r>
        <w:r w:rsidR="007D65FC">
          <w:rPr>
            <w:noProof/>
            <w:webHidden/>
          </w:rPr>
          <w:t>83</w:t>
        </w:r>
        <w:r w:rsidR="007D65FC">
          <w:rPr>
            <w:noProof/>
            <w:webHidden/>
          </w:rPr>
          <w:fldChar w:fldCharType="end"/>
        </w:r>
      </w:hyperlink>
    </w:p>
    <w:p w14:paraId="43585E4A"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89" w:history="1">
        <w:r w:rsidR="007D65FC" w:rsidRPr="0083329C">
          <w:rPr>
            <w:rStyle w:val="Hyperlink"/>
            <w:noProof/>
          </w:rPr>
          <w:t>7.6</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Gum Drops</w:t>
        </w:r>
        <w:r w:rsidR="007D65FC">
          <w:rPr>
            <w:noProof/>
            <w:webHidden/>
          </w:rPr>
          <w:tab/>
        </w:r>
        <w:r w:rsidR="007D65FC">
          <w:rPr>
            <w:noProof/>
            <w:webHidden/>
          </w:rPr>
          <w:fldChar w:fldCharType="begin"/>
        </w:r>
        <w:r w:rsidR="007D65FC">
          <w:rPr>
            <w:noProof/>
            <w:webHidden/>
          </w:rPr>
          <w:instrText xml:space="preserve"> PAGEREF _Toc24967489 \h </w:instrText>
        </w:r>
        <w:r w:rsidR="007D65FC">
          <w:rPr>
            <w:noProof/>
            <w:webHidden/>
          </w:rPr>
        </w:r>
        <w:r w:rsidR="007D65FC">
          <w:rPr>
            <w:noProof/>
            <w:webHidden/>
          </w:rPr>
          <w:fldChar w:fldCharType="separate"/>
        </w:r>
        <w:r w:rsidR="007D65FC">
          <w:rPr>
            <w:noProof/>
            <w:webHidden/>
          </w:rPr>
          <w:t>85</w:t>
        </w:r>
        <w:r w:rsidR="007D65FC">
          <w:rPr>
            <w:noProof/>
            <w:webHidden/>
          </w:rPr>
          <w:fldChar w:fldCharType="end"/>
        </w:r>
      </w:hyperlink>
    </w:p>
    <w:p w14:paraId="30261440"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0" w:history="1">
        <w:r w:rsidR="007D65FC" w:rsidRPr="0083329C">
          <w:rPr>
            <w:rStyle w:val="Hyperlink"/>
            <w:noProof/>
          </w:rPr>
          <w:t>7.7</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Clinches</w:t>
        </w:r>
        <w:r w:rsidR="007D65FC">
          <w:rPr>
            <w:noProof/>
            <w:webHidden/>
          </w:rPr>
          <w:tab/>
        </w:r>
        <w:r w:rsidR="007D65FC">
          <w:rPr>
            <w:noProof/>
            <w:webHidden/>
          </w:rPr>
          <w:fldChar w:fldCharType="begin"/>
        </w:r>
        <w:r w:rsidR="007D65FC">
          <w:rPr>
            <w:noProof/>
            <w:webHidden/>
          </w:rPr>
          <w:instrText xml:space="preserve"> PAGEREF _Toc24967490 \h </w:instrText>
        </w:r>
        <w:r w:rsidR="007D65FC">
          <w:rPr>
            <w:noProof/>
            <w:webHidden/>
          </w:rPr>
        </w:r>
        <w:r w:rsidR="007D65FC">
          <w:rPr>
            <w:noProof/>
            <w:webHidden/>
          </w:rPr>
          <w:fldChar w:fldCharType="separate"/>
        </w:r>
        <w:r w:rsidR="007D65FC">
          <w:rPr>
            <w:noProof/>
            <w:webHidden/>
          </w:rPr>
          <w:t>86</w:t>
        </w:r>
        <w:r w:rsidR="007D65FC">
          <w:rPr>
            <w:noProof/>
            <w:webHidden/>
          </w:rPr>
          <w:fldChar w:fldCharType="end"/>
        </w:r>
      </w:hyperlink>
    </w:p>
    <w:p w14:paraId="3FE3AD26"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1" w:history="1">
        <w:r w:rsidR="007D65FC" w:rsidRPr="0083329C">
          <w:rPr>
            <w:rStyle w:val="Hyperlink"/>
            <w:noProof/>
          </w:rPr>
          <w:t>7.8</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Heat Stakes / Thermal Stakes</w:t>
        </w:r>
        <w:r w:rsidR="007D65FC">
          <w:rPr>
            <w:noProof/>
            <w:webHidden/>
          </w:rPr>
          <w:tab/>
        </w:r>
        <w:r w:rsidR="007D65FC">
          <w:rPr>
            <w:noProof/>
            <w:webHidden/>
          </w:rPr>
          <w:fldChar w:fldCharType="begin"/>
        </w:r>
        <w:r w:rsidR="007D65FC">
          <w:rPr>
            <w:noProof/>
            <w:webHidden/>
          </w:rPr>
          <w:instrText xml:space="preserve"> PAGEREF _Toc24967491 \h </w:instrText>
        </w:r>
        <w:r w:rsidR="007D65FC">
          <w:rPr>
            <w:noProof/>
            <w:webHidden/>
          </w:rPr>
        </w:r>
        <w:r w:rsidR="007D65FC">
          <w:rPr>
            <w:noProof/>
            <w:webHidden/>
          </w:rPr>
          <w:fldChar w:fldCharType="separate"/>
        </w:r>
        <w:r w:rsidR="007D65FC">
          <w:rPr>
            <w:noProof/>
            <w:webHidden/>
          </w:rPr>
          <w:t>89</w:t>
        </w:r>
        <w:r w:rsidR="007D65FC">
          <w:rPr>
            <w:noProof/>
            <w:webHidden/>
          </w:rPr>
          <w:fldChar w:fldCharType="end"/>
        </w:r>
      </w:hyperlink>
    </w:p>
    <w:p w14:paraId="1C7652BD"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2" w:history="1">
        <w:r w:rsidR="007D65FC" w:rsidRPr="0083329C">
          <w:rPr>
            <w:rStyle w:val="Hyperlink"/>
            <w:noProof/>
          </w:rPr>
          <w:t>7.9</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Clips/Snap Joints</w:t>
        </w:r>
        <w:r w:rsidR="007D65FC">
          <w:rPr>
            <w:noProof/>
            <w:webHidden/>
          </w:rPr>
          <w:tab/>
        </w:r>
        <w:r w:rsidR="007D65FC">
          <w:rPr>
            <w:noProof/>
            <w:webHidden/>
          </w:rPr>
          <w:fldChar w:fldCharType="begin"/>
        </w:r>
        <w:r w:rsidR="007D65FC">
          <w:rPr>
            <w:noProof/>
            <w:webHidden/>
          </w:rPr>
          <w:instrText xml:space="preserve"> PAGEREF _Toc24967492 \h </w:instrText>
        </w:r>
        <w:r w:rsidR="007D65FC">
          <w:rPr>
            <w:noProof/>
            <w:webHidden/>
          </w:rPr>
        </w:r>
        <w:r w:rsidR="007D65FC">
          <w:rPr>
            <w:noProof/>
            <w:webHidden/>
          </w:rPr>
          <w:fldChar w:fldCharType="separate"/>
        </w:r>
        <w:r w:rsidR="007D65FC">
          <w:rPr>
            <w:noProof/>
            <w:webHidden/>
          </w:rPr>
          <w:t>91</w:t>
        </w:r>
        <w:r w:rsidR="007D65FC">
          <w:rPr>
            <w:noProof/>
            <w:webHidden/>
          </w:rPr>
          <w:fldChar w:fldCharType="end"/>
        </w:r>
      </w:hyperlink>
    </w:p>
    <w:p w14:paraId="0250DE87"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3" w:history="1">
        <w:r w:rsidR="007D65FC" w:rsidRPr="0083329C">
          <w:rPr>
            <w:rStyle w:val="Hyperlink"/>
            <w:noProof/>
          </w:rPr>
          <w:t>7.10</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Nails</w:t>
        </w:r>
        <w:r w:rsidR="007D65FC">
          <w:rPr>
            <w:noProof/>
            <w:webHidden/>
          </w:rPr>
          <w:tab/>
        </w:r>
        <w:r w:rsidR="007D65FC">
          <w:rPr>
            <w:noProof/>
            <w:webHidden/>
          </w:rPr>
          <w:fldChar w:fldCharType="begin"/>
        </w:r>
        <w:r w:rsidR="007D65FC">
          <w:rPr>
            <w:noProof/>
            <w:webHidden/>
          </w:rPr>
          <w:instrText xml:space="preserve"> PAGEREF _Toc24967493 \h </w:instrText>
        </w:r>
        <w:r w:rsidR="007D65FC">
          <w:rPr>
            <w:noProof/>
            <w:webHidden/>
          </w:rPr>
        </w:r>
        <w:r w:rsidR="007D65FC">
          <w:rPr>
            <w:noProof/>
            <w:webHidden/>
          </w:rPr>
          <w:fldChar w:fldCharType="separate"/>
        </w:r>
        <w:r w:rsidR="007D65FC">
          <w:rPr>
            <w:noProof/>
            <w:webHidden/>
          </w:rPr>
          <w:t>94</w:t>
        </w:r>
        <w:r w:rsidR="007D65FC">
          <w:rPr>
            <w:noProof/>
            <w:webHidden/>
          </w:rPr>
          <w:fldChar w:fldCharType="end"/>
        </w:r>
      </w:hyperlink>
    </w:p>
    <w:p w14:paraId="7375878E" w14:textId="77777777" w:rsidR="007D65FC" w:rsidRDefault="00E82B95">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94" w:history="1">
        <w:r w:rsidR="007D65FC" w:rsidRPr="0083329C">
          <w:rPr>
            <w:rStyle w:val="Hyperlink"/>
            <w:noProof/>
            <w14:scene3d>
              <w14:camera w14:prst="orthographicFront"/>
              <w14:lightRig w14:rig="threePt" w14:dir="t">
                <w14:rot w14:lat="0" w14:lon="0" w14:rev="0"/>
              </w14:lightRig>
            </w14:scene3d>
          </w:rPr>
          <w:t>8</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1D connections</w:t>
        </w:r>
        <w:r w:rsidR="007D65FC">
          <w:rPr>
            <w:noProof/>
            <w:webHidden/>
          </w:rPr>
          <w:tab/>
        </w:r>
        <w:r w:rsidR="007D65FC">
          <w:rPr>
            <w:noProof/>
            <w:webHidden/>
          </w:rPr>
          <w:fldChar w:fldCharType="begin"/>
        </w:r>
        <w:r w:rsidR="007D65FC">
          <w:rPr>
            <w:noProof/>
            <w:webHidden/>
          </w:rPr>
          <w:instrText xml:space="preserve"> PAGEREF _Toc24967494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7EDE3A5C"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5" w:history="1">
        <w:r w:rsidR="007D65FC" w:rsidRPr="0083329C">
          <w:rPr>
            <w:rStyle w:val="Hyperlink"/>
            <w:noProof/>
          </w:rPr>
          <w:t>8.1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Generic Definitions</w:t>
        </w:r>
        <w:r w:rsidR="007D65FC">
          <w:rPr>
            <w:noProof/>
            <w:webHidden/>
          </w:rPr>
          <w:tab/>
        </w:r>
        <w:r w:rsidR="007D65FC">
          <w:rPr>
            <w:noProof/>
            <w:webHidden/>
          </w:rPr>
          <w:fldChar w:fldCharType="begin"/>
        </w:r>
        <w:r w:rsidR="007D65FC">
          <w:rPr>
            <w:noProof/>
            <w:webHidden/>
          </w:rPr>
          <w:instrText xml:space="preserve"> PAGEREF _Toc24967495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2E71E238" w14:textId="77777777" w:rsidR="007D65FC" w:rsidRDefault="00E82B95">
      <w:pPr>
        <w:pStyle w:val="TOC3"/>
        <w:rPr>
          <w:rFonts w:asciiTheme="minorHAnsi" w:eastAsiaTheme="minorEastAsia" w:hAnsiTheme="minorHAnsi" w:cstheme="minorBidi"/>
          <w:noProof/>
          <w:sz w:val="22"/>
          <w:szCs w:val="22"/>
          <w:lang w:eastAsia="en-US"/>
        </w:rPr>
      </w:pPr>
      <w:hyperlink w:anchor="_Toc24967496" w:history="1">
        <w:r w:rsidR="007D65FC" w:rsidRPr="0083329C">
          <w:rPr>
            <w:rStyle w:val="Hyperlink"/>
            <w:noProof/>
          </w:rPr>
          <w:t>8.1.1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_Toc24967496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62004F7D" w14:textId="77777777" w:rsidR="007D65FC" w:rsidRDefault="00E82B95">
      <w:pPr>
        <w:pStyle w:val="TOC3"/>
        <w:rPr>
          <w:rFonts w:asciiTheme="minorHAnsi" w:eastAsiaTheme="minorEastAsia" w:hAnsiTheme="minorHAnsi" w:cstheme="minorBidi"/>
          <w:noProof/>
          <w:sz w:val="22"/>
          <w:szCs w:val="22"/>
          <w:lang w:eastAsia="en-US"/>
        </w:rPr>
      </w:pPr>
      <w:hyperlink w:anchor="_Toc24967497" w:history="1">
        <w:r w:rsidR="007D65FC" w:rsidRPr="0083329C">
          <w:rPr>
            <w:rStyle w:val="Hyperlink"/>
            <w:noProof/>
          </w:rPr>
          <w:t>8.1.2</w:t>
        </w:r>
        <w:r w:rsidR="007D65FC">
          <w:rPr>
            <w:rFonts w:asciiTheme="minorHAnsi" w:eastAsiaTheme="minorEastAsia" w:hAnsiTheme="minorHAnsi" w:cstheme="minorBidi"/>
            <w:noProof/>
            <w:sz w:val="22"/>
            <w:szCs w:val="22"/>
            <w:lang w:eastAsia="en-US"/>
          </w:rPr>
          <w:tab/>
        </w:r>
        <w:r w:rsidR="007D65FC" w:rsidRPr="0083329C">
          <w:rPr>
            <w:rStyle w:val="Hyperlink"/>
            <w:noProof/>
          </w:rPr>
          <w:t>Location</w:t>
        </w:r>
        <w:r w:rsidR="007D65FC">
          <w:rPr>
            <w:noProof/>
            <w:webHidden/>
          </w:rPr>
          <w:tab/>
        </w:r>
        <w:r w:rsidR="007D65FC">
          <w:rPr>
            <w:noProof/>
            <w:webHidden/>
          </w:rPr>
          <w:fldChar w:fldCharType="begin"/>
        </w:r>
        <w:r w:rsidR="007D65FC">
          <w:rPr>
            <w:noProof/>
            <w:webHidden/>
          </w:rPr>
          <w:instrText xml:space="preserve"> PAGEREF _Toc24967497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40F663C0" w14:textId="77777777" w:rsidR="007D65FC" w:rsidRDefault="00E82B95">
      <w:pPr>
        <w:pStyle w:val="TOC3"/>
        <w:rPr>
          <w:rFonts w:asciiTheme="minorHAnsi" w:eastAsiaTheme="minorEastAsia" w:hAnsiTheme="minorHAnsi" w:cstheme="minorBidi"/>
          <w:noProof/>
          <w:sz w:val="22"/>
          <w:szCs w:val="22"/>
          <w:lang w:eastAsia="en-US"/>
        </w:rPr>
      </w:pPr>
      <w:hyperlink w:anchor="_Toc24967498" w:history="1">
        <w:r w:rsidR="007D65FC" w:rsidRPr="0083329C">
          <w:rPr>
            <w:rStyle w:val="Hyperlink"/>
            <w:noProof/>
          </w:rPr>
          <w:t>8.1.3</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_Toc24967498 \h </w:instrText>
        </w:r>
        <w:r w:rsidR="007D65FC">
          <w:rPr>
            <w:noProof/>
            <w:webHidden/>
          </w:rPr>
        </w:r>
        <w:r w:rsidR="007D65FC">
          <w:rPr>
            <w:noProof/>
            <w:webHidden/>
          </w:rPr>
          <w:fldChar w:fldCharType="separate"/>
        </w:r>
        <w:r w:rsidR="007D65FC">
          <w:rPr>
            <w:noProof/>
            <w:webHidden/>
          </w:rPr>
          <w:t>98</w:t>
        </w:r>
        <w:r w:rsidR="007D65FC">
          <w:rPr>
            <w:noProof/>
            <w:webHidden/>
          </w:rPr>
          <w:fldChar w:fldCharType="end"/>
        </w:r>
      </w:hyperlink>
    </w:p>
    <w:p w14:paraId="475D8176"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9" w:history="1">
        <w:r w:rsidR="007D65FC" w:rsidRPr="0083329C">
          <w:rPr>
            <w:rStyle w:val="Hyperlink"/>
            <w:noProof/>
          </w:rPr>
          <w:t>8.2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Seam Welds</w:t>
        </w:r>
        <w:r w:rsidR="007D65FC">
          <w:rPr>
            <w:noProof/>
            <w:webHidden/>
          </w:rPr>
          <w:tab/>
        </w:r>
        <w:r w:rsidR="007D65FC">
          <w:rPr>
            <w:noProof/>
            <w:webHidden/>
          </w:rPr>
          <w:fldChar w:fldCharType="begin"/>
        </w:r>
        <w:r w:rsidR="007D65FC">
          <w:rPr>
            <w:noProof/>
            <w:webHidden/>
          </w:rPr>
          <w:instrText xml:space="preserve"> PAGEREF _Toc24967499 \h </w:instrText>
        </w:r>
        <w:r w:rsidR="007D65FC">
          <w:rPr>
            <w:noProof/>
            <w:webHidden/>
          </w:rPr>
        </w:r>
        <w:r w:rsidR="007D65FC">
          <w:rPr>
            <w:noProof/>
            <w:webHidden/>
          </w:rPr>
          <w:fldChar w:fldCharType="separate"/>
        </w:r>
        <w:r w:rsidR="007D65FC">
          <w:rPr>
            <w:noProof/>
            <w:webHidden/>
          </w:rPr>
          <w:t>99</w:t>
        </w:r>
        <w:r w:rsidR="007D65FC">
          <w:rPr>
            <w:noProof/>
            <w:webHidden/>
          </w:rPr>
          <w:fldChar w:fldCharType="end"/>
        </w:r>
      </w:hyperlink>
    </w:p>
    <w:p w14:paraId="693C54FF" w14:textId="77777777" w:rsidR="007D65FC" w:rsidRDefault="00E82B95">
      <w:pPr>
        <w:pStyle w:val="TOC3"/>
        <w:rPr>
          <w:rFonts w:asciiTheme="minorHAnsi" w:eastAsiaTheme="minorEastAsia" w:hAnsiTheme="minorHAnsi" w:cstheme="minorBidi"/>
          <w:noProof/>
          <w:sz w:val="22"/>
          <w:szCs w:val="22"/>
          <w:lang w:eastAsia="en-US"/>
        </w:rPr>
      </w:pPr>
      <w:hyperlink w:anchor="_Toc24967500" w:history="1">
        <w:r w:rsidR="007D65FC" w:rsidRPr="0083329C">
          <w:rPr>
            <w:rStyle w:val="Hyperlink"/>
            <w:noProof/>
          </w:rPr>
          <w:t>8.2.1</w:t>
        </w:r>
        <w:r w:rsidR="007D65FC">
          <w:rPr>
            <w:rFonts w:asciiTheme="minorHAnsi" w:eastAsiaTheme="minorEastAsia" w:hAnsiTheme="minorHAnsi" w:cstheme="minorBidi"/>
            <w:noProof/>
            <w:sz w:val="22"/>
            <w:szCs w:val="22"/>
            <w:lang w:eastAsia="en-US"/>
          </w:rPr>
          <w:tab/>
        </w:r>
        <w:r w:rsidR="007D65FC" w:rsidRPr="0083329C">
          <w:rPr>
            <w:rStyle w:val="Hyperlink"/>
            <w:noProof/>
          </w:rPr>
          <w:t>Description and Modeling Parameters</w:t>
        </w:r>
        <w:r w:rsidR="007D65FC">
          <w:rPr>
            <w:noProof/>
            <w:webHidden/>
          </w:rPr>
          <w:tab/>
        </w:r>
        <w:r w:rsidR="007D65FC">
          <w:rPr>
            <w:noProof/>
            <w:webHidden/>
          </w:rPr>
          <w:fldChar w:fldCharType="begin"/>
        </w:r>
        <w:r w:rsidR="007D65FC">
          <w:rPr>
            <w:noProof/>
            <w:webHidden/>
          </w:rPr>
          <w:instrText xml:space="preserve"> PAGEREF _Toc24967500 \h </w:instrText>
        </w:r>
        <w:r w:rsidR="007D65FC">
          <w:rPr>
            <w:noProof/>
            <w:webHidden/>
          </w:rPr>
        </w:r>
        <w:r w:rsidR="007D65FC">
          <w:rPr>
            <w:noProof/>
            <w:webHidden/>
          </w:rPr>
          <w:fldChar w:fldCharType="separate"/>
        </w:r>
        <w:r w:rsidR="007D65FC">
          <w:rPr>
            <w:noProof/>
            <w:webHidden/>
          </w:rPr>
          <w:t>99</w:t>
        </w:r>
        <w:r w:rsidR="007D65FC">
          <w:rPr>
            <w:noProof/>
            <w:webHidden/>
          </w:rPr>
          <w:fldChar w:fldCharType="end"/>
        </w:r>
      </w:hyperlink>
    </w:p>
    <w:p w14:paraId="4A959F44" w14:textId="77777777" w:rsidR="007D65FC" w:rsidRDefault="00E82B95">
      <w:pPr>
        <w:pStyle w:val="TOC3"/>
        <w:rPr>
          <w:rFonts w:asciiTheme="minorHAnsi" w:eastAsiaTheme="minorEastAsia" w:hAnsiTheme="minorHAnsi" w:cstheme="minorBidi"/>
          <w:noProof/>
          <w:sz w:val="22"/>
          <w:szCs w:val="22"/>
          <w:lang w:eastAsia="en-US"/>
        </w:rPr>
      </w:pPr>
      <w:hyperlink w:anchor="_Toc24967501" w:history="1">
        <w:r w:rsidR="007D65FC" w:rsidRPr="0083329C">
          <w:rPr>
            <w:rStyle w:val="Hyperlink"/>
            <w:noProof/>
          </w:rPr>
          <w:t>8.2.2</w:t>
        </w:r>
        <w:r w:rsidR="007D65FC">
          <w:rPr>
            <w:rFonts w:asciiTheme="minorHAnsi" w:eastAsiaTheme="minorEastAsia" w:hAnsiTheme="minorHAnsi" w:cstheme="minorBidi"/>
            <w:noProof/>
            <w:sz w:val="22"/>
            <w:szCs w:val="22"/>
            <w:lang w:eastAsia="en-US"/>
          </w:rPr>
          <w:tab/>
        </w:r>
        <w:r w:rsidR="007D65FC" w:rsidRPr="0083329C">
          <w:rPr>
            <w:rStyle w:val="Hyperlink"/>
            <w:noProof/>
          </w:rPr>
          <w:t>Seam Weld Definition Overview</w:t>
        </w:r>
        <w:r w:rsidR="007D65FC">
          <w:rPr>
            <w:noProof/>
            <w:webHidden/>
          </w:rPr>
          <w:tab/>
        </w:r>
        <w:r w:rsidR="007D65FC">
          <w:rPr>
            <w:noProof/>
            <w:webHidden/>
          </w:rPr>
          <w:fldChar w:fldCharType="begin"/>
        </w:r>
        <w:r w:rsidR="007D65FC">
          <w:rPr>
            <w:noProof/>
            <w:webHidden/>
          </w:rPr>
          <w:instrText xml:space="preserve"> PAGEREF _Toc24967501 \h </w:instrText>
        </w:r>
        <w:r w:rsidR="007D65FC">
          <w:rPr>
            <w:noProof/>
            <w:webHidden/>
          </w:rPr>
        </w:r>
        <w:r w:rsidR="007D65FC">
          <w:rPr>
            <w:noProof/>
            <w:webHidden/>
          </w:rPr>
          <w:fldChar w:fldCharType="separate"/>
        </w:r>
        <w:r w:rsidR="007D65FC">
          <w:rPr>
            <w:noProof/>
            <w:webHidden/>
          </w:rPr>
          <w:t>100</w:t>
        </w:r>
        <w:r w:rsidR="007D65FC">
          <w:rPr>
            <w:noProof/>
            <w:webHidden/>
          </w:rPr>
          <w:fldChar w:fldCharType="end"/>
        </w:r>
      </w:hyperlink>
    </w:p>
    <w:p w14:paraId="690BCB5E" w14:textId="77777777" w:rsidR="007D65FC" w:rsidRDefault="00E82B95">
      <w:pPr>
        <w:pStyle w:val="TOC3"/>
        <w:rPr>
          <w:rFonts w:asciiTheme="minorHAnsi" w:eastAsiaTheme="minorEastAsia" w:hAnsiTheme="minorHAnsi" w:cstheme="minorBidi"/>
          <w:noProof/>
          <w:sz w:val="22"/>
          <w:szCs w:val="22"/>
          <w:lang w:eastAsia="en-US"/>
        </w:rPr>
      </w:pPr>
      <w:hyperlink w:anchor="_Toc24967502" w:history="1">
        <w:r w:rsidR="007D65FC" w:rsidRPr="0083329C">
          <w:rPr>
            <w:rStyle w:val="Hyperlink"/>
            <w:noProof/>
          </w:rPr>
          <w:t>8.2.3</w:t>
        </w:r>
        <w:r w:rsidR="007D65FC">
          <w:rPr>
            <w:rFonts w:asciiTheme="minorHAnsi" w:eastAsiaTheme="minorEastAsia" w:hAnsiTheme="minorHAnsi" w:cstheme="minorBidi"/>
            <w:noProof/>
            <w:sz w:val="22"/>
            <w:szCs w:val="22"/>
            <w:lang w:eastAsia="en-US"/>
          </w:rPr>
          <w:tab/>
        </w:r>
        <w:r w:rsidR="007D65FC" w:rsidRPr="0083329C">
          <w:rPr>
            <w:rStyle w:val="Hyperlink"/>
            <w:noProof/>
          </w:rPr>
          <w:t>Specific XML Realization</w:t>
        </w:r>
        <w:r w:rsidR="007D65FC">
          <w:rPr>
            <w:noProof/>
            <w:webHidden/>
          </w:rPr>
          <w:tab/>
        </w:r>
        <w:r w:rsidR="007D65FC">
          <w:rPr>
            <w:noProof/>
            <w:webHidden/>
          </w:rPr>
          <w:fldChar w:fldCharType="begin"/>
        </w:r>
        <w:r w:rsidR="007D65FC">
          <w:rPr>
            <w:noProof/>
            <w:webHidden/>
          </w:rPr>
          <w:instrText xml:space="preserve"> PAGEREF _Toc24967502 \h </w:instrText>
        </w:r>
        <w:r w:rsidR="007D65FC">
          <w:rPr>
            <w:noProof/>
            <w:webHidden/>
          </w:rPr>
        </w:r>
        <w:r w:rsidR="007D65FC">
          <w:rPr>
            <w:noProof/>
            <w:webHidden/>
          </w:rPr>
          <w:fldChar w:fldCharType="separate"/>
        </w:r>
        <w:r w:rsidR="007D65FC">
          <w:rPr>
            <w:noProof/>
            <w:webHidden/>
          </w:rPr>
          <w:t>102</w:t>
        </w:r>
        <w:r w:rsidR="007D65FC">
          <w:rPr>
            <w:noProof/>
            <w:webHidden/>
          </w:rPr>
          <w:fldChar w:fldCharType="end"/>
        </w:r>
      </w:hyperlink>
    </w:p>
    <w:p w14:paraId="0485C2EC" w14:textId="77777777" w:rsidR="007D65FC" w:rsidRDefault="00E82B95">
      <w:pPr>
        <w:pStyle w:val="TOC3"/>
        <w:rPr>
          <w:rFonts w:asciiTheme="minorHAnsi" w:eastAsiaTheme="minorEastAsia" w:hAnsiTheme="minorHAnsi" w:cstheme="minorBidi"/>
          <w:noProof/>
          <w:sz w:val="22"/>
          <w:szCs w:val="22"/>
          <w:lang w:eastAsia="en-US"/>
        </w:rPr>
      </w:pPr>
      <w:hyperlink w:anchor="_Toc24967503" w:history="1">
        <w:r w:rsidR="007D65FC" w:rsidRPr="0083329C">
          <w:rPr>
            <w:rStyle w:val="Hyperlink"/>
            <w:noProof/>
          </w:rPr>
          <w:t>8.2.4</w:t>
        </w:r>
        <w:r w:rsidR="007D65FC">
          <w:rPr>
            <w:rFonts w:asciiTheme="minorHAnsi" w:eastAsiaTheme="minorEastAsia" w:hAnsiTheme="minorHAnsi" w:cstheme="minorBidi"/>
            <w:noProof/>
            <w:sz w:val="22"/>
            <w:szCs w:val="22"/>
            <w:lang w:eastAsia="en-US"/>
          </w:rPr>
          <w:tab/>
        </w:r>
        <w:r w:rsidR="007D65FC" w:rsidRPr="0083329C">
          <w:rPr>
            <w:rStyle w:val="Hyperlink"/>
            <w:noProof/>
          </w:rPr>
          <w:t>Generic Seam Weld Definition</w:t>
        </w:r>
        <w:r w:rsidR="007D65FC">
          <w:rPr>
            <w:noProof/>
            <w:webHidden/>
          </w:rPr>
          <w:tab/>
        </w:r>
        <w:r w:rsidR="007D65FC">
          <w:rPr>
            <w:noProof/>
            <w:webHidden/>
          </w:rPr>
          <w:fldChar w:fldCharType="begin"/>
        </w:r>
        <w:r w:rsidR="007D65FC">
          <w:rPr>
            <w:noProof/>
            <w:webHidden/>
          </w:rPr>
          <w:instrText xml:space="preserve"> PAGEREF _Toc24967503 \h </w:instrText>
        </w:r>
        <w:r w:rsidR="007D65FC">
          <w:rPr>
            <w:noProof/>
            <w:webHidden/>
          </w:rPr>
        </w:r>
        <w:r w:rsidR="007D65FC">
          <w:rPr>
            <w:noProof/>
            <w:webHidden/>
          </w:rPr>
          <w:fldChar w:fldCharType="separate"/>
        </w:r>
        <w:r w:rsidR="007D65FC">
          <w:rPr>
            <w:noProof/>
            <w:webHidden/>
          </w:rPr>
          <w:t>102</w:t>
        </w:r>
        <w:r w:rsidR="007D65FC">
          <w:rPr>
            <w:noProof/>
            <w:webHidden/>
          </w:rPr>
          <w:fldChar w:fldCharType="end"/>
        </w:r>
      </w:hyperlink>
    </w:p>
    <w:p w14:paraId="1A938F2F"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04" w:history="1">
        <w:r w:rsidR="007D65FC" w:rsidRPr="0083329C">
          <w:rPr>
            <w:rStyle w:val="Hyperlink"/>
            <w:noProof/>
          </w:rPr>
          <w:t>8.2.4.1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_Toc24967504 \h </w:instrText>
        </w:r>
        <w:r w:rsidR="007D65FC">
          <w:rPr>
            <w:noProof/>
            <w:webHidden/>
          </w:rPr>
        </w:r>
        <w:r w:rsidR="007D65FC">
          <w:rPr>
            <w:noProof/>
            <w:webHidden/>
          </w:rPr>
          <w:fldChar w:fldCharType="separate"/>
        </w:r>
        <w:r w:rsidR="007D65FC">
          <w:rPr>
            <w:noProof/>
            <w:webHidden/>
          </w:rPr>
          <w:t>102</w:t>
        </w:r>
        <w:r w:rsidR="007D65FC">
          <w:rPr>
            <w:noProof/>
            <w:webHidden/>
          </w:rPr>
          <w:fldChar w:fldCharType="end"/>
        </w:r>
      </w:hyperlink>
    </w:p>
    <w:p w14:paraId="29E8C170"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05" w:history="1">
        <w:r w:rsidR="007D65FC" w:rsidRPr="0083329C">
          <w:rPr>
            <w:rStyle w:val="Hyperlink"/>
            <w:noProof/>
          </w:rPr>
          <w:t>8.2.4.2</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_Toc24967505 \h </w:instrText>
        </w:r>
        <w:r w:rsidR="007D65FC">
          <w:rPr>
            <w:noProof/>
            <w:webHidden/>
          </w:rPr>
        </w:r>
        <w:r w:rsidR="007D65FC">
          <w:rPr>
            <w:noProof/>
            <w:webHidden/>
          </w:rPr>
          <w:fldChar w:fldCharType="separate"/>
        </w:r>
        <w:r w:rsidR="007D65FC">
          <w:rPr>
            <w:noProof/>
            <w:webHidden/>
          </w:rPr>
          <w:t>103</w:t>
        </w:r>
        <w:r w:rsidR="007D65FC">
          <w:rPr>
            <w:noProof/>
            <w:webHidden/>
          </w:rPr>
          <w:fldChar w:fldCharType="end"/>
        </w:r>
      </w:hyperlink>
    </w:p>
    <w:p w14:paraId="6151A47A"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06" w:history="1">
        <w:r w:rsidR="007D65FC" w:rsidRPr="0083329C">
          <w:rPr>
            <w:rStyle w:val="Hyperlink"/>
            <w:noProof/>
          </w:rPr>
          <w:t>8.2.4.3</w:t>
        </w:r>
        <w:r w:rsidR="007D65FC">
          <w:rPr>
            <w:rFonts w:asciiTheme="minorHAnsi" w:eastAsiaTheme="minorEastAsia" w:hAnsiTheme="minorHAnsi" w:cstheme="minorBidi"/>
            <w:noProof/>
            <w:sz w:val="22"/>
            <w:szCs w:val="22"/>
            <w:lang w:eastAsia="en-US"/>
          </w:rPr>
          <w:tab/>
        </w:r>
        <w:r w:rsidR="007D65FC" w:rsidRPr="0083329C">
          <w:rPr>
            <w:rStyle w:val="Hyperlink"/>
            <w:noProof/>
          </w:rPr>
          <w:t>Weld Position and Sheet Metal Parameters</w:t>
        </w:r>
        <w:r w:rsidR="007D65FC">
          <w:rPr>
            <w:noProof/>
            <w:webHidden/>
          </w:rPr>
          <w:tab/>
        </w:r>
        <w:r w:rsidR="007D65FC">
          <w:rPr>
            <w:noProof/>
            <w:webHidden/>
          </w:rPr>
          <w:fldChar w:fldCharType="begin"/>
        </w:r>
        <w:r w:rsidR="007D65FC">
          <w:rPr>
            <w:noProof/>
            <w:webHidden/>
          </w:rPr>
          <w:instrText xml:space="preserve"> PAGEREF _Toc24967506 \h </w:instrText>
        </w:r>
        <w:r w:rsidR="007D65FC">
          <w:rPr>
            <w:noProof/>
            <w:webHidden/>
          </w:rPr>
        </w:r>
        <w:r w:rsidR="007D65FC">
          <w:rPr>
            <w:noProof/>
            <w:webHidden/>
          </w:rPr>
          <w:fldChar w:fldCharType="separate"/>
        </w:r>
        <w:r w:rsidR="007D65FC">
          <w:rPr>
            <w:noProof/>
            <w:webHidden/>
          </w:rPr>
          <w:t>105</w:t>
        </w:r>
        <w:r w:rsidR="007D65FC">
          <w:rPr>
            <w:noProof/>
            <w:webHidden/>
          </w:rPr>
          <w:fldChar w:fldCharType="end"/>
        </w:r>
      </w:hyperlink>
    </w:p>
    <w:p w14:paraId="141FBE68" w14:textId="77777777" w:rsidR="007D65FC" w:rsidRDefault="00E82B95">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24967507" w:history="1">
        <w:r w:rsidR="007D65FC" w:rsidRPr="0083329C">
          <w:rPr>
            <w:rStyle w:val="Hyperlink"/>
            <w:noProof/>
          </w:rPr>
          <w:t>8.2.4.3.1</w:t>
        </w:r>
        <w:r w:rsidR="007D65FC">
          <w:rPr>
            <w:rFonts w:asciiTheme="minorHAnsi" w:eastAsiaTheme="minorEastAsia" w:hAnsiTheme="minorHAnsi" w:cstheme="minorBidi"/>
            <w:noProof/>
            <w:sz w:val="22"/>
            <w:szCs w:val="22"/>
            <w:lang w:eastAsia="en-US"/>
          </w:rPr>
          <w:tab/>
        </w:r>
        <w:r w:rsidR="007D65FC" w:rsidRPr="0083329C">
          <w:rPr>
            <w:rStyle w:val="Hyperlink"/>
            <w:noProof/>
          </w:rPr>
          <w:t>Parameters Assigned to a Specific Sheet of the Flange</w:t>
        </w:r>
        <w:r w:rsidR="007D65FC">
          <w:rPr>
            <w:noProof/>
            <w:webHidden/>
          </w:rPr>
          <w:tab/>
        </w:r>
        <w:r w:rsidR="007D65FC">
          <w:rPr>
            <w:noProof/>
            <w:webHidden/>
          </w:rPr>
          <w:fldChar w:fldCharType="begin"/>
        </w:r>
        <w:r w:rsidR="007D65FC">
          <w:rPr>
            <w:noProof/>
            <w:webHidden/>
          </w:rPr>
          <w:instrText xml:space="preserve"> PAGEREF _Toc24967507 \h </w:instrText>
        </w:r>
        <w:r w:rsidR="007D65FC">
          <w:rPr>
            <w:noProof/>
            <w:webHidden/>
          </w:rPr>
        </w:r>
        <w:r w:rsidR="007D65FC">
          <w:rPr>
            <w:noProof/>
            <w:webHidden/>
          </w:rPr>
          <w:fldChar w:fldCharType="separate"/>
        </w:r>
        <w:r w:rsidR="007D65FC">
          <w:rPr>
            <w:noProof/>
            <w:webHidden/>
          </w:rPr>
          <w:t>105</w:t>
        </w:r>
        <w:r w:rsidR="007D65FC">
          <w:rPr>
            <w:noProof/>
            <w:webHidden/>
          </w:rPr>
          <w:fldChar w:fldCharType="end"/>
        </w:r>
      </w:hyperlink>
    </w:p>
    <w:p w14:paraId="20D84658" w14:textId="77777777" w:rsidR="007D65FC" w:rsidRDefault="00E82B95">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24967508" w:history="1">
        <w:r w:rsidR="007D65FC" w:rsidRPr="0083329C">
          <w:rPr>
            <w:rStyle w:val="Hyperlink"/>
            <w:noProof/>
          </w:rPr>
          <w:t>8.2.4.3.2</w:t>
        </w:r>
        <w:r w:rsidR="007D65FC">
          <w:rPr>
            <w:rFonts w:asciiTheme="minorHAnsi" w:eastAsiaTheme="minorEastAsia" w:hAnsiTheme="minorHAnsi" w:cstheme="minorBidi"/>
            <w:noProof/>
            <w:sz w:val="22"/>
            <w:szCs w:val="22"/>
            <w:lang w:eastAsia="en-US"/>
          </w:rPr>
          <w:tab/>
        </w:r>
        <w:r w:rsidR="007D65FC" w:rsidRPr="0083329C">
          <w:rPr>
            <w:rStyle w:val="Hyperlink"/>
            <w:noProof/>
          </w:rPr>
          <w:t>Welding Position</w:t>
        </w:r>
        <w:r w:rsidR="007D65FC">
          <w:rPr>
            <w:noProof/>
            <w:webHidden/>
          </w:rPr>
          <w:tab/>
        </w:r>
        <w:r w:rsidR="007D65FC">
          <w:rPr>
            <w:noProof/>
            <w:webHidden/>
          </w:rPr>
          <w:fldChar w:fldCharType="begin"/>
        </w:r>
        <w:r w:rsidR="007D65FC">
          <w:rPr>
            <w:noProof/>
            <w:webHidden/>
          </w:rPr>
          <w:instrText xml:space="preserve"> PAGEREF _Toc24967508 \h </w:instrText>
        </w:r>
        <w:r w:rsidR="007D65FC">
          <w:rPr>
            <w:noProof/>
            <w:webHidden/>
          </w:rPr>
        </w:r>
        <w:r w:rsidR="007D65FC">
          <w:rPr>
            <w:noProof/>
            <w:webHidden/>
          </w:rPr>
          <w:fldChar w:fldCharType="separate"/>
        </w:r>
        <w:r w:rsidR="007D65FC">
          <w:rPr>
            <w:noProof/>
            <w:webHidden/>
          </w:rPr>
          <w:t>106</w:t>
        </w:r>
        <w:r w:rsidR="007D65FC">
          <w:rPr>
            <w:noProof/>
            <w:webHidden/>
          </w:rPr>
          <w:fldChar w:fldCharType="end"/>
        </w:r>
      </w:hyperlink>
    </w:p>
    <w:p w14:paraId="240F580A" w14:textId="77777777" w:rsidR="007D65FC" w:rsidRDefault="00E82B95">
      <w:pPr>
        <w:pStyle w:val="TOC3"/>
        <w:rPr>
          <w:rFonts w:asciiTheme="minorHAnsi" w:eastAsiaTheme="minorEastAsia" w:hAnsiTheme="minorHAnsi" w:cstheme="minorBidi"/>
          <w:noProof/>
          <w:sz w:val="22"/>
          <w:szCs w:val="22"/>
          <w:lang w:eastAsia="en-US"/>
        </w:rPr>
      </w:pPr>
      <w:hyperlink w:anchor="_Toc24967509" w:history="1">
        <w:r w:rsidR="007D65FC" w:rsidRPr="0083329C">
          <w:rPr>
            <w:rStyle w:val="Hyperlink"/>
            <w:noProof/>
          </w:rPr>
          <w:t>8.2.5</w:t>
        </w:r>
        <w:r w:rsidR="007D65FC">
          <w:rPr>
            <w:rFonts w:asciiTheme="minorHAnsi" w:eastAsiaTheme="minorEastAsia" w:hAnsiTheme="minorHAnsi" w:cstheme="minorBidi"/>
            <w:noProof/>
            <w:sz w:val="22"/>
            <w:szCs w:val="22"/>
            <w:lang w:eastAsia="en-US"/>
          </w:rPr>
          <w:tab/>
        </w:r>
        <w:r w:rsidR="007D65FC" w:rsidRPr="0083329C">
          <w:rPr>
            <w:rStyle w:val="Hyperlink"/>
            <w:noProof/>
          </w:rPr>
          <w:t>Butt Joint</w:t>
        </w:r>
        <w:r w:rsidR="007D65FC">
          <w:rPr>
            <w:noProof/>
            <w:webHidden/>
          </w:rPr>
          <w:tab/>
        </w:r>
        <w:r w:rsidR="007D65FC">
          <w:rPr>
            <w:noProof/>
            <w:webHidden/>
          </w:rPr>
          <w:fldChar w:fldCharType="begin"/>
        </w:r>
        <w:r w:rsidR="007D65FC">
          <w:rPr>
            <w:noProof/>
            <w:webHidden/>
          </w:rPr>
          <w:instrText xml:space="preserve"> PAGEREF _Toc24967509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7BB148B4"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0" w:history="1">
        <w:r w:rsidR="007D65FC" w:rsidRPr="0083329C">
          <w:rPr>
            <w:rStyle w:val="Hyperlink"/>
            <w:noProof/>
          </w:rPr>
          <w:t>8.2.5.1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_Toc24967510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5B3F0FC2"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1" w:history="1">
        <w:r w:rsidR="007D65FC" w:rsidRPr="0083329C">
          <w:rPr>
            <w:rStyle w:val="Hyperlink"/>
            <w:noProof/>
          </w:rPr>
          <w:t>8.2.5.2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_Toc24967511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1D4C74BF"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2" w:history="1">
        <w:r w:rsidR="007D65FC" w:rsidRPr="0083329C">
          <w:rPr>
            <w:rStyle w:val="Hyperlink"/>
            <w:noProof/>
          </w:rPr>
          <w:t>8.2.5.3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_Toc24967512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1927931D" w14:textId="48959381"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3" w:history="1">
        <w:r w:rsidR="007D65FC" w:rsidRPr="0083329C">
          <w:rPr>
            <w:rStyle w:val="Hyperlink"/>
            <w:noProof/>
          </w:rPr>
          <w:t>8.2.5.4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_Toc24967513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1E437D34" w14:textId="5214898C"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4" w:history="1">
        <w:r w:rsidR="007D65FC" w:rsidRPr="0083329C">
          <w:rPr>
            <w:rStyle w:val="Hyperlink"/>
            <w:noProof/>
          </w:rPr>
          <w:t>8.2.5.5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_Toc24967514 \h </w:instrText>
        </w:r>
        <w:r w:rsidR="007D65FC">
          <w:rPr>
            <w:noProof/>
            <w:webHidden/>
          </w:rPr>
        </w:r>
        <w:r w:rsidR="007D65FC">
          <w:rPr>
            <w:noProof/>
            <w:webHidden/>
          </w:rPr>
          <w:fldChar w:fldCharType="separate"/>
        </w:r>
        <w:r w:rsidR="007D65FC">
          <w:rPr>
            <w:noProof/>
            <w:webHidden/>
          </w:rPr>
          <w:t>113</w:t>
        </w:r>
        <w:r w:rsidR="007D65FC">
          <w:rPr>
            <w:noProof/>
            <w:webHidden/>
          </w:rPr>
          <w:fldChar w:fldCharType="end"/>
        </w:r>
      </w:hyperlink>
    </w:p>
    <w:p w14:paraId="1E26FA2D" w14:textId="77777777" w:rsidR="007D65FC" w:rsidRDefault="00E82B95">
      <w:pPr>
        <w:pStyle w:val="TOC3"/>
        <w:rPr>
          <w:rFonts w:asciiTheme="minorHAnsi" w:eastAsiaTheme="minorEastAsia" w:hAnsiTheme="minorHAnsi" w:cstheme="minorBidi"/>
          <w:noProof/>
          <w:sz w:val="22"/>
          <w:szCs w:val="22"/>
          <w:lang w:eastAsia="en-US"/>
        </w:rPr>
      </w:pPr>
      <w:hyperlink w:anchor="_Toc24967515" w:history="1">
        <w:r w:rsidR="007D65FC" w:rsidRPr="0083329C">
          <w:rPr>
            <w:rStyle w:val="Hyperlink"/>
            <w:noProof/>
          </w:rPr>
          <w:t>8.2.6</w:t>
        </w:r>
        <w:r w:rsidR="007D65FC">
          <w:rPr>
            <w:rFonts w:asciiTheme="minorHAnsi" w:eastAsiaTheme="minorEastAsia" w:hAnsiTheme="minorHAnsi" w:cstheme="minorBidi"/>
            <w:noProof/>
            <w:sz w:val="22"/>
            <w:szCs w:val="22"/>
            <w:lang w:eastAsia="en-US"/>
          </w:rPr>
          <w:tab/>
        </w:r>
        <w:r w:rsidR="007D65FC" w:rsidRPr="0083329C">
          <w:rPr>
            <w:rStyle w:val="Hyperlink"/>
            <w:noProof/>
          </w:rPr>
          <w:t>Corner Weld</w:t>
        </w:r>
        <w:r w:rsidR="007D65FC">
          <w:rPr>
            <w:noProof/>
            <w:webHidden/>
          </w:rPr>
          <w:tab/>
        </w:r>
        <w:r w:rsidR="007D65FC">
          <w:rPr>
            <w:noProof/>
            <w:webHidden/>
          </w:rPr>
          <w:fldChar w:fldCharType="begin"/>
        </w:r>
        <w:r w:rsidR="007D65FC">
          <w:rPr>
            <w:noProof/>
            <w:webHidden/>
          </w:rPr>
          <w:instrText xml:space="preserve"> PAGEREF _Toc24967515 \h </w:instrText>
        </w:r>
        <w:r w:rsidR="007D65FC">
          <w:rPr>
            <w:noProof/>
            <w:webHidden/>
          </w:rPr>
        </w:r>
        <w:r w:rsidR="007D65FC">
          <w:rPr>
            <w:noProof/>
            <w:webHidden/>
          </w:rPr>
          <w:fldChar w:fldCharType="separate"/>
        </w:r>
        <w:r w:rsidR="007D65FC">
          <w:rPr>
            <w:noProof/>
            <w:webHidden/>
          </w:rPr>
          <w:t>113</w:t>
        </w:r>
        <w:r w:rsidR="007D65FC">
          <w:rPr>
            <w:noProof/>
            <w:webHidden/>
          </w:rPr>
          <w:fldChar w:fldCharType="end"/>
        </w:r>
      </w:hyperlink>
    </w:p>
    <w:p w14:paraId="5858525C"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6" w:history="1">
        <w:r w:rsidR="007D65FC" w:rsidRPr="0083329C">
          <w:rPr>
            <w:rStyle w:val="Hyperlink"/>
            <w:noProof/>
          </w:rPr>
          <w:t>8.2.6.1</w:t>
        </w:r>
        <w:r w:rsidR="007D65FC">
          <w:rPr>
            <w:rFonts w:asciiTheme="minorHAnsi" w:eastAsiaTheme="minorEastAsia" w:hAnsiTheme="minorHAnsi" w:cstheme="minorBidi"/>
            <w:noProof/>
            <w:sz w:val="22"/>
            <w:szCs w:val="22"/>
            <w:lang w:eastAsia="en-US"/>
          </w:rPr>
          <w:tab/>
        </w:r>
        <w:r w:rsidR="007D65FC" w:rsidRPr="0083329C">
          <w:rPr>
            <w:rStyle w:val="Hyperlink"/>
            <w:noProof/>
          </w:rPr>
          <w:t>Simple Corner Weld</w:t>
        </w:r>
        <w:r w:rsidR="007D65FC">
          <w:rPr>
            <w:noProof/>
            <w:webHidden/>
          </w:rPr>
          <w:tab/>
        </w:r>
        <w:r w:rsidR="007D65FC">
          <w:rPr>
            <w:noProof/>
            <w:webHidden/>
          </w:rPr>
          <w:fldChar w:fldCharType="begin"/>
        </w:r>
        <w:r w:rsidR="007D65FC">
          <w:rPr>
            <w:noProof/>
            <w:webHidden/>
          </w:rPr>
          <w:instrText xml:space="preserve"> PAGEREF _Toc24967516 \h </w:instrText>
        </w:r>
        <w:r w:rsidR="007D65FC">
          <w:rPr>
            <w:noProof/>
            <w:webHidden/>
          </w:rPr>
        </w:r>
        <w:r w:rsidR="007D65FC">
          <w:rPr>
            <w:noProof/>
            <w:webHidden/>
          </w:rPr>
          <w:fldChar w:fldCharType="separate"/>
        </w:r>
        <w:r w:rsidR="007D65FC">
          <w:rPr>
            <w:noProof/>
            <w:webHidden/>
          </w:rPr>
          <w:t>113</w:t>
        </w:r>
        <w:r w:rsidR="007D65FC">
          <w:rPr>
            <w:noProof/>
            <w:webHidden/>
          </w:rPr>
          <w:fldChar w:fldCharType="end"/>
        </w:r>
      </w:hyperlink>
    </w:p>
    <w:p w14:paraId="4F5C6E3C"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7" w:history="1">
        <w:r w:rsidR="007D65FC" w:rsidRPr="0083329C">
          <w:rPr>
            <w:rStyle w:val="Hyperlink"/>
            <w:noProof/>
          </w:rPr>
          <w:t>8.2.6.2</w:t>
        </w:r>
        <w:r w:rsidR="007D65FC">
          <w:rPr>
            <w:rFonts w:asciiTheme="minorHAnsi" w:eastAsiaTheme="minorEastAsia" w:hAnsiTheme="minorHAnsi" w:cstheme="minorBidi"/>
            <w:noProof/>
            <w:sz w:val="22"/>
            <w:szCs w:val="22"/>
            <w:lang w:eastAsia="en-US"/>
          </w:rPr>
          <w:tab/>
        </w:r>
        <w:r w:rsidR="007D65FC" w:rsidRPr="0083329C">
          <w:rPr>
            <w:rStyle w:val="Hyperlink"/>
            <w:noProof/>
          </w:rPr>
          <w:t>Double Corner Weld</w:t>
        </w:r>
        <w:r w:rsidR="007D65FC">
          <w:rPr>
            <w:noProof/>
            <w:webHidden/>
          </w:rPr>
          <w:tab/>
        </w:r>
        <w:r w:rsidR="007D65FC">
          <w:rPr>
            <w:noProof/>
            <w:webHidden/>
          </w:rPr>
          <w:fldChar w:fldCharType="begin"/>
        </w:r>
        <w:r w:rsidR="007D65FC">
          <w:rPr>
            <w:noProof/>
            <w:webHidden/>
          </w:rPr>
          <w:instrText xml:space="preserve"> PAGEREF _Toc24967517 \h </w:instrText>
        </w:r>
        <w:r w:rsidR="007D65FC">
          <w:rPr>
            <w:noProof/>
            <w:webHidden/>
          </w:rPr>
        </w:r>
        <w:r w:rsidR="007D65FC">
          <w:rPr>
            <w:noProof/>
            <w:webHidden/>
          </w:rPr>
          <w:fldChar w:fldCharType="separate"/>
        </w:r>
        <w:r w:rsidR="007D65FC">
          <w:rPr>
            <w:noProof/>
            <w:webHidden/>
          </w:rPr>
          <w:t>114</w:t>
        </w:r>
        <w:r w:rsidR="007D65FC">
          <w:rPr>
            <w:noProof/>
            <w:webHidden/>
          </w:rPr>
          <w:fldChar w:fldCharType="end"/>
        </w:r>
      </w:hyperlink>
    </w:p>
    <w:p w14:paraId="27FDD355"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8" w:history="1">
        <w:r w:rsidR="007D65FC" w:rsidRPr="0083329C">
          <w:rPr>
            <w:rStyle w:val="Hyperlink"/>
            <w:noProof/>
          </w:rPr>
          <w:t>8.2.6.3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_Toc24967518 \h </w:instrText>
        </w:r>
        <w:r w:rsidR="007D65FC">
          <w:rPr>
            <w:noProof/>
            <w:webHidden/>
          </w:rPr>
        </w:r>
        <w:r w:rsidR="007D65FC">
          <w:rPr>
            <w:noProof/>
            <w:webHidden/>
          </w:rPr>
          <w:fldChar w:fldCharType="separate"/>
        </w:r>
        <w:r w:rsidR="007D65FC">
          <w:rPr>
            <w:noProof/>
            <w:webHidden/>
          </w:rPr>
          <w:t>115</w:t>
        </w:r>
        <w:r w:rsidR="007D65FC">
          <w:rPr>
            <w:noProof/>
            <w:webHidden/>
          </w:rPr>
          <w:fldChar w:fldCharType="end"/>
        </w:r>
      </w:hyperlink>
    </w:p>
    <w:p w14:paraId="4FA12E0F" w14:textId="50F159E2"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9" w:history="1">
        <w:r w:rsidR="007D65FC" w:rsidRPr="0083329C">
          <w:rPr>
            <w:rStyle w:val="Hyperlink"/>
            <w:noProof/>
          </w:rPr>
          <w:t>8.2.6.4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_Toc24967519 \h </w:instrText>
        </w:r>
        <w:r w:rsidR="007D65FC">
          <w:rPr>
            <w:noProof/>
            <w:webHidden/>
          </w:rPr>
        </w:r>
        <w:r w:rsidR="007D65FC">
          <w:rPr>
            <w:noProof/>
            <w:webHidden/>
          </w:rPr>
          <w:fldChar w:fldCharType="separate"/>
        </w:r>
        <w:r w:rsidR="007D65FC">
          <w:rPr>
            <w:noProof/>
            <w:webHidden/>
          </w:rPr>
          <w:t>115</w:t>
        </w:r>
        <w:r w:rsidR="007D65FC">
          <w:rPr>
            <w:noProof/>
            <w:webHidden/>
          </w:rPr>
          <w:fldChar w:fldCharType="end"/>
        </w:r>
      </w:hyperlink>
    </w:p>
    <w:p w14:paraId="7570C88B" w14:textId="10C325FB"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0" w:history="1">
        <w:r w:rsidR="007D65FC" w:rsidRPr="0083329C">
          <w:rPr>
            <w:rStyle w:val="Hyperlink"/>
            <w:noProof/>
          </w:rPr>
          <w:t>8.2.6.5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_Toc24967520 \h </w:instrText>
        </w:r>
        <w:r w:rsidR="007D65FC">
          <w:rPr>
            <w:noProof/>
            <w:webHidden/>
          </w:rPr>
        </w:r>
        <w:r w:rsidR="007D65FC">
          <w:rPr>
            <w:noProof/>
            <w:webHidden/>
          </w:rPr>
          <w:fldChar w:fldCharType="separate"/>
        </w:r>
        <w:r w:rsidR="007D65FC">
          <w:rPr>
            <w:noProof/>
            <w:webHidden/>
          </w:rPr>
          <w:t>117</w:t>
        </w:r>
        <w:r w:rsidR="007D65FC">
          <w:rPr>
            <w:noProof/>
            <w:webHidden/>
          </w:rPr>
          <w:fldChar w:fldCharType="end"/>
        </w:r>
      </w:hyperlink>
    </w:p>
    <w:p w14:paraId="02CA6733" w14:textId="77777777" w:rsidR="007D65FC" w:rsidRDefault="00E82B95">
      <w:pPr>
        <w:pStyle w:val="TOC3"/>
        <w:rPr>
          <w:rFonts w:asciiTheme="minorHAnsi" w:eastAsiaTheme="minorEastAsia" w:hAnsiTheme="minorHAnsi" w:cstheme="minorBidi"/>
          <w:noProof/>
          <w:sz w:val="22"/>
          <w:szCs w:val="22"/>
          <w:lang w:eastAsia="en-US"/>
        </w:rPr>
      </w:pPr>
      <w:hyperlink w:anchor="_Toc24967521" w:history="1">
        <w:r w:rsidR="007D65FC" w:rsidRPr="0083329C">
          <w:rPr>
            <w:rStyle w:val="Hyperlink"/>
            <w:noProof/>
          </w:rPr>
          <w:t>8.2.7</w:t>
        </w:r>
        <w:r w:rsidR="007D65FC">
          <w:rPr>
            <w:rFonts w:asciiTheme="minorHAnsi" w:eastAsiaTheme="minorEastAsia" w:hAnsiTheme="minorHAnsi" w:cstheme="minorBidi"/>
            <w:noProof/>
            <w:sz w:val="22"/>
            <w:szCs w:val="22"/>
            <w:lang w:eastAsia="en-US"/>
          </w:rPr>
          <w:tab/>
        </w:r>
        <w:r w:rsidR="007D65FC" w:rsidRPr="0083329C">
          <w:rPr>
            <w:rStyle w:val="Hyperlink"/>
            <w:noProof/>
          </w:rPr>
          <w:t>Edge Weld</w:t>
        </w:r>
        <w:r w:rsidR="007D65FC">
          <w:rPr>
            <w:noProof/>
            <w:webHidden/>
          </w:rPr>
          <w:tab/>
        </w:r>
        <w:r w:rsidR="007D65FC">
          <w:rPr>
            <w:noProof/>
            <w:webHidden/>
          </w:rPr>
          <w:fldChar w:fldCharType="begin"/>
        </w:r>
        <w:r w:rsidR="007D65FC">
          <w:rPr>
            <w:noProof/>
            <w:webHidden/>
          </w:rPr>
          <w:instrText xml:space="preserve"> PAGEREF _Toc24967521 \h </w:instrText>
        </w:r>
        <w:r w:rsidR="007D65FC">
          <w:rPr>
            <w:noProof/>
            <w:webHidden/>
          </w:rPr>
        </w:r>
        <w:r w:rsidR="007D65FC">
          <w:rPr>
            <w:noProof/>
            <w:webHidden/>
          </w:rPr>
          <w:fldChar w:fldCharType="separate"/>
        </w:r>
        <w:r w:rsidR="007D65FC">
          <w:rPr>
            <w:noProof/>
            <w:webHidden/>
          </w:rPr>
          <w:t>117</w:t>
        </w:r>
        <w:r w:rsidR="007D65FC">
          <w:rPr>
            <w:noProof/>
            <w:webHidden/>
          </w:rPr>
          <w:fldChar w:fldCharType="end"/>
        </w:r>
      </w:hyperlink>
    </w:p>
    <w:p w14:paraId="29E5B5D1"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2" w:history="1">
        <w:r w:rsidR="007D65FC" w:rsidRPr="0083329C">
          <w:rPr>
            <w:rStyle w:val="Hyperlink"/>
            <w:noProof/>
          </w:rPr>
          <w:t>8.2.7.1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_Toc24967522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6C7CE5CC"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3" w:history="1">
        <w:r w:rsidR="007D65FC" w:rsidRPr="0083329C">
          <w:rPr>
            <w:rStyle w:val="Hyperlink"/>
            <w:noProof/>
          </w:rPr>
          <w:t>8.2.7.2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_Toc24967523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0E88AFE9"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4" w:history="1">
        <w:r w:rsidR="007D65FC" w:rsidRPr="0083329C">
          <w:rPr>
            <w:rStyle w:val="Hyperlink"/>
            <w:noProof/>
          </w:rPr>
          <w:t>8.2.7.3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_Toc24967524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2CD1273B" w14:textId="4B20FEB4"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5" w:history="1">
        <w:r w:rsidR="007D65FC" w:rsidRPr="0083329C">
          <w:rPr>
            <w:rStyle w:val="Hyperlink"/>
            <w:noProof/>
          </w:rPr>
          <w:t>8.2.7.4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_Toc24967525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6EDAD501" w14:textId="3D6C312C"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6" w:history="1">
        <w:r w:rsidR="007D65FC" w:rsidRPr="0083329C">
          <w:rPr>
            <w:rStyle w:val="Hyperlink"/>
            <w:noProof/>
          </w:rPr>
          <w:t>8.2.7.5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_Toc24967526 \h </w:instrText>
        </w:r>
        <w:r w:rsidR="007D65FC">
          <w:rPr>
            <w:noProof/>
            <w:webHidden/>
          </w:rPr>
        </w:r>
        <w:r w:rsidR="007D65FC">
          <w:rPr>
            <w:noProof/>
            <w:webHidden/>
          </w:rPr>
          <w:fldChar w:fldCharType="separate"/>
        </w:r>
        <w:r w:rsidR="007D65FC">
          <w:rPr>
            <w:noProof/>
            <w:webHidden/>
          </w:rPr>
          <w:t>119</w:t>
        </w:r>
        <w:r w:rsidR="007D65FC">
          <w:rPr>
            <w:noProof/>
            <w:webHidden/>
          </w:rPr>
          <w:fldChar w:fldCharType="end"/>
        </w:r>
      </w:hyperlink>
    </w:p>
    <w:p w14:paraId="5C2A67A5" w14:textId="77777777" w:rsidR="007D65FC" w:rsidRDefault="00E82B95">
      <w:pPr>
        <w:pStyle w:val="TOC3"/>
        <w:rPr>
          <w:rFonts w:asciiTheme="minorHAnsi" w:eastAsiaTheme="minorEastAsia" w:hAnsiTheme="minorHAnsi" w:cstheme="minorBidi"/>
          <w:noProof/>
          <w:sz w:val="22"/>
          <w:szCs w:val="22"/>
          <w:lang w:eastAsia="en-US"/>
        </w:rPr>
      </w:pPr>
      <w:hyperlink w:anchor="_Toc24967527" w:history="1">
        <w:r w:rsidR="007D65FC" w:rsidRPr="0083329C">
          <w:rPr>
            <w:rStyle w:val="Hyperlink"/>
            <w:noProof/>
          </w:rPr>
          <w:t>8.2.8</w:t>
        </w:r>
        <w:r w:rsidR="007D65FC">
          <w:rPr>
            <w:rFonts w:asciiTheme="minorHAnsi" w:eastAsiaTheme="minorEastAsia" w:hAnsiTheme="minorHAnsi" w:cstheme="minorBidi"/>
            <w:noProof/>
            <w:sz w:val="22"/>
            <w:szCs w:val="22"/>
            <w:lang w:eastAsia="en-US"/>
          </w:rPr>
          <w:tab/>
        </w:r>
        <w:r w:rsidR="007D65FC" w:rsidRPr="0083329C">
          <w:rPr>
            <w:rStyle w:val="Hyperlink"/>
            <w:noProof/>
          </w:rPr>
          <w:t>I-Weld</w:t>
        </w:r>
        <w:r w:rsidR="007D65FC">
          <w:rPr>
            <w:noProof/>
            <w:webHidden/>
          </w:rPr>
          <w:tab/>
        </w:r>
        <w:r w:rsidR="007D65FC">
          <w:rPr>
            <w:noProof/>
            <w:webHidden/>
          </w:rPr>
          <w:fldChar w:fldCharType="begin"/>
        </w:r>
        <w:r w:rsidR="007D65FC">
          <w:rPr>
            <w:noProof/>
            <w:webHidden/>
          </w:rPr>
          <w:instrText xml:space="preserve"> PAGEREF _Toc24967527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61D70E83"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8" w:history="1">
        <w:r w:rsidR="007D65FC" w:rsidRPr="0083329C">
          <w:rPr>
            <w:rStyle w:val="Hyperlink"/>
            <w:noProof/>
          </w:rPr>
          <w:t>8.2.8.1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_Toc24967528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1254B52C"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9" w:history="1">
        <w:r w:rsidR="007D65FC" w:rsidRPr="0083329C">
          <w:rPr>
            <w:rStyle w:val="Hyperlink"/>
            <w:noProof/>
          </w:rPr>
          <w:t>8.2.8.2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_Toc24967529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56B71CF1"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0" w:history="1">
        <w:r w:rsidR="007D65FC" w:rsidRPr="0083329C">
          <w:rPr>
            <w:rStyle w:val="Hyperlink"/>
            <w:noProof/>
          </w:rPr>
          <w:t>8.2.8.3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_Toc24967530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49DE4016" w14:textId="7E8C260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1" w:history="1">
        <w:r w:rsidR="007D65FC" w:rsidRPr="0083329C">
          <w:rPr>
            <w:rStyle w:val="Hyperlink"/>
            <w:noProof/>
          </w:rPr>
          <w:t>8.2.8.4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_Toc24967531 \h </w:instrText>
        </w:r>
        <w:r w:rsidR="007D65FC">
          <w:rPr>
            <w:noProof/>
            <w:webHidden/>
          </w:rPr>
        </w:r>
        <w:r w:rsidR="007D65FC">
          <w:rPr>
            <w:noProof/>
            <w:webHidden/>
          </w:rPr>
          <w:fldChar w:fldCharType="separate"/>
        </w:r>
        <w:r w:rsidR="007D65FC">
          <w:rPr>
            <w:noProof/>
            <w:webHidden/>
          </w:rPr>
          <w:t>121</w:t>
        </w:r>
        <w:r w:rsidR="007D65FC">
          <w:rPr>
            <w:noProof/>
            <w:webHidden/>
          </w:rPr>
          <w:fldChar w:fldCharType="end"/>
        </w:r>
      </w:hyperlink>
    </w:p>
    <w:p w14:paraId="6E4D7377" w14:textId="2FFEC759"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2" w:history="1">
        <w:r w:rsidR="007D65FC" w:rsidRPr="0083329C">
          <w:rPr>
            <w:rStyle w:val="Hyperlink"/>
            <w:noProof/>
          </w:rPr>
          <w:t>8.2.8.5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_Toc24967532 \h </w:instrText>
        </w:r>
        <w:r w:rsidR="007D65FC">
          <w:rPr>
            <w:noProof/>
            <w:webHidden/>
          </w:rPr>
        </w:r>
        <w:r w:rsidR="007D65FC">
          <w:rPr>
            <w:noProof/>
            <w:webHidden/>
          </w:rPr>
          <w:fldChar w:fldCharType="separate"/>
        </w:r>
        <w:r w:rsidR="007D65FC">
          <w:rPr>
            <w:noProof/>
            <w:webHidden/>
          </w:rPr>
          <w:t>122</w:t>
        </w:r>
        <w:r w:rsidR="007D65FC">
          <w:rPr>
            <w:noProof/>
            <w:webHidden/>
          </w:rPr>
          <w:fldChar w:fldCharType="end"/>
        </w:r>
      </w:hyperlink>
    </w:p>
    <w:p w14:paraId="2C539684" w14:textId="77777777" w:rsidR="007D65FC" w:rsidRDefault="00E82B95">
      <w:pPr>
        <w:pStyle w:val="TOC3"/>
        <w:rPr>
          <w:rFonts w:asciiTheme="minorHAnsi" w:eastAsiaTheme="minorEastAsia" w:hAnsiTheme="minorHAnsi" w:cstheme="minorBidi"/>
          <w:noProof/>
          <w:sz w:val="22"/>
          <w:szCs w:val="22"/>
          <w:lang w:eastAsia="en-US"/>
        </w:rPr>
      </w:pPr>
      <w:hyperlink w:anchor="_Toc24967533" w:history="1">
        <w:r w:rsidR="007D65FC" w:rsidRPr="0083329C">
          <w:rPr>
            <w:rStyle w:val="Hyperlink"/>
            <w:noProof/>
          </w:rPr>
          <w:t>8.2.9</w:t>
        </w:r>
        <w:r w:rsidR="007D65FC">
          <w:rPr>
            <w:rFonts w:asciiTheme="minorHAnsi" w:eastAsiaTheme="minorEastAsia" w:hAnsiTheme="minorHAnsi" w:cstheme="minorBidi"/>
            <w:noProof/>
            <w:sz w:val="22"/>
            <w:szCs w:val="22"/>
            <w:lang w:eastAsia="en-US"/>
          </w:rPr>
          <w:tab/>
        </w:r>
        <w:r w:rsidR="007D65FC" w:rsidRPr="0083329C">
          <w:rPr>
            <w:rStyle w:val="Hyperlink"/>
            <w:noProof/>
          </w:rPr>
          <w:t>Overlap Weld</w:t>
        </w:r>
        <w:r w:rsidR="007D65FC">
          <w:rPr>
            <w:noProof/>
            <w:webHidden/>
          </w:rPr>
          <w:tab/>
        </w:r>
        <w:r w:rsidR="007D65FC">
          <w:rPr>
            <w:noProof/>
            <w:webHidden/>
          </w:rPr>
          <w:fldChar w:fldCharType="begin"/>
        </w:r>
        <w:r w:rsidR="007D65FC">
          <w:rPr>
            <w:noProof/>
            <w:webHidden/>
          </w:rPr>
          <w:instrText xml:space="preserve"> PAGEREF _Toc24967533 \h </w:instrText>
        </w:r>
        <w:r w:rsidR="007D65FC">
          <w:rPr>
            <w:noProof/>
            <w:webHidden/>
          </w:rPr>
        </w:r>
        <w:r w:rsidR="007D65FC">
          <w:rPr>
            <w:noProof/>
            <w:webHidden/>
          </w:rPr>
          <w:fldChar w:fldCharType="separate"/>
        </w:r>
        <w:r w:rsidR="007D65FC">
          <w:rPr>
            <w:noProof/>
            <w:webHidden/>
          </w:rPr>
          <w:t>122</w:t>
        </w:r>
        <w:r w:rsidR="007D65FC">
          <w:rPr>
            <w:noProof/>
            <w:webHidden/>
          </w:rPr>
          <w:fldChar w:fldCharType="end"/>
        </w:r>
      </w:hyperlink>
    </w:p>
    <w:p w14:paraId="1DC20A37"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4" w:history="1">
        <w:r w:rsidR="007D65FC" w:rsidRPr="0083329C">
          <w:rPr>
            <w:rStyle w:val="Hyperlink"/>
            <w:noProof/>
          </w:rPr>
          <w:t>8.2.9.1</w:t>
        </w:r>
        <w:r w:rsidR="007D65FC">
          <w:rPr>
            <w:rFonts w:asciiTheme="minorHAnsi" w:eastAsiaTheme="minorEastAsia" w:hAnsiTheme="minorHAnsi" w:cstheme="minorBidi"/>
            <w:noProof/>
            <w:sz w:val="22"/>
            <w:szCs w:val="22"/>
            <w:lang w:eastAsia="en-US"/>
          </w:rPr>
          <w:tab/>
        </w:r>
        <w:r w:rsidR="007D65FC" w:rsidRPr="0083329C">
          <w:rPr>
            <w:rStyle w:val="Hyperlink"/>
            <w:noProof/>
          </w:rPr>
          <w:t>Simple Overlap Weld</w:t>
        </w:r>
        <w:r w:rsidR="007D65FC">
          <w:rPr>
            <w:noProof/>
            <w:webHidden/>
          </w:rPr>
          <w:tab/>
        </w:r>
        <w:r w:rsidR="007D65FC">
          <w:rPr>
            <w:noProof/>
            <w:webHidden/>
          </w:rPr>
          <w:fldChar w:fldCharType="begin"/>
        </w:r>
        <w:r w:rsidR="007D65FC">
          <w:rPr>
            <w:noProof/>
            <w:webHidden/>
          </w:rPr>
          <w:instrText xml:space="preserve"> PAGEREF _Toc24967534 \h </w:instrText>
        </w:r>
        <w:r w:rsidR="007D65FC">
          <w:rPr>
            <w:noProof/>
            <w:webHidden/>
          </w:rPr>
        </w:r>
        <w:r w:rsidR="007D65FC">
          <w:rPr>
            <w:noProof/>
            <w:webHidden/>
          </w:rPr>
          <w:fldChar w:fldCharType="separate"/>
        </w:r>
        <w:r w:rsidR="007D65FC">
          <w:rPr>
            <w:noProof/>
            <w:webHidden/>
          </w:rPr>
          <w:t>122</w:t>
        </w:r>
        <w:r w:rsidR="007D65FC">
          <w:rPr>
            <w:noProof/>
            <w:webHidden/>
          </w:rPr>
          <w:fldChar w:fldCharType="end"/>
        </w:r>
      </w:hyperlink>
    </w:p>
    <w:p w14:paraId="380EA5AA"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5" w:history="1">
        <w:r w:rsidR="007D65FC" w:rsidRPr="0083329C">
          <w:rPr>
            <w:rStyle w:val="Hyperlink"/>
            <w:noProof/>
          </w:rPr>
          <w:t>8.2.9.2</w:t>
        </w:r>
        <w:r w:rsidR="007D65FC">
          <w:rPr>
            <w:rFonts w:asciiTheme="minorHAnsi" w:eastAsiaTheme="minorEastAsia" w:hAnsiTheme="minorHAnsi" w:cstheme="minorBidi"/>
            <w:noProof/>
            <w:sz w:val="22"/>
            <w:szCs w:val="22"/>
            <w:lang w:eastAsia="en-US"/>
          </w:rPr>
          <w:tab/>
        </w:r>
        <w:r w:rsidR="007D65FC" w:rsidRPr="0083329C">
          <w:rPr>
            <w:rStyle w:val="Hyperlink"/>
            <w:noProof/>
          </w:rPr>
          <w:t>Single Sided Double Overlap Weld</w:t>
        </w:r>
        <w:r w:rsidR="007D65FC">
          <w:rPr>
            <w:noProof/>
            <w:webHidden/>
          </w:rPr>
          <w:tab/>
        </w:r>
        <w:r w:rsidR="007D65FC">
          <w:rPr>
            <w:noProof/>
            <w:webHidden/>
          </w:rPr>
          <w:fldChar w:fldCharType="begin"/>
        </w:r>
        <w:r w:rsidR="007D65FC">
          <w:rPr>
            <w:noProof/>
            <w:webHidden/>
          </w:rPr>
          <w:instrText xml:space="preserve"> PAGEREF _Toc24967535 \h </w:instrText>
        </w:r>
        <w:r w:rsidR="007D65FC">
          <w:rPr>
            <w:noProof/>
            <w:webHidden/>
          </w:rPr>
        </w:r>
        <w:r w:rsidR="007D65FC">
          <w:rPr>
            <w:noProof/>
            <w:webHidden/>
          </w:rPr>
          <w:fldChar w:fldCharType="separate"/>
        </w:r>
        <w:r w:rsidR="007D65FC">
          <w:rPr>
            <w:noProof/>
            <w:webHidden/>
          </w:rPr>
          <w:t>123</w:t>
        </w:r>
        <w:r w:rsidR="007D65FC">
          <w:rPr>
            <w:noProof/>
            <w:webHidden/>
          </w:rPr>
          <w:fldChar w:fldCharType="end"/>
        </w:r>
      </w:hyperlink>
    </w:p>
    <w:p w14:paraId="24F641C0"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6" w:history="1">
        <w:r w:rsidR="007D65FC" w:rsidRPr="0083329C">
          <w:rPr>
            <w:rStyle w:val="Hyperlink"/>
            <w:noProof/>
          </w:rPr>
          <w:t>8.2.9.3</w:t>
        </w:r>
        <w:r w:rsidR="007D65FC">
          <w:rPr>
            <w:rFonts w:asciiTheme="minorHAnsi" w:eastAsiaTheme="minorEastAsia" w:hAnsiTheme="minorHAnsi" w:cstheme="minorBidi"/>
            <w:noProof/>
            <w:sz w:val="22"/>
            <w:szCs w:val="22"/>
            <w:lang w:eastAsia="en-US"/>
          </w:rPr>
          <w:tab/>
        </w:r>
        <w:r w:rsidR="007D65FC" w:rsidRPr="0083329C">
          <w:rPr>
            <w:rStyle w:val="Hyperlink"/>
            <w:noProof/>
          </w:rPr>
          <w:t>Double Sided Double Overlap Weld</w:t>
        </w:r>
        <w:r w:rsidR="007D65FC">
          <w:rPr>
            <w:noProof/>
            <w:webHidden/>
          </w:rPr>
          <w:tab/>
        </w:r>
        <w:r w:rsidR="007D65FC">
          <w:rPr>
            <w:noProof/>
            <w:webHidden/>
          </w:rPr>
          <w:fldChar w:fldCharType="begin"/>
        </w:r>
        <w:r w:rsidR="007D65FC">
          <w:rPr>
            <w:noProof/>
            <w:webHidden/>
          </w:rPr>
          <w:instrText xml:space="preserve"> PAGEREF _Toc24967536 \h </w:instrText>
        </w:r>
        <w:r w:rsidR="007D65FC">
          <w:rPr>
            <w:noProof/>
            <w:webHidden/>
          </w:rPr>
        </w:r>
        <w:r w:rsidR="007D65FC">
          <w:rPr>
            <w:noProof/>
            <w:webHidden/>
          </w:rPr>
          <w:fldChar w:fldCharType="separate"/>
        </w:r>
        <w:r w:rsidR="007D65FC">
          <w:rPr>
            <w:noProof/>
            <w:webHidden/>
          </w:rPr>
          <w:t>124</w:t>
        </w:r>
        <w:r w:rsidR="007D65FC">
          <w:rPr>
            <w:noProof/>
            <w:webHidden/>
          </w:rPr>
          <w:fldChar w:fldCharType="end"/>
        </w:r>
      </w:hyperlink>
    </w:p>
    <w:p w14:paraId="1645382C"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7" w:history="1">
        <w:r w:rsidR="007D65FC" w:rsidRPr="0083329C">
          <w:rPr>
            <w:rStyle w:val="Hyperlink"/>
            <w:noProof/>
          </w:rPr>
          <w:t>8.2.9.4</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_Toc24967537 \h </w:instrText>
        </w:r>
        <w:r w:rsidR="007D65FC">
          <w:rPr>
            <w:noProof/>
            <w:webHidden/>
          </w:rPr>
        </w:r>
        <w:r w:rsidR="007D65FC">
          <w:rPr>
            <w:noProof/>
            <w:webHidden/>
          </w:rPr>
          <w:fldChar w:fldCharType="separate"/>
        </w:r>
        <w:r w:rsidR="007D65FC">
          <w:rPr>
            <w:noProof/>
            <w:webHidden/>
          </w:rPr>
          <w:t>124</w:t>
        </w:r>
        <w:r w:rsidR="007D65FC">
          <w:rPr>
            <w:noProof/>
            <w:webHidden/>
          </w:rPr>
          <w:fldChar w:fldCharType="end"/>
        </w:r>
      </w:hyperlink>
    </w:p>
    <w:p w14:paraId="7888A628" w14:textId="13596A73"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8" w:history="1">
        <w:r w:rsidR="007D65FC" w:rsidRPr="0083329C">
          <w:rPr>
            <w:rStyle w:val="Hyperlink"/>
            <w:noProof/>
          </w:rPr>
          <w:t>8.2.9.5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_Toc24967538 \h </w:instrText>
        </w:r>
        <w:r w:rsidR="007D65FC">
          <w:rPr>
            <w:noProof/>
            <w:webHidden/>
          </w:rPr>
        </w:r>
        <w:r w:rsidR="007D65FC">
          <w:rPr>
            <w:noProof/>
            <w:webHidden/>
          </w:rPr>
          <w:fldChar w:fldCharType="separate"/>
        </w:r>
        <w:r w:rsidR="007D65FC">
          <w:rPr>
            <w:noProof/>
            <w:webHidden/>
          </w:rPr>
          <w:t>125</w:t>
        </w:r>
        <w:r w:rsidR="007D65FC">
          <w:rPr>
            <w:noProof/>
            <w:webHidden/>
          </w:rPr>
          <w:fldChar w:fldCharType="end"/>
        </w:r>
      </w:hyperlink>
    </w:p>
    <w:p w14:paraId="2D5B32E3" w14:textId="32E36565"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9" w:history="1">
        <w:r w:rsidR="007D65FC" w:rsidRPr="0083329C">
          <w:rPr>
            <w:rStyle w:val="Hyperlink"/>
            <w:noProof/>
          </w:rPr>
          <w:t>8.2.9.6</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_Toc24967539 \h </w:instrText>
        </w:r>
        <w:r w:rsidR="007D65FC">
          <w:rPr>
            <w:noProof/>
            <w:webHidden/>
          </w:rPr>
        </w:r>
        <w:r w:rsidR="007D65FC">
          <w:rPr>
            <w:noProof/>
            <w:webHidden/>
          </w:rPr>
          <w:fldChar w:fldCharType="separate"/>
        </w:r>
        <w:r w:rsidR="007D65FC">
          <w:rPr>
            <w:noProof/>
            <w:webHidden/>
          </w:rPr>
          <w:t>126</w:t>
        </w:r>
        <w:r w:rsidR="007D65FC">
          <w:rPr>
            <w:noProof/>
            <w:webHidden/>
          </w:rPr>
          <w:fldChar w:fldCharType="end"/>
        </w:r>
      </w:hyperlink>
    </w:p>
    <w:p w14:paraId="1EBBE6BD" w14:textId="77777777" w:rsidR="007D65FC" w:rsidRDefault="00E82B95">
      <w:pPr>
        <w:pStyle w:val="TOC3"/>
        <w:rPr>
          <w:rFonts w:asciiTheme="minorHAnsi" w:eastAsiaTheme="minorEastAsia" w:hAnsiTheme="minorHAnsi" w:cstheme="minorBidi"/>
          <w:noProof/>
          <w:sz w:val="22"/>
          <w:szCs w:val="22"/>
          <w:lang w:eastAsia="en-US"/>
        </w:rPr>
      </w:pPr>
      <w:hyperlink w:anchor="_Toc24967540" w:history="1">
        <w:r w:rsidR="007D65FC" w:rsidRPr="0083329C">
          <w:rPr>
            <w:rStyle w:val="Hyperlink"/>
            <w:noProof/>
          </w:rPr>
          <w:t>8.2.10</w:t>
        </w:r>
        <w:r w:rsidR="007D65FC">
          <w:rPr>
            <w:rFonts w:asciiTheme="minorHAnsi" w:eastAsiaTheme="minorEastAsia" w:hAnsiTheme="minorHAnsi" w:cstheme="minorBidi"/>
            <w:noProof/>
            <w:sz w:val="22"/>
            <w:szCs w:val="22"/>
            <w:lang w:eastAsia="en-US"/>
          </w:rPr>
          <w:tab/>
        </w:r>
        <w:r w:rsidR="007D65FC" w:rsidRPr="0083329C">
          <w:rPr>
            <w:rStyle w:val="Hyperlink"/>
            <w:noProof/>
          </w:rPr>
          <w:t>Y-Joint</w:t>
        </w:r>
        <w:r w:rsidR="007D65FC">
          <w:rPr>
            <w:noProof/>
            <w:webHidden/>
          </w:rPr>
          <w:tab/>
        </w:r>
        <w:r w:rsidR="007D65FC">
          <w:rPr>
            <w:noProof/>
            <w:webHidden/>
          </w:rPr>
          <w:fldChar w:fldCharType="begin"/>
        </w:r>
        <w:r w:rsidR="007D65FC">
          <w:rPr>
            <w:noProof/>
            <w:webHidden/>
          </w:rPr>
          <w:instrText xml:space="preserve"> PAGEREF _Toc24967540 \h </w:instrText>
        </w:r>
        <w:r w:rsidR="007D65FC">
          <w:rPr>
            <w:noProof/>
            <w:webHidden/>
          </w:rPr>
        </w:r>
        <w:r w:rsidR="007D65FC">
          <w:rPr>
            <w:noProof/>
            <w:webHidden/>
          </w:rPr>
          <w:fldChar w:fldCharType="separate"/>
        </w:r>
        <w:r w:rsidR="007D65FC">
          <w:rPr>
            <w:noProof/>
            <w:webHidden/>
          </w:rPr>
          <w:t>127</w:t>
        </w:r>
        <w:r w:rsidR="007D65FC">
          <w:rPr>
            <w:noProof/>
            <w:webHidden/>
          </w:rPr>
          <w:fldChar w:fldCharType="end"/>
        </w:r>
      </w:hyperlink>
    </w:p>
    <w:p w14:paraId="298FA3F3"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1" w:history="1">
        <w:r w:rsidR="007D65FC" w:rsidRPr="0083329C">
          <w:rPr>
            <w:rStyle w:val="Hyperlink"/>
            <w:noProof/>
          </w:rPr>
          <w:t>8.2.10.1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_Toc24967541 \h </w:instrText>
        </w:r>
        <w:r w:rsidR="007D65FC">
          <w:rPr>
            <w:noProof/>
            <w:webHidden/>
          </w:rPr>
        </w:r>
        <w:r w:rsidR="007D65FC">
          <w:rPr>
            <w:noProof/>
            <w:webHidden/>
          </w:rPr>
          <w:fldChar w:fldCharType="separate"/>
        </w:r>
        <w:r w:rsidR="007D65FC">
          <w:rPr>
            <w:noProof/>
            <w:webHidden/>
          </w:rPr>
          <w:t>127</w:t>
        </w:r>
        <w:r w:rsidR="007D65FC">
          <w:rPr>
            <w:noProof/>
            <w:webHidden/>
          </w:rPr>
          <w:fldChar w:fldCharType="end"/>
        </w:r>
      </w:hyperlink>
    </w:p>
    <w:p w14:paraId="0691591A"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2" w:history="1">
        <w:r w:rsidR="007D65FC" w:rsidRPr="0083329C">
          <w:rPr>
            <w:rStyle w:val="Hyperlink"/>
            <w:noProof/>
          </w:rPr>
          <w:t>8.2.10.2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_Toc24967542 \h </w:instrText>
        </w:r>
        <w:r w:rsidR="007D65FC">
          <w:rPr>
            <w:noProof/>
            <w:webHidden/>
          </w:rPr>
        </w:r>
        <w:r w:rsidR="007D65FC">
          <w:rPr>
            <w:noProof/>
            <w:webHidden/>
          </w:rPr>
          <w:fldChar w:fldCharType="separate"/>
        </w:r>
        <w:r w:rsidR="007D65FC">
          <w:rPr>
            <w:noProof/>
            <w:webHidden/>
          </w:rPr>
          <w:t>127</w:t>
        </w:r>
        <w:r w:rsidR="007D65FC">
          <w:rPr>
            <w:noProof/>
            <w:webHidden/>
          </w:rPr>
          <w:fldChar w:fldCharType="end"/>
        </w:r>
      </w:hyperlink>
    </w:p>
    <w:p w14:paraId="1113FA4A"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3" w:history="1">
        <w:r w:rsidR="007D65FC" w:rsidRPr="0083329C">
          <w:rPr>
            <w:rStyle w:val="Hyperlink"/>
            <w:noProof/>
          </w:rPr>
          <w:t>8.2.10.3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_Toc24967543 \h </w:instrText>
        </w:r>
        <w:r w:rsidR="007D65FC">
          <w:rPr>
            <w:noProof/>
            <w:webHidden/>
          </w:rPr>
        </w:r>
        <w:r w:rsidR="007D65FC">
          <w:rPr>
            <w:noProof/>
            <w:webHidden/>
          </w:rPr>
          <w:fldChar w:fldCharType="separate"/>
        </w:r>
        <w:r w:rsidR="007D65FC">
          <w:rPr>
            <w:noProof/>
            <w:webHidden/>
          </w:rPr>
          <w:t>128</w:t>
        </w:r>
        <w:r w:rsidR="007D65FC">
          <w:rPr>
            <w:noProof/>
            <w:webHidden/>
          </w:rPr>
          <w:fldChar w:fldCharType="end"/>
        </w:r>
      </w:hyperlink>
    </w:p>
    <w:p w14:paraId="46759311" w14:textId="4CA9ADC2"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4" w:history="1">
        <w:r w:rsidR="007D65FC" w:rsidRPr="0083329C">
          <w:rPr>
            <w:rStyle w:val="Hyperlink"/>
            <w:noProof/>
          </w:rPr>
          <w:t>8.2.10.4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_Toc24967544 \h </w:instrText>
        </w:r>
        <w:r w:rsidR="007D65FC">
          <w:rPr>
            <w:noProof/>
            <w:webHidden/>
          </w:rPr>
        </w:r>
        <w:r w:rsidR="007D65FC">
          <w:rPr>
            <w:noProof/>
            <w:webHidden/>
          </w:rPr>
          <w:fldChar w:fldCharType="separate"/>
        </w:r>
        <w:r w:rsidR="007D65FC">
          <w:rPr>
            <w:noProof/>
            <w:webHidden/>
          </w:rPr>
          <w:t>128</w:t>
        </w:r>
        <w:r w:rsidR="007D65FC">
          <w:rPr>
            <w:noProof/>
            <w:webHidden/>
          </w:rPr>
          <w:fldChar w:fldCharType="end"/>
        </w:r>
      </w:hyperlink>
    </w:p>
    <w:p w14:paraId="2797D722" w14:textId="3D83CC9F"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5" w:history="1">
        <w:r w:rsidR="007D65FC" w:rsidRPr="0083329C">
          <w:rPr>
            <w:rStyle w:val="Hyperlink"/>
            <w:noProof/>
          </w:rPr>
          <w:t>8.2.10.5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_Toc24967545 \h </w:instrText>
        </w:r>
        <w:r w:rsidR="007D65FC">
          <w:rPr>
            <w:noProof/>
            <w:webHidden/>
          </w:rPr>
        </w:r>
        <w:r w:rsidR="007D65FC">
          <w:rPr>
            <w:noProof/>
            <w:webHidden/>
          </w:rPr>
          <w:fldChar w:fldCharType="separate"/>
        </w:r>
        <w:r w:rsidR="007D65FC">
          <w:rPr>
            <w:noProof/>
            <w:webHidden/>
          </w:rPr>
          <w:t>130</w:t>
        </w:r>
        <w:r w:rsidR="007D65FC">
          <w:rPr>
            <w:noProof/>
            <w:webHidden/>
          </w:rPr>
          <w:fldChar w:fldCharType="end"/>
        </w:r>
      </w:hyperlink>
    </w:p>
    <w:p w14:paraId="0724F2AB" w14:textId="77777777" w:rsidR="007D65FC" w:rsidRDefault="00E82B95">
      <w:pPr>
        <w:pStyle w:val="TOC3"/>
        <w:rPr>
          <w:rFonts w:asciiTheme="minorHAnsi" w:eastAsiaTheme="minorEastAsia" w:hAnsiTheme="minorHAnsi" w:cstheme="minorBidi"/>
          <w:noProof/>
          <w:sz w:val="22"/>
          <w:szCs w:val="22"/>
          <w:lang w:eastAsia="en-US"/>
        </w:rPr>
      </w:pPr>
      <w:hyperlink w:anchor="_Toc24967546" w:history="1">
        <w:r w:rsidR="007D65FC" w:rsidRPr="0083329C">
          <w:rPr>
            <w:rStyle w:val="Hyperlink"/>
            <w:noProof/>
          </w:rPr>
          <w:t>8.2.11</w:t>
        </w:r>
        <w:r w:rsidR="007D65FC">
          <w:rPr>
            <w:rFonts w:asciiTheme="minorHAnsi" w:eastAsiaTheme="minorEastAsia" w:hAnsiTheme="minorHAnsi" w:cstheme="minorBidi"/>
            <w:noProof/>
            <w:sz w:val="22"/>
            <w:szCs w:val="22"/>
            <w:lang w:eastAsia="en-US"/>
          </w:rPr>
          <w:tab/>
        </w:r>
        <w:r w:rsidR="007D65FC" w:rsidRPr="0083329C">
          <w:rPr>
            <w:rStyle w:val="Hyperlink"/>
            <w:noProof/>
          </w:rPr>
          <w:t>K-Joint</w:t>
        </w:r>
        <w:r w:rsidR="007D65FC">
          <w:rPr>
            <w:noProof/>
            <w:webHidden/>
          </w:rPr>
          <w:tab/>
        </w:r>
        <w:r w:rsidR="007D65FC">
          <w:rPr>
            <w:noProof/>
            <w:webHidden/>
          </w:rPr>
          <w:fldChar w:fldCharType="begin"/>
        </w:r>
        <w:r w:rsidR="007D65FC">
          <w:rPr>
            <w:noProof/>
            <w:webHidden/>
          </w:rPr>
          <w:instrText xml:space="preserve"> PAGEREF _Toc24967546 \h </w:instrText>
        </w:r>
        <w:r w:rsidR="007D65FC">
          <w:rPr>
            <w:noProof/>
            <w:webHidden/>
          </w:rPr>
        </w:r>
        <w:r w:rsidR="007D65FC">
          <w:rPr>
            <w:noProof/>
            <w:webHidden/>
          </w:rPr>
          <w:fldChar w:fldCharType="separate"/>
        </w:r>
        <w:r w:rsidR="007D65FC">
          <w:rPr>
            <w:noProof/>
            <w:webHidden/>
          </w:rPr>
          <w:t>130</w:t>
        </w:r>
        <w:r w:rsidR="007D65FC">
          <w:rPr>
            <w:noProof/>
            <w:webHidden/>
          </w:rPr>
          <w:fldChar w:fldCharType="end"/>
        </w:r>
      </w:hyperlink>
    </w:p>
    <w:p w14:paraId="2F7E5041"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7" w:history="1">
        <w:r w:rsidR="007D65FC" w:rsidRPr="0083329C">
          <w:rPr>
            <w:rStyle w:val="Hyperlink"/>
            <w:noProof/>
          </w:rPr>
          <w:t>8.2.11.1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_Toc24967547 \h </w:instrText>
        </w:r>
        <w:r w:rsidR="007D65FC">
          <w:rPr>
            <w:noProof/>
            <w:webHidden/>
          </w:rPr>
        </w:r>
        <w:r w:rsidR="007D65FC">
          <w:rPr>
            <w:noProof/>
            <w:webHidden/>
          </w:rPr>
          <w:fldChar w:fldCharType="separate"/>
        </w:r>
        <w:r w:rsidR="007D65FC">
          <w:rPr>
            <w:noProof/>
            <w:webHidden/>
          </w:rPr>
          <w:t>130</w:t>
        </w:r>
        <w:r w:rsidR="007D65FC">
          <w:rPr>
            <w:noProof/>
            <w:webHidden/>
          </w:rPr>
          <w:fldChar w:fldCharType="end"/>
        </w:r>
      </w:hyperlink>
    </w:p>
    <w:p w14:paraId="1BD9A80E"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8" w:history="1">
        <w:r w:rsidR="007D65FC" w:rsidRPr="0083329C">
          <w:rPr>
            <w:rStyle w:val="Hyperlink"/>
            <w:noProof/>
          </w:rPr>
          <w:t>8.2.11.2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_Toc24967548 \h </w:instrText>
        </w:r>
        <w:r w:rsidR="007D65FC">
          <w:rPr>
            <w:noProof/>
            <w:webHidden/>
          </w:rPr>
        </w:r>
        <w:r w:rsidR="007D65FC">
          <w:rPr>
            <w:noProof/>
            <w:webHidden/>
          </w:rPr>
          <w:fldChar w:fldCharType="separate"/>
        </w:r>
        <w:r w:rsidR="007D65FC">
          <w:rPr>
            <w:noProof/>
            <w:webHidden/>
          </w:rPr>
          <w:t>131</w:t>
        </w:r>
        <w:r w:rsidR="007D65FC">
          <w:rPr>
            <w:noProof/>
            <w:webHidden/>
          </w:rPr>
          <w:fldChar w:fldCharType="end"/>
        </w:r>
      </w:hyperlink>
    </w:p>
    <w:p w14:paraId="0810DDC8"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9" w:history="1">
        <w:r w:rsidR="007D65FC" w:rsidRPr="0083329C">
          <w:rPr>
            <w:rStyle w:val="Hyperlink"/>
            <w:noProof/>
          </w:rPr>
          <w:t>8.2.11.3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_Toc24967549 \h </w:instrText>
        </w:r>
        <w:r w:rsidR="007D65FC">
          <w:rPr>
            <w:noProof/>
            <w:webHidden/>
          </w:rPr>
        </w:r>
        <w:r w:rsidR="007D65FC">
          <w:rPr>
            <w:noProof/>
            <w:webHidden/>
          </w:rPr>
          <w:fldChar w:fldCharType="separate"/>
        </w:r>
        <w:r w:rsidR="007D65FC">
          <w:rPr>
            <w:noProof/>
            <w:webHidden/>
          </w:rPr>
          <w:t>131</w:t>
        </w:r>
        <w:r w:rsidR="007D65FC">
          <w:rPr>
            <w:noProof/>
            <w:webHidden/>
          </w:rPr>
          <w:fldChar w:fldCharType="end"/>
        </w:r>
      </w:hyperlink>
    </w:p>
    <w:p w14:paraId="0A18FA15" w14:textId="363C1621"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0" w:history="1">
        <w:r w:rsidR="007D65FC" w:rsidRPr="0083329C">
          <w:rPr>
            <w:rStyle w:val="Hyperlink"/>
            <w:noProof/>
          </w:rPr>
          <w:t>8.2.11.4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_Toc24967550 \h </w:instrText>
        </w:r>
        <w:r w:rsidR="007D65FC">
          <w:rPr>
            <w:noProof/>
            <w:webHidden/>
          </w:rPr>
        </w:r>
        <w:r w:rsidR="007D65FC">
          <w:rPr>
            <w:noProof/>
            <w:webHidden/>
          </w:rPr>
          <w:fldChar w:fldCharType="separate"/>
        </w:r>
        <w:r w:rsidR="007D65FC">
          <w:rPr>
            <w:noProof/>
            <w:webHidden/>
          </w:rPr>
          <w:t>131</w:t>
        </w:r>
        <w:r w:rsidR="007D65FC">
          <w:rPr>
            <w:noProof/>
            <w:webHidden/>
          </w:rPr>
          <w:fldChar w:fldCharType="end"/>
        </w:r>
      </w:hyperlink>
    </w:p>
    <w:p w14:paraId="7B3EA27C" w14:textId="6D98998F"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1" w:history="1">
        <w:r w:rsidR="007D65FC" w:rsidRPr="0083329C">
          <w:rPr>
            <w:rStyle w:val="Hyperlink"/>
            <w:noProof/>
          </w:rPr>
          <w:t>8.2.11.5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_Toc24967551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2CEC6B5B" w14:textId="77777777" w:rsidR="007D65FC" w:rsidRDefault="00E82B95">
      <w:pPr>
        <w:pStyle w:val="TOC3"/>
        <w:rPr>
          <w:rFonts w:asciiTheme="minorHAnsi" w:eastAsiaTheme="minorEastAsia" w:hAnsiTheme="minorHAnsi" w:cstheme="minorBidi"/>
          <w:noProof/>
          <w:sz w:val="22"/>
          <w:szCs w:val="22"/>
          <w:lang w:eastAsia="en-US"/>
        </w:rPr>
      </w:pPr>
      <w:hyperlink w:anchor="_Toc24967552" w:history="1">
        <w:r w:rsidR="007D65FC" w:rsidRPr="0083329C">
          <w:rPr>
            <w:rStyle w:val="Hyperlink"/>
            <w:noProof/>
          </w:rPr>
          <w:t>8.2.12</w:t>
        </w:r>
        <w:r w:rsidR="007D65FC">
          <w:rPr>
            <w:rFonts w:asciiTheme="minorHAnsi" w:eastAsiaTheme="minorEastAsia" w:hAnsiTheme="minorHAnsi" w:cstheme="minorBidi"/>
            <w:noProof/>
            <w:sz w:val="22"/>
            <w:szCs w:val="22"/>
            <w:lang w:eastAsia="en-US"/>
          </w:rPr>
          <w:tab/>
        </w:r>
        <w:r w:rsidR="007D65FC" w:rsidRPr="0083329C">
          <w:rPr>
            <w:rStyle w:val="Hyperlink"/>
            <w:noProof/>
          </w:rPr>
          <w:t>Cruciform Joint</w:t>
        </w:r>
        <w:r w:rsidR="007D65FC">
          <w:rPr>
            <w:noProof/>
            <w:webHidden/>
          </w:rPr>
          <w:tab/>
        </w:r>
        <w:r w:rsidR="007D65FC">
          <w:rPr>
            <w:noProof/>
            <w:webHidden/>
          </w:rPr>
          <w:fldChar w:fldCharType="begin"/>
        </w:r>
        <w:r w:rsidR="007D65FC">
          <w:rPr>
            <w:noProof/>
            <w:webHidden/>
          </w:rPr>
          <w:instrText xml:space="preserve"> PAGEREF _Toc24967552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04DF42BA"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3" w:history="1">
        <w:r w:rsidR="007D65FC" w:rsidRPr="0083329C">
          <w:rPr>
            <w:rStyle w:val="Hyperlink"/>
            <w:noProof/>
          </w:rPr>
          <w:t>8.2.12.1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_Toc24967553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040F83AF"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4" w:history="1">
        <w:r w:rsidR="007D65FC" w:rsidRPr="0083329C">
          <w:rPr>
            <w:rStyle w:val="Hyperlink"/>
            <w:noProof/>
          </w:rPr>
          <w:t>8.2.12.2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_Toc24967554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623B8732"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5" w:history="1">
        <w:r w:rsidR="007D65FC" w:rsidRPr="0083329C">
          <w:rPr>
            <w:rStyle w:val="Hyperlink"/>
            <w:noProof/>
          </w:rPr>
          <w:t>8.2.12.3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_Toc24967555 \h </w:instrText>
        </w:r>
        <w:r w:rsidR="007D65FC">
          <w:rPr>
            <w:noProof/>
            <w:webHidden/>
          </w:rPr>
        </w:r>
        <w:r w:rsidR="007D65FC">
          <w:rPr>
            <w:noProof/>
            <w:webHidden/>
          </w:rPr>
          <w:fldChar w:fldCharType="separate"/>
        </w:r>
        <w:r w:rsidR="007D65FC">
          <w:rPr>
            <w:noProof/>
            <w:webHidden/>
          </w:rPr>
          <w:t>135</w:t>
        </w:r>
        <w:r w:rsidR="007D65FC">
          <w:rPr>
            <w:noProof/>
            <w:webHidden/>
          </w:rPr>
          <w:fldChar w:fldCharType="end"/>
        </w:r>
      </w:hyperlink>
    </w:p>
    <w:p w14:paraId="20BE72F7" w14:textId="6E8B6E0D"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6" w:history="1">
        <w:r w:rsidR="007D65FC" w:rsidRPr="0083329C">
          <w:rPr>
            <w:rStyle w:val="Hyperlink"/>
            <w:noProof/>
          </w:rPr>
          <w:t>8.2.12.4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_Toc24967556 \h </w:instrText>
        </w:r>
        <w:r w:rsidR="007D65FC">
          <w:rPr>
            <w:noProof/>
            <w:webHidden/>
          </w:rPr>
        </w:r>
        <w:r w:rsidR="007D65FC">
          <w:rPr>
            <w:noProof/>
            <w:webHidden/>
          </w:rPr>
          <w:fldChar w:fldCharType="separate"/>
        </w:r>
        <w:r w:rsidR="007D65FC">
          <w:rPr>
            <w:noProof/>
            <w:webHidden/>
          </w:rPr>
          <w:t>135</w:t>
        </w:r>
        <w:r w:rsidR="007D65FC">
          <w:rPr>
            <w:noProof/>
            <w:webHidden/>
          </w:rPr>
          <w:fldChar w:fldCharType="end"/>
        </w:r>
      </w:hyperlink>
    </w:p>
    <w:p w14:paraId="454D337D" w14:textId="70A1F2D0"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7" w:history="1">
        <w:r w:rsidR="007D65FC" w:rsidRPr="0083329C">
          <w:rPr>
            <w:rStyle w:val="Hyperlink"/>
            <w:noProof/>
          </w:rPr>
          <w:t>8.2.12.5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_Toc24967557 \h </w:instrText>
        </w:r>
        <w:r w:rsidR="007D65FC">
          <w:rPr>
            <w:noProof/>
            <w:webHidden/>
          </w:rPr>
        </w:r>
        <w:r w:rsidR="007D65FC">
          <w:rPr>
            <w:noProof/>
            <w:webHidden/>
          </w:rPr>
          <w:fldChar w:fldCharType="separate"/>
        </w:r>
        <w:r w:rsidR="007D65FC">
          <w:rPr>
            <w:noProof/>
            <w:webHidden/>
          </w:rPr>
          <w:t>138</w:t>
        </w:r>
        <w:r w:rsidR="007D65FC">
          <w:rPr>
            <w:noProof/>
            <w:webHidden/>
          </w:rPr>
          <w:fldChar w:fldCharType="end"/>
        </w:r>
      </w:hyperlink>
    </w:p>
    <w:p w14:paraId="3DBD205F" w14:textId="77777777" w:rsidR="007D65FC" w:rsidRDefault="00E82B95">
      <w:pPr>
        <w:pStyle w:val="TOC3"/>
        <w:rPr>
          <w:rFonts w:asciiTheme="minorHAnsi" w:eastAsiaTheme="minorEastAsia" w:hAnsiTheme="minorHAnsi" w:cstheme="minorBidi"/>
          <w:noProof/>
          <w:sz w:val="22"/>
          <w:szCs w:val="22"/>
          <w:lang w:eastAsia="en-US"/>
        </w:rPr>
      </w:pPr>
      <w:hyperlink w:anchor="_Toc24967558" w:history="1">
        <w:r w:rsidR="007D65FC" w:rsidRPr="0083329C">
          <w:rPr>
            <w:rStyle w:val="Hyperlink"/>
            <w:noProof/>
          </w:rPr>
          <w:t>8.2.13</w:t>
        </w:r>
        <w:r w:rsidR="007D65FC">
          <w:rPr>
            <w:rFonts w:asciiTheme="minorHAnsi" w:eastAsiaTheme="minorEastAsia" w:hAnsiTheme="minorHAnsi" w:cstheme="minorBidi"/>
            <w:noProof/>
            <w:sz w:val="22"/>
            <w:szCs w:val="22"/>
            <w:lang w:eastAsia="en-US"/>
          </w:rPr>
          <w:tab/>
        </w:r>
        <w:r w:rsidR="007D65FC" w:rsidRPr="0083329C">
          <w:rPr>
            <w:rStyle w:val="Hyperlink"/>
            <w:noProof/>
          </w:rPr>
          <w:t>Flared Joint</w:t>
        </w:r>
        <w:r w:rsidR="007D65FC">
          <w:rPr>
            <w:noProof/>
            <w:webHidden/>
          </w:rPr>
          <w:tab/>
        </w:r>
        <w:r w:rsidR="007D65FC">
          <w:rPr>
            <w:noProof/>
            <w:webHidden/>
          </w:rPr>
          <w:fldChar w:fldCharType="begin"/>
        </w:r>
        <w:r w:rsidR="007D65FC">
          <w:rPr>
            <w:noProof/>
            <w:webHidden/>
          </w:rPr>
          <w:instrText xml:space="preserve"> PAGEREF _Toc24967558 \h </w:instrText>
        </w:r>
        <w:r w:rsidR="007D65FC">
          <w:rPr>
            <w:noProof/>
            <w:webHidden/>
          </w:rPr>
        </w:r>
        <w:r w:rsidR="007D65FC">
          <w:rPr>
            <w:noProof/>
            <w:webHidden/>
          </w:rPr>
          <w:fldChar w:fldCharType="separate"/>
        </w:r>
        <w:r w:rsidR="007D65FC">
          <w:rPr>
            <w:noProof/>
            <w:webHidden/>
          </w:rPr>
          <w:t>138</w:t>
        </w:r>
        <w:r w:rsidR="007D65FC">
          <w:rPr>
            <w:noProof/>
            <w:webHidden/>
          </w:rPr>
          <w:fldChar w:fldCharType="end"/>
        </w:r>
      </w:hyperlink>
    </w:p>
    <w:p w14:paraId="1B8FADD0" w14:textId="7777777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9" w:history="1">
        <w:r w:rsidR="007D65FC" w:rsidRPr="0083329C">
          <w:rPr>
            <w:rStyle w:val="Hyperlink"/>
            <w:noProof/>
          </w:rPr>
          <w:t>8.2.13.1</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_Toc24967559 \h </w:instrText>
        </w:r>
        <w:r w:rsidR="007D65FC">
          <w:rPr>
            <w:noProof/>
            <w:webHidden/>
          </w:rPr>
        </w:r>
        <w:r w:rsidR="007D65FC">
          <w:rPr>
            <w:noProof/>
            <w:webHidden/>
          </w:rPr>
          <w:fldChar w:fldCharType="separate"/>
        </w:r>
        <w:r w:rsidR="007D65FC">
          <w:rPr>
            <w:noProof/>
            <w:webHidden/>
          </w:rPr>
          <w:t>139</w:t>
        </w:r>
        <w:r w:rsidR="007D65FC">
          <w:rPr>
            <w:noProof/>
            <w:webHidden/>
          </w:rPr>
          <w:fldChar w:fldCharType="end"/>
        </w:r>
      </w:hyperlink>
    </w:p>
    <w:p w14:paraId="720BBB1C" w14:textId="11528107"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60" w:history="1">
        <w:r w:rsidR="007D65FC" w:rsidRPr="0083329C">
          <w:rPr>
            <w:rStyle w:val="Hyperlink"/>
            <w:noProof/>
          </w:rPr>
          <w:t>8.2.13.2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_Toc24967560 \h </w:instrText>
        </w:r>
        <w:r w:rsidR="007D65FC">
          <w:rPr>
            <w:noProof/>
            <w:webHidden/>
          </w:rPr>
        </w:r>
        <w:r w:rsidR="007D65FC">
          <w:rPr>
            <w:noProof/>
            <w:webHidden/>
          </w:rPr>
          <w:fldChar w:fldCharType="separate"/>
        </w:r>
        <w:r w:rsidR="007D65FC">
          <w:rPr>
            <w:noProof/>
            <w:webHidden/>
          </w:rPr>
          <w:t>139</w:t>
        </w:r>
        <w:r w:rsidR="007D65FC">
          <w:rPr>
            <w:noProof/>
            <w:webHidden/>
          </w:rPr>
          <w:fldChar w:fldCharType="end"/>
        </w:r>
      </w:hyperlink>
    </w:p>
    <w:p w14:paraId="47160401" w14:textId="3D202883" w:rsidR="007D65FC" w:rsidRDefault="00E82B95">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61" w:history="1">
        <w:r w:rsidR="007D65FC" w:rsidRPr="0083329C">
          <w:rPr>
            <w:rStyle w:val="Hyperlink"/>
            <w:noProof/>
          </w:rPr>
          <w:t>8.2.13.3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_Toc24967561 \h </w:instrText>
        </w:r>
        <w:r w:rsidR="007D65FC">
          <w:rPr>
            <w:noProof/>
            <w:webHidden/>
          </w:rPr>
        </w:r>
        <w:r w:rsidR="007D65FC">
          <w:rPr>
            <w:noProof/>
            <w:webHidden/>
          </w:rPr>
          <w:fldChar w:fldCharType="separate"/>
        </w:r>
        <w:r w:rsidR="007D65FC">
          <w:rPr>
            <w:noProof/>
            <w:webHidden/>
          </w:rPr>
          <w:t>139</w:t>
        </w:r>
        <w:r w:rsidR="007D65FC">
          <w:rPr>
            <w:noProof/>
            <w:webHidden/>
          </w:rPr>
          <w:fldChar w:fldCharType="end"/>
        </w:r>
      </w:hyperlink>
    </w:p>
    <w:p w14:paraId="32A46452"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2" w:history="1">
        <w:r w:rsidR="007D65FC" w:rsidRPr="0083329C">
          <w:rPr>
            <w:rStyle w:val="Hyperlink"/>
            <w:noProof/>
          </w:rPr>
          <w:t>8.3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Adhesive Lines</w:t>
        </w:r>
        <w:r w:rsidR="007D65FC">
          <w:rPr>
            <w:noProof/>
            <w:webHidden/>
          </w:rPr>
          <w:tab/>
        </w:r>
        <w:r w:rsidR="007D65FC">
          <w:rPr>
            <w:noProof/>
            <w:webHidden/>
          </w:rPr>
          <w:fldChar w:fldCharType="begin"/>
        </w:r>
        <w:r w:rsidR="007D65FC">
          <w:rPr>
            <w:noProof/>
            <w:webHidden/>
          </w:rPr>
          <w:instrText xml:space="preserve"> PAGEREF _Toc24967562 \h </w:instrText>
        </w:r>
        <w:r w:rsidR="007D65FC">
          <w:rPr>
            <w:noProof/>
            <w:webHidden/>
          </w:rPr>
        </w:r>
        <w:r w:rsidR="007D65FC">
          <w:rPr>
            <w:noProof/>
            <w:webHidden/>
          </w:rPr>
          <w:fldChar w:fldCharType="separate"/>
        </w:r>
        <w:r w:rsidR="007D65FC">
          <w:rPr>
            <w:noProof/>
            <w:webHidden/>
          </w:rPr>
          <w:t>140</w:t>
        </w:r>
        <w:r w:rsidR="007D65FC">
          <w:rPr>
            <w:noProof/>
            <w:webHidden/>
          </w:rPr>
          <w:fldChar w:fldCharType="end"/>
        </w:r>
      </w:hyperlink>
    </w:p>
    <w:p w14:paraId="67A95BFA"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3" w:history="1">
        <w:r w:rsidR="007D65FC" w:rsidRPr="0083329C">
          <w:rPr>
            <w:rStyle w:val="Hyperlink"/>
            <w:noProof/>
          </w:rPr>
          <w:t>8.4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Hemming Flanges</w:t>
        </w:r>
        <w:r w:rsidR="007D65FC">
          <w:rPr>
            <w:noProof/>
            <w:webHidden/>
          </w:rPr>
          <w:tab/>
        </w:r>
        <w:r w:rsidR="007D65FC">
          <w:rPr>
            <w:noProof/>
            <w:webHidden/>
          </w:rPr>
          <w:fldChar w:fldCharType="begin"/>
        </w:r>
        <w:r w:rsidR="007D65FC">
          <w:rPr>
            <w:noProof/>
            <w:webHidden/>
          </w:rPr>
          <w:instrText xml:space="preserve"> PAGEREF _Toc24967563 \h </w:instrText>
        </w:r>
        <w:r w:rsidR="007D65FC">
          <w:rPr>
            <w:noProof/>
            <w:webHidden/>
          </w:rPr>
        </w:r>
        <w:r w:rsidR="007D65FC">
          <w:rPr>
            <w:noProof/>
            <w:webHidden/>
          </w:rPr>
          <w:fldChar w:fldCharType="separate"/>
        </w:r>
        <w:r w:rsidR="007D65FC">
          <w:rPr>
            <w:noProof/>
            <w:webHidden/>
          </w:rPr>
          <w:t>142</w:t>
        </w:r>
        <w:r w:rsidR="007D65FC">
          <w:rPr>
            <w:noProof/>
            <w:webHidden/>
          </w:rPr>
          <w:fldChar w:fldCharType="end"/>
        </w:r>
      </w:hyperlink>
    </w:p>
    <w:p w14:paraId="673A7CE1" w14:textId="77777777" w:rsidR="007D65FC" w:rsidRDefault="00E82B95">
      <w:pPr>
        <w:pStyle w:val="TOC3"/>
        <w:rPr>
          <w:rFonts w:asciiTheme="minorHAnsi" w:eastAsiaTheme="minorEastAsia" w:hAnsiTheme="minorHAnsi" w:cstheme="minorBidi"/>
          <w:noProof/>
          <w:sz w:val="22"/>
          <w:szCs w:val="22"/>
          <w:lang w:eastAsia="en-US"/>
        </w:rPr>
      </w:pPr>
      <w:hyperlink w:anchor="_Toc24967564" w:history="1">
        <w:r w:rsidR="007D65FC" w:rsidRPr="0083329C">
          <w:rPr>
            <w:rStyle w:val="Hyperlink"/>
            <w:noProof/>
          </w:rPr>
          <w:t>8.4.1</w:t>
        </w:r>
        <w:r w:rsidR="007D65FC">
          <w:rPr>
            <w:rFonts w:asciiTheme="minorHAnsi" w:eastAsiaTheme="minorEastAsia" w:hAnsiTheme="minorHAnsi" w:cstheme="minorBidi"/>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_Toc24967564 \h </w:instrText>
        </w:r>
        <w:r w:rsidR="007D65FC">
          <w:rPr>
            <w:noProof/>
            <w:webHidden/>
          </w:rPr>
        </w:r>
        <w:r w:rsidR="007D65FC">
          <w:rPr>
            <w:noProof/>
            <w:webHidden/>
          </w:rPr>
          <w:fldChar w:fldCharType="separate"/>
        </w:r>
        <w:r w:rsidR="007D65FC">
          <w:rPr>
            <w:noProof/>
            <w:webHidden/>
          </w:rPr>
          <w:t>142</w:t>
        </w:r>
        <w:r w:rsidR="007D65FC">
          <w:rPr>
            <w:noProof/>
            <w:webHidden/>
          </w:rPr>
          <w:fldChar w:fldCharType="end"/>
        </w:r>
      </w:hyperlink>
    </w:p>
    <w:p w14:paraId="49D5B5A1" w14:textId="77777777" w:rsidR="007D65FC" w:rsidRDefault="00E82B95">
      <w:pPr>
        <w:pStyle w:val="TOC3"/>
        <w:rPr>
          <w:rFonts w:asciiTheme="minorHAnsi" w:eastAsiaTheme="minorEastAsia" w:hAnsiTheme="minorHAnsi" w:cstheme="minorBidi"/>
          <w:noProof/>
          <w:sz w:val="22"/>
          <w:szCs w:val="22"/>
          <w:lang w:eastAsia="en-US"/>
        </w:rPr>
      </w:pPr>
      <w:hyperlink w:anchor="_Toc24967565" w:history="1">
        <w:r w:rsidR="007D65FC" w:rsidRPr="0083329C">
          <w:rPr>
            <w:rStyle w:val="Hyperlink"/>
            <w:noProof/>
          </w:rPr>
          <w:t>8.4.2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Definition of element </w:t>
        </w:r>
        <w:r w:rsidR="007D65FC" w:rsidRPr="0083329C">
          <w:rPr>
            <w:rStyle w:val="Hyperlink"/>
            <w:rFonts w:ascii="Courier New" w:hAnsi="Courier New" w:cs="Courier New"/>
            <w:noProof/>
          </w:rPr>
          <w:t>&lt;hemming/&gt;</w:t>
        </w:r>
        <w:r w:rsidR="007D65FC">
          <w:rPr>
            <w:noProof/>
            <w:webHidden/>
          </w:rPr>
          <w:tab/>
        </w:r>
        <w:r w:rsidR="007D65FC">
          <w:rPr>
            <w:noProof/>
            <w:webHidden/>
          </w:rPr>
          <w:fldChar w:fldCharType="begin"/>
        </w:r>
        <w:r w:rsidR="007D65FC">
          <w:rPr>
            <w:noProof/>
            <w:webHidden/>
          </w:rPr>
          <w:instrText xml:space="preserve"> PAGEREF _Toc24967565 \h </w:instrText>
        </w:r>
        <w:r w:rsidR="007D65FC">
          <w:rPr>
            <w:noProof/>
            <w:webHidden/>
          </w:rPr>
        </w:r>
        <w:r w:rsidR="007D65FC">
          <w:rPr>
            <w:noProof/>
            <w:webHidden/>
          </w:rPr>
          <w:fldChar w:fldCharType="separate"/>
        </w:r>
        <w:r w:rsidR="007D65FC">
          <w:rPr>
            <w:noProof/>
            <w:webHidden/>
          </w:rPr>
          <w:t>143</w:t>
        </w:r>
        <w:r w:rsidR="007D65FC">
          <w:rPr>
            <w:noProof/>
            <w:webHidden/>
          </w:rPr>
          <w:fldChar w:fldCharType="end"/>
        </w:r>
      </w:hyperlink>
    </w:p>
    <w:p w14:paraId="26A5BEED"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6" w:history="1">
        <w:r w:rsidR="007D65FC" w:rsidRPr="0083329C">
          <w:rPr>
            <w:rStyle w:val="Hyperlink"/>
            <w:noProof/>
          </w:rPr>
          <w:t>8.5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Sequence Connections</w:t>
        </w:r>
        <w:r w:rsidR="007D65FC">
          <w:rPr>
            <w:noProof/>
            <w:webHidden/>
          </w:rPr>
          <w:tab/>
        </w:r>
        <w:r w:rsidR="007D65FC">
          <w:rPr>
            <w:noProof/>
            <w:webHidden/>
          </w:rPr>
          <w:fldChar w:fldCharType="begin"/>
        </w:r>
        <w:r w:rsidR="007D65FC">
          <w:rPr>
            <w:noProof/>
            <w:webHidden/>
          </w:rPr>
          <w:instrText xml:space="preserve"> PAGEREF _Toc24967566 \h </w:instrText>
        </w:r>
        <w:r w:rsidR="007D65FC">
          <w:rPr>
            <w:noProof/>
            <w:webHidden/>
          </w:rPr>
        </w:r>
        <w:r w:rsidR="007D65FC">
          <w:rPr>
            <w:noProof/>
            <w:webHidden/>
          </w:rPr>
          <w:fldChar w:fldCharType="separate"/>
        </w:r>
        <w:r w:rsidR="007D65FC">
          <w:rPr>
            <w:noProof/>
            <w:webHidden/>
          </w:rPr>
          <w:t>146</w:t>
        </w:r>
        <w:r w:rsidR="007D65FC">
          <w:rPr>
            <w:noProof/>
            <w:webHidden/>
          </w:rPr>
          <w:fldChar w:fldCharType="end"/>
        </w:r>
      </w:hyperlink>
    </w:p>
    <w:p w14:paraId="3F9A50FB" w14:textId="77777777" w:rsidR="007D65FC" w:rsidRDefault="00E82B95">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567" w:history="1">
        <w:r w:rsidR="007D65FC" w:rsidRPr="0083329C">
          <w:rPr>
            <w:rStyle w:val="Hyperlink"/>
            <w:noProof/>
            <w14:scene3d>
              <w14:camera w14:prst="orthographicFront"/>
              <w14:lightRig w14:rig="threePt" w14:dir="t">
                <w14:rot w14:lat="0" w14:lon="0" w14:rev="0"/>
              </w14:lightRig>
            </w14:scene3d>
          </w:rPr>
          <w:t>9</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2D connections</w:t>
        </w:r>
        <w:r w:rsidR="007D65FC">
          <w:rPr>
            <w:noProof/>
            <w:webHidden/>
          </w:rPr>
          <w:tab/>
        </w:r>
        <w:r w:rsidR="007D65FC">
          <w:rPr>
            <w:noProof/>
            <w:webHidden/>
          </w:rPr>
          <w:fldChar w:fldCharType="begin"/>
        </w:r>
        <w:r w:rsidR="007D65FC">
          <w:rPr>
            <w:noProof/>
            <w:webHidden/>
          </w:rPr>
          <w:instrText xml:space="preserve"> PAGEREF _Toc24967567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1E218095"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8" w:history="1">
        <w:r w:rsidR="007D65FC" w:rsidRPr="0083329C">
          <w:rPr>
            <w:rStyle w:val="Hyperlink"/>
            <w:noProof/>
          </w:rPr>
          <w:t>9.1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Generic Definitions</w:t>
        </w:r>
        <w:r w:rsidR="007D65FC">
          <w:rPr>
            <w:noProof/>
            <w:webHidden/>
          </w:rPr>
          <w:tab/>
        </w:r>
        <w:r w:rsidR="007D65FC">
          <w:rPr>
            <w:noProof/>
            <w:webHidden/>
          </w:rPr>
          <w:fldChar w:fldCharType="begin"/>
        </w:r>
        <w:r w:rsidR="007D65FC">
          <w:rPr>
            <w:noProof/>
            <w:webHidden/>
          </w:rPr>
          <w:instrText xml:space="preserve"> PAGEREF _Toc24967568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064E8DFA" w14:textId="77777777" w:rsidR="007D65FC" w:rsidRDefault="00E82B95">
      <w:pPr>
        <w:pStyle w:val="TOC3"/>
        <w:rPr>
          <w:rFonts w:asciiTheme="minorHAnsi" w:eastAsiaTheme="minorEastAsia" w:hAnsiTheme="minorHAnsi" w:cstheme="minorBidi"/>
          <w:noProof/>
          <w:sz w:val="22"/>
          <w:szCs w:val="22"/>
          <w:lang w:eastAsia="en-US"/>
        </w:rPr>
      </w:pPr>
      <w:hyperlink w:anchor="_Toc24967569" w:history="1">
        <w:r w:rsidR="007D65FC" w:rsidRPr="0083329C">
          <w:rPr>
            <w:rStyle w:val="Hyperlink"/>
            <w:noProof/>
          </w:rPr>
          <w:t>9.1.1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_Toc24967569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0EA96BFE" w14:textId="77777777" w:rsidR="007D65FC" w:rsidRDefault="00E82B95">
      <w:pPr>
        <w:pStyle w:val="TOC3"/>
        <w:rPr>
          <w:rFonts w:asciiTheme="minorHAnsi" w:eastAsiaTheme="minorEastAsia" w:hAnsiTheme="minorHAnsi" w:cstheme="minorBidi"/>
          <w:noProof/>
          <w:sz w:val="22"/>
          <w:szCs w:val="22"/>
          <w:lang w:eastAsia="en-US"/>
        </w:rPr>
      </w:pPr>
      <w:hyperlink w:anchor="_Toc24967570" w:history="1">
        <w:r w:rsidR="007D65FC" w:rsidRPr="0083329C">
          <w:rPr>
            <w:rStyle w:val="Hyperlink"/>
            <w:noProof/>
          </w:rPr>
          <w:t>9.1.2</w:t>
        </w:r>
        <w:r w:rsidR="007D65FC">
          <w:rPr>
            <w:rFonts w:asciiTheme="minorHAnsi" w:eastAsiaTheme="minorEastAsia" w:hAnsiTheme="minorHAnsi" w:cstheme="minorBidi"/>
            <w:noProof/>
            <w:sz w:val="22"/>
            <w:szCs w:val="22"/>
            <w:lang w:eastAsia="en-US"/>
          </w:rPr>
          <w:tab/>
        </w:r>
        <w:r w:rsidR="007D65FC" w:rsidRPr="0083329C">
          <w:rPr>
            <w:rStyle w:val="Hyperlink"/>
            <w:noProof/>
          </w:rPr>
          <w:t>Connection Face</w:t>
        </w:r>
        <w:r w:rsidR="007D65FC">
          <w:rPr>
            <w:noProof/>
            <w:webHidden/>
          </w:rPr>
          <w:tab/>
        </w:r>
        <w:r w:rsidR="007D65FC">
          <w:rPr>
            <w:noProof/>
            <w:webHidden/>
          </w:rPr>
          <w:fldChar w:fldCharType="begin"/>
        </w:r>
        <w:r w:rsidR="007D65FC">
          <w:rPr>
            <w:noProof/>
            <w:webHidden/>
          </w:rPr>
          <w:instrText xml:space="preserve"> PAGEREF _Toc24967570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14A09D48" w14:textId="77777777" w:rsidR="007D65FC" w:rsidRDefault="00E82B95">
      <w:pPr>
        <w:pStyle w:val="TOC3"/>
        <w:rPr>
          <w:rFonts w:asciiTheme="minorHAnsi" w:eastAsiaTheme="minorEastAsia" w:hAnsiTheme="minorHAnsi" w:cstheme="minorBidi"/>
          <w:noProof/>
          <w:sz w:val="22"/>
          <w:szCs w:val="22"/>
          <w:lang w:eastAsia="en-US"/>
        </w:rPr>
      </w:pPr>
      <w:hyperlink w:anchor="_Toc24967571" w:history="1">
        <w:r w:rsidR="007D65FC" w:rsidRPr="0083329C">
          <w:rPr>
            <w:rStyle w:val="Hyperlink"/>
            <w:noProof/>
          </w:rPr>
          <w:t>9.1.3</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_Toc24967571 \h </w:instrText>
        </w:r>
        <w:r w:rsidR="007D65FC">
          <w:rPr>
            <w:noProof/>
            <w:webHidden/>
          </w:rPr>
        </w:r>
        <w:r w:rsidR="007D65FC">
          <w:rPr>
            <w:noProof/>
            <w:webHidden/>
          </w:rPr>
          <w:fldChar w:fldCharType="separate"/>
        </w:r>
        <w:r w:rsidR="007D65FC">
          <w:rPr>
            <w:noProof/>
            <w:webHidden/>
          </w:rPr>
          <w:t>151</w:t>
        </w:r>
        <w:r w:rsidR="007D65FC">
          <w:rPr>
            <w:noProof/>
            <w:webHidden/>
          </w:rPr>
          <w:fldChar w:fldCharType="end"/>
        </w:r>
      </w:hyperlink>
    </w:p>
    <w:p w14:paraId="70BE9ADC"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2" w:history="1">
        <w:r w:rsidR="007D65FC" w:rsidRPr="0083329C">
          <w:rPr>
            <w:rStyle w:val="Hyperlink"/>
            <w:noProof/>
          </w:rPr>
          <w:t>9.2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Adhesive Faces</w:t>
        </w:r>
        <w:r w:rsidR="007D65FC">
          <w:rPr>
            <w:noProof/>
            <w:webHidden/>
          </w:rPr>
          <w:tab/>
        </w:r>
        <w:r w:rsidR="007D65FC">
          <w:rPr>
            <w:noProof/>
            <w:webHidden/>
          </w:rPr>
          <w:fldChar w:fldCharType="begin"/>
        </w:r>
        <w:r w:rsidR="007D65FC">
          <w:rPr>
            <w:noProof/>
            <w:webHidden/>
          </w:rPr>
          <w:instrText xml:space="preserve"> PAGEREF _Toc24967572 \h </w:instrText>
        </w:r>
        <w:r w:rsidR="007D65FC">
          <w:rPr>
            <w:noProof/>
            <w:webHidden/>
          </w:rPr>
        </w:r>
        <w:r w:rsidR="007D65FC">
          <w:rPr>
            <w:noProof/>
            <w:webHidden/>
          </w:rPr>
          <w:fldChar w:fldCharType="separate"/>
        </w:r>
        <w:r w:rsidR="007D65FC">
          <w:rPr>
            <w:noProof/>
            <w:webHidden/>
          </w:rPr>
          <w:t>152</w:t>
        </w:r>
        <w:r w:rsidR="007D65FC">
          <w:rPr>
            <w:noProof/>
            <w:webHidden/>
          </w:rPr>
          <w:fldChar w:fldCharType="end"/>
        </w:r>
      </w:hyperlink>
    </w:p>
    <w:p w14:paraId="5B47E39B" w14:textId="77777777" w:rsidR="007D65FC" w:rsidRDefault="00E82B95">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3" w:history="1">
        <w:r w:rsidR="007D65FC" w:rsidRPr="0083329C">
          <w:rPr>
            <w:rStyle w:val="Hyperlink"/>
            <w:noProof/>
            <w14:scene3d>
              <w14:camera w14:prst="orthographicFront"/>
              <w14:lightRig w14:rig="threePt" w14:dir="t">
                <w14:rot w14:lat="0" w14:lon="0" w14:rev="0"/>
              </w14:lightRig>
            </w14:scene3d>
          </w:rPr>
          <w:t>10</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Future extensions</w:t>
        </w:r>
        <w:r w:rsidR="007D65FC">
          <w:rPr>
            <w:noProof/>
            <w:webHidden/>
          </w:rPr>
          <w:tab/>
        </w:r>
        <w:r w:rsidR="007D65FC">
          <w:rPr>
            <w:noProof/>
            <w:webHidden/>
          </w:rPr>
          <w:fldChar w:fldCharType="begin"/>
        </w:r>
        <w:r w:rsidR="007D65FC">
          <w:rPr>
            <w:noProof/>
            <w:webHidden/>
          </w:rPr>
          <w:instrText xml:space="preserve"> PAGEREF _Toc24967573 \h </w:instrText>
        </w:r>
        <w:r w:rsidR="007D65FC">
          <w:rPr>
            <w:noProof/>
            <w:webHidden/>
          </w:rPr>
        </w:r>
        <w:r w:rsidR="007D65FC">
          <w:rPr>
            <w:noProof/>
            <w:webHidden/>
          </w:rPr>
          <w:fldChar w:fldCharType="separate"/>
        </w:r>
        <w:r w:rsidR="007D65FC">
          <w:rPr>
            <w:noProof/>
            <w:webHidden/>
          </w:rPr>
          <w:t>154</w:t>
        </w:r>
        <w:r w:rsidR="007D65FC">
          <w:rPr>
            <w:noProof/>
            <w:webHidden/>
          </w:rPr>
          <w:fldChar w:fldCharType="end"/>
        </w:r>
      </w:hyperlink>
    </w:p>
    <w:p w14:paraId="6FF38A8C"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4" w:history="1">
        <w:r w:rsidR="007D65FC" w:rsidRPr="0083329C">
          <w:rPr>
            <w:rStyle w:val="Hyperlink"/>
            <w:noProof/>
          </w:rPr>
          <w:t>10.1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Additional parameters for spot and seam welds</w:t>
        </w:r>
        <w:r w:rsidR="007D65FC">
          <w:rPr>
            <w:noProof/>
            <w:webHidden/>
          </w:rPr>
          <w:tab/>
        </w:r>
        <w:r w:rsidR="007D65FC">
          <w:rPr>
            <w:noProof/>
            <w:webHidden/>
          </w:rPr>
          <w:fldChar w:fldCharType="begin"/>
        </w:r>
        <w:r w:rsidR="007D65FC">
          <w:rPr>
            <w:noProof/>
            <w:webHidden/>
          </w:rPr>
          <w:instrText xml:space="preserve"> PAGEREF _Toc24967574 \h </w:instrText>
        </w:r>
        <w:r w:rsidR="007D65FC">
          <w:rPr>
            <w:noProof/>
            <w:webHidden/>
          </w:rPr>
        </w:r>
        <w:r w:rsidR="007D65FC">
          <w:rPr>
            <w:noProof/>
            <w:webHidden/>
          </w:rPr>
          <w:fldChar w:fldCharType="separate"/>
        </w:r>
        <w:r w:rsidR="007D65FC">
          <w:rPr>
            <w:noProof/>
            <w:webHidden/>
          </w:rPr>
          <w:t>154</w:t>
        </w:r>
        <w:r w:rsidR="007D65FC">
          <w:rPr>
            <w:noProof/>
            <w:webHidden/>
          </w:rPr>
          <w:fldChar w:fldCharType="end"/>
        </w:r>
      </w:hyperlink>
    </w:p>
    <w:p w14:paraId="6D170382" w14:textId="77777777" w:rsidR="007D65FC" w:rsidRDefault="00E82B95">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5" w:history="1">
        <w:r w:rsidR="007D65FC" w:rsidRPr="0083329C">
          <w:rPr>
            <w:rStyle w:val="Hyperlink"/>
            <w:noProof/>
          </w:rPr>
          <w:t>10.2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Other relevant and new joint types</w:t>
        </w:r>
        <w:r w:rsidR="007D65FC">
          <w:rPr>
            <w:noProof/>
            <w:webHidden/>
          </w:rPr>
          <w:tab/>
        </w:r>
        <w:r w:rsidR="007D65FC">
          <w:rPr>
            <w:noProof/>
            <w:webHidden/>
          </w:rPr>
          <w:fldChar w:fldCharType="begin"/>
        </w:r>
        <w:r w:rsidR="007D65FC">
          <w:rPr>
            <w:noProof/>
            <w:webHidden/>
          </w:rPr>
          <w:instrText xml:space="preserve"> PAGEREF _Toc24967575 \h </w:instrText>
        </w:r>
        <w:r w:rsidR="007D65FC">
          <w:rPr>
            <w:noProof/>
            <w:webHidden/>
          </w:rPr>
        </w:r>
        <w:r w:rsidR="007D65FC">
          <w:rPr>
            <w:noProof/>
            <w:webHidden/>
          </w:rPr>
          <w:fldChar w:fldCharType="separate"/>
        </w:r>
        <w:r w:rsidR="007D65FC">
          <w:rPr>
            <w:noProof/>
            <w:webHidden/>
          </w:rPr>
          <w:t>154</w:t>
        </w:r>
        <w:r w:rsidR="007D65FC">
          <w:rPr>
            <w:noProof/>
            <w:webHidden/>
          </w:rPr>
          <w:fldChar w:fldCharType="end"/>
        </w:r>
      </w:hyperlink>
    </w:p>
    <w:p w14:paraId="26EE8CBC" w14:textId="77777777" w:rsidR="007D65FC" w:rsidRDefault="00E82B95">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6" w:history="1">
        <w:r w:rsidR="007D65FC" w:rsidRPr="0083329C">
          <w:rPr>
            <w:rStyle w:val="Hyperlink"/>
            <w:noProof/>
            <w14:scene3d>
              <w14:camera w14:prst="orthographicFront"/>
              <w14:lightRig w14:rig="threePt" w14:dir="t">
                <w14:rot w14:lat="0" w14:lon="0" w14:rev="0"/>
              </w14:lightRig>
            </w14:scene3d>
          </w:rPr>
          <w:t>11</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Disclaimer</w:t>
        </w:r>
        <w:r w:rsidR="007D65FC">
          <w:rPr>
            <w:noProof/>
            <w:webHidden/>
          </w:rPr>
          <w:tab/>
        </w:r>
        <w:r w:rsidR="007D65FC">
          <w:rPr>
            <w:noProof/>
            <w:webHidden/>
          </w:rPr>
          <w:fldChar w:fldCharType="begin"/>
        </w:r>
        <w:r w:rsidR="007D65FC">
          <w:rPr>
            <w:noProof/>
            <w:webHidden/>
          </w:rPr>
          <w:instrText xml:space="preserve"> PAGEREF _Toc24967576 \h </w:instrText>
        </w:r>
        <w:r w:rsidR="007D65FC">
          <w:rPr>
            <w:noProof/>
            <w:webHidden/>
          </w:rPr>
        </w:r>
        <w:r w:rsidR="007D65FC">
          <w:rPr>
            <w:noProof/>
            <w:webHidden/>
          </w:rPr>
          <w:fldChar w:fldCharType="separate"/>
        </w:r>
        <w:r w:rsidR="007D65FC">
          <w:rPr>
            <w:noProof/>
            <w:webHidden/>
          </w:rPr>
          <w:t>155</w:t>
        </w:r>
        <w:r w:rsidR="007D65FC">
          <w:rPr>
            <w:noProof/>
            <w:webHidden/>
          </w:rPr>
          <w:fldChar w:fldCharType="end"/>
        </w:r>
      </w:hyperlink>
    </w:p>
    <w:p w14:paraId="2899E18A" w14:textId="77777777" w:rsidR="007D65FC" w:rsidRDefault="00E82B95">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7" w:history="1">
        <w:r w:rsidR="007D65FC" w:rsidRPr="0083329C">
          <w:rPr>
            <w:rStyle w:val="Hyperlink"/>
            <w:noProof/>
            <w14:scene3d>
              <w14:camera w14:prst="orthographicFront"/>
              <w14:lightRig w14:rig="threePt" w14:dir="t">
                <w14:rot w14:lat="0" w14:lon="0" w14:rev="0"/>
              </w14:lightRig>
            </w14:scene3d>
          </w:rPr>
          <w:t>12</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References</w:t>
        </w:r>
        <w:r w:rsidR="007D65FC">
          <w:rPr>
            <w:noProof/>
            <w:webHidden/>
          </w:rPr>
          <w:tab/>
        </w:r>
        <w:r w:rsidR="007D65FC">
          <w:rPr>
            <w:noProof/>
            <w:webHidden/>
          </w:rPr>
          <w:fldChar w:fldCharType="begin"/>
        </w:r>
        <w:r w:rsidR="007D65FC">
          <w:rPr>
            <w:noProof/>
            <w:webHidden/>
          </w:rPr>
          <w:instrText xml:space="preserve"> PAGEREF _Toc24967577 \h </w:instrText>
        </w:r>
        <w:r w:rsidR="007D65FC">
          <w:rPr>
            <w:noProof/>
            <w:webHidden/>
          </w:rPr>
        </w:r>
        <w:r w:rsidR="007D65FC">
          <w:rPr>
            <w:noProof/>
            <w:webHidden/>
          </w:rPr>
          <w:fldChar w:fldCharType="separate"/>
        </w:r>
        <w:r w:rsidR="007D65FC">
          <w:rPr>
            <w:noProof/>
            <w:webHidden/>
          </w:rPr>
          <w:t>156</w:t>
        </w:r>
        <w:r w:rsidR="007D65FC">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520B1FFD" w14:textId="77777777" w:rsidR="00832FDA" w:rsidRDefault="008D51C0">
      <w:pPr>
        <w:pStyle w:val="TableofFigures"/>
        <w:tabs>
          <w:tab w:val="right" w:leader="dot" w:pos="9060"/>
        </w:tabs>
        <w:rPr>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24721892" w:history="1">
        <w:r w:rsidR="00832FDA" w:rsidRPr="00E227E4">
          <w:rPr>
            <w:rStyle w:val="Hyperlink"/>
            <w:noProof/>
          </w:rPr>
          <w:t>Figure 1: Seam weld as 1</w:t>
        </w:r>
        <w:r w:rsidR="00832FDA" w:rsidRPr="00E227E4">
          <w:rPr>
            <w:rStyle w:val="Hyperlink"/>
            <w:noProof/>
          </w:rPr>
          <w:noBreakHyphen/>
          <w:t>dimensional joint</w:t>
        </w:r>
        <w:r w:rsidR="00832FDA">
          <w:rPr>
            <w:noProof/>
            <w:webHidden/>
          </w:rPr>
          <w:tab/>
        </w:r>
        <w:r w:rsidR="00832FDA">
          <w:rPr>
            <w:noProof/>
            <w:webHidden/>
          </w:rPr>
          <w:fldChar w:fldCharType="begin"/>
        </w:r>
        <w:r w:rsidR="00832FDA">
          <w:rPr>
            <w:noProof/>
            <w:webHidden/>
          </w:rPr>
          <w:instrText xml:space="preserve"> PAGEREF _Toc24721892 \h </w:instrText>
        </w:r>
        <w:r w:rsidR="00832FDA">
          <w:rPr>
            <w:noProof/>
            <w:webHidden/>
          </w:rPr>
        </w:r>
        <w:r w:rsidR="00832FDA">
          <w:rPr>
            <w:noProof/>
            <w:webHidden/>
          </w:rPr>
          <w:fldChar w:fldCharType="separate"/>
        </w:r>
        <w:r w:rsidR="00832FDA">
          <w:rPr>
            <w:noProof/>
            <w:webHidden/>
          </w:rPr>
          <w:t>20</w:t>
        </w:r>
        <w:r w:rsidR="00832FDA">
          <w:rPr>
            <w:noProof/>
            <w:webHidden/>
          </w:rPr>
          <w:fldChar w:fldCharType="end"/>
        </w:r>
      </w:hyperlink>
    </w:p>
    <w:p w14:paraId="0FD70B19"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893" w:history="1">
        <w:r w:rsidR="00832FDA" w:rsidRPr="00E227E4">
          <w:rPr>
            <w:rStyle w:val="Hyperlink"/>
            <w:noProof/>
          </w:rPr>
          <w:t>Figure 2: Topological Relations between Parts and Assemblies</w:t>
        </w:r>
        <w:r w:rsidR="00832FDA">
          <w:rPr>
            <w:noProof/>
            <w:webHidden/>
          </w:rPr>
          <w:tab/>
        </w:r>
        <w:r w:rsidR="00832FDA">
          <w:rPr>
            <w:noProof/>
            <w:webHidden/>
          </w:rPr>
          <w:fldChar w:fldCharType="begin"/>
        </w:r>
        <w:r w:rsidR="00832FDA">
          <w:rPr>
            <w:noProof/>
            <w:webHidden/>
          </w:rPr>
          <w:instrText xml:space="preserve"> PAGEREF _Toc24721893 \h </w:instrText>
        </w:r>
        <w:r w:rsidR="00832FDA">
          <w:rPr>
            <w:noProof/>
            <w:webHidden/>
          </w:rPr>
        </w:r>
        <w:r w:rsidR="00832FDA">
          <w:rPr>
            <w:noProof/>
            <w:webHidden/>
          </w:rPr>
          <w:fldChar w:fldCharType="separate"/>
        </w:r>
        <w:r w:rsidR="00832FDA">
          <w:rPr>
            <w:noProof/>
            <w:webHidden/>
          </w:rPr>
          <w:t>21</w:t>
        </w:r>
        <w:r w:rsidR="00832FDA">
          <w:rPr>
            <w:noProof/>
            <w:webHidden/>
          </w:rPr>
          <w:fldChar w:fldCharType="end"/>
        </w:r>
      </w:hyperlink>
    </w:p>
    <w:p w14:paraId="47D17DEC"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894" w:history="1">
        <w:r w:rsidR="00832FDA" w:rsidRPr="00E227E4">
          <w:rPr>
            <w:rStyle w:val="Hyperlink"/>
            <w:noProof/>
          </w:rPr>
          <w:t>Figure 3: Product Structures Fitting to Previous Figure.</w:t>
        </w:r>
        <w:r w:rsidR="00832FDA">
          <w:rPr>
            <w:noProof/>
            <w:webHidden/>
          </w:rPr>
          <w:tab/>
        </w:r>
        <w:r w:rsidR="00832FDA">
          <w:rPr>
            <w:noProof/>
            <w:webHidden/>
          </w:rPr>
          <w:fldChar w:fldCharType="begin"/>
        </w:r>
        <w:r w:rsidR="00832FDA">
          <w:rPr>
            <w:noProof/>
            <w:webHidden/>
          </w:rPr>
          <w:instrText xml:space="preserve"> PAGEREF _Toc24721894 \h </w:instrText>
        </w:r>
        <w:r w:rsidR="00832FDA">
          <w:rPr>
            <w:noProof/>
            <w:webHidden/>
          </w:rPr>
        </w:r>
        <w:r w:rsidR="00832FDA">
          <w:rPr>
            <w:noProof/>
            <w:webHidden/>
          </w:rPr>
          <w:fldChar w:fldCharType="separate"/>
        </w:r>
        <w:r w:rsidR="00832FDA">
          <w:rPr>
            <w:noProof/>
            <w:webHidden/>
          </w:rPr>
          <w:t>21</w:t>
        </w:r>
        <w:r w:rsidR="00832FDA">
          <w:rPr>
            <w:noProof/>
            <w:webHidden/>
          </w:rPr>
          <w:fldChar w:fldCharType="end"/>
        </w:r>
      </w:hyperlink>
    </w:p>
    <w:p w14:paraId="4AD89748"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895" w:history="1">
        <w:r w:rsidR="00832FDA" w:rsidRPr="00E227E4">
          <w:rPr>
            <w:rStyle w:val="Hyperlink"/>
            <w:noProof/>
          </w:rPr>
          <w:t>Figure 4: The Development Process</w:t>
        </w:r>
        <w:r w:rsidR="00832FDA">
          <w:rPr>
            <w:noProof/>
            <w:webHidden/>
          </w:rPr>
          <w:tab/>
        </w:r>
        <w:r w:rsidR="00832FDA">
          <w:rPr>
            <w:noProof/>
            <w:webHidden/>
          </w:rPr>
          <w:fldChar w:fldCharType="begin"/>
        </w:r>
        <w:r w:rsidR="00832FDA">
          <w:rPr>
            <w:noProof/>
            <w:webHidden/>
          </w:rPr>
          <w:instrText xml:space="preserve"> PAGEREF _Toc24721895 \h </w:instrText>
        </w:r>
        <w:r w:rsidR="00832FDA">
          <w:rPr>
            <w:noProof/>
            <w:webHidden/>
          </w:rPr>
        </w:r>
        <w:r w:rsidR="00832FDA">
          <w:rPr>
            <w:noProof/>
            <w:webHidden/>
          </w:rPr>
          <w:fldChar w:fldCharType="separate"/>
        </w:r>
        <w:r w:rsidR="00832FDA">
          <w:rPr>
            <w:noProof/>
            <w:webHidden/>
          </w:rPr>
          <w:t>22</w:t>
        </w:r>
        <w:r w:rsidR="00832FDA">
          <w:rPr>
            <w:noProof/>
            <w:webHidden/>
          </w:rPr>
          <w:fldChar w:fldCharType="end"/>
        </w:r>
      </w:hyperlink>
    </w:p>
    <w:p w14:paraId="7230891C"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896" w:history="1">
        <w:r w:rsidR="00832FDA" w:rsidRPr="00E227E4">
          <w:rPr>
            <w:rStyle w:val="Hyperlink"/>
            <w:noProof/>
          </w:rPr>
          <w:t>Figure 5: χMCF as a Platform for Connection Information in the Complete Development Process</w:t>
        </w:r>
        <w:r w:rsidR="00832FDA">
          <w:rPr>
            <w:noProof/>
            <w:webHidden/>
          </w:rPr>
          <w:tab/>
        </w:r>
        <w:r w:rsidR="00832FDA">
          <w:rPr>
            <w:noProof/>
            <w:webHidden/>
          </w:rPr>
          <w:fldChar w:fldCharType="begin"/>
        </w:r>
        <w:r w:rsidR="00832FDA">
          <w:rPr>
            <w:noProof/>
            <w:webHidden/>
          </w:rPr>
          <w:instrText xml:space="preserve"> PAGEREF _Toc24721896 \h </w:instrText>
        </w:r>
        <w:r w:rsidR="00832FDA">
          <w:rPr>
            <w:noProof/>
            <w:webHidden/>
          </w:rPr>
        </w:r>
        <w:r w:rsidR="00832FDA">
          <w:rPr>
            <w:noProof/>
            <w:webHidden/>
          </w:rPr>
          <w:fldChar w:fldCharType="separate"/>
        </w:r>
        <w:r w:rsidR="00832FDA">
          <w:rPr>
            <w:noProof/>
            <w:webHidden/>
          </w:rPr>
          <w:t>22</w:t>
        </w:r>
        <w:r w:rsidR="00832FDA">
          <w:rPr>
            <w:noProof/>
            <w:webHidden/>
          </w:rPr>
          <w:fldChar w:fldCharType="end"/>
        </w:r>
      </w:hyperlink>
    </w:p>
    <w:p w14:paraId="4B08DCD9"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897" w:history="1">
        <w:r w:rsidR="00832FDA" w:rsidRPr="00E227E4">
          <w:rPr>
            <w:rStyle w:val="Hyperlink"/>
            <w:noProof/>
          </w:rPr>
          <w:t>Figure 6: Weld line crossing tailored blank vs. weld line crossing physical gap</w:t>
        </w:r>
        <w:r w:rsidR="00832FDA">
          <w:rPr>
            <w:noProof/>
            <w:webHidden/>
          </w:rPr>
          <w:tab/>
        </w:r>
        <w:r w:rsidR="00832FDA">
          <w:rPr>
            <w:noProof/>
            <w:webHidden/>
          </w:rPr>
          <w:fldChar w:fldCharType="begin"/>
        </w:r>
        <w:r w:rsidR="00832FDA">
          <w:rPr>
            <w:noProof/>
            <w:webHidden/>
          </w:rPr>
          <w:instrText xml:space="preserve"> PAGEREF _Toc24721897 \h </w:instrText>
        </w:r>
        <w:r w:rsidR="00832FDA">
          <w:rPr>
            <w:noProof/>
            <w:webHidden/>
          </w:rPr>
        </w:r>
        <w:r w:rsidR="00832FDA">
          <w:rPr>
            <w:noProof/>
            <w:webHidden/>
          </w:rPr>
          <w:fldChar w:fldCharType="separate"/>
        </w:r>
        <w:r w:rsidR="00832FDA">
          <w:rPr>
            <w:noProof/>
            <w:webHidden/>
          </w:rPr>
          <w:t>27</w:t>
        </w:r>
        <w:r w:rsidR="00832FDA">
          <w:rPr>
            <w:noProof/>
            <w:webHidden/>
          </w:rPr>
          <w:fldChar w:fldCharType="end"/>
        </w:r>
      </w:hyperlink>
    </w:p>
    <w:p w14:paraId="2E0D5D68"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r:id="rId11" w:anchor="_Toc24721898" w:history="1">
        <w:r w:rsidR="00832FDA" w:rsidRPr="00E227E4">
          <w:rPr>
            <w:rStyle w:val="Hyperlink"/>
            <w:noProof/>
          </w:rPr>
          <w:t>Figure 7: special topologies</w:t>
        </w:r>
        <w:r w:rsidR="00832FDA">
          <w:rPr>
            <w:noProof/>
            <w:webHidden/>
          </w:rPr>
          <w:tab/>
        </w:r>
        <w:r w:rsidR="00832FDA">
          <w:rPr>
            <w:noProof/>
            <w:webHidden/>
          </w:rPr>
          <w:fldChar w:fldCharType="begin"/>
        </w:r>
        <w:r w:rsidR="00832FDA">
          <w:rPr>
            <w:noProof/>
            <w:webHidden/>
          </w:rPr>
          <w:instrText xml:space="preserve"> PAGEREF _Toc24721898 \h </w:instrText>
        </w:r>
        <w:r w:rsidR="00832FDA">
          <w:rPr>
            <w:noProof/>
            <w:webHidden/>
          </w:rPr>
        </w:r>
        <w:r w:rsidR="00832FDA">
          <w:rPr>
            <w:noProof/>
            <w:webHidden/>
          </w:rPr>
          <w:fldChar w:fldCharType="separate"/>
        </w:r>
        <w:r w:rsidR="00832FDA">
          <w:rPr>
            <w:noProof/>
            <w:webHidden/>
          </w:rPr>
          <w:t>36</w:t>
        </w:r>
        <w:r w:rsidR="00832FDA">
          <w:rPr>
            <w:noProof/>
            <w:webHidden/>
          </w:rPr>
          <w:fldChar w:fldCharType="end"/>
        </w:r>
      </w:hyperlink>
    </w:p>
    <w:p w14:paraId="51C519D3"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899" w:history="1">
        <w:r w:rsidR="00832FDA" w:rsidRPr="00E227E4">
          <w:rPr>
            <w:rStyle w:val="Hyperlink"/>
            <w:noProof/>
          </w:rPr>
          <w:t>Figure 8: Robscans with Different Rotation Angles; Two of them Mirrored</w:t>
        </w:r>
        <w:r w:rsidR="00832FDA">
          <w:rPr>
            <w:noProof/>
            <w:webHidden/>
          </w:rPr>
          <w:tab/>
        </w:r>
        <w:r w:rsidR="00832FDA">
          <w:rPr>
            <w:noProof/>
            <w:webHidden/>
          </w:rPr>
          <w:fldChar w:fldCharType="begin"/>
        </w:r>
        <w:r w:rsidR="00832FDA">
          <w:rPr>
            <w:noProof/>
            <w:webHidden/>
          </w:rPr>
          <w:instrText xml:space="preserve"> PAGEREF _Toc24721899 \h </w:instrText>
        </w:r>
        <w:r w:rsidR="00832FDA">
          <w:rPr>
            <w:noProof/>
            <w:webHidden/>
          </w:rPr>
        </w:r>
        <w:r w:rsidR="00832FDA">
          <w:rPr>
            <w:noProof/>
            <w:webHidden/>
          </w:rPr>
          <w:fldChar w:fldCharType="separate"/>
        </w:r>
        <w:r w:rsidR="00832FDA">
          <w:rPr>
            <w:noProof/>
            <w:webHidden/>
          </w:rPr>
          <w:t>55</w:t>
        </w:r>
        <w:r w:rsidR="00832FDA">
          <w:rPr>
            <w:noProof/>
            <w:webHidden/>
          </w:rPr>
          <w:fldChar w:fldCharType="end"/>
        </w:r>
      </w:hyperlink>
    </w:p>
    <w:p w14:paraId="117C9297"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00" w:history="1">
        <w:r w:rsidR="00832FDA" w:rsidRPr="00E227E4">
          <w:rPr>
            <w:rStyle w:val="Hyperlink"/>
            <w:noProof/>
          </w:rPr>
          <w:t>Figure 9: Rivet head types</w:t>
        </w:r>
        <w:r w:rsidR="00832FDA">
          <w:rPr>
            <w:noProof/>
            <w:webHidden/>
          </w:rPr>
          <w:tab/>
        </w:r>
        <w:r w:rsidR="00832FDA">
          <w:rPr>
            <w:noProof/>
            <w:webHidden/>
          </w:rPr>
          <w:fldChar w:fldCharType="begin"/>
        </w:r>
        <w:r w:rsidR="00832FDA">
          <w:rPr>
            <w:noProof/>
            <w:webHidden/>
          </w:rPr>
          <w:instrText xml:space="preserve"> PAGEREF _Toc24721900 \h </w:instrText>
        </w:r>
        <w:r w:rsidR="00832FDA">
          <w:rPr>
            <w:noProof/>
            <w:webHidden/>
          </w:rPr>
        </w:r>
        <w:r w:rsidR="00832FDA">
          <w:rPr>
            <w:noProof/>
            <w:webHidden/>
          </w:rPr>
          <w:fldChar w:fldCharType="separate"/>
        </w:r>
        <w:r w:rsidR="00832FDA">
          <w:rPr>
            <w:noProof/>
            <w:webHidden/>
          </w:rPr>
          <w:t>58</w:t>
        </w:r>
        <w:r w:rsidR="00832FDA">
          <w:rPr>
            <w:noProof/>
            <w:webHidden/>
          </w:rPr>
          <w:fldChar w:fldCharType="end"/>
        </w:r>
      </w:hyperlink>
    </w:p>
    <w:p w14:paraId="731063A6"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01" w:history="1">
        <w:r w:rsidR="00832FDA" w:rsidRPr="00E227E4">
          <w:rPr>
            <w:rStyle w:val="Hyperlink"/>
            <w:noProof/>
          </w:rPr>
          <w:t>Figure 10: Cross Section of a blind rivet</w:t>
        </w:r>
        <w:r w:rsidR="00832FDA">
          <w:rPr>
            <w:noProof/>
            <w:webHidden/>
          </w:rPr>
          <w:tab/>
        </w:r>
        <w:r w:rsidR="00832FDA">
          <w:rPr>
            <w:noProof/>
            <w:webHidden/>
          </w:rPr>
          <w:fldChar w:fldCharType="begin"/>
        </w:r>
        <w:r w:rsidR="00832FDA">
          <w:rPr>
            <w:noProof/>
            <w:webHidden/>
          </w:rPr>
          <w:instrText xml:space="preserve"> PAGEREF _Toc24721901 \h </w:instrText>
        </w:r>
        <w:r w:rsidR="00832FDA">
          <w:rPr>
            <w:noProof/>
            <w:webHidden/>
          </w:rPr>
        </w:r>
        <w:r w:rsidR="00832FDA">
          <w:rPr>
            <w:noProof/>
            <w:webHidden/>
          </w:rPr>
          <w:fldChar w:fldCharType="separate"/>
        </w:r>
        <w:r w:rsidR="00832FDA">
          <w:rPr>
            <w:noProof/>
            <w:webHidden/>
          </w:rPr>
          <w:t>60</w:t>
        </w:r>
        <w:r w:rsidR="00832FDA">
          <w:rPr>
            <w:noProof/>
            <w:webHidden/>
          </w:rPr>
          <w:fldChar w:fldCharType="end"/>
        </w:r>
      </w:hyperlink>
    </w:p>
    <w:p w14:paraId="56CBCB5E"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02" w:history="1">
        <w:r w:rsidR="00832FDA" w:rsidRPr="00E227E4">
          <w:rPr>
            <w:rStyle w:val="Hyperlink"/>
            <w:noProof/>
          </w:rPr>
          <w:t>Figure 11: Thick and Thin Assembling</w:t>
        </w:r>
        <w:r w:rsidR="00832FDA">
          <w:rPr>
            <w:noProof/>
            <w:webHidden/>
          </w:rPr>
          <w:tab/>
        </w:r>
        <w:r w:rsidR="00832FDA">
          <w:rPr>
            <w:noProof/>
            <w:webHidden/>
          </w:rPr>
          <w:fldChar w:fldCharType="begin"/>
        </w:r>
        <w:r w:rsidR="00832FDA">
          <w:rPr>
            <w:noProof/>
            <w:webHidden/>
          </w:rPr>
          <w:instrText xml:space="preserve"> PAGEREF _Toc24721902 \h </w:instrText>
        </w:r>
        <w:r w:rsidR="00832FDA">
          <w:rPr>
            <w:noProof/>
            <w:webHidden/>
          </w:rPr>
        </w:r>
        <w:r w:rsidR="00832FDA">
          <w:rPr>
            <w:noProof/>
            <w:webHidden/>
          </w:rPr>
          <w:fldChar w:fldCharType="separate"/>
        </w:r>
        <w:r w:rsidR="00832FDA">
          <w:rPr>
            <w:noProof/>
            <w:webHidden/>
          </w:rPr>
          <w:t>60</w:t>
        </w:r>
        <w:r w:rsidR="00832FDA">
          <w:rPr>
            <w:noProof/>
            <w:webHidden/>
          </w:rPr>
          <w:fldChar w:fldCharType="end"/>
        </w:r>
      </w:hyperlink>
    </w:p>
    <w:p w14:paraId="6345BCEC"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03" w:history="1">
        <w:r w:rsidR="00832FDA" w:rsidRPr="00E227E4">
          <w:rPr>
            <w:rStyle w:val="Hyperlink"/>
            <w:noProof/>
          </w:rPr>
          <w:t>Figure 12: Fastening Soft and Hard</w:t>
        </w:r>
        <w:r w:rsidR="00832FDA">
          <w:rPr>
            <w:noProof/>
            <w:webHidden/>
          </w:rPr>
          <w:tab/>
        </w:r>
        <w:r w:rsidR="00832FDA">
          <w:rPr>
            <w:noProof/>
            <w:webHidden/>
          </w:rPr>
          <w:fldChar w:fldCharType="begin"/>
        </w:r>
        <w:r w:rsidR="00832FDA">
          <w:rPr>
            <w:noProof/>
            <w:webHidden/>
          </w:rPr>
          <w:instrText xml:space="preserve"> PAGEREF _Toc24721903 \h </w:instrText>
        </w:r>
        <w:r w:rsidR="00832FDA">
          <w:rPr>
            <w:noProof/>
            <w:webHidden/>
          </w:rPr>
        </w:r>
        <w:r w:rsidR="00832FDA">
          <w:rPr>
            <w:noProof/>
            <w:webHidden/>
          </w:rPr>
          <w:fldChar w:fldCharType="separate"/>
        </w:r>
        <w:r w:rsidR="00832FDA">
          <w:rPr>
            <w:noProof/>
            <w:webHidden/>
          </w:rPr>
          <w:t>61</w:t>
        </w:r>
        <w:r w:rsidR="00832FDA">
          <w:rPr>
            <w:noProof/>
            <w:webHidden/>
          </w:rPr>
          <w:fldChar w:fldCharType="end"/>
        </w:r>
      </w:hyperlink>
    </w:p>
    <w:p w14:paraId="056D9988"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04" w:history="1">
        <w:r w:rsidR="00832FDA" w:rsidRPr="00E227E4">
          <w:rPr>
            <w:rStyle w:val="Hyperlink"/>
            <w:noProof/>
          </w:rPr>
          <w:t>Figure 13: Cross Section of a Self-Piercing Rivet</w:t>
        </w:r>
        <w:r w:rsidR="00832FDA">
          <w:rPr>
            <w:noProof/>
            <w:webHidden/>
          </w:rPr>
          <w:tab/>
        </w:r>
        <w:r w:rsidR="00832FDA">
          <w:rPr>
            <w:noProof/>
            <w:webHidden/>
          </w:rPr>
          <w:fldChar w:fldCharType="begin"/>
        </w:r>
        <w:r w:rsidR="00832FDA">
          <w:rPr>
            <w:noProof/>
            <w:webHidden/>
          </w:rPr>
          <w:instrText xml:space="preserve"> PAGEREF _Toc24721904 \h </w:instrText>
        </w:r>
        <w:r w:rsidR="00832FDA">
          <w:rPr>
            <w:noProof/>
            <w:webHidden/>
          </w:rPr>
        </w:r>
        <w:r w:rsidR="00832FDA">
          <w:rPr>
            <w:noProof/>
            <w:webHidden/>
          </w:rPr>
          <w:fldChar w:fldCharType="separate"/>
        </w:r>
        <w:r w:rsidR="00832FDA">
          <w:rPr>
            <w:noProof/>
            <w:webHidden/>
          </w:rPr>
          <w:t>62</w:t>
        </w:r>
        <w:r w:rsidR="00832FDA">
          <w:rPr>
            <w:noProof/>
            <w:webHidden/>
          </w:rPr>
          <w:fldChar w:fldCharType="end"/>
        </w:r>
      </w:hyperlink>
    </w:p>
    <w:p w14:paraId="58A7AA2E"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05" w:history="1">
        <w:r w:rsidR="00832FDA" w:rsidRPr="00E227E4">
          <w:rPr>
            <w:rStyle w:val="Hyperlink"/>
            <w:noProof/>
          </w:rPr>
          <w:t>Figure 14: S</w:t>
        </w:r>
        <w:r w:rsidR="00832FDA" w:rsidRPr="00E227E4">
          <w:rPr>
            <w:rStyle w:val="Hyperlink"/>
            <w:rFonts w:ascii="Arial" w:hAnsi="Arial" w:cs="Arial"/>
            <w:noProof/>
            <w:shd w:val="clear" w:color="auto" w:fill="FFFFFF"/>
          </w:rPr>
          <w:t>elf-piercing rivet setting apparatus</w:t>
        </w:r>
        <w:r w:rsidR="00832FDA">
          <w:rPr>
            <w:noProof/>
            <w:webHidden/>
          </w:rPr>
          <w:tab/>
        </w:r>
        <w:r w:rsidR="00832FDA">
          <w:rPr>
            <w:noProof/>
            <w:webHidden/>
          </w:rPr>
          <w:fldChar w:fldCharType="begin"/>
        </w:r>
        <w:r w:rsidR="00832FDA">
          <w:rPr>
            <w:noProof/>
            <w:webHidden/>
          </w:rPr>
          <w:instrText xml:space="preserve"> PAGEREF _Toc24721905 \h </w:instrText>
        </w:r>
        <w:r w:rsidR="00832FDA">
          <w:rPr>
            <w:noProof/>
            <w:webHidden/>
          </w:rPr>
        </w:r>
        <w:r w:rsidR="00832FDA">
          <w:rPr>
            <w:noProof/>
            <w:webHidden/>
          </w:rPr>
          <w:fldChar w:fldCharType="separate"/>
        </w:r>
        <w:r w:rsidR="00832FDA">
          <w:rPr>
            <w:noProof/>
            <w:webHidden/>
          </w:rPr>
          <w:t>62</w:t>
        </w:r>
        <w:r w:rsidR="00832FDA">
          <w:rPr>
            <w:noProof/>
            <w:webHidden/>
          </w:rPr>
          <w:fldChar w:fldCharType="end"/>
        </w:r>
      </w:hyperlink>
    </w:p>
    <w:p w14:paraId="33389442"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06" w:history="1">
        <w:r w:rsidR="00832FDA" w:rsidRPr="00E227E4">
          <w:rPr>
            <w:rStyle w:val="Hyperlink"/>
            <w:noProof/>
          </w:rPr>
          <w:t>Figure 15: Dimensions of Solid Rivets</w:t>
        </w:r>
        <w:r w:rsidR="00832FDA">
          <w:rPr>
            <w:noProof/>
            <w:webHidden/>
          </w:rPr>
          <w:tab/>
        </w:r>
        <w:r w:rsidR="00832FDA">
          <w:rPr>
            <w:noProof/>
            <w:webHidden/>
          </w:rPr>
          <w:fldChar w:fldCharType="begin"/>
        </w:r>
        <w:r w:rsidR="00832FDA">
          <w:rPr>
            <w:noProof/>
            <w:webHidden/>
          </w:rPr>
          <w:instrText xml:space="preserve"> PAGEREF _Toc24721906 \h </w:instrText>
        </w:r>
        <w:r w:rsidR="00832FDA">
          <w:rPr>
            <w:noProof/>
            <w:webHidden/>
          </w:rPr>
        </w:r>
        <w:r w:rsidR="00832FDA">
          <w:rPr>
            <w:noProof/>
            <w:webHidden/>
          </w:rPr>
          <w:fldChar w:fldCharType="separate"/>
        </w:r>
        <w:r w:rsidR="00832FDA">
          <w:rPr>
            <w:noProof/>
            <w:webHidden/>
          </w:rPr>
          <w:t>64</w:t>
        </w:r>
        <w:r w:rsidR="00832FDA">
          <w:rPr>
            <w:noProof/>
            <w:webHidden/>
          </w:rPr>
          <w:fldChar w:fldCharType="end"/>
        </w:r>
      </w:hyperlink>
    </w:p>
    <w:p w14:paraId="1C9C70E2"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07" w:history="1">
        <w:r w:rsidR="00832FDA" w:rsidRPr="00E227E4">
          <w:rPr>
            <w:rStyle w:val="Hyperlink"/>
            <w:noProof/>
          </w:rPr>
          <w:t>Figure 16: Clinch allowance of solid rivet</w:t>
        </w:r>
        <w:r w:rsidR="00832FDA">
          <w:rPr>
            <w:noProof/>
            <w:webHidden/>
          </w:rPr>
          <w:tab/>
        </w:r>
        <w:r w:rsidR="00832FDA">
          <w:rPr>
            <w:noProof/>
            <w:webHidden/>
          </w:rPr>
          <w:fldChar w:fldCharType="begin"/>
        </w:r>
        <w:r w:rsidR="00832FDA">
          <w:rPr>
            <w:noProof/>
            <w:webHidden/>
          </w:rPr>
          <w:instrText xml:space="preserve"> PAGEREF _Toc24721907 \h </w:instrText>
        </w:r>
        <w:r w:rsidR="00832FDA">
          <w:rPr>
            <w:noProof/>
            <w:webHidden/>
          </w:rPr>
        </w:r>
        <w:r w:rsidR="00832FDA">
          <w:rPr>
            <w:noProof/>
            <w:webHidden/>
          </w:rPr>
          <w:fldChar w:fldCharType="separate"/>
        </w:r>
        <w:r w:rsidR="00832FDA">
          <w:rPr>
            <w:noProof/>
            <w:webHidden/>
          </w:rPr>
          <w:t>65</w:t>
        </w:r>
        <w:r w:rsidR="00832FDA">
          <w:rPr>
            <w:noProof/>
            <w:webHidden/>
          </w:rPr>
          <w:fldChar w:fldCharType="end"/>
        </w:r>
      </w:hyperlink>
    </w:p>
    <w:p w14:paraId="38A35DD3"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08" w:history="1">
        <w:r w:rsidR="00832FDA" w:rsidRPr="00E227E4">
          <w:rPr>
            <w:rStyle w:val="Hyperlink"/>
            <w:noProof/>
          </w:rPr>
          <w:t>Figure 17: Cross section of a SWOP Rivet</w:t>
        </w:r>
        <w:r w:rsidR="00832FDA">
          <w:rPr>
            <w:noProof/>
            <w:webHidden/>
          </w:rPr>
          <w:tab/>
        </w:r>
        <w:r w:rsidR="00832FDA">
          <w:rPr>
            <w:noProof/>
            <w:webHidden/>
          </w:rPr>
          <w:fldChar w:fldCharType="begin"/>
        </w:r>
        <w:r w:rsidR="00832FDA">
          <w:rPr>
            <w:noProof/>
            <w:webHidden/>
          </w:rPr>
          <w:instrText xml:space="preserve"> PAGEREF _Toc24721908 \h </w:instrText>
        </w:r>
        <w:r w:rsidR="00832FDA">
          <w:rPr>
            <w:noProof/>
            <w:webHidden/>
          </w:rPr>
        </w:r>
        <w:r w:rsidR="00832FDA">
          <w:rPr>
            <w:noProof/>
            <w:webHidden/>
          </w:rPr>
          <w:fldChar w:fldCharType="separate"/>
        </w:r>
        <w:r w:rsidR="00832FDA">
          <w:rPr>
            <w:noProof/>
            <w:webHidden/>
          </w:rPr>
          <w:t>66</w:t>
        </w:r>
        <w:r w:rsidR="00832FDA">
          <w:rPr>
            <w:noProof/>
            <w:webHidden/>
          </w:rPr>
          <w:fldChar w:fldCharType="end"/>
        </w:r>
      </w:hyperlink>
    </w:p>
    <w:p w14:paraId="6E534BAE"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09" w:history="1">
        <w:r w:rsidR="00832FDA" w:rsidRPr="00E227E4">
          <w:rPr>
            <w:rStyle w:val="Hyperlink"/>
            <w:noProof/>
          </w:rPr>
          <w:t>Figure 18: Bolts and Screws</w:t>
        </w:r>
        <w:r w:rsidR="00832FDA">
          <w:rPr>
            <w:noProof/>
            <w:webHidden/>
          </w:rPr>
          <w:tab/>
        </w:r>
        <w:r w:rsidR="00832FDA">
          <w:rPr>
            <w:noProof/>
            <w:webHidden/>
          </w:rPr>
          <w:fldChar w:fldCharType="begin"/>
        </w:r>
        <w:r w:rsidR="00832FDA">
          <w:rPr>
            <w:noProof/>
            <w:webHidden/>
          </w:rPr>
          <w:instrText xml:space="preserve"> PAGEREF _Toc24721909 \h </w:instrText>
        </w:r>
        <w:r w:rsidR="00832FDA">
          <w:rPr>
            <w:noProof/>
            <w:webHidden/>
          </w:rPr>
        </w:r>
        <w:r w:rsidR="00832FDA">
          <w:rPr>
            <w:noProof/>
            <w:webHidden/>
          </w:rPr>
          <w:fldChar w:fldCharType="separate"/>
        </w:r>
        <w:r w:rsidR="00832FDA">
          <w:rPr>
            <w:noProof/>
            <w:webHidden/>
          </w:rPr>
          <w:t>68</w:t>
        </w:r>
        <w:r w:rsidR="00832FDA">
          <w:rPr>
            <w:noProof/>
            <w:webHidden/>
          </w:rPr>
          <w:fldChar w:fldCharType="end"/>
        </w:r>
      </w:hyperlink>
    </w:p>
    <w:p w14:paraId="0C8B3EDC"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10" w:history="1">
        <w:r w:rsidR="00832FDA" w:rsidRPr="00E227E4">
          <w:rPr>
            <w:rStyle w:val="Hyperlink"/>
            <w:noProof/>
          </w:rPr>
          <w:t>Figure 19: Different Screw Forms</w:t>
        </w:r>
        <w:r w:rsidR="00832FDA">
          <w:rPr>
            <w:noProof/>
            <w:webHidden/>
          </w:rPr>
          <w:tab/>
        </w:r>
        <w:r w:rsidR="00832FDA">
          <w:rPr>
            <w:noProof/>
            <w:webHidden/>
          </w:rPr>
          <w:fldChar w:fldCharType="begin"/>
        </w:r>
        <w:r w:rsidR="00832FDA">
          <w:rPr>
            <w:noProof/>
            <w:webHidden/>
          </w:rPr>
          <w:instrText xml:space="preserve"> PAGEREF _Toc24721910 \h </w:instrText>
        </w:r>
        <w:r w:rsidR="00832FDA">
          <w:rPr>
            <w:noProof/>
            <w:webHidden/>
          </w:rPr>
        </w:r>
        <w:r w:rsidR="00832FDA">
          <w:rPr>
            <w:noProof/>
            <w:webHidden/>
          </w:rPr>
          <w:fldChar w:fldCharType="separate"/>
        </w:r>
        <w:r w:rsidR="00832FDA">
          <w:rPr>
            <w:noProof/>
            <w:webHidden/>
          </w:rPr>
          <w:t>69</w:t>
        </w:r>
        <w:r w:rsidR="00832FDA">
          <w:rPr>
            <w:noProof/>
            <w:webHidden/>
          </w:rPr>
          <w:fldChar w:fldCharType="end"/>
        </w:r>
      </w:hyperlink>
    </w:p>
    <w:p w14:paraId="54F74015"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11" w:history="1">
        <w:r w:rsidR="00832FDA" w:rsidRPr="00E227E4">
          <w:rPr>
            <w:rStyle w:val="Hyperlink"/>
            <w:noProof/>
          </w:rPr>
          <w:t>Figure 20: Definition of Length and Head Sizes</w:t>
        </w:r>
        <w:r w:rsidR="00832FDA">
          <w:rPr>
            <w:noProof/>
            <w:webHidden/>
          </w:rPr>
          <w:tab/>
        </w:r>
        <w:r w:rsidR="00832FDA">
          <w:rPr>
            <w:noProof/>
            <w:webHidden/>
          </w:rPr>
          <w:fldChar w:fldCharType="begin"/>
        </w:r>
        <w:r w:rsidR="00832FDA">
          <w:rPr>
            <w:noProof/>
            <w:webHidden/>
          </w:rPr>
          <w:instrText xml:space="preserve"> PAGEREF _Toc24721911 \h </w:instrText>
        </w:r>
        <w:r w:rsidR="00832FDA">
          <w:rPr>
            <w:noProof/>
            <w:webHidden/>
          </w:rPr>
        </w:r>
        <w:r w:rsidR="00832FDA">
          <w:rPr>
            <w:noProof/>
            <w:webHidden/>
          </w:rPr>
          <w:fldChar w:fldCharType="separate"/>
        </w:r>
        <w:r w:rsidR="00832FDA">
          <w:rPr>
            <w:noProof/>
            <w:webHidden/>
          </w:rPr>
          <w:t>69</w:t>
        </w:r>
        <w:r w:rsidR="00832FDA">
          <w:rPr>
            <w:noProof/>
            <w:webHidden/>
          </w:rPr>
          <w:fldChar w:fldCharType="end"/>
        </w:r>
      </w:hyperlink>
    </w:p>
    <w:p w14:paraId="2C624E61"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12" w:history="1">
        <w:r w:rsidR="00832FDA" w:rsidRPr="00E227E4">
          <w:rPr>
            <w:rStyle w:val="Hyperlink"/>
            <w:noProof/>
          </w:rPr>
          <w:t>Figure 21: Definition of lead, pitch and starts of a thread.</w:t>
        </w:r>
        <w:r w:rsidR="00832FDA">
          <w:rPr>
            <w:noProof/>
            <w:webHidden/>
          </w:rPr>
          <w:tab/>
        </w:r>
        <w:r w:rsidR="00832FDA">
          <w:rPr>
            <w:noProof/>
            <w:webHidden/>
          </w:rPr>
          <w:fldChar w:fldCharType="begin"/>
        </w:r>
        <w:r w:rsidR="00832FDA">
          <w:rPr>
            <w:noProof/>
            <w:webHidden/>
          </w:rPr>
          <w:instrText xml:space="preserve"> PAGEREF _Toc24721912 \h </w:instrText>
        </w:r>
        <w:r w:rsidR="00832FDA">
          <w:rPr>
            <w:noProof/>
            <w:webHidden/>
          </w:rPr>
        </w:r>
        <w:r w:rsidR="00832FDA">
          <w:rPr>
            <w:noProof/>
            <w:webHidden/>
          </w:rPr>
          <w:fldChar w:fldCharType="separate"/>
        </w:r>
        <w:r w:rsidR="00832FDA">
          <w:rPr>
            <w:noProof/>
            <w:webHidden/>
          </w:rPr>
          <w:t>69</w:t>
        </w:r>
        <w:r w:rsidR="00832FDA">
          <w:rPr>
            <w:noProof/>
            <w:webHidden/>
          </w:rPr>
          <w:fldChar w:fldCharType="end"/>
        </w:r>
      </w:hyperlink>
    </w:p>
    <w:p w14:paraId="5265B687"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13" w:history="1">
        <w:r w:rsidR="00832FDA" w:rsidRPr="00E227E4">
          <w:rPr>
            <w:rStyle w:val="Hyperlink"/>
            <w:noProof/>
          </w:rPr>
          <w:t>Figure 22: Bolt with welded nut</w:t>
        </w:r>
        <w:r w:rsidR="00832FDA">
          <w:rPr>
            <w:noProof/>
            <w:webHidden/>
          </w:rPr>
          <w:tab/>
        </w:r>
        <w:r w:rsidR="00832FDA">
          <w:rPr>
            <w:noProof/>
            <w:webHidden/>
          </w:rPr>
          <w:fldChar w:fldCharType="begin"/>
        </w:r>
        <w:r w:rsidR="00832FDA">
          <w:rPr>
            <w:noProof/>
            <w:webHidden/>
          </w:rPr>
          <w:instrText xml:space="preserve"> PAGEREF _Toc24721913 \h </w:instrText>
        </w:r>
        <w:r w:rsidR="00832FDA">
          <w:rPr>
            <w:noProof/>
            <w:webHidden/>
          </w:rPr>
        </w:r>
        <w:r w:rsidR="00832FDA">
          <w:rPr>
            <w:noProof/>
            <w:webHidden/>
          </w:rPr>
          <w:fldChar w:fldCharType="separate"/>
        </w:r>
        <w:r w:rsidR="00832FDA">
          <w:rPr>
            <w:noProof/>
            <w:webHidden/>
          </w:rPr>
          <w:t>80</w:t>
        </w:r>
        <w:r w:rsidR="00832FDA">
          <w:rPr>
            <w:noProof/>
            <w:webHidden/>
          </w:rPr>
          <w:fldChar w:fldCharType="end"/>
        </w:r>
      </w:hyperlink>
    </w:p>
    <w:p w14:paraId="23184A56"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14" w:history="1">
        <w:r w:rsidR="00832FDA" w:rsidRPr="00E227E4">
          <w:rPr>
            <w:rStyle w:val="Hyperlink"/>
            <w:noProof/>
          </w:rPr>
          <w:t>Figure 23: Bolt with free nut</w:t>
        </w:r>
        <w:r w:rsidR="00832FDA">
          <w:rPr>
            <w:noProof/>
            <w:webHidden/>
          </w:rPr>
          <w:tab/>
        </w:r>
        <w:r w:rsidR="00832FDA">
          <w:rPr>
            <w:noProof/>
            <w:webHidden/>
          </w:rPr>
          <w:fldChar w:fldCharType="begin"/>
        </w:r>
        <w:r w:rsidR="00832FDA">
          <w:rPr>
            <w:noProof/>
            <w:webHidden/>
          </w:rPr>
          <w:instrText xml:space="preserve"> PAGEREF _Toc24721914 \h </w:instrText>
        </w:r>
        <w:r w:rsidR="00832FDA">
          <w:rPr>
            <w:noProof/>
            <w:webHidden/>
          </w:rPr>
        </w:r>
        <w:r w:rsidR="00832FDA">
          <w:rPr>
            <w:noProof/>
            <w:webHidden/>
          </w:rPr>
          <w:fldChar w:fldCharType="separate"/>
        </w:r>
        <w:r w:rsidR="00832FDA">
          <w:rPr>
            <w:noProof/>
            <w:webHidden/>
          </w:rPr>
          <w:t>80</w:t>
        </w:r>
        <w:r w:rsidR="00832FDA">
          <w:rPr>
            <w:noProof/>
            <w:webHidden/>
          </w:rPr>
          <w:fldChar w:fldCharType="end"/>
        </w:r>
      </w:hyperlink>
    </w:p>
    <w:p w14:paraId="75E8914B"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15" w:history="1">
        <w:r w:rsidR="00832FDA" w:rsidRPr="00E227E4">
          <w:rPr>
            <w:rStyle w:val="Hyperlink"/>
            <w:noProof/>
          </w:rPr>
          <w:t>Figure 24: Screw</w:t>
        </w:r>
        <w:r w:rsidR="00832FDA">
          <w:rPr>
            <w:noProof/>
            <w:webHidden/>
          </w:rPr>
          <w:tab/>
        </w:r>
        <w:r w:rsidR="00832FDA">
          <w:rPr>
            <w:noProof/>
            <w:webHidden/>
          </w:rPr>
          <w:fldChar w:fldCharType="begin"/>
        </w:r>
        <w:r w:rsidR="00832FDA">
          <w:rPr>
            <w:noProof/>
            <w:webHidden/>
          </w:rPr>
          <w:instrText xml:space="preserve"> PAGEREF _Toc24721915 \h </w:instrText>
        </w:r>
        <w:r w:rsidR="00832FDA">
          <w:rPr>
            <w:noProof/>
            <w:webHidden/>
          </w:rPr>
        </w:r>
        <w:r w:rsidR="00832FDA">
          <w:rPr>
            <w:noProof/>
            <w:webHidden/>
          </w:rPr>
          <w:fldChar w:fldCharType="separate"/>
        </w:r>
        <w:r w:rsidR="00832FDA">
          <w:rPr>
            <w:noProof/>
            <w:webHidden/>
          </w:rPr>
          <w:t>80</w:t>
        </w:r>
        <w:r w:rsidR="00832FDA">
          <w:rPr>
            <w:noProof/>
            <w:webHidden/>
          </w:rPr>
          <w:fldChar w:fldCharType="end"/>
        </w:r>
      </w:hyperlink>
    </w:p>
    <w:p w14:paraId="761AD218"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16" w:history="1">
        <w:r w:rsidR="00832FDA" w:rsidRPr="00E227E4">
          <w:rPr>
            <w:rStyle w:val="Hyperlink"/>
            <w:noProof/>
          </w:rPr>
          <w:t>Figure 25: Welded stud with free nut</w:t>
        </w:r>
        <w:r w:rsidR="00832FDA">
          <w:rPr>
            <w:noProof/>
            <w:webHidden/>
          </w:rPr>
          <w:tab/>
        </w:r>
        <w:r w:rsidR="00832FDA">
          <w:rPr>
            <w:noProof/>
            <w:webHidden/>
          </w:rPr>
          <w:fldChar w:fldCharType="begin"/>
        </w:r>
        <w:r w:rsidR="00832FDA">
          <w:rPr>
            <w:noProof/>
            <w:webHidden/>
          </w:rPr>
          <w:instrText xml:space="preserve"> PAGEREF _Toc24721916 \h </w:instrText>
        </w:r>
        <w:r w:rsidR="00832FDA">
          <w:rPr>
            <w:noProof/>
            <w:webHidden/>
          </w:rPr>
        </w:r>
        <w:r w:rsidR="00832FDA">
          <w:rPr>
            <w:noProof/>
            <w:webHidden/>
          </w:rPr>
          <w:fldChar w:fldCharType="separate"/>
        </w:r>
        <w:r w:rsidR="00832FDA">
          <w:rPr>
            <w:noProof/>
            <w:webHidden/>
          </w:rPr>
          <w:t>81</w:t>
        </w:r>
        <w:r w:rsidR="00832FDA">
          <w:rPr>
            <w:noProof/>
            <w:webHidden/>
          </w:rPr>
          <w:fldChar w:fldCharType="end"/>
        </w:r>
      </w:hyperlink>
    </w:p>
    <w:p w14:paraId="7DFAD9A0"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17" w:history="1">
        <w:r w:rsidR="00832FDA" w:rsidRPr="00E227E4">
          <w:rPr>
            <w:rStyle w:val="Hyperlink"/>
            <w:noProof/>
          </w:rPr>
          <w:t>Figure 26: Plain stud</w:t>
        </w:r>
        <w:r w:rsidR="00832FDA">
          <w:rPr>
            <w:noProof/>
            <w:webHidden/>
          </w:rPr>
          <w:tab/>
        </w:r>
        <w:r w:rsidR="00832FDA">
          <w:rPr>
            <w:noProof/>
            <w:webHidden/>
          </w:rPr>
          <w:fldChar w:fldCharType="begin"/>
        </w:r>
        <w:r w:rsidR="00832FDA">
          <w:rPr>
            <w:noProof/>
            <w:webHidden/>
          </w:rPr>
          <w:instrText xml:space="preserve"> PAGEREF _Toc24721917 \h </w:instrText>
        </w:r>
        <w:r w:rsidR="00832FDA">
          <w:rPr>
            <w:noProof/>
            <w:webHidden/>
          </w:rPr>
        </w:r>
        <w:r w:rsidR="00832FDA">
          <w:rPr>
            <w:noProof/>
            <w:webHidden/>
          </w:rPr>
          <w:fldChar w:fldCharType="separate"/>
        </w:r>
        <w:r w:rsidR="00832FDA">
          <w:rPr>
            <w:noProof/>
            <w:webHidden/>
          </w:rPr>
          <w:t>81</w:t>
        </w:r>
        <w:r w:rsidR="00832FDA">
          <w:rPr>
            <w:noProof/>
            <w:webHidden/>
          </w:rPr>
          <w:fldChar w:fldCharType="end"/>
        </w:r>
      </w:hyperlink>
    </w:p>
    <w:p w14:paraId="1B7BD985"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18" w:history="1">
        <w:r w:rsidR="00832FDA" w:rsidRPr="00E227E4">
          <w:rPr>
            <w:rStyle w:val="Hyperlink"/>
            <w:noProof/>
          </w:rPr>
          <w:t>Figure 27: Process of Flow Drill Screwing</w:t>
        </w:r>
        <w:r w:rsidR="00832FDA">
          <w:rPr>
            <w:noProof/>
            <w:webHidden/>
          </w:rPr>
          <w:tab/>
        </w:r>
        <w:r w:rsidR="00832FDA">
          <w:rPr>
            <w:noProof/>
            <w:webHidden/>
          </w:rPr>
          <w:fldChar w:fldCharType="begin"/>
        </w:r>
        <w:r w:rsidR="00832FDA">
          <w:rPr>
            <w:noProof/>
            <w:webHidden/>
          </w:rPr>
          <w:instrText xml:space="preserve"> PAGEREF _Toc24721918 \h </w:instrText>
        </w:r>
        <w:r w:rsidR="00832FDA">
          <w:rPr>
            <w:noProof/>
            <w:webHidden/>
          </w:rPr>
        </w:r>
        <w:r w:rsidR="00832FDA">
          <w:rPr>
            <w:noProof/>
            <w:webHidden/>
          </w:rPr>
          <w:fldChar w:fldCharType="separate"/>
        </w:r>
        <w:r w:rsidR="00832FDA">
          <w:rPr>
            <w:noProof/>
            <w:webHidden/>
          </w:rPr>
          <w:t>83</w:t>
        </w:r>
        <w:r w:rsidR="00832FDA">
          <w:rPr>
            <w:noProof/>
            <w:webHidden/>
          </w:rPr>
          <w:fldChar w:fldCharType="end"/>
        </w:r>
      </w:hyperlink>
    </w:p>
    <w:p w14:paraId="795489AC"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19" w:history="1">
        <w:r w:rsidR="00832FDA" w:rsidRPr="00E227E4">
          <w:rPr>
            <w:rStyle w:val="Hyperlink"/>
            <w:noProof/>
          </w:rPr>
          <w:t>Figure 28: Measures of applied FDS</w:t>
        </w:r>
        <w:r w:rsidR="00832FDA">
          <w:rPr>
            <w:noProof/>
            <w:webHidden/>
          </w:rPr>
          <w:tab/>
        </w:r>
        <w:r w:rsidR="00832FDA">
          <w:rPr>
            <w:noProof/>
            <w:webHidden/>
          </w:rPr>
          <w:fldChar w:fldCharType="begin"/>
        </w:r>
        <w:r w:rsidR="00832FDA">
          <w:rPr>
            <w:noProof/>
            <w:webHidden/>
          </w:rPr>
          <w:instrText xml:space="preserve"> PAGEREF _Toc24721919 \h </w:instrText>
        </w:r>
        <w:r w:rsidR="00832FDA">
          <w:rPr>
            <w:noProof/>
            <w:webHidden/>
          </w:rPr>
        </w:r>
        <w:r w:rsidR="00832FDA">
          <w:rPr>
            <w:noProof/>
            <w:webHidden/>
          </w:rPr>
          <w:fldChar w:fldCharType="separate"/>
        </w:r>
        <w:r w:rsidR="00832FDA">
          <w:rPr>
            <w:noProof/>
            <w:webHidden/>
          </w:rPr>
          <w:t>83</w:t>
        </w:r>
        <w:r w:rsidR="00832FDA">
          <w:rPr>
            <w:noProof/>
            <w:webHidden/>
          </w:rPr>
          <w:fldChar w:fldCharType="end"/>
        </w:r>
      </w:hyperlink>
    </w:p>
    <w:p w14:paraId="3B327AD4"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20" w:history="1">
        <w:r w:rsidR="00832FDA" w:rsidRPr="00E227E4">
          <w:rPr>
            <w:rStyle w:val="Hyperlink"/>
            <w:noProof/>
          </w:rPr>
          <w:t>Figure 29: Pre-machined or clearance hole in FDS connection</w:t>
        </w:r>
        <w:r w:rsidR="00832FDA">
          <w:rPr>
            <w:noProof/>
            <w:webHidden/>
          </w:rPr>
          <w:tab/>
        </w:r>
        <w:r w:rsidR="00832FDA">
          <w:rPr>
            <w:noProof/>
            <w:webHidden/>
          </w:rPr>
          <w:fldChar w:fldCharType="begin"/>
        </w:r>
        <w:r w:rsidR="00832FDA">
          <w:rPr>
            <w:noProof/>
            <w:webHidden/>
          </w:rPr>
          <w:instrText xml:space="preserve"> PAGEREF _Toc24721920 \h </w:instrText>
        </w:r>
        <w:r w:rsidR="00832FDA">
          <w:rPr>
            <w:noProof/>
            <w:webHidden/>
          </w:rPr>
        </w:r>
        <w:r w:rsidR="00832FDA">
          <w:rPr>
            <w:noProof/>
            <w:webHidden/>
          </w:rPr>
          <w:fldChar w:fldCharType="separate"/>
        </w:r>
        <w:r w:rsidR="00832FDA">
          <w:rPr>
            <w:noProof/>
            <w:webHidden/>
          </w:rPr>
          <w:t>84</w:t>
        </w:r>
        <w:r w:rsidR="00832FDA">
          <w:rPr>
            <w:noProof/>
            <w:webHidden/>
          </w:rPr>
          <w:fldChar w:fldCharType="end"/>
        </w:r>
      </w:hyperlink>
    </w:p>
    <w:p w14:paraId="1A9EEDDC"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21" w:history="1">
        <w:r w:rsidR="00832FDA" w:rsidRPr="00E227E4">
          <w:rPr>
            <w:rStyle w:val="Hyperlink"/>
            <w:noProof/>
          </w:rPr>
          <w:t>Figure 30: Pilot hole on sheet metal</w:t>
        </w:r>
        <w:r w:rsidR="00832FDA">
          <w:rPr>
            <w:noProof/>
            <w:webHidden/>
          </w:rPr>
          <w:tab/>
        </w:r>
        <w:r w:rsidR="00832FDA">
          <w:rPr>
            <w:noProof/>
            <w:webHidden/>
          </w:rPr>
          <w:fldChar w:fldCharType="begin"/>
        </w:r>
        <w:r w:rsidR="00832FDA">
          <w:rPr>
            <w:noProof/>
            <w:webHidden/>
          </w:rPr>
          <w:instrText xml:space="preserve"> PAGEREF _Toc24721921 \h </w:instrText>
        </w:r>
        <w:r w:rsidR="00832FDA">
          <w:rPr>
            <w:noProof/>
            <w:webHidden/>
          </w:rPr>
        </w:r>
        <w:r w:rsidR="00832FDA">
          <w:rPr>
            <w:noProof/>
            <w:webHidden/>
          </w:rPr>
          <w:fldChar w:fldCharType="separate"/>
        </w:r>
        <w:r w:rsidR="00832FDA">
          <w:rPr>
            <w:noProof/>
            <w:webHidden/>
          </w:rPr>
          <w:t>84</w:t>
        </w:r>
        <w:r w:rsidR="00832FDA">
          <w:rPr>
            <w:noProof/>
            <w:webHidden/>
          </w:rPr>
          <w:fldChar w:fldCharType="end"/>
        </w:r>
      </w:hyperlink>
    </w:p>
    <w:p w14:paraId="5E17D867"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22" w:history="1">
        <w:r w:rsidR="00832FDA" w:rsidRPr="00E227E4">
          <w:rPr>
            <w:rStyle w:val="Hyperlink"/>
            <w:noProof/>
          </w:rPr>
          <w:t>Figure 31: Schematic representation of the clinching operation</w:t>
        </w:r>
        <w:r w:rsidR="00832FDA">
          <w:rPr>
            <w:noProof/>
            <w:webHidden/>
          </w:rPr>
          <w:tab/>
        </w:r>
        <w:r w:rsidR="00832FDA">
          <w:rPr>
            <w:noProof/>
            <w:webHidden/>
          </w:rPr>
          <w:fldChar w:fldCharType="begin"/>
        </w:r>
        <w:r w:rsidR="00832FDA">
          <w:rPr>
            <w:noProof/>
            <w:webHidden/>
          </w:rPr>
          <w:instrText xml:space="preserve"> PAGEREF _Toc24721922 \h </w:instrText>
        </w:r>
        <w:r w:rsidR="00832FDA">
          <w:rPr>
            <w:noProof/>
            <w:webHidden/>
          </w:rPr>
        </w:r>
        <w:r w:rsidR="00832FDA">
          <w:rPr>
            <w:noProof/>
            <w:webHidden/>
          </w:rPr>
          <w:fldChar w:fldCharType="separate"/>
        </w:r>
        <w:r w:rsidR="00832FDA">
          <w:rPr>
            <w:noProof/>
            <w:webHidden/>
          </w:rPr>
          <w:t>86</w:t>
        </w:r>
        <w:r w:rsidR="00832FDA">
          <w:rPr>
            <w:noProof/>
            <w:webHidden/>
          </w:rPr>
          <w:fldChar w:fldCharType="end"/>
        </w:r>
      </w:hyperlink>
    </w:p>
    <w:p w14:paraId="53D5CC32"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23" w:history="1">
        <w:r w:rsidR="00832FDA" w:rsidRPr="00E227E4">
          <w:rPr>
            <w:rStyle w:val="Hyperlink"/>
            <w:noProof/>
          </w:rPr>
          <w:t>Figure 32: Clinch Joint Dimensions</w:t>
        </w:r>
        <w:r w:rsidR="00832FDA">
          <w:rPr>
            <w:noProof/>
            <w:webHidden/>
          </w:rPr>
          <w:tab/>
        </w:r>
        <w:r w:rsidR="00832FDA">
          <w:rPr>
            <w:noProof/>
            <w:webHidden/>
          </w:rPr>
          <w:fldChar w:fldCharType="begin"/>
        </w:r>
        <w:r w:rsidR="00832FDA">
          <w:rPr>
            <w:noProof/>
            <w:webHidden/>
          </w:rPr>
          <w:instrText xml:space="preserve"> PAGEREF _Toc24721923 \h </w:instrText>
        </w:r>
        <w:r w:rsidR="00832FDA">
          <w:rPr>
            <w:noProof/>
            <w:webHidden/>
          </w:rPr>
        </w:r>
        <w:r w:rsidR="00832FDA">
          <w:rPr>
            <w:noProof/>
            <w:webHidden/>
          </w:rPr>
          <w:fldChar w:fldCharType="separate"/>
        </w:r>
        <w:r w:rsidR="00832FDA">
          <w:rPr>
            <w:noProof/>
            <w:webHidden/>
          </w:rPr>
          <w:t>86</w:t>
        </w:r>
        <w:r w:rsidR="00832FDA">
          <w:rPr>
            <w:noProof/>
            <w:webHidden/>
          </w:rPr>
          <w:fldChar w:fldCharType="end"/>
        </w:r>
      </w:hyperlink>
    </w:p>
    <w:p w14:paraId="4C077FC4"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24" w:history="1">
        <w:r w:rsidR="00832FDA" w:rsidRPr="00E227E4">
          <w:rPr>
            <w:rStyle w:val="Hyperlink"/>
            <w:noProof/>
          </w:rPr>
          <w:t>Figure 33: TOX (left) and BTM’s Tog-L-Loc system</w:t>
        </w:r>
        <w:r w:rsidR="00832FDA">
          <w:rPr>
            <w:noProof/>
            <w:webHidden/>
          </w:rPr>
          <w:tab/>
        </w:r>
        <w:r w:rsidR="00832FDA">
          <w:rPr>
            <w:noProof/>
            <w:webHidden/>
          </w:rPr>
          <w:fldChar w:fldCharType="begin"/>
        </w:r>
        <w:r w:rsidR="00832FDA">
          <w:rPr>
            <w:noProof/>
            <w:webHidden/>
          </w:rPr>
          <w:instrText xml:space="preserve"> PAGEREF _Toc24721924 \h </w:instrText>
        </w:r>
        <w:r w:rsidR="00832FDA">
          <w:rPr>
            <w:noProof/>
            <w:webHidden/>
          </w:rPr>
        </w:r>
        <w:r w:rsidR="00832FDA">
          <w:rPr>
            <w:noProof/>
            <w:webHidden/>
          </w:rPr>
          <w:fldChar w:fldCharType="separate"/>
        </w:r>
        <w:r w:rsidR="00832FDA">
          <w:rPr>
            <w:noProof/>
            <w:webHidden/>
          </w:rPr>
          <w:t>87</w:t>
        </w:r>
        <w:r w:rsidR="00832FDA">
          <w:rPr>
            <w:noProof/>
            <w:webHidden/>
          </w:rPr>
          <w:fldChar w:fldCharType="end"/>
        </w:r>
      </w:hyperlink>
    </w:p>
    <w:p w14:paraId="56BD67BB"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25" w:history="1">
        <w:r w:rsidR="00832FDA" w:rsidRPr="00E227E4">
          <w:rPr>
            <w:rStyle w:val="Hyperlink"/>
            <w:noProof/>
          </w:rPr>
          <w:t>Figure 34: Cross Section of a Heat Stake</w:t>
        </w:r>
        <w:r w:rsidR="00832FDA">
          <w:rPr>
            <w:noProof/>
            <w:webHidden/>
          </w:rPr>
          <w:tab/>
        </w:r>
        <w:r w:rsidR="00832FDA">
          <w:rPr>
            <w:noProof/>
            <w:webHidden/>
          </w:rPr>
          <w:fldChar w:fldCharType="begin"/>
        </w:r>
        <w:r w:rsidR="00832FDA">
          <w:rPr>
            <w:noProof/>
            <w:webHidden/>
          </w:rPr>
          <w:instrText xml:space="preserve"> PAGEREF _Toc24721925 \h </w:instrText>
        </w:r>
        <w:r w:rsidR="00832FDA">
          <w:rPr>
            <w:noProof/>
            <w:webHidden/>
          </w:rPr>
        </w:r>
        <w:r w:rsidR="00832FDA">
          <w:rPr>
            <w:noProof/>
            <w:webHidden/>
          </w:rPr>
          <w:fldChar w:fldCharType="separate"/>
        </w:r>
        <w:r w:rsidR="00832FDA">
          <w:rPr>
            <w:noProof/>
            <w:webHidden/>
          </w:rPr>
          <w:t>89</w:t>
        </w:r>
        <w:r w:rsidR="00832FDA">
          <w:rPr>
            <w:noProof/>
            <w:webHidden/>
          </w:rPr>
          <w:fldChar w:fldCharType="end"/>
        </w:r>
      </w:hyperlink>
    </w:p>
    <w:p w14:paraId="3B414F7E" w14:textId="58E552A1"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26" w:history="1">
        <w:r w:rsidR="00832FDA" w:rsidRPr="00E227E4">
          <w:rPr>
            <w:rStyle w:val="Hyperlink"/>
            <w:noProof/>
          </w:rPr>
          <w:t xml:space="preserve">Figure 35: A </w:t>
        </w:r>
        <w:r w:rsidR="00194316">
          <w:rPr>
            <w:rStyle w:val="Hyperlink"/>
            <w:noProof/>
          </w:rPr>
          <w:t>"</w:t>
        </w:r>
        <w:r w:rsidR="00832FDA" w:rsidRPr="00E227E4">
          <w:rPr>
            <w:rStyle w:val="Hyperlink"/>
            <w:noProof/>
          </w:rPr>
          <w:t>Hairpin Clip</w:t>
        </w:r>
        <w:r w:rsidR="00194316">
          <w:rPr>
            <w:rStyle w:val="Hyperlink"/>
            <w:noProof/>
          </w:rPr>
          <w:t>"</w:t>
        </w:r>
        <w:r w:rsidR="00832FDA">
          <w:rPr>
            <w:noProof/>
            <w:webHidden/>
          </w:rPr>
          <w:tab/>
        </w:r>
        <w:r w:rsidR="00832FDA">
          <w:rPr>
            <w:noProof/>
            <w:webHidden/>
          </w:rPr>
          <w:fldChar w:fldCharType="begin"/>
        </w:r>
        <w:r w:rsidR="00832FDA">
          <w:rPr>
            <w:noProof/>
            <w:webHidden/>
          </w:rPr>
          <w:instrText xml:space="preserve"> PAGEREF _Toc24721926 \h </w:instrText>
        </w:r>
        <w:r w:rsidR="00832FDA">
          <w:rPr>
            <w:noProof/>
            <w:webHidden/>
          </w:rPr>
        </w:r>
        <w:r w:rsidR="00832FDA">
          <w:rPr>
            <w:noProof/>
            <w:webHidden/>
          </w:rPr>
          <w:fldChar w:fldCharType="separate"/>
        </w:r>
        <w:r w:rsidR="00832FDA">
          <w:rPr>
            <w:noProof/>
            <w:webHidden/>
          </w:rPr>
          <w:t>91</w:t>
        </w:r>
        <w:r w:rsidR="00832FDA">
          <w:rPr>
            <w:noProof/>
            <w:webHidden/>
          </w:rPr>
          <w:fldChar w:fldCharType="end"/>
        </w:r>
      </w:hyperlink>
    </w:p>
    <w:p w14:paraId="53937774"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27" w:history="1">
        <w:r w:rsidR="00832FDA" w:rsidRPr="00E227E4">
          <w:rPr>
            <w:rStyle w:val="Hyperlink"/>
            <w:noProof/>
          </w:rPr>
          <w:t>Figure 36: Internal and External Circlips</w:t>
        </w:r>
        <w:r w:rsidR="00832FDA">
          <w:rPr>
            <w:noProof/>
            <w:webHidden/>
          </w:rPr>
          <w:tab/>
        </w:r>
        <w:r w:rsidR="00832FDA">
          <w:rPr>
            <w:noProof/>
            <w:webHidden/>
          </w:rPr>
          <w:fldChar w:fldCharType="begin"/>
        </w:r>
        <w:r w:rsidR="00832FDA">
          <w:rPr>
            <w:noProof/>
            <w:webHidden/>
          </w:rPr>
          <w:instrText xml:space="preserve"> PAGEREF _Toc24721927 \h </w:instrText>
        </w:r>
        <w:r w:rsidR="00832FDA">
          <w:rPr>
            <w:noProof/>
            <w:webHidden/>
          </w:rPr>
        </w:r>
        <w:r w:rsidR="00832FDA">
          <w:rPr>
            <w:noProof/>
            <w:webHidden/>
          </w:rPr>
          <w:fldChar w:fldCharType="separate"/>
        </w:r>
        <w:r w:rsidR="00832FDA">
          <w:rPr>
            <w:noProof/>
            <w:webHidden/>
          </w:rPr>
          <w:t>91</w:t>
        </w:r>
        <w:r w:rsidR="00832FDA">
          <w:rPr>
            <w:noProof/>
            <w:webHidden/>
          </w:rPr>
          <w:fldChar w:fldCharType="end"/>
        </w:r>
      </w:hyperlink>
    </w:p>
    <w:p w14:paraId="5B5A7F72"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28" w:history="1">
        <w:r w:rsidR="00832FDA" w:rsidRPr="00E227E4">
          <w:rPr>
            <w:rStyle w:val="Hyperlink"/>
            <w:noProof/>
          </w:rPr>
          <w:t>Figure 37: Clips Pushed into a Hole</w:t>
        </w:r>
        <w:r w:rsidR="00832FDA">
          <w:rPr>
            <w:noProof/>
            <w:webHidden/>
          </w:rPr>
          <w:tab/>
        </w:r>
        <w:r w:rsidR="00832FDA">
          <w:rPr>
            <w:noProof/>
            <w:webHidden/>
          </w:rPr>
          <w:fldChar w:fldCharType="begin"/>
        </w:r>
        <w:r w:rsidR="00832FDA">
          <w:rPr>
            <w:noProof/>
            <w:webHidden/>
          </w:rPr>
          <w:instrText xml:space="preserve"> PAGEREF _Toc24721928 \h </w:instrText>
        </w:r>
        <w:r w:rsidR="00832FDA">
          <w:rPr>
            <w:noProof/>
            <w:webHidden/>
          </w:rPr>
        </w:r>
        <w:r w:rsidR="00832FDA">
          <w:rPr>
            <w:noProof/>
            <w:webHidden/>
          </w:rPr>
          <w:fldChar w:fldCharType="separate"/>
        </w:r>
        <w:r w:rsidR="00832FDA">
          <w:rPr>
            <w:noProof/>
            <w:webHidden/>
          </w:rPr>
          <w:t>92</w:t>
        </w:r>
        <w:r w:rsidR="00832FDA">
          <w:rPr>
            <w:noProof/>
            <w:webHidden/>
          </w:rPr>
          <w:fldChar w:fldCharType="end"/>
        </w:r>
      </w:hyperlink>
    </w:p>
    <w:p w14:paraId="39D81E3E"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29" w:history="1">
        <w:r w:rsidR="00832FDA" w:rsidRPr="00E227E4">
          <w:rPr>
            <w:rStyle w:val="Hyperlink"/>
            <w:noProof/>
          </w:rPr>
          <w:t>Figure 38: Clips Sliding onto a Flat Surface</w:t>
        </w:r>
        <w:r w:rsidR="00832FDA">
          <w:rPr>
            <w:noProof/>
            <w:webHidden/>
          </w:rPr>
          <w:tab/>
        </w:r>
        <w:r w:rsidR="00832FDA">
          <w:rPr>
            <w:noProof/>
            <w:webHidden/>
          </w:rPr>
          <w:fldChar w:fldCharType="begin"/>
        </w:r>
        <w:r w:rsidR="00832FDA">
          <w:rPr>
            <w:noProof/>
            <w:webHidden/>
          </w:rPr>
          <w:instrText xml:space="preserve"> PAGEREF _Toc24721929 \h </w:instrText>
        </w:r>
        <w:r w:rsidR="00832FDA">
          <w:rPr>
            <w:noProof/>
            <w:webHidden/>
          </w:rPr>
        </w:r>
        <w:r w:rsidR="00832FDA">
          <w:rPr>
            <w:noProof/>
            <w:webHidden/>
          </w:rPr>
          <w:fldChar w:fldCharType="separate"/>
        </w:r>
        <w:r w:rsidR="00832FDA">
          <w:rPr>
            <w:noProof/>
            <w:webHidden/>
          </w:rPr>
          <w:t>92</w:t>
        </w:r>
        <w:r w:rsidR="00832FDA">
          <w:rPr>
            <w:noProof/>
            <w:webHidden/>
          </w:rPr>
          <w:fldChar w:fldCharType="end"/>
        </w:r>
      </w:hyperlink>
    </w:p>
    <w:p w14:paraId="330D0498"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30" w:history="1">
        <w:r w:rsidR="00832FDA" w:rsidRPr="00E227E4">
          <w:rPr>
            <w:rStyle w:val="Hyperlink"/>
            <w:noProof/>
          </w:rPr>
          <w:t>Figure 39: RIVTAC</w:t>
        </w:r>
        <w:r w:rsidR="00832FDA" w:rsidRPr="00E227E4">
          <w:rPr>
            <w:rStyle w:val="Hyperlink"/>
            <w:rFonts w:cs="Calibri"/>
            <w:noProof/>
          </w:rPr>
          <w:t>®</w:t>
        </w:r>
        <w:r w:rsidR="00832FDA" w:rsidRPr="00E227E4">
          <w:rPr>
            <w:rStyle w:val="Hyperlink"/>
            <w:noProof/>
          </w:rPr>
          <w:t xml:space="preserve"> Nail</w:t>
        </w:r>
        <w:r w:rsidR="00832FDA">
          <w:rPr>
            <w:noProof/>
            <w:webHidden/>
          </w:rPr>
          <w:tab/>
        </w:r>
        <w:r w:rsidR="00832FDA">
          <w:rPr>
            <w:noProof/>
            <w:webHidden/>
          </w:rPr>
          <w:fldChar w:fldCharType="begin"/>
        </w:r>
        <w:r w:rsidR="00832FDA">
          <w:rPr>
            <w:noProof/>
            <w:webHidden/>
          </w:rPr>
          <w:instrText xml:space="preserve"> PAGEREF _Toc24721930 \h </w:instrText>
        </w:r>
        <w:r w:rsidR="00832FDA">
          <w:rPr>
            <w:noProof/>
            <w:webHidden/>
          </w:rPr>
        </w:r>
        <w:r w:rsidR="00832FDA">
          <w:rPr>
            <w:noProof/>
            <w:webHidden/>
          </w:rPr>
          <w:fldChar w:fldCharType="separate"/>
        </w:r>
        <w:r w:rsidR="00832FDA">
          <w:rPr>
            <w:noProof/>
            <w:webHidden/>
          </w:rPr>
          <w:t>94</w:t>
        </w:r>
        <w:r w:rsidR="00832FDA">
          <w:rPr>
            <w:noProof/>
            <w:webHidden/>
          </w:rPr>
          <w:fldChar w:fldCharType="end"/>
        </w:r>
      </w:hyperlink>
    </w:p>
    <w:p w14:paraId="15760D6B"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31" w:history="1">
        <w:r w:rsidR="00832FDA" w:rsidRPr="00E227E4">
          <w:rPr>
            <w:rStyle w:val="Hyperlink"/>
            <w:noProof/>
          </w:rPr>
          <w:t>Figure 40: Cross Section of a Nail, Connecting Two Sheets</w:t>
        </w:r>
        <w:r w:rsidR="00832FDA">
          <w:rPr>
            <w:noProof/>
            <w:webHidden/>
          </w:rPr>
          <w:tab/>
        </w:r>
        <w:r w:rsidR="00832FDA">
          <w:rPr>
            <w:noProof/>
            <w:webHidden/>
          </w:rPr>
          <w:fldChar w:fldCharType="begin"/>
        </w:r>
        <w:r w:rsidR="00832FDA">
          <w:rPr>
            <w:noProof/>
            <w:webHidden/>
          </w:rPr>
          <w:instrText xml:space="preserve"> PAGEREF _Toc24721931 \h </w:instrText>
        </w:r>
        <w:r w:rsidR="00832FDA">
          <w:rPr>
            <w:noProof/>
            <w:webHidden/>
          </w:rPr>
        </w:r>
        <w:r w:rsidR="00832FDA">
          <w:rPr>
            <w:noProof/>
            <w:webHidden/>
          </w:rPr>
          <w:fldChar w:fldCharType="separate"/>
        </w:r>
        <w:r w:rsidR="00832FDA">
          <w:rPr>
            <w:noProof/>
            <w:webHidden/>
          </w:rPr>
          <w:t>94</w:t>
        </w:r>
        <w:r w:rsidR="00832FDA">
          <w:rPr>
            <w:noProof/>
            <w:webHidden/>
          </w:rPr>
          <w:fldChar w:fldCharType="end"/>
        </w:r>
      </w:hyperlink>
    </w:p>
    <w:p w14:paraId="6CED7F4F"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32" w:history="1">
        <w:r w:rsidR="00832FDA" w:rsidRPr="00E227E4">
          <w:rPr>
            <w:rStyle w:val="Hyperlink"/>
            <w:noProof/>
          </w:rPr>
          <w:t>Figure 41: Weld Line Changing from Y-Joint to Overlap-Joint</w:t>
        </w:r>
        <w:r w:rsidR="00832FDA">
          <w:rPr>
            <w:noProof/>
            <w:webHidden/>
          </w:rPr>
          <w:tab/>
        </w:r>
        <w:r w:rsidR="00832FDA">
          <w:rPr>
            <w:noProof/>
            <w:webHidden/>
          </w:rPr>
          <w:fldChar w:fldCharType="begin"/>
        </w:r>
        <w:r w:rsidR="00832FDA">
          <w:rPr>
            <w:noProof/>
            <w:webHidden/>
          </w:rPr>
          <w:instrText xml:space="preserve"> PAGEREF _Toc24721932 \h </w:instrText>
        </w:r>
        <w:r w:rsidR="00832FDA">
          <w:rPr>
            <w:noProof/>
            <w:webHidden/>
          </w:rPr>
        </w:r>
        <w:r w:rsidR="00832FDA">
          <w:rPr>
            <w:noProof/>
            <w:webHidden/>
          </w:rPr>
          <w:fldChar w:fldCharType="separate"/>
        </w:r>
        <w:r w:rsidR="00832FDA">
          <w:rPr>
            <w:noProof/>
            <w:webHidden/>
          </w:rPr>
          <w:t>99</w:t>
        </w:r>
        <w:r w:rsidR="00832FDA">
          <w:rPr>
            <w:noProof/>
            <w:webHidden/>
          </w:rPr>
          <w:fldChar w:fldCharType="end"/>
        </w:r>
      </w:hyperlink>
    </w:p>
    <w:p w14:paraId="6E39F7CD"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33" w:history="1">
        <w:r w:rsidR="00832FDA" w:rsidRPr="00E227E4">
          <w:rPr>
            <w:rStyle w:val="Hyperlink"/>
            <w:noProof/>
          </w:rPr>
          <w:t>Figure 42: Longitudinal stiffener, top view</w:t>
        </w:r>
        <w:r w:rsidR="00832FDA">
          <w:rPr>
            <w:noProof/>
            <w:webHidden/>
          </w:rPr>
          <w:tab/>
        </w:r>
        <w:r w:rsidR="00832FDA">
          <w:rPr>
            <w:noProof/>
            <w:webHidden/>
          </w:rPr>
          <w:fldChar w:fldCharType="begin"/>
        </w:r>
        <w:r w:rsidR="00832FDA">
          <w:rPr>
            <w:noProof/>
            <w:webHidden/>
          </w:rPr>
          <w:instrText xml:space="preserve"> PAGEREF _Toc24721933 \h </w:instrText>
        </w:r>
        <w:r w:rsidR="00832FDA">
          <w:rPr>
            <w:noProof/>
            <w:webHidden/>
          </w:rPr>
        </w:r>
        <w:r w:rsidR="00832FDA">
          <w:rPr>
            <w:noProof/>
            <w:webHidden/>
          </w:rPr>
          <w:fldChar w:fldCharType="separate"/>
        </w:r>
        <w:r w:rsidR="00832FDA">
          <w:rPr>
            <w:noProof/>
            <w:webHidden/>
          </w:rPr>
          <w:t>99</w:t>
        </w:r>
        <w:r w:rsidR="00832FDA">
          <w:rPr>
            <w:noProof/>
            <w:webHidden/>
          </w:rPr>
          <w:fldChar w:fldCharType="end"/>
        </w:r>
      </w:hyperlink>
    </w:p>
    <w:p w14:paraId="40E46849"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34" w:history="1">
        <w:r w:rsidR="00832FDA" w:rsidRPr="00E227E4">
          <w:rPr>
            <w:rStyle w:val="Hyperlink"/>
            <w:noProof/>
          </w:rPr>
          <w:t>Figure 43: Seam weld types and attributes</w:t>
        </w:r>
        <w:r w:rsidR="00832FDA">
          <w:rPr>
            <w:noProof/>
            <w:webHidden/>
          </w:rPr>
          <w:tab/>
        </w:r>
        <w:r w:rsidR="00832FDA">
          <w:rPr>
            <w:noProof/>
            <w:webHidden/>
          </w:rPr>
          <w:fldChar w:fldCharType="begin"/>
        </w:r>
        <w:r w:rsidR="00832FDA">
          <w:rPr>
            <w:noProof/>
            <w:webHidden/>
          </w:rPr>
          <w:instrText xml:space="preserve"> PAGEREF _Toc24721934 \h </w:instrText>
        </w:r>
        <w:r w:rsidR="00832FDA">
          <w:rPr>
            <w:noProof/>
            <w:webHidden/>
          </w:rPr>
        </w:r>
        <w:r w:rsidR="00832FDA">
          <w:rPr>
            <w:noProof/>
            <w:webHidden/>
          </w:rPr>
          <w:fldChar w:fldCharType="separate"/>
        </w:r>
        <w:r w:rsidR="00832FDA">
          <w:rPr>
            <w:noProof/>
            <w:webHidden/>
          </w:rPr>
          <w:t>101</w:t>
        </w:r>
        <w:r w:rsidR="00832FDA">
          <w:rPr>
            <w:noProof/>
            <w:webHidden/>
          </w:rPr>
          <w:fldChar w:fldCharType="end"/>
        </w:r>
      </w:hyperlink>
    </w:p>
    <w:p w14:paraId="15819941"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35" w:history="1">
        <w:r w:rsidR="00832FDA" w:rsidRPr="00E227E4">
          <w:rPr>
            <w:rStyle w:val="Hyperlink"/>
            <w:noProof/>
          </w:rPr>
          <w:t>Figure 44: χMCF Structure of a Seam Weld (</w:t>
        </w:r>
        <w:r w:rsidR="00832FDA" w:rsidRPr="00E227E4">
          <w:rPr>
            <w:rStyle w:val="Hyperlink"/>
            <w:i/>
            <w:noProof/>
          </w:rPr>
          <w:t>connection_1d</w:t>
        </w:r>
        <w:r w:rsidR="00832FDA" w:rsidRPr="00E227E4">
          <w:rPr>
            <w:rStyle w:val="Hyperlink"/>
            <w:noProof/>
          </w:rPr>
          <w:t>)</w:t>
        </w:r>
        <w:r w:rsidR="00832FDA">
          <w:rPr>
            <w:noProof/>
            <w:webHidden/>
          </w:rPr>
          <w:tab/>
        </w:r>
        <w:r w:rsidR="00832FDA">
          <w:rPr>
            <w:noProof/>
            <w:webHidden/>
          </w:rPr>
          <w:fldChar w:fldCharType="begin"/>
        </w:r>
        <w:r w:rsidR="00832FDA">
          <w:rPr>
            <w:noProof/>
            <w:webHidden/>
          </w:rPr>
          <w:instrText xml:space="preserve"> PAGEREF _Toc24721935 \h </w:instrText>
        </w:r>
        <w:r w:rsidR="00832FDA">
          <w:rPr>
            <w:noProof/>
            <w:webHidden/>
          </w:rPr>
        </w:r>
        <w:r w:rsidR="00832FDA">
          <w:rPr>
            <w:noProof/>
            <w:webHidden/>
          </w:rPr>
          <w:fldChar w:fldCharType="separate"/>
        </w:r>
        <w:r w:rsidR="00832FDA">
          <w:rPr>
            <w:noProof/>
            <w:webHidden/>
          </w:rPr>
          <w:t>102</w:t>
        </w:r>
        <w:r w:rsidR="00832FDA">
          <w:rPr>
            <w:noProof/>
            <w:webHidden/>
          </w:rPr>
          <w:fldChar w:fldCharType="end"/>
        </w:r>
      </w:hyperlink>
    </w:p>
    <w:p w14:paraId="27E11933"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36" w:history="1">
        <w:r w:rsidR="00832FDA" w:rsidRPr="00E227E4">
          <w:rPr>
            <w:rStyle w:val="Hyperlink"/>
            <w:noProof/>
          </w:rPr>
          <w:t>Figure 45: Sheet Parameters vs.  Weld Position Parameters</w:t>
        </w:r>
        <w:r w:rsidR="00832FDA">
          <w:rPr>
            <w:noProof/>
            <w:webHidden/>
          </w:rPr>
          <w:tab/>
        </w:r>
        <w:r w:rsidR="00832FDA">
          <w:rPr>
            <w:noProof/>
            <w:webHidden/>
          </w:rPr>
          <w:fldChar w:fldCharType="begin"/>
        </w:r>
        <w:r w:rsidR="00832FDA">
          <w:rPr>
            <w:noProof/>
            <w:webHidden/>
          </w:rPr>
          <w:instrText xml:space="preserve"> PAGEREF _Toc24721936 \h </w:instrText>
        </w:r>
        <w:r w:rsidR="00832FDA">
          <w:rPr>
            <w:noProof/>
            <w:webHidden/>
          </w:rPr>
        </w:r>
        <w:r w:rsidR="00832FDA">
          <w:rPr>
            <w:noProof/>
            <w:webHidden/>
          </w:rPr>
          <w:fldChar w:fldCharType="separate"/>
        </w:r>
        <w:r w:rsidR="00832FDA">
          <w:rPr>
            <w:noProof/>
            <w:webHidden/>
          </w:rPr>
          <w:t>105</w:t>
        </w:r>
        <w:r w:rsidR="00832FDA">
          <w:rPr>
            <w:noProof/>
            <w:webHidden/>
          </w:rPr>
          <w:fldChar w:fldCharType="end"/>
        </w:r>
      </w:hyperlink>
    </w:p>
    <w:p w14:paraId="0190710E"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37" w:history="1">
        <w:r w:rsidR="00832FDA" w:rsidRPr="00E227E4">
          <w:rPr>
            <w:rStyle w:val="Hyperlink"/>
            <w:noProof/>
          </w:rPr>
          <w:t>Figure 46: Welding Position of a Y-Joint</w:t>
        </w:r>
        <w:r w:rsidR="00832FDA">
          <w:rPr>
            <w:noProof/>
            <w:webHidden/>
          </w:rPr>
          <w:tab/>
        </w:r>
        <w:r w:rsidR="00832FDA">
          <w:rPr>
            <w:noProof/>
            <w:webHidden/>
          </w:rPr>
          <w:fldChar w:fldCharType="begin"/>
        </w:r>
        <w:r w:rsidR="00832FDA">
          <w:rPr>
            <w:noProof/>
            <w:webHidden/>
          </w:rPr>
          <w:instrText xml:space="preserve"> PAGEREF _Toc24721937 \h </w:instrText>
        </w:r>
        <w:r w:rsidR="00832FDA">
          <w:rPr>
            <w:noProof/>
            <w:webHidden/>
          </w:rPr>
        </w:r>
        <w:r w:rsidR="00832FDA">
          <w:rPr>
            <w:noProof/>
            <w:webHidden/>
          </w:rPr>
          <w:fldChar w:fldCharType="separate"/>
        </w:r>
        <w:r w:rsidR="00832FDA">
          <w:rPr>
            <w:noProof/>
            <w:webHidden/>
          </w:rPr>
          <w:t>107</w:t>
        </w:r>
        <w:r w:rsidR="00832FDA">
          <w:rPr>
            <w:noProof/>
            <w:webHidden/>
          </w:rPr>
          <w:fldChar w:fldCharType="end"/>
        </w:r>
      </w:hyperlink>
    </w:p>
    <w:p w14:paraId="1D4DCA0E"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38" w:history="1">
        <w:r w:rsidR="00832FDA" w:rsidRPr="00E227E4">
          <w:rPr>
            <w:rStyle w:val="Hyperlink"/>
            <w:noProof/>
          </w:rPr>
          <w:t>Figure 47: Welding Position vector direction and length</w:t>
        </w:r>
        <w:r w:rsidR="00832FDA">
          <w:rPr>
            <w:noProof/>
            <w:webHidden/>
          </w:rPr>
          <w:tab/>
        </w:r>
        <w:r w:rsidR="00832FDA">
          <w:rPr>
            <w:noProof/>
            <w:webHidden/>
          </w:rPr>
          <w:fldChar w:fldCharType="begin"/>
        </w:r>
        <w:r w:rsidR="00832FDA">
          <w:rPr>
            <w:noProof/>
            <w:webHidden/>
          </w:rPr>
          <w:instrText xml:space="preserve"> PAGEREF _Toc24721938 \h </w:instrText>
        </w:r>
        <w:r w:rsidR="00832FDA">
          <w:rPr>
            <w:noProof/>
            <w:webHidden/>
          </w:rPr>
        </w:r>
        <w:r w:rsidR="00832FDA">
          <w:rPr>
            <w:noProof/>
            <w:webHidden/>
          </w:rPr>
          <w:fldChar w:fldCharType="separate"/>
        </w:r>
        <w:r w:rsidR="00832FDA">
          <w:rPr>
            <w:noProof/>
            <w:webHidden/>
          </w:rPr>
          <w:t>108</w:t>
        </w:r>
        <w:r w:rsidR="00832FDA">
          <w:rPr>
            <w:noProof/>
            <w:webHidden/>
          </w:rPr>
          <w:fldChar w:fldCharType="end"/>
        </w:r>
      </w:hyperlink>
    </w:p>
    <w:p w14:paraId="4C4D35C1"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r:id="rId12" w:anchor="_Toc24721939" w:history="1">
        <w:r w:rsidR="00832FDA" w:rsidRPr="00E227E4">
          <w:rPr>
            <w:rStyle w:val="Hyperlink"/>
            <w:noProof/>
          </w:rPr>
          <w:t>Figure 48: Butt Joint Sheet Layout</w:t>
        </w:r>
        <w:r w:rsidR="00832FDA">
          <w:rPr>
            <w:noProof/>
            <w:webHidden/>
          </w:rPr>
          <w:tab/>
        </w:r>
        <w:r w:rsidR="00832FDA">
          <w:rPr>
            <w:noProof/>
            <w:webHidden/>
          </w:rPr>
          <w:fldChar w:fldCharType="begin"/>
        </w:r>
        <w:r w:rsidR="00832FDA">
          <w:rPr>
            <w:noProof/>
            <w:webHidden/>
          </w:rPr>
          <w:instrText xml:space="preserve"> PAGEREF _Toc24721939 \h </w:instrText>
        </w:r>
        <w:r w:rsidR="00832FDA">
          <w:rPr>
            <w:noProof/>
            <w:webHidden/>
          </w:rPr>
        </w:r>
        <w:r w:rsidR="00832FDA">
          <w:rPr>
            <w:noProof/>
            <w:webHidden/>
          </w:rPr>
          <w:fldChar w:fldCharType="separate"/>
        </w:r>
        <w:r w:rsidR="00832FDA">
          <w:rPr>
            <w:noProof/>
            <w:webHidden/>
          </w:rPr>
          <w:t>111</w:t>
        </w:r>
        <w:r w:rsidR="00832FDA">
          <w:rPr>
            <w:noProof/>
            <w:webHidden/>
          </w:rPr>
          <w:fldChar w:fldCharType="end"/>
        </w:r>
      </w:hyperlink>
    </w:p>
    <w:p w14:paraId="49141B12"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r:id="rId13" w:anchor="_Toc24721940" w:history="1">
        <w:r w:rsidR="00832FDA" w:rsidRPr="00E227E4">
          <w:rPr>
            <w:rStyle w:val="Hyperlink"/>
            <w:noProof/>
          </w:rPr>
          <w:t>Figure 49: Butt Joint Weld parameters</w:t>
        </w:r>
        <w:r w:rsidR="00832FDA">
          <w:rPr>
            <w:noProof/>
            <w:webHidden/>
          </w:rPr>
          <w:tab/>
        </w:r>
        <w:r w:rsidR="00832FDA">
          <w:rPr>
            <w:noProof/>
            <w:webHidden/>
          </w:rPr>
          <w:fldChar w:fldCharType="begin"/>
        </w:r>
        <w:r w:rsidR="00832FDA">
          <w:rPr>
            <w:noProof/>
            <w:webHidden/>
          </w:rPr>
          <w:instrText xml:space="preserve"> PAGEREF _Toc24721940 \h </w:instrText>
        </w:r>
        <w:r w:rsidR="00832FDA">
          <w:rPr>
            <w:noProof/>
            <w:webHidden/>
          </w:rPr>
        </w:r>
        <w:r w:rsidR="00832FDA">
          <w:rPr>
            <w:noProof/>
            <w:webHidden/>
          </w:rPr>
          <w:fldChar w:fldCharType="separate"/>
        </w:r>
        <w:r w:rsidR="00832FDA">
          <w:rPr>
            <w:noProof/>
            <w:webHidden/>
          </w:rPr>
          <w:t>111</w:t>
        </w:r>
        <w:r w:rsidR="00832FDA">
          <w:rPr>
            <w:noProof/>
            <w:webHidden/>
          </w:rPr>
          <w:fldChar w:fldCharType="end"/>
        </w:r>
      </w:hyperlink>
    </w:p>
    <w:p w14:paraId="235F5D8E"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r:id="rId14" w:anchor="_Toc24721941" w:history="1">
        <w:r w:rsidR="00832FDA" w:rsidRPr="00E227E4">
          <w:rPr>
            <w:rStyle w:val="Hyperlink"/>
            <w:noProof/>
          </w:rPr>
          <w:t>Figure 50: Corner Weld Sheet Layout</w:t>
        </w:r>
        <w:r w:rsidR="00832FDA">
          <w:rPr>
            <w:noProof/>
            <w:webHidden/>
          </w:rPr>
          <w:tab/>
        </w:r>
        <w:r w:rsidR="00832FDA">
          <w:rPr>
            <w:noProof/>
            <w:webHidden/>
          </w:rPr>
          <w:fldChar w:fldCharType="begin"/>
        </w:r>
        <w:r w:rsidR="00832FDA">
          <w:rPr>
            <w:noProof/>
            <w:webHidden/>
          </w:rPr>
          <w:instrText xml:space="preserve"> PAGEREF _Toc24721941 \h </w:instrText>
        </w:r>
        <w:r w:rsidR="00832FDA">
          <w:rPr>
            <w:noProof/>
            <w:webHidden/>
          </w:rPr>
        </w:r>
        <w:r w:rsidR="00832FDA">
          <w:rPr>
            <w:noProof/>
            <w:webHidden/>
          </w:rPr>
          <w:fldChar w:fldCharType="separate"/>
        </w:r>
        <w:r w:rsidR="00832FDA">
          <w:rPr>
            <w:noProof/>
            <w:webHidden/>
          </w:rPr>
          <w:t>113</w:t>
        </w:r>
        <w:r w:rsidR="00832FDA">
          <w:rPr>
            <w:noProof/>
            <w:webHidden/>
          </w:rPr>
          <w:fldChar w:fldCharType="end"/>
        </w:r>
      </w:hyperlink>
    </w:p>
    <w:p w14:paraId="1C94C62A"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r:id="rId15" w:anchor="_Toc24721942" w:history="1">
        <w:r w:rsidR="00832FDA" w:rsidRPr="00E227E4">
          <w:rPr>
            <w:rStyle w:val="Hyperlink"/>
            <w:noProof/>
          </w:rPr>
          <w:t>Figure 51: Corner Weld Parameters</w:t>
        </w:r>
        <w:r w:rsidR="00832FDA">
          <w:rPr>
            <w:noProof/>
            <w:webHidden/>
          </w:rPr>
          <w:tab/>
        </w:r>
        <w:r w:rsidR="00832FDA">
          <w:rPr>
            <w:noProof/>
            <w:webHidden/>
          </w:rPr>
          <w:fldChar w:fldCharType="begin"/>
        </w:r>
        <w:r w:rsidR="00832FDA">
          <w:rPr>
            <w:noProof/>
            <w:webHidden/>
          </w:rPr>
          <w:instrText xml:space="preserve"> PAGEREF _Toc24721942 \h </w:instrText>
        </w:r>
        <w:r w:rsidR="00832FDA">
          <w:rPr>
            <w:noProof/>
            <w:webHidden/>
          </w:rPr>
        </w:r>
        <w:r w:rsidR="00832FDA">
          <w:rPr>
            <w:noProof/>
            <w:webHidden/>
          </w:rPr>
          <w:fldChar w:fldCharType="separate"/>
        </w:r>
        <w:r w:rsidR="00832FDA">
          <w:rPr>
            <w:noProof/>
            <w:webHidden/>
          </w:rPr>
          <w:t>114</w:t>
        </w:r>
        <w:r w:rsidR="00832FDA">
          <w:rPr>
            <w:noProof/>
            <w:webHidden/>
          </w:rPr>
          <w:fldChar w:fldCharType="end"/>
        </w:r>
      </w:hyperlink>
    </w:p>
    <w:p w14:paraId="1282E7DE"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r:id="rId16" w:anchor="_Toc24721943" w:history="1">
        <w:r w:rsidR="00832FDA" w:rsidRPr="00E227E4">
          <w:rPr>
            <w:rStyle w:val="Hyperlink"/>
            <w:noProof/>
          </w:rPr>
          <w:t>Figure 52: Corner Weld Sheet Layout</w:t>
        </w:r>
        <w:r w:rsidR="00832FDA">
          <w:rPr>
            <w:noProof/>
            <w:webHidden/>
          </w:rPr>
          <w:tab/>
        </w:r>
        <w:r w:rsidR="00832FDA">
          <w:rPr>
            <w:noProof/>
            <w:webHidden/>
          </w:rPr>
          <w:fldChar w:fldCharType="begin"/>
        </w:r>
        <w:r w:rsidR="00832FDA">
          <w:rPr>
            <w:noProof/>
            <w:webHidden/>
          </w:rPr>
          <w:instrText xml:space="preserve"> PAGEREF _Toc24721943 \h </w:instrText>
        </w:r>
        <w:r w:rsidR="00832FDA">
          <w:rPr>
            <w:noProof/>
            <w:webHidden/>
          </w:rPr>
        </w:r>
        <w:r w:rsidR="00832FDA">
          <w:rPr>
            <w:noProof/>
            <w:webHidden/>
          </w:rPr>
          <w:fldChar w:fldCharType="separate"/>
        </w:r>
        <w:r w:rsidR="00832FDA">
          <w:rPr>
            <w:noProof/>
            <w:webHidden/>
          </w:rPr>
          <w:t>114</w:t>
        </w:r>
        <w:r w:rsidR="00832FDA">
          <w:rPr>
            <w:noProof/>
            <w:webHidden/>
          </w:rPr>
          <w:fldChar w:fldCharType="end"/>
        </w:r>
      </w:hyperlink>
    </w:p>
    <w:p w14:paraId="4305E260"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r:id="rId17" w:anchor="_Toc24721944" w:history="1">
        <w:r w:rsidR="00832FDA" w:rsidRPr="00E227E4">
          <w:rPr>
            <w:rStyle w:val="Hyperlink"/>
            <w:noProof/>
          </w:rPr>
          <w:t>Figure 53: Double Corner Weld Parameters</w:t>
        </w:r>
        <w:r w:rsidR="00832FDA">
          <w:rPr>
            <w:noProof/>
            <w:webHidden/>
          </w:rPr>
          <w:tab/>
        </w:r>
        <w:r w:rsidR="00832FDA">
          <w:rPr>
            <w:noProof/>
            <w:webHidden/>
          </w:rPr>
          <w:fldChar w:fldCharType="begin"/>
        </w:r>
        <w:r w:rsidR="00832FDA">
          <w:rPr>
            <w:noProof/>
            <w:webHidden/>
          </w:rPr>
          <w:instrText xml:space="preserve"> PAGEREF _Toc24721944 \h </w:instrText>
        </w:r>
        <w:r w:rsidR="00832FDA">
          <w:rPr>
            <w:noProof/>
            <w:webHidden/>
          </w:rPr>
        </w:r>
        <w:r w:rsidR="00832FDA">
          <w:rPr>
            <w:noProof/>
            <w:webHidden/>
          </w:rPr>
          <w:fldChar w:fldCharType="separate"/>
        </w:r>
        <w:r w:rsidR="00832FDA">
          <w:rPr>
            <w:noProof/>
            <w:webHidden/>
          </w:rPr>
          <w:t>114</w:t>
        </w:r>
        <w:r w:rsidR="00832FDA">
          <w:rPr>
            <w:noProof/>
            <w:webHidden/>
          </w:rPr>
          <w:fldChar w:fldCharType="end"/>
        </w:r>
      </w:hyperlink>
    </w:p>
    <w:p w14:paraId="53CA5597"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r:id="rId18" w:anchor="_Toc24721945" w:history="1">
        <w:r w:rsidR="00832FDA" w:rsidRPr="00E227E4">
          <w:rPr>
            <w:rStyle w:val="Hyperlink"/>
            <w:noProof/>
          </w:rPr>
          <w:t>Figure 54: Edge Weld Sheet Layout</w:t>
        </w:r>
        <w:r w:rsidR="00832FDA">
          <w:rPr>
            <w:noProof/>
            <w:webHidden/>
          </w:rPr>
          <w:tab/>
        </w:r>
        <w:r w:rsidR="00832FDA">
          <w:rPr>
            <w:noProof/>
            <w:webHidden/>
          </w:rPr>
          <w:fldChar w:fldCharType="begin"/>
        </w:r>
        <w:r w:rsidR="00832FDA">
          <w:rPr>
            <w:noProof/>
            <w:webHidden/>
          </w:rPr>
          <w:instrText xml:space="preserve"> PAGEREF _Toc24721945 \h </w:instrText>
        </w:r>
        <w:r w:rsidR="00832FDA">
          <w:rPr>
            <w:noProof/>
            <w:webHidden/>
          </w:rPr>
        </w:r>
        <w:r w:rsidR="00832FDA">
          <w:rPr>
            <w:noProof/>
            <w:webHidden/>
          </w:rPr>
          <w:fldChar w:fldCharType="separate"/>
        </w:r>
        <w:r w:rsidR="00832FDA">
          <w:rPr>
            <w:noProof/>
            <w:webHidden/>
          </w:rPr>
          <w:t>118</w:t>
        </w:r>
        <w:r w:rsidR="00832FDA">
          <w:rPr>
            <w:noProof/>
            <w:webHidden/>
          </w:rPr>
          <w:fldChar w:fldCharType="end"/>
        </w:r>
      </w:hyperlink>
    </w:p>
    <w:p w14:paraId="14425E18"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r:id="rId19" w:anchor="_Toc24721946" w:history="1">
        <w:r w:rsidR="00832FDA" w:rsidRPr="00E227E4">
          <w:rPr>
            <w:rStyle w:val="Hyperlink"/>
            <w:noProof/>
          </w:rPr>
          <w:t>Figure 55: Edge Weld parameters</w:t>
        </w:r>
        <w:r w:rsidR="00832FDA">
          <w:rPr>
            <w:noProof/>
            <w:webHidden/>
          </w:rPr>
          <w:tab/>
        </w:r>
        <w:r w:rsidR="00832FDA">
          <w:rPr>
            <w:noProof/>
            <w:webHidden/>
          </w:rPr>
          <w:fldChar w:fldCharType="begin"/>
        </w:r>
        <w:r w:rsidR="00832FDA">
          <w:rPr>
            <w:noProof/>
            <w:webHidden/>
          </w:rPr>
          <w:instrText xml:space="preserve"> PAGEREF _Toc24721946 \h </w:instrText>
        </w:r>
        <w:r w:rsidR="00832FDA">
          <w:rPr>
            <w:noProof/>
            <w:webHidden/>
          </w:rPr>
        </w:r>
        <w:r w:rsidR="00832FDA">
          <w:rPr>
            <w:noProof/>
            <w:webHidden/>
          </w:rPr>
          <w:fldChar w:fldCharType="separate"/>
        </w:r>
        <w:r w:rsidR="00832FDA">
          <w:rPr>
            <w:noProof/>
            <w:webHidden/>
          </w:rPr>
          <w:t>118</w:t>
        </w:r>
        <w:r w:rsidR="00832FDA">
          <w:rPr>
            <w:noProof/>
            <w:webHidden/>
          </w:rPr>
          <w:fldChar w:fldCharType="end"/>
        </w:r>
      </w:hyperlink>
    </w:p>
    <w:p w14:paraId="51208932"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r:id="rId20" w:anchor="_Toc24721947" w:history="1">
        <w:r w:rsidR="00832FDA" w:rsidRPr="00E227E4">
          <w:rPr>
            <w:rStyle w:val="Hyperlink"/>
            <w:noProof/>
          </w:rPr>
          <w:t>Figure 56: I-Weld Sheet Layout</w:t>
        </w:r>
        <w:r w:rsidR="00832FDA">
          <w:rPr>
            <w:noProof/>
            <w:webHidden/>
          </w:rPr>
          <w:tab/>
        </w:r>
        <w:r w:rsidR="00832FDA">
          <w:rPr>
            <w:noProof/>
            <w:webHidden/>
          </w:rPr>
          <w:fldChar w:fldCharType="begin"/>
        </w:r>
        <w:r w:rsidR="00832FDA">
          <w:rPr>
            <w:noProof/>
            <w:webHidden/>
          </w:rPr>
          <w:instrText xml:space="preserve"> PAGEREF _Toc24721947 \h </w:instrText>
        </w:r>
        <w:r w:rsidR="00832FDA">
          <w:rPr>
            <w:noProof/>
            <w:webHidden/>
          </w:rPr>
        </w:r>
        <w:r w:rsidR="00832FDA">
          <w:rPr>
            <w:noProof/>
            <w:webHidden/>
          </w:rPr>
          <w:fldChar w:fldCharType="separate"/>
        </w:r>
        <w:r w:rsidR="00832FDA">
          <w:rPr>
            <w:noProof/>
            <w:webHidden/>
          </w:rPr>
          <w:t>120</w:t>
        </w:r>
        <w:r w:rsidR="00832FDA">
          <w:rPr>
            <w:noProof/>
            <w:webHidden/>
          </w:rPr>
          <w:fldChar w:fldCharType="end"/>
        </w:r>
      </w:hyperlink>
    </w:p>
    <w:p w14:paraId="683C3221"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r:id="rId21" w:anchor="_Toc24721948" w:history="1">
        <w:r w:rsidR="00832FDA" w:rsidRPr="00E227E4">
          <w:rPr>
            <w:rStyle w:val="Hyperlink"/>
            <w:noProof/>
          </w:rPr>
          <w:t>Figure 57: I-Weld Parameters</w:t>
        </w:r>
        <w:r w:rsidR="00832FDA">
          <w:rPr>
            <w:noProof/>
            <w:webHidden/>
          </w:rPr>
          <w:tab/>
        </w:r>
        <w:r w:rsidR="00832FDA">
          <w:rPr>
            <w:noProof/>
            <w:webHidden/>
          </w:rPr>
          <w:fldChar w:fldCharType="begin"/>
        </w:r>
        <w:r w:rsidR="00832FDA">
          <w:rPr>
            <w:noProof/>
            <w:webHidden/>
          </w:rPr>
          <w:instrText xml:space="preserve"> PAGEREF _Toc24721948 \h </w:instrText>
        </w:r>
        <w:r w:rsidR="00832FDA">
          <w:rPr>
            <w:noProof/>
            <w:webHidden/>
          </w:rPr>
        </w:r>
        <w:r w:rsidR="00832FDA">
          <w:rPr>
            <w:noProof/>
            <w:webHidden/>
          </w:rPr>
          <w:fldChar w:fldCharType="separate"/>
        </w:r>
        <w:r w:rsidR="00832FDA">
          <w:rPr>
            <w:noProof/>
            <w:webHidden/>
          </w:rPr>
          <w:t>120</w:t>
        </w:r>
        <w:r w:rsidR="00832FDA">
          <w:rPr>
            <w:noProof/>
            <w:webHidden/>
          </w:rPr>
          <w:fldChar w:fldCharType="end"/>
        </w:r>
      </w:hyperlink>
    </w:p>
    <w:p w14:paraId="685C1C90"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r:id="rId22" w:anchor="_Toc24721949" w:history="1">
        <w:r w:rsidR="00832FDA" w:rsidRPr="00E227E4">
          <w:rPr>
            <w:rStyle w:val="Hyperlink"/>
            <w:noProof/>
          </w:rPr>
          <w:t>Figure 58: Overlap Weld Sheet Layout</w:t>
        </w:r>
        <w:r w:rsidR="00832FDA">
          <w:rPr>
            <w:noProof/>
            <w:webHidden/>
          </w:rPr>
          <w:tab/>
        </w:r>
        <w:r w:rsidR="00832FDA">
          <w:rPr>
            <w:noProof/>
            <w:webHidden/>
          </w:rPr>
          <w:fldChar w:fldCharType="begin"/>
        </w:r>
        <w:r w:rsidR="00832FDA">
          <w:rPr>
            <w:noProof/>
            <w:webHidden/>
          </w:rPr>
          <w:instrText xml:space="preserve"> PAGEREF _Toc24721949 \h </w:instrText>
        </w:r>
        <w:r w:rsidR="00832FDA">
          <w:rPr>
            <w:noProof/>
            <w:webHidden/>
          </w:rPr>
        </w:r>
        <w:r w:rsidR="00832FDA">
          <w:rPr>
            <w:noProof/>
            <w:webHidden/>
          </w:rPr>
          <w:fldChar w:fldCharType="separate"/>
        </w:r>
        <w:r w:rsidR="00832FDA">
          <w:rPr>
            <w:noProof/>
            <w:webHidden/>
          </w:rPr>
          <w:t>122</w:t>
        </w:r>
        <w:r w:rsidR="00832FDA">
          <w:rPr>
            <w:noProof/>
            <w:webHidden/>
          </w:rPr>
          <w:fldChar w:fldCharType="end"/>
        </w:r>
      </w:hyperlink>
    </w:p>
    <w:p w14:paraId="30C0B4D4"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r:id="rId23" w:anchor="_Toc24721950" w:history="1">
        <w:r w:rsidR="00832FDA" w:rsidRPr="00E227E4">
          <w:rPr>
            <w:rStyle w:val="Hyperlink"/>
            <w:noProof/>
          </w:rPr>
          <w:t>Figure 59: Overlap Weld Parameters</w:t>
        </w:r>
        <w:r w:rsidR="00832FDA">
          <w:rPr>
            <w:noProof/>
            <w:webHidden/>
          </w:rPr>
          <w:tab/>
        </w:r>
        <w:r w:rsidR="00832FDA">
          <w:rPr>
            <w:noProof/>
            <w:webHidden/>
          </w:rPr>
          <w:fldChar w:fldCharType="begin"/>
        </w:r>
        <w:r w:rsidR="00832FDA">
          <w:rPr>
            <w:noProof/>
            <w:webHidden/>
          </w:rPr>
          <w:instrText xml:space="preserve"> PAGEREF _Toc24721950 \h </w:instrText>
        </w:r>
        <w:r w:rsidR="00832FDA">
          <w:rPr>
            <w:noProof/>
            <w:webHidden/>
          </w:rPr>
        </w:r>
        <w:r w:rsidR="00832FDA">
          <w:rPr>
            <w:noProof/>
            <w:webHidden/>
          </w:rPr>
          <w:fldChar w:fldCharType="separate"/>
        </w:r>
        <w:r w:rsidR="00832FDA">
          <w:rPr>
            <w:noProof/>
            <w:webHidden/>
          </w:rPr>
          <w:t>122</w:t>
        </w:r>
        <w:r w:rsidR="00832FDA">
          <w:rPr>
            <w:noProof/>
            <w:webHidden/>
          </w:rPr>
          <w:fldChar w:fldCharType="end"/>
        </w:r>
      </w:hyperlink>
    </w:p>
    <w:p w14:paraId="6BE5EDCC"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r:id="rId24" w:anchor="_Toc24721951" w:history="1">
        <w:r w:rsidR="00832FDA" w:rsidRPr="00E227E4">
          <w:rPr>
            <w:rStyle w:val="Hyperlink"/>
            <w:noProof/>
          </w:rPr>
          <w:t>Figure 60: Single Sided Double Overlap Weld</w:t>
        </w:r>
        <w:r w:rsidR="00832FDA">
          <w:rPr>
            <w:noProof/>
            <w:webHidden/>
          </w:rPr>
          <w:tab/>
        </w:r>
        <w:r w:rsidR="00832FDA">
          <w:rPr>
            <w:noProof/>
            <w:webHidden/>
          </w:rPr>
          <w:fldChar w:fldCharType="begin"/>
        </w:r>
        <w:r w:rsidR="00832FDA">
          <w:rPr>
            <w:noProof/>
            <w:webHidden/>
          </w:rPr>
          <w:instrText xml:space="preserve"> PAGEREF _Toc24721951 \h </w:instrText>
        </w:r>
        <w:r w:rsidR="00832FDA">
          <w:rPr>
            <w:noProof/>
            <w:webHidden/>
          </w:rPr>
        </w:r>
        <w:r w:rsidR="00832FDA">
          <w:rPr>
            <w:noProof/>
            <w:webHidden/>
          </w:rPr>
          <w:fldChar w:fldCharType="separate"/>
        </w:r>
        <w:r w:rsidR="00832FDA">
          <w:rPr>
            <w:noProof/>
            <w:webHidden/>
          </w:rPr>
          <w:t>123</w:t>
        </w:r>
        <w:r w:rsidR="00832FDA">
          <w:rPr>
            <w:noProof/>
            <w:webHidden/>
          </w:rPr>
          <w:fldChar w:fldCharType="end"/>
        </w:r>
      </w:hyperlink>
    </w:p>
    <w:p w14:paraId="6EE0A192"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r:id="rId25" w:anchor="_Toc24721952" w:history="1">
        <w:r w:rsidR="00832FDA" w:rsidRPr="00E227E4">
          <w:rPr>
            <w:rStyle w:val="Hyperlink"/>
            <w:noProof/>
          </w:rPr>
          <w:t>Figure 61: Overlap Weld Parameters</w:t>
        </w:r>
        <w:r w:rsidR="00832FDA">
          <w:rPr>
            <w:noProof/>
            <w:webHidden/>
          </w:rPr>
          <w:tab/>
        </w:r>
        <w:r w:rsidR="00832FDA">
          <w:rPr>
            <w:noProof/>
            <w:webHidden/>
          </w:rPr>
          <w:fldChar w:fldCharType="begin"/>
        </w:r>
        <w:r w:rsidR="00832FDA">
          <w:rPr>
            <w:noProof/>
            <w:webHidden/>
          </w:rPr>
          <w:instrText xml:space="preserve"> PAGEREF _Toc24721952 \h </w:instrText>
        </w:r>
        <w:r w:rsidR="00832FDA">
          <w:rPr>
            <w:noProof/>
            <w:webHidden/>
          </w:rPr>
        </w:r>
        <w:r w:rsidR="00832FDA">
          <w:rPr>
            <w:noProof/>
            <w:webHidden/>
          </w:rPr>
          <w:fldChar w:fldCharType="separate"/>
        </w:r>
        <w:r w:rsidR="00832FDA">
          <w:rPr>
            <w:noProof/>
            <w:webHidden/>
          </w:rPr>
          <w:t>123</w:t>
        </w:r>
        <w:r w:rsidR="00832FDA">
          <w:rPr>
            <w:noProof/>
            <w:webHidden/>
          </w:rPr>
          <w:fldChar w:fldCharType="end"/>
        </w:r>
      </w:hyperlink>
    </w:p>
    <w:p w14:paraId="3AA33E9F"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r:id="rId26" w:anchor="_Toc24721953" w:history="1">
        <w:r w:rsidR="00832FDA" w:rsidRPr="00E227E4">
          <w:rPr>
            <w:rStyle w:val="Hyperlink"/>
            <w:noProof/>
          </w:rPr>
          <w:t>Figure 62: Double Sided Double Overlap Weld</w:t>
        </w:r>
        <w:r w:rsidR="00832FDA">
          <w:rPr>
            <w:noProof/>
            <w:webHidden/>
          </w:rPr>
          <w:tab/>
        </w:r>
        <w:r w:rsidR="00832FDA">
          <w:rPr>
            <w:noProof/>
            <w:webHidden/>
          </w:rPr>
          <w:fldChar w:fldCharType="begin"/>
        </w:r>
        <w:r w:rsidR="00832FDA">
          <w:rPr>
            <w:noProof/>
            <w:webHidden/>
          </w:rPr>
          <w:instrText xml:space="preserve"> PAGEREF _Toc24721953 \h </w:instrText>
        </w:r>
        <w:r w:rsidR="00832FDA">
          <w:rPr>
            <w:noProof/>
            <w:webHidden/>
          </w:rPr>
        </w:r>
        <w:r w:rsidR="00832FDA">
          <w:rPr>
            <w:noProof/>
            <w:webHidden/>
          </w:rPr>
          <w:fldChar w:fldCharType="separate"/>
        </w:r>
        <w:r w:rsidR="00832FDA">
          <w:rPr>
            <w:noProof/>
            <w:webHidden/>
          </w:rPr>
          <w:t>124</w:t>
        </w:r>
        <w:r w:rsidR="00832FDA">
          <w:rPr>
            <w:noProof/>
            <w:webHidden/>
          </w:rPr>
          <w:fldChar w:fldCharType="end"/>
        </w:r>
      </w:hyperlink>
    </w:p>
    <w:p w14:paraId="23A638D9"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r:id="rId27" w:anchor="_Toc24721954" w:history="1">
        <w:r w:rsidR="00832FDA" w:rsidRPr="00E227E4">
          <w:rPr>
            <w:rStyle w:val="Hyperlink"/>
            <w:noProof/>
          </w:rPr>
          <w:t>Figure 63: Parameters of Double Sided Double Overlap Weld</w:t>
        </w:r>
        <w:r w:rsidR="00832FDA">
          <w:rPr>
            <w:noProof/>
            <w:webHidden/>
          </w:rPr>
          <w:tab/>
        </w:r>
        <w:r w:rsidR="00832FDA">
          <w:rPr>
            <w:noProof/>
            <w:webHidden/>
          </w:rPr>
          <w:fldChar w:fldCharType="begin"/>
        </w:r>
        <w:r w:rsidR="00832FDA">
          <w:rPr>
            <w:noProof/>
            <w:webHidden/>
          </w:rPr>
          <w:instrText xml:space="preserve"> PAGEREF _Toc24721954 \h </w:instrText>
        </w:r>
        <w:r w:rsidR="00832FDA">
          <w:rPr>
            <w:noProof/>
            <w:webHidden/>
          </w:rPr>
        </w:r>
        <w:r w:rsidR="00832FDA">
          <w:rPr>
            <w:noProof/>
            <w:webHidden/>
          </w:rPr>
          <w:fldChar w:fldCharType="separate"/>
        </w:r>
        <w:r w:rsidR="00832FDA">
          <w:rPr>
            <w:noProof/>
            <w:webHidden/>
          </w:rPr>
          <w:t>124</w:t>
        </w:r>
        <w:r w:rsidR="00832FDA">
          <w:rPr>
            <w:noProof/>
            <w:webHidden/>
          </w:rPr>
          <w:fldChar w:fldCharType="end"/>
        </w:r>
      </w:hyperlink>
    </w:p>
    <w:p w14:paraId="3ADFA391"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r:id="rId28" w:anchor="_Toc24721955" w:history="1">
        <w:r w:rsidR="00832FDA" w:rsidRPr="00E227E4">
          <w:rPr>
            <w:rStyle w:val="Hyperlink"/>
            <w:noProof/>
          </w:rPr>
          <w:t>Figure 64: Y-Joint Sheet Layout</w:t>
        </w:r>
        <w:r w:rsidR="00832FDA">
          <w:rPr>
            <w:noProof/>
            <w:webHidden/>
          </w:rPr>
          <w:tab/>
        </w:r>
        <w:r w:rsidR="00832FDA">
          <w:rPr>
            <w:noProof/>
            <w:webHidden/>
          </w:rPr>
          <w:fldChar w:fldCharType="begin"/>
        </w:r>
        <w:r w:rsidR="00832FDA">
          <w:rPr>
            <w:noProof/>
            <w:webHidden/>
          </w:rPr>
          <w:instrText xml:space="preserve"> PAGEREF _Toc24721955 \h </w:instrText>
        </w:r>
        <w:r w:rsidR="00832FDA">
          <w:rPr>
            <w:noProof/>
            <w:webHidden/>
          </w:rPr>
        </w:r>
        <w:r w:rsidR="00832FDA">
          <w:rPr>
            <w:noProof/>
            <w:webHidden/>
          </w:rPr>
          <w:fldChar w:fldCharType="separate"/>
        </w:r>
        <w:r w:rsidR="00832FDA">
          <w:rPr>
            <w:noProof/>
            <w:webHidden/>
          </w:rPr>
          <w:t>127</w:t>
        </w:r>
        <w:r w:rsidR="00832FDA">
          <w:rPr>
            <w:noProof/>
            <w:webHidden/>
          </w:rPr>
          <w:fldChar w:fldCharType="end"/>
        </w:r>
      </w:hyperlink>
    </w:p>
    <w:p w14:paraId="3092B723"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r:id="rId29" w:anchor="_Toc24721956" w:history="1">
        <w:r w:rsidR="00832FDA" w:rsidRPr="00E227E4">
          <w:rPr>
            <w:rStyle w:val="Hyperlink"/>
            <w:noProof/>
          </w:rPr>
          <w:t>Figure 65: Parameters of Y-Joint Weld</w:t>
        </w:r>
        <w:r w:rsidR="00832FDA">
          <w:rPr>
            <w:noProof/>
            <w:webHidden/>
          </w:rPr>
          <w:tab/>
        </w:r>
        <w:r w:rsidR="00832FDA">
          <w:rPr>
            <w:noProof/>
            <w:webHidden/>
          </w:rPr>
          <w:fldChar w:fldCharType="begin"/>
        </w:r>
        <w:r w:rsidR="00832FDA">
          <w:rPr>
            <w:noProof/>
            <w:webHidden/>
          </w:rPr>
          <w:instrText xml:space="preserve"> PAGEREF _Toc24721956 \h </w:instrText>
        </w:r>
        <w:r w:rsidR="00832FDA">
          <w:rPr>
            <w:noProof/>
            <w:webHidden/>
          </w:rPr>
        </w:r>
        <w:r w:rsidR="00832FDA">
          <w:rPr>
            <w:noProof/>
            <w:webHidden/>
          </w:rPr>
          <w:fldChar w:fldCharType="separate"/>
        </w:r>
        <w:r w:rsidR="00832FDA">
          <w:rPr>
            <w:noProof/>
            <w:webHidden/>
          </w:rPr>
          <w:t>127</w:t>
        </w:r>
        <w:r w:rsidR="00832FDA">
          <w:rPr>
            <w:noProof/>
            <w:webHidden/>
          </w:rPr>
          <w:fldChar w:fldCharType="end"/>
        </w:r>
      </w:hyperlink>
    </w:p>
    <w:p w14:paraId="07887BCE"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r:id="rId30" w:anchor="_Toc24721957" w:history="1">
        <w:r w:rsidR="00832FDA" w:rsidRPr="00E227E4">
          <w:rPr>
            <w:rStyle w:val="Hyperlink"/>
            <w:noProof/>
          </w:rPr>
          <w:t>Figure 66: K-Joint Sheet Layout</w:t>
        </w:r>
        <w:r w:rsidR="00832FDA">
          <w:rPr>
            <w:noProof/>
            <w:webHidden/>
          </w:rPr>
          <w:tab/>
        </w:r>
        <w:r w:rsidR="00832FDA">
          <w:rPr>
            <w:noProof/>
            <w:webHidden/>
          </w:rPr>
          <w:fldChar w:fldCharType="begin"/>
        </w:r>
        <w:r w:rsidR="00832FDA">
          <w:rPr>
            <w:noProof/>
            <w:webHidden/>
          </w:rPr>
          <w:instrText xml:space="preserve"> PAGEREF _Toc24721957 \h </w:instrText>
        </w:r>
        <w:r w:rsidR="00832FDA">
          <w:rPr>
            <w:noProof/>
            <w:webHidden/>
          </w:rPr>
        </w:r>
        <w:r w:rsidR="00832FDA">
          <w:rPr>
            <w:noProof/>
            <w:webHidden/>
          </w:rPr>
          <w:fldChar w:fldCharType="separate"/>
        </w:r>
        <w:r w:rsidR="00832FDA">
          <w:rPr>
            <w:noProof/>
            <w:webHidden/>
          </w:rPr>
          <w:t>130</w:t>
        </w:r>
        <w:r w:rsidR="00832FDA">
          <w:rPr>
            <w:noProof/>
            <w:webHidden/>
          </w:rPr>
          <w:fldChar w:fldCharType="end"/>
        </w:r>
      </w:hyperlink>
    </w:p>
    <w:p w14:paraId="1A024942"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r:id="rId31" w:anchor="_Toc24721958" w:history="1">
        <w:r w:rsidR="00832FDA" w:rsidRPr="00E227E4">
          <w:rPr>
            <w:rStyle w:val="Hyperlink"/>
            <w:noProof/>
          </w:rPr>
          <w:t>Figure 67: Parameters of K-Joint Weld</w:t>
        </w:r>
        <w:r w:rsidR="00832FDA">
          <w:rPr>
            <w:noProof/>
            <w:webHidden/>
          </w:rPr>
          <w:tab/>
        </w:r>
        <w:r w:rsidR="00832FDA">
          <w:rPr>
            <w:noProof/>
            <w:webHidden/>
          </w:rPr>
          <w:fldChar w:fldCharType="begin"/>
        </w:r>
        <w:r w:rsidR="00832FDA">
          <w:rPr>
            <w:noProof/>
            <w:webHidden/>
          </w:rPr>
          <w:instrText xml:space="preserve"> PAGEREF _Toc24721958 \h </w:instrText>
        </w:r>
        <w:r w:rsidR="00832FDA">
          <w:rPr>
            <w:noProof/>
            <w:webHidden/>
          </w:rPr>
        </w:r>
        <w:r w:rsidR="00832FDA">
          <w:rPr>
            <w:noProof/>
            <w:webHidden/>
          </w:rPr>
          <w:fldChar w:fldCharType="separate"/>
        </w:r>
        <w:r w:rsidR="00832FDA">
          <w:rPr>
            <w:noProof/>
            <w:webHidden/>
          </w:rPr>
          <w:t>131</w:t>
        </w:r>
        <w:r w:rsidR="00832FDA">
          <w:rPr>
            <w:noProof/>
            <w:webHidden/>
          </w:rPr>
          <w:fldChar w:fldCharType="end"/>
        </w:r>
      </w:hyperlink>
    </w:p>
    <w:p w14:paraId="64C11E06"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r:id="rId32" w:anchor="_Toc24721959" w:history="1">
        <w:r w:rsidR="00832FDA" w:rsidRPr="00E227E4">
          <w:rPr>
            <w:rStyle w:val="Hyperlink"/>
            <w:noProof/>
          </w:rPr>
          <w:t>Figure 68: Cruciform Joint Sheet Layout</w:t>
        </w:r>
        <w:r w:rsidR="00832FDA">
          <w:rPr>
            <w:noProof/>
            <w:webHidden/>
          </w:rPr>
          <w:tab/>
        </w:r>
        <w:r w:rsidR="00832FDA">
          <w:rPr>
            <w:noProof/>
            <w:webHidden/>
          </w:rPr>
          <w:fldChar w:fldCharType="begin"/>
        </w:r>
        <w:r w:rsidR="00832FDA">
          <w:rPr>
            <w:noProof/>
            <w:webHidden/>
          </w:rPr>
          <w:instrText xml:space="preserve"> PAGEREF _Toc24721959 \h </w:instrText>
        </w:r>
        <w:r w:rsidR="00832FDA">
          <w:rPr>
            <w:noProof/>
            <w:webHidden/>
          </w:rPr>
        </w:r>
        <w:r w:rsidR="00832FDA">
          <w:rPr>
            <w:noProof/>
            <w:webHidden/>
          </w:rPr>
          <w:fldChar w:fldCharType="separate"/>
        </w:r>
        <w:r w:rsidR="00832FDA">
          <w:rPr>
            <w:noProof/>
            <w:webHidden/>
          </w:rPr>
          <w:t>134</w:t>
        </w:r>
        <w:r w:rsidR="00832FDA">
          <w:rPr>
            <w:noProof/>
            <w:webHidden/>
          </w:rPr>
          <w:fldChar w:fldCharType="end"/>
        </w:r>
      </w:hyperlink>
    </w:p>
    <w:p w14:paraId="5FA9BD18"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r:id="rId33" w:anchor="_Toc24721960" w:history="1">
        <w:r w:rsidR="00832FDA" w:rsidRPr="00E227E4">
          <w:rPr>
            <w:rStyle w:val="Hyperlink"/>
            <w:noProof/>
          </w:rPr>
          <w:t>Figure 69: Parameters of Cruciform Joint</w:t>
        </w:r>
        <w:r w:rsidR="00832FDA">
          <w:rPr>
            <w:noProof/>
            <w:webHidden/>
          </w:rPr>
          <w:tab/>
        </w:r>
        <w:r w:rsidR="00832FDA">
          <w:rPr>
            <w:noProof/>
            <w:webHidden/>
          </w:rPr>
          <w:fldChar w:fldCharType="begin"/>
        </w:r>
        <w:r w:rsidR="00832FDA">
          <w:rPr>
            <w:noProof/>
            <w:webHidden/>
          </w:rPr>
          <w:instrText xml:space="preserve"> PAGEREF _Toc24721960 \h </w:instrText>
        </w:r>
        <w:r w:rsidR="00832FDA">
          <w:rPr>
            <w:noProof/>
            <w:webHidden/>
          </w:rPr>
        </w:r>
        <w:r w:rsidR="00832FDA">
          <w:rPr>
            <w:noProof/>
            <w:webHidden/>
          </w:rPr>
          <w:fldChar w:fldCharType="separate"/>
        </w:r>
        <w:r w:rsidR="00832FDA">
          <w:rPr>
            <w:noProof/>
            <w:webHidden/>
          </w:rPr>
          <w:t>134</w:t>
        </w:r>
        <w:r w:rsidR="00832FDA">
          <w:rPr>
            <w:noProof/>
            <w:webHidden/>
          </w:rPr>
          <w:fldChar w:fldCharType="end"/>
        </w:r>
      </w:hyperlink>
    </w:p>
    <w:p w14:paraId="0DC837A9"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r:id="rId34" w:anchor="_Toc24721961" w:history="1">
        <w:r w:rsidR="00832FDA" w:rsidRPr="00E227E4">
          <w:rPr>
            <w:rStyle w:val="Hyperlink"/>
            <w:noProof/>
          </w:rPr>
          <w:t>Figure 70: Flared Joint Sheet Layout</w:t>
        </w:r>
        <w:r w:rsidR="00832FDA">
          <w:rPr>
            <w:noProof/>
            <w:webHidden/>
          </w:rPr>
          <w:tab/>
        </w:r>
        <w:r w:rsidR="00832FDA">
          <w:rPr>
            <w:noProof/>
            <w:webHidden/>
          </w:rPr>
          <w:fldChar w:fldCharType="begin"/>
        </w:r>
        <w:r w:rsidR="00832FDA">
          <w:rPr>
            <w:noProof/>
            <w:webHidden/>
          </w:rPr>
          <w:instrText xml:space="preserve"> PAGEREF _Toc24721961 \h </w:instrText>
        </w:r>
        <w:r w:rsidR="00832FDA">
          <w:rPr>
            <w:noProof/>
            <w:webHidden/>
          </w:rPr>
        </w:r>
        <w:r w:rsidR="00832FDA">
          <w:rPr>
            <w:noProof/>
            <w:webHidden/>
          </w:rPr>
          <w:fldChar w:fldCharType="separate"/>
        </w:r>
        <w:r w:rsidR="00832FDA">
          <w:rPr>
            <w:noProof/>
            <w:webHidden/>
          </w:rPr>
          <w:t>138</w:t>
        </w:r>
        <w:r w:rsidR="00832FDA">
          <w:rPr>
            <w:noProof/>
            <w:webHidden/>
          </w:rPr>
          <w:fldChar w:fldCharType="end"/>
        </w:r>
      </w:hyperlink>
    </w:p>
    <w:p w14:paraId="550BFE1F"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r:id="rId35" w:anchor="_Toc24721962" w:history="1">
        <w:r w:rsidR="00832FDA" w:rsidRPr="00E227E4">
          <w:rPr>
            <w:rStyle w:val="Hyperlink"/>
            <w:noProof/>
          </w:rPr>
          <w:t>Figure 71: Parameters of Flared Joint Weld</w:t>
        </w:r>
        <w:r w:rsidR="00832FDA">
          <w:rPr>
            <w:noProof/>
            <w:webHidden/>
          </w:rPr>
          <w:tab/>
        </w:r>
        <w:r w:rsidR="00832FDA">
          <w:rPr>
            <w:noProof/>
            <w:webHidden/>
          </w:rPr>
          <w:fldChar w:fldCharType="begin"/>
        </w:r>
        <w:r w:rsidR="00832FDA">
          <w:rPr>
            <w:noProof/>
            <w:webHidden/>
          </w:rPr>
          <w:instrText xml:space="preserve"> PAGEREF _Toc24721962 \h </w:instrText>
        </w:r>
        <w:r w:rsidR="00832FDA">
          <w:rPr>
            <w:noProof/>
            <w:webHidden/>
          </w:rPr>
        </w:r>
        <w:r w:rsidR="00832FDA">
          <w:rPr>
            <w:noProof/>
            <w:webHidden/>
          </w:rPr>
          <w:fldChar w:fldCharType="separate"/>
        </w:r>
        <w:r w:rsidR="00832FDA">
          <w:rPr>
            <w:noProof/>
            <w:webHidden/>
          </w:rPr>
          <w:t>138</w:t>
        </w:r>
        <w:r w:rsidR="00832FDA">
          <w:rPr>
            <w:noProof/>
            <w:webHidden/>
          </w:rPr>
          <w:fldChar w:fldCharType="end"/>
        </w:r>
      </w:hyperlink>
    </w:p>
    <w:p w14:paraId="4820E026"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63" w:history="1">
        <w:r w:rsidR="00832FDA" w:rsidRPr="00E227E4">
          <w:rPr>
            <w:rStyle w:val="Hyperlink"/>
            <w:noProof/>
          </w:rPr>
          <w:t>Figure 72: The Three Regions of a Hemming</w:t>
        </w:r>
        <w:r w:rsidR="00832FDA">
          <w:rPr>
            <w:noProof/>
            <w:webHidden/>
          </w:rPr>
          <w:tab/>
        </w:r>
        <w:r w:rsidR="00832FDA">
          <w:rPr>
            <w:noProof/>
            <w:webHidden/>
          </w:rPr>
          <w:fldChar w:fldCharType="begin"/>
        </w:r>
        <w:r w:rsidR="00832FDA">
          <w:rPr>
            <w:noProof/>
            <w:webHidden/>
          </w:rPr>
          <w:instrText xml:space="preserve"> PAGEREF _Toc24721963 \h </w:instrText>
        </w:r>
        <w:r w:rsidR="00832FDA">
          <w:rPr>
            <w:noProof/>
            <w:webHidden/>
          </w:rPr>
        </w:r>
        <w:r w:rsidR="00832FDA">
          <w:rPr>
            <w:noProof/>
            <w:webHidden/>
          </w:rPr>
          <w:fldChar w:fldCharType="separate"/>
        </w:r>
        <w:r w:rsidR="00832FDA">
          <w:rPr>
            <w:noProof/>
            <w:webHidden/>
          </w:rPr>
          <w:t>142</w:t>
        </w:r>
        <w:r w:rsidR="00832FDA">
          <w:rPr>
            <w:noProof/>
            <w:webHidden/>
          </w:rPr>
          <w:fldChar w:fldCharType="end"/>
        </w:r>
      </w:hyperlink>
    </w:p>
    <w:p w14:paraId="3043F96F"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64" w:history="1">
        <w:r w:rsidR="00832FDA" w:rsidRPr="00E227E4">
          <w:rPr>
            <w:rStyle w:val="Hyperlink"/>
            <w:noProof/>
          </w:rPr>
          <w:t>Figure 73: Path Changes and Width Changes in Hemming Flanges</w:t>
        </w:r>
        <w:r w:rsidR="00832FDA">
          <w:rPr>
            <w:noProof/>
            <w:webHidden/>
          </w:rPr>
          <w:tab/>
        </w:r>
        <w:r w:rsidR="00832FDA">
          <w:rPr>
            <w:noProof/>
            <w:webHidden/>
          </w:rPr>
          <w:fldChar w:fldCharType="begin"/>
        </w:r>
        <w:r w:rsidR="00832FDA">
          <w:rPr>
            <w:noProof/>
            <w:webHidden/>
          </w:rPr>
          <w:instrText xml:space="preserve"> PAGEREF _Toc24721964 \h </w:instrText>
        </w:r>
        <w:r w:rsidR="00832FDA">
          <w:rPr>
            <w:noProof/>
            <w:webHidden/>
          </w:rPr>
        </w:r>
        <w:r w:rsidR="00832FDA">
          <w:rPr>
            <w:noProof/>
            <w:webHidden/>
          </w:rPr>
          <w:fldChar w:fldCharType="separate"/>
        </w:r>
        <w:r w:rsidR="00832FDA">
          <w:rPr>
            <w:noProof/>
            <w:webHidden/>
          </w:rPr>
          <w:t>142</w:t>
        </w:r>
        <w:r w:rsidR="00832FDA">
          <w:rPr>
            <w:noProof/>
            <w:webHidden/>
          </w:rPr>
          <w:fldChar w:fldCharType="end"/>
        </w:r>
      </w:hyperlink>
    </w:p>
    <w:p w14:paraId="3AC4D2D1"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65" w:history="1">
        <w:r w:rsidR="00832FDA" w:rsidRPr="00E227E4">
          <w:rPr>
            <w:rStyle w:val="Hyperlink"/>
            <w:noProof/>
          </w:rPr>
          <w:t>Figure 74: Adhesive Path Differs from Root Path</w:t>
        </w:r>
        <w:r w:rsidR="00832FDA">
          <w:rPr>
            <w:noProof/>
            <w:webHidden/>
          </w:rPr>
          <w:tab/>
        </w:r>
        <w:r w:rsidR="00832FDA">
          <w:rPr>
            <w:noProof/>
            <w:webHidden/>
          </w:rPr>
          <w:fldChar w:fldCharType="begin"/>
        </w:r>
        <w:r w:rsidR="00832FDA">
          <w:rPr>
            <w:noProof/>
            <w:webHidden/>
          </w:rPr>
          <w:instrText xml:space="preserve"> PAGEREF _Toc24721965 \h </w:instrText>
        </w:r>
        <w:r w:rsidR="00832FDA">
          <w:rPr>
            <w:noProof/>
            <w:webHidden/>
          </w:rPr>
        </w:r>
        <w:r w:rsidR="00832FDA">
          <w:rPr>
            <w:noProof/>
            <w:webHidden/>
          </w:rPr>
          <w:fldChar w:fldCharType="separate"/>
        </w:r>
        <w:r w:rsidR="00832FDA">
          <w:rPr>
            <w:noProof/>
            <w:webHidden/>
          </w:rPr>
          <w:t>143</w:t>
        </w:r>
        <w:r w:rsidR="00832FDA">
          <w:rPr>
            <w:noProof/>
            <w:webHidden/>
          </w:rPr>
          <w:fldChar w:fldCharType="end"/>
        </w:r>
      </w:hyperlink>
    </w:p>
    <w:p w14:paraId="2BD87E4F"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66" w:history="1">
        <w:r w:rsidR="00832FDA" w:rsidRPr="00E227E4">
          <w:rPr>
            <w:rStyle w:val="Hyperlink"/>
            <w:noProof/>
          </w:rPr>
          <w:t>Figure 75: Reinforcements need to be considered as Part of the Inner Panel</w:t>
        </w:r>
        <w:r w:rsidR="00832FDA">
          <w:rPr>
            <w:noProof/>
            <w:webHidden/>
          </w:rPr>
          <w:tab/>
        </w:r>
        <w:r w:rsidR="00832FDA">
          <w:rPr>
            <w:noProof/>
            <w:webHidden/>
          </w:rPr>
          <w:fldChar w:fldCharType="begin"/>
        </w:r>
        <w:r w:rsidR="00832FDA">
          <w:rPr>
            <w:noProof/>
            <w:webHidden/>
          </w:rPr>
          <w:instrText xml:space="preserve"> PAGEREF _Toc24721966 \h </w:instrText>
        </w:r>
        <w:r w:rsidR="00832FDA">
          <w:rPr>
            <w:noProof/>
            <w:webHidden/>
          </w:rPr>
        </w:r>
        <w:r w:rsidR="00832FDA">
          <w:rPr>
            <w:noProof/>
            <w:webHidden/>
          </w:rPr>
          <w:fldChar w:fldCharType="separate"/>
        </w:r>
        <w:r w:rsidR="00832FDA">
          <w:rPr>
            <w:noProof/>
            <w:webHidden/>
          </w:rPr>
          <w:t>143</w:t>
        </w:r>
        <w:r w:rsidR="00832FDA">
          <w:rPr>
            <w:noProof/>
            <w:webHidden/>
          </w:rPr>
          <w:fldChar w:fldCharType="end"/>
        </w:r>
      </w:hyperlink>
    </w:p>
    <w:p w14:paraId="2B726322"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67" w:history="1">
        <w:r w:rsidR="00832FDA" w:rsidRPr="00E227E4">
          <w:rPr>
            <w:rStyle w:val="Hyperlink"/>
            <w:noProof/>
          </w:rPr>
          <w:t>Figure 76: Sequence without margin</w:t>
        </w:r>
        <w:r w:rsidR="00832FDA">
          <w:rPr>
            <w:noProof/>
            <w:webHidden/>
          </w:rPr>
          <w:tab/>
        </w:r>
        <w:r w:rsidR="00832FDA">
          <w:rPr>
            <w:noProof/>
            <w:webHidden/>
          </w:rPr>
          <w:fldChar w:fldCharType="begin"/>
        </w:r>
        <w:r w:rsidR="00832FDA">
          <w:rPr>
            <w:noProof/>
            <w:webHidden/>
          </w:rPr>
          <w:instrText xml:space="preserve"> PAGEREF _Toc24721967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5E51DF4C"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68" w:history="1">
        <w:r w:rsidR="00832FDA" w:rsidRPr="00E227E4">
          <w:rPr>
            <w:rStyle w:val="Hyperlink"/>
            <w:noProof/>
          </w:rPr>
          <w:t>Figure 77: Sequence with margin and spacing</w:t>
        </w:r>
        <w:r w:rsidR="00832FDA">
          <w:rPr>
            <w:noProof/>
            <w:webHidden/>
          </w:rPr>
          <w:tab/>
        </w:r>
        <w:r w:rsidR="00832FDA">
          <w:rPr>
            <w:noProof/>
            <w:webHidden/>
          </w:rPr>
          <w:fldChar w:fldCharType="begin"/>
        </w:r>
        <w:r w:rsidR="00832FDA">
          <w:rPr>
            <w:noProof/>
            <w:webHidden/>
          </w:rPr>
          <w:instrText xml:space="preserve"> PAGEREF _Toc24721968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05F05F8C"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69" w:history="1">
        <w:r w:rsidR="00832FDA" w:rsidRPr="00E227E4">
          <w:rPr>
            <w:rStyle w:val="Hyperlink"/>
            <w:noProof/>
          </w:rPr>
          <w:t>Figure 78: Margin relaxation</w:t>
        </w:r>
        <w:r w:rsidR="00832FDA">
          <w:rPr>
            <w:noProof/>
            <w:webHidden/>
          </w:rPr>
          <w:tab/>
        </w:r>
        <w:r w:rsidR="00832FDA">
          <w:rPr>
            <w:noProof/>
            <w:webHidden/>
          </w:rPr>
          <w:fldChar w:fldCharType="begin"/>
        </w:r>
        <w:r w:rsidR="00832FDA">
          <w:rPr>
            <w:noProof/>
            <w:webHidden/>
          </w:rPr>
          <w:instrText xml:space="preserve"> PAGEREF _Toc24721969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718E37C7"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70" w:history="1">
        <w:r w:rsidR="00832FDA" w:rsidRPr="00E227E4">
          <w:rPr>
            <w:rStyle w:val="Hyperlink"/>
            <w:noProof/>
          </w:rPr>
          <w:t>Figure 79: Spacing relaxation</w:t>
        </w:r>
        <w:r w:rsidR="00832FDA">
          <w:rPr>
            <w:noProof/>
            <w:webHidden/>
          </w:rPr>
          <w:tab/>
        </w:r>
        <w:r w:rsidR="00832FDA">
          <w:rPr>
            <w:noProof/>
            <w:webHidden/>
          </w:rPr>
          <w:fldChar w:fldCharType="begin"/>
        </w:r>
        <w:r w:rsidR="00832FDA">
          <w:rPr>
            <w:noProof/>
            <w:webHidden/>
          </w:rPr>
          <w:instrText xml:space="preserve"> PAGEREF _Toc24721970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77FEB6CA" w14:textId="77777777" w:rsidR="00832FDA"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1971" w:history="1">
        <w:r w:rsidR="00832FDA" w:rsidRPr="00E227E4">
          <w:rPr>
            <w:rStyle w:val="Hyperlink"/>
            <w:noProof/>
          </w:rPr>
          <w:t>Figure 80: Picture of an adhesive face</w:t>
        </w:r>
        <w:r w:rsidR="00832FDA">
          <w:rPr>
            <w:noProof/>
            <w:webHidden/>
          </w:rPr>
          <w:tab/>
        </w:r>
        <w:r w:rsidR="00832FDA">
          <w:rPr>
            <w:noProof/>
            <w:webHidden/>
          </w:rPr>
          <w:fldChar w:fldCharType="begin"/>
        </w:r>
        <w:r w:rsidR="00832FDA">
          <w:rPr>
            <w:noProof/>
            <w:webHidden/>
          </w:rPr>
          <w:instrText xml:space="preserve"> PAGEREF _Toc24721971 \h </w:instrText>
        </w:r>
        <w:r w:rsidR="00832FDA">
          <w:rPr>
            <w:noProof/>
            <w:webHidden/>
          </w:rPr>
        </w:r>
        <w:r w:rsidR="00832FDA">
          <w:rPr>
            <w:noProof/>
            <w:webHidden/>
          </w:rPr>
          <w:fldChar w:fldCharType="separate"/>
        </w:r>
        <w:r w:rsidR="00832FDA">
          <w:rPr>
            <w:noProof/>
            <w:webHidden/>
          </w:rPr>
          <w:t>152</w:t>
        </w:r>
        <w:r w:rsidR="00832FDA">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54DC9682" w14:textId="77777777" w:rsidR="009023EB" w:rsidRDefault="007C39C1">
      <w:pPr>
        <w:pStyle w:val="TableofFigures"/>
        <w:tabs>
          <w:tab w:val="right" w:leader="dot" w:pos="9060"/>
        </w:tabs>
        <w:rPr>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hyperlink w:anchor="_Toc24726629" w:history="1">
        <w:r w:rsidR="009023EB" w:rsidRPr="00CC283A">
          <w:rPr>
            <w:rStyle w:val="Hyperlink"/>
            <w:noProof/>
          </w:rPr>
          <w:t xml:space="preserve">Table 1: Nested elements of element </w:t>
        </w:r>
        <w:r w:rsidR="009023EB" w:rsidRPr="00CC283A">
          <w:rPr>
            <w:rStyle w:val="Hyperlink"/>
            <w:rFonts w:ascii="Courier New" w:hAnsi="Courier New" w:cs="Courier New"/>
            <w:i/>
            <w:noProof/>
          </w:rPr>
          <w:t>&lt;xmcf/&gt;</w:t>
        </w:r>
        <w:r w:rsidR="009023EB">
          <w:rPr>
            <w:noProof/>
            <w:webHidden/>
          </w:rPr>
          <w:tab/>
        </w:r>
        <w:r w:rsidR="009023EB">
          <w:rPr>
            <w:noProof/>
            <w:webHidden/>
          </w:rPr>
          <w:fldChar w:fldCharType="begin"/>
        </w:r>
        <w:r w:rsidR="009023EB">
          <w:rPr>
            <w:noProof/>
            <w:webHidden/>
          </w:rPr>
          <w:instrText xml:space="preserve"> PAGEREF _Toc24726629 \h </w:instrText>
        </w:r>
        <w:r w:rsidR="009023EB">
          <w:rPr>
            <w:noProof/>
            <w:webHidden/>
          </w:rPr>
        </w:r>
        <w:r w:rsidR="009023EB">
          <w:rPr>
            <w:noProof/>
            <w:webHidden/>
          </w:rPr>
          <w:fldChar w:fldCharType="separate"/>
        </w:r>
        <w:r w:rsidR="009023EB">
          <w:rPr>
            <w:noProof/>
            <w:webHidden/>
          </w:rPr>
          <w:t>28</w:t>
        </w:r>
        <w:r w:rsidR="009023EB">
          <w:rPr>
            <w:noProof/>
            <w:webHidden/>
          </w:rPr>
          <w:fldChar w:fldCharType="end"/>
        </w:r>
      </w:hyperlink>
    </w:p>
    <w:p w14:paraId="2D86D444"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30" w:history="1">
        <w:r w:rsidR="009023EB" w:rsidRPr="00CC283A">
          <w:rPr>
            <w:rStyle w:val="Hyperlink"/>
            <w:noProof/>
          </w:rPr>
          <w:t>Table 2: XML-specification of</w:t>
        </w:r>
        <w:r w:rsidR="009023EB" w:rsidRPr="00CC283A">
          <w:rPr>
            <w:rStyle w:val="Hyperlink"/>
            <w:i/>
            <w:noProof/>
          </w:rPr>
          <w:t xml:space="preserve"> </w:t>
        </w:r>
        <w:r w:rsidR="009023EB" w:rsidRPr="00CC283A">
          <w:rPr>
            <w:rStyle w:val="Hyperlink"/>
            <w:rFonts w:ascii="Courier New" w:hAnsi="Courier New" w:cs="Courier New"/>
            <w:i/>
            <w:noProof/>
          </w:rPr>
          <w:t>&lt;units/&gt;</w:t>
        </w:r>
        <w:r w:rsidR="009023EB">
          <w:rPr>
            <w:noProof/>
            <w:webHidden/>
          </w:rPr>
          <w:tab/>
        </w:r>
        <w:r w:rsidR="009023EB">
          <w:rPr>
            <w:noProof/>
            <w:webHidden/>
          </w:rPr>
          <w:fldChar w:fldCharType="begin"/>
        </w:r>
        <w:r w:rsidR="009023EB">
          <w:rPr>
            <w:noProof/>
            <w:webHidden/>
          </w:rPr>
          <w:instrText xml:space="preserve"> PAGEREF _Toc24726630 \h </w:instrText>
        </w:r>
        <w:r w:rsidR="009023EB">
          <w:rPr>
            <w:noProof/>
            <w:webHidden/>
          </w:rPr>
        </w:r>
        <w:r w:rsidR="009023EB">
          <w:rPr>
            <w:noProof/>
            <w:webHidden/>
          </w:rPr>
          <w:fldChar w:fldCharType="separate"/>
        </w:r>
        <w:r w:rsidR="009023EB">
          <w:rPr>
            <w:noProof/>
            <w:webHidden/>
          </w:rPr>
          <w:t>29</w:t>
        </w:r>
        <w:r w:rsidR="009023EB">
          <w:rPr>
            <w:noProof/>
            <w:webHidden/>
          </w:rPr>
          <w:fldChar w:fldCharType="end"/>
        </w:r>
      </w:hyperlink>
    </w:p>
    <w:p w14:paraId="288A02C8"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31" w:history="1">
        <w:r w:rsidR="009023EB" w:rsidRPr="00CC283A">
          <w:rPr>
            <w:rStyle w:val="Hyperlink"/>
            <w:noProof/>
          </w:rPr>
          <w:t xml:space="preserve">Table 3: XML-specification of </w:t>
        </w:r>
        <w:r w:rsidR="009023EB" w:rsidRPr="00CC283A">
          <w:rPr>
            <w:rStyle w:val="Hyperlink"/>
            <w:rFonts w:ascii="Courier New" w:hAnsi="Courier New" w:cs="Courier New"/>
            <w:i/>
            <w:noProof/>
          </w:rPr>
          <w:t>&lt;appdata&gt;</w:t>
        </w:r>
        <w:r w:rsidR="009023EB">
          <w:rPr>
            <w:noProof/>
            <w:webHidden/>
          </w:rPr>
          <w:tab/>
        </w:r>
        <w:r w:rsidR="009023EB">
          <w:rPr>
            <w:noProof/>
            <w:webHidden/>
          </w:rPr>
          <w:fldChar w:fldCharType="begin"/>
        </w:r>
        <w:r w:rsidR="009023EB">
          <w:rPr>
            <w:noProof/>
            <w:webHidden/>
          </w:rPr>
          <w:instrText xml:space="preserve"> PAGEREF _Toc24726631 \h </w:instrText>
        </w:r>
        <w:r w:rsidR="009023EB">
          <w:rPr>
            <w:noProof/>
            <w:webHidden/>
          </w:rPr>
        </w:r>
        <w:r w:rsidR="009023EB">
          <w:rPr>
            <w:noProof/>
            <w:webHidden/>
          </w:rPr>
          <w:fldChar w:fldCharType="separate"/>
        </w:r>
        <w:r w:rsidR="009023EB">
          <w:rPr>
            <w:noProof/>
            <w:webHidden/>
          </w:rPr>
          <w:t>31</w:t>
        </w:r>
        <w:r w:rsidR="009023EB">
          <w:rPr>
            <w:noProof/>
            <w:webHidden/>
          </w:rPr>
          <w:fldChar w:fldCharType="end"/>
        </w:r>
      </w:hyperlink>
    </w:p>
    <w:p w14:paraId="51997079"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32" w:history="1">
        <w:r w:rsidR="009023EB" w:rsidRPr="00CC283A">
          <w:rPr>
            <w:rStyle w:val="Hyperlink"/>
            <w:noProof/>
          </w:rPr>
          <w:t xml:space="preserve">Table 4: XML-specification of element </w:t>
        </w:r>
        <w:r w:rsidR="009023EB" w:rsidRPr="00CC283A">
          <w:rPr>
            <w:rStyle w:val="Hyperlink"/>
            <w:rFonts w:ascii="Courier New" w:hAnsi="Courier New" w:cs="Courier New"/>
            <w:i/>
            <w:noProof/>
          </w:rPr>
          <w:t>&lt;femdata&gt;</w:t>
        </w:r>
        <w:r w:rsidR="009023EB">
          <w:rPr>
            <w:noProof/>
            <w:webHidden/>
          </w:rPr>
          <w:tab/>
        </w:r>
        <w:r w:rsidR="009023EB">
          <w:rPr>
            <w:noProof/>
            <w:webHidden/>
          </w:rPr>
          <w:fldChar w:fldCharType="begin"/>
        </w:r>
        <w:r w:rsidR="009023EB">
          <w:rPr>
            <w:noProof/>
            <w:webHidden/>
          </w:rPr>
          <w:instrText xml:space="preserve"> PAGEREF _Toc24726632 \h </w:instrText>
        </w:r>
        <w:r w:rsidR="009023EB">
          <w:rPr>
            <w:noProof/>
            <w:webHidden/>
          </w:rPr>
        </w:r>
        <w:r w:rsidR="009023EB">
          <w:rPr>
            <w:noProof/>
            <w:webHidden/>
          </w:rPr>
          <w:fldChar w:fldCharType="separate"/>
        </w:r>
        <w:r w:rsidR="009023EB">
          <w:rPr>
            <w:noProof/>
            <w:webHidden/>
          </w:rPr>
          <w:t>33</w:t>
        </w:r>
        <w:r w:rsidR="009023EB">
          <w:rPr>
            <w:noProof/>
            <w:webHidden/>
          </w:rPr>
          <w:fldChar w:fldCharType="end"/>
        </w:r>
      </w:hyperlink>
    </w:p>
    <w:p w14:paraId="067CA62E"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33" w:history="1">
        <w:r w:rsidR="009023EB" w:rsidRPr="00CC283A">
          <w:rPr>
            <w:rStyle w:val="Hyperlink"/>
            <w:noProof/>
          </w:rPr>
          <w:t xml:space="preserve">Table 5: Nested elements of the child element of </w:t>
        </w:r>
        <w:r w:rsidR="009023EB" w:rsidRPr="00CC283A">
          <w:rPr>
            <w:rStyle w:val="Hyperlink"/>
            <w:rFonts w:ascii="Courier New" w:hAnsi="Courier New" w:cs="Courier New"/>
            <w:i/>
            <w:noProof/>
          </w:rPr>
          <w:t>&lt;femdata&gt;</w:t>
        </w:r>
        <w:r w:rsidR="009023EB">
          <w:rPr>
            <w:noProof/>
            <w:webHidden/>
          </w:rPr>
          <w:tab/>
        </w:r>
        <w:r w:rsidR="009023EB">
          <w:rPr>
            <w:noProof/>
            <w:webHidden/>
          </w:rPr>
          <w:fldChar w:fldCharType="begin"/>
        </w:r>
        <w:r w:rsidR="009023EB">
          <w:rPr>
            <w:noProof/>
            <w:webHidden/>
          </w:rPr>
          <w:instrText xml:space="preserve"> PAGEREF _Toc24726633 \h </w:instrText>
        </w:r>
        <w:r w:rsidR="009023EB">
          <w:rPr>
            <w:noProof/>
            <w:webHidden/>
          </w:rPr>
        </w:r>
        <w:r w:rsidR="009023EB">
          <w:rPr>
            <w:noProof/>
            <w:webHidden/>
          </w:rPr>
          <w:fldChar w:fldCharType="separate"/>
        </w:r>
        <w:r w:rsidR="009023EB">
          <w:rPr>
            <w:noProof/>
            <w:webHidden/>
          </w:rPr>
          <w:t>33</w:t>
        </w:r>
        <w:r w:rsidR="009023EB">
          <w:rPr>
            <w:noProof/>
            <w:webHidden/>
          </w:rPr>
          <w:fldChar w:fldCharType="end"/>
        </w:r>
      </w:hyperlink>
    </w:p>
    <w:p w14:paraId="76FFEC7A"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34" w:history="1">
        <w:r w:rsidR="009023EB" w:rsidRPr="00CC283A">
          <w:rPr>
            <w:rStyle w:val="Hyperlink"/>
            <w:noProof/>
          </w:rPr>
          <w:t xml:space="preserve">Table 6: Attributes of element </w:t>
        </w:r>
        <w:r w:rsidR="009023EB" w:rsidRPr="00CC283A">
          <w:rPr>
            <w:rStyle w:val="Hyperlink"/>
            <w:rFonts w:ascii="Courier New" w:hAnsi="Courier New" w:cs="Courier New"/>
            <w:i/>
            <w:noProof/>
          </w:rPr>
          <w:t>&lt;connection_group/&gt;</w:t>
        </w:r>
        <w:r w:rsidR="009023EB">
          <w:rPr>
            <w:noProof/>
            <w:webHidden/>
          </w:rPr>
          <w:tab/>
        </w:r>
        <w:r w:rsidR="009023EB">
          <w:rPr>
            <w:noProof/>
            <w:webHidden/>
          </w:rPr>
          <w:fldChar w:fldCharType="begin"/>
        </w:r>
        <w:r w:rsidR="009023EB">
          <w:rPr>
            <w:noProof/>
            <w:webHidden/>
          </w:rPr>
          <w:instrText xml:space="preserve"> PAGEREF _Toc24726634 \h </w:instrText>
        </w:r>
        <w:r w:rsidR="009023EB">
          <w:rPr>
            <w:noProof/>
            <w:webHidden/>
          </w:rPr>
        </w:r>
        <w:r w:rsidR="009023EB">
          <w:rPr>
            <w:noProof/>
            <w:webHidden/>
          </w:rPr>
          <w:fldChar w:fldCharType="separate"/>
        </w:r>
        <w:r w:rsidR="009023EB">
          <w:rPr>
            <w:noProof/>
            <w:webHidden/>
          </w:rPr>
          <w:t>34</w:t>
        </w:r>
        <w:r w:rsidR="009023EB">
          <w:rPr>
            <w:noProof/>
            <w:webHidden/>
          </w:rPr>
          <w:fldChar w:fldCharType="end"/>
        </w:r>
      </w:hyperlink>
    </w:p>
    <w:p w14:paraId="5320063F"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35" w:history="1">
        <w:r w:rsidR="009023EB" w:rsidRPr="00CC283A">
          <w:rPr>
            <w:rStyle w:val="Hyperlink"/>
            <w:noProof/>
          </w:rPr>
          <w:t xml:space="preserve">Table 7: Nested elements of element </w:t>
        </w:r>
        <w:r w:rsidR="009023EB" w:rsidRPr="00CC283A">
          <w:rPr>
            <w:rStyle w:val="Hyperlink"/>
            <w:rFonts w:ascii="Courier New" w:hAnsi="Courier New" w:cs="Courier New"/>
            <w:i/>
            <w:noProof/>
          </w:rPr>
          <w:t>&lt;connection_group/&gt;</w:t>
        </w:r>
        <w:r w:rsidR="009023EB">
          <w:rPr>
            <w:noProof/>
            <w:webHidden/>
          </w:rPr>
          <w:tab/>
        </w:r>
        <w:r w:rsidR="009023EB">
          <w:rPr>
            <w:noProof/>
            <w:webHidden/>
          </w:rPr>
          <w:fldChar w:fldCharType="begin"/>
        </w:r>
        <w:r w:rsidR="009023EB">
          <w:rPr>
            <w:noProof/>
            <w:webHidden/>
          </w:rPr>
          <w:instrText xml:space="preserve"> PAGEREF _Toc24726635 \h </w:instrText>
        </w:r>
        <w:r w:rsidR="009023EB">
          <w:rPr>
            <w:noProof/>
            <w:webHidden/>
          </w:rPr>
        </w:r>
        <w:r w:rsidR="009023EB">
          <w:rPr>
            <w:noProof/>
            <w:webHidden/>
          </w:rPr>
          <w:fldChar w:fldCharType="separate"/>
        </w:r>
        <w:r w:rsidR="009023EB">
          <w:rPr>
            <w:noProof/>
            <w:webHidden/>
          </w:rPr>
          <w:t>34</w:t>
        </w:r>
        <w:r w:rsidR="009023EB">
          <w:rPr>
            <w:noProof/>
            <w:webHidden/>
          </w:rPr>
          <w:fldChar w:fldCharType="end"/>
        </w:r>
      </w:hyperlink>
    </w:p>
    <w:p w14:paraId="0E9C7788"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36" w:history="1">
        <w:r w:rsidR="009023EB" w:rsidRPr="00CC283A">
          <w:rPr>
            <w:rStyle w:val="Hyperlink"/>
            <w:noProof/>
          </w:rPr>
          <w:t xml:space="preserve">Table 8: Nested elements of </w:t>
        </w:r>
        <w:r w:rsidR="009023EB" w:rsidRPr="00CC283A">
          <w:rPr>
            <w:rStyle w:val="Hyperlink"/>
            <w:rFonts w:ascii="Courier New" w:hAnsi="Courier New" w:cs="Courier New"/>
            <w:i/>
            <w:noProof/>
          </w:rPr>
          <w:t>&lt;connected_to&gt;</w:t>
        </w:r>
        <w:r w:rsidR="009023EB">
          <w:rPr>
            <w:noProof/>
            <w:webHidden/>
          </w:rPr>
          <w:tab/>
        </w:r>
        <w:r w:rsidR="009023EB">
          <w:rPr>
            <w:noProof/>
            <w:webHidden/>
          </w:rPr>
          <w:fldChar w:fldCharType="begin"/>
        </w:r>
        <w:r w:rsidR="009023EB">
          <w:rPr>
            <w:noProof/>
            <w:webHidden/>
          </w:rPr>
          <w:instrText xml:space="preserve"> PAGEREF _Toc24726636 \h </w:instrText>
        </w:r>
        <w:r w:rsidR="009023EB">
          <w:rPr>
            <w:noProof/>
            <w:webHidden/>
          </w:rPr>
        </w:r>
        <w:r w:rsidR="009023EB">
          <w:rPr>
            <w:noProof/>
            <w:webHidden/>
          </w:rPr>
          <w:fldChar w:fldCharType="separate"/>
        </w:r>
        <w:r w:rsidR="009023EB">
          <w:rPr>
            <w:noProof/>
            <w:webHidden/>
          </w:rPr>
          <w:t>34</w:t>
        </w:r>
        <w:r w:rsidR="009023EB">
          <w:rPr>
            <w:noProof/>
            <w:webHidden/>
          </w:rPr>
          <w:fldChar w:fldCharType="end"/>
        </w:r>
      </w:hyperlink>
    </w:p>
    <w:p w14:paraId="23A24B50"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37" w:history="1">
        <w:r w:rsidR="009023EB" w:rsidRPr="00CC283A">
          <w:rPr>
            <w:rStyle w:val="Hyperlink"/>
            <w:noProof/>
          </w:rPr>
          <w:t xml:space="preserve">Table 9: Attributes of element </w:t>
        </w:r>
        <w:r w:rsidR="009023EB" w:rsidRPr="00CC283A">
          <w:rPr>
            <w:rStyle w:val="Hyperlink"/>
            <w:rFonts w:ascii="Courier New" w:hAnsi="Courier New" w:cs="Courier New"/>
            <w:i/>
            <w:noProof/>
          </w:rPr>
          <w:t>&lt;part/&gt;</w:t>
        </w:r>
        <w:r w:rsidR="009023EB">
          <w:rPr>
            <w:noProof/>
            <w:webHidden/>
          </w:rPr>
          <w:tab/>
        </w:r>
        <w:r w:rsidR="009023EB">
          <w:rPr>
            <w:noProof/>
            <w:webHidden/>
          </w:rPr>
          <w:fldChar w:fldCharType="begin"/>
        </w:r>
        <w:r w:rsidR="009023EB">
          <w:rPr>
            <w:noProof/>
            <w:webHidden/>
          </w:rPr>
          <w:instrText xml:space="preserve"> PAGEREF _Toc24726637 \h </w:instrText>
        </w:r>
        <w:r w:rsidR="009023EB">
          <w:rPr>
            <w:noProof/>
            <w:webHidden/>
          </w:rPr>
        </w:r>
        <w:r w:rsidR="009023EB">
          <w:rPr>
            <w:noProof/>
            <w:webHidden/>
          </w:rPr>
          <w:fldChar w:fldCharType="separate"/>
        </w:r>
        <w:r w:rsidR="009023EB">
          <w:rPr>
            <w:noProof/>
            <w:webHidden/>
          </w:rPr>
          <w:t>35</w:t>
        </w:r>
        <w:r w:rsidR="009023EB">
          <w:rPr>
            <w:noProof/>
            <w:webHidden/>
          </w:rPr>
          <w:fldChar w:fldCharType="end"/>
        </w:r>
      </w:hyperlink>
    </w:p>
    <w:p w14:paraId="24300AAA"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38" w:history="1">
        <w:r w:rsidR="009023EB" w:rsidRPr="00CC283A">
          <w:rPr>
            <w:rStyle w:val="Hyperlink"/>
            <w:noProof/>
          </w:rPr>
          <w:t xml:space="preserve">Table 10: Attributes of element </w:t>
        </w:r>
        <w:r w:rsidR="009023EB" w:rsidRPr="00CC283A">
          <w:rPr>
            <w:rStyle w:val="Hyperlink"/>
            <w:rFonts w:ascii="Courier New" w:hAnsi="Courier New" w:cs="Courier New"/>
            <w:i/>
            <w:noProof/>
          </w:rPr>
          <w:t>&lt;assy/&gt;</w:t>
        </w:r>
        <w:r w:rsidR="009023EB">
          <w:rPr>
            <w:noProof/>
            <w:webHidden/>
          </w:rPr>
          <w:tab/>
        </w:r>
        <w:r w:rsidR="009023EB">
          <w:rPr>
            <w:noProof/>
            <w:webHidden/>
          </w:rPr>
          <w:fldChar w:fldCharType="begin"/>
        </w:r>
        <w:r w:rsidR="009023EB">
          <w:rPr>
            <w:noProof/>
            <w:webHidden/>
          </w:rPr>
          <w:instrText xml:space="preserve"> PAGEREF _Toc24726638 \h </w:instrText>
        </w:r>
        <w:r w:rsidR="009023EB">
          <w:rPr>
            <w:noProof/>
            <w:webHidden/>
          </w:rPr>
        </w:r>
        <w:r w:rsidR="009023EB">
          <w:rPr>
            <w:noProof/>
            <w:webHidden/>
          </w:rPr>
          <w:fldChar w:fldCharType="separate"/>
        </w:r>
        <w:r w:rsidR="009023EB">
          <w:rPr>
            <w:noProof/>
            <w:webHidden/>
          </w:rPr>
          <w:t>35</w:t>
        </w:r>
        <w:r w:rsidR="009023EB">
          <w:rPr>
            <w:noProof/>
            <w:webHidden/>
          </w:rPr>
          <w:fldChar w:fldCharType="end"/>
        </w:r>
      </w:hyperlink>
    </w:p>
    <w:p w14:paraId="6215E3FD"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39" w:history="1">
        <w:r w:rsidR="009023EB" w:rsidRPr="00CC283A">
          <w:rPr>
            <w:rStyle w:val="Hyperlink"/>
            <w:noProof/>
          </w:rPr>
          <w:t xml:space="preserve">Table 11: Nested elements of </w:t>
        </w:r>
        <w:r w:rsidR="009023EB" w:rsidRPr="00CC283A">
          <w:rPr>
            <w:rStyle w:val="Hyperlink"/>
            <w:rFonts w:ascii="Courier New" w:hAnsi="Courier New" w:cs="Courier New"/>
            <w:i/>
            <w:noProof/>
          </w:rPr>
          <w:t>&lt;stacking&gt;</w:t>
        </w:r>
        <w:r w:rsidR="009023EB">
          <w:rPr>
            <w:noProof/>
            <w:webHidden/>
          </w:rPr>
          <w:tab/>
        </w:r>
        <w:r w:rsidR="009023EB">
          <w:rPr>
            <w:noProof/>
            <w:webHidden/>
          </w:rPr>
          <w:fldChar w:fldCharType="begin"/>
        </w:r>
        <w:r w:rsidR="009023EB">
          <w:rPr>
            <w:noProof/>
            <w:webHidden/>
          </w:rPr>
          <w:instrText xml:space="preserve"> PAGEREF _Toc24726639 \h </w:instrText>
        </w:r>
        <w:r w:rsidR="009023EB">
          <w:rPr>
            <w:noProof/>
            <w:webHidden/>
          </w:rPr>
        </w:r>
        <w:r w:rsidR="009023EB">
          <w:rPr>
            <w:noProof/>
            <w:webHidden/>
          </w:rPr>
          <w:fldChar w:fldCharType="separate"/>
        </w:r>
        <w:r w:rsidR="009023EB">
          <w:rPr>
            <w:noProof/>
            <w:webHidden/>
          </w:rPr>
          <w:t>37</w:t>
        </w:r>
        <w:r w:rsidR="009023EB">
          <w:rPr>
            <w:noProof/>
            <w:webHidden/>
          </w:rPr>
          <w:fldChar w:fldCharType="end"/>
        </w:r>
      </w:hyperlink>
    </w:p>
    <w:p w14:paraId="7CD83EA4"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40" w:history="1">
        <w:r w:rsidR="009023EB" w:rsidRPr="00CC283A">
          <w:rPr>
            <w:rStyle w:val="Hyperlink"/>
            <w:noProof/>
          </w:rPr>
          <w:t>Table 12: Attributes of &lt;stacking&gt;</w:t>
        </w:r>
        <w:r w:rsidR="009023EB">
          <w:rPr>
            <w:noProof/>
            <w:webHidden/>
          </w:rPr>
          <w:tab/>
        </w:r>
        <w:r w:rsidR="009023EB">
          <w:rPr>
            <w:noProof/>
            <w:webHidden/>
          </w:rPr>
          <w:fldChar w:fldCharType="begin"/>
        </w:r>
        <w:r w:rsidR="009023EB">
          <w:rPr>
            <w:noProof/>
            <w:webHidden/>
          </w:rPr>
          <w:instrText xml:space="preserve"> PAGEREF _Toc24726640 \h </w:instrText>
        </w:r>
        <w:r w:rsidR="009023EB">
          <w:rPr>
            <w:noProof/>
            <w:webHidden/>
          </w:rPr>
        </w:r>
        <w:r w:rsidR="009023EB">
          <w:rPr>
            <w:noProof/>
            <w:webHidden/>
          </w:rPr>
          <w:fldChar w:fldCharType="separate"/>
        </w:r>
        <w:r w:rsidR="009023EB">
          <w:rPr>
            <w:noProof/>
            <w:webHidden/>
          </w:rPr>
          <w:t>37</w:t>
        </w:r>
        <w:r w:rsidR="009023EB">
          <w:rPr>
            <w:noProof/>
            <w:webHidden/>
          </w:rPr>
          <w:fldChar w:fldCharType="end"/>
        </w:r>
      </w:hyperlink>
    </w:p>
    <w:p w14:paraId="0EE822B3"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41" w:history="1">
        <w:r w:rsidR="009023EB" w:rsidRPr="00CC283A">
          <w:rPr>
            <w:rStyle w:val="Hyperlink"/>
            <w:noProof/>
          </w:rPr>
          <w:t>Table 13: Attributes of &lt;level&gt;</w:t>
        </w:r>
        <w:r w:rsidR="009023EB">
          <w:rPr>
            <w:noProof/>
            <w:webHidden/>
          </w:rPr>
          <w:tab/>
        </w:r>
        <w:r w:rsidR="009023EB">
          <w:rPr>
            <w:noProof/>
            <w:webHidden/>
          </w:rPr>
          <w:fldChar w:fldCharType="begin"/>
        </w:r>
        <w:r w:rsidR="009023EB">
          <w:rPr>
            <w:noProof/>
            <w:webHidden/>
          </w:rPr>
          <w:instrText xml:space="preserve"> PAGEREF _Toc24726641 \h </w:instrText>
        </w:r>
        <w:r w:rsidR="009023EB">
          <w:rPr>
            <w:noProof/>
            <w:webHidden/>
          </w:rPr>
        </w:r>
        <w:r w:rsidR="009023EB">
          <w:rPr>
            <w:noProof/>
            <w:webHidden/>
          </w:rPr>
          <w:fldChar w:fldCharType="separate"/>
        </w:r>
        <w:r w:rsidR="009023EB">
          <w:rPr>
            <w:noProof/>
            <w:webHidden/>
          </w:rPr>
          <w:t>37</w:t>
        </w:r>
        <w:r w:rsidR="009023EB">
          <w:rPr>
            <w:noProof/>
            <w:webHidden/>
          </w:rPr>
          <w:fldChar w:fldCharType="end"/>
        </w:r>
      </w:hyperlink>
    </w:p>
    <w:p w14:paraId="7A87F016"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42" w:history="1">
        <w:r w:rsidR="009023EB" w:rsidRPr="00CC283A">
          <w:rPr>
            <w:rStyle w:val="Hyperlink"/>
            <w:noProof/>
          </w:rPr>
          <w:t xml:space="preserve">Table 14: Nested elements of element </w:t>
        </w:r>
        <w:r w:rsidR="009023EB" w:rsidRPr="00CC283A">
          <w:rPr>
            <w:rStyle w:val="Hyperlink"/>
            <w:rFonts w:ascii="Courier New" w:hAnsi="Courier New" w:cs="Courier New"/>
            <w:i/>
            <w:noProof/>
          </w:rPr>
          <w:t>&lt;contact_list/&gt;</w:t>
        </w:r>
        <w:r w:rsidR="009023EB">
          <w:rPr>
            <w:noProof/>
            <w:webHidden/>
          </w:rPr>
          <w:tab/>
        </w:r>
        <w:r w:rsidR="009023EB">
          <w:rPr>
            <w:noProof/>
            <w:webHidden/>
          </w:rPr>
          <w:fldChar w:fldCharType="begin"/>
        </w:r>
        <w:r w:rsidR="009023EB">
          <w:rPr>
            <w:noProof/>
            <w:webHidden/>
          </w:rPr>
          <w:instrText xml:space="preserve"> PAGEREF _Toc24726642 \h </w:instrText>
        </w:r>
        <w:r w:rsidR="009023EB">
          <w:rPr>
            <w:noProof/>
            <w:webHidden/>
          </w:rPr>
        </w:r>
        <w:r w:rsidR="009023EB">
          <w:rPr>
            <w:noProof/>
            <w:webHidden/>
          </w:rPr>
          <w:fldChar w:fldCharType="separate"/>
        </w:r>
        <w:r w:rsidR="009023EB">
          <w:rPr>
            <w:noProof/>
            <w:webHidden/>
          </w:rPr>
          <w:t>39</w:t>
        </w:r>
        <w:r w:rsidR="009023EB">
          <w:rPr>
            <w:noProof/>
            <w:webHidden/>
          </w:rPr>
          <w:fldChar w:fldCharType="end"/>
        </w:r>
      </w:hyperlink>
    </w:p>
    <w:p w14:paraId="4C126BA3"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43" w:history="1">
        <w:r w:rsidR="009023EB" w:rsidRPr="00CC283A">
          <w:rPr>
            <w:rStyle w:val="Hyperlink"/>
            <w:noProof/>
          </w:rPr>
          <w:t xml:space="preserve">Table 15: Nested elements of element </w:t>
        </w:r>
        <w:r w:rsidR="009023EB" w:rsidRPr="00CC283A">
          <w:rPr>
            <w:rStyle w:val="Hyperlink"/>
            <w:rFonts w:ascii="Courier New" w:hAnsi="Courier New" w:cs="Courier New"/>
            <w:i/>
            <w:noProof/>
          </w:rPr>
          <w:t>&lt;contact&gt;</w:t>
        </w:r>
        <w:r w:rsidR="009023EB">
          <w:rPr>
            <w:noProof/>
            <w:webHidden/>
          </w:rPr>
          <w:tab/>
        </w:r>
        <w:r w:rsidR="009023EB">
          <w:rPr>
            <w:noProof/>
            <w:webHidden/>
          </w:rPr>
          <w:fldChar w:fldCharType="begin"/>
        </w:r>
        <w:r w:rsidR="009023EB">
          <w:rPr>
            <w:noProof/>
            <w:webHidden/>
          </w:rPr>
          <w:instrText xml:space="preserve"> PAGEREF _Toc24726643 \h </w:instrText>
        </w:r>
        <w:r w:rsidR="009023EB">
          <w:rPr>
            <w:noProof/>
            <w:webHidden/>
          </w:rPr>
        </w:r>
        <w:r w:rsidR="009023EB">
          <w:rPr>
            <w:noProof/>
            <w:webHidden/>
          </w:rPr>
          <w:fldChar w:fldCharType="separate"/>
        </w:r>
        <w:r w:rsidR="009023EB">
          <w:rPr>
            <w:noProof/>
            <w:webHidden/>
          </w:rPr>
          <w:t>39</w:t>
        </w:r>
        <w:r w:rsidR="009023EB">
          <w:rPr>
            <w:noProof/>
            <w:webHidden/>
          </w:rPr>
          <w:fldChar w:fldCharType="end"/>
        </w:r>
      </w:hyperlink>
    </w:p>
    <w:p w14:paraId="79B81890"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44" w:history="1">
        <w:r w:rsidR="009023EB" w:rsidRPr="00CC283A">
          <w:rPr>
            <w:rStyle w:val="Hyperlink"/>
            <w:noProof/>
          </w:rPr>
          <w:t xml:space="preserve">Table 16: Attributes of element </w:t>
        </w:r>
        <w:r w:rsidR="009023EB" w:rsidRPr="00CC283A">
          <w:rPr>
            <w:rStyle w:val="Hyperlink"/>
            <w:rFonts w:ascii="Courier New" w:hAnsi="Courier New" w:cs="Courier New"/>
            <w:i/>
            <w:noProof/>
          </w:rPr>
          <w:t>&lt;partner/&gt;</w:t>
        </w:r>
        <w:r w:rsidR="009023EB">
          <w:rPr>
            <w:noProof/>
            <w:webHidden/>
          </w:rPr>
          <w:tab/>
        </w:r>
        <w:r w:rsidR="009023EB">
          <w:rPr>
            <w:noProof/>
            <w:webHidden/>
          </w:rPr>
          <w:fldChar w:fldCharType="begin"/>
        </w:r>
        <w:r w:rsidR="009023EB">
          <w:rPr>
            <w:noProof/>
            <w:webHidden/>
          </w:rPr>
          <w:instrText xml:space="preserve"> PAGEREF _Toc24726644 \h </w:instrText>
        </w:r>
        <w:r w:rsidR="009023EB">
          <w:rPr>
            <w:noProof/>
            <w:webHidden/>
          </w:rPr>
        </w:r>
        <w:r w:rsidR="009023EB">
          <w:rPr>
            <w:noProof/>
            <w:webHidden/>
          </w:rPr>
          <w:fldChar w:fldCharType="separate"/>
        </w:r>
        <w:r w:rsidR="009023EB">
          <w:rPr>
            <w:noProof/>
            <w:webHidden/>
          </w:rPr>
          <w:t>40</w:t>
        </w:r>
        <w:r w:rsidR="009023EB">
          <w:rPr>
            <w:noProof/>
            <w:webHidden/>
          </w:rPr>
          <w:fldChar w:fldCharType="end"/>
        </w:r>
      </w:hyperlink>
    </w:p>
    <w:p w14:paraId="2693500A"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45" w:history="1">
        <w:r w:rsidR="009023EB" w:rsidRPr="00CC283A">
          <w:rPr>
            <w:rStyle w:val="Hyperlink"/>
            <w:noProof/>
          </w:rPr>
          <w:t xml:space="preserve">Table 17: Attributes of element </w:t>
        </w:r>
        <w:r w:rsidR="009023EB" w:rsidRPr="00CC283A">
          <w:rPr>
            <w:rStyle w:val="Hyperlink"/>
            <w:rFonts w:ascii="Courier New" w:hAnsi="Courier New" w:cs="Courier New"/>
            <w:i/>
            <w:noProof/>
          </w:rPr>
          <w:t>&lt;coefficients&gt;</w:t>
        </w:r>
        <w:r w:rsidR="009023EB">
          <w:rPr>
            <w:noProof/>
            <w:webHidden/>
          </w:rPr>
          <w:tab/>
        </w:r>
        <w:r w:rsidR="009023EB">
          <w:rPr>
            <w:noProof/>
            <w:webHidden/>
          </w:rPr>
          <w:fldChar w:fldCharType="begin"/>
        </w:r>
        <w:r w:rsidR="009023EB">
          <w:rPr>
            <w:noProof/>
            <w:webHidden/>
          </w:rPr>
          <w:instrText xml:space="preserve"> PAGEREF _Toc24726645 \h </w:instrText>
        </w:r>
        <w:r w:rsidR="009023EB">
          <w:rPr>
            <w:noProof/>
            <w:webHidden/>
          </w:rPr>
        </w:r>
        <w:r w:rsidR="009023EB">
          <w:rPr>
            <w:noProof/>
            <w:webHidden/>
          </w:rPr>
          <w:fldChar w:fldCharType="separate"/>
        </w:r>
        <w:r w:rsidR="009023EB">
          <w:rPr>
            <w:noProof/>
            <w:webHidden/>
          </w:rPr>
          <w:t>40</w:t>
        </w:r>
        <w:r w:rsidR="009023EB">
          <w:rPr>
            <w:noProof/>
            <w:webHidden/>
          </w:rPr>
          <w:fldChar w:fldCharType="end"/>
        </w:r>
      </w:hyperlink>
    </w:p>
    <w:p w14:paraId="7C724FB1"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46" w:history="1">
        <w:r w:rsidR="009023EB" w:rsidRPr="00CC283A">
          <w:rPr>
            <w:rStyle w:val="Hyperlink"/>
            <w:noProof/>
          </w:rPr>
          <w:t xml:space="preserve">Table 18: Nested elements of element </w:t>
        </w:r>
        <w:r w:rsidR="009023EB" w:rsidRPr="00CC283A">
          <w:rPr>
            <w:rStyle w:val="Hyperlink"/>
            <w:rFonts w:ascii="Courier New" w:hAnsi="Courier New" w:cs="Courier New"/>
            <w:i/>
            <w:noProof/>
          </w:rPr>
          <w:t>&lt;connection_list&gt;</w:t>
        </w:r>
        <w:r w:rsidR="009023EB">
          <w:rPr>
            <w:noProof/>
            <w:webHidden/>
          </w:rPr>
          <w:tab/>
        </w:r>
        <w:r w:rsidR="009023EB">
          <w:rPr>
            <w:noProof/>
            <w:webHidden/>
          </w:rPr>
          <w:fldChar w:fldCharType="begin"/>
        </w:r>
        <w:r w:rsidR="009023EB">
          <w:rPr>
            <w:noProof/>
            <w:webHidden/>
          </w:rPr>
          <w:instrText xml:space="preserve"> PAGEREF _Toc24726646 \h </w:instrText>
        </w:r>
        <w:r w:rsidR="009023EB">
          <w:rPr>
            <w:noProof/>
            <w:webHidden/>
          </w:rPr>
        </w:r>
        <w:r w:rsidR="009023EB">
          <w:rPr>
            <w:noProof/>
            <w:webHidden/>
          </w:rPr>
          <w:fldChar w:fldCharType="separate"/>
        </w:r>
        <w:r w:rsidR="009023EB">
          <w:rPr>
            <w:noProof/>
            <w:webHidden/>
          </w:rPr>
          <w:t>41</w:t>
        </w:r>
        <w:r w:rsidR="009023EB">
          <w:rPr>
            <w:noProof/>
            <w:webHidden/>
          </w:rPr>
          <w:fldChar w:fldCharType="end"/>
        </w:r>
      </w:hyperlink>
    </w:p>
    <w:p w14:paraId="4868451E"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47" w:history="1">
        <w:r w:rsidR="009023EB" w:rsidRPr="00CC283A">
          <w:rPr>
            <w:rStyle w:val="Hyperlink"/>
            <w:noProof/>
          </w:rPr>
          <w:t xml:space="preserve">Table 19: Nested elements of element </w:t>
        </w:r>
        <w:r w:rsidR="009023EB" w:rsidRPr="00CC283A">
          <w:rPr>
            <w:rStyle w:val="Hyperlink"/>
            <w:rFonts w:ascii="Courier New" w:hAnsi="Courier New" w:cs="Courier New"/>
            <w:i/>
            <w:noProof/>
          </w:rPr>
          <w:t>&lt;custom_attributes_list/&gt;</w:t>
        </w:r>
        <w:r w:rsidR="009023EB">
          <w:rPr>
            <w:noProof/>
            <w:webHidden/>
          </w:rPr>
          <w:tab/>
        </w:r>
        <w:r w:rsidR="009023EB">
          <w:rPr>
            <w:noProof/>
            <w:webHidden/>
          </w:rPr>
          <w:fldChar w:fldCharType="begin"/>
        </w:r>
        <w:r w:rsidR="009023EB">
          <w:rPr>
            <w:noProof/>
            <w:webHidden/>
          </w:rPr>
          <w:instrText xml:space="preserve"> PAGEREF _Toc24726647 \h </w:instrText>
        </w:r>
        <w:r w:rsidR="009023EB">
          <w:rPr>
            <w:noProof/>
            <w:webHidden/>
          </w:rPr>
        </w:r>
        <w:r w:rsidR="009023EB">
          <w:rPr>
            <w:noProof/>
            <w:webHidden/>
          </w:rPr>
          <w:fldChar w:fldCharType="separate"/>
        </w:r>
        <w:r w:rsidR="009023EB">
          <w:rPr>
            <w:noProof/>
            <w:webHidden/>
          </w:rPr>
          <w:t>45</w:t>
        </w:r>
        <w:r w:rsidR="009023EB">
          <w:rPr>
            <w:noProof/>
            <w:webHidden/>
          </w:rPr>
          <w:fldChar w:fldCharType="end"/>
        </w:r>
      </w:hyperlink>
    </w:p>
    <w:p w14:paraId="633067A3"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48" w:history="1">
        <w:r w:rsidR="009023EB" w:rsidRPr="00CC283A">
          <w:rPr>
            <w:rStyle w:val="Hyperlink"/>
            <w:noProof/>
          </w:rPr>
          <w:t xml:space="preserve">Table 20: Attributes of </w:t>
        </w:r>
        <w:r w:rsidR="009023EB" w:rsidRPr="00CC283A">
          <w:rPr>
            <w:rStyle w:val="Hyperlink"/>
            <w:rFonts w:ascii="Courier New" w:hAnsi="Courier New" w:cs="Courier New"/>
            <w:i/>
            <w:noProof/>
          </w:rPr>
          <w:t>&lt;custom_attributes/&gt;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_Toc24726648 \h </w:instrText>
        </w:r>
        <w:r w:rsidR="009023EB">
          <w:rPr>
            <w:noProof/>
            <w:webHidden/>
          </w:rPr>
        </w:r>
        <w:r w:rsidR="009023EB">
          <w:rPr>
            <w:noProof/>
            <w:webHidden/>
          </w:rPr>
          <w:fldChar w:fldCharType="separate"/>
        </w:r>
        <w:r w:rsidR="009023EB">
          <w:rPr>
            <w:noProof/>
            <w:webHidden/>
          </w:rPr>
          <w:t>45</w:t>
        </w:r>
        <w:r w:rsidR="009023EB">
          <w:rPr>
            <w:noProof/>
            <w:webHidden/>
          </w:rPr>
          <w:fldChar w:fldCharType="end"/>
        </w:r>
      </w:hyperlink>
    </w:p>
    <w:p w14:paraId="5304CCF4"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49" w:history="1">
        <w:r w:rsidR="009023EB" w:rsidRPr="00CC283A">
          <w:rPr>
            <w:rStyle w:val="Hyperlink"/>
            <w:noProof/>
          </w:rPr>
          <w:t xml:space="preserve">Table 21: Nested elements of element </w:t>
        </w:r>
        <w:r w:rsidR="009023EB" w:rsidRPr="00CC283A">
          <w:rPr>
            <w:rStyle w:val="Hyperlink"/>
            <w:rFonts w:ascii="Courier New" w:hAnsi="Courier New" w:cs="Courier New"/>
            <w:i/>
            <w:noProof/>
          </w:rPr>
          <w:t>&lt;custom_attributes/&gt;</w:t>
        </w:r>
        <w:r w:rsidR="009023EB">
          <w:rPr>
            <w:noProof/>
            <w:webHidden/>
          </w:rPr>
          <w:tab/>
        </w:r>
        <w:r w:rsidR="009023EB">
          <w:rPr>
            <w:noProof/>
            <w:webHidden/>
          </w:rPr>
          <w:fldChar w:fldCharType="begin"/>
        </w:r>
        <w:r w:rsidR="009023EB">
          <w:rPr>
            <w:noProof/>
            <w:webHidden/>
          </w:rPr>
          <w:instrText xml:space="preserve"> PAGEREF _Toc24726649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7A378654"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50" w:history="1">
        <w:r w:rsidR="009023EB" w:rsidRPr="00CC283A">
          <w:rPr>
            <w:rStyle w:val="Hyperlink"/>
            <w:noProof/>
          </w:rPr>
          <w:t xml:space="preserve">Table 22: Attributes of </w:t>
        </w:r>
        <w:r w:rsidR="009023EB" w:rsidRPr="00CC283A">
          <w:rPr>
            <w:rStyle w:val="Hyperlink"/>
            <w:rFonts w:ascii="Courier New" w:hAnsi="Courier New" w:cs="Courier New"/>
            <w:i/>
            <w:noProof/>
          </w:rPr>
          <w:t>&lt;string/&gt;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_Toc24726650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3F292E9D"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51" w:history="1">
        <w:r w:rsidR="009023EB" w:rsidRPr="00CC283A">
          <w:rPr>
            <w:rStyle w:val="Hyperlink"/>
            <w:noProof/>
          </w:rPr>
          <w:t xml:space="preserve">Table 23: Attributes of </w:t>
        </w:r>
        <w:r w:rsidR="009023EB" w:rsidRPr="00CC283A">
          <w:rPr>
            <w:rStyle w:val="Hyperlink"/>
            <w:rFonts w:ascii="Courier New" w:hAnsi="Courier New" w:cs="Courier New"/>
            <w:i/>
            <w:noProof/>
          </w:rPr>
          <w:t>&lt;real/&gt;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_Toc24726651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29EE1EAB"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52" w:history="1">
        <w:r w:rsidR="009023EB" w:rsidRPr="00CC283A">
          <w:rPr>
            <w:rStyle w:val="Hyperlink"/>
            <w:noProof/>
          </w:rPr>
          <w:t xml:space="preserve">Table 24: Attributes of </w:t>
        </w:r>
        <w:r w:rsidR="009023EB" w:rsidRPr="00CC283A">
          <w:rPr>
            <w:rStyle w:val="Hyperlink"/>
            <w:rFonts w:ascii="Courier New" w:hAnsi="Courier New" w:cs="Courier New"/>
            <w:i/>
            <w:noProof/>
          </w:rPr>
          <w:t>&lt;integer/&gt;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_Toc24726652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2F1B5399"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53" w:history="1">
        <w:r w:rsidR="009023EB" w:rsidRPr="00CC283A">
          <w:rPr>
            <w:rStyle w:val="Hyperlink"/>
            <w:noProof/>
          </w:rPr>
          <w:t xml:space="preserve">Table 25: Attributes of </w:t>
        </w:r>
        <w:r w:rsidR="009023EB" w:rsidRPr="00CC283A">
          <w:rPr>
            <w:rStyle w:val="Hyperlink"/>
            <w:rFonts w:ascii="Courier New" w:hAnsi="Courier New" w:cs="Courier New"/>
            <w:i/>
            <w:noProof/>
          </w:rPr>
          <w:t>&lt;string_list/&gt;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_Toc24726653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4662E761"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54" w:history="1">
        <w:r w:rsidR="009023EB" w:rsidRPr="00CC283A">
          <w:rPr>
            <w:rStyle w:val="Hyperlink"/>
            <w:noProof/>
          </w:rPr>
          <w:t xml:space="preserve">Table 26: Attributes of </w:t>
        </w:r>
        <w:r w:rsidR="009023EB" w:rsidRPr="00CC283A">
          <w:rPr>
            <w:rStyle w:val="Hyperlink"/>
            <w:rFonts w:ascii="Courier New" w:hAnsi="Courier New" w:cs="Courier New"/>
            <w:i/>
            <w:noProof/>
          </w:rPr>
          <w:t>&lt;value/&gt;</w:t>
        </w:r>
        <w:r w:rsidR="009023EB" w:rsidRPr="00CC283A">
          <w:rPr>
            <w:rStyle w:val="Hyperlink"/>
            <w:noProof/>
          </w:rPr>
          <w:t xml:space="preserve"> element inside &lt;</w:t>
        </w:r>
        <w:r w:rsidR="009023EB" w:rsidRPr="00CC283A">
          <w:rPr>
            <w:rStyle w:val="Hyperlink"/>
            <w:rFonts w:ascii="Courier New" w:hAnsi="Courier New" w:cs="Courier New"/>
            <w:i/>
            <w:noProof/>
          </w:rPr>
          <w:t>string_list</w:t>
        </w:r>
        <w:r w:rsidR="009023EB" w:rsidRPr="00CC283A">
          <w:rPr>
            <w:rStyle w:val="Hyperlink"/>
            <w:noProof/>
          </w:rPr>
          <w:t>/&gt;</w:t>
        </w:r>
        <w:r w:rsidR="009023EB">
          <w:rPr>
            <w:noProof/>
            <w:webHidden/>
          </w:rPr>
          <w:tab/>
        </w:r>
        <w:r w:rsidR="009023EB">
          <w:rPr>
            <w:noProof/>
            <w:webHidden/>
          </w:rPr>
          <w:fldChar w:fldCharType="begin"/>
        </w:r>
        <w:r w:rsidR="009023EB">
          <w:rPr>
            <w:noProof/>
            <w:webHidden/>
          </w:rPr>
          <w:instrText xml:space="preserve"> PAGEREF _Toc24726654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5B534310"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55" w:history="1">
        <w:r w:rsidR="009023EB" w:rsidRPr="00CC283A">
          <w:rPr>
            <w:rStyle w:val="Hyperlink"/>
            <w:noProof/>
          </w:rPr>
          <w:t xml:space="preserve">Table 27: Attributes of </w:t>
        </w:r>
        <w:r w:rsidR="009023EB" w:rsidRPr="00CC283A">
          <w:rPr>
            <w:rStyle w:val="Hyperlink"/>
            <w:rFonts w:ascii="Courier New" w:hAnsi="Courier New" w:cs="Courier New"/>
            <w:i/>
            <w:noProof/>
          </w:rPr>
          <w:t>&lt;real_list/&gt;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_Toc24726655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244099F3"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56" w:history="1">
        <w:r w:rsidR="009023EB" w:rsidRPr="00CC283A">
          <w:rPr>
            <w:rStyle w:val="Hyperlink"/>
            <w:noProof/>
          </w:rPr>
          <w:t xml:space="preserve">Table 28: Attributes of </w:t>
        </w:r>
        <w:r w:rsidR="009023EB" w:rsidRPr="00CC283A">
          <w:rPr>
            <w:rStyle w:val="Hyperlink"/>
            <w:rFonts w:ascii="Courier New" w:hAnsi="Courier New" w:cs="Courier New"/>
            <w:i/>
            <w:noProof/>
          </w:rPr>
          <w:t>&lt;value&gt;</w:t>
        </w:r>
        <w:r w:rsidR="009023EB" w:rsidRPr="00CC283A">
          <w:rPr>
            <w:rStyle w:val="Hyperlink"/>
            <w:noProof/>
          </w:rPr>
          <w:t xml:space="preserve"> element inside &lt;</w:t>
        </w:r>
        <w:r w:rsidR="009023EB" w:rsidRPr="00CC283A">
          <w:rPr>
            <w:rStyle w:val="Hyperlink"/>
            <w:rFonts w:ascii="Courier New" w:hAnsi="Courier New" w:cs="Courier New"/>
            <w:i/>
            <w:noProof/>
          </w:rPr>
          <w:t>real_list</w:t>
        </w:r>
        <w:r w:rsidR="009023EB" w:rsidRPr="00CC283A">
          <w:rPr>
            <w:rStyle w:val="Hyperlink"/>
            <w:noProof/>
          </w:rPr>
          <w:t>/&gt;</w:t>
        </w:r>
        <w:r w:rsidR="009023EB">
          <w:rPr>
            <w:noProof/>
            <w:webHidden/>
          </w:rPr>
          <w:tab/>
        </w:r>
        <w:r w:rsidR="009023EB">
          <w:rPr>
            <w:noProof/>
            <w:webHidden/>
          </w:rPr>
          <w:fldChar w:fldCharType="begin"/>
        </w:r>
        <w:r w:rsidR="009023EB">
          <w:rPr>
            <w:noProof/>
            <w:webHidden/>
          </w:rPr>
          <w:instrText xml:space="preserve"> PAGEREF _Toc24726656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5D5ED0A6"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57" w:history="1">
        <w:r w:rsidR="009023EB" w:rsidRPr="00CC283A">
          <w:rPr>
            <w:rStyle w:val="Hyperlink"/>
            <w:noProof/>
          </w:rPr>
          <w:t xml:space="preserve">Table 29: Attributes of </w:t>
        </w:r>
        <w:r w:rsidR="009023EB" w:rsidRPr="00CC283A">
          <w:rPr>
            <w:rStyle w:val="Hyperlink"/>
            <w:rFonts w:ascii="Courier New" w:hAnsi="Courier New" w:cs="Courier New"/>
            <w:i/>
            <w:noProof/>
          </w:rPr>
          <w:t>&lt;int_list/&gt;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_Toc24726657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19775430"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58" w:history="1">
        <w:r w:rsidR="009023EB" w:rsidRPr="00CC283A">
          <w:rPr>
            <w:rStyle w:val="Hyperlink"/>
            <w:noProof/>
          </w:rPr>
          <w:t xml:space="preserve">Table 30: Attributes of </w:t>
        </w:r>
        <w:r w:rsidR="009023EB" w:rsidRPr="00CC283A">
          <w:rPr>
            <w:rStyle w:val="Hyperlink"/>
            <w:rFonts w:ascii="Courier New" w:hAnsi="Courier New" w:cs="Courier New"/>
            <w:i/>
            <w:noProof/>
          </w:rPr>
          <w:t>&lt;value/&gt;</w:t>
        </w:r>
        <w:r w:rsidR="009023EB" w:rsidRPr="00CC283A">
          <w:rPr>
            <w:rStyle w:val="Hyperlink"/>
            <w:noProof/>
          </w:rPr>
          <w:t xml:space="preserve"> element inside &lt;</w:t>
        </w:r>
        <w:r w:rsidR="009023EB" w:rsidRPr="00CC283A">
          <w:rPr>
            <w:rStyle w:val="Hyperlink"/>
            <w:rFonts w:ascii="Courier New" w:hAnsi="Courier New" w:cs="Courier New"/>
            <w:i/>
            <w:noProof/>
          </w:rPr>
          <w:t>real_list/</w:t>
        </w:r>
        <w:r w:rsidR="009023EB" w:rsidRPr="00CC283A">
          <w:rPr>
            <w:rStyle w:val="Hyperlink"/>
            <w:noProof/>
          </w:rPr>
          <w:t>&gt;</w:t>
        </w:r>
        <w:r w:rsidR="009023EB">
          <w:rPr>
            <w:noProof/>
            <w:webHidden/>
          </w:rPr>
          <w:tab/>
        </w:r>
        <w:r w:rsidR="009023EB">
          <w:rPr>
            <w:noProof/>
            <w:webHidden/>
          </w:rPr>
          <w:fldChar w:fldCharType="begin"/>
        </w:r>
        <w:r w:rsidR="009023EB">
          <w:rPr>
            <w:noProof/>
            <w:webHidden/>
          </w:rPr>
          <w:instrText xml:space="preserve"> PAGEREF _Toc24726658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11E56DC9"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59" w:history="1">
        <w:r w:rsidR="009023EB" w:rsidRPr="00CC283A">
          <w:rPr>
            <w:rStyle w:val="Hyperlink"/>
            <w:noProof/>
          </w:rPr>
          <w:t xml:space="preserve">Table 31: Attributes of element </w:t>
        </w:r>
        <w:r w:rsidR="009023EB" w:rsidRPr="00CC283A">
          <w:rPr>
            <w:rStyle w:val="Hyperlink"/>
            <w:rFonts w:ascii="Courier New" w:hAnsi="Courier New" w:cs="Courier New"/>
            <w:i/>
            <w:noProof/>
          </w:rPr>
          <w:t>&lt;connection_0d/&gt;</w:t>
        </w:r>
        <w:r w:rsidR="009023EB">
          <w:rPr>
            <w:noProof/>
            <w:webHidden/>
          </w:rPr>
          <w:tab/>
        </w:r>
        <w:r w:rsidR="009023EB">
          <w:rPr>
            <w:noProof/>
            <w:webHidden/>
          </w:rPr>
          <w:fldChar w:fldCharType="begin"/>
        </w:r>
        <w:r w:rsidR="009023EB">
          <w:rPr>
            <w:noProof/>
            <w:webHidden/>
          </w:rPr>
          <w:instrText xml:space="preserve"> PAGEREF _Toc24726659 \h </w:instrText>
        </w:r>
        <w:r w:rsidR="009023EB">
          <w:rPr>
            <w:noProof/>
            <w:webHidden/>
          </w:rPr>
        </w:r>
        <w:r w:rsidR="009023EB">
          <w:rPr>
            <w:noProof/>
            <w:webHidden/>
          </w:rPr>
          <w:fldChar w:fldCharType="separate"/>
        </w:r>
        <w:r w:rsidR="009023EB">
          <w:rPr>
            <w:noProof/>
            <w:webHidden/>
          </w:rPr>
          <w:t>51</w:t>
        </w:r>
        <w:r w:rsidR="009023EB">
          <w:rPr>
            <w:noProof/>
            <w:webHidden/>
          </w:rPr>
          <w:fldChar w:fldCharType="end"/>
        </w:r>
      </w:hyperlink>
    </w:p>
    <w:p w14:paraId="29B18246"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60" w:history="1">
        <w:r w:rsidR="009023EB" w:rsidRPr="00CC283A">
          <w:rPr>
            <w:rStyle w:val="Hyperlink"/>
            <w:noProof/>
          </w:rPr>
          <w:t xml:space="preserve">Table 32: Text values of element </w:t>
        </w:r>
        <w:r w:rsidR="009023EB" w:rsidRPr="00CC283A">
          <w:rPr>
            <w:rStyle w:val="Hyperlink"/>
            <w:rFonts w:ascii="Courier New" w:hAnsi="Courier New" w:cs="Courier New"/>
            <w:noProof/>
          </w:rPr>
          <w:t>&lt;loc&gt;</w:t>
        </w:r>
        <w:r w:rsidR="009023EB">
          <w:rPr>
            <w:noProof/>
            <w:webHidden/>
          </w:rPr>
          <w:tab/>
        </w:r>
        <w:r w:rsidR="009023EB">
          <w:rPr>
            <w:noProof/>
            <w:webHidden/>
          </w:rPr>
          <w:fldChar w:fldCharType="begin"/>
        </w:r>
        <w:r w:rsidR="009023EB">
          <w:rPr>
            <w:noProof/>
            <w:webHidden/>
          </w:rPr>
          <w:instrText xml:space="preserve"> PAGEREF _Toc24726660 \h </w:instrText>
        </w:r>
        <w:r w:rsidR="009023EB">
          <w:rPr>
            <w:noProof/>
            <w:webHidden/>
          </w:rPr>
        </w:r>
        <w:r w:rsidR="009023EB">
          <w:rPr>
            <w:noProof/>
            <w:webHidden/>
          </w:rPr>
          <w:fldChar w:fldCharType="separate"/>
        </w:r>
        <w:r w:rsidR="009023EB">
          <w:rPr>
            <w:noProof/>
            <w:webHidden/>
          </w:rPr>
          <w:t>52</w:t>
        </w:r>
        <w:r w:rsidR="009023EB">
          <w:rPr>
            <w:noProof/>
            <w:webHidden/>
          </w:rPr>
          <w:fldChar w:fldCharType="end"/>
        </w:r>
      </w:hyperlink>
    </w:p>
    <w:p w14:paraId="19DF917F"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61" w:history="1">
        <w:r w:rsidR="009023EB" w:rsidRPr="00CC283A">
          <w:rPr>
            <w:rStyle w:val="Hyperlink"/>
            <w:noProof/>
          </w:rPr>
          <w:t xml:space="preserve">Table 33: Attributes of elements </w:t>
        </w:r>
        <w:r w:rsidR="009023EB" w:rsidRPr="00CC283A">
          <w:rPr>
            <w:rStyle w:val="Hyperlink"/>
            <w:rFonts w:ascii="Courier New" w:hAnsi="Courier New" w:cs="Courier New"/>
            <w:i/>
            <w:noProof/>
            <w:highlight w:val="white"/>
          </w:rPr>
          <w:t>&lt;normal_direction</w:t>
        </w:r>
        <w:r w:rsidR="009023EB" w:rsidRPr="00CC283A">
          <w:rPr>
            <w:rStyle w:val="Hyperlink"/>
            <w:rFonts w:ascii="Courier New" w:hAnsi="Courier New" w:cs="Courier New"/>
            <w:i/>
            <w:noProof/>
          </w:rPr>
          <w:t>/&gt;</w:t>
        </w:r>
        <w:r w:rsidR="009023EB" w:rsidRPr="00CC283A">
          <w:rPr>
            <w:rStyle w:val="Hyperlink"/>
            <w:noProof/>
          </w:rPr>
          <w:t xml:space="preserve"> &amp; </w:t>
        </w:r>
        <w:r w:rsidR="009023EB" w:rsidRPr="00CC283A">
          <w:rPr>
            <w:rStyle w:val="Hyperlink"/>
            <w:rFonts w:ascii="Courier New" w:hAnsi="Courier New" w:cs="Courier New"/>
            <w:i/>
            <w:noProof/>
            <w:highlight w:val="white"/>
          </w:rPr>
          <w:t>&lt;tangential_direction</w:t>
        </w:r>
        <w:r w:rsidR="009023EB" w:rsidRPr="00CC283A">
          <w:rPr>
            <w:rStyle w:val="Hyperlink"/>
            <w:rFonts w:ascii="Courier New" w:hAnsi="Courier New" w:cs="Courier New"/>
            <w:i/>
            <w:noProof/>
          </w:rPr>
          <w:t>/&gt;</w:t>
        </w:r>
        <w:r w:rsidR="009023EB">
          <w:rPr>
            <w:noProof/>
            <w:webHidden/>
          </w:rPr>
          <w:tab/>
        </w:r>
        <w:r w:rsidR="009023EB">
          <w:rPr>
            <w:noProof/>
            <w:webHidden/>
          </w:rPr>
          <w:fldChar w:fldCharType="begin"/>
        </w:r>
        <w:r w:rsidR="009023EB">
          <w:rPr>
            <w:noProof/>
            <w:webHidden/>
          </w:rPr>
          <w:instrText xml:space="preserve"> PAGEREF _Toc24726661 \h </w:instrText>
        </w:r>
        <w:r w:rsidR="009023EB">
          <w:rPr>
            <w:noProof/>
            <w:webHidden/>
          </w:rPr>
        </w:r>
        <w:r w:rsidR="009023EB">
          <w:rPr>
            <w:noProof/>
            <w:webHidden/>
          </w:rPr>
          <w:fldChar w:fldCharType="separate"/>
        </w:r>
        <w:r w:rsidR="009023EB">
          <w:rPr>
            <w:noProof/>
            <w:webHidden/>
          </w:rPr>
          <w:t>52</w:t>
        </w:r>
        <w:r w:rsidR="009023EB">
          <w:rPr>
            <w:noProof/>
            <w:webHidden/>
          </w:rPr>
          <w:fldChar w:fldCharType="end"/>
        </w:r>
      </w:hyperlink>
    </w:p>
    <w:p w14:paraId="30DD755A"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62" w:history="1">
        <w:r w:rsidR="009023EB" w:rsidRPr="00CC283A">
          <w:rPr>
            <w:rStyle w:val="Hyperlink"/>
            <w:noProof/>
          </w:rPr>
          <w:t xml:space="preserve">Table 34: Nested elements of element </w:t>
        </w:r>
        <w:r w:rsidR="009023EB" w:rsidRPr="00CC283A">
          <w:rPr>
            <w:rStyle w:val="Hyperlink"/>
            <w:rFonts w:ascii="Courier New" w:hAnsi="Courier New" w:cs="Courier New"/>
            <w:i/>
            <w:noProof/>
          </w:rPr>
          <w:t>&lt;connection_0d/&gt;</w:t>
        </w:r>
        <w:r w:rsidR="009023EB">
          <w:rPr>
            <w:noProof/>
            <w:webHidden/>
          </w:rPr>
          <w:tab/>
        </w:r>
        <w:r w:rsidR="009023EB">
          <w:rPr>
            <w:noProof/>
            <w:webHidden/>
          </w:rPr>
          <w:fldChar w:fldCharType="begin"/>
        </w:r>
        <w:r w:rsidR="009023EB">
          <w:rPr>
            <w:noProof/>
            <w:webHidden/>
          </w:rPr>
          <w:instrText xml:space="preserve"> PAGEREF _Toc24726662 \h </w:instrText>
        </w:r>
        <w:r w:rsidR="009023EB">
          <w:rPr>
            <w:noProof/>
            <w:webHidden/>
          </w:rPr>
        </w:r>
        <w:r w:rsidR="009023EB">
          <w:rPr>
            <w:noProof/>
            <w:webHidden/>
          </w:rPr>
          <w:fldChar w:fldCharType="separate"/>
        </w:r>
        <w:r w:rsidR="009023EB">
          <w:rPr>
            <w:noProof/>
            <w:webHidden/>
          </w:rPr>
          <w:t>53</w:t>
        </w:r>
        <w:r w:rsidR="009023EB">
          <w:rPr>
            <w:noProof/>
            <w:webHidden/>
          </w:rPr>
          <w:fldChar w:fldCharType="end"/>
        </w:r>
      </w:hyperlink>
    </w:p>
    <w:p w14:paraId="3AEBCAB9"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63" w:history="1">
        <w:r w:rsidR="009023EB" w:rsidRPr="00CC283A">
          <w:rPr>
            <w:rStyle w:val="Hyperlink"/>
            <w:noProof/>
          </w:rPr>
          <w:t>Table 35: Nested elements of</w:t>
        </w:r>
        <w:r w:rsidR="009023EB" w:rsidRPr="00CC283A">
          <w:rPr>
            <w:rStyle w:val="Hyperlink"/>
            <w:rFonts w:ascii="Courier New" w:hAnsi="Courier New" w:cs="Courier New"/>
            <w:i/>
            <w:noProof/>
          </w:rPr>
          <w:t xml:space="preserve"> &lt;connection_0d/&gt;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&lt;spotweld/&gt;</w:t>
        </w:r>
        <w:r w:rsidR="009023EB">
          <w:rPr>
            <w:noProof/>
            <w:webHidden/>
          </w:rPr>
          <w:tab/>
        </w:r>
        <w:r w:rsidR="009023EB">
          <w:rPr>
            <w:noProof/>
            <w:webHidden/>
          </w:rPr>
          <w:fldChar w:fldCharType="begin"/>
        </w:r>
        <w:r w:rsidR="009023EB">
          <w:rPr>
            <w:noProof/>
            <w:webHidden/>
          </w:rPr>
          <w:instrText xml:space="preserve"> PAGEREF _Toc24726663 \h </w:instrText>
        </w:r>
        <w:r w:rsidR="009023EB">
          <w:rPr>
            <w:noProof/>
            <w:webHidden/>
          </w:rPr>
        </w:r>
        <w:r w:rsidR="009023EB">
          <w:rPr>
            <w:noProof/>
            <w:webHidden/>
          </w:rPr>
          <w:fldChar w:fldCharType="separate"/>
        </w:r>
        <w:r w:rsidR="009023EB">
          <w:rPr>
            <w:noProof/>
            <w:webHidden/>
          </w:rPr>
          <w:t>53</w:t>
        </w:r>
        <w:r w:rsidR="009023EB">
          <w:rPr>
            <w:noProof/>
            <w:webHidden/>
          </w:rPr>
          <w:fldChar w:fldCharType="end"/>
        </w:r>
      </w:hyperlink>
    </w:p>
    <w:p w14:paraId="02CCEA8F"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64" w:history="1">
        <w:r w:rsidR="009023EB" w:rsidRPr="00CC283A">
          <w:rPr>
            <w:rStyle w:val="Hyperlink"/>
            <w:noProof/>
          </w:rPr>
          <w:t>Table 36: Attributes of element</w:t>
        </w:r>
        <w:r w:rsidR="009023EB" w:rsidRPr="00CC283A">
          <w:rPr>
            <w:rStyle w:val="Hyperlink"/>
            <w:rFonts w:ascii="Courier New" w:hAnsi="Courier New" w:cs="Courier New"/>
            <w:i/>
            <w:noProof/>
          </w:rPr>
          <w:t>&lt;spotweld/&gt;</w:t>
        </w:r>
        <w:r w:rsidR="009023EB">
          <w:rPr>
            <w:noProof/>
            <w:webHidden/>
          </w:rPr>
          <w:tab/>
        </w:r>
        <w:r w:rsidR="009023EB">
          <w:rPr>
            <w:noProof/>
            <w:webHidden/>
          </w:rPr>
          <w:fldChar w:fldCharType="begin"/>
        </w:r>
        <w:r w:rsidR="009023EB">
          <w:rPr>
            <w:noProof/>
            <w:webHidden/>
          </w:rPr>
          <w:instrText xml:space="preserve"> PAGEREF _Toc24726664 \h </w:instrText>
        </w:r>
        <w:r w:rsidR="009023EB">
          <w:rPr>
            <w:noProof/>
            <w:webHidden/>
          </w:rPr>
        </w:r>
        <w:r w:rsidR="009023EB">
          <w:rPr>
            <w:noProof/>
            <w:webHidden/>
          </w:rPr>
          <w:fldChar w:fldCharType="separate"/>
        </w:r>
        <w:r w:rsidR="009023EB">
          <w:rPr>
            <w:noProof/>
            <w:webHidden/>
          </w:rPr>
          <w:t>54</w:t>
        </w:r>
        <w:r w:rsidR="009023EB">
          <w:rPr>
            <w:noProof/>
            <w:webHidden/>
          </w:rPr>
          <w:fldChar w:fldCharType="end"/>
        </w:r>
      </w:hyperlink>
    </w:p>
    <w:p w14:paraId="0A4F3124"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65" w:history="1">
        <w:r w:rsidR="009023EB" w:rsidRPr="00CC283A">
          <w:rPr>
            <w:rStyle w:val="Hyperlink"/>
            <w:noProof/>
          </w:rPr>
          <w:t>Table 37: Nested elements of</w:t>
        </w:r>
        <w:r w:rsidR="009023EB" w:rsidRPr="00CC283A">
          <w:rPr>
            <w:rStyle w:val="Hyperlink"/>
            <w:rFonts w:ascii="Courier New" w:hAnsi="Courier New" w:cs="Courier New"/>
            <w:i/>
            <w:noProof/>
          </w:rPr>
          <w:t xml:space="preserve"> &lt;connection_0d/&gt;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&lt;robscan/&gt;</w:t>
        </w:r>
        <w:r w:rsidR="009023EB">
          <w:rPr>
            <w:noProof/>
            <w:webHidden/>
          </w:rPr>
          <w:tab/>
        </w:r>
        <w:r w:rsidR="009023EB">
          <w:rPr>
            <w:noProof/>
            <w:webHidden/>
          </w:rPr>
          <w:fldChar w:fldCharType="begin"/>
        </w:r>
        <w:r w:rsidR="009023EB">
          <w:rPr>
            <w:noProof/>
            <w:webHidden/>
          </w:rPr>
          <w:instrText xml:space="preserve"> PAGEREF _Toc24726665 \h </w:instrText>
        </w:r>
        <w:r w:rsidR="009023EB">
          <w:rPr>
            <w:noProof/>
            <w:webHidden/>
          </w:rPr>
        </w:r>
        <w:r w:rsidR="009023EB">
          <w:rPr>
            <w:noProof/>
            <w:webHidden/>
          </w:rPr>
          <w:fldChar w:fldCharType="separate"/>
        </w:r>
        <w:r w:rsidR="009023EB">
          <w:rPr>
            <w:noProof/>
            <w:webHidden/>
          </w:rPr>
          <w:t>55</w:t>
        </w:r>
        <w:r w:rsidR="009023EB">
          <w:rPr>
            <w:noProof/>
            <w:webHidden/>
          </w:rPr>
          <w:fldChar w:fldCharType="end"/>
        </w:r>
      </w:hyperlink>
    </w:p>
    <w:p w14:paraId="1B1CE69C"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66" w:history="1">
        <w:r w:rsidR="009023EB" w:rsidRPr="00CC283A">
          <w:rPr>
            <w:rStyle w:val="Hyperlink"/>
            <w:noProof/>
          </w:rPr>
          <w:t xml:space="preserve">Table 38: Attributes of element </w:t>
        </w:r>
        <w:r w:rsidR="009023EB" w:rsidRPr="00CC283A">
          <w:rPr>
            <w:rStyle w:val="Hyperlink"/>
            <w:rFonts w:ascii="Courier New" w:hAnsi="Courier New" w:cs="Courier New"/>
            <w:i/>
            <w:noProof/>
          </w:rPr>
          <w:t>&lt;robscan/&gt;</w:t>
        </w:r>
        <w:r w:rsidR="009023EB">
          <w:rPr>
            <w:noProof/>
            <w:webHidden/>
          </w:rPr>
          <w:tab/>
        </w:r>
        <w:r w:rsidR="009023EB">
          <w:rPr>
            <w:noProof/>
            <w:webHidden/>
          </w:rPr>
          <w:fldChar w:fldCharType="begin"/>
        </w:r>
        <w:r w:rsidR="009023EB">
          <w:rPr>
            <w:noProof/>
            <w:webHidden/>
          </w:rPr>
          <w:instrText xml:space="preserve"> PAGEREF _Toc24726666 \h </w:instrText>
        </w:r>
        <w:r w:rsidR="009023EB">
          <w:rPr>
            <w:noProof/>
            <w:webHidden/>
          </w:rPr>
        </w:r>
        <w:r w:rsidR="009023EB">
          <w:rPr>
            <w:noProof/>
            <w:webHidden/>
          </w:rPr>
          <w:fldChar w:fldCharType="separate"/>
        </w:r>
        <w:r w:rsidR="009023EB">
          <w:rPr>
            <w:noProof/>
            <w:webHidden/>
          </w:rPr>
          <w:t>56</w:t>
        </w:r>
        <w:r w:rsidR="009023EB">
          <w:rPr>
            <w:noProof/>
            <w:webHidden/>
          </w:rPr>
          <w:fldChar w:fldCharType="end"/>
        </w:r>
      </w:hyperlink>
    </w:p>
    <w:p w14:paraId="3EC79F71"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67" w:history="1">
        <w:r w:rsidR="009023EB" w:rsidRPr="00CC283A">
          <w:rPr>
            <w:rStyle w:val="Hyperlink"/>
            <w:noProof/>
          </w:rPr>
          <w:t xml:space="preserve">Table 39: Nested elements of element </w:t>
        </w:r>
        <w:r w:rsidR="009023EB" w:rsidRPr="00CC283A">
          <w:rPr>
            <w:rStyle w:val="Hyperlink"/>
            <w:rFonts w:ascii="Courier New" w:hAnsi="Courier New" w:cs="Courier New"/>
            <w:i/>
            <w:noProof/>
          </w:rPr>
          <w:t>&lt;robscan/&gt;</w:t>
        </w:r>
        <w:r w:rsidR="009023EB">
          <w:rPr>
            <w:noProof/>
            <w:webHidden/>
          </w:rPr>
          <w:tab/>
        </w:r>
        <w:r w:rsidR="009023EB">
          <w:rPr>
            <w:noProof/>
            <w:webHidden/>
          </w:rPr>
          <w:fldChar w:fldCharType="begin"/>
        </w:r>
        <w:r w:rsidR="009023EB">
          <w:rPr>
            <w:noProof/>
            <w:webHidden/>
          </w:rPr>
          <w:instrText xml:space="preserve"> PAGEREF _Toc24726667 \h </w:instrText>
        </w:r>
        <w:r w:rsidR="009023EB">
          <w:rPr>
            <w:noProof/>
            <w:webHidden/>
          </w:rPr>
        </w:r>
        <w:r w:rsidR="009023EB">
          <w:rPr>
            <w:noProof/>
            <w:webHidden/>
          </w:rPr>
          <w:fldChar w:fldCharType="separate"/>
        </w:r>
        <w:r w:rsidR="009023EB">
          <w:rPr>
            <w:noProof/>
            <w:webHidden/>
          </w:rPr>
          <w:t>56</w:t>
        </w:r>
        <w:r w:rsidR="009023EB">
          <w:rPr>
            <w:noProof/>
            <w:webHidden/>
          </w:rPr>
          <w:fldChar w:fldCharType="end"/>
        </w:r>
      </w:hyperlink>
    </w:p>
    <w:p w14:paraId="0B3C8629"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68" w:history="1">
        <w:r w:rsidR="009023EB" w:rsidRPr="00CC283A">
          <w:rPr>
            <w:rStyle w:val="Hyperlink"/>
            <w:noProof/>
          </w:rPr>
          <w:t xml:space="preserve">Table 40: Nested elements of </w:t>
        </w:r>
        <w:r w:rsidR="009023EB" w:rsidRPr="00CC283A">
          <w:rPr>
            <w:rStyle w:val="Hyperlink"/>
            <w:rFonts w:ascii="Courier New" w:hAnsi="Courier New" w:cs="Courier New"/>
            <w:i/>
            <w:noProof/>
          </w:rPr>
          <w:t>&lt;connection_0d/&gt;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&lt;rivet/&gt;</w:t>
        </w:r>
        <w:r w:rsidR="009023EB">
          <w:rPr>
            <w:noProof/>
            <w:webHidden/>
          </w:rPr>
          <w:tab/>
        </w:r>
        <w:r w:rsidR="009023EB">
          <w:rPr>
            <w:noProof/>
            <w:webHidden/>
          </w:rPr>
          <w:fldChar w:fldCharType="begin"/>
        </w:r>
        <w:r w:rsidR="009023EB">
          <w:rPr>
            <w:noProof/>
            <w:webHidden/>
          </w:rPr>
          <w:instrText xml:space="preserve"> PAGEREF _Toc24726668 \h </w:instrText>
        </w:r>
        <w:r w:rsidR="009023EB">
          <w:rPr>
            <w:noProof/>
            <w:webHidden/>
          </w:rPr>
        </w:r>
        <w:r w:rsidR="009023EB">
          <w:rPr>
            <w:noProof/>
            <w:webHidden/>
          </w:rPr>
          <w:fldChar w:fldCharType="separate"/>
        </w:r>
        <w:r w:rsidR="009023EB">
          <w:rPr>
            <w:noProof/>
            <w:webHidden/>
          </w:rPr>
          <w:t>57</w:t>
        </w:r>
        <w:r w:rsidR="009023EB">
          <w:rPr>
            <w:noProof/>
            <w:webHidden/>
          </w:rPr>
          <w:fldChar w:fldCharType="end"/>
        </w:r>
      </w:hyperlink>
    </w:p>
    <w:p w14:paraId="2BF3956F"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69" w:history="1">
        <w:r w:rsidR="009023EB" w:rsidRPr="00CC283A">
          <w:rPr>
            <w:rStyle w:val="Hyperlink"/>
            <w:noProof/>
          </w:rPr>
          <w:t xml:space="preserve">Table 41: Attributes of element </w:t>
        </w:r>
        <w:r w:rsidR="009023EB" w:rsidRPr="00CC283A">
          <w:rPr>
            <w:rStyle w:val="Hyperlink"/>
            <w:rFonts w:ascii="Courier New" w:hAnsi="Courier New" w:cs="Courier New"/>
            <w:i/>
            <w:noProof/>
          </w:rPr>
          <w:t>&lt;rivet/&gt;</w:t>
        </w:r>
        <w:r w:rsidR="009023EB">
          <w:rPr>
            <w:noProof/>
            <w:webHidden/>
          </w:rPr>
          <w:tab/>
        </w:r>
        <w:r w:rsidR="009023EB">
          <w:rPr>
            <w:noProof/>
            <w:webHidden/>
          </w:rPr>
          <w:fldChar w:fldCharType="begin"/>
        </w:r>
        <w:r w:rsidR="009023EB">
          <w:rPr>
            <w:noProof/>
            <w:webHidden/>
          </w:rPr>
          <w:instrText xml:space="preserve"> PAGEREF _Toc24726669 \h </w:instrText>
        </w:r>
        <w:r w:rsidR="009023EB">
          <w:rPr>
            <w:noProof/>
            <w:webHidden/>
          </w:rPr>
        </w:r>
        <w:r w:rsidR="009023EB">
          <w:rPr>
            <w:noProof/>
            <w:webHidden/>
          </w:rPr>
          <w:fldChar w:fldCharType="separate"/>
        </w:r>
        <w:r w:rsidR="009023EB">
          <w:rPr>
            <w:noProof/>
            <w:webHidden/>
          </w:rPr>
          <w:t>58</w:t>
        </w:r>
        <w:r w:rsidR="009023EB">
          <w:rPr>
            <w:noProof/>
            <w:webHidden/>
          </w:rPr>
          <w:fldChar w:fldCharType="end"/>
        </w:r>
      </w:hyperlink>
    </w:p>
    <w:p w14:paraId="3AB88231"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70" w:history="1">
        <w:r w:rsidR="009023EB" w:rsidRPr="00CC283A">
          <w:rPr>
            <w:rStyle w:val="Hyperlink"/>
            <w:noProof/>
          </w:rPr>
          <w:t xml:space="preserve">Table 42: Nested elements of element </w:t>
        </w:r>
        <w:r w:rsidR="009023EB" w:rsidRPr="00CC283A">
          <w:rPr>
            <w:rStyle w:val="Hyperlink"/>
            <w:rFonts w:ascii="Courier New" w:hAnsi="Courier New" w:cs="Courier New"/>
            <w:i/>
            <w:noProof/>
          </w:rPr>
          <w:t>&lt;rivet/&gt;</w:t>
        </w:r>
        <w:r w:rsidR="009023EB">
          <w:rPr>
            <w:noProof/>
            <w:webHidden/>
          </w:rPr>
          <w:tab/>
        </w:r>
        <w:r w:rsidR="009023EB">
          <w:rPr>
            <w:noProof/>
            <w:webHidden/>
          </w:rPr>
          <w:fldChar w:fldCharType="begin"/>
        </w:r>
        <w:r w:rsidR="009023EB">
          <w:rPr>
            <w:noProof/>
            <w:webHidden/>
          </w:rPr>
          <w:instrText xml:space="preserve"> PAGEREF _Toc24726670 \h </w:instrText>
        </w:r>
        <w:r w:rsidR="009023EB">
          <w:rPr>
            <w:noProof/>
            <w:webHidden/>
          </w:rPr>
        </w:r>
        <w:r w:rsidR="009023EB">
          <w:rPr>
            <w:noProof/>
            <w:webHidden/>
          </w:rPr>
          <w:fldChar w:fldCharType="separate"/>
        </w:r>
        <w:r w:rsidR="009023EB">
          <w:rPr>
            <w:noProof/>
            <w:webHidden/>
          </w:rPr>
          <w:t>58</w:t>
        </w:r>
        <w:r w:rsidR="009023EB">
          <w:rPr>
            <w:noProof/>
            <w:webHidden/>
          </w:rPr>
          <w:fldChar w:fldCharType="end"/>
        </w:r>
      </w:hyperlink>
    </w:p>
    <w:p w14:paraId="5367547C"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71" w:history="1">
        <w:r w:rsidR="009023EB" w:rsidRPr="00CC283A">
          <w:rPr>
            <w:rStyle w:val="Hyperlink"/>
            <w:noProof/>
          </w:rPr>
          <w:t xml:space="preserve">Table 43: Attributes of element </w:t>
        </w:r>
        <w:r w:rsidR="009023EB" w:rsidRPr="00CC283A">
          <w:rPr>
            <w:rStyle w:val="Hyperlink"/>
            <w:rFonts w:ascii="Courier New" w:hAnsi="Courier New" w:cs="Courier New"/>
            <w:i/>
            <w:noProof/>
          </w:rPr>
          <w:t>&lt;blind/&gt;</w:t>
        </w:r>
        <w:r w:rsidR="009023EB">
          <w:rPr>
            <w:noProof/>
            <w:webHidden/>
          </w:rPr>
          <w:tab/>
        </w:r>
        <w:r w:rsidR="009023EB">
          <w:rPr>
            <w:noProof/>
            <w:webHidden/>
          </w:rPr>
          <w:fldChar w:fldCharType="begin"/>
        </w:r>
        <w:r w:rsidR="009023EB">
          <w:rPr>
            <w:noProof/>
            <w:webHidden/>
          </w:rPr>
          <w:instrText xml:space="preserve"> PAGEREF _Toc24726671 \h </w:instrText>
        </w:r>
        <w:r w:rsidR="009023EB">
          <w:rPr>
            <w:noProof/>
            <w:webHidden/>
          </w:rPr>
        </w:r>
        <w:r w:rsidR="009023EB">
          <w:rPr>
            <w:noProof/>
            <w:webHidden/>
          </w:rPr>
          <w:fldChar w:fldCharType="separate"/>
        </w:r>
        <w:r w:rsidR="009023EB">
          <w:rPr>
            <w:noProof/>
            <w:webHidden/>
          </w:rPr>
          <w:t>59</w:t>
        </w:r>
        <w:r w:rsidR="009023EB">
          <w:rPr>
            <w:noProof/>
            <w:webHidden/>
          </w:rPr>
          <w:fldChar w:fldCharType="end"/>
        </w:r>
      </w:hyperlink>
    </w:p>
    <w:p w14:paraId="3E210C36"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72" w:history="1">
        <w:r w:rsidR="009023EB" w:rsidRPr="00CC283A">
          <w:rPr>
            <w:rStyle w:val="Hyperlink"/>
            <w:noProof/>
          </w:rPr>
          <w:t xml:space="preserve">Table 44: Attributes of element </w:t>
        </w:r>
        <w:r w:rsidR="009023EB" w:rsidRPr="00CC283A">
          <w:rPr>
            <w:rStyle w:val="Hyperlink"/>
            <w:rFonts w:ascii="Courier New" w:hAnsi="Courier New" w:cs="Courier New"/>
            <w:i/>
            <w:noProof/>
          </w:rPr>
          <w:t>&lt;self_piercing/&gt;</w:t>
        </w:r>
        <w:r w:rsidR="009023EB">
          <w:rPr>
            <w:noProof/>
            <w:webHidden/>
          </w:rPr>
          <w:tab/>
        </w:r>
        <w:r w:rsidR="009023EB">
          <w:rPr>
            <w:noProof/>
            <w:webHidden/>
          </w:rPr>
          <w:fldChar w:fldCharType="begin"/>
        </w:r>
        <w:r w:rsidR="009023EB">
          <w:rPr>
            <w:noProof/>
            <w:webHidden/>
          </w:rPr>
          <w:instrText xml:space="preserve"> PAGEREF _Toc24726672 \h </w:instrText>
        </w:r>
        <w:r w:rsidR="009023EB">
          <w:rPr>
            <w:noProof/>
            <w:webHidden/>
          </w:rPr>
        </w:r>
        <w:r w:rsidR="009023EB">
          <w:rPr>
            <w:noProof/>
            <w:webHidden/>
          </w:rPr>
          <w:fldChar w:fldCharType="separate"/>
        </w:r>
        <w:r w:rsidR="009023EB">
          <w:rPr>
            <w:noProof/>
            <w:webHidden/>
          </w:rPr>
          <w:t>63</w:t>
        </w:r>
        <w:r w:rsidR="009023EB">
          <w:rPr>
            <w:noProof/>
            <w:webHidden/>
          </w:rPr>
          <w:fldChar w:fldCharType="end"/>
        </w:r>
      </w:hyperlink>
    </w:p>
    <w:p w14:paraId="14DE546D"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73" w:history="1">
        <w:r w:rsidR="009023EB" w:rsidRPr="00CC283A">
          <w:rPr>
            <w:rStyle w:val="Hyperlink"/>
            <w:noProof/>
          </w:rPr>
          <w:t>Table 45: Pictures of all Solid Rivets</w:t>
        </w:r>
        <w:r w:rsidR="009023EB">
          <w:rPr>
            <w:noProof/>
            <w:webHidden/>
          </w:rPr>
          <w:tab/>
        </w:r>
        <w:r w:rsidR="009023EB">
          <w:rPr>
            <w:noProof/>
            <w:webHidden/>
          </w:rPr>
          <w:fldChar w:fldCharType="begin"/>
        </w:r>
        <w:r w:rsidR="009023EB">
          <w:rPr>
            <w:noProof/>
            <w:webHidden/>
          </w:rPr>
          <w:instrText xml:space="preserve"> PAGEREF _Toc24726673 \h </w:instrText>
        </w:r>
        <w:r w:rsidR="009023EB">
          <w:rPr>
            <w:noProof/>
            <w:webHidden/>
          </w:rPr>
        </w:r>
        <w:r w:rsidR="009023EB">
          <w:rPr>
            <w:noProof/>
            <w:webHidden/>
          </w:rPr>
          <w:fldChar w:fldCharType="separate"/>
        </w:r>
        <w:r w:rsidR="009023EB">
          <w:rPr>
            <w:noProof/>
            <w:webHidden/>
          </w:rPr>
          <w:t>64</w:t>
        </w:r>
        <w:r w:rsidR="009023EB">
          <w:rPr>
            <w:noProof/>
            <w:webHidden/>
          </w:rPr>
          <w:fldChar w:fldCharType="end"/>
        </w:r>
      </w:hyperlink>
    </w:p>
    <w:p w14:paraId="3059A726"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74" w:history="1">
        <w:r w:rsidR="009023EB" w:rsidRPr="00CC283A">
          <w:rPr>
            <w:rStyle w:val="Hyperlink"/>
            <w:noProof/>
          </w:rPr>
          <w:t xml:space="preserve">Table 46: Attributes of element </w:t>
        </w:r>
        <w:r w:rsidR="009023EB" w:rsidRPr="00CC283A">
          <w:rPr>
            <w:rStyle w:val="Hyperlink"/>
            <w:rFonts w:ascii="Courier New" w:hAnsi="Courier New" w:cs="Courier New"/>
            <w:i/>
            <w:noProof/>
          </w:rPr>
          <w:t>&lt;solid/&gt;</w:t>
        </w:r>
        <w:r w:rsidR="009023EB">
          <w:rPr>
            <w:noProof/>
            <w:webHidden/>
          </w:rPr>
          <w:tab/>
        </w:r>
        <w:r w:rsidR="009023EB">
          <w:rPr>
            <w:noProof/>
            <w:webHidden/>
          </w:rPr>
          <w:fldChar w:fldCharType="begin"/>
        </w:r>
        <w:r w:rsidR="009023EB">
          <w:rPr>
            <w:noProof/>
            <w:webHidden/>
          </w:rPr>
          <w:instrText xml:space="preserve"> PAGEREF _Toc24726674 \h </w:instrText>
        </w:r>
        <w:r w:rsidR="009023EB">
          <w:rPr>
            <w:noProof/>
            <w:webHidden/>
          </w:rPr>
        </w:r>
        <w:r w:rsidR="009023EB">
          <w:rPr>
            <w:noProof/>
            <w:webHidden/>
          </w:rPr>
          <w:fldChar w:fldCharType="separate"/>
        </w:r>
        <w:r w:rsidR="009023EB">
          <w:rPr>
            <w:noProof/>
            <w:webHidden/>
          </w:rPr>
          <w:t>65</w:t>
        </w:r>
        <w:r w:rsidR="009023EB">
          <w:rPr>
            <w:noProof/>
            <w:webHidden/>
          </w:rPr>
          <w:fldChar w:fldCharType="end"/>
        </w:r>
      </w:hyperlink>
    </w:p>
    <w:p w14:paraId="7A6E3691"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75" w:history="1">
        <w:r w:rsidR="009023EB" w:rsidRPr="00CC283A">
          <w:rPr>
            <w:rStyle w:val="Hyperlink"/>
            <w:noProof/>
          </w:rPr>
          <w:t xml:space="preserve">Table 47: Attributes of element </w:t>
        </w:r>
        <w:r w:rsidR="009023EB" w:rsidRPr="00CC283A">
          <w:rPr>
            <w:rStyle w:val="Hyperlink"/>
            <w:rFonts w:ascii="Courier New" w:hAnsi="Courier New" w:cs="Courier New"/>
            <w:i/>
            <w:noProof/>
          </w:rPr>
          <w:t>&lt;swop/&gt;</w:t>
        </w:r>
        <w:r w:rsidR="009023EB">
          <w:rPr>
            <w:noProof/>
            <w:webHidden/>
          </w:rPr>
          <w:tab/>
        </w:r>
        <w:r w:rsidR="009023EB">
          <w:rPr>
            <w:noProof/>
            <w:webHidden/>
          </w:rPr>
          <w:fldChar w:fldCharType="begin"/>
        </w:r>
        <w:r w:rsidR="009023EB">
          <w:rPr>
            <w:noProof/>
            <w:webHidden/>
          </w:rPr>
          <w:instrText xml:space="preserve"> PAGEREF _Toc24726675 \h </w:instrText>
        </w:r>
        <w:r w:rsidR="009023EB">
          <w:rPr>
            <w:noProof/>
            <w:webHidden/>
          </w:rPr>
        </w:r>
        <w:r w:rsidR="009023EB">
          <w:rPr>
            <w:noProof/>
            <w:webHidden/>
          </w:rPr>
          <w:fldChar w:fldCharType="separate"/>
        </w:r>
        <w:r w:rsidR="009023EB">
          <w:rPr>
            <w:noProof/>
            <w:webHidden/>
          </w:rPr>
          <w:t>67</w:t>
        </w:r>
        <w:r w:rsidR="009023EB">
          <w:rPr>
            <w:noProof/>
            <w:webHidden/>
          </w:rPr>
          <w:fldChar w:fldCharType="end"/>
        </w:r>
      </w:hyperlink>
    </w:p>
    <w:p w14:paraId="713049BD"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76" w:history="1">
        <w:r w:rsidR="009023EB" w:rsidRPr="00CC283A">
          <w:rPr>
            <w:rStyle w:val="Hyperlink"/>
            <w:noProof/>
          </w:rPr>
          <w:t xml:space="preserve">Table 48: Nested elements of element </w:t>
        </w:r>
        <w:r w:rsidR="009023EB" w:rsidRPr="00CC283A">
          <w:rPr>
            <w:rStyle w:val="Hyperlink"/>
            <w:rFonts w:ascii="Courier New" w:hAnsi="Courier New" w:cs="Courier New"/>
            <w:i/>
            <w:noProof/>
          </w:rPr>
          <w:t>&lt;contact_list&gt;</w:t>
        </w:r>
        <w:r w:rsidR="009023EB">
          <w:rPr>
            <w:noProof/>
            <w:webHidden/>
          </w:rPr>
          <w:tab/>
        </w:r>
        <w:r w:rsidR="009023EB">
          <w:rPr>
            <w:noProof/>
            <w:webHidden/>
          </w:rPr>
          <w:fldChar w:fldCharType="begin"/>
        </w:r>
        <w:r w:rsidR="009023EB">
          <w:rPr>
            <w:noProof/>
            <w:webHidden/>
          </w:rPr>
          <w:instrText xml:space="preserve"> PAGEREF _Toc24726676 \h </w:instrText>
        </w:r>
        <w:r w:rsidR="009023EB">
          <w:rPr>
            <w:noProof/>
            <w:webHidden/>
          </w:rPr>
        </w:r>
        <w:r w:rsidR="009023EB">
          <w:rPr>
            <w:noProof/>
            <w:webHidden/>
          </w:rPr>
          <w:fldChar w:fldCharType="separate"/>
        </w:r>
        <w:r w:rsidR="009023EB">
          <w:rPr>
            <w:noProof/>
            <w:webHidden/>
          </w:rPr>
          <w:t>70</w:t>
        </w:r>
        <w:r w:rsidR="009023EB">
          <w:rPr>
            <w:noProof/>
            <w:webHidden/>
          </w:rPr>
          <w:fldChar w:fldCharType="end"/>
        </w:r>
      </w:hyperlink>
    </w:p>
    <w:p w14:paraId="6489DB9B"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77" w:history="1">
        <w:r w:rsidR="009023EB" w:rsidRPr="00CC283A">
          <w:rPr>
            <w:rStyle w:val="Hyperlink"/>
            <w:noProof/>
          </w:rPr>
          <w:t xml:space="preserve">Table 49: Attributes of element </w:t>
        </w:r>
        <w:r w:rsidR="009023EB" w:rsidRPr="00CC283A">
          <w:rPr>
            <w:rStyle w:val="Hyperlink"/>
            <w:rFonts w:ascii="Courier New" w:hAnsi="Courier New" w:cs="Courier New"/>
            <w:i/>
            <w:noProof/>
          </w:rPr>
          <w:t>&lt;contact/&gt;</w:t>
        </w:r>
        <w:r w:rsidR="009023EB">
          <w:rPr>
            <w:noProof/>
            <w:webHidden/>
          </w:rPr>
          <w:tab/>
        </w:r>
        <w:r w:rsidR="009023EB">
          <w:rPr>
            <w:noProof/>
            <w:webHidden/>
          </w:rPr>
          <w:fldChar w:fldCharType="begin"/>
        </w:r>
        <w:r w:rsidR="009023EB">
          <w:rPr>
            <w:noProof/>
            <w:webHidden/>
          </w:rPr>
          <w:instrText xml:space="preserve"> PAGEREF _Toc24726677 \h </w:instrText>
        </w:r>
        <w:r w:rsidR="009023EB">
          <w:rPr>
            <w:noProof/>
            <w:webHidden/>
          </w:rPr>
        </w:r>
        <w:r w:rsidR="009023EB">
          <w:rPr>
            <w:noProof/>
            <w:webHidden/>
          </w:rPr>
          <w:fldChar w:fldCharType="separate"/>
        </w:r>
        <w:r w:rsidR="009023EB">
          <w:rPr>
            <w:noProof/>
            <w:webHidden/>
          </w:rPr>
          <w:t>70</w:t>
        </w:r>
        <w:r w:rsidR="009023EB">
          <w:rPr>
            <w:noProof/>
            <w:webHidden/>
          </w:rPr>
          <w:fldChar w:fldCharType="end"/>
        </w:r>
      </w:hyperlink>
    </w:p>
    <w:p w14:paraId="17BAC492"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78" w:history="1">
        <w:r w:rsidR="009023EB" w:rsidRPr="00CC283A">
          <w:rPr>
            <w:rStyle w:val="Hyperlink"/>
            <w:noProof/>
          </w:rPr>
          <w:t xml:space="preserve">Table 50: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&lt;threaded_connection/&gt;</w:t>
        </w:r>
        <w:r w:rsidR="009023EB">
          <w:rPr>
            <w:noProof/>
            <w:webHidden/>
          </w:rPr>
          <w:tab/>
        </w:r>
        <w:r w:rsidR="009023EB">
          <w:rPr>
            <w:noProof/>
            <w:webHidden/>
          </w:rPr>
          <w:fldChar w:fldCharType="begin"/>
        </w:r>
        <w:r w:rsidR="009023EB">
          <w:rPr>
            <w:noProof/>
            <w:webHidden/>
          </w:rPr>
          <w:instrText xml:space="preserve"> PAGEREF _Toc24726678 \h </w:instrText>
        </w:r>
        <w:r w:rsidR="009023EB">
          <w:rPr>
            <w:noProof/>
            <w:webHidden/>
          </w:rPr>
        </w:r>
        <w:r w:rsidR="009023EB">
          <w:rPr>
            <w:noProof/>
            <w:webHidden/>
          </w:rPr>
          <w:fldChar w:fldCharType="separate"/>
        </w:r>
        <w:r w:rsidR="009023EB">
          <w:rPr>
            <w:noProof/>
            <w:webHidden/>
          </w:rPr>
          <w:t>73</w:t>
        </w:r>
        <w:r w:rsidR="009023EB">
          <w:rPr>
            <w:noProof/>
            <w:webHidden/>
          </w:rPr>
          <w:fldChar w:fldCharType="end"/>
        </w:r>
      </w:hyperlink>
    </w:p>
    <w:p w14:paraId="7313C0CB"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79" w:history="1">
        <w:r w:rsidR="009023EB" w:rsidRPr="00CC283A">
          <w:rPr>
            <w:rStyle w:val="Hyperlink"/>
            <w:noProof/>
          </w:rPr>
          <w:t xml:space="preserve">Table 51: Attributes of element </w:t>
        </w:r>
        <w:r w:rsidR="009023EB" w:rsidRPr="00CC283A">
          <w:rPr>
            <w:rStyle w:val="Hyperlink"/>
            <w:rFonts w:ascii="Courier New" w:hAnsi="Courier New" w:cs="Courier New"/>
            <w:i/>
            <w:noProof/>
          </w:rPr>
          <w:t>&lt;threaded_connection/&gt;</w:t>
        </w:r>
        <w:r w:rsidR="009023EB">
          <w:rPr>
            <w:noProof/>
            <w:webHidden/>
          </w:rPr>
          <w:tab/>
        </w:r>
        <w:r w:rsidR="009023EB">
          <w:rPr>
            <w:noProof/>
            <w:webHidden/>
          </w:rPr>
          <w:fldChar w:fldCharType="begin"/>
        </w:r>
        <w:r w:rsidR="009023EB">
          <w:rPr>
            <w:noProof/>
            <w:webHidden/>
          </w:rPr>
          <w:instrText xml:space="preserve"> PAGEREF _Toc24726679 \h </w:instrText>
        </w:r>
        <w:r w:rsidR="009023EB">
          <w:rPr>
            <w:noProof/>
            <w:webHidden/>
          </w:rPr>
        </w:r>
        <w:r w:rsidR="009023EB">
          <w:rPr>
            <w:noProof/>
            <w:webHidden/>
          </w:rPr>
          <w:fldChar w:fldCharType="separate"/>
        </w:r>
        <w:r w:rsidR="009023EB">
          <w:rPr>
            <w:noProof/>
            <w:webHidden/>
          </w:rPr>
          <w:t>74</w:t>
        </w:r>
        <w:r w:rsidR="009023EB">
          <w:rPr>
            <w:noProof/>
            <w:webHidden/>
          </w:rPr>
          <w:fldChar w:fldCharType="end"/>
        </w:r>
      </w:hyperlink>
    </w:p>
    <w:p w14:paraId="57D82EF2"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80" w:history="1">
        <w:r w:rsidR="009023EB" w:rsidRPr="00CC283A">
          <w:rPr>
            <w:rStyle w:val="Hyperlink"/>
            <w:noProof/>
          </w:rPr>
          <w:t xml:space="preserve">Table 52: Nested elements of element </w:t>
        </w:r>
        <w:r w:rsidR="009023EB" w:rsidRPr="00CC283A">
          <w:rPr>
            <w:rStyle w:val="Hyperlink"/>
            <w:rFonts w:ascii="Courier New" w:hAnsi="Courier New" w:cs="Courier New"/>
            <w:i/>
            <w:noProof/>
          </w:rPr>
          <w:t>&lt;threaded_connection/&gt;</w:t>
        </w:r>
        <w:r w:rsidR="009023EB">
          <w:rPr>
            <w:noProof/>
            <w:webHidden/>
          </w:rPr>
          <w:tab/>
        </w:r>
        <w:r w:rsidR="009023EB">
          <w:rPr>
            <w:noProof/>
            <w:webHidden/>
          </w:rPr>
          <w:fldChar w:fldCharType="begin"/>
        </w:r>
        <w:r w:rsidR="009023EB">
          <w:rPr>
            <w:noProof/>
            <w:webHidden/>
          </w:rPr>
          <w:instrText xml:space="preserve"> PAGEREF _Toc24726680 \h </w:instrText>
        </w:r>
        <w:r w:rsidR="009023EB">
          <w:rPr>
            <w:noProof/>
            <w:webHidden/>
          </w:rPr>
        </w:r>
        <w:r w:rsidR="009023EB">
          <w:rPr>
            <w:noProof/>
            <w:webHidden/>
          </w:rPr>
          <w:fldChar w:fldCharType="separate"/>
        </w:r>
        <w:r w:rsidR="009023EB">
          <w:rPr>
            <w:noProof/>
            <w:webHidden/>
          </w:rPr>
          <w:t>75</w:t>
        </w:r>
        <w:r w:rsidR="009023EB">
          <w:rPr>
            <w:noProof/>
            <w:webHidden/>
          </w:rPr>
          <w:fldChar w:fldCharType="end"/>
        </w:r>
      </w:hyperlink>
    </w:p>
    <w:p w14:paraId="1B8DD5DB"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81" w:history="1">
        <w:r w:rsidR="009023EB" w:rsidRPr="00CC283A">
          <w:rPr>
            <w:rStyle w:val="Hyperlink"/>
            <w:noProof/>
          </w:rPr>
          <w:t xml:space="preserve">Table 53: Attributes of element </w:t>
        </w:r>
        <w:r w:rsidR="009023EB" w:rsidRPr="00CC283A">
          <w:rPr>
            <w:rStyle w:val="Hyperlink"/>
            <w:rFonts w:ascii="Courier New" w:hAnsi="Courier New" w:cs="Courier New"/>
            <w:i/>
            <w:noProof/>
          </w:rPr>
          <w:t>&lt;washer/&gt;</w:t>
        </w:r>
        <w:r w:rsidR="009023EB">
          <w:rPr>
            <w:noProof/>
            <w:webHidden/>
          </w:rPr>
          <w:tab/>
        </w:r>
        <w:r w:rsidR="009023EB">
          <w:rPr>
            <w:noProof/>
            <w:webHidden/>
          </w:rPr>
          <w:fldChar w:fldCharType="begin"/>
        </w:r>
        <w:r w:rsidR="009023EB">
          <w:rPr>
            <w:noProof/>
            <w:webHidden/>
          </w:rPr>
          <w:instrText xml:space="preserve"> PAGEREF _Toc24726681 \h </w:instrText>
        </w:r>
        <w:r w:rsidR="009023EB">
          <w:rPr>
            <w:noProof/>
            <w:webHidden/>
          </w:rPr>
        </w:r>
        <w:r w:rsidR="009023EB">
          <w:rPr>
            <w:noProof/>
            <w:webHidden/>
          </w:rPr>
          <w:fldChar w:fldCharType="separate"/>
        </w:r>
        <w:r w:rsidR="009023EB">
          <w:rPr>
            <w:noProof/>
            <w:webHidden/>
          </w:rPr>
          <w:t>75</w:t>
        </w:r>
        <w:r w:rsidR="009023EB">
          <w:rPr>
            <w:noProof/>
            <w:webHidden/>
          </w:rPr>
          <w:fldChar w:fldCharType="end"/>
        </w:r>
      </w:hyperlink>
    </w:p>
    <w:p w14:paraId="2B51E12A"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82" w:history="1">
        <w:r w:rsidR="009023EB" w:rsidRPr="00CC283A">
          <w:rPr>
            <w:rStyle w:val="Hyperlink"/>
            <w:noProof/>
          </w:rPr>
          <w:t xml:space="preserve">Table 54: Attributes of element </w:t>
        </w:r>
        <w:r w:rsidR="009023EB" w:rsidRPr="00CC283A">
          <w:rPr>
            <w:rStyle w:val="Hyperlink"/>
            <w:rFonts w:ascii="Courier New" w:hAnsi="Courier New" w:cs="Courier New"/>
            <w:i/>
            <w:noProof/>
          </w:rPr>
          <w:t>&lt;nut/&gt;</w:t>
        </w:r>
        <w:r w:rsidR="009023EB">
          <w:rPr>
            <w:noProof/>
            <w:webHidden/>
          </w:rPr>
          <w:tab/>
        </w:r>
        <w:r w:rsidR="009023EB">
          <w:rPr>
            <w:noProof/>
            <w:webHidden/>
          </w:rPr>
          <w:fldChar w:fldCharType="begin"/>
        </w:r>
        <w:r w:rsidR="009023EB">
          <w:rPr>
            <w:noProof/>
            <w:webHidden/>
          </w:rPr>
          <w:instrText xml:space="preserve"> PAGEREF _Toc24726682 \h </w:instrText>
        </w:r>
        <w:r w:rsidR="009023EB">
          <w:rPr>
            <w:noProof/>
            <w:webHidden/>
          </w:rPr>
        </w:r>
        <w:r w:rsidR="009023EB">
          <w:rPr>
            <w:noProof/>
            <w:webHidden/>
          </w:rPr>
          <w:fldChar w:fldCharType="separate"/>
        </w:r>
        <w:r w:rsidR="009023EB">
          <w:rPr>
            <w:noProof/>
            <w:webHidden/>
          </w:rPr>
          <w:t>76</w:t>
        </w:r>
        <w:r w:rsidR="009023EB">
          <w:rPr>
            <w:noProof/>
            <w:webHidden/>
          </w:rPr>
          <w:fldChar w:fldCharType="end"/>
        </w:r>
      </w:hyperlink>
    </w:p>
    <w:p w14:paraId="7F37E158"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83" w:history="1">
        <w:r w:rsidR="009023EB" w:rsidRPr="00CC283A">
          <w:rPr>
            <w:rStyle w:val="Hyperlink"/>
            <w:noProof/>
          </w:rPr>
          <w:t xml:space="preserve">Table 55: Nested elements of element </w:t>
        </w:r>
        <w:r w:rsidR="009023EB" w:rsidRPr="00CC283A">
          <w:rPr>
            <w:rStyle w:val="Hyperlink"/>
            <w:rFonts w:ascii="Courier New" w:hAnsi="Courier New" w:cs="Courier New"/>
            <w:i/>
            <w:noProof/>
          </w:rPr>
          <w:t>&lt;nut/&gt;</w:t>
        </w:r>
        <w:r w:rsidR="009023EB">
          <w:rPr>
            <w:noProof/>
            <w:webHidden/>
          </w:rPr>
          <w:tab/>
        </w:r>
        <w:r w:rsidR="009023EB">
          <w:rPr>
            <w:noProof/>
            <w:webHidden/>
          </w:rPr>
          <w:fldChar w:fldCharType="begin"/>
        </w:r>
        <w:r w:rsidR="009023EB">
          <w:rPr>
            <w:noProof/>
            <w:webHidden/>
          </w:rPr>
          <w:instrText xml:space="preserve"> PAGEREF _Toc24726683 \h </w:instrText>
        </w:r>
        <w:r w:rsidR="009023EB">
          <w:rPr>
            <w:noProof/>
            <w:webHidden/>
          </w:rPr>
        </w:r>
        <w:r w:rsidR="009023EB">
          <w:rPr>
            <w:noProof/>
            <w:webHidden/>
          </w:rPr>
          <w:fldChar w:fldCharType="separate"/>
        </w:r>
        <w:r w:rsidR="009023EB">
          <w:rPr>
            <w:noProof/>
            <w:webHidden/>
          </w:rPr>
          <w:t>77</w:t>
        </w:r>
        <w:r w:rsidR="009023EB">
          <w:rPr>
            <w:noProof/>
            <w:webHidden/>
          </w:rPr>
          <w:fldChar w:fldCharType="end"/>
        </w:r>
      </w:hyperlink>
    </w:p>
    <w:p w14:paraId="1DCCEC0D"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84" w:history="1">
        <w:r w:rsidR="009023EB" w:rsidRPr="00CC283A">
          <w:rPr>
            <w:rStyle w:val="Hyperlink"/>
            <w:noProof/>
          </w:rPr>
          <w:t xml:space="preserve">Table 56: Attributes of element </w:t>
        </w:r>
        <w:r w:rsidR="009023EB" w:rsidRPr="00CC283A">
          <w:rPr>
            <w:rStyle w:val="Hyperlink"/>
            <w:rFonts w:ascii="Courier New" w:hAnsi="Courier New" w:cs="Courier New"/>
            <w:i/>
            <w:noProof/>
          </w:rPr>
          <w:t>&lt;bolt/&gt;</w:t>
        </w:r>
        <w:r w:rsidR="009023EB">
          <w:rPr>
            <w:noProof/>
            <w:webHidden/>
          </w:rPr>
          <w:tab/>
        </w:r>
        <w:r w:rsidR="009023EB">
          <w:rPr>
            <w:noProof/>
            <w:webHidden/>
          </w:rPr>
          <w:fldChar w:fldCharType="begin"/>
        </w:r>
        <w:r w:rsidR="009023EB">
          <w:rPr>
            <w:noProof/>
            <w:webHidden/>
          </w:rPr>
          <w:instrText xml:space="preserve"> PAGEREF _Toc24726684 \h </w:instrText>
        </w:r>
        <w:r w:rsidR="009023EB">
          <w:rPr>
            <w:noProof/>
            <w:webHidden/>
          </w:rPr>
        </w:r>
        <w:r w:rsidR="009023EB">
          <w:rPr>
            <w:noProof/>
            <w:webHidden/>
          </w:rPr>
          <w:fldChar w:fldCharType="separate"/>
        </w:r>
        <w:r w:rsidR="009023EB">
          <w:rPr>
            <w:noProof/>
            <w:webHidden/>
          </w:rPr>
          <w:t>77</w:t>
        </w:r>
        <w:r w:rsidR="009023EB">
          <w:rPr>
            <w:noProof/>
            <w:webHidden/>
          </w:rPr>
          <w:fldChar w:fldCharType="end"/>
        </w:r>
      </w:hyperlink>
    </w:p>
    <w:p w14:paraId="59886498"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85" w:history="1">
        <w:r w:rsidR="009023EB" w:rsidRPr="00CC283A">
          <w:rPr>
            <w:rStyle w:val="Hyperlink"/>
            <w:noProof/>
          </w:rPr>
          <w:t xml:space="preserve">Table 57: Nested elements of element </w:t>
        </w:r>
        <w:r w:rsidR="009023EB" w:rsidRPr="00CC283A">
          <w:rPr>
            <w:rStyle w:val="Hyperlink"/>
            <w:rFonts w:ascii="Courier New" w:hAnsi="Courier New" w:cs="Courier New"/>
            <w:i/>
            <w:noProof/>
          </w:rPr>
          <w:t>&lt;bolt/&gt;</w:t>
        </w:r>
        <w:r w:rsidR="009023EB">
          <w:rPr>
            <w:noProof/>
            <w:webHidden/>
          </w:rPr>
          <w:tab/>
        </w:r>
        <w:r w:rsidR="009023EB">
          <w:rPr>
            <w:noProof/>
            <w:webHidden/>
          </w:rPr>
          <w:fldChar w:fldCharType="begin"/>
        </w:r>
        <w:r w:rsidR="009023EB">
          <w:rPr>
            <w:noProof/>
            <w:webHidden/>
          </w:rPr>
          <w:instrText xml:space="preserve"> PAGEREF _Toc24726685 \h </w:instrText>
        </w:r>
        <w:r w:rsidR="009023EB">
          <w:rPr>
            <w:noProof/>
            <w:webHidden/>
          </w:rPr>
        </w:r>
        <w:r w:rsidR="009023EB">
          <w:rPr>
            <w:noProof/>
            <w:webHidden/>
          </w:rPr>
          <w:fldChar w:fldCharType="separate"/>
        </w:r>
        <w:r w:rsidR="009023EB">
          <w:rPr>
            <w:noProof/>
            <w:webHidden/>
          </w:rPr>
          <w:t>77</w:t>
        </w:r>
        <w:r w:rsidR="009023EB">
          <w:rPr>
            <w:noProof/>
            <w:webHidden/>
          </w:rPr>
          <w:fldChar w:fldCharType="end"/>
        </w:r>
      </w:hyperlink>
    </w:p>
    <w:p w14:paraId="60880C0F"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86" w:history="1">
        <w:r w:rsidR="009023EB" w:rsidRPr="00CC283A">
          <w:rPr>
            <w:rStyle w:val="Hyperlink"/>
            <w:noProof/>
          </w:rPr>
          <w:t xml:space="preserve">Table 58: Attributes of element </w:t>
        </w:r>
        <w:r w:rsidR="009023EB" w:rsidRPr="00CC283A">
          <w:rPr>
            <w:rStyle w:val="Hyperlink"/>
            <w:rFonts w:ascii="Courier New" w:hAnsi="Courier New" w:cs="Courier New"/>
            <w:i/>
            <w:noProof/>
          </w:rPr>
          <w:t>&lt;screw/&gt;</w:t>
        </w:r>
        <w:r w:rsidR="009023EB">
          <w:rPr>
            <w:noProof/>
            <w:webHidden/>
          </w:rPr>
          <w:tab/>
        </w:r>
        <w:r w:rsidR="009023EB">
          <w:rPr>
            <w:noProof/>
            <w:webHidden/>
          </w:rPr>
          <w:fldChar w:fldCharType="begin"/>
        </w:r>
        <w:r w:rsidR="009023EB">
          <w:rPr>
            <w:noProof/>
            <w:webHidden/>
          </w:rPr>
          <w:instrText xml:space="preserve"> PAGEREF _Toc24726686 \h </w:instrText>
        </w:r>
        <w:r w:rsidR="009023EB">
          <w:rPr>
            <w:noProof/>
            <w:webHidden/>
          </w:rPr>
        </w:r>
        <w:r w:rsidR="009023EB">
          <w:rPr>
            <w:noProof/>
            <w:webHidden/>
          </w:rPr>
          <w:fldChar w:fldCharType="separate"/>
        </w:r>
        <w:r w:rsidR="009023EB">
          <w:rPr>
            <w:noProof/>
            <w:webHidden/>
          </w:rPr>
          <w:t>82</w:t>
        </w:r>
        <w:r w:rsidR="009023EB">
          <w:rPr>
            <w:noProof/>
            <w:webHidden/>
          </w:rPr>
          <w:fldChar w:fldCharType="end"/>
        </w:r>
      </w:hyperlink>
    </w:p>
    <w:p w14:paraId="5E438A6B"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87" w:history="1">
        <w:r w:rsidR="009023EB" w:rsidRPr="00CC283A">
          <w:rPr>
            <w:rStyle w:val="Hyperlink"/>
            <w:noProof/>
          </w:rPr>
          <w:t xml:space="preserve">Table 59: Nested elements of element </w:t>
        </w:r>
        <w:r w:rsidR="009023EB" w:rsidRPr="00CC283A">
          <w:rPr>
            <w:rStyle w:val="Hyperlink"/>
            <w:rFonts w:ascii="Courier New" w:hAnsi="Courier New" w:cs="Courier New"/>
            <w:i/>
            <w:noProof/>
          </w:rPr>
          <w:t>&lt;screw/&gt;</w:t>
        </w:r>
        <w:r w:rsidR="009023EB">
          <w:rPr>
            <w:noProof/>
            <w:webHidden/>
          </w:rPr>
          <w:tab/>
        </w:r>
        <w:r w:rsidR="009023EB">
          <w:rPr>
            <w:noProof/>
            <w:webHidden/>
          </w:rPr>
          <w:fldChar w:fldCharType="begin"/>
        </w:r>
        <w:r w:rsidR="009023EB">
          <w:rPr>
            <w:noProof/>
            <w:webHidden/>
          </w:rPr>
          <w:instrText xml:space="preserve"> PAGEREF _Toc24726687 \h </w:instrText>
        </w:r>
        <w:r w:rsidR="009023EB">
          <w:rPr>
            <w:noProof/>
            <w:webHidden/>
          </w:rPr>
        </w:r>
        <w:r w:rsidR="009023EB">
          <w:rPr>
            <w:noProof/>
            <w:webHidden/>
          </w:rPr>
          <w:fldChar w:fldCharType="separate"/>
        </w:r>
        <w:r w:rsidR="009023EB">
          <w:rPr>
            <w:noProof/>
            <w:webHidden/>
          </w:rPr>
          <w:t>82</w:t>
        </w:r>
        <w:r w:rsidR="009023EB">
          <w:rPr>
            <w:noProof/>
            <w:webHidden/>
          </w:rPr>
          <w:fldChar w:fldCharType="end"/>
        </w:r>
      </w:hyperlink>
    </w:p>
    <w:p w14:paraId="60220515"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88" w:history="1">
        <w:r w:rsidR="009023EB" w:rsidRPr="00CC283A">
          <w:rPr>
            <w:rStyle w:val="Hyperlink"/>
            <w:noProof/>
          </w:rPr>
          <w:t xml:space="preserve">Table 60: Attributes of element </w:t>
        </w:r>
        <w:r w:rsidR="009023EB" w:rsidRPr="00CC283A">
          <w:rPr>
            <w:rStyle w:val="Hyperlink"/>
            <w:rFonts w:ascii="Courier New" w:hAnsi="Courier New" w:cs="Courier New"/>
            <w:i/>
            <w:noProof/>
          </w:rPr>
          <w:t>&lt;flow_drilled/&gt;</w:t>
        </w:r>
        <w:r w:rsidR="009023EB">
          <w:rPr>
            <w:noProof/>
            <w:webHidden/>
          </w:rPr>
          <w:tab/>
        </w:r>
        <w:r w:rsidR="009023EB">
          <w:rPr>
            <w:noProof/>
            <w:webHidden/>
          </w:rPr>
          <w:fldChar w:fldCharType="begin"/>
        </w:r>
        <w:r w:rsidR="009023EB">
          <w:rPr>
            <w:noProof/>
            <w:webHidden/>
          </w:rPr>
          <w:instrText xml:space="preserve"> PAGEREF _Toc24726688 \h </w:instrText>
        </w:r>
        <w:r w:rsidR="009023EB">
          <w:rPr>
            <w:noProof/>
            <w:webHidden/>
          </w:rPr>
        </w:r>
        <w:r w:rsidR="009023EB">
          <w:rPr>
            <w:noProof/>
            <w:webHidden/>
          </w:rPr>
          <w:fldChar w:fldCharType="separate"/>
        </w:r>
        <w:r w:rsidR="009023EB">
          <w:rPr>
            <w:noProof/>
            <w:webHidden/>
          </w:rPr>
          <w:t>84</w:t>
        </w:r>
        <w:r w:rsidR="009023EB">
          <w:rPr>
            <w:noProof/>
            <w:webHidden/>
          </w:rPr>
          <w:fldChar w:fldCharType="end"/>
        </w:r>
      </w:hyperlink>
    </w:p>
    <w:p w14:paraId="1429EB25"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89" w:history="1">
        <w:r w:rsidR="009023EB" w:rsidRPr="00CC283A">
          <w:rPr>
            <w:rStyle w:val="Hyperlink"/>
            <w:noProof/>
          </w:rPr>
          <w:t xml:space="preserve">Table 61: Nested elements of </w:t>
        </w:r>
        <w:r w:rsidR="009023EB" w:rsidRPr="00CC283A">
          <w:rPr>
            <w:rStyle w:val="Hyperlink"/>
            <w:rFonts w:ascii="Courier New" w:hAnsi="Courier New" w:cs="Courier New"/>
            <w:i/>
            <w:noProof/>
          </w:rPr>
          <w:t>&lt;connection_0d&gt;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&lt;gumdrop/&gt;</w:t>
        </w:r>
        <w:r w:rsidR="009023EB">
          <w:rPr>
            <w:noProof/>
            <w:webHidden/>
          </w:rPr>
          <w:tab/>
        </w:r>
        <w:r w:rsidR="009023EB">
          <w:rPr>
            <w:noProof/>
            <w:webHidden/>
          </w:rPr>
          <w:fldChar w:fldCharType="begin"/>
        </w:r>
        <w:r w:rsidR="009023EB">
          <w:rPr>
            <w:noProof/>
            <w:webHidden/>
          </w:rPr>
          <w:instrText xml:space="preserve"> PAGEREF _Toc24726689 \h </w:instrText>
        </w:r>
        <w:r w:rsidR="009023EB">
          <w:rPr>
            <w:noProof/>
            <w:webHidden/>
          </w:rPr>
        </w:r>
        <w:r w:rsidR="009023EB">
          <w:rPr>
            <w:noProof/>
            <w:webHidden/>
          </w:rPr>
          <w:fldChar w:fldCharType="separate"/>
        </w:r>
        <w:r w:rsidR="009023EB">
          <w:rPr>
            <w:noProof/>
            <w:webHidden/>
          </w:rPr>
          <w:t>85</w:t>
        </w:r>
        <w:r w:rsidR="009023EB">
          <w:rPr>
            <w:noProof/>
            <w:webHidden/>
          </w:rPr>
          <w:fldChar w:fldCharType="end"/>
        </w:r>
      </w:hyperlink>
    </w:p>
    <w:p w14:paraId="272EAF3A"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90" w:history="1">
        <w:r w:rsidR="009023EB" w:rsidRPr="00CC283A">
          <w:rPr>
            <w:rStyle w:val="Hyperlink"/>
            <w:noProof/>
          </w:rPr>
          <w:t xml:space="preserve">Table 62: Attributes of element </w:t>
        </w:r>
        <w:r w:rsidR="009023EB" w:rsidRPr="00CC283A">
          <w:rPr>
            <w:rStyle w:val="Hyperlink"/>
            <w:rFonts w:ascii="Courier New" w:hAnsi="Courier New" w:cs="Courier New"/>
            <w:i/>
            <w:noProof/>
          </w:rPr>
          <w:t>&lt;gumdrop/&gt;</w:t>
        </w:r>
        <w:r w:rsidR="009023EB">
          <w:rPr>
            <w:noProof/>
            <w:webHidden/>
          </w:rPr>
          <w:tab/>
        </w:r>
        <w:r w:rsidR="009023EB">
          <w:rPr>
            <w:noProof/>
            <w:webHidden/>
          </w:rPr>
          <w:fldChar w:fldCharType="begin"/>
        </w:r>
        <w:r w:rsidR="009023EB">
          <w:rPr>
            <w:noProof/>
            <w:webHidden/>
          </w:rPr>
          <w:instrText xml:space="preserve"> PAGEREF _Toc24726690 \h </w:instrText>
        </w:r>
        <w:r w:rsidR="009023EB">
          <w:rPr>
            <w:noProof/>
            <w:webHidden/>
          </w:rPr>
        </w:r>
        <w:r w:rsidR="009023EB">
          <w:rPr>
            <w:noProof/>
            <w:webHidden/>
          </w:rPr>
          <w:fldChar w:fldCharType="separate"/>
        </w:r>
        <w:r w:rsidR="009023EB">
          <w:rPr>
            <w:noProof/>
            <w:webHidden/>
          </w:rPr>
          <w:t>85</w:t>
        </w:r>
        <w:r w:rsidR="009023EB">
          <w:rPr>
            <w:noProof/>
            <w:webHidden/>
          </w:rPr>
          <w:fldChar w:fldCharType="end"/>
        </w:r>
      </w:hyperlink>
    </w:p>
    <w:p w14:paraId="4505142B"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91" w:history="1">
        <w:r w:rsidR="009023EB" w:rsidRPr="00CC283A">
          <w:rPr>
            <w:rStyle w:val="Hyperlink"/>
            <w:noProof/>
          </w:rPr>
          <w:t xml:space="preserve">Table 63: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&lt;clinch/&gt;</w:t>
        </w:r>
        <w:r w:rsidR="009023EB">
          <w:rPr>
            <w:noProof/>
            <w:webHidden/>
          </w:rPr>
          <w:tab/>
        </w:r>
        <w:r w:rsidR="009023EB">
          <w:rPr>
            <w:noProof/>
            <w:webHidden/>
          </w:rPr>
          <w:fldChar w:fldCharType="begin"/>
        </w:r>
        <w:r w:rsidR="009023EB">
          <w:rPr>
            <w:noProof/>
            <w:webHidden/>
          </w:rPr>
          <w:instrText xml:space="preserve"> PAGEREF _Toc24726691 \h </w:instrText>
        </w:r>
        <w:r w:rsidR="009023EB">
          <w:rPr>
            <w:noProof/>
            <w:webHidden/>
          </w:rPr>
        </w:r>
        <w:r w:rsidR="009023EB">
          <w:rPr>
            <w:noProof/>
            <w:webHidden/>
          </w:rPr>
          <w:fldChar w:fldCharType="separate"/>
        </w:r>
        <w:r w:rsidR="009023EB">
          <w:rPr>
            <w:noProof/>
            <w:webHidden/>
          </w:rPr>
          <w:t>87</w:t>
        </w:r>
        <w:r w:rsidR="009023EB">
          <w:rPr>
            <w:noProof/>
            <w:webHidden/>
          </w:rPr>
          <w:fldChar w:fldCharType="end"/>
        </w:r>
      </w:hyperlink>
    </w:p>
    <w:p w14:paraId="6EE39620"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92" w:history="1">
        <w:r w:rsidR="009023EB" w:rsidRPr="00CC283A">
          <w:rPr>
            <w:rStyle w:val="Hyperlink"/>
            <w:noProof/>
          </w:rPr>
          <w:t xml:space="preserve">Table 64: Attributes of element </w:t>
        </w:r>
        <w:r w:rsidR="009023EB" w:rsidRPr="00CC283A">
          <w:rPr>
            <w:rStyle w:val="Hyperlink"/>
            <w:rFonts w:ascii="Courier New" w:hAnsi="Courier New" w:cs="Courier New"/>
            <w:i/>
            <w:noProof/>
          </w:rPr>
          <w:t>&lt;clinch/&gt;</w:t>
        </w:r>
        <w:r w:rsidR="009023EB">
          <w:rPr>
            <w:noProof/>
            <w:webHidden/>
          </w:rPr>
          <w:tab/>
        </w:r>
        <w:r w:rsidR="009023EB">
          <w:rPr>
            <w:noProof/>
            <w:webHidden/>
          </w:rPr>
          <w:fldChar w:fldCharType="begin"/>
        </w:r>
        <w:r w:rsidR="009023EB">
          <w:rPr>
            <w:noProof/>
            <w:webHidden/>
          </w:rPr>
          <w:instrText xml:space="preserve"> PAGEREF _Toc24726692 \h </w:instrText>
        </w:r>
        <w:r w:rsidR="009023EB">
          <w:rPr>
            <w:noProof/>
            <w:webHidden/>
          </w:rPr>
        </w:r>
        <w:r w:rsidR="009023EB">
          <w:rPr>
            <w:noProof/>
            <w:webHidden/>
          </w:rPr>
          <w:fldChar w:fldCharType="separate"/>
        </w:r>
        <w:r w:rsidR="009023EB">
          <w:rPr>
            <w:noProof/>
            <w:webHidden/>
          </w:rPr>
          <w:t>87</w:t>
        </w:r>
        <w:r w:rsidR="009023EB">
          <w:rPr>
            <w:noProof/>
            <w:webHidden/>
          </w:rPr>
          <w:fldChar w:fldCharType="end"/>
        </w:r>
      </w:hyperlink>
    </w:p>
    <w:p w14:paraId="2C034808"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93" w:history="1">
        <w:r w:rsidR="009023EB" w:rsidRPr="00CC283A">
          <w:rPr>
            <w:rStyle w:val="Hyperlink"/>
            <w:noProof/>
          </w:rPr>
          <w:t xml:space="preserve">Table 65: Nested elements of element </w:t>
        </w:r>
        <w:r w:rsidR="009023EB" w:rsidRPr="00CC283A">
          <w:rPr>
            <w:rStyle w:val="Hyperlink"/>
            <w:rFonts w:ascii="Courier New" w:hAnsi="Courier New" w:cs="Courier New"/>
            <w:i/>
            <w:noProof/>
          </w:rPr>
          <w:t>&lt;clinch/&gt;</w:t>
        </w:r>
        <w:r w:rsidR="009023EB">
          <w:rPr>
            <w:noProof/>
            <w:webHidden/>
          </w:rPr>
          <w:tab/>
        </w:r>
        <w:r w:rsidR="009023EB">
          <w:rPr>
            <w:noProof/>
            <w:webHidden/>
          </w:rPr>
          <w:fldChar w:fldCharType="begin"/>
        </w:r>
        <w:r w:rsidR="009023EB">
          <w:rPr>
            <w:noProof/>
            <w:webHidden/>
          </w:rPr>
          <w:instrText xml:space="preserve"> PAGEREF _Toc24726693 \h </w:instrText>
        </w:r>
        <w:r w:rsidR="009023EB">
          <w:rPr>
            <w:noProof/>
            <w:webHidden/>
          </w:rPr>
        </w:r>
        <w:r w:rsidR="009023EB">
          <w:rPr>
            <w:noProof/>
            <w:webHidden/>
          </w:rPr>
          <w:fldChar w:fldCharType="separate"/>
        </w:r>
        <w:r w:rsidR="009023EB">
          <w:rPr>
            <w:noProof/>
            <w:webHidden/>
          </w:rPr>
          <w:t>88</w:t>
        </w:r>
        <w:r w:rsidR="009023EB">
          <w:rPr>
            <w:noProof/>
            <w:webHidden/>
          </w:rPr>
          <w:fldChar w:fldCharType="end"/>
        </w:r>
      </w:hyperlink>
    </w:p>
    <w:p w14:paraId="14EF1EDF"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94" w:history="1">
        <w:r w:rsidR="009023EB" w:rsidRPr="00CC283A">
          <w:rPr>
            <w:rStyle w:val="Hyperlink"/>
            <w:noProof/>
          </w:rPr>
          <w:t xml:space="preserve">Table 66: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&lt;heat_stake/&gt;</w:t>
        </w:r>
        <w:r w:rsidR="009023EB">
          <w:rPr>
            <w:noProof/>
            <w:webHidden/>
          </w:rPr>
          <w:tab/>
        </w:r>
        <w:r w:rsidR="009023EB">
          <w:rPr>
            <w:noProof/>
            <w:webHidden/>
          </w:rPr>
          <w:fldChar w:fldCharType="begin"/>
        </w:r>
        <w:r w:rsidR="009023EB">
          <w:rPr>
            <w:noProof/>
            <w:webHidden/>
          </w:rPr>
          <w:instrText xml:space="preserve"> PAGEREF _Toc24726694 \h </w:instrText>
        </w:r>
        <w:r w:rsidR="009023EB">
          <w:rPr>
            <w:noProof/>
            <w:webHidden/>
          </w:rPr>
        </w:r>
        <w:r w:rsidR="009023EB">
          <w:rPr>
            <w:noProof/>
            <w:webHidden/>
          </w:rPr>
          <w:fldChar w:fldCharType="separate"/>
        </w:r>
        <w:r w:rsidR="009023EB">
          <w:rPr>
            <w:noProof/>
            <w:webHidden/>
          </w:rPr>
          <w:t>90</w:t>
        </w:r>
        <w:r w:rsidR="009023EB">
          <w:rPr>
            <w:noProof/>
            <w:webHidden/>
          </w:rPr>
          <w:fldChar w:fldCharType="end"/>
        </w:r>
      </w:hyperlink>
    </w:p>
    <w:p w14:paraId="347FFAD3"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95" w:history="1">
        <w:r w:rsidR="009023EB" w:rsidRPr="00CC283A">
          <w:rPr>
            <w:rStyle w:val="Hyperlink"/>
            <w:noProof/>
          </w:rPr>
          <w:t xml:space="preserve">Table 67: Attributes of element </w:t>
        </w:r>
        <w:r w:rsidR="009023EB" w:rsidRPr="00CC283A">
          <w:rPr>
            <w:rStyle w:val="Hyperlink"/>
            <w:rFonts w:ascii="Courier New" w:hAnsi="Courier New" w:cs="Courier New"/>
            <w:i/>
            <w:noProof/>
          </w:rPr>
          <w:t>&lt;heat_stake/&gt;</w:t>
        </w:r>
        <w:r w:rsidR="009023EB">
          <w:rPr>
            <w:noProof/>
            <w:webHidden/>
          </w:rPr>
          <w:tab/>
        </w:r>
        <w:r w:rsidR="009023EB">
          <w:rPr>
            <w:noProof/>
            <w:webHidden/>
          </w:rPr>
          <w:fldChar w:fldCharType="begin"/>
        </w:r>
        <w:r w:rsidR="009023EB">
          <w:rPr>
            <w:noProof/>
            <w:webHidden/>
          </w:rPr>
          <w:instrText xml:space="preserve"> PAGEREF _Toc24726695 \h </w:instrText>
        </w:r>
        <w:r w:rsidR="009023EB">
          <w:rPr>
            <w:noProof/>
            <w:webHidden/>
          </w:rPr>
        </w:r>
        <w:r w:rsidR="009023EB">
          <w:rPr>
            <w:noProof/>
            <w:webHidden/>
          </w:rPr>
          <w:fldChar w:fldCharType="separate"/>
        </w:r>
        <w:r w:rsidR="009023EB">
          <w:rPr>
            <w:noProof/>
            <w:webHidden/>
          </w:rPr>
          <w:t>90</w:t>
        </w:r>
        <w:r w:rsidR="009023EB">
          <w:rPr>
            <w:noProof/>
            <w:webHidden/>
          </w:rPr>
          <w:fldChar w:fldCharType="end"/>
        </w:r>
      </w:hyperlink>
    </w:p>
    <w:p w14:paraId="2CC631C4"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96" w:history="1">
        <w:r w:rsidR="009023EB" w:rsidRPr="00CC283A">
          <w:rPr>
            <w:rStyle w:val="Hyperlink"/>
            <w:noProof/>
          </w:rPr>
          <w:t xml:space="preserve">Table 68: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&lt;clip/&gt;</w:t>
        </w:r>
        <w:r w:rsidR="009023EB">
          <w:rPr>
            <w:noProof/>
            <w:webHidden/>
          </w:rPr>
          <w:tab/>
        </w:r>
        <w:r w:rsidR="009023EB">
          <w:rPr>
            <w:noProof/>
            <w:webHidden/>
          </w:rPr>
          <w:fldChar w:fldCharType="begin"/>
        </w:r>
        <w:r w:rsidR="009023EB">
          <w:rPr>
            <w:noProof/>
            <w:webHidden/>
          </w:rPr>
          <w:instrText xml:space="preserve"> PAGEREF _Toc24726696 \h </w:instrText>
        </w:r>
        <w:r w:rsidR="009023EB">
          <w:rPr>
            <w:noProof/>
            <w:webHidden/>
          </w:rPr>
        </w:r>
        <w:r w:rsidR="009023EB">
          <w:rPr>
            <w:noProof/>
            <w:webHidden/>
          </w:rPr>
          <w:fldChar w:fldCharType="separate"/>
        </w:r>
        <w:r w:rsidR="009023EB">
          <w:rPr>
            <w:noProof/>
            <w:webHidden/>
          </w:rPr>
          <w:t>92</w:t>
        </w:r>
        <w:r w:rsidR="009023EB">
          <w:rPr>
            <w:noProof/>
            <w:webHidden/>
          </w:rPr>
          <w:fldChar w:fldCharType="end"/>
        </w:r>
      </w:hyperlink>
    </w:p>
    <w:p w14:paraId="4A70001F"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97" w:history="1">
        <w:r w:rsidR="009023EB" w:rsidRPr="00CC283A">
          <w:rPr>
            <w:rStyle w:val="Hyperlink"/>
            <w:noProof/>
          </w:rPr>
          <w:t xml:space="preserve">Table 69: Attributes of element </w:t>
        </w:r>
        <w:r w:rsidR="009023EB" w:rsidRPr="00CC283A">
          <w:rPr>
            <w:rStyle w:val="Hyperlink"/>
            <w:rFonts w:ascii="Courier New" w:hAnsi="Courier New" w:cs="Courier New"/>
            <w:i/>
            <w:noProof/>
          </w:rPr>
          <w:t>&lt;clip/&gt;</w:t>
        </w:r>
        <w:r w:rsidR="009023EB">
          <w:rPr>
            <w:noProof/>
            <w:webHidden/>
          </w:rPr>
          <w:tab/>
        </w:r>
        <w:r w:rsidR="009023EB">
          <w:rPr>
            <w:noProof/>
            <w:webHidden/>
          </w:rPr>
          <w:fldChar w:fldCharType="begin"/>
        </w:r>
        <w:r w:rsidR="009023EB">
          <w:rPr>
            <w:noProof/>
            <w:webHidden/>
          </w:rPr>
          <w:instrText xml:space="preserve"> PAGEREF _Toc24726697 \h </w:instrText>
        </w:r>
        <w:r w:rsidR="009023EB">
          <w:rPr>
            <w:noProof/>
            <w:webHidden/>
          </w:rPr>
        </w:r>
        <w:r w:rsidR="009023EB">
          <w:rPr>
            <w:noProof/>
            <w:webHidden/>
          </w:rPr>
          <w:fldChar w:fldCharType="separate"/>
        </w:r>
        <w:r w:rsidR="009023EB">
          <w:rPr>
            <w:noProof/>
            <w:webHidden/>
          </w:rPr>
          <w:t>92</w:t>
        </w:r>
        <w:r w:rsidR="009023EB">
          <w:rPr>
            <w:noProof/>
            <w:webHidden/>
          </w:rPr>
          <w:fldChar w:fldCharType="end"/>
        </w:r>
      </w:hyperlink>
    </w:p>
    <w:p w14:paraId="45C18FE2"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98" w:history="1">
        <w:r w:rsidR="009023EB" w:rsidRPr="00CC283A">
          <w:rPr>
            <w:rStyle w:val="Hyperlink"/>
            <w:noProof/>
          </w:rPr>
          <w:t xml:space="preserve">Table 70: Nested elements of element </w:t>
        </w:r>
        <w:r w:rsidR="009023EB" w:rsidRPr="00CC283A">
          <w:rPr>
            <w:rStyle w:val="Hyperlink"/>
            <w:rFonts w:ascii="Courier New" w:hAnsi="Courier New" w:cs="Courier New"/>
            <w:i/>
            <w:noProof/>
          </w:rPr>
          <w:t>&lt;clip/&gt;</w:t>
        </w:r>
        <w:r w:rsidR="009023EB">
          <w:rPr>
            <w:noProof/>
            <w:webHidden/>
          </w:rPr>
          <w:tab/>
        </w:r>
        <w:r w:rsidR="009023EB">
          <w:rPr>
            <w:noProof/>
            <w:webHidden/>
          </w:rPr>
          <w:fldChar w:fldCharType="begin"/>
        </w:r>
        <w:r w:rsidR="009023EB">
          <w:rPr>
            <w:noProof/>
            <w:webHidden/>
          </w:rPr>
          <w:instrText xml:space="preserve"> PAGEREF _Toc24726698 \h </w:instrText>
        </w:r>
        <w:r w:rsidR="009023EB">
          <w:rPr>
            <w:noProof/>
            <w:webHidden/>
          </w:rPr>
        </w:r>
        <w:r w:rsidR="009023EB">
          <w:rPr>
            <w:noProof/>
            <w:webHidden/>
          </w:rPr>
          <w:fldChar w:fldCharType="separate"/>
        </w:r>
        <w:r w:rsidR="009023EB">
          <w:rPr>
            <w:noProof/>
            <w:webHidden/>
          </w:rPr>
          <w:t>93</w:t>
        </w:r>
        <w:r w:rsidR="009023EB">
          <w:rPr>
            <w:noProof/>
            <w:webHidden/>
          </w:rPr>
          <w:fldChar w:fldCharType="end"/>
        </w:r>
      </w:hyperlink>
    </w:p>
    <w:p w14:paraId="2DB9BD26"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699" w:history="1">
        <w:r w:rsidR="009023EB" w:rsidRPr="00CC283A">
          <w:rPr>
            <w:rStyle w:val="Hyperlink"/>
            <w:noProof/>
          </w:rPr>
          <w:t xml:space="preserve">Table 71: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&lt;nail/&gt;</w:t>
        </w:r>
        <w:r w:rsidR="009023EB">
          <w:rPr>
            <w:noProof/>
            <w:webHidden/>
          </w:rPr>
          <w:tab/>
        </w:r>
        <w:r w:rsidR="009023EB">
          <w:rPr>
            <w:noProof/>
            <w:webHidden/>
          </w:rPr>
          <w:fldChar w:fldCharType="begin"/>
        </w:r>
        <w:r w:rsidR="009023EB">
          <w:rPr>
            <w:noProof/>
            <w:webHidden/>
          </w:rPr>
          <w:instrText xml:space="preserve"> PAGEREF _Toc24726699 \h </w:instrText>
        </w:r>
        <w:r w:rsidR="009023EB">
          <w:rPr>
            <w:noProof/>
            <w:webHidden/>
          </w:rPr>
        </w:r>
        <w:r w:rsidR="009023EB">
          <w:rPr>
            <w:noProof/>
            <w:webHidden/>
          </w:rPr>
          <w:fldChar w:fldCharType="separate"/>
        </w:r>
        <w:r w:rsidR="009023EB">
          <w:rPr>
            <w:noProof/>
            <w:webHidden/>
          </w:rPr>
          <w:t>94</w:t>
        </w:r>
        <w:r w:rsidR="009023EB">
          <w:rPr>
            <w:noProof/>
            <w:webHidden/>
          </w:rPr>
          <w:fldChar w:fldCharType="end"/>
        </w:r>
      </w:hyperlink>
    </w:p>
    <w:p w14:paraId="499A31CC"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00" w:history="1">
        <w:r w:rsidR="009023EB" w:rsidRPr="00CC283A">
          <w:rPr>
            <w:rStyle w:val="Hyperlink"/>
            <w:noProof/>
          </w:rPr>
          <w:t xml:space="preserve">Table 72: Attributes of element </w:t>
        </w:r>
        <w:r w:rsidR="009023EB" w:rsidRPr="00CC283A">
          <w:rPr>
            <w:rStyle w:val="Hyperlink"/>
            <w:rFonts w:ascii="Courier New" w:hAnsi="Courier New" w:cs="Courier New"/>
            <w:i/>
            <w:noProof/>
          </w:rPr>
          <w:t>&lt;nail/&gt;</w:t>
        </w:r>
        <w:r w:rsidR="009023EB">
          <w:rPr>
            <w:noProof/>
            <w:webHidden/>
          </w:rPr>
          <w:tab/>
        </w:r>
        <w:r w:rsidR="009023EB">
          <w:rPr>
            <w:noProof/>
            <w:webHidden/>
          </w:rPr>
          <w:fldChar w:fldCharType="begin"/>
        </w:r>
        <w:r w:rsidR="009023EB">
          <w:rPr>
            <w:noProof/>
            <w:webHidden/>
          </w:rPr>
          <w:instrText xml:space="preserve"> PAGEREF _Toc24726700 \h </w:instrText>
        </w:r>
        <w:r w:rsidR="009023EB">
          <w:rPr>
            <w:noProof/>
            <w:webHidden/>
          </w:rPr>
        </w:r>
        <w:r w:rsidR="009023EB">
          <w:rPr>
            <w:noProof/>
            <w:webHidden/>
          </w:rPr>
          <w:fldChar w:fldCharType="separate"/>
        </w:r>
        <w:r w:rsidR="009023EB">
          <w:rPr>
            <w:noProof/>
            <w:webHidden/>
          </w:rPr>
          <w:t>95</w:t>
        </w:r>
        <w:r w:rsidR="009023EB">
          <w:rPr>
            <w:noProof/>
            <w:webHidden/>
          </w:rPr>
          <w:fldChar w:fldCharType="end"/>
        </w:r>
      </w:hyperlink>
    </w:p>
    <w:p w14:paraId="3B753487"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01" w:history="1">
        <w:r w:rsidR="009023EB" w:rsidRPr="00CC283A">
          <w:rPr>
            <w:rStyle w:val="Hyperlink"/>
            <w:noProof/>
          </w:rPr>
          <w:t xml:space="preserve">Table 73: Nested elements of element </w:t>
        </w:r>
        <w:r w:rsidR="009023EB" w:rsidRPr="00CC283A">
          <w:rPr>
            <w:rStyle w:val="Hyperlink"/>
            <w:rFonts w:ascii="Courier New" w:hAnsi="Courier New" w:cs="Courier New"/>
            <w:i/>
            <w:noProof/>
          </w:rPr>
          <w:t>&lt;nail/&gt;</w:t>
        </w:r>
        <w:r w:rsidR="009023EB">
          <w:rPr>
            <w:noProof/>
            <w:webHidden/>
          </w:rPr>
          <w:tab/>
        </w:r>
        <w:r w:rsidR="009023EB">
          <w:rPr>
            <w:noProof/>
            <w:webHidden/>
          </w:rPr>
          <w:fldChar w:fldCharType="begin"/>
        </w:r>
        <w:r w:rsidR="009023EB">
          <w:rPr>
            <w:noProof/>
            <w:webHidden/>
          </w:rPr>
          <w:instrText xml:space="preserve"> PAGEREF _Toc24726701 \h </w:instrText>
        </w:r>
        <w:r w:rsidR="009023EB">
          <w:rPr>
            <w:noProof/>
            <w:webHidden/>
          </w:rPr>
        </w:r>
        <w:r w:rsidR="009023EB">
          <w:rPr>
            <w:noProof/>
            <w:webHidden/>
          </w:rPr>
          <w:fldChar w:fldCharType="separate"/>
        </w:r>
        <w:r w:rsidR="009023EB">
          <w:rPr>
            <w:noProof/>
            <w:webHidden/>
          </w:rPr>
          <w:t>96</w:t>
        </w:r>
        <w:r w:rsidR="009023EB">
          <w:rPr>
            <w:noProof/>
            <w:webHidden/>
          </w:rPr>
          <w:fldChar w:fldCharType="end"/>
        </w:r>
      </w:hyperlink>
    </w:p>
    <w:p w14:paraId="1A6CFB95"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02" w:history="1">
        <w:r w:rsidR="009023EB" w:rsidRPr="00CC283A">
          <w:rPr>
            <w:rStyle w:val="Hyperlink"/>
            <w:noProof/>
          </w:rPr>
          <w:t xml:space="preserve">Table 74: Attributes of element </w:t>
        </w:r>
        <w:r w:rsidR="009023EB" w:rsidRPr="00CC283A">
          <w:rPr>
            <w:rStyle w:val="Hyperlink"/>
            <w:rFonts w:ascii="Courier New" w:hAnsi="Courier New" w:cs="Courier New"/>
            <w:i/>
            <w:noProof/>
          </w:rPr>
          <w:t>&lt;loc_list/&gt;</w:t>
        </w:r>
        <w:r w:rsidR="009023EB">
          <w:rPr>
            <w:noProof/>
            <w:webHidden/>
          </w:rPr>
          <w:tab/>
        </w:r>
        <w:r w:rsidR="009023EB">
          <w:rPr>
            <w:noProof/>
            <w:webHidden/>
          </w:rPr>
          <w:fldChar w:fldCharType="begin"/>
        </w:r>
        <w:r w:rsidR="009023EB">
          <w:rPr>
            <w:noProof/>
            <w:webHidden/>
          </w:rPr>
          <w:instrText xml:space="preserve"> PAGEREF _Toc24726702 \h </w:instrText>
        </w:r>
        <w:r w:rsidR="009023EB">
          <w:rPr>
            <w:noProof/>
            <w:webHidden/>
          </w:rPr>
        </w:r>
        <w:r w:rsidR="009023EB">
          <w:rPr>
            <w:noProof/>
            <w:webHidden/>
          </w:rPr>
          <w:fldChar w:fldCharType="separate"/>
        </w:r>
        <w:r w:rsidR="009023EB">
          <w:rPr>
            <w:noProof/>
            <w:webHidden/>
          </w:rPr>
          <w:t>97</w:t>
        </w:r>
        <w:r w:rsidR="009023EB">
          <w:rPr>
            <w:noProof/>
            <w:webHidden/>
          </w:rPr>
          <w:fldChar w:fldCharType="end"/>
        </w:r>
      </w:hyperlink>
    </w:p>
    <w:p w14:paraId="61FC431E"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03" w:history="1">
        <w:r w:rsidR="009023EB" w:rsidRPr="00CC283A">
          <w:rPr>
            <w:rStyle w:val="Hyperlink"/>
            <w:noProof/>
          </w:rPr>
          <w:t xml:space="preserve">Table 75: Nested elements of </w:t>
        </w:r>
        <w:r w:rsidR="009023EB" w:rsidRPr="00CC283A">
          <w:rPr>
            <w:rStyle w:val="Hyperlink"/>
            <w:rFonts w:ascii="Courier New" w:hAnsi="Courier New" w:cs="Courier New"/>
            <w:i/>
            <w:noProof/>
          </w:rPr>
          <w:t>&lt;loc_list&gt;</w:t>
        </w:r>
        <w:r w:rsidR="009023EB">
          <w:rPr>
            <w:noProof/>
            <w:webHidden/>
          </w:rPr>
          <w:tab/>
        </w:r>
        <w:r w:rsidR="009023EB">
          <w:rPr>
            <w:noProof/>
            <w:webHidden/>
          </w:rPr>
          <w:fldChar w:fldCharType="begin"/>
        </w:r>
        <w:r w:rsidR="009023EB">
          <w:rPr>
            <w:noProof/>
            <w:webHidden/>
          </w:rPr>
          <w:instrText xml:space="preserve"> PAGEREF _Toc24726703 \h </w:instrText>
        </w:r>
        <w:r w:rsidR="009023EB">
          <w:rPr>
            <w:noProof/>
            <w:webHidden/>
          </w:rPr>
        </w:r>
        <w:r w:rsidR="009023EB">
          <w:rPr>
            <w:noProof/>
            <w:webHidden/>
          </w:rPr>
          <w:fldChar w:fldCharType="separate"/>
        </w:r>
        <w:r w:rsidR="009023EB">
          <w:rPr>
            <w:noProof/>
            <w:webHidden/>
          </w:rPr>
          <w:t>97</w:t>
        </w:r>
        <w:r w:rsidR="009023EB">
          <w:rPr>
            <w:noProof/>
            <w:webHidden/>
          </w:rPr>
          <w:fldChar w:fldCharType="end"/>
        </w:r>
      </w:hyperlink>
    </w:p>
    <w:p w14:paraId="25A7B463"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04" w:history="1">
        <w:r w:rsidR="009023EB" w:rsidRPr="00CC283A">
          <w:rPr>
            <w:rStyle w:val="Hyperlink"/>
            <w:noProof/>
          </w:rPr>
          <w:t xml:space="preserve">Table 76: Attributes of element </w:t>
        </w:r>
        <w:r w:rsidR="009023EB" w:rsidRPr="00CC283A">
          <w:rPr>
            <w:rStyle w:val="Hyperlink"/>
            <w:rFonts w:ascii="Courier New" w:hAnsi="Courier New" w:cs="Courier New"/>
            <w:i/>
            <w:noProof/>
          </w:rPr>
          <w:t>&lt;loc/&gt;</w:t>
        </w:r>
        <w:r w:rsidR="009023EB">
          <w:rPr>
            <w:noProof/>
            <w:webHidden/>
          </w:rPr>
          <w:tab/>
        </w:r>
        <w:r w:rsidR="009023EB">
          <w:rPr>
            <w:noProof/>
            <w:webHidden/>
          </w:rPr>
          <w:fldChar w:fldCharType="begin"/>
        </w:r>
        <w:r w:rsidR="009023EB">
          <w:rPr>
            <w:noProof/>
            <w:webHidden/>
          </w:rPr>
          <w:instrText xml:space="preserve"> PAGEREF _Toc24726704 \h </w:instrText>
        </w:r>
        <w:r w:rsidR="009023EB">
          <w:rPr>
            <w:noProof/>
            <w:webHidden/>
          </w:rPr>
        </w:r>
        <w:r w:rsidR="009023EB">
          <w:rPr>
            <w:noProof/>
            <w:webHidden/>
          </w:rPr>
          <w:fldChar w:fldCharType="separate"/>
        </w:r>
        <w:r w:rsidR="009023EB">
          <w:rPr>
            <w:noProof/>
            <w:webHidden/>
          </w:rPr>
          <w:t>98</w:t>
        </w:r>
        <w:r w:rsidR="009023EB">
          <w:rPr>
            <w:noProof/>
            <w:webHidden/>
          </w:rPr>
          <w:fldChar w:fldCharType="end"/>
        </w:r>
      </w:hyperlink>
    </w:p>
    <w:p w14:paraId="2DBFEF51"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05" w:history="1">
        <w:r w:rsidR="009023EB" w:rsidRPr="00CC283A">
          <w:rPr>
            <w:rStyle w:val="Hyperlink"/>
            <w:noProof/>
          </w:rPr>
          <w:t xml:space="preserve">Table 77: Nested elements of element </w:t>
        </w:r>
        <w:r w:rsidR="009023EB" w:rsidRPr="00CC283A">
          <w:rPr>
            <w:rStyle w:val="Hyperlink"/>
            <w:rFonts w:ascii="Courier New" w:hAnsi="Courier New" w:cs="Courier New"/>
            <w:i/>
            <w:noProof/>
            <w:kern w:val="22"/>
          </w:rPr>
          <w:t>&lt;connection_1d/&gt;</w:t>
        </w:r>
        <w:r w:rsidR="009023EB">
          <w:rPr>
            <w:noProof/>
            <w:webHidden/>
          </w:rPr>
          <w:tab/>
        </w:r>
        <w:r w:rsidR="009023EB">
          <w:rPr>
            <w:noProof/>
            <w:webHidden/>
          </w:rPr>
          <w:fldChar w:fldCharType="begin"/>
        </w:r>
        <w:r w:rsidR="009023EB">
          <w:rPr>
            <w:noProof/>
            <w:webHidden/>
          </w:rPr>
          <w:instrText xml:space="preserve"> PAGEREF _Toc24726705 \h </w:instrText>
        </w:r>
        <w:r w:rsidR="009023EB">
          <w:rPr>
            <w:noProof/>
            <w:webHidden/>
          </w:rPr>
        </w:r>
        <w:r w:rsidR="009023EB">
          <w:rPr>
            <w:noProof/>
            <w:webHidden/>
          </w:rPr>
          <w:fldChar w:fldCharType="separate"/>
        </w:r>
        <w:r w:rsidR="009023EB">
          <w:rPr>
            <w:noProof/>
            <w:webHidden/>
          </w:rPr>
          <w:t>98</w:t>
        </w:r>
        <w:r w:rsidR="009023EB">
          <w:rPr>
            <w:noProof/>
            <w:webHidden/>
          </w:rPr>
          <w:fldChar w:fldCharType="end"/>
        </w:r>
      </w:hyperlink>
    </w:p>
    <w:p w14:paraId="374CB67E"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06" w:history="1">
        <w:r w:rsidR="009023EB" w:rsidRPr="00CC283A">
          <w:rPr>
            <w:rStyle w:val="Hyperlink"/>
            <w:noProof/>
          </w:rPr>
          <w:t xml:space="preserve">Table 78: Attributes of element </w:t>
        </w:r>
        <w:r w:rsidR="009023EB" w:rsidRPr="00CC283A">
          <w:rPr>
            <w:rStyle w:val="Hyperlink"/>
            <w:rFonts w:ascii="Courier New" w:hAnsi="Courier New" w:cs="Courier New"/>
            <w:i/>
            <w:noProof/>
          </w:rPr>
          <w:t>&lt;connection_1d/&gt;</w:t>
        </w:r>
        <w:r w:rsidR="009023EB">
          <w:rPr>
            <w:noProof/>
            <w:webHidden/>
          </w:rPr>
          <w:tab/>
        </w:r>
        <w:r w:rsidR="009023EB">
          <w:rPr>
            <w:noProof/>
            <w:webHidden/>
          </w:rPr>
          <w:fldChar w:fldCharType="begin"/>
        </w:r>
        <w:r w:rsidR="009023EB">
          <w:rPr>
            <w:noProof/>
            <w:webHidden/>
          </w:rPr>
          <w:instrText xml:space="preserve"> PAGEREF _Toc24726706 \h </w:instrText>
        </w:r>
        <w:r w:rsidR="009023EB">
          <w:rPr>
            <w:noProof/>
            <w:webHidden/>
          </w:rPr>
        </w:r>
        <w:r w:rsidR="009023EB">
          <w:rPr>
            <w:noProof/>
            <w:webHidden/>
          </w:rPr>
          <w:fldChar w:fldCharType="separate"/>
        </w:r>
        <w:r w:rsidR="009023EB">
          <w:rPr>
            <w:noProof/>
            <w:webHidden/>
          </w:rPr>
          <w:t>102</w:t>
        </w:r>
        <w:r w:rsidR="009023EB">
          <w:rPr>
            <w:noProof/>
            <w:webHidden/>
          </w:rPr>
          <w:fldChar w:fldCharType="end"/>
        </w:r>
      </w:hyperlink>
    </w:p>
    <w:p w14:paraId="1501BEDE"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07" w:history="1">
        <w:r w:rsidR="009023EB" w:rsidRPr="00CC283A">
          <w:rPr>
            <w:rStyle w:val="Hyperlink"/>
            <w:noProof/>
          </w:rPr>
          <w:t xml:space="preserve">Table 79: Nested elements of element </w:t>
        </w:r>
        <w:r w:rsidR="009023EB" w:rsidRPr="00CC283A">
          <w:rPr>
            <w:rStyle w:val="Hyperlink"/>
            <w:rFonts w:ascii="Courier New" w:hAnsi="Courier New" w:cs="Courier New"/>
            <w:i/>
            <w:noProof/>
            <w:kern w:val="22"/>
          </w:rPr>
          <w:t>&lt;seamweld/&gt;</w:t>
        </w:r>
        <w:r w:rsidR="009023EB">
          <w:rPr>
            <w:noProof/>
            <w:webHidden/>
          </w:rPr>
          <w:tab/>
        </w:r>
        <w:r w:rsidR="009023EB">
          <w:rPr>
            <w:noProof/>
            <w:webHidden/>
          </w:rPr>
          <w:fldChar w:fldCharType="begin"/>
        </w:r>
        <w:r w:rsidR="009023EB">
          <w:rPr>
            <w:noProof/>
            <w:webHidden/>
          </w:rPr>
          <w:instrText xml:space="preserve"> PAGEREF _Toc24726707 \h </w:instrText>
        </w:r>
        <w:r w:rsidR="009023EB">
          <w:rPr>
            <w:noProof/>
            <w:webHidden/>
          </w:rPr>
        </w:r>
        <w:r w:rsidR="009023EB">
          <w:rPr>
            <w:noProof/>
            <w:webHidden/>
          </w:rPr>
          <w:fldChar w:fldCharType="separate"/>
        </w:r>
        <w:r w:rsidR="009023EB">
          <w:rPr>
            <w:noProof/>
            <w:webHidden/>
          </w:rPr>
          <w:t>103</w:t>
        </w:r>
        <w:r w:rsidR="009023EB">
          <w:rPr>
            <w:noProof/>
            <w:webHidden/>
          </w:rPr>
          <w:fldChar w:fldCharType="end"/>
        </w:r>
      </w:hyperlink>
    </w:p>
    <w:p w14:paraId="7F03FBDF"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08" w:history="1">
        <w:r w:rsidR="009023EB" w:rsidRPr="00CC283A">
          <w:rPr>
            <w:rStyle w:val="Hyperlink"/>
            <w:noProof/>
          </w:rPr>
          <w:t xml:space="preserve">Table 80: Attributes of element </w:t>
        </w:r>
        <w:r w:rsidR="009023EB" w:rsidRPr="00CC283A">
          <w:rPr>
            <w:rStyle w:val="Hyperlink"/>
            <w:rFonts w:ascii="Courier New" w:hAnsi="Courier New" w:cs="Courier New"/>
            <w:i/>
            <w:noProof/>
            <w:kern w:val="22"/>
          </w:rPr>
          <w:t>&lt;subtype/&gt;</w:t>
        </w:r>
        <w:r w:rsidR="009023EB">
          <w:rPr>
            <w:noProof/>
            <w:webHidden/>
          </w:rPr>
          <w:tab/>
        </w:r>
        <w:r w:rsidR="009023EB">
          <w:rPr>
            <w:noProof/>
            <w:webHidden/>
          </w:rPr>
          <w:fldChar w:fldCharType="begin"/>
        </w:r>
        <w:r w:rsidR="009023EB">
          <w:rPr>
            <w:noProof/>
            <w:webHidden/>
          </w:rPr>
          <w:instrText xml:space="preserve"> PAGEREF _Toc24726708 \h </w:instrText>
        </w:r>
        <w:r w:rsidR="009023EB">
          <w:rPr>
            <w:noProof/>
            <w:webHidden/>
          </w:rPr>
        </w:r>
        <w:r w:rsidR="009023EB">
          <w:rPr>
            <w:noProof/>
            <w:webHidden/>
          </w:rPr>
          <w:fldChar w:fldCharType="separate"/>
        </w:r>
        <w:r w:rsidR="009023EB">
          <w:rPr>
            <w:noProof/>
            <w:webHidden/>
          </w:rPr>
          <w:t>104</w:t>
        </w:r>
        <w:r w:rsidR="009023EB">
          <w:rPr>
            <w:noProof/>
            <w:webHidden/>
          </w:rPr>
          <w:fldChar w:fldCharType="end"/>
        </w:r>
      </w:hyperlink>
    </w:p>
    <w:p w14:paraId="56E2A72D"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09" w:history="1">
        <w:r w:rsidR="009023EB" w:rsidRPr="00CC283A">
          <w:rPr>
            <w:rStyle w:val="Hyperlink"/>
            <w:noProof/>
          </w:rPr>
          <w:t xml:space="preserve">Table 81: Nested elements of element </w:t>
        </w:r>
        <w:r w:rsidR="009023EB" w:rsidRPr="00CC283A">
          <w:rPr>
            <w:rStyle w:val="Hyperlink"/>
            <w:rFonts w:ascii="Courier New" w:hAnsi="Courier New" w:cs="Courier New"/>
            <w:i/>
            <w:noProof/>
            <w:kern w:val="22"/>
          </w:rPr>
          <w:t>&lt;subtype/&gt;</w:t>
        </w:r>
        <w:r w:rsidR="009023EB">
          <w:rPr>
            <w:noProof/>
            <w:webHidden/>
          </w:rPr>
          <w:tab/>
        </w:r>
        <w:r w:rsidR="009023EB">
          <w:rPr>
            <w:noProof/>
            <w:webHidden/>
          </w:rPr>
          <w:fldChar w:fldCharType="begin"/>
        </w:r>
        <w:r w:rsidR="009023EB">
          <w:rPr>
            <w:noProof/>
            <w:webHidden/>
          </w:rPr>
          <w:instrText xml:space="preserve"> PAGEREF _Toc24726709 \h </w:instrText>
        </w:r>
        <w:r w:rsidR="009023EB">
          <w:rPr>
            <w:noProof/>
            <w:webHidden/>
          </w:rPr>
        </w:r>
        <w:r w:rsidR="009023EB">
          <w:rPr>
            <w:noProof/>
            <w:webHidden/>
          </w:rPr>
          <w:fldChar w:fldCharType="separate"/>
        </w:r>
        <w:r w:rsidR="009023EB">
          <w:rPr>
            <w:noProof/>
            <w:webHidden/>
          </w:rPr>
          <w:t>104</w:t>
        </w:r>
        <w:r w:rsidR="009023EB">
          <w:rPr>
            <w:noProof/>
            <w:webHidden/>
          </w:rPr>
          <w:fldChar w:fldCharType="end"/>
        </w:r>
      </w:hyperlink>
    </w:p>
    <w:p w14:paraId="50344B47"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10" w:history="1">
        <w:r w:rsidR="009023EB" w:rsidRPr="00CC283A">
          <w:rPr>
            <w:rStyle w:val="Hyperlink"/>
            <w:noProof/>
          </w:rPr>
          <w:t xml:space="preserve">Table 82: Attributes of element </w:t>
        </w:r>
        <w:r w:rsidR="009023EB" w:rsidRPr="00CC283A">
          <w:rPr>
            <w:rStyle w:val="Hyperlink"/>
            <w:rFonts w:ascii="Courier New" w:hAnsi="Courier New" w:cs="Courier New"/>
            <w:i/>
            <w:noProof/>
            <w:kern w:val="22"/>
          </w:rPr>
          <w:t>&lt;sheet_parameter/&gt;</w:t>
        </w:r>
        <w:r w:rsidR="009023EB">
          <w:rPr>
            <w:noProof/>
            <w:webHidden/>
          </w:rPr>
          <w:tab/>
        </w:r>
        <w:r w:rsidR="009023EB">
          <w:rPr>
            <w:noProof/>
            <w:webHidden/>
          </w:rPr>
          <w:fldChar w:fldCharType="begin"/>
        </w:r>
        <w:r w:rsidR="009023EB">
          <w:rPr>
            <w:noProof/>
            <w:webHidden/>
          </w:rPr>
          <w:instrText xml:space="preserve"> PAGEREF _Toc24726710 \h </w:instrText>
        </w:r>
        <w:r w:rsidR="009023EB">
          <w:rPr>
            <w:noProof/>
            <w:webHidden/>
          </w:rPr>
        </w:r>
        <w:r w:rsidR="009023EB">
          <w:rPr>
            <w:noProof/>
            <w:webHidden/>
          </w:rPr>
          <w:fldChar w:fldCharType="separate"/>
        </w:r>
        <w:r w:rsidR="009023EB">
          <w:rPr>
            <w:noProof/>
            <w:webHidden/>
          </w:rPr>
          <w:t>106</w:t>
        </w:r>
        <w:r w:rsidR="009023EB">
          <w:rPr>
            <w:noProof/>
            <w:webHidden/>
          </w:rPr>
          <w:fldChar w:fldCharType="end"/>
        </w:r>
      </w:hyperlink>
    </w:p>
    <w:p w14:paraId="0138CC25"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11" w:history="1">
        <w:r w:rsidR="009023EB" w:rsidRPr="00CC283A">
          <w:rPr>
            <w:rStyle w:val="Hyperlink"/>
            <w:noProof/>
          </w:rPr>
          <w:t xml:space="preserve">Table 83: Attributes of element </w:t>
        </w:r>
        <w:r w:rsidR="009023EB" w:rsidRPr="00CC283A">
          <w:rPr>
            <w:rStyle w:val="Hyperlink"/>
            <w:rFonts w:ascii="Courier New" w:hAnsi="Courier New" w:cs="Courier New"/>
            <w:i/>
            <w:noProof/>
            <w:kern w:val="22"/>
          </w:rPr>
          <w:t>&lt;weld_position/&gt;</w:t>
        </w:r>
        <w:r w:rsidR="009023EB">
          <w:rPr>
            <w:noProof/>
            <w:webHidden/>
          </w:rPr>
          <w:tab/>
        </w:r>
        <w:r w:rsidR="009023EB">
          <w:rPr>
            <w:noProof/>
            <w:webHidden/>
          </w:rPr>
          <w:fldChar w:fldCharType="begin"/>
        </w:r>
        <w:r w:rsidR="009023EB">
          <w:rPr>
            <w:noProof/>
            <w:webHidden/>
          </w:rPr>
          <w:instrText xml:space="preserve"> PAGEREF _Toc24726711 \h </w:instrText>
        </w:r>
        <w:r w:rsidR="009023EB">
          <w:rPr>
            <w:noProof/>
            <w:webHidden/>
          </w:rPr>
        </w:r>
        <w:r w:rsidR="009023EB">
          <w:rPr>
            <w:noProof/>
            <w:webHidden/>
          </w:rPr>
          <w:fldChar w:fldCharType="separate"/>
        </w:r>
        <w:r w:rsidR="009023EB">
          <w:rPr>
            <w:noProof/>
            <w:webHidden/>
          </w:rPr>
          <w:t>107</w:t>
        </w:r>
        <w:r w:rsidR="009023EB">
          <w:rPr>
            <w:noProof/>
            <w:webHidden/>
          </w:rPr>
          <w:fldChar w:fldCharType="end"/>
        </w:r>
      </w:hyperlink>
    </w:p>
    <w:p w14:paraId="7AFC69C0" w14:textId="6A73DE11"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12" w:history="1">
        <w:r w:rsidR="009023EB" w:rsidRPr="00CC283A">
          <w:rPr>
            <w:rStyle w:val="Hyperlink"/>
            <w:noProof/>
          </w:rPr>
          <w:t xml:space="preserve">Table 84: Default values of attribute </w:t>
        </w:r>
        <w:r w:rsidR="00194316">
          <w:rPr>
            <w:rStyle w:val="Hyperlink"/>
            <w:noProof/>
          </w:rPr>
          <w:t>"</w:t>
        </w:r>
        <w:r w:rsidR="009023EB" w:rsidRPr="00CC283A">
          <w:rPr>
            <w:rStyle w:val="Hyperlink"/>
            <w:noProof/>
          </w:rPr>
          <w:t>filler</w:t>
        </w:r>
        <w:r w:rsidR="00194316">
          <w:rPr>
            <w:rStyle w:val="Hyperlink"/>
            <w:noProof/>
          </w:rPr>
          <w:t>"</w:t>
        </w:r>
        <w:r w:rsidR="009023EB" w:rsidRPr="00CC283A">
          <w:rPr>
            <w:rStyle w:val="Hyperlink"/>
            <w:noProof/>
          </w:rPr>
          <w:t xml:space="preserve">, dependent from attribute </w:t>
        </w:r>
        <w:r w:rsidR="00194316">
          <w:rPr>
            <w:rStyle w:val="Hyperlink"/>
            <w:noProof/>
          </w:rPr>
          <w:t>"</w:t>
        </w:r>
        <w:r w:rsidR="009023EB" w:rsidRPr="00CC283A">
          <w:rPr>
            <w:rStyle w:val="Hyperlink"/>
            <w:noProof/>
          </w:rPr>
          <w:t>technology</w:t>
        </w:r>
        <w:r w:rsidR="00194316">
          <w:rPr>
            <w:rStyle w:val="Hyperlink"/>
            <w:noProof/>
          </w:rPr>
          <w:t>"</w:t>
        </w:r>
        <w:r w:rsidR="009023EB">
          <w:rPr>
            <w:noProof/>
            <w:webHidden/>
          </w:rPr>
          <w:tab/>
        </w:r>
        <w:r w:rsidR="009023EB">
          <w:rPr>
            <w:noProof/>
            <w:webHidden/>
          </w:rPr>
          <w:fldChar w:fldCharType="begin"/>
        </w:r>
        <w:r w:rsidR="009023EB">
          <w:rPr>
            <w:noProof/>
            <w:webHidden/>
          </w:rPr>
          <w:instrText xml:space="preserve"> PAGEREF _Toc24726712 \h </w:instrText>
        </w:r>
        <w:r w:rsidR="009023EB">
          <w:rPr>
            <w:noProof/>
            <w:webHidden/>
          </w:rPr>
        </w:r>
        <w:r w:rsidR="009023EB">
          <w:rPr>
            <w:noProof/>
            <w:webHidden/>
          </w:rPr>
          <w:fldChar w:fldCharType="separate"/>
        </w:r>
        <w:r w:rsidR="009023EB">
          <w:rPr>
            <w:noProof/>
            <w:webHidden/>
          </w:rPr>
          <w:t>110</w:t>
        </w:r>
        <w:r w:rsidR="009023EB">
          <w:rPr>
            <w:noProof/>
            <w:webHidden/>
          </w:rPr>
          <w:fldChar w:fldCharType="end"/>
        </w:r>
      </w:hyperlink>
    </w:p>
    <w:p w14:paraId="4071E170"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13" w:history="1">
        <w:r w:rsidR="009023EB" w:rsidRPr="00CC283A">
          <w:rPr>
            <w:rStyle w:val="Hyperlink"/>
            <w:noProof/>
          </w:rPr>
          <w:t>Table 85: Parameters of Butt Joint Weld</w:t>
        </w:r>
        <w:r w:rsidR="009023EB">
          <w:rPr>
            <w:noProof/>
            <w:webHidden/>
          </w:rPr>
          <w:tab/>
        </w:r>
        <w:r w:rsidR="009023EB">
          <w:rPr>
            <w:noProof/>
            <w:webHidden/>
          </w:rPr>
          <w:fldChar w:fldCharType="begin"/>
        </w:r>
        <w:r w:rsidR="009023EB">
          <w:rPr>
            <w:noProof/>
            <w:webHidden/>
          </w:rPr>
          <w:instrText xml:space="preserve"> PAGEREF _Toc24726713 \h </w:instrText>
        </w:r>
        <w:r w:rsidR="009023EB">
          <w:rPr>
            <w:noProof/>
            <w:webHidden/>
          </w:rPr>
        </w:r>
        <w:r w:rsidR="009023EB">
          <w:rPr>
            <w:noProof/>
            <w:webHidden/>
          </w:rPr>
          <w:fldChar w:fldCharType="separate"/>
        </w:r>
        <w:r w:rsidR="009023EB">
          <w:rPr>
            <w:noProof/>
            <w:webHidden/>
          </w:rPr>
          <w:t>111</w:t>
        </w:r>
        <w:r w:rsidR="009023EB">
          <w:rPr>
            <w:noProof/>
            <w:webHidden/>
          </w:rPr>
          <w:fldChar w:fldCharType="end"/>
        </w:r>
      </w:hyperlink>
    </w:p>
    <w:p w14:paraId="6BE26046"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14" w:history="1">
        <w:r w:rsidR="009023EB" w:rsidRPr="00CC283A">
          <w:rPr>
            <w:rStyle w:val="Hyperlink"/>
            <w:noProof/>
          </w:rPr>
          <w:t xml:space="preserve">Table 86: Attributes of element </w:t>
        </w:r>
        <w:r w:rsidR="009023EB" w:rsidRPr="00CC283A">
          <w:rPr>
            <w:rStyle w:val="Hyperlink"/>
            <w:rFonts w:ascii="Courier New" w:hAnsi="Courier New" w:cs="Courier New"/>
            <w:i/>
            <w:noProof/>
            <w:kern w:val="22"/>
          </w:rPr>
          <w:t>&lt;weld_position/&gt;</w:t>
        </w:r>
        <w:r w:rsidR="009023EB" w:rsidRPr="00CC283A">
          <w:rPr>
            <w:rStyle w:val="Hyperlink"/>
            <w:noProof/>
          </w:rPr>
          <w:t xml:space="preserve"> for Butt Joint</w:t>
        </w:r>
        <w:r w:rsidR="009023EB">
          <w:rPr>
            <w:noProof/>
            <w:webHidden/>
          </w:rPr>
          <w:tab/>
        </w:r>
        <w:r w:rsidR="009023EB">
          <w:rPr>
            <w:noProof/>
            <w:webHidden/>
          </w:rPr>
          <w:fldChar w:fldCharType="begin"/>
        </w:r>
        <w:r w:rsidR="009023EB">
          <w:rPr>
            <w:noProof/>
            <w:webHidden/>
          </w:rPr>
          <w:instrText xml:space="preserve"> PAGEREF _Toc24726714 \h </w:instrText>
        </w:r>
        <w:r w:rsidR="009023EB">
          <w:rPr>
            <w:noProof/>
            <w:webHidden/>
          </w:rPr>
        </w:r>
        <w:r w:rsidR="009023EB">
          <w:rPr>
            <w:noProof/>
            <w:webHidden/>
          </w:rPr>
          <w:fldChar w:fldCharType="separate"/>
        </w:r>
        <w:r w:rsidR="009023EB">
          <w:rPr>
            <w:noProof/>
            <w:webHidden/>
          </w:rPr>
          <w:t>112</w:t>
        </w:r>
        <w:r w:rsidR="009023EB">
          <w:rPr>
            <w:noProof/>
            <w:webHidden/>
          </w:rPr>
          <w:fldChar w:fldCharType="end"/>
        </w:r>
      </w:hyperlink>
    </w:p>
    <w:p w14:paraId="66944E6B"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15" w:history="1">
        <w:r w:rsidR="009023EB" w:rsidRPr="00CC283A">
          <w:rPr>
            <w:rStyle w:val="Hyperlink"/>
            <w:noProof/>
          </w:rPr>
          <w:t xml:space="preserve">Table 87: Attributes of element </w:t>
        </w:r>
        <w:r w:rsidR="009023EB" w:rsidRPr="00CC283A">
          <w:rPr>
            <w:rStyle w:val="Hyperlink"/>
            <w:rFonts w:ascii="Courier New" w:hAnsi="Courier New" w:cs="Courier New"/>
            <w:i/>
            <w:noProof/>
            <w:kern w:val="22"/>
          </w:rPr>
          <w:t>&lt;sheet_parameter/&gt;</w:t>
        </w:r>
        <w:r w:rsidR="009023EB" w:rsidRPr="00CC283A">
          <w:rPr>
            <w:rStyle w:val="Hyperlink"/>
            <w:noProof/>
          </w:rPr>
          <w:t xml:space="preserve"> for Butt Joint</w:t>
        </w:r>
        <w:r w:rsidR="009023EB">
          <w:rPr>
            <w:noProof/>
            <w:webHidden/>
          </w:rPr>
          <w:tab/>
        </w:r>
        <w:r w:rsidR="009023EB">
          <w:rPr>
            <w:noProof/>
            <w:webHidden/>
          </w:rPr>
          <w:fldChar w:fldCharType="begin"/>
        </w:r>
        <w:r w:rsidR="009023EB">
          <w:rPr>
            <w:noProof/>
            <w:webHidden/>
          </w:rPr>
          <w:instrText xml:space="preserve"> PAGEREF _Toc24726715 \h </w:instrText>
        </w:r>
        <w:r w:rsidR="009023EB">
          <w:rPr>
            <w:noProof/>
            <w:webHidden/>
          </w:rPr>
        </w:r>
        <w:r w:rsidR="009023EB">
          <w:rPr>
            <w:noProof/>
            <w:webHidden/>
          </w:rPr>
          <w:fldChar w:fldCharType="separate"/>
        </w:r>
        <w:r w:rsidR="009023EB">
          <w:rPr>
            <w:noProof/>
            <w:webHidden/>
          </w:rPr>
          <w:t>113</w:t>
        </w:r>
        <w:r w:rsidR="009023EB">
          <w:rPr>
            <w:noProof/>
            <w:webHidden/>
          </w:rPr>
          <w:fldChar w:fldCharType="end"/>
        </w:r>
      </w:hyperlink>
    </w:p>
    <w:p w14:paraId="62915BC6"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16" w:history="1">
        <w:r w:rsidR="009023EB" w:rsidRPr="00CC283A">
          <w:rPr>
            <w:rStyle w:val="Hyperlink"/>
            <w:noProof/>
          </w:rPr>
          <w:t>Table 88: Parameters of Simple Corner Weld</w:t>
        </w:r>
        <w:r w:rsidR="009023EB">
          <w:rPr>
            <w:noProof/>
            <w:webHidden/>
          </w:rPr>
          <w:tab/>
        </w:r>
        <w:r w:rsidR="009023EB">
          <w:rPr>
            <w:noProof/>
            <w:webHidden/>
          </w:rPr>
          <w:fldChar w:fldCharType="begin"/>
        </w:r>
        <w:r w:rsidR="009023EB">
          <w:rPr>
            <w:noProof/>
            <w:webHidden/>
          </w:rPr>
          <w:instrText xml:space="preserve"> PAGEREF _Toc24726716 \h </w:instrText>
        </w:r>
        <w:r w:rsidR="009023EB">
          <w:rPr>
            <w:noProof/>
            <w:webHidden/>
          </w:rPr>
        </w:r>
        <w:r w:rsidR="009023EB">
          <w:rPr>
            <w:noProof/>
            <w:webHidden/>
          </w:rPr>
          <w:fldChar w:fldCharType="separate"/>
        </w:r>
        <w:r w:rsidR="009023EB">
          <w:rPr>
            <w:noProof/>
            <w:webHidden/>
          </w:rPr>
          <w:t>114</w:t>
        </w:r>
        <w:r w:rsidR="009023EB">
          <w:rPr>
            <w:noProof/>
            <w:webHidden/>
          </w:rPr>
          <w:fldChar w:fldCharType="end"/>
        </w:r>
      </w:hyperlink>
    </w:p>
    <w:p w14:paraId="7D7AB343"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17" w:history="1">
        <w:r w:rsidR="009023EB" w:rsidRPr="00CC283A">
          <w:rPr>
            <w:rStyle w:val="Hyperlink"/>
            <w:noProof/>
          </w:rPr>
          <w:t>Table 89: Parameters of Double Corner Weld</w:t>
        </w:r>
        <w:r w:rsidR="009023EB">
          <w:rPr>
            <w:noProof/>
            <w:webHidden/>
          </w:rPr>
          <w:tab/>
        </w:r>
        <w:r w:rsidR="009023EB">
          <w:rPr>
            <w:noProof/>
            <w:webHidden/>
          </w:rPr>
          <w:fldChar w:fldCharType="begin"/>
        </w:r>
        <w:r w:rsidR="009023EB">
          <w:rPr>
            <w:noProof/>
            <w:webHidden/>
          </w:rPr>
          <w:instrText xml:space="preserve"> PAGEREF _Toc24726717 \h </w:instrText>
        </w:r>
        <w:r w:rsidR="009023EB">
          <w:rPr>
            <w:noProof/>
            <w:webHidden/>
          </w:rPr>
        </w:r>
        <w:r w:rsidR="009023EB">
          <w:rPr>
            <w:noProof/>
            <w:webHidden/>
          </w:rPr>
          <w:fldChar w:fldCharType="separate"/>
        </w:r>
        <w:r w:rsidR="009023EB">
          <w:rPr>
            <w:noProof/>
            <w:webHidden/>
          </w:rPr>
          <w:t>115</w:t>
        </w:r>
        <w:r w:rsidR="009023EB">
          <w:rPr>
            <w:noProof/>
            <w:webHidden/>
          </w:rPr>
          <w:fldChar w:fldCharType="end"/>
        </w:r>
      </w:hyperlink>
    </w:p>
    <w:p w14:paraId="673C069A"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18" w:history="1">
        <w:r w:rsidR="009023EB" w:rsidRPr="00CC283A">
          <w:rPr>
            <w:rStyle w:val="Hyperlink"/>
            <w:noProof/>
          </w:rPr>
          <w:t xml:space="preserve">Table 90: Attributes of element </w:t>
        </w:r>
        <w:r w:rsidR="009023EB" w:rsidRPr="00CC283A">
          <w:rPr>
            <w:rStyle w:val="Hyperlink"/>
            <w:rFonts w:ascii="Courier New" w:hAnsi="Courier New" w:cs="Courier New"/>
            <w:i/>
            <w:noProof/>
          </w:rPr>
          <w:t>&lt;weld_position/&gt;</w:t>
        </w:r>
        <w:r w:rsidR="009023EB" w:rsidRPr="00CC283A">
          <w:rPr>
            <w:rStyle w:val="Hyperlink"/>
            <w:noProof/>
          </w:rPr>
          <w:t xml:space="preserve"> for Corner Weld</w:t>
        </w:r>
        <w:r w:rsidR="009023EB">
          <w:rPr>
            <w:noProof/>
            <w:webHidden/>
          </w:rPr>
          <w:tab/>
        </w:r>
        <w:r w:rsidR="009023EB">
          <w:rPr>
            <w:noProof/>
            <w:webHidden/>
          </w:rPr>
          <w:fldChar w:fldCharType="begin"/>
        </w:r>
        <w:r w:rsidR="009023EB">
          <w:rPr>
            <w:noProof/>
            <w:webHidden/>
          </w:rPr>
          <w:instrText xml:space="preserve"> PAGEREF _Toc24726718 \h </w:instrText>
        </w:r>
        <w:r w:rsidR="009023EB">
          <w:rPr>
            <w:noProof/>
            <w:webHidden/>
          </w:rPr>
        </w:r>
        <w:r w:rsidR="009023EB">
          <w:rPr>
            <w:noProof/>
            <w:webHidden/>
          </w:rPr>
          <w:fldChar w:fldCharType="separate"/>
        </w:r>
        <w:r w:rsidR="009023EB">
          <w:rPr>
            <w:noProof/>
            <w:webHidden/>
          </w:rPr>
          <w:t>116</w:t>
        </w:r>
        <w:r w:rsidR="009023EB">
          <w:rPr>
            <w:noProof/>
            <w:webHidden/>
          </w:rPr>
          <w:fldChar w:fldCharType="end"/>
        </w:r>
      </w:hyperlink>
    </w:p>
    <w:p w14:paraId="04D62621"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19" w:history="1">
        <w:r w:rsidR="009023EB" w:rsidRPr="00CC283A">
          <w:rPr>
            <w:rStyle w:val="Hyperlink"/>
            <w:noProof/>
          </w:rPr>
          <w:t xml:space="preserve">Table 91: Values of Attribute </w:t>
        </w:r>
        <w:r w:rsidR="009023EB" w:rsidRPr="00CC283A">
          <w:rPr>
            <w:rStyle w:val="Hyperlink"/>
            <w:rFonts w:ascii="Courier New" w:hAnsi="Courier New" w:cs="Courier New"/>
            <w:i/>
            <w:noProof/>
          </w:rPr>
          <w:t>section</w:t>
        </w:r>
        <w:r w:rsidR="009023EB">
          <w:rPr>
            <w:noProof/>
            <w:webHidden/>
          </w:rPr>
          <w:tab/>
        </w:r>
        <w:r w:rsidR="009023EB">
          <w:rPr>
            <w:noProof/>
            <w:webHidden/>
          </w:rPr>
          <w:fldChar w:fldCharType="begin"/>
        </w:r>
        <w:r w:rsidR="009023EB">
          <w:rPr>
            <w:noProof/>
            <w:webHidden/>
          </w:rPr>
          <w:instrText xml:space="preserve"> PAGEREF _Toc24726719 \h </w:instrText>
        </w:r>
        <w:r w:rsidR="009023EB">
          <w:rPr>
            <w:noProof/>
            <w:webHidden/>
          </w:rPr>
        </w:r>
        <w:r w:rsidR="009023EB">
          <w:rPr>
            <w:noProof/>
            <w:webHidden/>
          </w:rPr>
          <w:fldChar w:fldCharType="separate"/>
        </w:r>
        <w:r w:rsidR="009023EB">
          <w:rPr>
            <w:noProof/>
            <w:webHidden/>
          </w:rPr>
          <w:t>116</w:t>
        </w:r>
        <w:r w:rsidR="009023EB">
          <w:rPr>
            <w:noProof/>
            <w:webHidden/>
          </w:rPr>
          <w:fldChar w:fldCharType="end"/>
        </w:r>
      </w:hyperlink>
    </w:p>
    <w:p w14:paraId="26816DD9"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20" w:history="1">
        <w:r w:rsidR="009023EB" w:rsidRPr="00CC283A">
          <w:rPr>
            <w:rStyle w:val="Hyperlink"/>
            <w:noProof/>
          </w:rPr>
          <w:t xml:space="preserve">Table 92: Values of Attribute </w:t>
        </w:r>
        <w:r w:rsidR="009023EB" w:rsidRPr="00CC283A">
          <w:rPr>
            <w:rStyle w:val="Hyperlink"/>
            <w:rFonts w:ascii="Courier New" w:hAnsi="Courier New" w:cs="Courier New"/>
            <w:i/>
            <w:noProof/>
          </w:rPr>
          <w:t>angle</w:t>
        </w:r>
        <w:r w:rsidR="009023EB">
          <w:rPr>
            <w:noProof/>
            <w:webHidden/>
          </w:rPr>
          <w:tab/>
        </w:r>
        <w:r w:rsidR="009023EB">
          <w:rPr>
            <w:noProof/>
            <w:webHidden/>
          </w:rPr>
          <w:fldChar w:fldCharType="begin"/>
        </w:r>
        <w:r w:rsidR="009023EB">
          <w:rPr>
            <w:noProof/>
            <w:webHidden/>
          </w:rPr>
          <w:instrText xml:space="preserve"> PAGEREF _Toc24726720 \h </w:instrText>
        </w:r>
        <w:r w:rsidR="009023EB">
          <w:rPr>
            <w:noProof/>
            <w:webHidden/>
          </w:rPr>
        </w:r>
        <w:r w:rsidR="009023EB">
          <w:rPr>
            <w:noProof/>
            <w:webHidden/>
          </w:rPr>
          <w:fldChar w:fldCharType="separate"/>
        </w:r>
        <w:r w:rsidR="009023EB">
          <w:rPr>
            <w:noProof/>
            <w:webHidden/>
          </w:rPr>
          <w:t>116</w:t>
        </w:r>
        <w:r w:rsidR="009023EB">
          <w:rPr>
            <w:noProof/>
            <w:webHidden/>
          </w:rPr>
          <w:fldChar w:fldCharType="end"/>
        </w:r>
      </w:hyperlink>
    </w:p>
    <w:p w14:paraId="4E5FD79A"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21" w:history="1">
        <w:r w:rsidR="009023EB" w:rsidRPr="00CC283A">
          <w:rPr>
            <w:rStyle w:val="Hyperlink"/>
            <w:noProof/>
          </w:rPr>
          <w:t xml:space="preserve">Table 93: Attributes of element </w:t>
        </w:r>
        <w:r w:rsidR="009023EB" w:rsidRPr="00CC283A">
          <w:rPr>
            <w:rStyle w:val="Hyperlink"/>
            <w:rFonts w:ascii="Courier New" w:hAnsi="Courier New" w:cs="Courier New"/>
            <w:i/>
            <w:noProof/>
            <w:kern w:val="22"/>
          </w:rPr>
          <w:t>&lt;sheet_parameter/&gt;</w:t>
        </w:r>
        <w:r w:rsidR="009023EB" w:rsidRPr="00CC283A">
          <w:rPr>
            <w:rStyle w:val="Hyperlink"/>
            <w:noProof/>
          </w:rPr>
          <w:t xml:space="preserve"> for Corner Weld</w:t>
        </w:r>
        <w:r w:rsidR="009023EB">
          <w:rPr>
            <w:noProof/>
            <w:webHidden/>
          </w:rPr>
          <w:tab/>
        </w:r>
        <w:r w:rsidR="009023EB">
          <w:rPr>
            <w:noProof/>
            <w:webHidden/>
          </w:rPr>
          <w:fldChar w:fldCharType="begin"/>
        </w:r>
        <w:r w:rsidR="009023EB">
          <w:rPr>
            <w:noProof/>
            <w:webHidden/>
          </w:rPr>
          <w:instrText xml:space="preserve"> PAGEREF _Toc24726721 \h </w:instrText>
        </w:r>
        <w:r w:rsidR="009023EB">
          <w:rPr>
            <w:noProof/>
            <w:webHidden/>
          </w:rPr>
        </w:r>
        <w:r w:rsidR="009023EB">
          <w:rPr>
            <w:noProof/>
            <w:webHidden/>
          </w:rPr>
          <w:fldChar w:fldCharType="separate"/>
        </w:r>
        <w:r w:rsidR="009023EB">
          <w:rPr>
            <w:noProof/>
            <w:webHidden/>
          </w:rPr>
          <w:t>117</w:t>
        </w:r>
        <w:r w:rsidR="009023EB">
          <w:rPr>
            <w:noProof/>
            <w:webHidden/>
          </w:rPr>
          <w:fldChar w:fldCharType="end"/>
        </w:r>
      </w:hyperlink>
    </w:p>
    <w:p w14:paraId="4DDF0A82"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22" w:history="1">
        <w:r w:rsidR="009023EB" w:rsidRPr="00CC283A">
          <w:rPr>
            <w:rStyle w:val="Hyperlink"/>
            <w:noProof/>
          </w:rPr>
          <w:t>Table 94: Parameters of Edge Weld</w:t>
        </w:r>
        <w:r w:rsidR="009023EB">
          <w:rPr>
            <w:noProof/>
            <w:webHidden/>
          </w:rPr>
          <w:tab/>
        </w:r>
        <w:r w:rsidR="009023EB">
          <w:rPr>
            <w:noProof/>
            <w:webHidden/>
          </w:rPr>
          <w:fldChar w:fldCharType="begin"/>
        </w:r>
        <w:r w:rsidR="009023EB">
          <w:rPr>
            <w:noProof/>
            <w:webHidden/>
          </w:rPr>
          <w:instrText xml:space="preserve"> PAGEREF _Toc24726722 \h </w:instrText>
        </w:r>
        <w:r w:rsidR="009023EB">
          <w:rPr>
            <w:noProof/>
            <w:webHidden/>
          </w:rPr>
        </w:r>
        <w:r w:rsidR="009023EB">
          <w:rPr>
            <w:noProof/>
            <w:webHidden/>
          </w:rPr>
          <w:fldChar w:fldCharType="separate"/>
        </w:r>
        <w:r w:rsidR="009023EB">
          <w:rPr>
            <w:noProof/>
            <w:webHidden/>
          </w:rPr>
          <w:t>118</w:t>
        </w:r>
        <w:r w:rsidR="009023EB">
          <w:rPr>
            <w:noProof/>
            <w:webHidden/>
          </w:rPr>
          <w:fldChar w:fldCharType="end"/>
        </w:r>
      </w:hyperlink>
    </w:p>
    <w:p w14:paraId="00A2F5B9"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23" w:history="1">
        <w:r w:rsidR="009023EB" w:rsidRPr="00CC283A">
          <w:rPr>
            <w:rStyle w:val="Hyperlink"/>
            <w:noProof/>
          </w:rPr>
          <w:t xml:space="preserve">Table 95: Attributes of element </w:t>
        </w:r>
        <w:r w:rsidR="009023EB" w:rsidRPr="00CC283A">
          <w:rPr>
            <w:rStyle w:val="Hyperlink"/>
            <w:rFonts w:ascii="Courier New" w:hAnsi="Courier New" w:cs="Courier New"/>
            <w:i/>
            <w:noProof/>
            <w:kern w:val="22"/>
          </w:rPr>
          <w:t>&lt;weld_position/&gt;</w:t>
        </w:r>
        <w:r w:rsidR="009023EB" w:rsidRPr="00CC283A">
          <w:rPr>
            <w:rStyle w:val="Hyperlink"/>
            <w:noProof/>
          </w:rPr>
          <w:t xml:space="preserve"> for Edge Weld</w:t>
        </w:r>
        <w:r w:rsidR="009023EB">
          <w:rPr>
            <w:noProof/>
            <w:webHidden/>
          </w:rPr>
          <w:tab/>
        </w:r>
        <w:r w:rsidR="009023EB">
          <w:rPr>
            <w:noProof/>
            <w:webHidden/>
          </w:rPr>
          <w:fldChar w:fldCharType="begin"/>
        </w:r>
        <w:r w:rsidR="009023EB">
          <w:rPr>
            <w:noProof/>
            <w:webHidden/>
          </w:rPr>
          <w:instrText xml:space="preserve"> PAGEREF _Toc24726723 \h </w:instrText>
        </w:r>
        <w:r w:rsidR="009023EB">
          <w:rPr>
            <w:noProof/>
            <w:webHidden/>
          </w:rPr>
        </w:r>
        <w:r w:rsidR="009023EB">
          <w:rPr>
            <w:noProof/>
            <w:webHidden/>
          </w:rPr>
          <w:fldChar w:fldCharType="separate"/>
        </w:r>
        <w:r w:rsidR="009023EB">
          <w:rPr>
            <w:noProof/>
            <w:webHidden/>
          </w:rPr>
          <w:t>119</w:t>
        </w:r>
        <w:r w:rsidR="009023EB">
          <w:rPr>
            <w:noProof/>
            <w:webHidden/>
          </w:rPr>
          <w:fldChar w:fldCharType="end"/>
        </w:r>
      </w:hyperlink>
    </w:p>
    <w:p w14:paraId="06B95B2E"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24" w:history="1">
        <w:r w:rsidR="009023EB" w:rsidRPr="00CC283A">
          <w:rPr>
            <w:rStyle w:val="Hyperlink"/>
            <w:noProof/>
          </w:rPr>
          <w:t xml:space="preserve">Table 96: Attributes of element </w:t>
        </w:r>
        <w:r w:rsidR="009023EB" w:rsidRPr="00CC283A">
          <w:rPr>
            <w:rStyle w:val="Hyperlink"/>
            <w:rFonts w:ascii="Courier New" w:hAnsi="Courier New" w:cs="Courier New"/>
            <w:i/>
            <w:noProof/>
            <w:kern w:val="22"/>
          </w:rPr>
          <w:t>&lt;sheet_parameter/&gt;</w:t>
        </w:r>
        <w:r w:rsidR="009023EB" w:rsidRPr="00CC283A">
          <w:rPr>
            <w:rStyle w:val="Hyperlink"/>
            <w:noProof/>
          </w:rPr>
          <w:t xml:space="preserve"> for Corner Weld</w:t>
        </w:r>
        <w:r w:rsidR="009023EB">
          <w:rPr>
            <w:noProof/>
            <w:webHidden/>
          </w:rPr>
          <w:tab/>
        </w:r>
        <w:r w:rsidR="009023EB">
          <w:rPr>
            <w:noProof/>
            <w:webHidden/>
          </w:rPr>
          <w:fldChar w:fldCharType="begin"/>
        </w:r>
        <w:r w:rsidR="009023EB">
          <w:rPr>
            <w:noProof/>
            <w:webHidden/>
          </w:rPr>
          <w:instrText xml:space="preserve"> PAGEREF _Toc24726724 \h </w:instrText>
        </w:r>
        <w:r w:rsidR="009023EB">
          <w:rPr>
            <w:noProof/>
            <w:webHidden/>
          </w:rPr>
        </w:r>
        <w:r w:rsidR="009023EB">
          <w:rPr>
            <w:noProof/>
            <w:webHidden/>
          </w:rPr>
          <w:fldChar w:fldCharType="separate"/>
        </w:r>
        <w:r w:rsidR="009023EB">
          <w:rPr>
            <w:noProof/>
            <w:webHidden/>
          </w:rPr>
          <w:t>120</w:t>
        </w:r>
        <w:r w:rsidR="009023EB">
          <w:rPr>
            <w:noProof/>
            <w:webHidden/>
          </w:rPr>
          <w:fldChar w:fldCharType="end"/>
        </w:r>
      </w:hyperlink>
    </w:p>
    <w:p w14:paraId="0FEBA432"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25" w:history="1">
        <w:r w:rsidR="009023EB" w:rsidRPr="00CC283A">
          <w:rPr>
            <w:rStyle w:val="Hyperlink"/>
            <w:noProof/>
          </w:rPr>
          <w:t>Table 97: Parameters of I-Weld</w:t>
        </w:r>
        <w:r w:rsidR="009023EB">
          <w:rPr>
            <w:noProof/>
            <w:webHidden/>
          </w:rPr>
          <w:tab/>
        </w:r>
        <w:r w:rsidR="009023EB">
          <w:rPr>
            <w:noProof/>
            <w:webHidden/>
          </w:rPr>
          <w:fldChar w:fldCharType="begin"/>
        </w:r>
        <w:r w:rsidR="009023EB">
          <w:rPr>
            <w:noProof/>
            <w:webHidden/>
          </w:rPr>
          <w:instrText xml:space="preserve"> PAGEREF _Toc24726725 \h </w:instrText>
        </w:r>
        <w:r w:rsidR="009023EB">
          <w:rPr>
            <w:noProof/>
            <w:webHidden/>
          </w:rPr>
        </w:r>
        <w:r w:rsidR="009023EB">
          <w:rPr>
            <w:noProof/>
            <w:webHidden/>
          </w:rPr>
          <w:fldChar w:fldCharType="separate"/>
        </w:r>
        <w:r w:rsidR="009023EB">
          <w:rPr>
            <w:noProof/>
            <w:webHidden/>
          </w:rPr>
          <w:t>120</w:t>
        </w:r>
        <w:r w:rsidR="009023EB">
          <w:rPr>
            <w:noProof/>
            <w:webHidden/>
          </w:rPr>
          <w:fldChar w:fldCharType="end"/>
        </w:r>
      </w:hyperlink>
    </w:p>
    <w:p w14:paraId="5E06BEC8"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26" w:history="1">
        <w:r w:rsidR="009023EB" w:rsidRPr="00CC283A">
          <w:rPr>
            <w:rStyle w:val="Hyperlink"/>
            <w:noProof/>
          </w:rPr>
          <w:t xml:space="preserve">Table 98: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I Weld</w:t>
        </w:r>
        <w:r w:rsidR="009023EB">
          <w:rPr>
            <w:noProof/>
            <w:webHidden/>
          </w:rPr>
          <w:tab/>
        </w:r>
        <w:r w:rsidR="009023EB">
          <w:rPr>
            <w:noProof/>
            <w:webHidden/>
          </w:rPr>
          <w:fldChar w:fldCharType="begin"/>
        </w:r>
        <w:r w:rsidR="009023EB">
          <w:rPr>
            <w:noProof/>
            <w:webHidden/>
          </w:rPr>
          <w:instrText xml:space="preserve"> PAGEREF _Toc24726726 \h </w:instrText>
        </w:r>
        <w:r w:rsidR="009023EB">
          <w:rPr>
            <w:noProof/>
            <w:webHidden/>
          </w:rPr>
        </w:r>
        <w:r w:rsidR="009023EB">
          <w:rPr>
            <w:noProof/>
            <w:webHidden/>
          </w:rPr>
          <w:fldChar w:fldCharType="separate"/>
        </w:r>
        <w:r w:rsidR="009023EB">
          <w:rPr>
            <w:noProof/>
            <w:webHidden/>
          </w:rPr>
          <w:t>121</w:t>
        </w:r>
        <w:r w:rsidR="009023EB">
          <w:rPr>
            <w:noProof/>
            <w:webHidden/>
          </w:rPr>
          <w:fldChar w:fldCharType="end"/>
        </w:r>
      </w:hyperlink>
    </w:p>
    <w:p w14:paraId="43D1F215"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27" w:history="1">
        <w:r w:rsidR="009023EB" w:rsidRPr="00CC283A">
          <w:rPr>
            <w:rStyle w:val="Hyperlink"/>
            <w:noProof/>
          </w:rPr>
          <w:t>Table 99: Attributes of element &lt;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I Weld</w:t>
        </w:r>
        <w:r w:rsidR="009023EB">
          <w:rPr>
            <w:noProof/>
            <w:webHidden/>
          </w:rPr>
          <w:tab/>
        </w:r>
        <w:r w:rsidR="009023EB">
          <w:rPr>
            <w:noProof/>
            <w:webHidden/>
          </w:rPr>
          <w:fldChar w:fldCharType="begin"/>
        </w:r>
        <w:r w:rsidR="009023EB">
          <w:rPr>
            <w:noProof/>
            <w:webHidden/>
          </w:rPr>
          <w:instrText xml:space="preserve"> PAGEREF _Toc24726727 \h </w:instrText>
        </w:r>
        <w:r w:rsidR="009023EB">
          <w:rPr>
            <w:noProof/>
            <w:webHidden/>
          </w:rPr>
        </w:r>
        <w:r w:rsidR="009023EB">
          <w:rPr>
            <w:noProof/>
            <w:webHidden/>
          </w:rPr>
          <w:fldChar w:fldCharType="separate"/>
        </w:r>
        <w:r w:rsidR="009023EB">
          <w:rPr>
            <w:noProof/>
            <w:webHidden/>
          </w:rPr>
          <w:t>122</w:t>
        </w:r>
        <w:r w:rsidR="009023EB">
          <w:rPr>
            <w:noProof/>
            <w:webHidden/>
          </w:rPr>
          <w:fldChar w:fldCharType="end"/>
        </w:r>
      </w:hyperlink>
    </w:p>
    <w:p w14:paraId="6840F5AE"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28" w:history="1">
        <w:r w:rsidR="009023EB" w:rsidRPr="00CC283A">
          <w:rPr>
            <w:rStyle w:val="Hyperlink"/>
            <w:noProof/>
          </w:rPr>
          <w:t>Table 100: Parameters of Overlap Weld</w:t>
        </w:r>
        <w:r w:rsidR="009023EB">
          <w:rPr>
            <w:noProof/>
            <w:webHidden/>
          </w:rPr>
          <w:tab/>
        </w:r>
        <w:r w:rsidR="009023EB">
          <w:rPr>
            <w:noProof/>
            <w:webHidden/>
          </w:rPr>
          <w:fldChar w:fldCharType="begin"/>
        </w:r>
        <w:r w:rsidR="009023EB">
          <w:rPr>
            <w:noProof/>
            <w:webHidden/>
          </w:rPr>
          <w:instrText xml:space="preserve"> PAGEREF _Toc24726728 \h </w:instrText>
        </w:r>
        <w:r w:rsidR="009023EB">
          <w:rPr>
            <w:noProof/>
            <w:webHidden/>
          </w:rPr>
        </w:r>
        <w:r w:rsidR="009023EB">
          <w:rPr>
            <w:noProof/>
            <w:webHidden/>
          </w:rPr>
          <w:fldChar w:fldCharType="separate"/>
        </w:r>
        <w:r w:rsidR="009023EB">
          <w:rPr>
            <w:noProof/>
            <w:webHidden/>
          </w:rPr>
          <w:t>123</w:t>
        </w:r>
        <w:r w:rsidR="009023EB">
          <w:rPr>
            <w:noProof/>
            <w:webHidden/>
          </w:rPr>
          <w:fldChar w:fldCharType="end"/>
        </w:r>
      </w:hyperlink>
    </w:p>
    <w:p w14:paraId="1F1DFD30"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29" w:history="1">
        <w:r w:rsidR="009023EB" w:rsidRPr="00CC283A">
          <w:rPr>
            <w:rStyle w:val="Hyperlink"/>
            <w:noProof/>
          </w:rPr>
          <w:t>Table 101: Parameters of Single Sided Double Overlap Weld</w:t>
        </w:r>
        <w:r w:rsidR="009023EB">
          <w:rPr>
            <w:noProof/>
            <w:webHidden/>
          </w:rPr>
          <w:tab/>
        </w:r>
        <w:r w:rsidR="009023EB">
          <w:rPr>
            <w:noProof/>
            <w:webHidden/>
          </w:rPr>
          <w:fldChar w:fldCharType="begin"/>
        </w:r>
        <w:r w:rsidR="009023EB">
          <w:rPr>
            <w:noProof/>
            <w:webHidden/>
          </w:rPr>
          <w:instrText xml:space="preserve"> PAGEREF _Toc24726729 \h </w:instrText>
        </w:r>
        <w:r w:rsidR="009023EB">
          <w:rPr>
            <w:noProof/>
            <w:webHidden/>
          </w:rPr>
        </w:r>
        <w:r w:rsidR="009023EB">
          <w:rPr>
            <w:noProof/>
            <w:webHidden/>
          </w:rPr>
          <w:fldChar w:fldCharType="separate"/>
        </w:r>
        <w:r w:rsidR="009023EB">
          <w:rPr>
            <w:noProof/>
            <w:webHidden/>
          </w:rPr>
          <w:t>124</w:t>
        </w:r>
        <w:r w:rsidR="009023EB">
          <w:rPr>
            <w:noProof/>
            <w:webHidden/>
          </w:rPr>
          <w:fldChar w:fldCharType="end"/>
        </w:r>
      </w:hyperlink>
    </w:p>
    <w:p w14:paraId="5C86E045"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30" w:history="1">
        <w:r w:rsidR="009023EB" w:rsidRPr="00CC283A">
          <w:rPr>
            <w:rStyle w:val="Hyperlink"/>
            <w:noProof/>
          </w:rPr>
          <w:t>Table 102: Parameters of Double Sided Double Overlap Weld</w:t>
        </w:r>
        <w:r w:rsidR="009023EB">
          <w:rPr>
            <w:noProof/>
            <w:webHidden/>
          </w:rPr>
          <w:tab/>
        </w:r>
        <w:r w:rsidR="009023EB">
          <w:rPr>
            <w:noProof/>
            <w:webHidden/>
          </w:rPr>
          <w:fldChar w:fldCharType="begin"/>
        </w:r>
        <w:r w:rsidR="009023EB">
          <w:rPr>
            <w:noProof/>
            <w:webHidden/>
          </w:rPr>
          <w:instrText xml:space="preserve"> PAGEREF _Toc24726730 \h </w:instrText>
        </w:r>
        <w:r w:rsidR="009023EB">
          <w:rPr>
            <w:noProof/>
            <w:webHidden/>
          </w:rPr>
        </w:r>
        <w:r w:rsidR="009023EB">
          <w:rPr>
            <w:noProof/>
            <w:webHidden/>
          </w:rPr>
          <w:fldChar w:fldCharType="separate"/>
        </w:r>
        <w:r w:rsidR="009023EB">
          <w:rPr>
            <w:noProof/>
            <w:webHidden/>
          </w:rPr>
          <w:t>124</w:t>
        </w:r>
        <w:r w:rsidR="009023EB">
          <w:rPr>
            <w:noProof/>
            <w:webHidden/>
          </w:rPr>
          <w:fldChar w:fldCharType="end"/>
        </w:r>
      </w:hyperlink>
    </w:p>
    <w:p w14:paraId="3D569BFF"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31" w:history="1">
        <w:r w:rsidR="009023EB" w:rsidRPr="00CC283A">
          <w:rPr>
            <w:rStyle w:val="Hyperlink"/>
            <w:noProof/>
          </w:rPr>
          <w:t>Table 103: Attributes of element &lt;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Overlap Weld</w:t>
        </w:r>
        <w:r w:rsidR="009023EB">
          <w:rPr>
            <w:noProof/>
            <w:webHidden/>
          </w:rPr>
          <w:tab/>
        </w:r>
        <w:r w:rsidR="009023EB">
          <w:rPr>
            <w:noProof/>
            <w:webHidden/>
          </w:rPr>
          <w:fldChar w:fldCharType="begin"/>
        </w:r>
        <w:r w:rsidR="009023EB">
          <w:rPr>
            <w:noProof/>
            <w:webHidden/>
          </w:rPr>
          <w:instrText xml:space="preserve"> PAGEREF _Toc24726731 \h </w:instrText>
        </w:r>
        <w:r w:rsidR="009023EB">
          <w:rPr>
            <w:noProof/>
            <w:webHidden/>
          </w:rPr>
        </w:r>
        <w:r w:rsidR="009023EB">
          <w:rPr>
            <w:noProof/>
            <w:webHidden/>
          </w:rPr>
          <w:fldChar w:fldCharType="separate"/>
        </w:r>
        <w:r w:rsidR="009023EB">
          <w:rPr>
            <w:noProof/>
            <w:webHidden/>
          </w:rPr>
          <w:t>125</w:t>
        </w:r>
        <w:r w:rsidR="009023EB">
          <w:rPr>
            <w:noProof/>
            <w:webHidden/>
          </w:rPr>
          <w:fldChar w:fldCharType="end"/>
        </w:r>
      </w:hyperlink>
    </w:p>
    <w:p w14:paraId="3EAB52D0"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32" w:history="1">
        <w:r w:rsidR="009023EB" w:rsidRPr="00CC283A">
          <w:rPr>
            <w:rStyle w:val="Hyperlink"/>
            <w:noProof/>
          </w:rPr>
          <w:t>Table 104: Attributes of element &lt;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Overlap Weld</w:t>
        </w:r>
        <w:r w:rsidR="009023EB">
          <w:rPr>
            <w:noProof/>
            <w:webHidden/>
          </w:rPr>
          <w:tab/>
        </w:r>
        <w:r w:rsidR="009023EB">
          <w:rPr>
            <w:noProof/>
            <w:webHidden/>
          </w:rPr>
          <w:fldChar w:fldCharType="begin"/>
        </w:r>
        <w:r w:rsidR="009023EB">
          <w:rPr>
            <w:noProof/>
            <w:webHidden/>
          </w:rPr>
          <w:instrText xml:space="preserve"> PAGEREF _Toc24726732 \h </w:instrText>
        </w:r>
        <w:r w:rsidR="009023EB">
          <w:rPr>
            <w:noProof/>
            <w:webHidden/>
          </w:rPr>
        </w:r>
        <w:r w:rsidR="009023EB">
          <w:rPr>
            <w:noProof/>
            <w:webHidden/>
          </w:rPr>
          <w:fldChar w:fldCharType="separate"/>
        </w:r>
        <w:r w:rsidR="009023EB">
          <w:rPr>
            <w:noProof/>
            <w:webHidden/>
          </w:rPr>
          <w:t>126</w:t>
        </w:r>
        <w:r w:rsidR="009023EB">
          <w:rPr>
            <w:noProof/>
            <w:webHidden/>
          </w:rPr>
          <w:fldChar w:fldCharType="end"/>
        </w:r>
      </w:hyperlink>
    </w:p>
    <w:p w14:paraId="4D94D2D9"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33" w:history="1">
        <w:r w:rsidR="009023EB" w:rsidRPr="00CC283A">
          <w:rPr>
            <w:rStyle w:val="Hyperlink"/>
            <w:noProof/>
          </w:rPr>
          <w:t>Table 105: Parameters of Y-Joint</w:t>
        </w:r>
        <w:r w:rsidR="009023EB">
          <w:rPr>
            <w:noProof/>
            <w:webHidden/>
          </w:rPr>
          <w:tab/>
        </w:r>
        <w:r w:rsidR="009023EB">
          <w:rPr>
            <w:noProof/>
            <w:webHidden/>
          </w:rPr>
          <w:fldChar w:fldCharType="begin"/>
        </w:r>
        <w:r w:rsidR="009023EB">
          <w:rPr>
            <w:noProof/>
            <w:webHidden/>
          </w:rPr>
          <w:instrText xml:space="preserve"> PAGEREF _Toc24726733 \h </w:instrText>
        </w:r>
        <w:r w:rsidR="009023EB">
          <w:rPr>
            <w:noProof/>
            <w:webHidden/>
          </w:rPr>
        </w:r>
        <w:r w:rsidR="009023EB">
          <w:rPr>
            <w:noProof/>
            <w:webHidden/>
          </w:rPr>
          <w:fldChar w:fldCharType="separate"/>
        </w:r>
        <w:r w:rsidR="009023EB">
          <w:rPr>
            <w:noProof/>
            <w:webHidden/>
          </w:rPr>
          <w:t>127</w:t>
        </w:r>
        <w:r w:rsidR="009023EB">
          <w:rPr>
            <w:noProof/>
            <w:webHidden/>
          </w:rPr>
          <w:fldChar w:fldCharType="end"/>
        </w:r>
      </w:hyperlink>
    </w:p>
    <w:p w14:paraId="6169AE24"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34" w:history="1">
        <w:r w:rsidR="009023EB" w:rsidRPr="00CC283A">
          <w:rPr>
            <w:rStyle w:val="Hyperlink"/>
            <w:noProof/>
          </w:rPr>
          <w:t>Table 106: Attributes of element &lt;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Y Joint</w:t>
        </w:r>
        <w:r w:rsidR="009023EB">
          <w:rPr>
            <w:noProof/>
            <w:webHidden/>
          </w:rPr>
          <w:tab/>
        </w:r>
        <w:r w:rsidR="009023EB">
          <w:rPr>
            <w:noProof/>
            <w:webHidden/>
          </w:rPr>
          <w:fldChar w:fldCharType="begin"/>
        </w:r>
        <w:r w:rsidR="009023EB">
          <w:rPr>
            <w:noProof/>
            <w:webHidden/>
          </w:rPr>
          <w:instrText xml:space="preserve"> PAGEREF _Toc24726734 \h </w:instrText>
        </w:r>
        <w:r w:rsidR="009023EB">
          <w:rPr>
            <w:noProof/>
            <w:webHidden/>
          </w:rPr>
        </w:r>
        <w:r w:rsidR="009023EB">
          <w:rPr>
            <w:noProof/>
            <w:webHidden/>
          </w:rPr>
          <w:fldChar w:fldCharType="separate"/>
        </w:r>
        <w:r w:rsidR="009023EB">
          <w:rPr>
            <w:noProof/>
            <w:webHidden/>
          </w:rPr>
          <w:t>128</w:t>
        </w:r>
        <w:r w:rsidR="009023EB">
          <w:rPr>
            <w:noProof/>
            <w:webHidden/>
          </w:rPr>
          <w:fldChar w:fldCharType="end"/>
        </w:r>
      </w:hyperlink>
    </w:p>
    <w:p w14:paraId="2E4A76B8"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35" w:history="1">
        <w:r w:rsidR="009023EB" w:rsidRPr="00CC283A">
          <w:rPr>
            <w:rStyle w:val="Hyperlink"/>
            <w:noProof/>
          </w:rPr>
          <w:t xml:space="preserve">Table 107: Value Dependency of Attribute </w:t>
        </w:r>
        <w:r w:rsidR="009023EB" w:rsidRPr="00CC283A">
          <w:rPr>
            <w:rStyle w:val="Hyperlink"/>
            <w:rFonts w:ascii="Courier New" w:hAnsi="Courier New" w:cs="Courier New"/>
            <w:i/>
            <w:noProof/>
          </w:rPr>
          <w:t>thickness</w:t>
        </w:r>
        <w:r w:rsidR="009023EB">
          <w:rPr>
            <w:noProof/>
            <w:webHidden/>
          </w:rPr>
          <w:tab/>
        </w:r>
        <w:r w:rsidR="009023EB">
          <w:rPr>
            <w:noProof/>
            <w:webHidden/>
          </w:rPr>
          <w:fldChar w:fldCharType="begin"/>
        </w:r>
        <w:r w:rsidR="009023EB">
          <w:rPr>
            <w:noProof/>
            <w:webHidden/>
          </w:rPr>
          <w:instrText xml:space="preserve"> PAGEREF _Toc24726735 \h </w:instrText>
        </w:r>
        <w:r w:rsidR="009023EB">
          <w:rPr>
            <w:noProof/>
            <w:webHidden/>
          </w:rPr>
        </w:r>
        <w:r w:rsidR="009023EB">
          <w:rPr>
            <w:noProof/>
            <w:webHidden/>
          </w:rPr>
          <w:fldChar w:fldCharType="separate"/>
        </w:r>
        <w:r w:rsidR="009023EB">
          <w:rPr>
            <w:noProof/>
            <w:webHidden/>
          </w:rPr>
          <w:t>129</w:t>
        </w:r>
        <w:r w:rsidR="009023EB">
          <w:rPr>
            <w:noProof/>
            <w:webHidden/>
          </w:rPr>
          <w:fldChar w:fldCharType="end"/>
        </w:r>
      </w:hyperlink>
    </w:p>
    <w:p w14:paraId="79B929F0"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36" w:history="1">
        <w:r w:rsidR="009023EB" w:rsidRPr="00CC283A">
          <w:rPr>
            <w:rStyle w:val="Hyperlink"/>
            <w:noProof/>
          </w:rPr>
          <w:t xml:space="preserve">Table 108: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Y-Joint</w:t>
        </w:r>
        <w:r w:rsidR="009023EB">
          <w:rPr>
            <w:noProof/>
            <w:webHidden/>
          </w:rPr>
          <w:tab/>
        </w:r>
        <w:r w:rsidR="009023EB">
          <w:rPr>
            <w:noProof/>
            <w:webHidden/>
          </w:rPr>
          <w:fldChar w:fldCharType="begin"/>
        </w:r>
        <w:r w:rsidR="009023EB">
          <w:rPr>
            <w:noProof/>
            <w:webHidden/>
          </w:rPr>
          <w:instrText xml:space="preserve"> PAGEREF _Toc24726736 \h </w:instrText>
        </w:r>
        <w:r w:rsidR="009023EB">
          <w:rPr>
            <w:noProof/>
            <w:webHidden/>
          </w:rPr>
        </w:r>
        <w:r w:rsidR="009023EB">
          <w:rPr>
            <w:noProof/>
            <w:webHidden/>
          </w:rPr>
          <w:fldChar w:fldCharType="separate"/>
        </w:r>
        <w:r w:rsidR="009023EB">
          <w:rPr>
            <w:noProof/>
            <w:webHidden/>
          </w:rPr>
          <w:t>130</w:t>
        </w:r>
        <w:r w:rsidR="009023EB">
          <w:rPr>
            <w:noProof/>
            <w:webHidden/>
          </w:rPr>
          <w:fldChar w:fldCharType="end"/>
        </w:r>
      </w:hyperlink>
    </w:p>
    <w:p w14:paraId="4F8AC5C3"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37" w:history="1">
        <w:r w:rsidR="009023EB" w:rsidRPr="00CC283A">
          <w:rPr>
            <w:rStyle w:val="Hyperlink"/>
            <w:noProof/>
          </w:rPr>
          <w:t>Table 109: Parameters of K-Joint</w:t>
        </w:r>
        <w:r w:rsidR="009023EB">
          <w:rPr>
            <w:noProof/>
            <w:webHidden/>
          </w:rPr>
          <w:tab/>
        </w:r>
        <w:r w:rsidR="009023EB">
          <w:rPr>
            <w:noProof/>
            <w:webHidden/>
          </w:rPr>
          <w:fldChar w:fldCharType="begin"/>
        </w:r>
        <w:r w:rsidR="009023EB">
          <w:rPr>
            <w:noProof/>
            <w:webHidden/>
          </w:rPr>
          <w:instrText xml:space="preserve"> PAGEREF _Toc24726737 \h </w:instrText>
        </w:r>
        <w:r w:rsidR="009023EB">
          <w:rPr>
            <w:noProof/>
            <w:webHidden/>
          </w:rPr>
        </w:r>
        <w:r w:rsidR="009023EB">
          <w:rPr>
            <w:noProof/>
            <w:webHidden/>
          </w:rPr>
          <w:fldChar w:fldCharType="separate"/>
        </w:r>
        <w:r w:rsidR="009023EB">
          <w:rPr>
            <w:noProof/>
            <w:webHidden/>
          </w:rPr>
          <w:t>131</w:t>
        </w:r>
        <w:r w:rsidR="009023EB">
          <w:rPr>
            <w:noProof/>
            <w:webHidden/>
          </w:rPr>
          <w:fldChar w:fldCharType="end"/>
        </w:r>
      </w:hyperlink>
    </w:p>
    <w:p w14:paraId="19D1A122"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38" w:history="1">
        <w:r w:rsidR="009023EB" w:rsidRPr="00CC283A">
          <w:rPr>
            <w:rStyle w:val="Hyperlink"/>
            <w:noProof/>
          </w:rPr>
          <w:t xml:space="preserve">Table 110: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K Joint</w:t>
        </w:r>
        <w:r w:rsidR="009023EB">
          <w:rPr>
            <w:noProof/>
            <w:webHidden/>
          </w:rPr>
          <w:tab/>
        </w:r>
        <w:r w:rsidR="009023EB">
          <w:rPr>
            <w:noProof/>
            <w:webHidden/>
          </w:rPr>
          <w:fldChar w:fldCharType="begin"/>
        </w:r>
        <w:r w:rsidR="009023EB">
          <w:rPr>
            <w:noProof/>
            <w:webHidden/>
          </w:rPr>
          <w:instrText xml:space="preserve"> PAGEREF _Toc24726738 \h </w:instrText>
        </w:r>
        <w:r w:rsidR="009023EB">
          <w:rPr>
            <w:noProof/>
            <w:webHidden/>
          </w:rPr>
        </w:r>
        <w:r w:rsidR="009023EB">
          <w:rPr>
            <w:noProof/>
            <w:webHidden/>
          </w:rPr>
          <w:fldChar w:fldCharType="separate"/>
        </w:r>
        <w:r w:rsidR="009023EB">
          <w:rPr>
            <w:noProof/>
            <w:webHidden/>
          </w:rPr>
          <w:t>132</w:t>
        </w:r>
        <w:r w:rsidR="009023EB">
          <w:rPr>
            <w:noProof/>
            <w:webHidden/>
          </w:rPr>
          <w:fldChar w:fldCharType="end"/>
        </w:r>
      </w:hyperlink>
    </w:p>
    <w:p w14:paraId="1A1F6048"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39" w:history="1">
        <w:r w:rsidR="009023EB" w:rsidRPr="00CC283A">
          <w:rPr>
            <w:rStyle w:val="Hyperlink"/>
            <w:noProof/>
          </w:rPr>
          <w:t xml:space="preserve">Table 111: Value Dependency of Attribute </w:t>
        </w:r>
        <w:r w:rsidR="009023EB" w:rsidRPr="00CC283A">
          <w:rPr>
            <w:rStyle w:val="Hyperlink"/>
            <w:rFonts w:ascii="Courier New" w:hAnsi="Courier New" w:cs="Courier New"/>
            <w:i/>
            <w:noProof/>
          </w:rPr>
          <w:t>thickness</w:t>
        </w:r>
        <w:r w:rsidR="009023EB">
          <w:rPr>
            <w:noProof/>
            <w:webHidden/>
          </w:rPr>
          <w:tab/>
        </w:r>
        <w:r w:rsidR="009023EB">
          <w:rPr>
            <w:noProof/>
            <w:webHidden/>
          </w:rPr>
          <w:fldChar w:fldCharType="begin"/>
        </w:r>
        <w:r w:rsidR="009023EB">
          <w:rPr>
            <w:noProof/>
            <w:webHidden/>
          </w:rPr>
          <w:instrText xml:space="preserve"> PAGEREF _Toc24726739 \h </w:instrText>
        </w:r>
        <w:r w:rsidR="009023EB">
          <w:rPr>
            <w:noProof/>
            <w:webHidden/>
          </w:rPr>
        </w:r>
        <w:r w:rsidR="009023EB">
          <w:rPr>
            <w:noProof/>
            <w:webHidden/>
          </w:rPr>
          <w:fldChar w:fldCharType="separate"/>
        </w:r>
        <w:r w:rsidR="009023EB">
          <w:rPr>
            <w:noProof/>
            <w:webHidden/>
          </w:rPr>
          <w:t>132</w:t>
        </w:r>
        <w:r w:rsidR="009023EB">
          <w:rPr>
            <w:noProof/>
            <w:webHidden/>
          </w:rPr>
          <w:fldChar w:fldCharType="end"/>
        </w:r>
      </w:hyperlink>
    </w:p>
    <w:p w14:paraId="40BD7635"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40" w:history="1">
        <w:r w:rsidR="009023EB" w:rsidRPr="00CC283A">
          <w:rPr>
            <w:rStyle w:val="Hyperlink"/>
            <w:noProof/>
          </w:rPr>
          <w:t>Table 112: Attributes of element &lt;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K Joint</w:t>
        </w:r>
        <w:r w:rsidR="009023EB">
          <w:rPr>
            <w:noProof/>
            <w:webHidden/>
          </w:rPr>
          <w:tab/>
        </w:r>
        <w:r w:rsidR="009023EB">
          <w:rPr>
            <w:noProof/>
            <w:webHidden/>
          </w:rPr>
          <w:fldChar w:fldCharType="begin"/>
        </w:r>
        <w:r w:rsidR="009023EB">
          <w:rPr>
            <w:noProof/>
            <w:webHidden/>
          </w:rPr>
          <w:instrText xml:space="preserve"> PAGEREF _Toc24726740 \h </w:instrText>
        </w:r>
        <w:r w:rsidR="009023EB">
          <w:rPr>
            <w:noProof/>
            <w:webHidden/>
          </w:rPr>
        </w:r>
        <w:r w:rsidR="009023EB">
          <w:rPr>
            <w:noProof/>
            <w:webHidden/>
          </w:rPr>
          <w:fldChar w:fldCharType="separate"/>
        </w:r>
        <w:r w:rsidR="009023EB">
          <w:rPr>
            <w:noProof/>
            <w:webHidden/>
          </w:rPr>
          <w:t>134</w:t>
        </w:r>
        <w:r w:rsidR="009023EB">
          <w:rPr>
            <w:noProof/>
            <w:webHidden/>
          </w:rPr>
          <w:fldChar w:fldCharType="end"/>
        </w:r>
      </w:hyperlink>
    </w:p>
    <w:p w14:paraId="3F6CB71B"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41" w:history="1">
        <w:r w:rsidR="009023EB" w:rsidRPr="00CC283A">
          <w:rPr>
            <w:rStyle w:val="Hyperlink"/>
            <w:noProof/>
          </w:rPr>
          <w:t>Table 113: Parameters of Cruciform Joint</w:t>
        </w:r>
        <w:r w:rsidR="009023EB">
          <w:rPr>
            <w:noProof/>
            <w:webHidden/>
          </w:rPr>
          <w:tab/>
        </w:r>
        <w:r w:rsidR="009023EB">
          <w:rPr>
            <w:noProof/>
            <w:webHidden/>
          </w:rPr>
          <w:fldChar w:fldCharType="begin"/>
        </w:r>
        <w:r w:rsidR="009023EB">
          <w:rPr>
            <w:noProof/>
            <w:webHidden/>
          </w:rPr>
          <w:instrText xml:space="preserve"> PAGEREF _Toc24726741 \h </w:instrText>
        </w:r>
        <w:r w:rsidR="009023EB">
          <w:rPr>
            <w:noProof/>
            <w:webHidden/>
          </w:rPr>
        </w:r>
        <w:r w:rsidR="009023EB">
          <w:rPr>
            <w:noProof/>
            <w:webHidden/>
          </w:rPr>
          <w:fldChar w:fldCharType="separate"/>
        </w:r>
        <w:r w:rsidR="009023EB">
          <w:rPr>
            <w:noProof/>
            <w:webHidden/>
          </w:rPr>
          <w:t>135</w:t>
        </w:r>
        <w:r w:rsidR="009023EB">
          <w:rPr>
            <w:noProof/>
            <w:webHidden/>
          </w:rPr>
          <w:fldChar w:fldCharType="end"/>
        </w:r>
      </w:hyperlink>
    </w:p>
    <w:p w14:paraId="48B95735"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42" w:history="1">
        <w:r w:rsidR="009023EB" w:rsidRPr="00CC283A">
          <w:rPr>
            <w:rStyle w:val="Hyperlink"/>
            <w:noProof/>
          </w:rPr>
          <w:t xml:space="preserve">Table 114: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Cruciform Joint</w:t>
        </w:r>
        <w:r w:rsidR="009023EB">
          <w:rPr>
            <w:noProof/>
            <w:webHidden/>
          </w:rPr>
          <w:tab/>
        </w:r>
        <w:r w:rsidR="009023EB">
          <w:rPr>
            <w:noProof/>
            <w:webHidden/>
          </w:rPr>
          <w:fldChar w:fldCharType="begin"/>
        </w:r>
        <w:r w:rsidR="009023EB">
          <w:rPr>
            <w:noProof/>
            <w:webHidden/>
          </w:rPr>
          <w:instrText xml:space="preserve"> PAGEREF _Toc24726742 \h </w:instrText>
        </w:r>
        <w:r w:rsidR="009023EB">
          <w:rPr>
            <w:noProof/>
            <w:webHidden/>
          </w:rPr>
        </w:r>
        <w:r w:rsidR="009023EB">
          <w:rPr>
            <w:noProof/>
            <w:webHidden/>
          </w:rPr>
          <w:fldChar w:fldCharType="separate"/>
        </w:r>
        <w:r w:rsidR="009023EB">
          <w:rPr>
            <w:noProof/>
            <w:webHidden/>
          </w:rPr>
          <w:t>136</w:t>
        </w:r>
        <w:r w:rsidR="009023EB">
          <w:rPr>
            <w:noProof/>
            <w:webHidden/>
          </w:rPr>
          <w:fldChar w:fldCharType="end"/>
        </w:r>
      </w:hyperlink>
    </w:p>
    <w:p w14:paraId="09536246"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43" w:history="1">
        <w:r w:rsidR="009023EB" w:rsidRPr="00CC283A">
          <w:rPr>
            <w:rStyle w:val="Hyperlink"/>
            <w:noProof/>
          </w:rPr>
          <w:t xml:space="preserve">Table 115: Value Dependency of Attribute </w:t>
        </w:r>
        <w:r w:rsidR="009023EB" w:rsidRPr="00CC283A">
          <w:rPr>
            <w:rStyle w:val="Hyperlink"/>
            <w:rFonts w:ascii="Courier New" w:hAnsi="Courier New" w:cs="Courier New"/>
            <w:i/>
            <w:noProof/>
          </w:rPr>
          <w:t>thickness</w:t>
        </w:r>
        <w:r w:rsidR="009023EB">
          <w:rPr>
            <w:noProof/>
            <w:webHidden/>
          </w:rPr>
          <w:tab/>
        </w:r>
        <w:r w:rsidR="009023EB">
          <w:rPr>
            <w:noProof/>
            <w:webHidden/>
          </w:rPr>
          <w:fldChar w:fldCharType="begin"/>
        </w:r>
        <w:r w:rsidR="009023EB">
          <w:rPr>
            <w:noProof/>
            <w:webHidden/>
          </w:rPr>
          <w:instrText xml:space="preserve"> PAGEREF _Toc24726743 \h </w:instrText>
        </w:r>
        <w:r w:rsidR="009023EB">
          <w:rPr>
            <w:noProof/>
            <w:webHidden/>
          </w:rPr>
        </w:r>
        <w:r w:rsidR="009023EB">
          <w:rPr>
            <w:noProof/>
            <w:webHidden/>
          </w:rPr>
          <w:fldChar w:fldCharType="separate"/>
        </w:r>
        <w:r w:rsidR="009023EB">
          <w:rPr>
            <w:noProof/>
            <w:webHidden/>
          </w:rPr>
          <w:t>136</w:t>
        </w:r>
        <w:r w:rsidR="009023EB">
          <w:rPr>
            <w:noProof/>
            <w:webHidden/>
          </w:rPr>
          <w:fldChar w:fldCharType="end"/>
        </w:r>
      </w:hyperlink>
    </w:p>
    <w:p w14:paraId="5EEDDEFC"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44" w:history="1">
        <w:r w:rsidR="009023EB" w:rsidRPr="00CC283A">
          <w:rPr>
            <w:rStyle w:val="Hyperlink"/>
            <w:noProof/>
          </w:rPr>
          <w:t xml:space="preserve">Table 116: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Cruciform Joint</w:t>
        </w:r>
        <w:r w:rsidR="009023EB">
          <w:rPr>
            <w:noProof/>
            <w:webHidden/>
          </w:rPr>
          <w:tab/>
        </w:r>
        <w:r w:rsidR="009023EB">
          <w:rPr>
            <w:noProof/>
            <w:webHidden/>
          </w:rPr>
          <w:fldChar w:fldCharType="begin"/>
        </w:r>
        <w:r w:rsidR="009023EB">
          <w:rPr>
            <w:noProof/>
            <w:webHidden/>
          </w:rPr>
          <w:instrText xml:space="preserve"> PAGEREF _Toc24726744 \h </w:instrText>
        </w:r>
        <w:r w:rsidR="009023EB">
          <w:rPr>
            <w:noProof/>
            <w:webHidden/>
          </w:rPr>
        </w:r>
        <w:r w:rsidR="009023EB">
          <w:rPr>
            <w:noProof/>
            <w:webHidden/>
          </w:rPr>
          <w:fldChar w:fldCharType="separate"/>
        </w:r>
        <w:r w:rsidR="009023EB">
          <w:rPr>
            <w:noProof/>
            <w:webHidden/>
          </w:rPr>
          <w:t>138</w:t>
        </w:r>
        <w:r w:rsidR="009023EB">
          <w:rPr>
            <w:noProof/>
            <w:webHidden/>
          </w:rPr>
          <w:fldChar w:fldCharType="end"/>
        </w:r>
      </w:hyperlink>
    </w:p>
    <w:p w14:paraId="6690554B"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45" w:history="1">
        <w:r w:rsidR="009023EB" w:rsidRPr="00CC283A">
          <w:rPr>
            <w:rStyle w:val="Hyperlink"/>
            <w:noProof/>
          </w:rPr>
          <w:t>Table 117: Parameters of Flared joint</w:t>
        </w:r>
        <w:r w:rsidR="009023EB">
          <w:rPr>
            <w:noProof/>
            <w:webHidden/>
          </w:rPr>
          <w:tab/>
        </w:r>
        <w:r w:rsidR="009023EB">
          <w:rPr>
            <w:noProof/>
            <w:webHidden/>
          </w:rPr>
          <w:fldChar w:fldCharType="begin"/>
        </w:r>
        <w:r w:rsidR="009023EB">
          <w:rPr>
            <w:noProof/>
            <w:webHidden/>
          </w:rPr>
          <w:instrText xml:space="preserve"> PAGEREF _Toc24726745 \h </w:instrText>
        </w:r>
        <w:r w:rsidR="009023EB">
          <w:rPr>
            <w:noProof/>
            <w:webHidden/>
          </w:rPr>
        </w:r>
        <w:r w:rsidR="009023EB">
          <w:rPr>
            <w:noProof/>
            <w:webHidden/>
          </w:rPr>
          <w:fldChar w:fldCharType="separate"/>
        </w:r>
        <w:r w:rsidR="009023EB">
          <w:rPr>
            <w:noProof/>
            <w:webHidden/>
          </w:rPr>
          <w:t>138</w:t>
        </w:r>
        <w:r w:rsidR="009023EB">
          <w:rPr>
            <w:noProof/>
            <w:webHidden/>
          </w:rPr>
          <w:fldChar w:fldCharType="end"/>
        </w:r>
      </w:hyperlink>
    </w:p>
    <w:p w14:paraId="4A24FFBA"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46" w:history="1">
        <w:r w:rsidR="009023EB" w:rsidRPr="00CC283A">
          <w:rPr>
            <w:rStyle w:val="Hyperlink"/>
            <w:noProof/>
          </w:rPr>
          <w:t xml:space="preserve">Table 118: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Flared Joint</w:t>
        </w:r>
        <w:r w:rsidR="009023EB">
          <w:rPr>
            <w:noProof/>
            <w:webHidden/>
          </w:rPr>
          <w:tab/>
        </w:r>
        <w:r w:rsidR="009023EB">
          <w:rPr>
            <w:noProof/>
            <w:webHidden/>
          </w:rPr>
          <w:fldChar w:fldCharType="begin"/>
        </w:r>
        <w:r w:rsidR="009023EB">
          <w:rPr>
            <w:noProof/>
            <w:webHidden/>
          </w:rPr>
          <w:instrText xml:space="preserve"> PAGEREF _Toc24726746 \h </w:instrText>
        </w:r>
        <w:r w:rsidR="009023EB">
          <w:rPr>
            <w:noProof/>
            <w:webHidden/>
          </w:rPr>
        </w:r>
        <w:r w:rsidR="009023EB">
          <w:rPr>
            <w:noProof/>
            <w:webHidden/>
          </w:rPr>
          <w:fldChar w:fldCharType="separate"/>
        </w:r>
        <w:r w:rsidR="009023EB">
          <w:rPr>
            <w:noProof/>
            <w:webHidden/>
          </w:rPr>
          <w:t>139</w:t>
        </w:r>
        <w:r w:rsidR="009023EB">
          <w:rPr>
            <w:noProof/>
            <w:webHidden/>
          </w:rPr>
          <w:fldChar w:fldCharType="end"/>
        </w:r>
      </w:hyperlink>
    </w:p>
    <w:p w14:paraId="0873687A"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47" w:history="1">
        <w:r w:rsidR="009023EB" w:rsidRPr="00CC283A">
          <w:rPr>
            <w:rStyle w:val="Hyperlink"/>
            <w:noProof/>
          </w:rPr>
          <w:t xml:space="preserve">Table 119: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Flared Joint</w:t>
        </w:r>
        <w:r w:rsidR="009023EB">
          <w:rPr>
            <w:noProof/>
            <w:webHidden/>
          </w:rPr>
          <w:tab/>
        </w:r>
        <w:r w:rsidR="009023EB">
          <w:rPr>
            <w:noProof/>
            <w:webHidden/>
          </w:rPr>
          <w:fldChar w:fldCharType="begin"/>
        </w:r>
        <w:r w:rsidR="009023EB">
          <w:rPr>
            <w:noProof/>
            <w:webHidden/>
          </w:rPr>
          <w:instrText xml:space="preserve"> PAGEREF _Toc24726747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4E7BC4FF"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48" w:history="1">
        <w:r w:rsidR="009023EB" w:rsidRPr="00CC283A">
          <w:rPr>
            <w:rStyle w:val="Hyperlink"/>
            <w:noProof/>
          </w:rPr>
          <w:t xml:space="preserve">Table 120: Attributes of </w:t>
        </w:r>
        <w:r w:rsidR="009023EB" w:rsidRPr="00CC283A">
          <w:rPr>
            <w:rStyle w:val="Hyperlink"/>
            <w:rFonts w:ascii="Courier New" w:hAnsi="Courier New" w:cs="Courier New"/>
            <w:i/>
            <w:noProof/>
          </w:rPr>
          <w:t>&lt;connection_1d/&gt;</w:t>
        </w:r>
        <w:r w:rsidR="009023EB">
          <w:rPr>
            <w:noProof/>
            <w:webHidden/>
          </w:rPr>
          <w:tab/>
        </w:r>
        <w:r w:rsidR="009023EB">
          <w:rPr>
            <w:noProof/>
            <w:webHidden/>
          </w:rPr>
          <w:fldChar w:fldCharType="begin"/>
        </w:r>
        <w:r w:rsidR="009023EB">
          <w:rPr>
            <w:noProof/>
            <w:webHidden/>
          </w:rPr>
          <w:instrText xml:space="preserve"> PAGEREF _Toc24726748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7D4138B5"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49" w:history="1">
        <w:r w:rsidR="009023EB" w:rsidRPr="00CC283A">
          <w:rPr>
            <w:rStyle w:val="Hyperlink"/>
            <w:noProof/>
          </w:rPr>
          <w:t xml:space="preserve">Table 121: Nested elements of </w:t>
        </w:r>
        <w:r w:rsidR="009023EB" w:rsidRPr="00CC283A">
          <w:rPr>
            <w:rStyle w:val="Hyperlink"/>
            <w:rFonts w:ascii="Courier New" w:hAnsi="Courier New" w:cs="Courier New"/>
            <w:i/>
            <w:noProof/>
          </w:rPr>
          <w:t>&lt;connection_1d/&gt;</w:t>
        </w:r>
        <w:r w:rsidR="009023EB">
          <w:rPr>
            <w:noProof/>
            <w:webHidden/>
          </w:rPr>
          <w:tab/>
        </w:r>
        <w:r w:rsidR="009023EB">
          <w:rPr>
            <w:noProof/>
            <w:webHidden/>
          </w:rPr>
          <w:fldChar w:fldCharType="begin"/>
        </w:r>
        <w:r w:rsidR="009023EB">
          <w:rPr>
            <w:noProof/>
            <w:webHidden/>
          </w:rPr>
          <w:instrText xml:space="preserve"> PAGEREF _Toc24726749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4A29824C"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50" w:history="1">
        <w:r w:rsidR="009023EB" w:rsidRPr="00CC283A">
          <w:rPr>
            <w:rStyle w:val="Hyperlink"/>
            <w:noProof/>
          </w:rPr>
          <w:t xml:space="preserve">Table 122: Attributes of element </w:t>
        </w:r>
        <w:r w:rsidR="009023EB" w:rsidRPr="00CC283A">
          <w:rPr>
            <w:rStyle w:val="Hyperlink"/>
            <w:rFonts w:ascii="Courier New" w:hAnsi="Courier New" w:cs="Courier New"/>
            <w:i/>
            <w:noProof/>
          </w:rPr>
          <w:t>&lt;adhesive_line/&gt;</w:t>
        </w:r>
        <w:r w:rsidR="009023EB">
          <w:rPr>
            <w:noProof/>
            <w:webHidden/>
          </w:rPr>
          <w:tab/>
        </w:r>
        <w:r w:rsidR="009023EB">
          <w:rPr>
            <w:noProof/>
            <w:webHidden/>
          </w:rPr>
          <w:fldChar w:fldCharType="begin"/>
        </w:r>
        <w:r w:rsidR="009023EB">
          <w:rPr>
            <w:noProof/>
            <w:webHidden/>
          </w:rPr>
          <w:instrText xml:space="preserve"> PAGEREF _Toc24726750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357871E8"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51" w:history="1">
        <w:r w:rsidR="009023EB" w:rsidRPr="00CC283A">
          <w:rPr>
            <w:rStyle w:val="Hyperlink"/>
            <w:noProof/>
          </w:rPr>
          <w:t xml:space="preserve">Table 123: Attributes of </w:t>
        </w:r>
        <w:r w:rsidR="009023EB" w:rsidRPr="00CC283A">
          <w:rPr>
            <w:rStyle w:val="Hyperlink"/>
            <w:rFonts w:ascii="Courier New" w:hAnsi="Courier New" w:cs="Courier New"/>
            <w:i/>
            <w:noProof/>
          </w:rPr>
          <w:t xml:space="preserve">&lt;connection_1d/&gt; </w:t>
        </w:r>
        <w:r w:rsidR="009023EB" w:rsidRPr="00CC283A">
          <w:rPr>
            <w:rStyle w:val="Hyperlink"/>
            <w:noProof/>
          </w:rPr>
          <w:t xml:space="preserve">for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_Toc24726751 \h </w:instrText>
        </w:r>
        <w:r w:rsidR="009023EB">
          <w:rPr>
            <w:noProof/>
            <w:webHidden/>
          </w:rPr>
        </w:r>
        <w:r w:rsidR="009023EB">
          <w:rPr>
            <w:noProof/>
            <w:webHidden/>
          </w:rPr>
          <w:fldChar w:fldCharType="separate"/>
        </w:r>
        <w:r w:rsidR="009023EB">
          <w:rPr>
            <w:noProof/>
            <w:webHidden/>
          </w:rPr>
          <w:t>143</w:t>
        </w:r>
        <w:r w:rsidR="009023EB">
          <w:rPr>
            <w:noProof/>
            <w:webHidden/>
          </w:rPr>
          <w:fldChar w:fldCharType="end"/>
        </w:r>
      </w:hyperlink>
    </w:p>
    <w:p w14:paraId="68B69204"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52" w:history="1">
        <w:r w:rsidR="009023EB" w:rsidRPr="00CC283A">
          <w:rPr>
            <w:rStyle w:val="Hyperlink"/>
            <w:noProof/>
          </w:rPr>
          <w:t xml:space="preserve">Table 124: Nested elements of </w:t>
        </w:r>
        <w:r w:rsidR="009023EB" w:rsidRPr="00CC283A">
          <w:rPr>
            <w:rStyle w:val="Hyperlink"/>
            <w:rFonts w:ascii="Courier New" w:hAnsi="Courier New" w:cs="Courier New"/>
            <w:i/>
            <w:noProof/>
          </w:rPr>
          <w:t xml:space="preserve">&lt;connection_1d/&gt; </w:t>
        </w:r>
        <w:r w:rsidR="009023EB" w:rsidRPr="00CC283A">
          <w:rPr>
            <w:rStyle w:val="Hyperlink"/>
            <w:noProof/>
          </w:rPr>
          <w:t xml:space="preserve">for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_Toc24726752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3F0CA142"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53" w:history="1">
        <w:r w:rsidR="009023EB" w:rsidRPr="00CC283A">
          <w:rPr>
            <w:rStyle w:val="Hyperlink"/>
            <w:noProof/>
          </w:rPr>
          <w:t xml:space="preserve">Table 125: Attributes of element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_Toc24726753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629339D7"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54" w:history="1">
        <w:r w:rsidR="009023EB" w:rsidRPr="00CC283A">
          <w:rPr>
            <w:rStyle w:val="Hyperlink"/>
            <w:noProof/>
          </w:rPr>
          <w:t xml:space="preserve">Table 126: Nested elements of element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_Toc24726754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451ED747"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55" w:history="1">
        <w:r w:rsidR="009023EB" w:rsidRPr="00CC283A">
          <w:rPr>
            <w:rStyle w:val="Hyperlink"/>
            <w:noProof/>
          </w:rPr>
          <w:t xml:space="preserve">Table 127: Attributes of element </w:t>
        </w:r>
        <w:r w:rsidR="009023EB" w:rsidRPr="00CC283A">
          <w:rPr>
            <w:rStyle w:val="Hyperlink"/>
            <w:rFonts w:ascii="Courier New" w:hAnsi="Courier New" w:cs="Courier New"/>
            <w:i/>
            <w:noProof/>
          </w:rPr>
          <w:t>&lt;region/&gt;</w:t>
        </w:r>
        <w:r w:rsidR="009023EB">
          <w:rPr>
            <w:noProof/>
            <w:webHidden/>
          </w:rPr>
          <w:tab/>
        </w:r>
        <w:r w:rsidR="009023EB">
          <w:rPr>
            <w:noProof/>
            <w:webHidden/>
          </w:rPr>
          <w:fldChar w:fldCharType="begin"/>
        </w:r>
        <w:r w:rsidR="009023EB">
          <w:rPr>
            <w:noProof/>
            <w:webHidden/>
          </w:rPr>
          <w:instrText xml:space="preserve"> PAGEREF _Toc24726755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4B35A764"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56" w:history="1">
        <w:r w:rsidR="009023EB" w:rsidRPr="00CC283A">
          <w:rPr>
            <w:rStyle w:val="Hyperlink"/>
            <w:noProof/>
          </w:rPr>
          <w:t xml:space="preserve">Table 128: Nested elements of element </w:t>
        </w:r>
        <w:r w:rsidR="009023EB" w:rsidRPr="00CC283A">
          <w:rPr>
            <w:rStyle w:val="Hyperlink"/>
            <w:rFonts w:ascii="Courier New" w:hAnsi="Courier New" w:cs="Courier New"/>
            <w:i/>
            <w:noProof/>
          </w:rPr>
          <w:t>&lt;region/&gt;</w:t>
        </w:r>
        <w:r w:rsidR="009023EB">
          <w:rPr>
            <w:noProof/>
            <w:webHidden/>
          </w:rPr>
          <w:tab/>
        </w:r>
        <w:r w:rsidR="009023EB">
          <w:rPr>
            <w:noProof/>
            <w:webHidden/>
          </w:rPr>
          <w:fldChar w:fldCharType="begin"/>
        </w:r>
        <w:r w:rsidR="009023EB">
          <w:rPr>
            <w:noProof/>
            <w:webHidden/>
          </w:rPr>
          <w:instrText xml:space="preserve"> PAGEREF _Toc24726756 \h </w:instrText>
        </w:r>
        <w:r w:rsidR="009023EB">
          <w:rPr>
            <w:noProof/>
            <w:webHidden/>
          </w:rPr>
        </w:r>
        <w:r w:rsidR="009023EB">
          <w:rPr>
            <w:noProof/>
            <w:webHidden/>
          </w:rPr>
          <w:fldChar w:fldCharType="separate"/>
        </w:r>
        <w:r w:rsidR="009023EB">
          <w:rPr>
            <w:noProof/>
            <w:webHidden/>
          </w:rPr>
          <w:t>145</w:t>
        </w:r>
        <w:r w:rsidR="009023EB">
          <w:rPr>
            <w:noProof/>
            <w:webHidden/>
          </w:rPr>
          <w:fldChar w:fldCharType="end"/>
        </w:r>
      </w:hyperlink>
    </w:p>
    <w:p w14:paraId="6463970B"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57" w:history="1">
        <w:r w:rsidR="009023EB" w:rsidRPr="00CC283A">
          <w:rPr>
            <w:rStyle w:val="Hyperlink"/>
            <w:noProof/>
          </w:rPr>
          <w:t xml:space="preserve">Table 129: Nested elements of </w:t>
        </w:r>
        <w:r w:rsidR="009023EB" w:rsidRPr="00CC283A">
          <w:rPr>
            <w:rStyle w:val="Hyperlink"/>
            <w:rFonts w:ascii="Courier New" w:hAnsi="Courier New" w:cs="Courier New"/>
            <w:i/>
            <w:noProof/>
          </w:rPr>
          <w:t>&lt;connection_1d/&gt;</w:t>
        </w:r>
        <w:r w:rsidR="009023EB" w:rsidRPr="00CC283A">
          <w:rPr>
            <w:rStyle w:val="Hyperlink"/>
            <w:noProof/>
          </w:rPr>
          <w:t xml:space="preserve"> for </w:t>
        </w:r>
        <w:r w:rsidR="009023EB" w:rsidRPr="00CC283A">
          <w:rPr>
            <w:rStyle w:val="Hyperlink"/>
            <w:rFonts w:ascii="Courier New" w:hAnsi="Courier New" w:cs="Courier New"/>
            <w:i/>
            <w:noProof/>
          </w:rPr>
          <w:t>&lt;sequence_connection_0d/&gt;</w:t>
        </w:r>
        <w:r w:rsidR="009023EB">
          <w:rPr>
            <w:noProof/>
            <w:webHidden/>
          </w:rPr>
          <w:tab/>
        </w:r>
        <w:r w:rsidR="009023EB">
          <w:rPr>
            <w:noProof/>
            <w:webHidden/>
          </w:rPr>
          <w:fldChar w:fldCharType="begin"/>
        </w:r>
        <w:r w:rsidR="009023EB">
          <w:rPr>
            <w:noProof/>
            <w:webHidden/>
          </w:rPr>
          <w:instrText xml:space="preserve"> PAGEREF _Toc24726757 \h </w:instrText>
        </w:r>
        <w:r w:rsidR="009023EB">
          <w:rPr>
            <w:noProof/>
            <w:webHidden/>
          </w:rPr>
        </w:r>
        <w:r w:rsidR="009023EB">
          <w:rPr>
            <w:noProof/>
            <w:webHidden/>
          </w:rPr>
          <w:fldChar w:fldCharType="separate"/>
        </w:r>
        <w:r w:rsidR="009023EB">
          <w:rPr>
            <w:noProof/>
            <w:webHidden/>
          </w:rPr>
          <w:t>148</w:t>
        </w:r>
        <w:r w:rsidR="009023EB">
          <w:rPr>
            <w:noProof/>
            <w:webHidden/>
          </w:rPr>
          <w:fldChar w:fldCharType="end"/>
        </w:r>
      </w:hyperlink>
    </w:p>
    <w:p w14:paraId="5BA67A87"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58" w:history="1">
        <w:r w:rsidR="009023EB" w:rsidRPr="00CC283A">
          <w:rPr>
            <w:rStyle w:val="Hyperlink"/>
            <w:noProof/>
          </w:rPr>
          <w:t xml:space="preserve">Table 130: Nested elements of </w:t>
        </w:r>
        <w:r w:rsidR="009023EB" w:rsidRPr="00CC283A">
          <w:rPr>
            <w:rStyle w:val="Hyperlink"/>
            <w:rFonts w:ascii="Courier New" w:hAnsi="Courier New" w:cs="Courier New"/>
            <w:i/>
            <w:noProof/>
          </w:rPr>
          <w:t>&lt;sequence_connection_0d/&gt;</w:t>
        </w:r>
        <w:r w:rsidR="009023EB">
          <w:rPr>
            <w:noProof/>
            <w:webHidden/>
          </w:rPr>
          <w:tab/>
        </w:r>
        <w:r w:rsidR="009023EB">
          <w:rPr>
            <w:noProof/>
            <w:webHidden/>
          </w:rPr>
          <w:fldChar w:fldCharType="begin"/>
        </w:r>
        <w:r w:rsidR="009023EB">
          <w:rPr>
            <w:noProof/>
            <w:webHidden/>
          </w:rPr>
          <w:instrText xml:space="preserve"> PAGEREF _Toc24726758 \h </w:instrText>
        </w:r>
        <w:r w:rsidR="009023EB">
          <w:rPr>
            <w:noProof/>
            <w:webHidden/>
          </w:rPr>
        </w:r>
        <w:r w:rsidR="009023EB">
          <w:rPr>
            <w:noProof/>
            <w:webHidden/>
          </w:rPr>
          <w:fldChar w:fldCharType="separate"/>
        </w:r>
        <w:r w:rsidR="009023EB">
          <w:rPr>
            <w:noProof/>
            <w:webHidden/>
          </w:rPr>
          <w:t>148</w:t>
        </w:r>
        <w:r w:rsidR="009023EB">
          <w:rPr>
            <w:noProof/>
            <w:webHidden/>
          </w:rPr>
          <w:fldChar w:fldCharType="end"/>
        </w:r>
      </w:hyperlink>
    </w:p>
    <w:p w14:paraId="1CB77EB6"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59" w:history="1">
        <w:r w:rsidR="009023EB" w:rsidRPr="00CC283A">
          <w:rPr>
            <w:rStyle w:val="Hyperlink"/>
            <w:noProof/>
          </w:rPr>
          <w:t xml:space="preserve">Table 131: Attributes of element </w:t>
        </w:r>
        <w:r w:rsidR="009023EB" w:rsidRPr="00CC283A">
          <w:rPr>
            <w:rStyle w:val="Hyperlink"/>
            <w:rFonts w:ascii="Courier New" w:hAnsi="Courier New" w:cs="Courier New"/>
            <w:i/>
            <w:noProof/>
          </w:rPr>
          <w:t>&lt;sequence_connection_0d/&gt;</w:t>
        </w:r>
        <w:r w:rsidR="009023EB">
          <w:rPr>
            <w:noProof/>
            <w:webHidden/>
          </w:rPr>
          <w:tab/>
        </w:r>
        <w:r w:rsidR="009023EB">
          <w:rPr>
            <w:noProof/>
            <w:webHidden/>
          </w:rPr>
          <w:fldChar w:fldCharType="begin"/>
        </w:r>
        <w:r w:rsidR="009023EB">
          <w:rPr>
            <w:noProof/>
            <w:webHidden/>
          </w:rPr>
          <w:instrText xml:space="preserve"> PAGEREF _Toc24726759 \h </w:instrText>
        </w:r>
        <w:r w:rsidR="009023EB">
          <w:rPr>
            <w:noProof/>
            <w:webHidden/>
          </w:rPr>
        </w:r>
        <w:r w:rsidR="009023EB">
          <w:rPr>
            <w:noProof/>
            <w:webHidden/>
          </w:rPr>
          <w:fldChar w:fldCharType="separate"/>
        </w:r>
        <w:r w:rsidR="009023EB">
          <w:rPr>
            <w:noProof/>
            <w:webHidden/>
          </w:rPr>
          <w:t>148</w:t>
        </w:r>
        <w:r w:rsidR="009023EB">
          <w:rPr>
            <w:noProof/>
            <w:webHidden/>
          </w:rPr>
          <w:fldChar w:fldCharType="end"/>
        </w:r>
      </w:hyperlink>
    </w:p>
    <w:p w14:paraId="4684D4A6"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60" w:history="1">
        <w:r w:rsidR="009023EB" w:rsidRPr="00CC283A">
          <w:rPr>
            <w:rStyle w:val="Hyperlink"/>
            <w:noProof/>
          </w:rPr>
          <w:t xml:space="preserve">Table 132: Attributes of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_Toc24726760 \h </w:instrText>
        </w:r>
        <w:r w:rsidR="009023EB">
          <w:rPr>
            <w:noProof/>
            <w:webHidden/>
          </w:rPr>
        </w:r>
        <w:r w:rsidR="009023EB">
          <w:rPr>
            <w:noProof/>
            <w:webHidden/>
          </w:rPr>
          <w:fldChar w:fldCharType="separate"/>
        </w:r>
        <w:r w:rsidR="009023EB">
          <w:rPr>
            <w:noProof/>
            <w:webHidden/>
          </w:rPr>
          <w:t>149</w:t>
        </w:r>
        <w:r w:rsidR="009023EB">
          <w:rPr>
            <w:noProof/>
            <w:webHidden/>
          </w:rPr>
          <w:fldChar w:fldCharType="end"/>
        </w:r>
      </w:hyperlink>
    </w:p>
    <w:p w14:paraId="70DEB78C"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61" w:history="1">
        <w:r w:rsidR="009023EB" w:rsidRPr="00CC283A">
          <w:rPr>
            <w:rStyle w:val="Hyperlink"/>
            <w:noProof/>
          </w:rPr>
          <w:t xml:space="preserve">Table 133: Nested elements of </w:t>
        </w:r>
        <w:r w:rsidR="009023EB" w:rsidRPr="00CC283A">
          <w:rPr>
            <w:rStyle w:val="Hyperlink"/>
            <w:rFonts w:ascii="Courier New" w:hAnsi="Courier New" w:cs="Courier New"/>
            <w:i/>
            <w:noProof/>
          </w:rPr>
          <w:t>&lt;loc_list&gt;</w:t>
        </w:r>
        <w:r w:rsidR="009023EB">
          <w:rPr>
            <w:noProof/>
            <w:webHidden/>
          </w:rPr>
          <w:tab/>
        </w:r>
        <w:r w:rsidR="009023EB">
          <w:rPr>
            <w:noProof/>
            <w:webHidden/>
          </w:rPr>
          <w:fldChar w:fldCharType="begin"/>
        </w:r>
        <w:r w:rsidR="009023EB">
          <w:rPr>
            <w:noProof/>
            <w:webHidden/>
          </w:rPr>
          <w:instrText xml:space="preserve"> PAGEREF _Toc24726761 \h </w:instrText>
        </w:r>
        <w:r w:rsidR="009023EB">
          <w:rPr>
            <w:noProof/>
            <w:webHidden/>
          </w:rPr>
        </w:r>
        <w:r w:rsidR="009023EB">
          <w:rPr>
            <w:noProof/>
            <w:webHidden/>
          </w:rPr>
          <w:fldChar w:fldCharType="separate"/>
        </w:r>
        <w:r w:rsidR="009023EB">
          <w:rPr>
            <w:noProof/>
            <w:webHidden/>
          </w:rPr>
          <w:t>150</w:t>
        </w:r>
        <w:r w:rsidR="009023EB">
          <w:rPr>
            <w:noProof/>
            <w:webHidden/>
          </w:rPr>
          <w:fldChar w:fldCharType="end"/>
        </w:r>
      </w:hyperlink>
    </w:p>
    <w:p w14:paraId="2B346E7F"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62" w:history="1">
        <w:r w:rsidR="009023EB" w:rsidRPr="00CC283A">
          <w:rPr>
            <w:rStyle w:val="Hyperlink"/>
            <w:noProof/>
          </w:rPr>
          <w:t xml:space="preserve">Table 134: Attributes of element </w:t>
        </w:r>
        <w:r w:rsidR="009023EB" w:rsidRPr="00CC283A">
          <w:rPr>
            <w:rStyle w:val="Hyperlink"/>
            <w:rFonts w:ascii="Courier New" w:hAnsi="Courier New" w:cs="Courier New"/>
            <w:i/>
            <w:noProof/>
          </w:rPr>
          <w:t>&lt;loc/&gt;</w:t>
        </w:r>
        <w:r w:rsidR="009023EB">
          <w:rPr>
            <w:noProof/>
            <w:webHidden/>
          </w:rPr>
          <w:tab/>
        </w:r>
        <w:r w:rsidR="009023EB">
          <w:rPr>
            <w:noProof/>
            <w:webHidden/>
          </w:rPr>
          <w:fldChar w:fldCharType="begin"/>
        </w:r>
        <w:r w:rsidR="009023EB">
          <w:rPr>
            <w:noProof/>
            <w:webHidden/>
          </w:rPr>
          <w:instrText xml:space="preserve"> PAGEREF _Toc24726762 \h </w:instrText>
        </w:r>
        <w:r w:rsidR="009023EB">
          <w:rPr>
            <w:noProof/>
            <w:webHidden/>
          </w:rPr>
        </w:r>
        <w:r w:rsidR="009023EB">
          <w:rPr>
            <w:noProof/>
            <w:webHidden/>
          </w:rPr>
          <w:fldChar w:fldCharType="separate"/>
        </w:r>
        <w:r w:rsidR="009023EB">
          <w:rPr>
            <w:noProof/>
            <w:webHidden/>
          </w:rPr>
          <w:t>150</w:t>
        </w:r>
        <w:r w:rsidR="009023EB">
          <w:rPr>
            <w:noProof/>
            <w:webHidden/>
          </w:rPr>
          <w:fldChar w:fldCharType="end"/>
        </w:r>
      </w:hyperlink>
    </w:p>
    <w:p w14:paraId="157FC2B3"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63" w:history="1">
        <w:r w:rsidR="009023EB" w:rsidRPr="00CC283A">
          <w:rPr>
            <w:rStyle w:val="Hyperlink"/>
            <w:noProof/>
          </w:rPr>
          <w:t xml:space="preserve">Table 135: Nested elements of element </w:t>
        </w:r>
        <w:r w:rsidR="009023EB" w:rsidRPr="00CC283A">
          <w:rPr>
            <w:rStyle w:val="Hyperlink"/>
            <w:rFonts w:ascii="Courier New" w:hAnsi="Courier New" w:cs="Courier New"/>
            <w:i/>
            <w:noProof/>
          </w:rPr>
          <w:t>&lt;face_list&gt;</w:t>
        </w:r>
        <w:r w:rsidR="009023EB">
          <w:rPr>
            <w:noProof/>
            <w:webHidden/>
          </w:rPr>
          <w:tab/>
        </w:r>
        <w:r w:rsidR="009023EB">
          <w:rPr>
            <w:noProof/>
            <w:webHidden/>
          </w:rPr>
          <w:fldChar w:fldCharType="begin"/>
        </w:r>
        <w:r w:rsidR="009023EB">
          <w:rPr>
            <w:noProof/>
            <w:webHidden/>
          </w:rPr>
          <w:instrText xml:space="preserve"> PAGEREF _Toc24726763 \h </w:instrText>
        </w:r>
        <w:r w:rsidR="009023EB">
          <w:rPr>
            <w:noProof/>
            <w:webHidden/>
          </w:rPr>
        </w:r>
        <w:r w:rsidR="009023EB">
          <w:rPr>
            <w:noProof/>
            <w:webHidden/>
          </w:rPr>
          <w:fldChar w:fldCharType="separate"/>
        </w:r>
        <w:r w:rsidR="009023EB">
          <w:rPr>
            <w:noProof/>
            <w:webHidden/>
          </w:rPr>
          <w:t>150</w:t>
        </w:r>
        <w:r w:rsidR="009023EB">
          <w:rPr>
            <w:noProof/>
            <w:webHidden/>
          </w:rPr>
          <w:fldChar w:fldCharType="end"/>
        </w:r>
      </w:hyperlink>
    </w:p>
    <w:p w14:paraId="615D0838"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64" w:history="1">
        <w:r w:rsidR="009023EB" w:rsidRPr="00CC283A">
          <w:rPr>
            <w:rStyle w:val="Hyperlink"/>
            <w:noProof/>
          </w:rPr>
          <w:t xml:space="preserve">Table 136: Attributes of element </w:t>
        </w:r>
        <w:r w:rsidR="009023EB" w:rsidRPr="00CC283A">
          <w:rPr>
            <w:rStyle w:val="Hyperlink"/>
            <w:rFonts w:ascii="Courier New" w:hAnsi="Courier New" w:cs="Courier New"/>
            <w:i/>
            <w:noProof/>
          </w:rPr>
          <w:t>&lt;face/&gt;</w:t>
        </w:r>
        <w:r w:rsidR="009023EB">
          <w:rPr>
            <w:noProof/>
            <w:webHidden/>
          </w:rPr>
          <w:tab/>
        </w:r>
        <w:r w:rsidR="009023EB">
          <w:rPr>
            <w:noProof/>
            <w:webHidden/>
          </w:rPr>
          <w:fldChar w:fldCharType="begin"/>
        </w:r>
        <w:r w:rsidR="009023EB">
          <w:rPr>
            <w:noProof/>
            <w:webHidden/>
          </w:rPr>
          <w:instrText xml:space="preserve"> PAGEREF _Toc24726764 \h </w:instrText>
        </w:r>
        <w:r w:rsidR="009023EB">
          <w:rPr>
            <w:noProof/>
            <w:webHidden/>
          </w:rPr>
        </w:r>
        <w:r w:rsidR="009023EB">
          <w:rPr>
            <w:noProof/>
            <w:webHidden/>
          </w:rPr>
          <w:fldChar w:fldCharType="separate"/>
        </w:r>
        <w:r w:rsidR="009023EB">
          <w:rPr>
            <w:noProof/>
            <w:webHidden/>
          </w:rPr>
          <w:t>151</w:t>
        </w:r>
        <w:r w:rsidR="009023EB">
          <w:rPr>
            <w:noProof/>
            <w:webHidden/>
          </w:rPr>
          <w:fldChar w:fldCharType="end"/>
        </w:r>
      </w:hyperlink>
    </w:p>
    <w:p w14:paraId="49113937"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65" w:history="1">
        <w:r w:rsidR="009023EB" w:rsidRPr="00CC283A">
          <w:rPr>
            <w:rStyle w:val="Hyperlink"/>
            <w:noProof/>
          </w:rPr>
          <w:t xml:space="preserve">Table 137: Nested elements of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_Toc24726765 \h </w:instrText>
        </w:r>
        <w:r w:rsidR="009023EB">
          <w:rPr>
            <w:noProof/>
            <w:webHidden/>
          </w:rPr>
        </w:r>
        <w:r w:rsidR="009023EB">
          <w:rPr>
            <w:noProof/>
            <w:webHidden/>
          </w:rPr>
          <w:fldChar w:fldCharType="separate"/>
        </w:r>
        <w:r w:rsidR="009023EB">
          <w:rPr>
            <w:noProof/>
            <w:webHidden/>
          </w:rPr>
          <w:t>151</w:t>
        </w:r>
        <w:r w:rsidR="009023EB">
          <w:rPr>
            <w:noProof/>
            <w:webHidden/>
          </w:rPr>
          <w:fldChar w:fldCharType="end"/>
        </w:r>
      </w:hyperlink>
    </w:p>
    <w:p w14:paraId="34CCC9E6"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66" w:history="1">
        <w:r w:rsidR="009023EB" w:rsidRPr="00CC283A">
          <w:rPr>
            <w:rStyle w:val="Hyperlink"/>
            <w:noProof/>
          </w:rPr>
          <w:t xml:space="preserve">Table 138: Attributes of element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_Toc24726766 \h </w:instrText>
        </w:r>
        <w:r w:rsidR="009023EB">
          <w:rPr>
            <w:noProof/>
            <w:webHidden/>
          </w:rPr>
        </w:r>
        <w:r w:rsidR="009023EB">
          <w:rPr>
            <w:noProof/>
            <w:webHidden/>
          </w:rPr>
          <w:fldChar w:fldCharType="separate"/>
        </w:r>
        <w:r w:rsidR="009023EB">
          <w:rPr>
            <w:noProof/>
            <w:webHidden/>
          </w:rPr>
          <w:t>152</w:t>
        </w:r>
        <w:r w:rsidR="009023EB">
          <w:rPr>
            <w:noProof/>
            <w:webHidden/>
          </w:rPr>
          <w:fldChar w:fldCharType="end"/>
        </w:r>
      </w:hyperlink>
    </w:p>
    <w:p w14:paraId="2F6A4B02"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67" w:history="1">
        <w:r w:rsidR="009023EB" w:rsidRPr="00CC283A">
          <w:rPr>
            <w:rStyle w:val="Hyperlink"/>
            <w:noProof/>
          </w:rPr>
          <w:t xml:space="preserve">Table 139: Nested elements of element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_Toc24726767 \h </w:instrText>
        </w:r>
        <w:r w:rsidR="009023EB">
          <w:rPr>
            <w:noProof/>
            <w:webHidden/>
          </w:rPr>
        </w:r>
        <w:r w:rsidR="009023EB">
          <w:rPr>
            <w:noProof/>
            <w:webHidden/>
          </w:rPr>
          <w:fldChar w:fldCharType="separate"/>
        </w:r>
        <w:r w:rsidR="009023EB">
          <w:rPr>
            <w:noProof/>
            <w:webHidden/>
          </w:rPr>
          <w:t>152</w:t>
        </w:r>
        <w:r w:rsidR="009023EB">
          <w:rPr>
            <w:noProof/>
            <w:webHidden/>
          </w:rPr>
          <w:fldChar w:fldCharType="end"/>
        </w:r>
      </w:hyperlink>
    </w:p>
    <w:p w14:paraId="1BCC4606" w14:textId="77777777" w:rsidR="009023EB" w:rsidRDefault="00E82B95">
      <w:pPr>
        <w:pStyle w:val="TableofFigures"/>
        <w:tabs>
          <w:tab w:val="right" w:leader="dot" w:pos="9060"/>
        </w:tabs>
        <w:rPr>
          <w:rFonts w:asciiTheme="minorHAnsi" w:eastAsiaTheme="minorEastAsia" w:hAnsiTheme="minorHAnsi" w:cstheme="minorBidi"/>
          <w:noProof/>
          <w:szCs w:val="22"/>
          <w:lang w:eastAsia="en-US"/>
        </w:rPr>
      </w:pPr>
      <w:hyperlink w:anchor="_Toc24726768" w:history="1">
        <w:r w:rsidR="009023EB" w:rsidRPr="00CC283A">
          <w:rPr>
            <w:rStyle w:val="Hyperlink"/>
            <w:noProof/>
          </w:rPr>
          <w:t xml:space="preserve">Table 140: Attributes of element </w:t>
        </w:r>
        <w:r w:rsidR="009023EB" w:rsidRPr="00CC283A">
          <w:rPr>
            <w:rStyle w:val="Hyperlink"/>
            <w:rFonts w:ascii="Courier New" w:hAnsi="Courier New" w:cs="Courier New"/>
            <w:i/>
            <w:noProof/>
          </w:rPr>
          <w:t>&lt;adhesive_face/&gt;</w:t>
        </w:r>
        <w:r w:rsidR="009023EB">
          <w:rPr>
            <w:noProof/>
            <w:webHidden/>
          </w:rPr>
          <w:tab/>
        </w:r>
        <w:r w:rsidR="009023EB">
          <w:rPr>
            <w:noProof/>
            <w:webHidden/>
          </w:rPr>
          <w:fldChar w:fldCharType="begin"/>
        </w:r>
        <w:r w:rsidR="009023EB">
          <w:rPr>
            <w:noProof/>
            <w:webHidden/>
          </w:rPr>
          <w:instrText xml:space="preserve"> PAGEREF _Toc24726768 \h </w:instrText>
        </w:r>
        <w:r w:rsidR="009023EB">
          <w:rPr>
            <w:noProof/>
            <w:webHidden/>
          </w:rPr>
        </w:r>
        <w:r w:rsidR="009023EB">
          <w:rPr>
            <w:noProof/>
            <w:webHidden/>
          </w:rPr>
          <w:fldChar w:fldCharType="separate"/>
        </w:r>
        <w:r w:rsidR="009023EB">
          <w:rPr>
            <w:noProof/>
            <w:webHidden/>
          </w:rPr>
          <w:t>152</w:t>
        </w:r>
        <w:r w:rsidR="009023EB">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 w:name="_Toc288196432"/>
      <w:bookmarkStart w:id="2" w:name="_Toc288200730"/>
      <w:bookmarkStart w:id="3" w:name="_Toc338938866"/>
      <w:bookmarkStart w:id="4"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5" w:name="_Toc3556920"/>
      <w:bookmarkStart w:id="6" w:name="_Toc24967417"/>
      <w:r w:rsidRPr="007055D9">
        <w:lastRenderedPageBreak/>
        <w:t>Introduction</w:t>
      </w:r>
      <w:bookmarkEnd w:id="1"/>
      <w:bookmarkEnd w:id="2"/>
      <w:bookmarkEnd w:id="3"/>
      <w:bookmarkEnd w:id="4"/>
      <w:bookmarkEnd w:id="5"/>
      <w:bookmarkEnd w:id="6"/>
    </w:p>
    <w:p w14:paraId="7504B27B" w14:textId="77777777" w:rsidR="00B04A42" w:rsidRPr="007055D9" w:rsidRDefault="00B04A42" w:rsidP="00B04A42">
      <w:pPr>
        <w:pStyle w:val="Heading2"/>
      </w:pPr>
      <w:bookmarkStart w:id="7" w:name="_Toc338938867"/>
      <w:bookmarkStart w:id="8" w:name="_Toc338939047"/>
      <w:bookmarkStart w:id="9" w:name="_Toc3556921"/>
      <w:bookmarkStart w:id="10" w:name="_Toc24967418"/>
      <w:r w:rsidRPr="007055D9">
        <w:t>Motivation</w:t>
      </w:r>
      <w:bookmarkEnd w:id="7"/>
      <w:bookmarkEnd w:id="8"/>
      <w:bookmarkEnd w:id="9"/>
      <w:bookmarkEnd w:id="10"/>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1" w:name="_Toc338938868"/>
      <w:bookmarkStart w:id="12" w:name="_Toc338939048"/>
      <w:bookmarkStart w:id="13" w:name="_Toc3556922"/>
      <w:bookmarkStart w:id="14" w:name="_Toc24967419"/>
      <w:r w:rsidRPr="007055D9">
        <w:t>MCF</w:t>
      </w:r>
      <w:bookmarkEnd w:id="11"/>
      <w:bookmarkEnd w:id="12"/>
      <w:r w:rsidR="001A37D6">
        <w:t xml:space="preserve"> at Ford</w:t>
      </w:r>
      <w:bookmarkEnd w:id="13"/>
      <w:bookmarkEnd w:id="14"/>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15" w:name="_Toc338938869"/>
      <w:bookmarkStart w:id="16" w:name="_Toc338939049"/>
      <w:bookmarkStart w:id="17" w:name="_Toc3556923"/>
      <w:bookmarkStart w:id="18" w:name="_Toc24967420"/>
      <w:r w:rsidRPr="007055D9">
        <w:t>From MCF to χMCF</w:t>
      </w:r>
      <w:bookmarkEnd w:id="15"/>
      <w:bookmarkEnd w:id="16"/>
      <w:r w:rsidRPr="007055D9">
        <w:t xml:space="preserve"> </w:t>
      </w:r>
      <w:r>
        <w:t xml:space="preserve">- </w:t>
      </w:r>
      <w:r w:rsidRPr="007055D9">
        <w:t>The Scope of the Document</w:t>
      </w:r>
      <w:bookmarkEnd w:id="17"/>
      <w:bookmarkEnd w:id="18"/>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19" w:name="_Toc334183503"/>
      <w:bookmarkStart w:id="20" w:name="_Toc338938871"/>
      <w:bookmarkStart w:id="21" w:name="_Toc338939051"/>
      <w:bookmarkStart w:id="22" w:name="_Toc288196434"/>
      <w:bookmarkStart w:id="23"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24" w:name="_Toc3556924"/>
      <w:bookmarkStart w:id="25" w:name="_Toc24967421"/>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19"/>
      <w:bookmarkEnd w:id="20"/>
      <w:bookmarkEnd w:id="21"/>
      <w:bookmarkEnd w:id="24"/>
      <w:bookmarkEnd w:id="25"/>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26" w:name="_Toc338938872"/>
      <w:bookmarkStart w:id="27" w:name="_Toc338939052"/>
      <w:bookmarkStart w:id="28" w:name="_Toc3556925"/>
      <w:bookmarkStart w:id="29" w:name="_Toc24967422"/>
      <w:r w:rsidRPr="007055D9">
        <w:t xml:space="preserve">Design </w:t>
      </w:r>
      <w:r w:rsidR="00255787" w:rsidRPr="007055D9">
        <w:t>Principles</w:t>
      </w:r>
      <w:bookmarkEnd w:id="22"/>
      <w:bookmarkEnd w:id="23"/>
      <w:bookmarkEnd w:id="26"/>
      <w:bookmarkEnd w:id="27"/>
      <w:bookmarkEnd w:id="28"/>
      <w:bookmarkEnd w:id="2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30"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0"/>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1" w:name="_Toc288196435"/>
      <w:bookmarkStart w:id="3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33" w:name="_Ref338930849"/>
      <w:bookmarkStart w:id="34" w:name="_Toc338938873"/>
      <w:bookmarkStart w:id="35" w:name="_Toc338939053"/>
      <w:bookmarkStart w:id="36" w:name="_Toc3556926"/>
      <w:bookmarkStart w:id="37" w:name="_Toc24967423"/>
      <w:r w:rsidRPr="007055D9">
        <w:t>Idealization</w:t>
      </w:r>
      <w:r w:rsidR="00A765F4" w:rsidRPr="007055D9">
        <w:t xml:space="preserve"> of </w:t>
      </w:r>
      <w:bookmarkEnd w:id="33"/>
      <w:bookmarkEnd w:id="34"/>
      <w:bookmarkEnd w:id="35"/>
      <w:r w:rsidR="00073568" w:rsidRPr="007055D9">
        <w:t>Joints</w:t>
      </w:r>
      <w:bookmarkEnd w:id="36"/>
      <w:bookmarkEnd w:id="37"/>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38" w:name="_Ref428531162"/>
      <w:bookmarkStart w:id="39" w:name="_Toc3557081"/>
      <w:bookmarkStart w:id="40" w:name="_Toc24721892"/>
      <w:r>
        <w:t xml:space="preserve">Figure </w:t>
      </w:r>
      <w:r>
        <w:fldChar w:fldCharType="begin"/>
      </w:r>
      <w:r>
        <w:instrText xml:space="preserve"> SEQ Figure \* ARABIC </w:instrText>
      </w:r>
      <w:r>
        <w:fldChar w:fldCharType="separate"/>
      </w:r>
      <w:r w:rsidR="00745DB6">
        <w:rPr>
          <w:noProof/>
        </w:rPr>
        <w:t>1</w:t>
      </w:r>
      <w:r>
        <w:fldChar w:fldCharType="end"/>
      </w:r>
      <w:bookmarkEnd w:id="38"/>
      <w:r w:rsidR="00F920C6">
        <w:t>: Seam weld as 1</w:t>
      </w:r>
      <w:r w:rsidR="00F920C6">
        <w:noBreakHyphen/>
        <w:t>dimensional joint</w:t>
      </w:r>
      <w:bookmarkEnd w:id="39"/>
      <w:bookmarkEnd w:id="40"/>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41" w:name="_Toc338938874"/>
      <w:bookmarkStart w:id="42" w:name="_Toc338939054"/>
      <w:bookmarkStart w:id="43" w:name="_Toc3556927"/>
      <w:bookmarkStart w:id="44" w:name="_Toc24967424"/>
      <w:r w:rsidRPr="007055D9">
        <w:t xml:space="preserve">Reconstruction of </w:t>
      </w:r>
      <w:r w:rsidR="000C6241" w:rsidRPr="007055D9">
        <w:t xml:space="preserve">Joints </w:t>
      </w:r>
      <w:r w:rsidRPr="007055D9">
        <w:t xml:space="preserve">from </w:t>
      </w:r>
      <w:r w:rsidR="00A5126C" w:rsidRPr="00A5126C">
        <w:t>χ</w:t>
      </w:r>
      <w:r w:rsidRPr="007055D9">
        <w:t>MCF</w:t>
      </w:r>
      <w:bookmarkEnd w:id="41"/>
      <w:bookmarkEnd w:id="42"/>
      <w:bookmarkEnd w:id="43"/>
      <w:bookmarkEnd w:id="44"/>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45" w:name="_Toc338938875"/>
      <w:bookmarkStart w:id="46" w:name="_Toc338939055"/>
      <w:bookmarkStart w:id="47" w:name="_Ref371678646"/>
      <w:bookmarkStart w:id="48" w:name="_Toc3556928"/>
      <w:bookmarkStart w:id="49" w:name="_Toc24967425"/>
      <w:r w:rsidRPr="007055D9">
        <w:t xml:space="preserve">Description of </w:t>
      </w:r>
      <w:bookmarkEnd w:id="45"/>
      <w:bookmarkEnd w:id="46"/>
      <w:bookmarkEnd w:id="47"/>
      <w:r w:rsidR="000C6241" w:rsidRPr="007055D9">
        <w:t>Topology</w:t>
      </w:r>
      <w:bookmarkEnd w:id="48"/>
      <w:bookmarkEnd w:id="49"/>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50"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50"/>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roofErr w:type="gramStart"/>
      <w:r w:rsidRPr="007055D9">
        <w:t>..</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51" w:name="_Ref334010986"/>
      <w:bookmarkStart w:id="52" w:name="_Toc3557082"/>
      <w:bookmarkStart w:id="53" w:name="_Toc24721893"/>
      <w:r>
        <w:t xml:space="preserve">Figure </w:t>
      </w:r>
      <w:r>
        <w:fldChar w:fldCharType="begin"/>
      </w:r>
      <w:r>
        <w:instrText xml:space="preserve"> SEQ Figure \* ARABIC </w:instrText>
      </w:r>
      <w:r>
        <w:fldChar w:fldCharType="separate"/>
      </w:r>
      <w:r w:rsidR="00745DB6">
        <w:rPr>
          <w:noProof/>
        </w:rPr>
        <w:t>2</w:t>
      </w:r>
      <w:r>
        <w:fldChar w:fldCharType="end"/>
      </w:r>
      <w:r>
        <w:t>:</w:t>
      </w:r>
      <w:bookmarkEnd w:id="51"/>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52"/>
      <w:bookmarkEnd w:id="53"/>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38" o:title="" cropbottom="43024f" cropright="10402f"/>
          </v:shape>
          <o:OLEObject Type="Embed" ProgID="PowerPoint.Slide.8" ShapeID="_x0000_i1025" DrawAspect="Content" ObjectID="_1636105295" r:id="rId39"/>
        </w:object>
      </w:r>
    </w:p>
    <w:p w14:paraId="35DD0AD4" w14:textId="77777777" w:rsidR="00066BB2" w:rsidRPr="007055D9" w:rsidRDefault="007250B7" w:rsidP="0050415A">
      <w:pPr>
        <w:pStyle w:val="Caption"/>
      </w:pPr>
      <w:bookmarkStart w:id="54" w:name="_Toc3557083"/>
      <w:bookmarkStart w:id="55" w:name="_Toc24721894"/>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54"/>
      <w:bookmarkEnd w:id="55"/>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56" w:name="_Toc338938876"/>
      <w:bookmarkStart w:id="57" w:name="_Toc338939056"/>
      <w:bookmarkStart w:id="58" w:name="_Toc3556929"/>
      <w:bookmarkStart w:id="59" w:name="_Toc24967426"/>
      <w:bookmarkStart w:id="60" w:name="_Toc288196436"/>
      <w:bookmarkStart w:id="61" w:name="_Toc288200734"/>
      <w:bookmarkEnd w:id="31"/>
      <w:bookmarkEnd w:id="32"/>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56"/>
      <w:bookmarkEnd w:id="57"/>
      <w:r w:rsidR="004E47A8" w:rsidRPr="007055D9">
        <w:t>Processes</w:t>
      </w:r>
      <w:bookmarkEnd w:id="58"/>
      <w:bookmarkEnd w:id="59"/>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62" w:name="_Ref333842518"/>
      <w:bookmarkStart w:id="63" w:name="_Ref333842510"/>
      <w:bookmarkStart w:id="64" w:name="_Toc3557084"/>
      <w:bookmarkStart w:id="65" w:name="_Toc24721895"/>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62"/>
      <w:r w:rsidRPr="007055D9">
        <w:t>: The</w:t>
      </w:r>
      <w:r w:rsidR="000033ED" w:rsidRPr="007055D9">
        <w:t xml:space="preserve"> </w:t>
      </w:r>
      <w:r w:rsidR="008C1F93" w:rsidRPr="007055D9">
        <w:t xml:space="preserve">Development </w:t>
      </w:r>
      <w:bookmarkEnd w:id="63"/>
      <w:r w:rsidR="008C1F93" w:rsidRPr="007055D9">
        <w:t>Process</w:t>
      </w:r>
      <w:bookmarkEnd w:id="64"/>
      <w:bookmarkEnd w:id="65"/>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66"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67" w:name="_Ref334482085"/>
      <w:bookmarkStart w:id="68" w:name="_Ref334482078"/>
      <w:bookmarkStart w:id="69" w:name="_Toc3557085"/>
      <w:bookmarkStart w:id="70" w:name="_Toc24721896"/>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66"/>
      <w:bookmarkEnd w:id="67"/>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68"/>
      <w:r w:rsidR="005E0B44" w:rsidRPr="007055D9">
        <w:t>Process</w:t>
      </w:r>
      <w:bookmarkEnd w:id="69"/>
      <w:bookmarkEnd w:id="70"/>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71" w:name="_Toc3556930"/>
      <w:bookmarkStart w:id="72" w:name="_Toc24967427"/>
      <w:r w:rsidRPr="007055D9">
        <w:lastRenderedPageBreak/>
        <w:t xml:space="preserve">Key-words </w:t>
      </w:r>
      <w:r w:rsidR="004F2D36" w:rsidRPr="007055D9">
        <w:t>of XML specification</w:t>
      </w:r>
      <w:bookmarkEnd w:id="71"/>
      <w:bookmarkEnd w:id="72"/>
    </w:p>
    <w:p w14:paraId="433568B7" w14:textId="77777777" w:rsidR="003B4F3B" w:rsidRPr="007055D9" w:rsidRDefault="002D62D0" w:rsidP="00860E71">
      <w:pPr>
        <w:pStyle w:val="Heading2"/>
      </w:pPr>
      <w:bookmarkStart w:id="73" w:name="_Toc3556931"/>
      <w:bookmarkStart w:id="74" w:name="_Toc24967428"/>
      <w:r w:rsidRPr="007055D9">
        <w:t>Key-words</w:t>
      </w:r>
      <w:bookmarkEnd w:id="73"/>
      <w:bookmarkEnd w:id="74"/>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proofErr w:type="gramStart"/>
      <w:r w:rsidR="00D776D8" w:rsidRPr="007055D9">
        <w:t>.$</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75" w:name="_Ref371679978"/>
      <w:bookmarkStart w:id="76" w:name="_Ref371939247"/>
      <w:bookmarkStart w:id="77" w:name="_Toc3556933"/>
      <w:bookmarkStart w:id="78" w:name="_Toc24967429"/>
      <w:bookmarkStart w:id="79" w:name="_Toc288196441"/>
      <w:bookmarkStart w:id="80" w:name="_Toc288200739"/>
      <w:bookmarkEnd w:id="60"/>
      <w:bookmarkEnd w:id="61"/>
      <w:r w:rsidRPr="007055D9">
        <w:lastRenderedPageBreak/>
        <w:t>Parts</w:t>
      </w:r>
      <w:r w:rsidR="00522BFE" w:rsidRPr="007055D9">
        <w:t>, Properties</w:t>
      </w:r>
      <w:r w:rsidRPr="007055D9">
        <w:t xml:space="preserve"> and </w:t>
      </w:r>
      <w:r w:rsidR="00CA1B81" w:rsidRPr="007055D9">
        <w:t>A</w:t>
      </w:r>
      <w:r w:rsidRPr="007055D9">
        <w:t>ssemblies</w:t>
      </w:r>
      <w:bookmarkEnd w:id="75"/>
      <w:bookmarkEnd w:id="76"/>
      <w:bookmarkEnd w:id="77"/>
      <w:bookmarkEnd w:id="78"/>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81" w:name="_Toc3556934"/>
      <w:bookmarkStart w:id="82" w:name="_Toc24967430"/>
      <w:r w:rsidRPr="007055D9">
        <w:t>Parts</w:t>
      </w:r>
      <w:bookmarkEnd w:id="81"/>
      <w:bookmarkEnd w:id="82"/>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83" w:name="_Toc3556935"/>
      <w:bookmarkStart w:id="84" w:name="_Toc24967431"/>
      <w:r w:rsidRPr="007055D9">
        <w:t>Part Labels</w:t>
      </w:r>
      <w:bookmarkEnd w:id="83"/>
      <w:bookmarkEnd w:id="84"/>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85" w:name="_Toc3556936"/>
      <w:bookmarkStart w:id="86" w:name="_Toc24967432"/>
      <w:r w:rsidRPr="007055D9">
        <w:t>Properties</w:t>
      </w:r>
      <w:bookmarkEnd w:id="85"/>
      <w:bookmarkEnd w:id="86"/>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87" w:name="_Toc428456056"/>
      <w:bookmarkStart w:id="88" w:name="_Toc428537020"/>
      <w:bookmarkStart w:id="89" w:name="_Toc428969339"/>
      <w:bookmarkStart w:id="90" w:name="_Toc429052730"/>
      <w:bookmarkStart w:id="91" w:name="_Toc3556937"/>
      <w:bookmarkStart w:id="92" w:name="_Toc24967433"/>
      <w:bookmarkEnd w:id="87"/>
      <w:bookmarkEnd w:id="88"/>
      <w:bookmarkEnd w:id="89"/>
      <w:bookmarkEnd w:id="90"/>
      <w:r w:rsidRPr="007055D9">
        <w:t>Assemblies</w:t>
      </w:r>
      <w:bookmarkEnd w:id="91"/>
      <w:bookmarkEnd w:id="92"/>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93" w:name="_Toc3557086"/>
      <w:bookmarkStart w:id="94" w:name="_Toc24721897"/>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93"/>
      <w:bookmarkEnd w:id="94"/>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95" w:name="_Toc3556938"/>
      <w:bookmarkStart w:id="96" w:name="_Toc24967434"/>
      <w:r w:rsidRPr="007055D9">
        <w:lastRenderedPageBreak/>
        <w:t>File Structure of χMCF</w:t>
      </w:r>
      <w:bookmarkEnd w:id="95"/>
      <w:bookmarkEnd w:id="96"/>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97" w:name="_Toc428279323"/>
      <w:bookmarkStart w:id="98" w:name="_Toc428456059"/>
      <w:bookmarkStart w:id="99" w:name="_Toc428537023"/>
      <w:bookmarkStart w:id="100" w:name="_Toc428969342"/>
      <w:bookmarkStart w:id="101" w:name="_Toc429052733"/>
      <w:bookmarkStart w:id="102" w:name="_Toc3556939"/>
      <w:bookmarkStart w:id="103" w:name="_Toc24967435"/>
      <w:bookmarkEnd w:id="97"/>
      <w:bookmarkEnd w:id="98"/>
      <w:bookmarkEnd w:id="99"/>
      <w:bookmarkEnd w:id="100"/>
      <w:bookmarkEnd w:id="101"/>
      <w:r w:rsidRPr="007055D9">
        <w:t>Elements containing g</w:t>
      </w:r>
      <w:r w:rsidR="00A341E9" w:rsidRPr="007055D9">
        <w:t>eneral information</w:t>
      </w:r>
      <w:bookmarkEnd w:id="102"/>
      <w:bookmarkEnd w:id="103"/>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04" w:name="_Toc3566409"/>
      <w:bookmarkStart w:id="105" w:name="_Toc24726629"/>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04"/>
      <w:bookmarkEnd w:id="105"/>
    </w:p>
    <w:p w14:paraId="574E4A30" w14:textId="77777777" w:rsidR="00CC728F" w:rsidRPr="007055D9" w:rsidRDefault="00CF4308" w:rsidP="00736820">
      <w:pPr>
        <w:pStyle w:val="Heading3"/>
        <w:tabs>
          <w:tab w:val="clear" w:pos="720"/>
          <w:tab w:val="num" w:pos="1701"/>
        </w:tabs>
      </w:pPr>
      <w:bookmarkStart w:id="106" w:name="_Toc3556940"/>
      <w:bookmarkStart w:id="107" w:name="_Toc24967436"/>
      <w:r w:rsidRPr="007055D9">
        <w:t>Date</w:t>
      </w:r>
      <w:bookmarkEnd w:id="106"/>
      <w:bookmarkEnd w:id="107"/>
    </w:p>
    <w:p w14:paraId="718108C6" w14:textId="7C3A7F1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08" w:name="_Toc3556941"/>
      <w:bookmarkStart w:id="109" w:name="_Toc24967437"/>
      <w:r w:rsidRPr="007055D9">
        <w:t>Version</w:t>
      </w:r>
      <w:bookmarkEnd w:id="108"/>
      <w:bookmarkEnd w:id="109"/>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proofErr w:type="gramStart"/>
      <w:r>
        <w:t>xsi:</w:t>
      </w:r>
      <w:proofErr w:type="gramEnd"/>
      <w:r>
        <w:t>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10" w:name="_Toc3556942"/>
      <w:bookmarkStart w:id="111" w:name="_Toc24967438"/>
      <w:r w:rsidRPr="007055D9">
        <w:t>Unit System</w:t>
      </w:r>
      <w:bookmarkEnd w:id="110"/>
      <w:bookmarkEnd w:id="11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77777777" w:rsidR="006F1928" w:rsidRDefault="006F1928" w:rsidP="00C04963">
      <w:pPr>
        <w:pStyle w:val="Caption"/>
        <w:spacing w:before="120"/>
      </w:pPr>
      <w:bookmarkStart w:id="112" w:name="_Toc3566410"/>
      <w:bookmarkStart w:id="113" w:name="_Toc24726630"/>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12"/>
      <w:bookmarkEnd w:id="113"/>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14" w:name="_Toc339013871"/>
      <w:bookmarkStart w:id="115" w:name="_Toc3556943"/>
      <w:bookmarkStart w:id="116" w:name="_Toc24967439"/>
      <w:r w:rsidRPr="007055D9">
        <w:t>Application</w:t>
      </w:r>
      <w:r w:rsidR="007070CD" w:rsidRPr="007055D9">
        <w:t>,</w:t>
      </w:r>
      <w:r w:rsidRPr="007055D9">
        <w:t xml:space="preserve"> User </w:t>
      </w:r>
      <w:r w:rsidR="007070CD" w:rsidRPr="007055D9">
        <w:t xml:space="preserve">and Process </w:t>
      </w:r>
      <w:r w:rsidRPr="007055D9">
        <w:t>Specific Data</w:t>
      </w:r>
      <w:bookmarkEnd w:id="114"/>
      <w:bookmarkEnd w:id="115"/>
      <w:bookmarkEnd w:id="116"/>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4"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17" w:name="_Toc413359565"/>
      <w:bookmarkStart w:id="118" w:name="_Ref414560122"/>
      <w:bookmarkStart w:id="119" w:name="_Ref414563183"/>
      <w:bookmarkStart w:id="120" w:name="_Ref414571476"/>
      <w:bookmarkStart w:id="121" w:name="_Ref428530906"/>
      <w:bookmarkStart w:id="122" w:name="_Ref429050591"/>
      <w:bookmarkStart w:id="123" w:name="_Ref429053268"/>
      <w:bookmarkStart w:id="124" w:name="_Toc3556944"/>
      <w:bookmarkStart w:id="125" w:name="_Toc24967440"/>
      <w:r w:rsidRPr="007055D9">
        <w:t xml:space="preserve">User Specific Data </w:t>
      </w:r>
      <w:r w:rsidRPr="00E70284">
        <w:rPr>
          <w:rFonts w:ascii="Courier New" w:hAnsi="Courier New" w:cs="Courier New"/>
          <w:b w:val="0"/>
          <w:sz w:val="26"/>
          <w:szCs w:val="28"/>
          <w:lang w:eastAsia="de-DE"/>
        </w:rPr>
        <w:t>&lt;appdata&gt;</w:t>
      </w:r>
      <w:bookmarkEnd w:id="117"/>
      <w:bookmarkEnd w:id="118"/>
      <w:bookmarkEnd w:id="119"/>
      <w:bookmarkEnd w:id="120"/>
      <w:bookmarkEnd w:id="121"/>
      <w:bookmarkEnd w:id="122"/>
      <w:bookmarkEnd w:id="123"/>
      <w:bookmarkEnd w:id="124"/>
      <w:bookmarkEnd w:id="125"/>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26" w:name="_Toc3566411"/>
      <w:bookmarkStart w:id="127" w:name="_Toc24726631"/>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26"/>
      <w:bookmarkEnd w:id="127"/>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Default="003E7CFB" w:rsidP="003E7CFB">
      <w:pPr>
        <w:pStyle w:val="XMLCode"/>
      </w:pPr>
      <w:r>
        <w:t>&lt;xmcf xmlns:xsi=</w:t>
      </w:r>
      <w:r w:rsidR="00194316">
        <w:t>"</w:t>
      </w:r>
      <w:r>
        <w:t>http://www.w3.org/2001/XMLSchema-instance</w:t>
      </w:r>
      <w:r w:rsidR="00194316">
        <w:t>"</w:t>
      </w:r>
      <w:r>
        <w:t xml:space="preserve"> </w:t>
      </w:r>
    </w:p>
    <w:p w14:paraId="0A8F1298" w14:textId="52271C01" w:rsidR="003E7CFB" w:rsidRDefault="003E7CFB" w:rsidP="003E7CFB">
      <w:pPr>
        <w:pStyle w:val="XMLCode"/>
      </w:pPr>
      <w:r>
        <w:t>xmlns:MEDINA=</w:t>
      </w:r>
      <w:r w:rsidR="00194316">
        <w:t>"</w:t>
      </w:r>
      <w:r>
        <w:t>http://servicenet.t-systems.com/medina/xMCF</w:t>
      </w:r>
      <w:r w:rsidR="00194316">
        <w:t>"</w:t>
      </w:r>
    </w:p>
    <w:p w14:paraId="2DC90273" w14:textId="23AF9BBA" w:rsidR="003E7CFB" w:rsidRDefault="003E7CFB" w:rsidP="003E7CFB">
      <w:pPr>
        <w:pStyle w:val="XMLCode"/>
      </w:pPr>
      <w:r>
        <w:t>xsi:schemaLocation=</w:t>
      </w:r>
      <w:r w:rsidR="00194316">
        <w:t>"</w:t>
      </w:r>
      <w:r>
        <w:t>http://servicenet.t-systems.com/medina/xMCF mcf_MEDINA.xsd</w:t>
      </w:r>
      <w:r w:rsidR="00194316">
        <w:t>"</w:t>
      </w:r>
      <w:r>
        <w:t xml:space="preserve"> </w:t>
      </w:r>
    </w:p>
    <w:p w14:paraId="136FB638" w14:textId="4E1E95D5" w:rsidR="003E7CFB" w:rsidRDefault="003E7CFB" w:rsidP="003E7CFB">
      <w:pPr>
        <w:pStyle w:val="XMLCode"/>
      </w:pPr>
      <w:proofErr w:type="gramStart"/>
      <w:r>
        <w:t>xsi:</w:t>
      </w:r>
      <w:proofErr w:type="gramEnd"/>
      <w:r>
        <w:t>noNamespaceSchemaLocation=</w:t>
      </w:r>
      <w:r w:rsidR="00194316">
        <w:t>"</w:t>
      </w:r>
      <w:r w:rsidR="009A3F31">
        <w:t>xmcf_3_0_1.xsd</w:t>
      </w:r>
      <w:r w:rsidR="00194316">
        <w:t>"</w:t>
      </w:r>
      <w:r>
        <w:t>&gt;</w:t>
      </w:r>
    </w:p>
    <w:p w14:paraId="3FAE3DE9" w14:textId="77777777" w:rsidR="00901447" w:rsidRDefault="003E7CFB" w:rsidP="00901447">
      <w:pPr>
        <w:pStyle w:val="XMLCode"/>
      </w:pPr>
      <w:r>
        <w:t xml:space="preserve">    </w:t>
      </w:r>
      <w:r w:rsidR="00901447">
        <w:t>&lt;date&gt; 2014-08-07 &lt;/date&gt;</w:t>
      </w:r>
    </w:p>
    <w:p w14:paraId="1A89FCFF" w14:textId="2A7DD995"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BA120B" w:rsidRDefault="003E7CFB" w:rsidP="00901447">
      <w:pPr>
        <w:pStyle w:val="XMLCode"/>
        <w:rPr>
          <w:b/>
          <w:color w:val="0070C0"/>
        </w:rPr>
      </w:pPr>
      <w:r>
        <w:t xml:space="preserve">    </w:t>
      </w:r>
      <w:r w:rsidR="00787E83" w:rsidRPr="00BA120B">
        <w:rPr>
          <w:b/>
          <w:color w:val="0070C0"/>
        </w:rPr>
        <w:t>&lt;</w:t>
      </w:r>
      <w:proofErr w:type="gramStart"/>
      <w:r w:rsidR="00787E83" w:rsidRPr="00BA120B">
        <w:rPr>
          <w:b/>
          <w:color w:val="0070C0"/>
        </w:rPr>
        <w:t>appdata</w:t>
      </w:r>
      <w:proofErr w:type="gramEnd"/>
      <w:r w:rsidR="00787E83" w:rsidRPr="00BA120B">
        <w:rPr>
          <w:b/>
          <w:color w:val="0070C0"/>
        </w:rPr>
        <w:t>&gt;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Default="007A0F9F" w:rsidP="007A0F9F">
      <w:pPr>
        <w:pStyle w:val="XMLCode"/>
      </w:pPr>
      <w:r>
        <w:t>&lt;xmcf xmlns:xsi=</w:t>
      </w:r>
      <w:r w:rsidR="00194316">
        <w:t>"</w:t>
      </w:r>
      <w:r>
        <w:t>http://www.w3.org/2001/XMLSchema-instance</w:t>
      </w:r>
      <w:r w:rsidR="00194316">
        <w:t>"</w:t>
      </w:r>
      <w:r>
        <w:t xml:space="preserve"> </w:t>
      </w:r>
    </w:p>
    <w:p w14:paraId="233931D9" w14:textId="5E1E54A2" w:rsidR="007A0F9F" w:rsidRPr="00D37B49" w:rsidRDefault="007A0F9F" w:rsidP="007A0F9F">
      <w:pPr>
        <w:pStyle w:val="XMLCode"/>
        <w:rPr>
          <w:b/>
          <w:color w:val="0070C0"/>
        </w:rPr>
      </w:pPr>
      <w:r w:rsidRPr="00D37B49">
        <w:rPr>
          <w:b/>
          <w:color w:val="0070C0"/>
        </w:rPr>
        <w:t>xmlns:MEDINA=</w:t>
      </w:r>
      <w:r w:rsidR="00194316">
        <w:rPr>
          <w:b/>
          <w:color w:val="0070C0"/>
        </w:rPr>
        <w:t>"</w:t>
      </w:r>
      <w:r w:rsidRPr="00D37B49">
        <w:rPr>
          <w:b/>
          <w:color w:val="0070C0"/>
        </w:rPr>
        <w:t>http://servicenet.t-systems.com/medina/xMCF</w:t>
      </w:r>
      <w:r w:rsidR="00194316">
        <w:rPr>
          <w:b/>
          <w:color w:val="0070C0"/>
        </w:rPr>
        <w:t>"</w:t>
      </w:r>
    </w:p>
    <w:p w14:paraId="643A0621" w14:textId="72CFEE18" w:rsidR="007A0F9F" w:rsidRPr="00D37B49" w:rsidRDefault="007A0F9F" w:rsidP="007A0F9F">
      <w:pPr>
        <w:pStyle w:val="XMLCode"/>
        <w:rPr>
          <w:b/>
          <w:color w:val="0070C0"/>
        </w:rPr>
      </w:pPr>
      <w:r w:rsidRPr="00D37B49">
        <w:rPr>
          <w:b/>
          <w:color w:val="0070C0"/>
        </w:rPr>
        <w:t>xsi:schemaLocation=</w:t>
      </w:r>
      <w:r w:rsidR="00194316">
        <w:rPr>
          <w:b/>
          <w:color w:val="0070C0"/>
        </w:rPr>
        <w:t>"</w:t>
      </w:r>
      <w:r w:rsidRPr="00D37B49">
        <w:rPr>
          <w:b/>
          <w:color w:val="0070C0"/>
        </w:rPr>
        <w:t>http://servicenet.t-systems.com/medina/xMCF mcf_MEDINA.xsd</w:t>
      </w:r>
      <w:r w:rsidR="00194316">
        <w:rPr>
          <w:b/>
          <w:color w:val="0070C0"/>
        </w:rPr>
        <w:t>"</w:t>
      </w:r>
      <w:r w:rsidRPr="00D37B49">
        <w:rPr>
          <w:b/>
          <w:color w:val="0070C0"/>
        </w:rPr>
        <w:t xml:space="preserve"> </w:t>
      </w:r>
    </w:p>
    <w:p w14:paraId="210A17F3" w14:textId="21BF19E6" w:rsidR="007A0F9F" w:rsidRDefault="007A0F9F" w:rsidP="007A0F9F">
      <w:pPr>
        <w:pStyle w:val="XMLCode"/>
      </w:pPr>
      <w:proofErr w:type="gramStart"/>
      <w:r>
        <w:t>xsi:</w:t>
      </w:r>
      <w:proofErr w:type="gramEnd"/>
      <w:r>
        <w:t>noNamespaceSchemaLocation=</w:t>
      </w:r>
      <w:r w:rsidR="00194316">
        <w:t>"</w:t>
      </w:r>
      <w:r w:rsidR="009A3F31">
        <w:t>xmcf_3_0_1.xsd</w:t>
      </w:r>
      <w:r w:rsidR="00194316">
        <w:t>"</w:t>
      </w:r>
      <w:r>
        <w:t>&gt;</w:t>
      </w:r>
    </w:p>
    <w:p w14:paraId="1B4597B3" w14:textId="77777777" w:rsidR="00901447" w:rsidRDefault="007A0F9F" w:rsidP="00901447">
      <w:pPr>
        <w:pStyle w:val="XMLCode"/>
      </w:pPr>
      <w:r>
        <w:t xml:space="preserve">    </w:t>
      </w:r>
      <w:r w:rsidR="00901447">
        <w:t>&lt;date&gt; 2014-08-07 &lt;/date&gt;</w:t>
      </w:r>
    </w:p>
    <w:p w14:paraId="57D9805F" w14:textId="55EEBB59"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887351">
      <w:pPr>
        <w:pStyle w:val="Heading4"/>
      </w:pPr>
      <w:bookmarkStart w:id="128" w:name="_Finite_Element_Specific"/>
      <w:bookmarkStart w:id="129" w:name="_Ref414560131"/>
      <w:bookmarkStart w:id="130" w:name="_Toc3556945"/>
      <w:bookmarkStart w:id="131" w:name="_Toc24967441"/>
      <w:bookmarkEnd w:id="128"/>
      <w:r w:rsidRPr="007055D9">
        <w:t xml:space="preserve">Finite Element Specific Data </w:t>
      </w:r>
      <w:r w:rsidRPr="00E366F9">
        <w:rPr>
          <w:rFonts w:ascii="Courier New" w:hAnsi="Courier New" w:cs="Courier New"/>
        </w:rPr>
        <w:t>&lt;femdata&gt;</w:t>
      </w:r>
      <w:bookmarkEnd w:id="129"/>
      <w:bookmarkEnd w:id="130"/>
      <w:bookmarkEnd w:id="131"/>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w:t>
      </w:r>
      <w:proofErr w:type="gramStart"/>
      <w:r w:rsidRPr="00AC3719">
        <w:rPr>
          <w:rFonts w:ascii="Courier New" w:hAnsi="Courier New" w:cs="Courier New"/>
          <w:b/>
          <w:i/>
          <w:sz w:val="18"/>
          <w:szCs w:val="18"/>
        </w:rPr>
        <w:t>femdata</w:t>
      </w:r>
      <w:proofErr w:type="gramEnd"/>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w:t>
      </w:r>
      <w:proofErr w:type="gramStart"/>
      <w:r>
        <w:t>are</w:t>
      </w:r>
      <w:proofErr w:type="gramEnd"/>
      <w:r>
        <w:t xml:space="preserv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32" w:name="_Toc3566412"/>
      <w:bookmarkStart w:id="133" w:name="_Toc24726632"/>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32"/>
      <w:bookmarkEnd w:id="133"/>
    </w:p>
    <w:p w14:paraId="7CFA5C39" w14:textId="7802A701" w:rsidR="00525E47" w:rsidRPr="00FE07F4" w:rsidRDefault="002A4E25" w:rsidP="00525E47">
      <w:pPr>
        <w:jc w:val="both"/>
        <w:rPr>
          <w:ins w:id="134" w:author="nick" w:date="2019-10-29T19:11:00Z"/>
          <w:lang w:val="en-GB"/>
        </w:rPr>
      </w:pPr>
      <w:bookmarkStart w:id="135" w:name="_GoBack"/>
      <w:commentRangeStart w:id="136"/>
      <w:del w:id="137" w:author="nick" w:date="2019-10-29T19:11:00Z">
        <w:r w:rsidRPr="007055D9" w:rsidDel="00525E47">
          <w:delText xml:space="preserve">Only </w:delText>
        </w:r>
      </w:del>
      <w:del w:id="138" w:author="nick" w:date="2019-10-29T16:44:00Z">
        <w:r w:rsidRPr="007055D9" w:rsidDel="003D35D3">
          <w:delText xml:space="preserve">the </w:delText>
        </w:r>
      </w:del>
      <w:del w:id="139" w:author="nick" w:date="2019-10-29T19:11:00Z">
        <w:r w:rsidR="000F22A2" w:rsidDel="00525E47">
          <w:rPr>
            <w:rFonts w:ascii="Courier New" w:hAnsi="Courier New" w:cs="Courier New"/>
            <w:b/>
            <w:i/>
            <w:sz w:val="18"/>
            <w:szCs w:val="18"/>
          </w:rPr>
          <w:delText>&lt;</w:delText>
        </w:r>
      </w:del>
      <w:del w:id="140" w:author="nick" w:date="2019-10-29T16:31:00Z">
        <w:r w:rsidR="000F22A2" w:rsidDel="002B06B9">
          <w:rPr>
            <w:rFonts w:ascii="Courier New" w:hAnsi="Courier New" w:cs="Courier New"/>
            <w:b/>
            <w:i/>
            <w:sz w:val="18"/>
            <w:szCs w:val="18"/>
          </w:rPr>
          <w:delText>CAE</w:delText>
        </w:r>
        <w:r w:rsidRPr="000F22A2" w:rsidDel="002B06B9">
          <w:rPr>
            <w:rFonts w:ascii="Courier New" w:hAnsi="Courier New" w:cs="Courier New"/>
            <w:b/>
            <w:i/>
            <w:sz w:val="18"/>
            <w:szCs w:val="18"/>
          </w:rPr>
          <w:delText>_DATA</w:delText>
        </w:r>
      </w:del>
      <w:del w:id="141" w:author="nick" w:date="2019-10-29T19:11:00Z">
        <w:r w:rsidRPr="000F22A2" w:rsidDel="00525E47">
          <w:rPr>
            <w:rFonts w:ascii="Courier New" w:hAnsi="Courier New" w:cs="Courier New"/>
            <w:b/>
            <w:i/>
            <w:sz w:val="18"/>
            <w:szCs w:val="18"/>
          </w:rPr>
          <w:delText>&gt;</w:delText>
        </w:r>
        <w:r w:rsidRPr="007055D9" w:rsidDel="00525E47">
          <w:delText xml:space="preserve"> </w:delText>
        </w:r>
      </w:del>
      <w:del w:id="142" w:author="nick" w:date="2019-10-29T16:34:00Z">
        <w:r w:rsidRPr="007055D9" w:rsidDel="002B06B9">
          <w:delText>tag</w:delText>
        </w:r>
        <w:r w:rsidR="00596BB0" w:rsidDel="002B06B9">
          <w:delText>,</w:delText>
        </w:r>
        <w:r w:rsidRPr="007055D9" w:rsidDel="002B06B9">
          <w:delText xml:space="preserve"> defined and documented in FATXML [</w:delText>
        </w:r>
        <w:r w:rsidR="007E22E1" w:rsidDel="002B06B9">
          <w:fldChar w:fldCharType="begin"/>
        </w:r>
        <w:r w:rsidR="007E22E1" w:rsidDel="002B06B9">
          <w:delInstrText xml:space="preserve"> HYPERLINK "http://212.108.163.130/de/arbeitsgebiete/FATXML/index.html" </w:delInstrText>
        </w:r>
        <w:r w:rsidR="007E22E1" w:rsidDel="002B06B9">
          <w:fldChar w:fldCharType="separate"/>
        </w:r>
        <w:r w:rsidRPr="00407C27" w:rsidDel="002B06B9">
          <w:rPr>
            <w:rStyle w:val="Hyperlink"/>
          </w:rPr>
          <w:delText>7</w:delText>
        </w:r>
        <w:r w:rsidR="007E22E1" w:rsidDel="002B06B9">
          <w:rPr>
            <w:rStyle w:val="Hyperlink"/>
          </w:rPr>
          <w:fldChar w:fldCharType="end"/>
        </w:r>
        <w:r w:rsidRPr="007055D9" w:rsidDel="002B06B9">
          <w:delText>]</w:delText>
        </w:r>
        <w:r w:rsidR="000953EC" w:rsidDel="002B06B9">
          <w:delText>,</w:delText>
        </w:r>
        <w:r w:rsidRPr="007055D9" w:rsidDel="002B06B9">
          <w:delText xml:space="preserve"> is</w:delText>
        </w:r>
      </w:del>
      <w:del w:id="143" w:author="nick" w:date="2019-10-29T19:11:00Z">
        <w:r w:rsidRPr="007055D9" w:rsidDel="00525E47">
          <w:delText xml:space="preserve"> allowed as nested element of</w:delText>
        </w:r>
        <w:r w:rsidDel="00525E47">
          <w:delText xml:space="preserve"> the child element of</w:delText>
        </w:r>
        <w:r w:rsidR="000953EC" w:rsidDel="00525E47">
          <w:delText xml:space="preserve"> </w:delText>
        </w:r>
        <w:r w:rsidR="000953EC" w:rsidRPr="00AC3719" w:rsidDel="00525E47">
          <w:rPr>
            <w:rFonts w:ascii="Courier New" w:hAnsi="Courier New" w:cs="Courier New"/>
            <w:b/>
            <w:i/>
            <w:sz w:val="18"/>
            <w:szCs w:val="18"/>
          </w:rPr>
          <w:delText>&lt;femdata&gt;</w:delText>
        </w:r>
        <w:r w:rsidRPr="007055D9" w:rsidDel="00525E47">
          <w:delText>.</w:delText>
        </w:r>
      </w:del>
      <w:bookmarkEnd w:id="135"/>
      <w:ins w:id="144" w:author="nick" w:date="2019-10-29T19:11:00Z">
        <w:r w:rsidR="00525E47" w:rsidRPr="007055D9">
          <w:t xml:space="preserve">Only </w:t>
        </w:r>
        <w:r w:rsidR="00525E47">
          <w:rPr>
            <w:rFonts w:ascii="Courier New" w:hAnsi="Courier New" w:cs="Courier New"/>
            <w:b/>
            <w:i/>
            <w:sz w:val="18"/>
            <w:szCs w:val="18"/>
          </w:rPr>
          <w:t>&lt;entity</w:t>
        </w:r>
        <w:r w:rsidR="00525E47" w:rsidRPr="000F22A2">
          <w:rPr>
            <w:rFonts w:ascii="Courier New" w:hAnsi="Courier New" w:cs="Courier New"/>
            <w:b/>
            <w:i/>
            <w:sz w:val="18"/>
            <w:szCs w:val="18"/>
          </w:rPr>
          <w:t>&gt;</w:t>
        </w:r>
        <w:r w:rsidR="00525E47" w:rsidRPr="007055D9">
          <w:t xml:space="preserve"> </w:t>
        </w:r>
        <w:r w:rsidR="00525E47">
          <w:t>is</w:t>
        </w:r>
        <w:r w:rsidR="00525E47" w:rsidRPr="007055D9">
          <w:t xml:space="preserve"> allowed as </w:t>
        </w:r>
        <w:r w:rsidR="00525E47">
          <w:t xml:space="preserve">a </w:t>
        </w:r>
        <w:r w:rsidR="00525E47" w:rsidRPr="007055D9">
          <w:t>nested element of</w:t>
        </w:r>
        <w:r w:rsidR="00525E47">
          <w:t xml:space="preserve"> the child element of </w:t>
        </w:r>
        <w:r w:rsidR="00525E47" w:rsidRPr="00AC3719">
          <w:rPr>
            <w:rFonts w:ascii="Courier New" w:hAnsi="Courier New" w:cs="Courier New"/>
            <w:b/>
            <w:i/>
            <w:sz w:val="18"/>
            <w:szCs w:val="18"/>
          </w:rPr>
          <w:t>&lt;femdata&gt;</w:t>
        </w:r>
        <w:r w:rsidR="00525E47" w:rsidRPr="007055D9">
          <w:t>.</w:t>
        </w:r>
        <w:r w:rsidR="00525E47">
          <w:t xml:space="preserve"> Its definition and documentation</w:t>
        </w:r>
        <w:r w:rsidR="00525E47" w:rsidRPr="007055D9">
          <w:t xml:space="preserve"> </w:t>
        </w:r>
        <w:r w:rsidR="00525E47">
          <w:t xml:space="preserve">follows </w:t>
        </w:r>
      </w:ins>
      <w:ins w:id="145" w:author="nick" w:date="2019-10-29T19:12:00Z">
        <w:r w:rsidR="00525E47" w:rsidRPr="002B06B9">
          <w:rPr>
            <w:rFonts w:ascii="Courier New" w:hAnsi="Courier New" w:cs="Courier New"/>
            <w:b/>
            <w:i/>
            <w:sz w:val="18"/>
            <w:szCs w:val="18"/>
          </w:rPr>
          <w:t>&lt;ENTITY&gt;</w:t>
        </w:r>
        <w:r w:rsidR="00525E47">
          <w:rPr>
            <w:rFonts w:ascii="Courier New" w:hAnsi="Courier New" w:cs="Courier New"/>
            <w:b/>
            <w:i/>
            <w:sz w:val="18"/>
            <w:szCs w:val="18"/>
          </w:rPr>
          <w:t>,</w:t>
        </w:r>
        <w:r w:rsidR="00525E47">
          <w:t xml:space="preserve"> the</w:t>
        </w:r>
      </w:ins>
      <w:ins w:id="146" w:author="nick" w:date="2019-10-29T19:11:00Z">
        <w:r w:rsidR="00525E47">
          <w:t xml:space="preserve"> corresponding element in </w:t>
        </w:r>
        <w:r w:rsidR="00525E47" w:rsidRPr="007055D9">
          <w:t>FATXML [</w:t>
        </w:r>
        <w:r w:rsidR="00525E47">
          <w:fldChar w:fldCharType="begin"/>
        </w:r>
        <w:r w:rsidR="00525E47">
          <w:instrText xml:space="preserve"> HYPERLINK "http://212.108.163.130/de/arbeitsgebiete/FATXML/index.html" </w:instrText>
        </w:r>
        <w:r w:rsidR="00525E47">
          <w:fldChar w:fldCharType="separate"/>
        </w:r>
        <w:r w:rsidR="00525E47" w:rsidRPr="00407C27">
          <w:rPr>
            <w:rStyle w:val="Hyperlink"/>
          </w:rPr>
          <w:t>7</w:t>
        </w:r>
        <w:r w:rsidR="00525E47">
          <w:rPr>
            <w:rStyle w:val="Hyperlink"/>
          </w:rPr>
          <w:fldChar w:fldCharType="end"/>
        </w:r>
        <w:r w:rsidR="00525E47" w:rsidRPr="007055D9">
          <w:t>]</w:t>
        </w:r>
        <w:r w:rsidR="00525E47">
          <w:t>.</w:t>
        </w:r>
      </w:ins>
      <w:commentRangeEnd w:id="136"/>
      <w:ins w:id="147" w:author="nick" w:date="2019-10-29T19:17:00Z">
        <w:r w:rsidR="0035369C">
          <w:rPr>
            <w:rStyle w:val="CommentReference"/>
            <w:lang w:eastAsia="x-none"/>
          </w:rPr>
          <w:commentReference w:id="136"/>
        </w:r>
      </w:ins>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43A84C5C" w:rsidR="000C2483" w:rsidRPr="007055D9" w:rsidRDefault="000E3149" w:rsidP="00A7197C">
            <w:del w:id="148" w:author="nick" w:date="2019-10-29T16:31:00Z">
              <w:r w:rsidDel="002B06B9">
                <w:delText>CAE</w:delText>
              </w:r>
              <w:r w:rsidR="00680804" w:rsidDel="002B06B9">
                <w:delText>_</w:delText>
              </w:r>
              <w:r w:rsidR="000C2483" w:rsidRPr="007055D9" w:rsidDel="002B06B9">
                <w:delText>DATA</w:delText>
              </w:r>
            </w:del>
            <w:ins w:id="149" w:author="nick" w:date="2019-10-29T16:31:00Z">
              <w:r w:rsidR="002B06B9">
                <w:t>entity</w:t>
              </w:r>
            </w:ins>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2DC63786" w:rsidR="000C2483" w:rsidRPr="007055D9" w:rsidRDefault="000C2483" w:rsidP="009D4711">
            <w:pPr>
              <w:keepNext/>
            </w:pPr>
            <w:del w:id="150" w:author="nick" w:date="2019-10-29T16:39:00Z">
              <w:r w:rsidRPr="007055D9" w:rsidDel="003D35D3">
                <w:delText xml:space="preserve">As </w:delText>
              </w:r>
            </w:del>
            <w:del w:id="151" w:author="nick" w:date="2019-10-29T19:13:00Z">
              <w:r w:rsidRPr="007055D9" w:rsidDel="00990584">
                <w:delText>defined in [</w:delText>
              </w:r>
              <w:r w:rsidR="007E22E1" w:rsidDel="00990584">
                <w:fldChar w:fldCharType="begin"/>
              </w:r>
              <w:r w:rsidR="007E22E1" w:rsidDel="00990584">
                <w:delInstrText xml:space="preserve"> HYPERLINK "http://212.108.163.130/de/arbeitsgebiete/FATXML/index.html" </w:delInstrText>
              </w:r>
              <w:r w:rsidR="007E22E1" w:rsidDel="00990584">
                <w:fldChar w:fldCharType="separate"/>
              </w:r>
              <w:r w:rsidR="00206E87" w:rsidRPr="00407C27" w:rsidDel="00990584">
                <w:rPr>
                  <w:rStyle w:val="Hyperlink"/>
                </w:rPr>
                <w:delText>7</w:delText>
              </w:r>
              <w:r w:rsidR="007E22E1" w:rsidDel="00990584">
                <w:rPr>
                  <w:rStyle w:val="Hyperlink"/>
                </w:rPr>
                <w:fldChar w:fldCharType="end"/>
              </w:r>
              <w:r w:rsidRPr="007055D9" w:rsidDel="00990584">
                <w:delText>].</w:delText>
              </w:r>
            </w:del>
            <w:ins w:id="152" w:author="nick" w:date="2019-10-29T19:12:00Z">
              <w:r w:rsidR="00990584">
                <w:t xml:space="preserve">Corresponds to element </w:t>
              </w:r>
              <w:r w:rsidR="00990584" w:rsidRPr="002B06B9">
                <w:rPr>
                  <w:rFonts w:ascii="Courier New" w:hAnsi="Courier New" w:cs="Courier New"/>
                  <w:b/>
                  <w:i/>
                  <w:sz w:val="18"/>
                  <w:szCs w:val="18"/>
                </w:rPr>
                <w:t>&lt;ENTITY&gt;</w:t>
              </w:r>
              <w:r w:rsidR="00990584">
                <w:t xml:space="preserve">, </w:t>
              </w:r>
              <w:r w:rsidR="00990584" w:rsidRPr="007055D9">
                <w:t>defined in [</w:t>
              </w:r>
              <w:r w:rsidR="00990584">
                <w:fldChar w:fldCharType="begin"/>
              </w:r>
              <w:r w:rsidR="00990584">
                <w:instrText xml:space="preserve"> HYPERLINK "http://212.108.163.130/de/arbeitsgebiete/FATXML/index.html" </w:instrText>
              </w:r>
              <w:r w:rsidR="00990584">
                <w:fldChar w:fldCharType="separate"/>
              </w:r>
              <w:r w:rsidR="00990584" w:rsidRPr="00407C27">
                <w:rPr>
                  <w:rStyle w:val="Hyperlink"/>
                </w:rPr>
                <w:t>7</w:t>
              </w:r>
              <w:r w:rsidR="00990584">
                <w:rPr>
                  <w:rStyle w:val="Hyperlink"/>
                </w:rPr>
                <w:fldChar w:fldCharType="end"/>
              </w:r>
              <w:r w:rsidR="00990584" w:rsidRPr="007055D9">
                <w:t>].</w:t>
              </w:r>
            </w:ins>
          </w:p>
        </w:tc>
      </w:tr>
    </w:tbl>
    <w:p w14:paraId="1FC13931" w14:textId="1BF81670" w:rsidR="005C59E0" w:rsidRDefault="009D4711" w:rsidP="005D241A">
      <w:pPr>
        <w:pStyle w:val="Caption"/>
        <w:spacing w:before="120"/>
      </w:pPr>
      <w:bookmarkStart w:id="153" w:name="_Toc3566413"/>
      <w:bookmarkStart w:id="154" w:name="_Toc24726633"/>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ins w:id="155" w:author="nick" w:date="2019-10-29T16:44:00Z">
        <w:r w:rsidR="003D35D3">
          <w:t xml:space="preserve">the child </w:t>
        </w:r>
      </w:ins>
      <w:r w:rsidR="00CF3C23">
        <w:t xml:space="preserve">element </w:t>
      </w:r>
      <w:ins w:id="156" w:author="nick" w:date="2019-10-29T16:44:00Z">
        <w:r w:rsidR="003D35D3">
          <w:t xml:space="preserve">of </w:t>
        </w:r>
      </w:ins>
      <w:r w:rsidRPr="000E3149">
        <w:rPr>
          <w:rFonts w:ascii="Courier New" w:hAnsi="Courier New" w:cs="Courier New"/>
          <w:i/>
          <w:sz w:val="18"/>
          <w:szCs w:val="18"/>
        </w:rPr>
        <w:t>&lt;femdata&gt;</w:t>
      </w:r>
      <w:bookmarkEnd w:id="153"/>
      <w:bookmarkEnd w:id="154"/>
    </w:p>
    <w:p w14:paraId="52BBCE4A" w14:textId="2785DCF6" w:rsidR="005C59E0" w:rsidDel="002B06B9" w:rsidRDefault="005C59E0" w:rsidP="005C59E0">
      <w:pPr>
        <w:jc w:val="both"/>
        <w:rPr>
          <w:del w:id="157" w:author="nick" w:date="2019-10-29T16:33:00Z"/>
        </w:rPr>
      </w:pPr>
      <w:del w:id="158" w:author="nick" w:date="2019-10-29T16:33:00Z">
        <w:r w:rsidDel="002B06B9">
          <w:delText xml:space="preserve">The </w:delText>
        </w:r>
        <w:r w:rsidRPr="00AE3AC2" w:rsidDel="002B06B9">
          <w:rPr>
            <w:rFonts w:ascii="Courier New" w:hAnsi="Courier New" w:cs="Courier New"/>
            <w:i/>
            <w:sz w:val="18"/>
            <w:szCs w:val="18"/>
          </w:rPr>
          <w:delText>CAE_DATA</w:delText>
        </w:r>
        <w:r w:rsidDel="002B06B9">
          <w:delText xml:space="preserve"> element has only one attribute as defined in FATXML document version v1.1.0. This is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rsidDel="002B06B9" w14:paraId="7055FA3D" w14:textId="2E66BEEB" w:rsidTr="0072271B">
        <w:trPr>
          <w:del w:id="159"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557AA0E2" w:rsidR="005C59E0" w:rsidRPr="007055D9" w:rsidDel="002B06B9" w:rsidRDefault="005C59E0" w:rsidP="008B4D9E">
            <w:pPr>
              <w:keepNext/>
              <w:rPr>
                <w:del w:id="160" w:author="nick" w:date="2019-10-29T16:33:00Z"/>
                <w:b/>
                <w:i/>
              </w:rPr>
            </w:pPr>
            <w:del w:id="161" w:author="nick" w:date="2019-10-29T16:33:00Z">
              <w:r w:rsidRPr="007055D9" w:rsidDel="002B06B9">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5C7ADDEF" w:rsidR="005C59E0" w:rsidRPr="007055D9" w:rsidDel="002B06B9" w:rsidRDefault="005C59E0" w:rsidP="008B4D9E">
            <w:pPr>
              <w:keepNext/>
              <w:rPr>
                <w:del w:id="162" w:author="nick" w:date="2019-10-29T16:33:00Z"/>
                <w:b/>
                <w:i/>
              </w:rPr>
            </w:pPr>
            <w:del w:id="163" w:author="nick" w:date="2019-10-29T16:33:00Z">
              <w:r w:rsidRPr="007055D9" w:rsidDel="002B06B9">
                <w:rPr>
                  <w:b/>
                  <w:i/>
                </w:rPr>
                <w:delText>Type</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6B851D59" w:rsidR="005C59E0" w:rsidRPr="007055D9" w:rsidDel="002B06B9" w:rsidRDefault="000E60DF" w:rsidP="008B4D9E">
            <w:pPr>
              <w:keepNext/>
              <w:rPr>
                <w:del w:id="164" w:author="nick" w:date="2019-10-29T16:33:00Z"/>
                <w:b/>
                <w:i/>
              </w:rPr>
            </w:pPr>
            <w:del w:id="165"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6CC3CB9A" w:rsidR="005C59E0" w:rsidRPr="007055D9" w:rsidDel="002B06B9" w:rsidRDefault="005C59E0" w:rsidP="008B4D9E">
            <w:pPr>
              <w:keepNext/>
              <w:rPr>
                <w:del w:id="166" w:author="nick" w:date="2019-10-29T16:33:00Z"/>
                <w:b/>
                <w:i/>
              </w:rPr>
            </w:pPr>
            <w:del w:id="167" w:author="nick" w:date="2019-10-29T16:33:00Z">
              <w:r w:rsidRPr="007055D9" w:rsidDel="002B06B9">
                <w:rPr>
                  <w:b/>
                  <w:i/>
                </w:rPr>
                <w:delText>Constraint</w:delText>
              </w:r>
            </w:del>
          </w:p>
        </w:tc>
      </w:tr>
      <w:tr w:rsidR="005C59E0" w:rsidRPr="00B2456F" w:rsidDel="002B06B9" w14:paraId="10D2911C" w14:textId="686F58B8" w:rsidTr="0072271B">
        <w:trPr>
          <w:del w:id="168" w:author="nick" w:date="2019-10-29T16:33:00Z"/>
        </w:trPr>
        <w:tc>
          <w:tcPr>
            <w:tcW w:w="2121" w:type="dxa"/>
            <w:shd w:val="clear" w:color="auto" w:fill="auto"/>
            <w:vAlign w:val="bottom"/>
          </w:tcPr>
          <w:p w14:paraId="2D6DDC10" w14:textId="278C951A" w:rsidR="005C59E0" w:rsidRPr="002D6B99" w:rsidDel="002B06B9" w:rsidRDefault="005C59E0" w:rsidP="0072271B">
            <w:pPr>
              <w:rPr>
                <w:del w:id="169" w:author="nick" w:date="2019-10-29T16:33:00Z"/>
                <w:rStyle w:val="CommentReference"/>
                <w:sz w:val="20"/>
                <w:szCs w:val="20"/>
                <w:lang w:eastAsia="x-none"/>
              </w:rPr>
            </w:pPr>
            <w:del w:id="170" w:author="nick" w:date="2019-10-29T16:33:00Z">
              <w:r w:rsidDel="002B06B9">
                <w:rPr>
                  <w:sz w:val="20"/>
                  <w:szCs w:val="20"/>
                </w:rPr>
                <w:delText>VERSION</w:delText>
              </w:r>
            </w:del>
          </w:p>
        </w:tc>
        <w:tc>
          <w:tcPr>
            <w:tcW w:w="1559" w:type="dxa"/>
            <w:shd w:val="clear" w:color="auto" w:fill="auto"/>
            <w:vAlign w:val="bottom"/>
          </w:tcPr>
          <w:p w14:paraId="6AA02CD9" w14:textId="6EA4254B" w:rsidR="005C59E0" w:rsidRPr="002D6B99" w:rsidDel="002B06B9" w:rsidRDefault="00D668A9" w:rsidP="0072271B">
            <w:pPr>
              <w:rPr>
                <w:del w:id="171" w:author="nick" w:date="2019-10-29T16:33:00Z"/>
                <w:sz w:val="20"/>
                <w:szCs w:val="20"/>
              </w:rPr>
            </w:pPr>
            <w:del w:id="172" w:author="nick" w:date="2019-10-29T16:33:00Z">
              <w:r w:rsidDel="002B06B9">
                <w:rPr>
                  <w:sz w:val="20"/>
                  <w:szCs w:val="20"/>
                </w:rPr>
                <w:delText>Integer</w:delText>
              </w:r>
            </w:del>
          </w:p>
        </w:tc>
        <w:tc>
          <w:tcPr>
            <w:tcW w:w="1418" w:type="dxa"/>
            <w:shd w:val="clear" w:color="auto" w:fill="auto"/>
            <w:vAlign w:val="bottom"/>
          </w:tcPr>
          <w:p w14:paraId="1DE57546" w14:textId="2A379DD1" w:rsidR="005C59E0" w:rsidRPr="002D6B99" w:rsidDel="002B06B9" w:rsidRDefault="005C59E0" w:rsidP="0072271B">
            <w:pPr>
              <w:rPr>
                <w:del w:id="173" w:author="nick" w:date="2019-10-29T16:33:00Z"/>
                <w:sz w:val="20"/>
                <w:szCs w:val="20"/>
              </w:rPr>
            </w:pPr>
            <w:del w:id="174" w:author="nick" w:date="2019-10-29T16:33:00Z">
              <w:r w:rsidRPr="002D6B99" w:rsidDel="002B06B9">
                <w:rPr>
                  <w:sz w:val="20"/>
                  <w:szCs w:val="20"/>
                </w:rPr>
                <w:delText>Required</w:delText>
              </w:r>
            </w:del>
          </w:p>
        </w:tc>
        <w:tc>
          <w:tcPr>
            <w:tcW w:w="3402" w:type="dxa"/>
            <w:shd w:val="clear" w:color="auto" w:fill="auto"/>
            <w:vAlign w:val="bottom"/>
          </w:tcPr>
          <w:p w14:paraId="06D0BC40" w14:textId="5D17784F" w:rsidR="005C59E0" w:rsidRPr="002D6B99" w:rsidDel="002B06B9" w:rsidRDefault="005C59E0" w:rsidP="009D4711">
            <w:pPr>
              <w:keepNext/>
              <w:rPr>
                <w:del w:id="175" w:author="nick" w:date="2019-10-29T16:33:00Z"/>
                <w:sz w:val="20"/>
                <w:szCs w:val="20"/>
              </w:rPr>
            </w:pPr>
            <w:del w:id="176" w:author="nick" w:date="2019-10-29T16:33:00Z">
              <w:r w:rsidDel="002B06B9">
                <w:rPr>
                  <w:sz w:val="20"/>
                  <w:szCs w:val="20"/>
                </w:rPr>
                <w:delText>-</w:delText>
              </w:r>
            </w:del>
          </w:p>
        </w:tc>
      </w:tr>
    </w:tbl>
    <w:p w14:paraId="791598F0" w14:textId="1A99D397" w:rsidR="009D4711" w:rsidDel="002B06B9" w:rsidRDefault="009D4711" w:rsidP="005D241A">
      <w:pPr>
        <w:pStyle w:val="Caption"/>
        <w:spacing w:before="120"/>
        <w:rPr>
          <w:del w:id="177" w:author="nick" w:date="2019-10-29T16:33:00Z"/>
        </w:rPr>
      </w:pPr>
      <w:bookmarkStart w:id="178" w:name="_Toc3566414"/>
      <w:del w:id="179" w:author="nick" w:date="2019-10-29T16:33:00Z">
        <w:r w:rsidDel="002B06B9">
          <w:delText xml:space="preserve">Table </w:delText>
        </w:r>
        <w:r w:rsidR="00D43112" w:rsidDel="002B06B9">
          <w:rPr>
            <w:b w:val="0"/>
            <w:bCs w:val="0"/>
          </w:rPr>
          <w:fldChar w:fldCharType="begin"/>
        </w:r>
        <w:r w:rsidR="00D43112" w:rsidDel="002B06B9">
          <w:delInstrText xml:space="preserve"> SEQ Table \* ARABIC </w:delInstrText>
        </w:r>
        <w:r w:rsidR="00D43112" w:rsidDel="002B06B9">
          <w:rPr>
            <w:b w:val="0"/>
            <w:bCs w:val="0"/>
          </w:rPr>
          <w:fldChar w:fldCharType="separate"/>
        </w:r>
        <w:r w:rsidR="00745DB6" w:rsidDel="002B06B9">
          <w:rPr>
            <w:noProof/>
          </w:rPr>
          <w:delText>6</w:delText>
        </w:r>
        <w:r w:rsidR="00D43112" w:rsidDel="002B06B9">
          <w:rPr>
            <w:b w:val="0"/>
            <w:bCs w:val="0"/>
          </w:rPr>
          <w:fldChar w:fldCharType="end"/>
        </w:r>
        <w:r w:rsidDel="002B06B9">
          <w:delText>: Attributes</w:delText>
        </w:r>
        <w:r w:rsidRPr="007134C9" w:rsidDel="002B06B9">
          <w:delText xml:space="preserve"> elements of </w:delText>
        </w:r>
        <w:r w:rsidR="00CF3C23" w:rsidDel="002B06B9">
          <w:delText xml:space="preserve">element </w:delText>
        </w:r>
        <w:r w:rsidR="0047588D" w:rsidRPr="000E3149" w:rsidDel="002B06B9">
          <w:rPr>
            <w:rFonts w:ascii="Courier New" w:hAnsi="Courier New" w:cs="Courier New"/>
            <w:i/>
            <w:sz w:val="18"/>
            <w:szCs w:val="18"/>
          </w:rPr>
          <w:delText>&lt;femdata&gt;</w:delText>
        </w:r>
        <w:bookmarkEnd w:id="178"/>
      </w:del>
    </w:p>
    <w:p w14:paraId="4C99311D" w14:textId="4E1D3F0A" w:rsidR="007E6340" w:rsidDel="002B06B9" w:rsidRDefault="00A533D8" w:rsidP="00A533D8">
      <w:pPr>
        <w:jc w:val="both"/>
        <w:rPr>
          <w:del w:id="180" w:author="nick" w:date="2019-10-29T16:33:00Z"/>
        </w:rPr>
      </w:pPr>
      <w:del w:id="181" w:author="nick" w:date="2019-10-29T16:33:00Z">
        <w:r w:rsidDel="002B06B9">
          <w:delText>T</w:delText>
        </w:r>
        <w:r w:rsidR="007E6340" w:rsidDel="002B06B9">
          <w:delText xml:space="preserve">he </w:delText>
        </w:r>
        <w:r w:rsidR="007E6340" w:rsidRPr="00AE3AC2" w:rsidDel="002B06B9">
          <w:rPr>
            <w:rFonts w:ascii="Courier New" w:hAnsi="Courier New" w:cs="Courier New"/>
            <w:i/>
            <w:sz w:val="18"/>
            <w:szCs w:val="18"/>
          </w:rPr>
          <w:delText>CAE_DATA</w:delText>
        </w:r>
        <w:r w:rsidR="007E6340" w:rsidDel="002B06B9">
          <w:delText xml:space="preserve"> element</w:delText>
        </w:r>
        <w:r w:rsidDel="002B06B9">
          <w:delText xml:space="preserve"> can have nested elements as defined in FATXML document version v1.1.0. These are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rsidDel="002B06B9" w14:paraId="6E63F62B" w14:textId="14CA7E69" w:rsidTr="00CF3C23">
        <w:trPr>
          <w:cantSplit/>
          <w:tblHeader/>
          <w:del w:id="182"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530842B1" w:rsidR="00A533D8" w:rsidRPr="007055D9" w:rsidDel="002B06B9" w:rsidRDefault="00A533D8" w:rsidP="005D241A">
            <w:pPr>
              <w:keepNext/>
              <w:keepLines/>
              <w:rPr>
                <w:del w:id="183" w:author="nick" w:date="2019-10-29T16:33:00Z"/>
                <w:b/>
                <w:i/>
              </w:rPr>
            </w:pPr>
            <w:del w:id="184" w:author="nick" w:date="2019-10-29T16:33:00Z">
              <w:r w:rsidRPr="007055D9" w:rsidDel="002B06B9">
                <w:rPr>
                  <w:b/>
                  <w:i/>
                </w:rPr>
                <w:delText>Nested Elements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EF354E4" w:rsidR="00A533D8" w:rsidRPr="007055D9" w:rsidDel="002B06B9" w:rsidRDefault="00A533D8" w:rsidP="005D241A">
            <w:pPr>
              <w:keepNext/>
              <w:keepLines/>
              <w:rPr>
                <w:del w:id="185" w:author="nick" w:date="2019-10-29T16:33:00Z"/>
                <w:b/>
                <w:i/>
              </w:rPr>
            </w:pPr>
            <w:del w:id="186" w:author="nick" w:date="2019-10-29T16:33:00Z">
              <w:r w:rsidRPr="007055D9" w:rsidDel="002B06B9">
                <w:rPr>
                  <w:b/>
                  <w:i/>
                </w:rPr>
                <w:delText>Multiplicity</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A0DF2CA" w:rsidR="00A533D8" w:rsidRPr="007055D9" w:rsidDel="002B06B9" w:rsidRDefault="000E60DF" w:rsidP="005D241A">
            <w:pPr>
              <w:keepNext/>
              <w:keepLines/>
              <w:rPr>
                <w:del w:id="187" w:author="nick" w:date="2019-10-29T16:33:00Z"/>
                <w:b/>
                <w:i/>
              </w:rPr>
            </w:pPr>
            <w:del w:id="188"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0428301D" w:rsidR="00A533D8" w:rsidRPr="007055D9" w:rsidDel="002B06B9" w:rsidRDefault="00A533D8" w:rsidP="005D241A">
            <w:pPr>
              <w:keepNext/>
              <w:keepLines/>
              <w:rPr>
                <w:del w:id="189" w:author="nick" w:date="2019-10-29T16:33:00Z"/>
                <w:b/>
                <w:i/>
              </w:rPr>
            </w:pPr>
            <w:del w:id="190" w:author="nick" w:date="2019-10-29T16:33:00Z">
              <w:r w:rsidRPr="007055D9" w:rsidDel="002B06B9">
                <w:rPr>
                  <w:b/>
                  <w:i/>
                </w:rPr>
                <w:delText>Constraint</w:delText>
              </w:r>
            </w:del>
          </w:p>
        </w:tc>
      </w:tr>
      <w:tr w:rsidR="00A533D8" w:rsidRPr="007055D9" w:rsidDel="002B06B9" w14:paraId="22C0DF5A" w14:textId="5FAD03D7" w:rsidTr="00CF3C23">
        <w:trPr>
          <w:cantSplit/>
          <w:del w:id="191" w:author="nick" w:date="2019-10-29T16:33:00Z"/>
        </w:trPr>
        <w:tc>
          <w:tcPr>
            <w:tcW w:w="2121" w:type="dxa"/>
            <w:shd w:val="clear" w:color="auto" w:fill="auto"/>
          </w:tcPr>
          <w:p w14:paraId="0BE7B261" w14:textId="04685EBC" w:rsidR="00A533D8" w:rsidRPr="007055D9" w:rsidDel="002B06B9" w:rsidRDefault="00AE3AC2" w:rsidP="005D241A">
            <w:pPr>
              <w:keepNext/>
              <w:keepLines/>
              <w:rPr>
                <w:del w:id="192" w:author="nick" w:date="2019-10-29T16:33:00Z"/>
              </w:rPr>
            </w:pPr>
            <w:del w:id="193" w:author="nick" w:date="2019-10-29T16:33:00Z">
              <w:r w:rsidRPr="00AE3AC2" w:rsidDel="002B06B9">
                <w:delText>REPRESENTATION</w:delText>
              </w:r>
            </w:del>
          </w:p>
        </w:tc>
        <w:tc>
          <w:tcPr>
            <w:tcW w:w="1559" w:type="dxa"/>
            <w:shd w:val="clear" w:color="auto" w:fill="auto"/>
          </w:tcPr>
          <w:p w14:paraId="52B2F64C" w14:textId="33070626" w:rsidR="00A533D8" w:rsidRPr="007055D9" w:rsidDel="002B06B9" w:rsidRDefault="00A533D8" w:rsidP="005D241A">
            <w:pPr>
              <w:keepNext/>
              <w:keepLines/>
              <w:rPr>
                <w:del w:id="194" w:author="nick" w:date="2019-10-29T16:33:00Z"/>
              </w:rPr>
            </w:pPr>
            <w:del w:id="195" w:author="nick" w:date="2019-10-29T16:33:00Z">
              <w:r w:rsidRPr="007055D9" w:rsidDel="002B06B9">
                <w:delText>1</w:delText>
              </w:r>
            </w:del>
          </w:p>
        </w:tc>
        <w:tc>
          <w:tcPr>
            <w:tcW w:w="1418" w:type="dxa"/>
            <w:shd w:val="clear" w:color="auto" w:fill="auto"/>
          </w:tcPr>
          <w:p w14:paraId="369FB141" w14:textId="69B554C9" w:rsidR="00A533D8" w:rsidRPr="007055D9" w:rsidDel="002B06B9" w:rsidRDefault="00AE3AC2" w:rsidP="005D241A">
            <w:pPr>
              <w:keepNext/>
              <w:keepLines/>
              <w:rPr>
                <w:del w:id="196" w:author="nick" w:date="2019-10-29T16:33:00Z"/>
              </w:rPr>
            </w:pPr>
            <w:del w:id="197" w:author="nick" w:date="2019-10-29T16:33:00Z">
              <w:r w:rsidDel="002B06B9">
                <w:delText>Optional</w:delText>
              </w:r>
            </w:del>
          </w:p>
        </w:tc>
        <w:tc>
          <w:tcPr>
            <w:tcW w:w="3402" w:type="dxa"/>
            <w:shd w:val="clear" w:color="auto" w:fill="auto"/>
          </w:tcPr>
          <w:p w14:paraId="275FD6D1" w14:textId="6946E430" w:rsidR="00A533D8" w:rsidRPr="007055D9" w:rsidDel="002B06B9" w:rsidRDefault="00AE3AC2" w:rsidP="005D241A">
            <w:pPr>
              <w:keepNext/>
              <w:keepLines/>
              <w:rPr>
                <w:del w:id="198" w:author="nick" w:date="2019-10-29T16:33:00Z"/>
              </w:rPr>
            </w:pPr>
            <w:del w:id="199" w:author="nick" w:date="2019-10-29T16:33:00Z">
              <w:r w:rsidDel="002B06B9">
                <w:delText>-</w:delText>
              </w:r>
            </w:del>
          </w:p>
        </w:tc>
      </w:tr>
      <w:tr w:rsidR="00E9228F" w:rsidRPr="007055D9" w:rsidDel="002B06B9" w14:paraId="0D51FB77" w14:textId="246709B5" w:rsidTr="00CF3C23">
        <w:trPr>
          <w:cantSplit/>
          <w:del w:id="200" w:author="nick" w:date="2019-10-29T16:33:00Z"/>
        </w:trPr>
        <w:tc>
          <w:tcPr>
            <w:tcW w:w="2121" w:type="dxa"/>
            <w:shd w:val="clear" w:color="auto" w:fill="auto"/>
          </w:tcPr>
          <w:p w14:paraId="5C4547DA" w14:textId="449A2143" w:rsidR="00E9228F" w:rsidRPr="00AE3AC2" w:rsidDel="002B06B9" w:rsidRDefault="00E9228F" w:rsidP="005D241A">
            <w:pPr>
              <w:keepNext/>
              <w:keepLines/>
              <w:rPr>
                <w:del w:id="201" w:author="nick" w:date="2019-10-29T16:33:00Z"/>
              </w:rPr>
            </w:pPr>
            <w:del w:id="202" w:author="nick" w:date="2019-10-29T16:33:00Z">
              <w:r w:rsidRPr="00E9228F" w:rsidDel="002B06B9">
                <w:delText>COMMENT</w:delText>
              </w:r>
            </w:del>
          </w:p>
        </w:tc>
        <w:tc>
          <w:tcPr>
            <w:tcW w:w="1559" w:type="dxa"/>
            <w:shd w:val="clear" w:color="auto" w:fill="auto"/>
          </w:tcPr>
          <w:p w14:paraId="68E24CF6" w14:textId="2146B4BC" w:rsidR="00E9228F" w:rsidRPr="007055D9" w:rsidDel="002B06B9" w:rsidRDefault="00E9228F" w:rsidP="005D241A">
            <w:pPr>
              <w:keepNext/>
              <w:keepLines/>
              <w:rPr>
                <w:del w:id="203" w:author="nick" w:date="2019-10-29T16:33:00Z"/>
              </w:rPr>
            </w:pPr>
            <w:del w:id="204" w:author="nick" w:date="2019-10-29T16:33:00Z">
              <w:r w:rsidDel="002B06B9">
                <w:delText>1</w:delText>
              </w:r>
            </w:del>
          </w:p>
        </w:tc>
        <w:tc>
          <w:tcPr>
            <w:tcW w:w="1418" w:type="dxa"/>
            <w:shd w:val="clear" w:color="auto" w:fill="auto"/>
          </w:tcPr>
          <w:p w14:paraId="4CAF603E" w14:textId="30905814" w:rsidR="00E9228F" w:rsidDel="002B06B9" w:rsidRDefault="00E9228F" w:rsidP="005D241A">
            <w:pPr>
              <w:keepNext/>
              <w:keepLines/>
              <w:rPr>
                <w:del w:id="205" w:author="nick" w:date="2019-10-29T16:33:00Z"/>
              </w:rPr>
            </w:pPr>
            <w:del w:id="206" w:author="nick" w:date="2019-10-29T16:33:00Z">
              <w:r w:rsidDel="002B06B9">
                <w:delText>Optional</w:delText>
              </w:r>
            </w:del>
          </w:p>
        </w:tc>
        <w:tc>
          <w:tcPr>
            <w:tcW w:w="3402" w:type="dxa"/>
            <w:shd w:val="clear" w:color="auto" w:fill="auto"/>
          </w:tcPr>
          <w:p w14:paraId="7F0C136B" w14:textId="2C8FD18E" w:rsidR="00E9228F" w:rsidDel="002B06B9" w:rsidRDefault="00E9228F" w:rsidP="005D241A">
            <w:pPr>
              <w:keepNext/>
              <w:keepLines/>
              <w:rPr>
                <w:del w:id="207" w:author="nick" w:date="2019-10-29T16:33:00Z"/>
              </w:rPr>
            </w:pPr>
            <w:del w:id="208" w:author="nick" w:date="2019-10-29T16:33:00Z">
              <w:r w:rsidDel="002B06B9">
                <w:delText>-</w:delText>
              </w:r>
            </w:del>
          </w:p>
        </w:tc>
      </w:tr>
      <w:tr w:rsidR="00E9228F" w:rsidRPr="007055D9" w:rsidDel="002B06B9" w14:paraId="61C7BBBE" w14:textId="0758C5F4" w:rsidTr="00CF3C23">
        <w:trPr>
          <w:cantSplit/>
          <w:del w:id="209" w:author="nick" w:date="2019-10-29T16:33:00Z"/>
        </w:trPr>
        <w:tc>
          <w:tcPr>
            <w:tcW w:w="2121" w:type="dxa"/>
            <w:shd w:val="clear" w:color="auto" w:fill="auto"/>
          </w:tcPr>
          <w:p w14:paraId="1D28C6FE" w14:textId="41644A58" w:rsidR="00E9228F" w:rsidRPr="00AE3AC2" w:rsidDel="002B06B9" w:rsidRDefault="00D86C66" w:rsidP="005D241A">
            <w:pPr>
              <w:keepNext/>
              <w:keepLines/>
              <w:rPr>
                <w:del w:id="210" w:author="nick" w:date="2019-10-29T16:33:00Z"/>
              </w:rPr>
            </w:pPr>
            <w:del w:id="211" w:author="nick" w:date="2019-10-29T16:33:00Z">
              <w:r w:rsidRPr="00D86C66" w:rsidDel="002B06B9">
                <w:delText>CAE_PART_MEMBER</w:delText>
              </w:r>
            </w:del>
          </w:p>
        </w:tc>
        <w:tc>
          <w:tcPr>
            <w:tcW w:w="1559" w:type="dxa"/>
            <w:shd w:val="clear" w:color="auto" w:fill="auto"/>
          </w:tcPr>
          <w:p w14:paraId="4066D20B" w14:textId="69CFF070" w:rsidR="00E9228F" w:rsidRPr="007055D9" w:rsidDel="002B06B9" w:rsidRDefault="00D86C66" w:rsidP="005D241A">
            <w:pPr>
              <w:keepNext/>
              <w:keepLines/>
              <w:rPr>
                <w:del w:id="212" w:author="nick" w:date="2019-10-29T16:33:00Z"/>
              </w:rPr>
            </w:pPr>
            <w:del w:id="213" w:author="nick" w:date="2019-10-29T16:33:00Z">
              <w:r w:rsidDel="002B06B9">
                <w:delText>1-*</w:delText>
              </w:r>
            </w:del>
          </w:p>
        </w:tc>
        <w:tc>
          <w:tcPr>
            <w:tcW w:w="1418" w:type="dxa"/>
            <w:shd w:val="clear" w:color="auto" w:fill="auto"/>
          </w:tcPr>
          <w:p w14:paraId="4394CCAF" w14:textId="0621B72A" w:rsidR="00E9228F" w:rsidDel="002B06B9" w:rsidRDefault="00D86C66" w:rsidP="005D241A">
            <w:pPr>
              <w:keepNext/>
              <w:keepLines/>
              <w:rPr>
                <w:del w:id="214" w:author="nick" w:date="2019-10-29T16:33:00Z"/>
              </w:rPr>
            </w:pPr>
            <w:del w:id="215" w:author="nick" w:date="2019-10-29T16:33:00Z">
              <w:r w:rsidDel="002B06B9">
                <w:delText>Required</w:delText>
              </w:r>
            </w:del>
          </w:p>
        </w:tc>
        <w:tc>
          <w:tcPr>
            <w:tcW w:w="3402" w:type="dxa"/>
            <w:shd w:val="clear" w:color="auto" w:fill="auto"/>
          </w:tcPr>
          <w:p w14:paraId="3E7D2380" w14:textId="7F0F41B5" w:rsidR="00E9228F" w:rsidDel="002B06B9" w:rsidRDefault="00D86C66" w:rsidP="005D241A">
            <w:pPr>
              <w:keepNext/>
              <w:keepLines/>
              <w:rPr>
                <w:del w:id="216" w:author="nick" w:date="2019-10-29T16:33:00Z"/>
              </w:rPr>
            </w:pPr>
            <w:del w:id="217" w:author="nick" w:date="2019-10-29T16:33:00Z">
              <w:r w:rsidDel="002B06B9">
                <w:delText>-</w:delText>
              </w:r>
            </w:del>
          </w:p>
        </w:tc>
      </w:tr>
    </w:tbl>
    <w:p w14:paraId="467A447C" w14:textId="2ABBC6AB" w:rsidR="000C0E7B" w:rsidRPr="002B06B9" w:rsidDel="002B06B9" w:rsidRDefault="00CF3C23" w:rsidP="002B06B9">
      <w:pPr>
        <w:spacing w:before="120"/>
        <w:rPr>
          <w:del w:id="218" w:author="nick" w:date="2019-10-29T16:33:00Z"/>
          <w:rFonts w:ascii="Courier New" w:hAnsi="Courier New" w:cs="Courier New"/>
          <w:i/>
          <w:sz w:val="18"/>
          <w:szCs w:val="18"/>
        </w:rPr>
      </w:pPr>
      <w:bookmarkStart w:id="219" w:name="_Toc3566415"/>
      <w:del w:id="220"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7</w:delText>
        </w:r>
        <w:r w:rsidR="00D43112" w:rsidDel="002B06B9">
          <w:fldChar w:fldCharType="end"/>
        </w:r>
        <w:r w:rsidDel="002B06B9">
          <w:delText xml:space="preserve">: Nested elements of element </w:delText>
        </w:r>
        <w:r w:rsidRPr="002B06B9" w:rsidDel="002B06B9">
          <w:rPr>
            <w:rFonts w:ascii="Courier New" w:hAnsi="Courier New" w:cs="Courier New"/>
            <w:i/>
            <w:sz w:val="18"/>
            <w:szCs w:val="18"/>
          </w:rPr>
          <w:delText>&lt;CAE_DATA&gt;</w:delText>
        </w:r>
        <w:bookmarkEnd w:id="219"/>
      </w:del>
    </w:p>
    <w:p w14:paraId="5BA2286E" w14:textId="6D335B3C" w:rsidR="000C0E7B" w:rsidRPr="000C0E7B" w:rsidDel="002B06B9" w:rsidRDefault="000C0E7B" w:rsidP="002B06B9">
      <w:pPr>
        <w:rPr>
          <w:del w:id="221" w:author="nick" w:date="2019-10-29T16:33:00Z"/>
        </w:rPr>
      </w:pPr>
      <w:del w:id="222" w:author="nick" w:date="2019-10-29T16:33:00Z">
        <w:r w:rsidRPr="000B11EA" w:rsidDel="002B06B9">
          <w:delText>The</w:delText>
        </w:r>
        <w:r w:rsidDel="002B06B9">
          <w:delText xml:space="preserve"> FATXML elements and</w:delText>
        </w:r>
        <w:r w:rsidRPr="000B11EA" w:rsidDel="002B06B9">
          <w:delText xml:space="preserve"> attributes have </w:delText>
        </w:r>
        <w:r w:rsidDel="002B06B9">
          <w:delText xml:space="preserve">the </w:delText>
        </w:r>
        <w:r w:rsidRPr="000B11EA" w:rsidDel="002B06B9">
          <w:delText>following semantics:</w:delText>
        </w:r>
      </w:del>
    </w:p>
    <w:p w14:paraId="76F5E690" w14:textId="40178FDA" w:rsidR="000C0E7B" w:rsidRPr="006B2F06" w:rsidDel="002B06B9" w:rsidRDefault="000C0E7B" w:rsidP="002B06B9">
      <w:pPr>
        <w:rPr>
          <w:del w:id="223" w:author="nick" w:date="2019-10-29T16:33:00Z"/>
        </w:rPr>
      </w:pPr>
      <w:del w:id="224" w:author="nick" w:date="2019-10-29T16:33:00Z">
        <w:r w:rsidDel="002B06B9">
          <w:rPr>
            <w:rStyle w:val="elementdeftypeChar"/>
          </w:rPr>
          <w:delText>VERSION</w:delText>
        </w:r>
        <w:r w:rsidRPr="000C0E7B" w:rsidDel="002B06B9">
          <w:delText xml:space="preserve">: It represents the CAE Variant in the xml code. </w:delText>
        </w:r>
        <w:r w:rsidR="003C556E" w:rsidRPr="003C556E" w:rsidDel="002B06B9">
          <w:delText xml:space="preserve">The 0 value </w:delText>
        </w:r>
        <w:r w:rsidRPr="003C556E" w:rsidDel="002B06B9">
          <w:delText xml:space="preserve">stands for original data from PDM System. </w:delText>
        </w:r>
        <w:r w:rsidRPr="006B2F06" w:rsidDel="002B06B9">
          <w:delText>If the CAE Part is being modified in a preprocessor then this attribute will be incremented.</w:delText>
        </w:r>
      </w:del>
    </w:p>
    <w:p w14:paraId="529B2403" w14:textId="0658753F" w:rsidR="009C7EF3" w:rsidRPr="006B2F06" w:rsidDel="002B06B9" w:rsidRDefault="000C0E7B" w:rsidP="002B06B9">
      <w:pPr>
        <w:rPr>
          <w:del w:id="225" w:author="nick" w:date="2019-10-29T16:33:00Z"/>
        </w:rPr>
      </w:pPr>
      <w:del w:id="226" w:author="nick" w:date="2019-10-29T16:33:00Z">
        <w:r w:rsidRPr="000C0E7B" w:rsidDel="002B06B9">
          <w:rPr>
            <w:rStyle w:val="elementdeftypeChar"/>
          </w:rPr>
          <w:delText>REPRESENTATION</w:delText>
        </w:r>
        <w:r w:rsidDel="002B06B9">
          <w:delText>:</w:delText>
        </w:r>
        <w:r w:rsidRPr="000C0E7B" w:rsidDel="002B06B9">
          <w:delText xml:space="preserve"> </w:delText>
        </w:r>
        <w:r w:rsidR="003240A2" w:rsidRPr="000C0E7B" w:rsidDel="002B06B9">
          <w:delText xml:space="preserve">This element describes by </w:delText>
        </w:r>
        <w:r w:rsidR="001467B0" w:rsidRPr="000C0E7B" w:rsidDel="002B06B9">
          <w:delText>text</w:delText>
        </w:r>
        <w:r w:rsidR="003240A2" w:rsidRPr="000C0E7B" w:rsidDel="002B06B9">
          <w:delText xml:space="preserve"> content within its nested element value the same PDM Part which is being represented by a specific FE modeling technique</w:delText>
        </w:r>
        <w:r w:rsidR="009C7EF3" w:rsidRPr="000C0E7B" w:rsidDel="002B06B9">
          <w:delText>.</w:delText>
        </w:r>
        <w:r w:rsidR="003240A2" w:rsidRPr="000C0E7B" w:rsidDel="002B06B9">
          <w:delText xml:space="preserve"> </w:delText>
        </w:r>
        <w:r w:rsidR="003240A2" w:rsidRPr="006B2F06" w:rsidDel="002B06B9">
          <w:delText>E.g. for CRASH or NVH different mesh quality or used FE Element can be assumed.</w:delText>
        </w:r>
      </w:del>
    </w:p>
    <w:p w14:paraId="24C1711E" w14:textId="5F359DB6" w:rsidR="00CE4CDE" w:rsidRPr="000C0E7B" w:rsidDel="002B06B9" w:rsidRDefault="000C0E7B" w:rsidP="002B06B9">
      <w:pPr>
        <w:rPr>
          <w:del w:id="227" w:author="nick" w:date="2019-10-29T16:33:00Z"/>
        </w:rPr>
      </w:pPr>
      <w:del w:id="228" w:author="nick" w:date="2019-10-29T16:33:00Z">
        <w:r w:rsidRPr="000C0E7B" w:rsidDel="002B06B9">
          <w:rPr>
            <w:rStyle w:val="elementdeftypeChar"/>
          </w:rPr>
          <w:delText>COMMENT</w:delText>
        </w:r>
        <w:r w:rsidDel="002B06B9">
          <w:delText>:</w:delText>
        </w:r>
        <w:r w:rsidRPr="000C0E7B" w:rsidDel="002B06B9">
          <w:delText xml:space="preserve"> </w:delText>
        </w:r>
        <w:r w:rsidR="003240A2" w:rsidRPr="000C0E7B" w:rsidDel="002B06B9">
          <w:delText>This element can be used to make some comments regarding to the applied CAE data</w:delText>
        </w:r>
        <w:r w:rsidR="00CE4CDE" w:rsidRPr="000C0E7B" w:rsidDel="002B06B9">
          <w:delText>.</w:delText>
        </w:r>
      </w:del>
    </w:p>
    <w:p w14:paraId="2C1D4033" w14:textId="627A3359" w:rsidR="00CE4CDE" w:rsidRDefault="000C0E7B" w:rsidP="002B06B9">
      <w:pPr>
        <w:rPr>
          <w:ins w:id="229" w:author="nick" w:date="2019-10-29T16:33:00Z"/>
        </w:rPr>
      </w:pPr>
      <w:del w:id="230" w:author="nick" w:date="2019-10-29T16:33:00Z">
        <w:r w:rsidRPr="000C0E7B" w:rsidDel="002B06B9">
          <w:rPr>
            <w:rStyle w:val="elementdeftypeChar"/>
          </w:rPr>
          <w:lastRenderedPageBreak/>
          <w:delText>CAE_PART_MEMBER</w:delText>
        </w:r>
        <w:r w:rsidDel="002B06B9">
          <w:delText>:</w:delText>
        </w:r>
        <w:r w:rsidRPr="000C0E7B" w:rsidDel="002B06B9">
          <w:delText xml:space="preserve"> </w:delText>
        </w:r>
        <w:r w:rsidR="00133094" w:rsidRPr="000C0E7B" w:rsidDel="002B06B9">
          <w:delText xml:space="preserve">To describe the </w:delText>
        </w:r>
        <w:r w:rsidR="00E3398E" w:rsidRPr="000C0E7B" w:rsidDel="002B06B9">
          <w:delText>CAE</w:delText>
        </w:r>
        <w:r w:rsidR="00133094" w:rsidRPr="000C0E7B" w:rsidDel="002B06B9">
          <w:delText xml:space="preserve"> part members involved in the connection this element can be used to identify it by defining an </w:delText>
        </w:r>
        <w:r w:rsidR="00133094" w:rsidRPr="000C0E7B" w:rsidDel="002B06B9">
          <w:rPr>
            <w:rFonts w:ascii="Courier New" w:hAnsi="Courier New" w:cs="Courier New"/>
            <w:i/>
            <w:sz w:val="18"/>
          </w:rPr>
          <w:delText>ID</w:delText>
        </w:r>
        <w:r w:rsidR="00133094" w:rsidRPr="000C0E7B" w:rsidDel="002B06B9">
          <w:delText xml:space="preserve"> and </w:delText>
        </w:r>
        <w:r w:rsidR="00133094" w:rsidRPr="000C0E7B" w:rsidDel="002B06B9">
          <w:rPr>
            <w:rFonts w:ascii="Courier New" w:hAnsi="Courier New" w:cs="Courier New"/>
            <w:i/>
            <w:sz w:val="18"/>
          </w:rPr>
          <w:delText>ENTITY</w:delText>
        </w:r>
        <w:r w:rsidR="00133094" w:rsidRPr="000C0E7B" w:rsidDel="002B06B9">
          <w:delText xml:space="preserve"> elements</w:delText>
        </w:r>
        <w:r w:rsidR="00CE4CDE" w:rsidRPr="000C0E7B" w:rsidDel="002B06B9">
          <w:delText>.</w:delText>
        </w:r>
        <w:r w:rsidR="00230658" w:rsidRPr="000C0E7B" w:rsidDel="002B06B9">
          <w:delText xml:space="preserve"> </w:delText>
        </w:r>
      </w:del>
      <w:r w:rsidR="00FE3D90" w:rsidRPr="00FE3D90">
        <w:t xml:space="preserve">For further </w:t>
      </w:r>
      <w:r w:rsidR="00230658" w:rsidRPr="00FE3D90">
        <w:t xml:space="preserve">definition of </w:t>
      </w:r>
      <w:del w:id="231" w:author="nick" w:date="2019-10-29T16:46:00Z">
        <w:r w:rsidR="00230658" w:rsidRPr="00FE3D90" w:rsidDel="003D35D3">
          <w:rPr>
            <w:rFonts w:ascii="Courier New" w:hAnsi="Courier New" w:cs="Courier New"/>
            <w:i/>
            <w:sz w:val="18"/>
          </w:rPr>
          <w:delText>CAE_PART_MEMBER</w:delText>
        </w:r>
      </w:del>
      <w:ins w:id="232" w:author="nick" w:date="2019-10-29T16:46:00Z">
        <w:r w:rsidR="003D35D3">
          <w:rPr>
            <w:rFonts w:ascii="Courier New" w:hAnsi="Courier New" w:cs="Courier New"/>
            <w:i/>
            <w:sz w:val="18"/>
          </w:rPr>
          <w:t xml:space="preserve">ENTITY </w:t>
        </w:r>
      </w:ins>
      <w:del w:id="233" w:author="nick" w:date="2019-10-29T16:46:00Z">
        <w:r w:rsidR="00230658" w:rsidRPr="00FE3D90" w:rsidDel="003D35D3">
          <w:rPr>
            <w:sz w:val="18"/>
          </w:rPr>
          <w:delText xml:space="preserve"> </w:delText>
        </w:r>
      </w:del>
      <w:r w:rsidR="00230658" w:rsidRPr="00FE3D90">
        <w:t xml:space="preserve">see the document </w:t>
      </w:r>
      <w:r w:rsidR="003F6EA5" w:rsidRPr="00FE3D90">
        <w:t xml:space="preserve">source website for </w:t>
      </w:r>
      <w:r w:rsidR="00230658" w:rsidRPr="00FE3D90">
        <w:t>FATXML [</w:t>
      </w:r>
      <w:hyperlink w:anchor="ReferenceFATXML2011" w:history="1">
        <w:r w:rsidR="00230658" w:rsidRPr="00FE3D90">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2648E83A" w:rsidR="000C2483" w:rsidRPr="00821FC2" w:rsidDel="00887351" w:rsidRDefault="000C2483" w:rsidP="00206E87">
      <w:pPr>
        <w:pStyle w:val="XMLCode"/>
        <w:keepNext/>
        <w:keepLines/>
        <w:rPr>
          <w:del w:id="234" w:author="nick" w:date="2019-10-29T15:51:00Z"/>
          <w:b/>
          <w:color w:val="0070C0"/>
        </w:rPr>
      </w:pPr>
      <w:del w:id="235" w:author="nick" w:date="2019-10-29T15:51:00Z">
        <w:r w:rsidRPr="00821FC2" w:rsidDel="00887351">
          <w:rPr>
            <w:b/>
            <w:color w:val="0070C0"/>
          </w:rPr>
          <w:delText xml:space="preserve">    </w:delText>
        </w:r>
        <w:r w:rsidR="00812BEE" w:rsidRPr="00821FC2" w:rsidDel="00887351">
          <w:rPr>
            <w:b/>
            <w:color w:val="0070C0"/>
          </w:rPr>
          <w:delText xml:space="preserve">    </w:delText>
        </w:r>
        <w:r w:rsidR="00411CED" w:rsidDel="00887351">
          <w:rPr>
            <w:b/>
            <w:color w:val="0070C0"/>
          </w:rPr>
          <w:delText xml:space="preserve">   </w:delText>
        </w:r>
        <w:r w:rsidR="00956153" w:rsidDel="00887351">
          <w:rPr>
            <w:b/>
            <w:color w:val="0070C0"/>
          </w:rPr>
          <w:delText xml:space="preserve"> </w:delText>
        </w:r>
        <w:r w:rsidR="00D232BE" w:rsidRPr="00821FC2" w:rsidDel="00887351">
          <w:rPr>
            <w:b/>
            <w:color w:val="0070C0"/>
          </w:rPr>
          <w:delText>&lt;CAE</w:delText>
        </w:r>
        <w:r w:rsidR="00680804" w:rsidRPr="00821FC2" w:rsidDel="00887351">
          <w:rPr>
            <w:b/>
            <w:color w:val="0070C0"/>
          </w:rPr>
          <w:delText>_</w:delText>
        </w:r>
        <w:r w:rsidRPr="00821FC2" w:rsidDel="00887351">
          <w:rPr>
            <w:b/>
            <w:color w:val="0070C0"/>
          </w:rPr>
          <w:delText>DATA</w:delText>
        </w:r>
        <w:r w:rsidR="00FA6BA7" w:rsidRPr="00821FC2" w:rsidDel="00887351">
          <w:rPr>
            <w:b/>
            <w:color w:val="0070C0"/>
          </w:rPr>
          <w:delText xml:space="preserve"> </w:delText>
        </w:r>
        <w:r w:rsidR="008E1B88" w:rsidDel="00887351">
          <w:rPr>
            <w:b/>
            <w:color w:val="0070C0"/>
          </w:rPr>
          <w:delText>VERSION=”1”</w:delText>
        </w:r>
        <w:r w:rsidRPr="00821FC2" w:rsidDel="00887351">
          <w:rPr>
            <w:b/>
            <w:color w:val="0070C0"/>
          </w:rPr>
          <w:delText>&gt;</w:delText>
        </w:r>
      </w:del>
    </w:p>
    <w:p w14:paraId="1833A726" w14:textId="26557B4B" w:rsidR="00956153" w:rsidDel="00887351" w:rsidRDefault="00812BEE" w:rsidP="00206E87">
      <w:pPr>
        <w:pStyle w:val="XMLCode"/>
        <w:keepNext/>
        <w:keepLines/>
        <w:rPr>
          <w:del w:id="236" w:author="nick" w:date="2019-10-29T15:51:00Z"/>
          <w:b/>
          <w:color w:val="0070C0"/>
        </w:rPr>
      </w:pPr>
      <w:del w:id="237" w:author="nick" w:date="2019-10-29T15:51:00Z">
        <w:r w:rsidRPr="00821FC2" w:rsidDel="00887351">
          <w:rPr>
            <w:b/>
            <w:color w:val="0070C0"/>
          </w:rPr>
          <w:delText xml:space="preserve">    </w:delText>
        </w:r>
        <w:r w:rsidR="00956153" w:rsidDel="00887351">
          <w:rPr>
            <w:b/>
            <w:color w:val="0070C0"/>
          </w:rPr>
          <w:delText xml:space="preserve">    </w:delText>
        </w:r>
        <w:r w:rsidR="000C2483" w:rsidRPr="00821FC2" w:rsidDel="00887351">
          <w:rPr>
            <w:b/>
            <w:color w:val="0070C0"/>
          </w:rPr>
          <w:delText xml:space="preserve">       </w:delText>
        </w:r>
        <w:r w:rsidR="00956153" w:rsidDel="00887351">
          <w:rPr>
            <w:b/>
            <w:color w:val="0070C0"/>
          </w:rPr>
          <w:delText xml:space="preserve"> &lt;REPRESENTATION&gt;</w:delText>
        </w:r>
      </w:del>
    </w:p>
    <w:p w14:paraId="10A02A0F" w14:textId="3867B441" w:rsidR="00956153" w:rsidDel="00887351" w:rsidRDefault="00956153" w:rsidP="00206E87">
      <w:pPr>
        <w:pStyle w:val="XMLCode"/>
        <w:keepNext/>
        <w:keepLines/>
        <w:rPr>
          <w:del w:id="238" w:author="nick" w:date="2019-10-29T15:51:00Z"/>
          <w:b/>
          <w:color w:val="0070C0"/>
        </w:rPr>
      </w:pPr>
      <w:del w:id="239" w:author="nick" w:date="2019-10-29T15:51:00Z">
        <w:r w:rsidDel="00887351">
          <w:rPr>
            <w:b/>
            <w:color w:val="0070C0"/>
          </w:rPr>
          <w:delText xml:space="preserve">                    ...</w:delText>
        </w:r>
      </w:del>
    </w:p>
    <w:p w14:paraId="6B7A3F56" w14:textId="7D7AEA71" w:rsidR="00956153" w:rsidDel="00887351" w:rsidRDefault="00956153" w:rsidP="00206E87">
      <w:pPr>
        <w:pStyle w:val="XMLCode"/>
        <w:keepNext/>
        <w:keepLines/>
        <w:rPr>
          <w:del w:id="240" w:author="nick" w:date="2019-10-29T15:51:00Z"/>
          <w:b/>
          <w:color w:val="0070C0"/>
        </w:rPr>
      </w:pPr>
      <w:del w:id="241" w:author="nick" w:date="2019-10-29T15:51:00Z">
        <w:r w:rsidDel="00887351">
          <w:rPr>
            <w:b/>
            <w:color w:val="0070C0"/>
          </w:rPr>
          <w:delText xml:space="preserve">                &lt;/REPRESENTATION&gt;</w:delText>
        </w:r>
      </w:del>
    </w:p>
    <w:p w14:paraId="4BDCC7CB" w14:textId="6F80E02B" w:rsidR="00956153" w:rsidDel="00887351" w:rsidRDefault="00956153" w:rsidP="00206E87">
      <w:pPr>
        <w:pStyle w:val="XMLCode"/>
        <w:keepNext/>
        <w:keepLines/>
        <w:rPr>
          <w:del w:id="242" w:author="nick" w:date="2019-10-29T15:51:00Z"/>
          <w:b/>
          <w:color w:val="0070C0"/>
        </w:rPr>
      </w:pPr>
      <w:del w:id="243" w:author="nick" w:date="2019-10-29T15:51:00Z">
        <w:r w:rsidDel="00887351">
          <w:rPr>
            <w:b/>
            <w:color w:val="0070C0"/>
          </w:rPr>
          <w:delText xml:space="preserve">                &lt;COMMENT&gt;</w:delText>
        </w:r>
      </w:del>
    </w:p>
    <w:p w14:paraId="6FE992D5" w14:textId="3E24B9D9" w:rsidR="00956153" w:rsidDel="00887351" w:rsidRDefault="00956153" w:rsidP="00206E87">
      <w:pPr>
        <w:pStyle w:val="XMLCode"/>
        <w:keepNext/>
        <w:keepLines/>
        <w:rPr>
          <w:del w:id="244" w:author="nick" w:date="2019-10-29T15:51:00Z"/>
          <w:b/>
          <w:color w:val="0070C0"/>
        </w:rPr>
      </w:pPr>
      <w:del w:id="245" w:author="nick" w:date="2019-10-29T15:51:00Z">
        <w:r w:rsidDel="00887351">
          <w:rPr>
            <w:b/>
            <w:color w:val="0070C0"/>
          </w:rPr>
          <w:delText xml:space="preserve">                    ...</w:delText>
        </w:r>
      </w:del>
    </w:p>
    <w:p w14:paraId="6EB2D848" w14:textId="21FA86C9" w:rsidR="00956153" w:rsidDel="00887351" w:rsidRDefault="00956153" w:rsidP="00206E87">
      <w:pPr>
        <w:pStyle w:val="XMLCode"/>
        <w:keepNext/>
        <w:keepLines/>
        <w:rPr>
          <w:del w:id="246" w:author="nick" w:date="2019-10-29T15:51:00Z"/>
          <w:b/>
          <w:color w:val="0070C0"/>
        </w:rPr>
      </w:pPr>
      <w:del w:id="247" w:author="nick" w:date="2019-10-29T15:51:00Z">
        <w:r w:rsidDel="00887351">
          <w:rPr>
            <w:b/>
            <w:color w:val="0070C0"/>
          </w:rPr>
          <w:delText xml:space="preserve">                &lt;/COMMENT&gt;</w:delText>
        </w:r>
      </w:del>
    </w:p>
    <w:p w14:paraId="5E20395E" w14:textId="1A030000" w:rsidR="000C2483" w:rsidRPr="00821FC2" w:rsidDel="00887351" w:rsidRDefault="00956153" w:rsidP="00206E87">
      <w:pPr>
        <w:pStyle w:val="XMLCode"/>
        <w:keepNext/>
        <w:keepLines/>
        <w:rPr>
          <w:del w:id="248" w:author="nick" w:date="2019-10-29T15:51:00Z"/>
          <w:b/>
          <w:color w:val="0070C0"/>
        </w:rPr>
      </w:pPr>
      <w:del w:id="249" w:author="nick" w:date="2019-10-29T15:51:00Z">
        <w:r w:rsidDel="00887351">
          <w:rPr>
            <w:b/>
            <w:color w:val="0070C0"/>
          </w:rPr>
          <w:delText xml:space="preserve">                </w:delText>
        </w:r>
        <w:r w:rsidR="000C2483" w:rsidRPr="00821FC2" w:rsidDel="00887351">
          <w:rPr>
            <w:b/>
            <w:color w:val="0070C0"/>
          </w:rPr>
          <w:delText>&lt;CAE_PART_MEMBER ID="1"&gt;</w:delText>
        </w:r>
      </w:del>
    </w:p>
    <w:p w14:paraId="1545A4B1" w14:textId="075BFB5B"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0" w:author="nick" w:date="2019-10-29T15:52:00Z">
        <w:r w:rsidRPr="00821FC2" w:rsidDel="00887351">
          <w:rPr>
            <w:b/>
            <w:color w:val="0070C0"/>
          </w:rPr>
          <w:delText xml:space="preserve">       </w:delText>
        </w:r>
      </w:del>
      <w:r w:rsidRPr="00821FC2">
        <w:rPr>
          <w:b/>
          <w:color w:val="0070C0"/>
        </w:rPr>
        <w:t>&lt;</w:t>
      </w:r>
      <w:del w:id="251" w:author="nick" w:date="2019-10-29T16:37:00Z">
        <w:r w:rsidRPr="00821FC2" w:rsidDel="002B06B9">
          <w:rPr>
            <w:b/>
            <w:color w:val="0070C0"/>
          </w:rPr>
          <w:delText>ENTITY</w:delText>
        </w:r>
      </w:del>
      <w:proofErr w:type="gramStart"/>
      <w:ins w:id="252" w:author="nick" w:date="2019-10-29T16:37:00Z">
        <w:r w:rsidR="002B06B9">
          <w:rPr>
            <w:b/>
            <w:color w:val="0070C0"/>
          </w:rPr>
          <w:t>entity</w:t>
        </w:r>
      </w:ins>
      <w:proofErr w:type="gramEnd"/>
      <w:r w:rsidRPr="00821FC2">
        <w:rPr>
          <w:b/>
          <w:color w:val="0070C0"/>
        </w:rPr>
        <w:t>&gt;</w:t>
      </w:r>
    </w:p>
    <w:p w14:paraId="2BCBD01A" w14:textId="673B88E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3" w:author="nick" w:date="2019-10-29T15:52:00Z">
        <w:r w:rsidRPr="00821FC2" w:rsidDel="00887351">
          <w:rPr>
            <w:b/>
            <w:color w:val="0070C0"/>
          </w:rPr>
          <w:delText xml:space="preserve">       </w:delText>
        </w:r>
      </w:del>
      <w:r w:rsidRPr="00821FC2">
        <w:rPr>
          <w:b/>
          <w:color w:val="0070C0"/>
        </w:rPr>
        <w:t>&lt;TYPE&gt;</w:t>
      </w:r>
    </w:p>
    <w:p w14:paraId="44FB38F5" w14:textId="240ECF8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4" w:author="nick" w:date="2019-10-29T15:52:00Z">
        <w:r w:rsidRPr="00821FC2" w:rsidDel="00887351">
          <w:rPr>
            <w:b/>
            <w:color w:val="0070C0"/>
          </w:rPr>
          <w:delText xml:space="preserve">       </w:delText>
        </w:r>
      </w:del>
      <w:r w:rsidRPr="00821FC2">
        <w:rPr>
          <w:b/>
          <w:color w:val="0070C0"/>
        </w:rPr>
        <w:t>CQUAD</w:t>
      </w:r>
    </w:p>
    <w:p w14:paraId="74C4DBBA" w14:textId="1A23A506"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del w:id="255" w:author="nick" w:date="2019-10-29T15:52:00Z">
        <w:r w:rsidR="00812BEE" w:rsidRPr="00821FC2" w:rsidDel="00887351">
          <w:rPr>
            <w:b/>
            <w:color w:val="0070C0"/>
          </w:rPr>
          <w:delText xml:space="preserve">   </w:delText>
        </w:r>
        <w:r w:rsidRPr="00821FC2" w:rsidDel="00887351">
          <w:rPr>
            <w:b/>
            <w:color w:val="0070C0"/>
          </w:rPr>
          <w:delText xml:space="preserve">    </w:delText>
        </w:r>
      </w:del>
      <w:r w:rsidRPr="00821FC2">
        <w:rPr>
          <w:b/>
          <w:color w:val="0070C0"/>
        </w:rPr>
        <w:t>&lt;/TYPE&gt;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del w:id="256" w:author="nick" w:date="2019-10-29T15:52:00Z">
        <w:r w:rsidRPr="00821FC2" w:rsidDel="00887351">
          <w:rPr>
            <w:b/>
            <w:color w:val="0070C0"/>
          </w:rPr>
          <w:delText xml:space="preserve">      </w:delText>
        </w:r>
        <w:r w:rsidR="00812BEE" w:rsidRPr="00821FC2" w:rsidDel="00887351">
          <w:rPr>
            <w:b/>
            <w:color w:val="0070C0"/>
          </w:rPr>
          <w:delText xml:space="preserve"> </w:delText>
        </w:r>
      </w:del>
      <w:r w:rsidR="00812BEE" w:rsidRPr="00821FC2">
        <w:rPr>
          <w:b/>
          <w:color w:val="0070C0"/>
        </w:rPr>
        <w:t xml:space="preserve">   </w:t>
      </w:r>
      <w:r w:rsidRPr="00821FC2">
        <w:rPr>
          <w:b/>
          <w:color w:val="0070C0"/>
        </w:rPr>
        <w:t>&lt;ID&gt;</w:t>
      </w:r>
    </w:p>
    <w:p w14:paraId="735C73AC" w14:textId="37E4E40D"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w:t>
      </w:r>
      <w:del w:id="257" w:author="nick" w:date="2019-10-29T15:52:00Z">
        <w:r w:rsidR="000C2483" w:rsidRPr="00821FC2" w:rsidDel="00887351">
          <w:rPr>
            <w:b/>
            <w:color w:val="0070C0"/>
          </w:rPr>
          <w:delText xml:space="preserve">       </w:delText>
        </w:r>
      </w:del>
      <w:r w:rsidR="000C2483" w:rsidRPr="00821FC2">
        <w:rPr>
          <w:b/>
          <w:color w:val="0070C0"/>
        </w:rPr>
        <w:t>12345-12356</w:t>
      </w:r>
    </w:p>
    <w:p w14:paraId="3CCE9435" w14:textId="75682874"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8" w:author="nick" w:date="2019-10-29T15:52:00Z">
        <w:r w:rsidRPr="00821FC2" w:rsidDel="00887351">
          <w:rPr>
            <w:b/>
            <w:color w:val="0070C0"/>
          </w:rPr>
          <w:delText xml:space="preserve">       </w:delText>
        </w:r>
      </w:del>
      <w:r w:rsidRPr="00821FC2">
        <w:rPr>
          <w:b/>
          <w:color w:val="0070C0"/>
        </w:rPr>
        <w:t>&lt;/ID&gt;</w:t>
      </w:r>
    </w:p>
    <w:p w14:paraId="5C187F82" w14:textId="1154483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9" w:author="nick" w:date="2019-10-29T15:52:00Z">
        <w:r w:rsidRPr="00821FC2" w:rsidDel="00887351">
          <w:rPr>
            <w:b/>
            <w:color w:val="0070C0"/>
          </w:rPr>
          <w:delText xml:space="preserve">       </w:delText>
        </w:r>
      </w:del>
      <w:r w:rsidRPr="00821FC2">
        <w:rPr>
          <w:b/>
          <w:color w:val="0070C0"/>
        </w:rPr>
        <w:t>&lt;/</w:t>
      </w:r>
      <w:del w:id="260" w:author="nick" w:date="2019-10-29T16:37:00Z">
        <w:r w:rsidRPr="00821FC2" w:rsidDel="002B06B9">
          <w:rPr>
            <w:b/>
            <w:color w:val="0070C0"/>
          </w:rPr>
          <w:delText>ENTITY</w:delText>
        </w:r>
      </w:del>
      <w:ins w:id="261" w:author="nick" w:date="2019-10-29T16:37:00Z">
        <w:r w:rsidR="002B06B9">
          <w:rPr>
            <w:b/>
            <w:color w:val="0070C0"/>
          </w:rPr>
          <w:t>entity</w:t>
        </w:r>
      </w:ins>
      <w:r w:rsidRPr="00821FC2">
        <w:rPr>
          <w:b/>
          <w:color w:val="0070C0"/>
        </w:rPr>
        <w:t>&gt;</w:t>
      </w:r>
    </w:p>
    <w:p w14:paraId="32E0784B" w14:textId="2BB2197A" w:rsidR="000C2483" w:rsidRPr="00821FC2" w:rsidDel="00887351" w:rsidRDefault="000C2483" w:rsidP="00206E87">
      <w:pPr>
        <w:pStyle w:val="XMLCode"/>
        <w:keepNext/>
        <w:keepLines/>
        <w:rPr>
          <w:del w:id="262" w:author="nick" w:date="2019-10-29T15:52:00Z"/>
          <w:b/>
          <w:color w:val="0070C0"/>
        </w:rPr>
      </w:pPr>
      <w:del w:id="263" w:author="nick" w:date="2019-10-29T15:52:00Z">
        <w:r w:rsidRPr="00821FC2" w:rsidDel="00887351">
          <w:rPr>
            <w:b/>
            <w:color w:val="0070C0"/>
          </w:rPr>
          <w:delText xml:space="preserve">            </w:delText>
        </w:r>
        <w:r w:rsidR="00812BEE" w:rsidRPr="00821FC2" w:rsidDel="00887351">
          <w:rPr>
            <w:b/>
            <w:color w:val="0070C0"/>
          </w:rPr>
          <w:delText xml:space="preserve">    </w:delText>
        </w:r>
        <w:r w:rsidRPr="00821FC2" w:rsidDel="00887351">
          <w:rPr>
            <w:b/>
            <w:color w:val="0070C0"/>
          </w:rPr>
          <w:delText>&lt;/CAE_PART_MEMBER&gt;</w:delText>
        </w:r>
      </w:del>
    </w:p>
    <w:p w14:paraId="68739575" w14:textId="72365353" w:rsidR="000C2483" w:rsidRPr="00821FC2" w:rsidDel="00887351" w:rsidRDefault="00812BEE" w:rsidP="00206E87">
      <w:pPr>
        <w:pStyle w:val="XMLCode"/>
        <w:keepNext/>
        <w:keepLines/>
        <w:rPr>
          <w:del w:id="264" w:author="nick" w:date="2019-10-29T15:52:00Z"/>
          <w:b/>
          <w:color w:val="0070C0"/>
        </w:rPr>
      </w:pPr>
      <w:del w:id="265" w:author="nick" w:date="2019-10-29T15:52:00Z">
        <w:r w:rsidRPr="00821FC2" w:rsidDel="00887351">
          <w:rPr>
            <w:b/>
            <w:color w:val="0070C0"/>
          </w:rPr>
          <w:delText xml:space="preserve">    </w:delText>
        </w:r>
        <w:r w:rsidR="00D232BE" w:rsidRPr="00821FC2" w:rsidDel="00887351">
          <w:rPr>
            <w:b/>
            <w:color w:val="0070C0"/>
          </w:rPr>
          <w:delText xml:space="preserve">        &lt;/CAE</w:delText>
        </w:r>
        <w:r w:rsidR="00680804" w:rsidRPr="00821FC2" w:rsidDel="00887351">
          <w:rPr>
            <w:b/>
            <w:color w:val="0070C0"/>
          </w:rPr>
          <w:delText>_</w:delText>
        </w:r>
        <w:r w:rsidR="000C2483" w:rsidRPr="00821FC2" w:rsidDel="00887351">
          <w:rPr>
            <w:b/>
            <w:color w:val="0070C0"/>
          </w:rPr>
          <w:delText>DATA&gt;</w:delText>
        </w:r>
      </w:del>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266" w:name="_Toc373504790"/>
      <w:bookmarkStart w:id="267" w:name="_Toc373505008"/>
      <w:bookmarkStart w:id="268" w:name="_Toc339013872"/>
      <w:bookmarkStart w:id="269" w:name="_Ref414560151"/>
      <w:bookmarkStart w:id="270" w:name="_Toc3556946"/>
      <w:bookmarkStart w:id="271" w:name="_Toc24967442"/>
      <w:bookmarkEnd w:id="266"/>
      <w:bookmarkEnd w:id="267"/>
      <w:r w:rsidRPr="007055D9">
        <w:t>Connection Data</w:t>
      </w:r>
      <w:bookmarkEnd w:id="268"/>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69"/>
      <w:bookmarkEnd w:id="270"/>
      <w:bookmarkEnd w:id="271"/>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D6349E5" w:rsidR="00680DB0" w:rsidRPr="007055D9" w:rsidRDefault="00206E87" w:rsidP="00206E87">
      <w:pPr>
        <w:pStyle w:val="Caption"/>
        <w:spacing w:before="120"/>
      </w:pPr>
      <w:bookmarkStart w:id="272" w:name="_Toc3566416"/>
      <w:bookmarkStart w:id="273" w:name="_Toc24726634"/>
      <w:r>
        <w:t xml:space="preserve">Table </w:t>
      </w:r>
      <w:r>
        <w:fldChar w:fldCharType="begin"/>
      </w:r>
      <w:r>
        <w:instrText xml:space="preserve"> SEQ Table \* ARABIC </w:instrText>
      </w:r>
      <w:r>
        <w:fldChar w:fldCharType="separate"/>
      </w:r>
      <w:r w:rsidR="007427E8">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2"/>
      <w:bookmarkEnd w:id="27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lastRenderedPageBreak/>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6516C3EC" w:rsidR="006F1928" w:rsidRDefault="00206E87" w:rsidP="00206E87">
      <w:pPr>
        <w:pStyle w:val="Caption"/>
        <w:spacing w:before="120"/>
        <w:rPr>
          <w:b w:val="0"/>
          <w:lang w:eastAsia="x-none"/>
        </w:rPr>
      </w:pPr>
      <w:bookmarkStart w:id="274" w:name="_Toc3566417"/>
      <w:bookmarkStart w:id="275" w:name="_Toc24726635"/>
      <w:r>
        <w:t xml:space="preserve">Table </w:t>
      </w:r>
      <w:r>
        <w:fldChar w:fldCharType="begin"/>
      </w:r>
      <w:r>
        <w:instrText xml:space="preserve"> SEQ Table \* ARABIC </w:instrText>
      </w:r>
      <w:r>
        <w:fldChar w:fldCharType="separate"/>
      </w:r>
      <w:r w:rsidR="007427E8">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4"/>
      <w:bookmarkEnd w:id="275"/>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276" w:name="_Ref432343981"/>
      <w:bookmarkStart w:id="277" w:name="_Toc3556947"/>
      <w:bookmarkStart w:id="278" w:name="_Toc24967443"/>
      <w:r w:rsidRPr="007055D9">
        <w:t xml:space="preserve">Connected </w:t>
      </w:r>
      <w:r w:rsidR="00A101BB" w:rsidRPr="007055D9">
        <w:t>Objects</w:t>
      </w:r>
      <w:bookmarkEnd w:id="276"/>
      <w:bookmarkEnd w:id="277"/>
      <w:bookmarkEnd w:id="278"/>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567225B" w:rsidR="004C7100" w:rsidRDefault="004C7100" w:rsidP="004C7100">
      <w:pPr>
        <w:pStyle w:val="Caption"/>
        <w:spacing w:before="120"/>
      </w:pPr>
      <w:bookmarkStart w:id="279" w:name="_Toc3566418"/>
      <w:bookmarkStart w:id="280" w:name="_Toc24726636"/>
      <w:bookmarkStart w:id="281" w:name="_Ref371942385"/>
      <w:r>
        <w:t xml:space="preserve">Table </w:t>
      </w:r>
      <w:r>
        <w:fldChar w:fldCharType="begin"/>
      </w:r>
      <w:r>
        <w:instrText xml:space="preserve"> SEQ Table \* ARABIC </w:instrText>
      </w:r>
      <w:r>
        <w:fldChar w:fldCharType="separate"/>
      </w:r>
      <w:r w:rsidR="007427E8">
        <w:rPr>
          <w:noProof/>
        </w:rPr>
        <w:t>8</w:t>
      </w:r>
      <w:r>
        <w:fldChar w:fldCharType="end"/>
      </w:r>
      <w:r>
        <w:t xml:space="preserve">: </w:t>
      </w:r>
      <w:r w:rsidR="00F92FB3">
        <w:t xml:space="preserve">Nested elements of </w:t>
      </w:r>
      <w:r w:rsidR="00F92FB3" w:rsidRPr="00F92FB3">
        <w:rPr>
          <w:rStyle w:val="elementdeftypeChar"/>
          <w:b/>
        </w:rPr>
        <w:t>&lt;connected_to&gt;</w:t>
      </w:r>
      <w:bookmarkEnd w:id="279"/>
      <w:bookmarkEnd w:id="280"/>
    </w:p>
    <w:p w14:paraId="6E0C7858" w14:textId="77777777" w:rsidR="00A33BC7" w:rsidRPr="007055D9" w:rsidRDefault="00543B6B" w:rsidP="00860E71">
      <w:pPr>
        <w:pStyle w:val="Heading4"/>
      </w:pPr>
      <w:bookmarkStart w:id="282" w:name="_Ref428791371"/>
      <w:bookmarkStart w:id="283" w:name="_Ref428891357"/>
      <w:bookmarkStart w:id="284" w:name="_Ref428892751"/>
      <w:bookmarkStart w:id="285" w:name="_Toc3556948"/>
      <w:bookmarkStart w:id="286" w:name="_Toc24967444"/>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81"/>
      <w:bookmarkEnd w:id="282"/>
      <w:bookmarkEnd w:id="283"/>
      <w:bookmarkEnd w:id="284"/>
      <w:bookmarkEnd w:id="285"/>
      <w:bookmarkEnd w:id="286"/>
    </w:p>
    <w:p w14:paraId="6F71B85C" w14:textId="1B72F2B7" w:rsidR="00FA12FD" w:rsidRPr="007055D9" w:rsidRDefault="00FA12FD" w:rsidP="003103A4">
      <w:pPr>
        <w:jc w:val="both"/>
      </w:pPr>
      <w:r w:rsidRPr="007055D9">
        <w:t xml:space="preserve">In χMCF, a part may refer to one CAx part or one CAE property, as well. However, if both attributes </w:t>
      </w:r>
      <w:r w:rsidR="00194316">
        <w:t>"</w:t>
      </w:r>
      <w:r w:rsidRPr="007055D9">
        <w:t>label</w:t>
      </w:r>
      <w:r w:rsidR="00194316">
        <w:t>"</w:t>
      </w:r>
      <w:r w:rsidRPr="007055D9">
        <w:t xml:space="preserve"> and </w:t>
      </w:r>
      <w:r w:rsidR="00194316">
        <w:t>"</w:t>
      </w:r>
      <w:r w:rsidRPr="007055D9">
        <w:t>pid</w:t>
      </w:r>
      <w:r w:rsidR="00194316">
        <w:t>"</w:t>
      </w:r>
      <w:r w:rsidRPr="007055D9">
        <w:t xml:space="preserve">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509DCCEE" w:rsidR="004C7100" w:rsidRDefault="004C7100" w:rsidP="004C7100">
      <w:pPr>
        <w:pStyle w:val="Caption"/>
        <w:spacing w:before="120"/>
      </w:pPr>
      <w:bookmarkStart w:id="287" w:name="_Toc3566419"/>
      <w:bookmarkStart w:id="288" w:name="_Toc24726637"/>
      <w:r>
        <w:t xml:space="preserve">Table </w:t>
      </w:r>
      <w:r>
        <w:fldChar w:fldCharType="begin"/>
      </w:r>
      <w:r>
        <w:instrText xml:space="preserve"> SEQ Table \* ARABIC </w:instrText>
      </w:r>
      <w:r>
        <w:fldChar w:fldCharType="separate"/>
      </w:r>
      <w:r w:rsidR="007427E8">
        <w:rPr>
          <w:noProof/>
        </w:rPr>
        <w:t>9</w:t>
      </w:r>
      <w:r>
        <w:fldChar w:fldCharType="end"/>
      </w:r>
      <w:r>
        <w:t xml:space="preserve">: </w:t>
      </w:r>
      <w:r w:rsidR="002A02AE">
        <w:t xml:space="preserve">Attributes of element </w:t>
      </w:r>
      <w:r w:rsidR="002A02AE" w:rsidRPr="002A02AE">
        <w:rPr>
          <w:rStyle w:val="elementdeftypeChar"/>
          <w:b/>
        </w:rPr>
        <w:t>&lt;part/&gt;</w:t>
      </w:r>
      <w:bookmarkEnd w:id="287"/>
      <w:bookmarkEnd w:id="28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89" w:name="_Toc3556949"/>
      <w:bookmarkStart w:id="290" w:name="_Toc24967445"/>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89"/>
      <w:bookmarkEnd w:id="290"/>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50CBB86D" w:rsidR="002C7187" w:rsidRDefault="002C7187" w:rsidP="005D241A">
      <w:pPr>
        <w:pStyle w:val="Caption"/>
        <w:spacing w:before="120"/>
      </w:pPr>
      <w:bookmarkStart w:id="291" w:name="_Toc3566420"/>
      <w:bookmarkStart w:id="292" w:name="_Toc24726638"/>
      <w:r>
        <w:t xml:space="preserve">Table </w:t>
      </w:r>
      <w:r w:rsidR="00D43112">
        <w:fldChar w:fldCharType="begin"/>
      </w:r>
      <w:r w:rsidR="00D43112">
        <w:instrText xml:space="preserve"> SEQ Table \* ARABIC </w:instrText>
      </w:r>
      <w:r w:rsidR="00D43112">
        <w:fldChar w:fldCharType="separate"/>
      </w:r>
      <w:r w:rsidR="007427E8">
        <w:rPr>
          <w:noProof/>
        </w:rPr>
        <w:t>10</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91"/>
      <w:bookmarkEnd w:id="292"/>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gramStart"/>
      <w:r w:rsidRPr="00CC7960">
        <w:rPr>
          <w:b/>
          <w:color w:val="0070C0"/>
        </w:rPr>
        <w:t>pid</w:t>
      </w:r>
      <w:proofErr w:type="gram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lastRenderedPageBreak/>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rPr>
          <w:ins w:id="293" w:author="nick" w:date="2019-11-10T14:42:00Z"/>
        </w:rPr>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77777777" w:rsidR="00C5158C" w:rsidRPr="007055D9" w:rsidRDefault="00C5158C" w:rsidP="00C5158C">
      <w:pPr>
        <w:pStyle w:val="Heading4"/>
        <w:rPr>
          <w:ins w:id="294" w:author="nick" w:date="2019-11-10T14:42:00Z"/>
        </w:rPr>
      </w:pPr>
      <w:bookmarkStart w:id="295" w:name="_Toc21650806"/>
      <w:bookmarkStart w:id="296" w:name="_Ref21651717"/>
      <w:bookmarkStart w:id="297" w:name="_Toc24967446"/>
      <w:ins w:id="298" w:author="nick" w:date="2019-11-10T14:42:00Z">
        <w:r>
          <w:t>Special Topological situations</w:t>
        </w:r>
        <w:bookmarkEnd w:id="295"/>
        <w:bookmarkEnd w:id="296"/>
        <w:bookmarkEnd w:id="297"/>
      </w:ins>
    </w:p>
    <w:p w14:paraId="7ADB0469" w14:textId="77777777" w:rsidR="00C5158C" w:rsidRDefault="00C5158C" w:rsidP="00C5158C">
      <w:pPr>
        <w:rPr>
          <w:ins w:id="299" w:author="nick" w:date="2019-11-10T14:42:00Z"/>
        </w:rPr>
      </w:pPr>
      <w:ins w:id="300" w:author="nick" w:date="2019-11-10T14:42:00Z">
        <w:r>
          <w:rPr>
            <w:noProof/>
            <w:lang w:eastAsia="en-US"/>
          </w:rPr>
          <mc:AlternateContent>
            <mc:Choice Requires="wps">
              <w:drawing>
                <wp:anchor distT="0" distB="0" distL="114300" distR="114300" simplePos="0" relativeHeight="251718656" behindDoc="0" locked="0" layoutInCell="1" allowOverlap="1" wp14:anchorId="3B82B4DF" wp14:editId="2061B571">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9B3707" w:rsidRPr="003A0545" w:rsidRDefault="009B3707" w:rsidP="00C5158C">
                              <w:pPr>
                                <w:pStyle w:val="Caption"/>
                                <w:rPr>
                                  <w:noProof/>
                                  <w:szCs w:val="24"/>
                                </w:rPr>
                              </w:pPr>
                              <w:bookmarkStart w:id="301" w:name="_Ref21650472"/>
                              <w:bookmarkStart w:id="302" w:name="_Toc21650945"/>
                              <w:bookmarkStart w:id="303" w:name="_Toc24721898"/>
                              <w:r>
                                <w:t xml:space="preserve">Figure </w:t>
                              </w:r>
                              <w:r>
                                <w:fldChar w:fldCharType="begin"/>
                              </w:r>
                              <w:r>
                                <w:instrText xml:space="preserve"> SEQ Figure \* ARABIC </w:instrText>
                              </w:r>
                              <w:r>
                                <w:fldChar w:fldCharType="separate"/>
                              </w:r>
                              <w:r>
                                <w:rPr>
                                  <w:noProof/>
                                </w:rPr>
                                <w:t>7</w:t>
                              </w:r>
                              <w:r>
                                <w:fldChar w:fldCharType="end"/>
                              </w:r>
                              <w:bookmarkEnd w:id="301"/>
                              <w:r>
                                <w:t>: special topologies</w:t>
                              </w:r>
                              <w:bookmarkEnd w:id="302"/>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9B3707" w:rsidRPr="003A0545" w:rsidRDefault="009B3707" w:rsidP="00C5158C">
                        <w:pPr>
                          <w:pStyle w:val="Caption"/>
                          <w:rPr>
                            <w:noProof/>
                            <w:szCs w:val="24"/>
                          </w:rPr>
                        </w:pPr>
                        <w:bookmarkStart w:id="304" w:name="_Ref21650472"/>
                        <w:bookmarkStart w:id="305" w:name="_Toc21650945"/>
                        <w:bookmarkStart w:id="306" w:name="_Toc24721898"/>
                        <w:r>
                          <w:t xml:space="preserve">Figure </w:t>
                        </w:r>
                        <w:r>
                          <w:fldChar w:fldCharType="begin"/>
                        </w:r>
                        <w:r>
                          <w:instrText xml:space="preserve"> SEQ Figure \* ARABIC </w:instrText>
                        </w:r>
                        <w:r>
                          <w:fldChar w:fldCharType="separate"/>
                        </w:r>
                        <w:r>
                          <w:rPr>
                            <w:noProof/>
                          </w:rPr>
                          <w:t>7</w:t>
                        </w:r>
                        <w:r>
                          <w:fldChar w:fldCharType="end"/>
                        </w:r>
                        <w:bookmarkEnd w:id="304"/>
                        <w:r>
                          <w:t>: special topologies</w:t>
                        </w:r>
                        <w:bookmarkEnd w:id="305"/>
                        <w:bookmarkEnd w:id="306"/>
                      </w:p>
                    </w:txbxContent>
                  </v:textbox>
                  <w10:wrap type="square"/>
                </v:shape>
              </w:pict>
            </mc:Fallback>
          </mc:AlternateContent>
        </w:r>
        <w:r>
          <w:rPr>
            <w:noProof/>
            <w:lang w:eastAsia="en-US"/>
          </w:rPr>
          <w:drawing>
            <wp:anchor distT="0" distB="0" distL="114300" distR="114300" simplePos="0" relativeHeight="251717632" behindDoc="0" locked="0" layoutInCell="1" allowOverlap="1" wp14:anchorId="5F7A6F24" wp14:editId="77068FAB">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The aim of the &lt;connection_group&gt; element is to group up all the joints that connect the same parts.</w:t>
        </w:r>
      </w:ins>
    </w:p>
    <w:p w14:paraId="3F4538BD" w14:textId="049F10D6" w:rsidR="00C5158C" w:rsidRDefault="00C5158C" w:rsidP="00C5158C">
      <w:pPr>
        <w:rPr>
          <w:ins w:id="307" w:author="nick" w:date="2019-11-10T14:42:00Z"/>
        </w:rPr>
      </w:pPr>
      <w:ins w:id="308" w:author="nick" w:date="2019-11-10T14:42:00Z">
        <w:r>
          <w:t xml:space="preserve">Therefore, </w:t>
        </w:r>
        <w:r w:rsidRPr="00004037">
          <w:rPr>
            <w:rFonts w:ascii="Courier New" w:hAnsi="Courier New" w:cs="Courier New"/>
            <w:b/>
            <w:i/>
            <w:sz w:val="18"/>
            <w:szCs w:val="18"/>
          </w:rPr>
          <w:t>&lt;connected_to/&gt;</w:t>
        </w:r>
        <w:r>
          <w:t xml:space="preserve"> contains each part connected in the joint, just once. However, it may be i</w:t>
        </w:r>
        <w:r w:rsidR="00237521">
          <w:t>mportant to explicitly define</w:t>
        </w:r>
        <w:r>
          <w:t xml:space="preserve"> how some parts of the group are connected.</w:t>
        </w:r>
      </w:ins>
    </w:p>
    <w:p w14:paraId="5D9E8998" w14:textId="77777777" w:rsidR="00C5158C" w:rsidRDefault="00C5158C" w:rsidP="00C5158C">
      <w:pPr>
        <w:rPr>
          <w:ins w:id="309" w:author="nick" w:date="2019-11-10T14:42:00Z"/>
        </w:rPr>
      </w:pPr>
      <w:ins w:id="310" w:author="nick" w:date="2019-11-10T14:42:00Z">
        <w:r>
          <w:t>This includes the following scenaria:</w:t>
        </w:r>
      </w:ins>
    </w:p>
    <w:p w14:paraId="26116B61" w14:textId="77777777" w:rsidR="00C5158C" w:rsidRDefault="00C5158C" w:rsidP="00C5158C">
      <w:pPr>
        <w:pStyle w:val="ListParagraph"/>
        <w:numPr>
          <w:ilvl w:val="0"/>
          <w:numId w:val="61"/>
        </w:numPr>
        <w:rPr>
          <w:ins w:id="311" w:author="nick" w:date="2019-11-10T14:42:00Z"/>
        </w:rPr>
      </w:pPr>
      <w:ins w:id="312" w:author="nick" w:date="2019-11-10T14:42:00Z">
        <w:r>
          <w:t>the stacking order of the connected parts may be important</w:t>
        </w:r>
      </w:ins>
    </w:p>
    <w:p w14:paraId="055135F1" w14:textId="77777777" w:rsidR="00C5158C" w:rsidRDefault="00C5158C" w:rsidP="00C5158C">
      <w:pPr>
        <w:pStyle w:val="ListParagraph"/>
        <w:numPr>
          <w:ilvl w:val="0"/>
          <w:numId w:val="61"/>
        </w:numPr>
        <w:rPr>
          <w:ins w:id="313" w:author="nick" w:date="2019-11-10T14:42:00Z"/>
        </w:rPr>
      </w:pPr>
      <w:ins w:id="314" w:author="nick" w:date="2019-11-10T14:42:00Z">
        <w:r>
          <w:t>some parts may be involved more than once in a  joint (self-connected joint).</w:t>
        </w:r>
      </w:ins>
    </w:p>
    <w:p w14:paraId="178F1FE4" w14:textId="77777777" w:rsidR="00C5158C" w:rsidRDefault="00C5158C" w:rsidP="00C5158C">
      <w:pPr>
        <w:pStyle w:val="ListParagraph"/>
        <w:numPr>
          <w:ilvl w:val="1"/>
          <w:numId w:val="61"/>
        </w:numPr>
        <w:rPr>
          <w:ins w:id="315" w:author="nick" w:date="2019-11-10T14:42:00Z"/>
        </w:rPr>
      </w:pPr>
      <w:ins w:id="316" w:author="nick" w:date="2019-11-10T14:42:00Z">
        <w:r>
          <w:t>each part involved in a self-connected joint more than once is known, or</w:t>
        </w:r>
      </w:ins>
    </w:p>
    <w:p w14:paraId="68C7304A" w14:textId="77777777" w:rsidR="00C5158C" w:rsidRDefault="00C5158C" w:rsidP="00C5158C">
      <w:pPr>
        <w:pStyle w:val="ListParagraph"/>
        <w:numPr>
          <w:ilvl w:val="1"/>
          <w:numId w:val="61"/>
        </w:numPr>
        <w:rPr>
          <w:ins w:id="317" w:author="nick" w:date="2019-11-10T14:42:00Z"/>
        </w:rPr>
      </w:pPr>
      <w:ins w:id="318" w:author="nick" w:date="2019-11-10T14:42:00Z">
        <w:r>
          <w:t xml:space="preserve">just the </w:t>
        </w:r>
        <w:r w:rsidRPr="00004037">
          <w:rPr>
            <w:i/>
          </w:rPr>
          <w:t>number</w:t>
        </w:r>
        <w:r>
          <w:t xml:space="preserve"> of parts involved in a  self-connected joint is known.</w:t>
        </w:r>
      </w:ins>
    </w:p>
    <w:p w14:paraId="3C946525" w14:textId="77777777" w:rsidR="00C5158C" w:rsidRDefault="00C5158C" w:rsidP="00C5158C">
      <w:pPr>
        <w:rPr>
          <w:ins w:id="319" w:author="nick" w:date="2019-11-10T14:42:00Z"/>
        </w:rPr>
      </w:pPr>
    </w:p>
    <w:p w14:paraId="23F90340" w14:textId="20332C8B" w:rsidR="00C5158C" w:rsidRDefault="00C5158C" w:rsidP="00C5158C">
      <w:pPr>
        <w:rPr>
          <w:ins w:id="320" w:author="nick" w:date="2019-11-10T14:42:00Z"/>
        </w:rPr>
      </w:pPr>
      <w:ins w:id="321" w:author="nick" w:date="2019-11-10T14:42:00Z">
        <w:r>
          <w:t xml:space="preserve">In </w:t>
        </w:r>
        <w:r>
          <w:fldChar w:fldCharType="begin"/>
        </w:r>
        <w:r>
          <w:instrText xml:space="preserve"> REF _Ref21650472 \h </w:instrText>
        </w:r>
      </w:ins>
      <w:ins w:id="322" w:author="nick" w:date="2019-11-10T14:42:00Z">
        <w:r>
          <w:fldChar w:fldCharType="separate"/>
        </w:r>
        <w:r>
          <w:t xml:space="preserve">Figure </w:t>
        </w:r>
        <w:r>
          <w:rPr>
            <w:noProof/>
          </w:rPr>
          <w:t>7</w:t>
        </w:r>
        <w:r>
          <w:fldChar w:fldCharType="end"/>
        </w:r>
        <w:r>
          <w:t xml:space="preserve">, all joints, A, B, C, exist under the same </w:t>
        </w:r>
        <w:r w:rsidRPr="009F6133">
          <w:rPr>
            <w:rFonts w:ascii="Courier New" w:hAnsi="Courier New" w:cs="Courier New"/>
            <w:b/>
            <w:i/>
            <w:sz w:val="18"/>
            <w:szCs w:val="18"/>
          </w:rPr>
          <w:t>&lt;connection_group&gt;</w:t>
        </w:r>
        <w:r>
          <w:t xml:space="preserve">, but each </w:t>
        </w:r>
      </w:ins>
      <w:ins w:id="323" w:author="nick" w:date="2019-11-10T14:59:00Z">
        <w:r w:rsidR="00237521">
          <w:t>joint</w:t>
        </w:r>
      </w:ins>
      <w:ins w:id="324" w:author="nick" w:date="2019-11-10T14:42:00Z">
        <w:r>
          <w:t xml:space="preserve"> is connected in a different way.</w:t>
        </w:r>
      </w:ins>
    </w:p>
    <w:p w14:paraId="22FE7AAE" w14:textId="77777777" w:rsidR="00C5158C" w:rsidRDefault="00C5158C" w:rsidP="00C5158C">
      <w:pPr>
        <w:pStyle w:val="XMLCode"/>
        <w:ind w:firstLine="0"/>
        <w:rPr>
          <w:ins w:id="325" w:author="nick" w:date="2019-11-10T14:42:00Z"/>
        </w:rPr>
      </w:pPr>
    </w:p>
    <w:p w14:paraId="17B5232E" w14:textId="77777777" w:rsidR="00C5158C" w:rsidRDefault="00C5158C" w:rsidP="00C5158C">
      <w:pPr>
        <w:pStyle w:val="XMLCode"/>
        <w:ind w:firstLine="0"/>
        <w:rPr>
          <w:ins w:id="326" w:author="nick" w:date="2019-11-10T14:42:00Z"/>
        </w:rPr>
      </w:pPr>
      <w:ins w:id="327" w:author="nick" w:date="2019-11-10T14:42:00Z">
        <w:r>
          <w:t>&lt;connection_group&gt;</w:t>
        </w:r>
      </w:ins>
    </w:p>
    <w:p w14:paraId="1B135782" w14:textId="77777777" w:rsidR="00C5158C" w:rsidRDefault="00C5158C" w:rsidP="00C5158C">
      <w:pPr>
        <w:pStyle w:val="XMLCode"/>
        <w:ind w:firstLine="0"/>
        <w:rPr>
          <w:ins w:id="328" w:author="nick" w:date="2019-11-10T14:42:00Z"/>
        </w:rPr>
      </w:pPr>
      <w:ins w:id="329" w:author="nick" w:date="2019-11-10T14:42:00Z">
        <w:r>
          <w:t xml:space="preserve">    </w:t>
        </w:r>
        <w:r w:rsidRPr="00C3027A">
          <w:t>&lt;connected_to&gt;</w:t>
        </w:r>
      </w:ins>
    </w:p>
    <w:p w14:paraId="5010C7C1" w14:textId="416169E2" w:rsidR="00C5158C" w:rsidRDefault="00C5158C" w:rsidP="00C5158C">
      <w:pPr>
        <w:pStyle w:val="XMLCode"/>
        <w:ind w:firstLine="0"/>
        <w:rPr>
          <w:ins w:id="330" w:author="nick" w:date="2019-11-10T14:42:00Z"/>
        </w:rPr>
      </w:pPr>
      <w:ins w:id="331" w:author="nick" w:date="2019-11-10T14:42:00Z">
        <w:r>
          <w:t xml:space="preserve">       </w:t>
        </w:r>
        <w:r w:rsidRPr="00C3027A">
          <w:t xml:space="preserve"> &lt;part index=</w:t>
        </w:r>
      </w:ins>
      <w:ins w:id="332" w:author="nick" w:date="2019-11-24T12:20:00Z">
        <w:r w:rsidR="00194316">
          <w:t>"</w:t>
        </w:r>
      </w:ins>
      <w:ins w:id="333" w:author="nick" w:date="2019-11-10T14:42:00Z">
        <w:r w:rsidRPr="00C3027A">
          <w:t>1</w:t>
        </w:r>
      </w:ins>
      <w:ins w:id="334" w:author="nick" w:date="2019-11-24T12:20:00Z">
        <w:r w:rsidR="00194316">
          <w:t>"</w:t>
        </w:r>
      </w:ins>
      <w:ins w:id="335" w:author="nick" w:date="2019-11-10T14:42:00Z">
        <w:r w:rsidRPr="00C3027A">
          <w:t xml:space="preserve"> label=</w:t>
        </w:r>
      </w:ins>
      <w:ins w:id="336" w:author="nick" w:date="2019-11-24T12:20:00Z">
        <w:r w:rsidR="00194316">
          <w:t>"</w:t>
        </w:r>
      </w:ins>
      <w:ins w:id="337" w:author="nick" w:date="2019-11-10T14:44:00Z">
        <w:r>
          <w:t>PART_</w:t>
        </w:r>
      </w:ins>
      <w:ins w:id="338" w:author="nick" w:date="2019-11-19T16:00:00Z">
        <w:r w:rsidR="007F2E66">
          <w:t>7000800</w:t>
        </w:r>
      </w:ins>
      <w:ins w:id="339" w:author="nick" w:date="2019-11-24T12:20:00Z">
        <w:r w:rsidR="00194316">
          <w:t>"</w:t>
        </w:r>
      </w:ins>
      <w:ins w:id="340" w:author="nick" w:date="2019-11-10T14:42:00Z">
        <w:r w:rsidRPr="00C3027A">
          <w:t xml:space="preserve">/&gt; </w:t>
        </w:r>
      </w:ins>
      <w:ins w:id="341" w:author="nick" w:date="2019-11-19T16:00:00Z">
        <w:r w:rsidR="007F2E66">
          <w:t xml:space="preserve">  &lt;</w:t>
        </w:r>
        <w:proofErr w:type="gramStart"/>
        <w:r w:rsidR="007F2E66">
          <w:t>!--</w:t>
        </w:r>
        <w:proofErr w:type="gramEnd"/>
        <w:r w:rsidR="007F2E66">
          <w:t xml:space="preserve"> green --&gt;</w:t>
        </w:r>
      </w:ins>
    </w:p>
    <w:p w14:paraId="2ECC136D" w14:textId="67991600" w:rsidR="00C5158C" w:rsidRDefault="00C5158C" w:rsidP="00C5158C">
      <w:pPr>
        <w:pStyle w:val="XMLCode"/>
        <w:ind w:firstLine="0"/>
        <w:rPr>
          <w:ins w:id="342" w:author="nick" w:date="2019-11-10T14:42:00Z"/>
        </w:rPr>
      </w:pPr>
      <w:ins w:id="343" w:author="nick" w:date="2019-11-10T14:42:00Z">
        <w:r>
          <w:t xml:space="preserve">        &lt;part index=</w:t>
        </w:r>
      </w:ins>
      <w:ins w:id="344" w:author="nick" w:date="2019-11-24T12:20:00Z">
        <w:r w:rsidR="00194316">
          <w:t>"</w:t>
        </w:r>
      </w:ins>
      <w:ins w:id="345" w:author="nick" w:date="2019-11-10T14:42:00Z">
        <w:r>
          <w:t>2</w:t>
        </w:r>
      </w:ins>
      <w:ins w:id="346" w:author="nick" w:date="2019-11-24T12:20:00Z">
        <w:r w:rsidR="00194316">
          <w:t>"</w:t>
        </w:r>
      </w:ins>
      <w:ins w:id="347" w:author="nick" w:date="2019-11-10T14:42:00Z">
        <w:r>
          <w:t xml:space="preserve"> label=</w:t>
        </w:r>
      </w:ins>
      <w:ins w:id="348" w:author="nick" w:date="2019-11-24T12:20:00Z">
        <w:r w:rsidR="00194316">
          <w:t>"</w:t>
        </w:r>
      </w:ins>
      <w:ins w:id="349" w:author="nick" w:date="2019-11-10T14:44:00Z">
        <w:r>
          <w:t>PART_</w:t>
        </w:r>
      </w:ins>
      <w:ins w:id="350" w:author="nick" w:date="2019-11-19T16:00:00Z">
        <w:r w:rsidR="007F2E66">
          <w:t>7000400</w:t>
        </w:r>
      </w:ins>
      <w:ins w:id="351" w:author="nick" w:date="2019-11-24T12:20:00Z">
        <w:r w:rsidR="00194316">
          <w:t>"</w:t>
        </w:r>
      </w:ins>
      <w:ins w:id="352" w:author="nick" w:date="2019-11-10T14:42:00Z">
        <w:r w:rsidRPr="00C3027A">
          <w:t xml:space="preserve">/&gt; </w:t>
        </w:r>
      </w:ins>
      <w:ins w:id="353" w:author="nick" w:date="2019-11-19T16:00:00Z">
        <w:r w:rsidR="007F2E66">
          <w:t xml:space="preserve">  &lt;</w:t>
        </w:r>
        <w:proofErr w:type="gramStart"/>
        <w:r w:rsidR="007F2E66">
          <w:t>!--</w:t>
        </w:r>
        <w:proofErr w:type="gramEnd"/>
        <w:r w:rsidR="007F2E66">
          <w:t xml:space="preserve"> red </w:t>
        </w:r>
      </w:ins>
      <w:ins w:id="354" w:author="nick" w:date="2019-11-19T16:01:00Z">
        <w:r w:rsidR="007F2E66">
          <w:t xml:space="preserve">  --&gt;</w:t>
        </w:r>
      </w:ins>
    </w:p>
    <w:p w14:paraId="66120E0B" w14:textId="77777777" w:rsidR="00C5158C" w:rsidRDefault="00C5158C" w:rsidP="00C5158C">
      <w:pPr>
        <w:pStyle w:val="XMLCode"/>
        <w:ind w:firstLine="0"/>
        <w:rPr>
          <w:ins w:id="355" w:author="nick" w:date="2019-11-10T14:42:00Z"/>
        </w:rPr>
      </w:pPr>
      <w:ins w:id="356" w:author="nick" w:date="2019-11-10T14:42:00Z">
        <w:r>
          <w:t xml:space="preserve">    </w:t>
        </w:r>
        <w:r w:rsidRPr="00C3027A">
          <w:t>&lt;/connected_to&gt;</w:t>
        </w:r>
      </w:ins>
    </w:p>
    <w:p w14:paraId="5DB1A6D8" w14:textId="77777777" w:rsidR="00C5158C" w:rsidRDefault="00C5158C" w:rsidP="00C5158C">
      <w:pPr>
        <w:pStyle w:val="XMLCode"/>
        <w:ind w:firstLine="0"/>
        <w:rPr>
          <w:ins w:id="357" w:author="nick" w:date="2019-11-10T14:42:00Z"/>
        </w:rPr>
      </w:pPr>
      <w:ins w:id="358" w:author="nick" w:date="2019-11-10T14:42:00Z">
        <w:r>
          <w:t>&lt;/connection_group&gt;</w:t>
        </w:r>
      </w:ins>
    </w:p>
    <w:p w14:paraId="035A8710" w14:textId="77777777" w:rsidR="00C5158C" w:rsidRDefault="00C5158C" w:rsidP="00C5158C">
      <w:pPr>
        <w:pStyle w:val="XMLCode"/>
        <w:ind w:firstLine="0"/>
        <w:rPr>
          <w:ins w:id="359" w:author="nick" w:date="2019-11-10T14:42:00Z"/>
        </w:rPr>
      </w:pPr>
    </w:p>
    <w:p w14:paraId="42FC1514" w14:textId="6620CE4E" w:rsidR="00C5158C" w:rsidRDefault="00C5158C" w:rsidP="00C5158C">
      <w:pPr>
        <w:rPr>
          <w:ins w:id="360" w:author="nick" w:date="2019-11-10T14:42:00Z"/>
        </w:rPr>
      </w:pPr>
      <w:ins w:id="361" w:author="nick" w:date="2019-11-10T14:42:00Z">
        <w:r>
          <w:t xml:space="preserve">For joints A and C the number of flanges connected is more than the number of parts in &lt;connected_to&gt;. Between joints A and C, the flanges feature </w:t>
        </w:r>
      </w:ins>
      <w:ins w:id="362" w:author="nick" w:date="2019-11-10T15:00:00Z">
        <w:r w:rsidR="00237521">
          <w:t>the same</w:t>
        </w:r>
      </w:ins>
      <w:ins w:id="363" w:author="nick" w:date="2019-11-10T14:42:00Z">
        <w:r>
          <w:t xml:space="preserve"> parts, </w:t>
        </w:r>
      </w:ins>
      <w:ins w:id="364" w:author="nick" w:date="2019-11-10T15:00:00Z">
        <w:r w:rsidR="00237521">
          <w:t xml:space="preserve">but </w:t>
        </w:r>
      </w:ins>
      <w:ins w:id="365" w:author="nick" w:date="2019-11-10T14:42:00Z">
        <w:r>
          <w:t>in a different order.</w:t>
        </w:r>
      </w:ins>
    </w:p>
    <w:p w14:paraId="5BC176CE" w14:textId="77777777" w:rsidR="00C5158C" w:rsidRDefault="00C5158C" w:rsidP="00C5158C">
      <w:pPr>
        <w:rPr>
          <w:ins w:id="366" w:author="nick" w:date="2019-11-10T14:42:00Z"/>
        </w:rPr>
      </w:pPr>
      <w:ins w:id="367" w:author="nick" w:date="2019-11-10T14:42:00Z">
        <w:r>
          <w:t xml:space="preserve">To store this information for each case, the </w:t>
        </w:r>
        <w:r w:rsidRPr="009F6133">
          <w:rPr>
            <w:rFonts w:ascii="Courier New" w:hAnsi="Courier New" w:cs="Courier New"/>
            <w:b/>
            <w:i/>
            <w:sz w:val="18"/>
            <w:szCs w:val="18"/>
          </w:rPr>
          <w:t>&lt;stacking/&gt;</w:t>
        </w:r>
        <w:r>
          <w:t xml:space="preserve"> element comes to use. </w:t>
        </w:r>
      </w:ins>
    </w:p>
    <w:p w14:paraId="27F7B52C" w14:textId="77777777" w:rsidR="00C5158C" w:rsidRPr="007A2082" w:rsidRDefault="00C5158C" w:rsidP="00C5158C">
      <w:pPr>
        <w:pStyle w:val="Heading5"/>
        <w:keepNext/>
        <w:rPr>
          <w:ins w:id="368" w:author="nick" w:date="2019-11-10T14:42:00Z"/>
          <w:b w:val="0"/>
        </w:rPr>
      </w:pPr>
      <w:ins w:id="369" w:author="nick" w:date="2019-11-10T14:42:00Z">
        <w:r>
          <w:t xml:space="preserve">Element </w:t>
        </w:r>
        <w:r w:rsidRPr="007A2082">
          <w:rPr>
            <w:b w:val="0"/>
          </w:rPr>
          <w:t>&lt;</w:t>
        </w:r>
        <w:r w:rsidRPr="007A2082">
          <w:rPr>
            <w:b w:val="0"/>
            <w:szCs w:val="18"/>
          </w:rPr>
          <w:t>stacking</w:t>
        </w:r>
        <w:r w:rsidRPr="007A2082">
          <w:rPr>
            <w:b w:val="0"/>
          </w:rPr>
          <w:t>/&gt;</w:t>
        </w:r>
      </w:ins>
    </w:p>
    <w:p w14:paraId="64EE27E2" w14:textId="77777777" w:rsidR="00C5158C" w:rsidRDefault="00C5158C" w:rsidP="00C5158C">
      <w:pPr>
        <w:rPr>
          <w:ins w:id="370" w:author="nick" w:date="2019-11-10T14:42:00Z"/>
        </w:rPr>
      </w:pPr>
      <w:ins w:id="371" w:author="nick" w:date="2019-11-10T14:42:00Z">
        <w:r w:rsidRPr="009F6133">
          <w:rPr>
            <w:rFonts w:ascii="Courier New" w:hAnsi="Courier New" w:cs="Courier New"/>
            <w:b/>
            <w:i/>
            <w:sz w:val="18"/>
            <w:szCs w:val="18"/>
          </w:rPr>
          <w:t>&lt;</w:t>
        </w:r>
        <w:proofErr w:type="gramStart"/>
        <w:r w:rsidRPr="009F6133">
          <w:rPr>
            <w:rFonts w:ascii="Courier New" w:hAnsi="Courier New" w:cs="Courier New"/>
            <w:b/>
            <w:i/>
            <w:sz w:val="18"/>
            <w:szCs w:val="18"/>
          </w:rPr>
          <w:t>stacking</w:t>
        </w:r>
        <w:proofErr w:type="gramEnd"/>
        <w:r w:rsidRPr="009F6133">
          <w:rPr>
            <w:rFonts w:ascii="Courier New" w:hAnsi="Courier New" w:cs="Courier New"/>
            <w:b/>
            <w:i/>
            <w:sz w:val="18"/>
            <w:szCs w:val="18"/>
          </w:rPr>
          <w:t>&gt;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ins>
    </w:p>
    <w:p w14:paraId="1F7CED35" w14:textId="77777777" w:rsidR="00C5158C" w:rsidRPr="007055D9" w:rsidRDefault="00C5158C" w:rsidP="00C5158C">
      <w:pPr>
        <w:keepNext/>
        <w:spacing w:before="120"/>
        <w:rPr>
          <w:ins w:id="372" w:author="nick" w:date="2019-11-10T14:42:00Z"/>
        </w:rPr>
      </w:pPr>
      <w:ins w:id="373" w:author="nick" w:date="2019-11-10T14:42:00Z">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ins w:id="374" w:author="nick" w:date="2019-11-10T14:42:00Z"/>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ins w:id="375" w:author="nick" w:date="2019-11-10T14:42:00Z"/>
                <w:b/>
                <w:i/>
              </w:rPr>
            </w:pPr>
            <w:ins w:id="376" w:author="nick" w:date="2019-11-10T14:42:00Z">
              <w:r w:rsidRPr="007055D9">
                <w:rPr>
                  <w:b/>
                  <w:i/>
                </w:rPr>
                <w:t>Nested Elements</w:t>
              </w:r>
            </w:ins>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ins w:id="377" w:author="nick" w:date="2019-11-10T14:42:00Z"/>
                <w:b/>
                <w:i/>
              </w:rPr>
            </w:pPr>
            <w:ins w:id="378" w:author="nick" w:date="2019-11-10T14:42:00Z">
              <w:r w:rsidRPr="007055D9">
                <w:rPr>
                  <w:b/>
                  <w:i/>
                </w:rPr>
                <w:t>Multiplicity</w:t>
              </w:r>
            </w:ins>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ins w:id="379" w:author="nick" w:date="2019-11-10T14:42:00Z"/>
                <w:b/>
                <w:i/>
              </w:rPr>
            </w:pPr>
            <w:ins w:id="380" w:author="nick" w:date="2019-11-10T14:42:00Z">
              <w:r>
                <w:rPr>
                  <w:b/>
                  <w:i/>
                </w:rPr>
                <w:t>Use</w:t>
              </w:r>
            </w:ins>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ins w:id="381" w:author="nick" w:date="2019-11-10T14:42:00Z"/>
                <w:b/>
                <w:i/>
              </w:rPr>
            </w:pPr>
            <w:ins w:id="382" w:author="nick" w:date="2019-11-10T14:42:00Z">
              <w:r w:rsidRPr="007055D9">
                <w:rPr>
                  <w:b/>
                  <w:i/>
                </w:rPr>
                <w:t>Constraint</w:t>
              </w:r>
            </w:ins>
          </w:p>
        </w:tc>
      </w:tr>
      <w:tr w:rsidR="00C5158C" w:rsidRPr="007055D9" w14:paraId="52D9C486" w14:textId="77777777" w:rsidTr="00C5158C">
        <w:trPr>
          <w:jc w:val="center"/>
          <w:ins w:id="383" w:author="nick" w:date="2019-11-10T14:42:00Z"/>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ins w:id="384" w:author="nick" w:date="2019-11-10T14:42:00Z"/>
                <w:sz w:val="20"/>
                <w:szCs w:val="20"/>
              </w:rPr>
            </w:pPr>
            <w:ins w:id="385" w:author="nick" w:date="2019-11-10T14:42:00Z">
              <w:r>
                <w:rPr>
                  <w:sz w:val="20"/>
                  <w:szCs w:val="20"/>
                </w:rPr>
                <w:t>level</w:t>
              </w:r>
            </w:ins>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ins w:id="386" w:author="nick" w:date="2019-11-10T14:42:00Z"/>
                <w:sz w:val="20"/>
                <w:szCs w:val="20"/>
              </w:rPr>
            </w:pPr>
            <w:ins w:id="387" w:author="nick" w:date="2019-11-10T14:42:00Z">
              <w:r w:rsidRPr="003103A4">
                <w:rPr>
                  <w:sz w:val="20"/>
                  <w:szCs w:val="20"/>
                </w:rPr>
                <w:t>1 - *</w:t>
              </w:r>
            </w:ins>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ins w:id="388" w:author="nick" w:date="2019-11-10T14:42:00Z"/>
                <w:sz w:val="20"/>
                <w:szCs w:val="20"/>
                <w:highlight w:val="yellow"/>
              </w:rPr>
            </w:pPr>
            <w:ins w:id="389" w:author="nick" w:date="2019-11-10T14:42:00Z">
              <w:r>
                <w:rPr>
                  <w:sz w:val="20"/>
                  <w:szCs w:val="20"/>
                </w:rPr>
                <w:t>Optional</w:t>
              </w:r>
            </w:ins>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ins w:id="390" w:author="nick" w:date="2019-11-10T14:42:00Z"/>
                <w:sz w:val="20"/>
                <w:szCs w:val="20"/>
              </w:rPr>
            </w:pPr>
            <w:ins w:id="391" w:author="nick" w:date="2019-11-10T14:42:00Z">
              <w:r w:rsidRPr="003103A4">
                <w:rPr>
                  <w:sz w:val="20"/>
                  <w:szCs w:val="20"/>
                </w:rPr>
                <w:t>-</w:t>
              </w:r>
            </w:ins>
          </w:p>
        </w:tc>
      </w:tr>
    </w:tbl>
    <w:p w14:paraId="075537A7" w14:textId="326F1201" w:rsidR="00C5158C" w:rsidRDefault="00C5158C" w:rsidP="00C5158C">
      <w:pPr>
        <w:pStyle w:val="Caption"/>
        <w:spacing w:before="120"/>
        <w:rPr>
          <w:ins w:id="392" w:author="nick" w:date="2019-11-10T14:42:00Z"/>
          <w:rStyle w:val="elementdeftypeChar"/>
          <w:b/>
        </w:rPr>
      </w:pPr>
      <w:bookmarkStart w:id="393" w:name="_Toc21651031"/>
      <w:bookmarkStart w:id="394" w:name="_Toc24726639"/>
      <w:ins w:id="395" w:author="nick" w:date="2019-11-10T14:42:00Z">
        <w:r>
          <w:t xml:space="preserve">Table </w:t>
        </w:r>
        <w:r>
          <w:fldChar w:fldCharType="begin"/>
        </w:r>
        <w:r>
          <w:instrText xml:space="preserve"> SEQ Table \* ARABIC </w:instrText>
        </w:r>
        <w:r>
          <w:fldChar w:fldCharType="separate"/>
        </w:r>
      </w:ins>
      <w:ins w:id="396" w:author="m.kalaitzaki" w:date="2019-11-15T15:06:00Z">
        <w:r w:rsidR="007427E8">
          <w:rPr>
            <w:noProof/>
          </w:rPr>
          <w:t>11</w:t>
        </w:r>
      </w:ins>
      <w:ins w:id="397" w:author="nick" w:date="2019-11-10T14:42:00Z">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93"/>
        <w:bookmarkEnd w:id="394"/>
      </w:ins>
    </w:p>
    <w:p w14:paraId="6B44B584" w14:textId="77777777" w:rsidR="00C5158C" w:rsidRPr="007055D9" w:rsidRDefault="00C5158C" w:rsidP="00C5158C">
      <w:pPr>
        <w:keepNext/>
        <w:widowControl w:val="0"/>
        <w:rPr>
          <w:ins w:id="398" w:author="nick" w:date="2019-11-10T14:42:00Z"/>
        </w:rPr>
      </w:pPr>
      <w:proofErr w:type="gramStart"/>
      <w:ins w:id="399" w:author="nick" w:date="2019-11-10T14:42:00Z">
        <w:r>
          <w:lastRenderedPageBreak/>
          <w:t>and</w:t>
        </w:r>
        <w:proofErr w:type="gramEnd"/>
        <w:r>
          <w:t xml:space="preserve"> the following attribute</w:t>
        </w:r>
        <w:r w:rsidRPr="007055D9">
          <w:t>:</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ins w:id="400"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ins w:id="401" w:author="nick" w:date="2019-11-10T14:42:00Z"/>
                <w:b/>
                <w:i/>
              </w:rPr>
            </w:pPr>
            <w:ins w:id="402"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ins w:id="403" w:author="nick" w:date="2019-11-10T14:42:00Z"/>
                <w:b/>
                <w:i/>
              </w:rPr>
            </w:pPr>
            <w:ins w:id="404"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ins w:id="405" w:author="nick" w:date="2019-11-10T14:42:00Z"/>
                <w:b/>
                <w:i/>
              </w:rPr>
            </w:pPr>
            <w:ins w:id="406"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ins w:id="407" w:author="nick" w:date="2019-11-10T14:42:00Z"/>
                <w:b/>
                <w:i/>
              </w:rPr>
            </w:pPr>
            <w:ins w:id="408"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ins w:id="409" w:author="nick" w:date="2019-11-10T14:42:00Z"/>
                <w:b/>
                <w:i/>
              </w:rPr>
            </w:pPr>
            <w:ins w:id="410" w:author="nick" w:date="2019-11-10T14:42:00Z">
              <w:r w:rsidRPr="007055D9">
                <w:rPr>
                  <w:b/>
                  <w:i/>
                </w:rPr>
                <w:t>Constraint</w:t>
              </w:r>
              <w:r>
                <w:rPr>
                  <w:b/>
                  <w:i/>
                </w:rPr>
                <w:t>s / Remarks</w:t>
              </w:r>
            </w:ins>
          </w:p>
        </w:tc>
      </w:tr>
      <w:tr w:rsidR="00C5158C" w:rsidRPr="007055D9" w14:paraId="1918BB73" w14:textId="77777777" w:rsidTr="00C5158C">
        <w:trPr>
          <w:trHeight w:val="363"/>
          <w:ins w:id="411" w:author="nick" w:date="2019-11-10T14:42:00Z"/>
        </w:trPr>
        <w:tc>
          <w:tcPr>
            <w:tcW w:w="1258" w:type="dxa"/>
            <w:shd w:val="clear" w:color="auto" w:fill="auto"/>
          </w:tcPr>
          <w:p w14:paraId="19AE17F7" w14:textId="77777777" w:rsidR="00C5158C" w:rsidRPr="003103A4" w:rsidRDefault="00C5158C" w:rsidP="00C5158C">
            <w:pPr>
              <w:keepNext/>
              <w:rPr>
                <w:ins w:id="412" w:author="nick" w:date="2019-11-10T14:42:00Z"/>
                <w:sz w:val="20"/>
                <w:szCs w:val="20"/>
              </w:rPr>
            </w:pPr>
            <w:ins w:id="413" w:author="nick" w:date="2019-11-10T14:42:00Z">
              <w:r>
                <w:rPr>
                  <w:sz w:val="20"/>
                  <w:szCs w:val="20"/>
                </w:rPr>
                <w:t>nr_levels</w:t>
              </w:r>
            </w:ins>
          </w:p>
        </w:tc>
        <w:tc>
          <w:tcPr>
            <w:tcW w:w="1855" w:type="dxa"/>
          </w:tcPr>
          <w:p w14:paraId="46DA25FD" w14:textId="77777777" w:rsidR="00C5158C" w:rsidRPr="003103A4" w:rsidRDefault="00C5158C" w:rsidP="00C5158C">
            <w:pPr>
              <w:keepNext/>
              <w:rPr>
                <w:ins w:id="414" w:author="nick" w:date="2019-11-10T14:42:00Z"/>
                <w:sz w:val="20"/>
                <w:szCs w:val="20"/>
              </w:rPr>
            </w:pPr>
            <w:ins w:id="415" w:author="nick" w:date="2019-11-10T14:42:00Z">
              <w:r w:rsidRPr="003103A4">
                <w:rPr>
                  <w:sz w:val="20"/>
                  <w:szCs w:val="20"/>
                </w:rPr>
                <w:t>Integer</w:t>
              </w:r>
            </w:ins>
          </w:p>
        </w:tc>
        <w:tc>
          <w:tcPr>
            <w:tcW w:w="1560" w:type="dxa"/>
            <w:shd w:val="clear" w:color="auto" w:fill="auto"/>
          </w:tcPr>
          <w:p w14:paraId="39F02AC9" w14:textId="77777777" w:rsidR="00C5158C" w:rsidRPr="003103A4" w:rsidRDefault="00C5158C" w:rsidP="00C5158C">
            <w:pPr>
              <w:keepNext/>
              <w:rPr>
                <w:ins w:id="416" w:author="nick" w:date="2019-11-10T14:42:00Z"/>
                <w:sz w:val="20"/>
                <w:szCs w:val="20"/>
              </w:rPr>
            </w:pPr>
            <w:ins w:id="417" w:author="nick" w:date="2019-11-10T14:42:00Z">
              <w:r w:rsidRPr="003103A4">
                <w:rPr>
                  <w:sz w:val="20"/>
                  <w:szCs w:val="20"/>
                </w:rPr>
                <w:t>&gt; 0</w:t>
              </w:r>
            </w:ins>
          </w:p>
        </w:tc>
        <w:tc>
          <w:tcPr>
            <w:tcW w:w="1134" w:type="dxa"/>
            <w:shd w:val="clear" w:color="auto" w:fill="auto"/>
          </w:tcPr>
          <w:p w14:paraId="4DA62C9F" w14:textId="77777777" w:rsidR="00C5158C" w:rsidRPr="003103A4" w:rsidRDefault="00C5158C" w:rsidP="00C5158C">
            <w:pPr>
              <w:keepNext/>
              <w:rPr>
                <w:ins w:id="418" w:author="nick" w:date="2019-11-10T14:42:00Z"/>
                <w:sz w:val="20"/>
                <w:szCs w:val="20"/>
              </w:rPr>
            </w:pPr>
            <w:ins w:id="419" w:author="nick" w:date="2019-11-10T14:42:00Z">
              <w:r w:rsidRPr="003103A4">
                <w:rPr>
                  <w:sz w:val="20"/>
                  <w:szCs w:val="20"/>
                </w:rPr>
                <w:t>Optional</w:t>
              </w:r>
            </w:ins>
          </w:p>
        </w:tc>
        <w:tc>
          <w:tcPr>
            <w:tcW w:w="2693" w:type="dxa"/>
            <w:shd w:val="clear" w:color="auto" w:fill="auto"/>
          </w:tcPr>
          <w:p w14:paraId="7B0AB42A" w14:textId="77777777" w:rsidR="00C5158C" w:rsidRDefault="00C5158C" w:rsidP="00C5158C">
            <w:pPr>
              <w:keepNext/>
              <w:rPr>
                <w:ins w:id="420" w:author="nick" w:date="2019-11-10T14:42:00Z"/>
                <w:sz w:val="20"/>
                <w:szCs w:val="20"/>
              </w:rPr>
            </w:pPr>
            <w:proofErr w:type="gramStart"/>
            <w:ins w:id="421" w:author="nick" w:date="2019-11-10T14:42:00Z">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ins>
          </w:p>
          <w:p w14:paraId="64AE9861" w14:textId="77777777" w:rsidR="00C5158C" w:rsidRPr="003103A4" w:rsidRDefault="00C5158C" w:rsidP="00C5158C">
            <w:pPr>
              <w:keepNext/>
              <w:rPr>
                <w:ins w:id="422" w:author="nick" w:date="2019-11-10T14:42:00Z"/>
                <w:sz w:val="20"/>
                <w:szCs w:val="20"/>
              </w:rPr>
            </w:pPr>
            <w:ins w:id="423" w:author="nick" w:date="2019-11-10T14:42:00Z">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ins>
          </w:p>
        </w:tc>
      </w:tr>
    </w:tbl>
    <w:p w14:paraId="64DBE811" w14:textId="6A12731F" w:rsidR="00C5158C" w:rsidRDefault="00C5158C" w:rsidP="00C5158C">
      <w:pPr>
        <w:pStyle w:val="Caption"/>
        <w:rPr>
          <w:ins w:id="424" w:author="nick" w:date="2019-11-10T14:42:00Z"/>
        </w:rPr>
      </w:pPr>
      <w:bookmarkStart w:id="425" w:name="_Toc21651032"/>
      <w:bookmarkStart w:id="426" w:name="_Toc24726640"/>
      <w:ins w:id="427" w:author="nick" w:date="2019-11-10T14:42:00Z">
        <w:r>
          <w:t xml:space="preserve">Table </w:t>
        </w:r>
        <w:r>
          <w:fldChar w:fldCharType="begin"/>
        </w:r>
        <w:r>
          <w:instrText xml:space="preserve"> SEQ Table \* ARABIC </w:instrText>
        </w:r>
        <w:r>
          <w:fldChar w:fldCharType="separate"/>
        </w:r>
      </w:ins>
      <w:ins w:id="428" w:author="m.kalaitzaki" w:date="2019-11-15T15:06:00Z">
        <w:r w:rsidR="007427E8">
          <w:rPr>
            <w:noProof/>
          </w:rPr>
          <w:t>12</w:t>
        </w:r>
      </w:ins>
      <w:ins w:id="429" w:author="nick" w:date="2019-11-10T14:42:00Z">
        <w:r>
          <w:fldChar w:fldCharType="end"/>
        </w:r>
        <w:r>
          <w:t>: Attributes of &lt;stacking&gt;</w:t>
        </w:r>
        <w:bookmarkEnd w:id="425"/>
        <w:bookmarkEnd w:id="426"/>
      </w:ins>
    </w:p>
    <w:p w14:paraId="6362C457" w14:textId="77777777" w:rsidR="00C5158C" w:rsidRDefault="00C5158C" w:rsidP="00C5158C">
      <w:pPr>
        <w:numPr>
          <w:ilvl w:val="0"/>
          <w:numId w:val="22"/>
        </w:numPr>
        <w:spacing w:before="120"/>
        <w:jc w:val="both"/>
        <w:rPr>
          <w:ins w:id="430" w:author="nick" w:date="2019-11-10T14:42:00Z"/>
        </w:rPr>
      </w:pPr>
      <w:ins w:id="431" w:author="nick" w:date="2019-11-10T14:42:00Z">
        <w:r>
          <w:rPr>
            <w:rFonts w:ascii="Courier New" w:hAnsi="Courier New" w:cs="Courier New"/>
            <w:b/>
            <w:i/>
            <w:sz w:val="18"/>
          </w:rPr>
          <w:t>nr_levels</w:t>
        </w:r>
        <w:r>
          <w:t>: dictates the number of flanges/sheets connected by the joint.</w:t>
        </w:r>
      </w:ins>
    </w:p>
    <w:p w14:paraId="5F133A96" w14:textId="77777777" w:rsidR="00C5158C" w:rsidRDefault="00C5158C" w:rsidP="00C5158C">
      <w:pPr>
        <w:keepNext/>
        <w:spacing w:before="120"/>
        <w:rPr>
          <w:ins w:id="432" w:author="nick" w:date="2019-11-10T14:42:00Z"/>
        </w:rPr>
      </w:pPr>
      <w:ins w:id="433" w:author="nick" w:date="2019-11-10T14:42:00Z">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ins w:id="434"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ins w:id="435" w:author="nick" w:date="2019-11-10T14:42:00Z"/>
                <w:b/>
                <w:i/>
              </w:rPr>
            </w:pPr>
            <w:ins w:id="436"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ins w:id="437" w:author="nick" w:date="2019-11-10T14:42:00Z"/>
                <w:b/>
                <w:i/>
              </w:rPr>
            </w:pPr>
            <w:ins w:id="438"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ins w:id="439" w:author="nick" w:date="2019-11-10T14:42:00Z"/>
                <w:b/>
                <w:i/>
              </w:rPr>
            </w:pPr>
            <w:ins w:id="440"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ins w:id="441" w:author="nick" w:date="2019-11-10T14:42:00Z"/>
                <w:b/>
                <w:i/>
              </w:rPr>
            </w:pPr>
            <w:ins w:id="442"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ins w:id="443" w:author="nick" w:date="2019-11-10T14:42:00Z"/>
                <w:b/>
                <w:i/>
              </w:rPr>
            </w:pPr>
            <w:ins w:id="444" w:author="nick" w:date="2019-11-10T14:42:00Z">
              <w:r w:rsidRPr="007055D9">
                <w:rPr>
                  <w:b/>
                  <w:i/>
                </w:rPr>
                <w:t>Constraint</w:t>
              </w:r>
            </w:ins>
          </w:p>
        </w:tc>
      </w:tr>
      <w:tr w:rsidR="00C5158C" w:rsidRPr="007055D9" w14:paraId="79DE1BBD" w14:textId="77777777" w:rsidTr="00C5158C">
        <w:trPr>
          <w:trHeight w:val="355"/>
          <w:ins w:id="445" w:author="nick" w:date="2019-11-10T14:42:00Z"/>
        </w:trPr>
        <w:tc>
          <w:tcPr>
            <w:tcW w:w="1258" w:type="dxa"/>
            <w:shd w:val="clear" w:color="auto" w:fill="auto"/>
          </w:tcPr>
          <w:p w14:paraId="16B6C36F" w14:textId="77777777" w:rsidR="00C5158C" w:rsidRPr="003103A4" w:rsidRDefault="00C5158C" w:rsidP="00C5158C">
            <w:pPr>
              <w:keepNext/>
              <w:rPr>
                <w:ins w:id="446" w:author="nick" w:date="2019-11-10T14:42:00Z"/>
                <w:sz w:val="20"/>
                <w:szCs w:val="20"/>
              </w:rPr>
            </w:pPr>
            <w:ins w:id="447" w:author="nick" w:date="2019-11-10T14:42:00Z">
              <w:r>
                <w:rPr>
                  <w:sz w:val="20"/>
                  <w:szCs w:val="20"/>
                </w:rPr>
                <w:t>order</w:t>
              </w:r>
            </w:ins>
          </w:p>
        </w:tc>
        <w:tc>
          <w:tcPr>
            <w:tcW w:w="1855" w:type="dxa"/>
          </w:tcPr>
          <w:p w14:paraId="7C74381D" w14:textId="77777777" w:rsidR="00C5158C" w:rsidRPr="003103A4" w:rsidRDefault="00C5158C" w:rsidP="00C5158C">
            <w:pPr>
              <w:keepNext/>
              <w:rPr>
                <w:ins w:id="448" w:author="nick" w:date="2019-11-10T14:42:00Z"/>
                <w:sz w:val="20"/>
                <w:szCs w:val="20"/>
              </w:rPr>
            </w:pPr>
            <w:ins w:id="449" w:author="nick" w:date="2019-11-10T14:42:00Z">
              <w:r w:rsidRPr="003103A4">
                <w:rPr>
                  <w:sz w:val="20"/>
                  <w:szCs w:val="20"/>
                </w:rPr>
                <w:t>Integer</w:t>
              </w:r>
            </w:ins>
          </w:p>
        </w:tc>
        <w:tc>
          <w:tcPr>
            <w:tcW w:w="1560" w:type="dxa"/>
            <w:shd w:val="clear" w:color="auto" w:fill="auto"/>
          </w:tcPr>
          <w:p w14:paraId="11999E1F" w14:textId="77777777" w:rsidR="00C5158C" w:rsidRPr="003103A4" w:rsidRDefault="00C5158C" w:rsidP="00C5158C">
            <w:pPr>
              <w:keepNext/>
              <w:rPr>
                <w:ins w:id="450" w:author="nick" w:date="2019-11-10T14:42:00Z"/>
                <w:sz w:val="20"/>
                <w:szCs w:val="20"/>
              </w:rPr>
            </w:pPr>
            <w:ins w:id="451" w:author="nick" w:date="2019-11-10T14:42:00Z">
              <w:r w:rsidRPr="003103A4">
                <w:rPr>
                  <w:sz w:val="20"/>
                  <w:szCs w:val="20"/>
                </w:rPr>
                <w:t>&gt; 0</w:t>
              </w:r>
            </w:ins>
          </w:p>
        </w:tc>
        <w:tc>
          <w:tcPr>
            <w:tcW w:w="1134" w:type="dxa"/>
            <w:shd w:val="clear" w:color="auto" w:fill="auto"/>
          </w:tcPr>
          <w:p w14:paraId="4D53C495" w14:textId="77777777" w:rsidR="00C5158C" w:rsidRPr="003103A4" w:rsidRDefault="00C5158C" w:rsidP="00C5158C">
            <w:pPr>
              <w:keepNext/>
              <w:rPr>
                <w:ins w:id="452" w:author="nick" w:date="2019-11-10T14:42:00Z"/>
                <w:sz w:val="20"/>
                <w:szCs w:val="20"/>
              </w:rPr>
            </w:pPr>
            <w:ins w:id="453" w:author="nick" w:date="2019-11-10T14:42:00Z">
              <w:r>
                <w:rPr>
                  <w:sz w:val="20"/>
                  <w:szCs w:val="20"/>
                </w:rPr>
                <w:t>Required</w:t>
              </w:r>
            </w:ins>
          </w:p>
        </w:tc>
        <w:tc>
          <w:tcPr>
            <w:tcW w:w="2693" w:type="dxa"/>
            <w:shd w:val="clear" w:color="auto" w:fill="auto"/>
          </w:tcPr>
          <w:p w14:paraId="21A9603F" w14:textId="77777777" w:rsidR="00C5158C" w:rsidRPr="003103A4" w:rsidRDefault="00C5158C" w:rsidP="00C5158C">
            <w:pPr>
              <w:keepNext/>
              <w:rPr>
                <w:ins w:id="454" w:author="nick" w:date="2019-11-10T14:42:00Z"/>
                <w:sz w:val="20"/>
                <w:szCs w:val="20"/>
              </w:rPr>
            </w:pPr>
            <w:ins w:id="455" w:author="nick" w:date="2019-11-10T14:42:00Z">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ins>
          </w:p>
        </w:tc>
      </w:tr>
      <w:tr w:rsidR="00C5158C" w:rsidRPr="007055D9" w14:paraId="64E9E441" w14:textId="77777777" w:rsidTr="00C5158C">
        <w:trPr>
          <w:trHeight w:val="355"/>
          <w:ins w:id="456" w:author="nick" w:date="2019-11-10T14:42:00Z"/>
        </w:trPr>
        <w:tc>
          <w:tcPr>
            <w:tcW w:w="1258" w:type="dxa"/>
            <w:shd w:val="clear" w:color="auto" w:fill="auto"/>
          </w:tcPr>
          <w:p w14:paraId="58DB0D1B" w14:textId="77777777" w:rsidR="00C5158C" w:rsidRPr="003103A4" w:rsidRDefault="00C5158C" w:rsidP="00C5158C">
            <w:pPr>
              <w:keepNext/>
              <w:rPr>
                <w:ins w:id="457" w:author="nick" w:date="2019-11-10T14:42:00Z"/>
                <w:sz w:val="20"/>
                <w:szCs w:val="20"/>
              </w:rPr>
            </w:pPr>
            <w:ins w:id="458" w:author="nick" w:date="2019-11-10T14:42:00Z">
              <w:r>
                <w:rPr>
                  <w:sz w:val="20"/>
                  <w:szCs w:val="20"/>
                </w:rPr>
                <w:t>part_index</w:t>
              </w:r>
            </w:ins>
          </w:p>
        </w:tc>
        <w:tc>
          <w:tcPr>
            <w:tcW w:w="1855" w:type="dxa"/>
          </w:tcPr>
          <w:p w14:paraId="6692B0EE" w14:textId="77777777" w:rsidR="00C5158C" w:rsidRPr="003103A4" w:rsidRDefault="00C5158C" w:rsidP="00C5158C">
            <w:pPr>
              <w:keepNext/>
              <w:rPr>
                <w:ins w:id="459" w:author="nick" w:date="2019-11-10T14:42:00Z"/>
                <w:sz w:val="20"/>
                <w:szCs w:val="20"/>
              </w:rPr>
            </w:pPr>
            <w:ins w:id="460" w:author="nick" w:date="2019-11-10T14:42:00Z">
              <w:r>
                <w:rPr>
                  <w:sz w:val="20"/>
                  <w:szCs w:val="20"/>
                </w:rPr>
                <w:t>Integer</w:t>
              </w:r>
            </w:ins>
          </w:p>
        </w:tc>
        <w:tc>
          <w:tcPr>
            <w:tcW w:w="1560" w:type="dxa"/>
            <w:shd w:val="clear" w:color="auto" w:fill="auto"/>
          </w:tcPr>
          <w:p w14:paraId="249A786C" w14:textId="77777777" w:rsidR="00C5158C" w:rsidRPr="003103A4" w:rsidRDefault="00C5158C" w:rsidP="00C5158C">
            <w:pPr>
              <w:keepNext/>
              <w:rPr>
                <w:ins w:id="461" w:author="nick" w:date="2019-11-10T14:42:00Z"/>
                <w:sz w:val="20"/>
                <w:szCs w:val="20"/>
              </w:rPr>
            </w:pPr>
          </w:p>
        </w:tc>
        <w:tc>
          <w:tcPr>
            <w:tcW w:w="1134" w:type="dxa"/>
            <w:shd w:val="clear" w:color="auto" w:fill="auto"/>
          </w:tcPr>
          <w:p w14:paraId="550A9888" w14:textId="77777777" w:rsidR="00C5158C" w:rsidRPr="003103A4" w:rsidRDefault="00C5158C" w:rsidP="00C5158C">
            <w:pPr>
              <w:keepNext/>
              <w:rPr>
                <w:ins w:id="462" w:author="nick" w:date="2019-11-10T14:42:00Z"/>
                <w:sz w:val="20"/>
                <w:szCs w:val="20"/>
              </w:rPr>
            </w:pPr>
            <w:ins w:id="463" w:author="nick" w:date="2019-11-10T14:42:00Z">
              <w:r>
                <w:rPr>
                  <w:sz w:val="20"/>
                  <w:szCs w:val="20"/>
                </w:rPr>
                <w:t>Required</w:t>
              </w:r>
            </w:ins>
          </w:p>
        </w:tc>
        <w:tc>
          <w:tcPr>
            <w:tcW w:w="2693" w:type="dxa"/>
            <w:shd w:val="clear" w:color="auto" w:fill="auto"/>
          </w:tcPr>
          <w:p w14:paraId="128A7652" w14:textId="77777777" w:rsidR="00C5158C" w:rsidRPr="003103A4" w:rsidRDefault="00C5158C" w:rsidP="00C5158C">
            <w:pPr>
              <w:keepNext/>
              <w:rPr>
                <w:ins w:id="464" w:author="nick" w:date="2019-11-10T14:42:00Z"/>
                <w:sz w:val="20"/>
                <w:szCs w:val="20"/>
              </w:rPr>
            </w:pPr>
          </w:p>
        </w:tc>
      </w:tr>
    </w:tbl>
    <w:p w14:paraId="7BE681DA" w14:textId="60D76665" w:rsidR="00C5158C" w:rsidRDefault="00C5158C" w:rsidP="00C5158C">
      <w:pPr>
        <w:pStyle w:val="Caption"/>
        <w:rPr>
          <w:ins w:id="465" w:author="nick" w:date="2019-11-10T14:42:00Z"/>
        </w:rPr>
      </w:pPr>
      <w:bookmarkStart w:id="466" w:name="_Toc21651033"/>
      <w:bookmarkStart w:id="467" w:name="_Toc24726641"/>
      <w:ins w:id="468" w:author="nick" w:date="2019-11-10T14:42:00Z">
        <w:r>
          <w:t xml:space="preserve">Table </w:t>
        </w:r>
        <w:r>
          <w:fldChar w:fldCharType="begin"/>
        </w:r>
        <w:r>
          <w:instrText xml:space="preserve"> SEQ Table \* ARABIC </w:instrText>
        </w:r>
        <w:r>
          <w:fldChar w:fldCharType="separate"/>
        </w:r>
      </w:ins>
      <w:ins w:id="469" w:author="m.kalaitzaki" w:date="2019-11-15T15:06:00Z">
        <w:r w:rsidR="007427E8">
          <w:rPr>
            <w:noProof/>
          </w:rPr>
          <w:t>13</w:t>
        </w:r>
      </w:ins>
      <w:ins w:id="470" w:author="nick" w:date="2019-11-10T14:42:00Z">
        <w:r>
          <w:fldChar w:fldCharType="end"/>
        </w:r>
        <w:r>
          <w:t>: Attributes of &lt;level&gt;</w:t>
        </w:r>
        <w:bookmarkEnd w:id="466"/>
        <w:bookmarkEnd w:id="467"/>
      </w:ins>
    </w:p>
    <w:p w14:paraId="55108C25" w14:textId="77777777" w:rsidR="00C5158C" w:rsidRDefault="00C5158C" w:rsidP="00C5158C">
      <w:pPr>
        <w:numPr>
          <w:ilvl w:val="0"/>
          <w:numId w:val="22"/>
        </w:numPr>
        <w:spacing w:before="120"/>
        <w:jc w:val="both"/>
        <w:rPr>
          <w:ins w:id="471" w:author="nick" w:date="2019-11-10T14:42:00Z"/>
        </w:rPr>
      </w:pPr>
      <w:ins w:id="472" w:author="nick" w:date="2019-11-10T14:42:00Z">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ins>
      <w:ins w:id="473" w:author="nick" w:date="2019-11-10T14:42:00Z">
        <w:r>
          <w:fldChar w:fldCharType="separate"/>
        </w:r>
        <w:r>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ins>
    </w:p>
    <w:p w14:paraId="76DD3C55" w14:textId="77777777" w:rsidR="00C5158C" w:rsidRDefault="00C5158C" w:rsidP="00C5158C">
      <w:pPr>
        <w:numPr>
          <w:ilvl w:val="0"/>
          <w:numId w:val="22"/>
        </w:numPr>
        <w:spacing w:before="120"/>
        <w:jc w:val="both"/>
        <w:rPr>
          <w:ins w:id="474" w:author="nick" w:date="2019-11-10T14:42:00Z"/>
        </w:rPr>
      </w:pPr>
      <w:ins w:id="475" w:author="nick" w:date="2019-11-10T14:42:00Z">
        <w:r>
          <w:t xml:space="preserve"> </w:t>
        </w:r>
        <w:proofErr w:type="gramStart"/>
        <w:r w:rsidRPr="00C164FF">
          <w:rPr>
            <w:rFonts w:ascii="Courier New" w:hAnsi="Courier New" w:cs="Courier New"/>
            <w:b/>
            <w:i/>
            <w:sz w:val="18"/>
          </w:rPr>
          <w:t>order</w:t>
        </w:r>
        <w:proofErr w:type="gramEnd"/>
        <w:r>
          <w:t>: indicates the position of a flange relative to other flanges.</w:t>
        </w:r>
      </w:ins>
    </w:p>
    <w:p w14:paraId="2060815E" w14:textId="77777777" w:rsidR="00C5158C" w:rsidRPr="00D8238F" w:rsidRDefault="00C5158C" w:rsidP="00C5158C">
      <w:pPr>
        <w:keepNext/>
        <w:keepLines/>
        <w:spacing w:before="240"/>
        <w:rPr>
          <w:ins w:id="476" w:author="nick" w:date="2019-11-10T14:42:00Z"/>
          <w:b/>
          <w:sz w:val="24"/>
        </w:rPr>
      </w:pPr>
      <w:ins w:id="477" w:author="nick" w:date="2019-11-10T14:42:00Z">
        <w:r w:rsidRPr="00D8238F">
          <w:rPr>
            <w:b/>
            <w:sz w:val="24"/>
          </w:rPr>
          <w:t>Remarks:</w:t>
        </w:r>
      </w:ins>
    </w:p>
    <w:p w14:paraId="314FA99F" w14:textId="77777777" w:rsidR="00C5158C" w:rsidRDefault="00C5158C" w:rsidP="00C5158C">
      <w:pPr>
        <w:keepLines/>
        <w:spacing w:before="240"/>
        <w:jc w:val="both"/>
        <w:rPr>
          <w:ins w:id="478" w:author="nick" w:date="2019-11-10T14:42:00Z"/>
        </w:rPr>
      </w:pPr>
      <w:ins w:id="479" w:author="nick" w:date="2019-11-10T14:42:00Z">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ins>
    </w:p>
    <w:p w14:paraId="582B149F" w14:textId="77777777" w:rsidR="00C5158C" w:rsidRDefault="00C5158C" w:rsidP="00C5158C">
      <w:pPr>
        <w:keepNext/>
        <w:spacing w:before="120"/>
        <w:rPr>
          <w:ins w:id="480" w:author="nick" w:date="2019-11-10T14:42:00Z"/>
          <w:b/>
          <w:sz w:val="24"/>
        </w:rPr>
      </w:pPr>
      <w:ins w:id="481" w:author="nick" w:date="2019-11-10T14:42:00Z">
        <w:r w:rsidRPr="007055D9">
          <w:rPr>
            <w:b/>
            <w:sz w:val="24"/>
          </w:rPr>
          <w:lastRenderedPageBreak/>
          <w:t>Example</w:t>
        </w:r>
        <w:r>
          <w:rPr>
            <w:b/>
            <w:sz w:val="24"/>
          </w:rPr>
          <w:t xml:space="preserve"> A:</w:t>
        </w:r>
      </w:ins>
    </w:p>
    <w:p w14:paraId="07C30C21" w14:textId="77777777" w:rsidR="00C5158C" w:rsidRPr="0003690A" w:rsidRDefault="00C5158C" w:rsidP="00C5158C">
      <w:pPr>
        <w:keepNext/>
        <w:keepLines/>
        <w:spacing w:before="120"/>
        <w:rPr>
          <w:ins w:id="482" w:author="nick" w:date="2019-11-10T14:42:00Z"/>
        </w:rPr>
      </w:pPr>
      <w:ins w:id="483" w:author="nick" w:date="2019-11-10T14:42:00Z">
        <w:r>
          <w:fldChar w:fldCharType="begin"/>
        </w:r>
        <w:r>
          <w:instrText xml:space="preserve"> REF _Ref21650472 \h </w:instrText>
        </w:r>
      </w:ins>
      <w:ins w:id="484" w:author="nick" w:date="2019-11-10T14:42:00Z">
        <w:r>
          <w:fldChar w:fldCharType="separate"/>
        </w:r>
        <w:r>
          <w:t xml:space="preserve">Figure </w:t>
        </w:r>
        <w:r>
          <w:rPr>
            <w:noProof/>
          </w:rPr>
          <w:t>7</w:t>
        </w:r>
        <w:r>
          <w:fldChar w:fldCharType="end"/>
        </w:r>
        <w:r>
          <w:t xml:space="preserve"> may be expressed using </w:t>
        </w:r>
        <w:r w:rsidRPr="00F479B7">
          <w:rPr>
            <w:rFonts w:ascii="Courier New" w:hAnsi="Courier New" w:cs="Courier New"/>
            <w:b/>
            <w:i/>
            <w:sz w:val="18"/>
            <w:szCs w:val="18"/>
          </w:rPr>
          <w:t>&lt;level&gt;</w:t>
        </w:r>
        <w:r>
          <w:t xml:space="preserve"> elements, to explicitly define the parts of the flanges involved.</w:t>
        </w:r>
      </w:ins>
    </w:p>
    <w:p w14:paraId="60B504D6" w14:textId="77777777" w:rsidR="00C5158C" w:rsidRDefault="00C5158C" w:rsidP="00C5158C">
      <w:pPr>
        <w:pStyle w:val="XMLCode"/>
        <w:keepNext/>
        <w:keepLines/>
        <w:ind w:firstLine="0"/>
        <w:rPr>
          <w:ins w:id="485" w:author="nick" w:date="2019-11-10T14:42:00Z"/>
        </w:rPr>
      </w:pPr>
      <w:ins w:id="486" w:author="nick" w:date="2019-11-10T14:42:00Z">
        <w:r>
          <w:t>&lt;connection_group&gt;</w:t>
        </w:r>
      </w:ins>
    </w:p>
    <w:p w14:paraId="1B875E16" w14:textId="77777777" w:rsidR="00C5158C" w:rsidRDefault="00C5158C" w:rsidP="00C5158C">
      <w:pPr>
        <w:pStyle w:val="XMLCode"/>
        <w:keepNext/>
        <w:keepLines/>
        <w:ind w:firstLine="0"/>
        <w:rPr>
          <w:ins w:id="487" w:author="nick" w:date="2019-11-10T14:42:00Z"/>
        </w:rPr>
      </w:pPr>
    </w:p>
    <w:p w14:paraId="04EF2C80" w14:textId="77777777" w:rsidR="00DF3E6F" w:rsidRDefault="00C5158C" w:rsidP="00DF3E6F">
      <w:pPr>
        <w:pStyle w:val="XMLCode"/>
        <w:keepNext/>
        <w:keepLines/>
        <w:ind w:firstLine="0"/>
        <w:rPr>
          <w:ins w:id="488" w:author="nick" w:date="2019-11-19T16:02:00Z"/>
          <w:b/>
          <w:color w:val="0070C0"/>
        </w:rPr>
      </w:pPr>
      <w:ins w:id="489" w:author="nick" w:date="2019-11-10T14:42:00Z">
        <w:r>
          <w:t xml:space="preserve">    </w:t>
        </w:r>
        <w:r w:rsidRPr="009E34EC">
          <w:rPr>
            <w:b/>
            <w:color w:val="0070C0"/>
          </w:rPr>
          <w:t>&lt;connected_to&gt;</w:t>
        </w:r>
      </w:ins>
    </w:p>
    <w:p w14:paraId="0F2AFF2E" w14:textId="1555F48E" w:rsidR="00DF3E6F" w:rsidRPr="00D96E28" w:rsidRDefault="00DF3E6F" w:rsidP="00DF3E6F">
      <w:pPr>
        <w:pStyle w:val="XMLCode"/>
        <w:keepNext/>
        <w:keepLines/>
        <w:ind w:firstLine="0"/>
        <w:rPr>
          <w:ins w:id="490" w:author="nick" w:date="2019-11-19T16:02:00Z"/>
          <w:rFonts w:cs="Courier New"/>
          <w:color w:val="FF0000"/>
          <w:sz w:val="15"/>
          <w:szCs w:val="15"/>
        </w:rPr>
      </w:pPr>
      <w:ins w:id="491" w:author="nick" w:date="2019-11-19T16:02:00Z">
        <w:r w:rsidRPr="000E2A23">
          <w:rPr>
            <w:b/>
            <w:color w:val="0070C0"/>
          </w:rPr>
          <w:t xml:space="preserve">        </w:t>
        </w:r>
      </w:ins>
      <w:ins w:id="492" w:author="nick" w:date="2019-11-19T16:03:00Z">
        <w:r w:rsidRPr="000E2A23">
          <w:rPr>
            <w:b/>
            <w:color w:val="0070C0"/>
          </w:rPr>
          <w:t xml:space="preserve"> </w:t>
        </w:r>
      </w:ins>
      <w:ins w:id="493" w:author="nick" w:date="2019-11-19T16:02:00Z">
        <w:r w:rsidRPr="000E2A23">
          <w:rPr>
            <w:b/>
            <w:color w:val="0070C0"/>
          </w:rPr>
          <w:t>&lt;part index=</w:t>
        </w:r>
      </w:ins>
      <w:ins w:id="494" w:author="nick" w:date="2019-11-24T12:20:00Z">
        <w:r w:rsidR="00194316">
          <w:rPr>
            <w:b/>
            <w:color w:val="0070C0"/>
          </w:rPr>
          <w:t>"</w:t>
        </w:r>
      </w:ins>
      <w:ins w:id="495" w:author="nick" w:date="2019-11-19T16:02:00Z">
        <w:r w:rsidRPr="000E2A23">
          <w:rPr>
            <w:b/>
            <w:color w:val="0070C0"/>
          </w:rPr>
          <w:t>1</w:t>
        </w:r>
      </w:ins>
      <w:ins w:id="496" w:author="nick" w:date="2019-11-24T12:20:00Z">
        <w:r w:rsidR="00194316">
          <w:rPr>
            <w:b/>
            <w:color w:val="0070C0"/>
          </w:rPr>
          <w:t>"</w:t>
        </w:r>
      </w:ins>
      <w:ins w:id="497" w:author="nick" w:date="2019-11-19T16:02:00Z">
        <w:r w:rsidRPr="000E2A23">
          <w:rPr>
            <w:b/>
            <w:color w:val="0070C0"/>
          </w:rPr>
          <w:t xml:space="preserve"> label=</w:t>
        </w:r>
      </w:ins>
      <w:ins w:id="498" w:author="nick" w:date="2019-11-24T12:20:00Z">
        <w:r w:rsidR="00194316">
          <w:rPr>
            <w:b/>
            <w:color w:val="0070C0"/>
          </w:rPr>
          <w:t>"</w:t>
        </w:r>
      </w:ins>
      <w:ins w:id="499" w:author="nick" w:date="2019-11-19T16:02:00Z">
        <w:r w:rsidRPr="000E2A23">
          <w:rPr>
            <w:b/>
            <w:color w:val="0070C0"/>
          </w:rPr>
          <w:t>PART_7000800</w:t>
        </w:r>
      </w:ins>
      <w:ins w:id="500" w:author="nick" w:date="2019-11-24T12:20:00Z">
        <w:r w:rsidR="00194316">
          <w:rPr>
            <w:b/>
            <w:color w:val="0070C0"/>
          </w:rPr>
          <w:t>"</w:t>
        </w:r>
      </w:ins>
      <w:ins w:id="501" w:author="nick" w:date="2019-11-19T16:02:00Z">
        <w:r w:rsidRPr="000E2A23">
          <w:rPr>
            <w:b/>
            <w:color w:val="0070C0"/>
          </w:rPr>
          <w:t>/&gt;</w:t>
        </w:r>
        <w:r w:rsidRPr="00D96E28">
          <w:rPr>
            <w:color w:val="0070C0"/>
          </w:rPr>
          <w:t xml:space="preserve">  </w:t>
        </w:r>
      </w:ins>
      <w:ins w:id="502" w:author="nick" w:date="2019-11-19T16:09:00Z">
        <w:r w:rsidR="00073E83" w:rsidRPr="00D96E28">
          <w:rPr>
            <w:color w:val="0070C0"/>
          </w:rPr>
          <w:t xml:space="preserve">        </w:t>
        </w:r>
      </w:ins>
      <w:ins w:id="503" w:author="nick" w:date="2019-11-19T16:02:00Z">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ins>
    </w:p>
    <w:p w14:paraId="24573D75" w14:textId="5FFB89C5" w:rsidR="00C5158C" w:rsidRPr="000E2A23" w:rsidRDefault="00DF3E6F" w:rsidP="00DF3E6F">
      <w:pPr>
        <w:pStyle w:val="XMLCode"/>
        <w:keepNext/>
        <w:keepLines/>
        <w:ind w:firstLine="0"/>
        <w:rPr>
          <w:ins w:id="504" w:author="nick" w:date="2019-11-10T14:42:00Z"/>
          <w:rFonts w:cs="Courier New"/>
          <w:b/>
          <w:color w:val="FF0000"/>
          <w:sz w:val="15"/>
          <w:szCs w:val="15"/>
        </w:rPr>
      </w:pPr>
      <w:ins w:id="505" w:author="nick" w:date="2019-11-19T16:02:00Z">
        <w:r w:rsidRPr="000E2A23">
          <w:rPr>
            <w:b/>
            <w:color w:val="0070C0"/>
          </w:rPr>
          <w:t xml:space="preserve">        </w:t>
        </w:r>
      </w:ins>
      <w:ins w:id="506" w:author="nick" w:date="2019-11-19T16:03:00Z">
        <w:r w:rsidRPr="000E2A23">
          <w:rPr>
            <w:b/>
            <w:color w:val="0070C0"/>
          </w:rPr>
          <w:t xml:space="preserve"> </w:t>
        </w:r>
      </w:ins>
      <w:ins w:id="507" w:author="nick" w:date="2019-11-19T16:02:00Z">
        <w:r w:rsidRPr="000E2A23">
          <w:rPr>
            <w:b/>
            <w:color w:val="0070C0"/>
          </w:rPr>
          <w:t>&lt;part index=</w:t>
        </w:r>
      </w:ins>
      <w:ins w:id="508" w:author="nick" w:date="2019-11-24T12:20:00Z">
        <w:r w:rsidR="00194316">
          <w:rPr>
            <w:b/>
            <w:color w:val="0070C0"/>
          </w:rPr>
          <w:t>"</w:t>
        </w:r>
      </w:ins>
      <w:ins w:id="509" w:author="nick" w:date="2019-11-19T16:02:00Z">
        <w:r w:rsidRPr="000E2A23">
          <w:rPr>
            <w:b/>
            <w:color w:val="0070C0"/>
          </w:rPr>
          <w:t>2</w:t>
        </w:r>
      </w:ins>
      <w:ins w:id="510" w:author="nick" w:date="2019-11-24T12:20:00Z">
        <w:r w:rsidR="00194316">
          <w:rPr>
            <w:b/>
            <w:color w:val="0070C0"/>
          </w:rPr>
          <w:t>"</w:t>
        </w:r>
      </w:ins>
      <w:ins w:id="511" w:author="nick" w:date="2019-11-19T16:02:00Z">
        <w:r w:rsidRPr="000E2A23">
          <w:rPr>
            <w:b/>
            <w:color w:val="0070C0"/>
          </w:rPr>
          <w:t xml:space="preserve"> label=</w:t>
        </w:r>
      </w:ins>
      <w:ins w:id="512" w:author="nick" w:date="2019-11-24T12:20:00Z">
        <w:r w:rsidR="00194316">
          <w:rPr>
            <w:b/>
            <w:color w:val="0070C0"/>
          </w:rPr>
          <w:t>"</w:t>
        </w:r>
      </w:ins>
      <w:ins w:id="513" w:author="nick" w:date="2019-11-19T16:02:00Z">
        <w:r w:rsidRPr="000E2A23">
          <w:rPr>
            <w:b/>
            <w:color w:val="0070C0"/>
          </w:rPr>
          <w:t>PART_7000400</w:t>
        </w:r>
      </w:ins>
      <w:ins w:id="514" w:author="nick" w:date="2019-11-24T12:20:00Z">
        <w:r w:rsidR="00194316">
          <w:rPr>
            <w:b/>
            <w:color w:val="0070C0"/>
          </w:rPr>
          <w:t>"</w:t>
        </w:r>
      </w:ins>
      <w:ins w:id="515" w:author="nick" w:date="2019-11-19T16:02:00Z">
        <w:r w:rsidRPr="000E2A23">
          <w:rPr>
            <w:b/>
            <w:color w:val="0070C0"/>
          </w:rPr>
          <w:t>/&gt;</w:t>
        </w:r>
        <w:r w:rsidRPr="00D96E28">
          <w:rPr>
            <w:color w:val="0070C0"/>
          </w:rPr>
          <w:t xml:space="preserve">  </w:t>
        </w:r>
      </w:ins>
      <w:ins w:id="516" w:author="nick" w:date="2019-11-19T16:09:00Z">
        <w:r w:rsidR="00073E83" w:rsidRPr="00D96E28">
          <w:rPr>
            <w:color w:val="0070C0"/>
          </w:rPr>
          <w:t xml:space="preserve">        </w:t>
        </w:r>
      </w:ins>
      <w:ins w:id="517" w:author="nick" w:date="2019-11-19T16:02:00Z">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ins>
      <w:ins w:id="518" w:author="nick" w:date="2019-11-10T14:42:00Z">
        <w:r w:rsidR="00C5158C" w:rsidRPr="00D96E28">
          <w:rPr>
            <w:rFonts w:cs="Courier New"/>
            <w:color w:val="FF0000"/>
            <w:sz w:val="15"/>
            <w:szCs w:val="15"/>
          </w:rPr>
          <w:t xml:space="preserve"> </w:t>
        </w:r>
      </w:ins>
    </w:p>
    <w:p w14:paraId="41DD76F7" w14:textId="77777777" w:rsidR="00C5158C" w:rsidRPr="009E34EC" w:rsidRDefault="00C5158C" w:rsidP="00C5158C">
      <w:pPr>
        <w:pStyle w:val="XMLCode"/>
        <w:keepNext/>
        <w:keepLines/>
        <w:ind w:firstLine="0"/>
        <w:rPr>
          <w:ins w:id="519" w:author="nick" w:date="2019-11-10T14:42:00Z"/>
          <w:b/>
          <w:color w:val="0070C0"/>
        </w:rPr>
      </w:pPr>
      <w:ins w:id="520" w:author="nick" w:date="2019-11-10T14:42:00Z">
        <w:r w:rsidRPr="009E34EC">
          <w:rPr>
            <w:b/>
            <w:color w:val="0070C0"/>
          </w:rPr>
          <w:t xml:space="preserve">    &lt;/connected_to&gt;</w:t>
        </w:r>
      </w:ins>
    </w:p>
    <w:p w14:paraId="6829B234" w14:textId="77777777" w:rsidR="00C5158C" w:rsidRDefault="00C5158C" w:rsidP="00C5158C">
      <w:pPr>
        <w:pStyle w:val="XMLCode"/>
        <w:keepNext/>
        <w:keepLines/>
        <w:ind w:firstLine="0"/>
        <w:rPr>
          <w:ins w:id="521" w:author="nick" w:date="2019-11-10T14:42:00Z"/>
        </w:rPr>
      </w:pPr>
    </w:p>
    <w:p w14:paraId="22A651E1" w14:textId="77777777" w:rsidR="00C5158C" w:rsidRPr="001E6C77" w:rsidRDefault="00C5158C" w:rsidP="00C5158C">
      <w:pPr>
        <w:pStyle w:val="XMLCode"/>
        <w:keepNext/>
        <w:keepLines/>
        <w:rPr>
          <w:ins w:id="522" w:author="nick" w:date="2019-11-10T14:42:00Z"/>
          <w:sz w:val="15"/>
          <w:szCs w:val="15"/>
        </w:rPr>
      </w:pPr>
      <w:ins w:id="523" w:author="nick" w:date="2019-11-10T14:42:00Z">
        <w:r w:rsidRPr="001E6C77">
          <w:rPr>
            <w:sz w:val="15"/>
            <w:szCs w:val="15"/>
          </w:rPr>
          <w:t xml:space="preserve">   &lt;connection_list&gt;</w:t>
        </w:r>
      </w:ins>
    </w:p>
    <w:p w14:paraId="619FE82C" w14:textId="5AFDCB9F" w:rsidR="00C5158C" w:rsidRDefault="00C5158C" w:rsidP="00C5158C">
      <w:pPr>
        <w:pStyle w:val="XMLCode"/>
        <w:keepNext/>
        <w:keepLines/>
        <w:rPr>
          <w:ins w:id="524" w:author="nick" w:date="2019-11-10T14:42:00Z"/>
          <w:sz w:val="15"/>
          <w:szCs w:val="15"/>
        </w:rPr>
      </w:pPr>
      <w:ins w:id="525" w:author="nick" w:date="2019-11-10T14:42:00Z">
        <w:r w:rsidRPr="001E6C77">
          <w:rPr>
            <w:sz w:val="15"/>
            <w:szCs w:val="15"/>
          </w:rPr>
          <w:t xml:space="preserve">        &lt;connection_0d</w:t>
        </w:r>
        <w:r>
          <w:rPr>
            <w:sz w:val="15"/>
            <w:szCs w:val="15"/>
          </w:rPr>
          <w:t xml:space="preserve"> label=</w:t>
        </w:r>
      </w:ins>
      <w:ins w:id="526" w:author="nick" w:date="2019-11-24T12:20:00Z">
        <w:r w:rsidR="00194316">
          <w:rPr>
            <w:sz w:val="15"/>
            <w:szCs w:val="15"/>
          </w:rPr>
          <w:t>"</w:t>
        </w:r>
      </w:ins>
      <w:ins w:id="527" w:author="nick" w:date="2019-11-10T14:42:00Z">
        <w:r>
          <w:rPr>
            <w:sz w:val="15"/>
            <w:szCs w:val="15"/>
          </w:rPr>
          <w:t>A</w:t>
        </w:r>
      </w:ins>
      <w:ins w:id="528" w:author="nick" w:date="2019-11-24T12:20:00Z">
        <w:r w:rsidR="00194316">
          <w:rPr>
            <w:sz w:val="15"/>
            <w:szCs w:val="15"/>
          </w:rPr>
          <w:t>"</w:t>
        </w:r>
      </w:ins>
      <w:ins w:id="529" w:author="nick" w:date="2019-11-10T14:42:00Z">
        <w:r w:rsidRPr="001E6C77">
          <w:rPr>
            <w:sz w:val="15"/>
            <w:szCs w:val="15"/>
          </w:rPr>
          <w:t>&gt;</w:t>
        </w:r>
      </w:ins>
    </w:p>
    <w:p w14:paraId="4E9ACC1B" w14:textId="77777777" w:rsidR="00C5158C" w:rsidRPr="009E34EC" w:rsidRDefault="00C5158C" w:rsidP="00C5158C">
      <w:pPr>
        <w:pStyle w:val="XMLCode"/>
        <w:keepNext/>
        <w:keepLines/>
        <w:rPr>
          <w:ins w:id="530" w:author="nick" w:date="2019-11-10T14:42:00Z"/>
          <w:b/>
          <w:color w:val="0070C0"/>
        </w:rPr>
      </w:pPr>
      <w:ins w:id="531" w:author="nick" w:date="2019-11-10T14:42:00Z">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ins>
    </w:p>
    <w:p w14:paraId="239505C5" w14:textId="2E4AA732" w:rsidR="00C5158C" w:rsidRPr="009E34EC" w:rsidRDefault="00C5158C" w:rsidP="00C5158C">
      <w:pPr>
        <w:pStyle w:val="XMLCode"/>
        <w:keepNext/>
        <w:keepLines/>
        <w:rPr>
          <w:ins w:id="532" w:author="nick" w:date="2019-11-10T14:42:00Z"/>
          <w:b/>
          <w:color w:val="0070C0"/>
        </w:rPr>
      </w:pPr>
      <w:ins w:id="533" w:author="nick" w:date="2019-11-10T14:42:00Z">
        <w:r w:rsidRPr="009E34EC">
          <w:rPr>
            <w:b/>
            <w:color w:val="0070C0"/>
          </w:rPr>
          <w:t xml:space="preserve">                    &lt;level order=</w:t>
        </w:r>
      </w:ins>
      <w:ins w:id="534" w:author="nick" w:date="2019-11-24T12:20:00Z">
        <w:r w:rsidR="00194316">
          <w:rPr>
            <w:b/>
            <w:color w:val="0070C0"/>
          </w:rPr>
          <w:t>"</w:t>
        </w:r>
      </w:ins>
      <w:ins w:id="535" w:author="nick" w:date="2019-11-10T14:42:00Z">
        <w:r w:rsidRPr="009E34EC">
          <w:rPr>
            <w:b/>
            <w:color w:val="0070C0"/>
          </w:rPr>
          <w:t>1</w:t>
        </w:r>
      </w:ins>
      <w:ins w:id="536" w:author="nick" w:date="2019-11-24T12:20:00Z">
        <w:r w:rsidR="00194316">
          <w:rPr>
            <w:b/>
            <w:color w:val="0070C0"/>
          </w:rPr>
          <w:t>"</w:t>
        </w:r>
      </w:ins>
      <w:ins w:id="537" w:author="nick" w:date="2019-11-10T14:42:00Z">
        <w:r w:rsidRPr="009E34EC">
          <w:rPr>
            <w:b/>
            <w:color w:val="0070C0"/>
          </w:rPr>
          <w:t xml:space="preserve"> part_index=</w:t>
        </w:r>
      </w:ins>
      <w:ins w:id="538" w:author="nick" w:date="2019-11-24T12:20:00Z">
        <w:r w:rsidR="00194316">
          <w:rPr>
            <w:b/>
            <w:color w:val="0070C0"/>
          </w:rPr>
          <w:t>"</w:t>
        </w:r>
      </w:ins>
      <w:ins w:id="539" w:author="nick" w:date="2019-11-10T14:42:00Z">
        <w:r w:rsidRPr="009E34EC">
          <w:rPr>
            <w:b/>
            <w:color w:val="0070C0"/>
          </w:rPr>
          <w:t>1</w:t>
        </w:r>
      </w:ins>
      <w:ins w:id="540" w:author="nick" w:date="2019-11-24T12:20:00Z">
        <w:r w:rsidR="00194316">
          <w:rPr>
            <w:b/>
            <w:color w:val="0070C0"/>
          </w:rPr>
          <w:t>"</w:t>
        </w:r>
      </w:ins>
      <w:ins w:id="541" w:author="nick" w:date="2019-11-10T14:42:00Z">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ins>
    </w:p>
    <w:p w14:paraId="270B27DE" w14:textId="70DD526F" w:rsidR="00C5158C" w:rsidRPr="009E34EC" w:rsidRDefault="00C5158C" w:rsidP="00C5158C">
      <w:pPr>
        <w:pStyle w:val="XMLCode"/>
        <w:keepNext/>
        <w:keepLines/>
        <w:rPr>
          <w:ins w:id="542" w:author="nick" w:date="2019-11-10T14:42:00Z"/>
          <w:rFonts w:cs="Courier New"/>
          <w:color w:val="FF0000"/>
          <w:sz w:val="15"/>
          <w:szCs w:val="15"/>
        </w:rPr>
      </w:pPr>
      <w:ins w:id="543" w:author="nick" w:date="2019-11-10T14:42:00Z">
        <w:r w:rsidRPr="009E34EC">
          <w:rPr>
            <w:b/>
            <w:color w:val="0070C0"/>
          </w:rPr>
          <w:t xml:space="preserve">                    &lt;level order=</w:t>
        </w:r>
      </w:ins>
      <w:ins w:id="544" w:author="nick" w:date="2019-11-24T12:20:00Z">
        <w:r w:rsidR="00194316">
          <w:rPr>
            <w:b/>
            <w:color w:val="0070C0"/>
          </w:rPr>
          <w:t>"</w:t>
        </w:r>
      </w:ins>
      <w:ins w:id="545" w:author="nick" w:date="2019-11-10T14:42:00Z">
        <w:r w:rsidRPr="009E34EC">
          <w:rPr>
            <w:b/>
            <w:color w:val="0070C0"/>
          </w:rPr>
          <w:t>2</w:t>
        </w:r>
      </w:ins>
      <w:ins w:id="546" w:author="nick" w:date="2019-11-24T12:20:00Z">
        <w:r w:rsidR="00194316">
          <w:rPr>
            <w:b/>
            <w:color w:val="0070C0"/>
          </w:rPr>
          <w:t>"</w:t>
        </w:r>
      </w:ins>
      <w:ins w:id="547" w:author="nick" w:date="2019-11-10T14:42:00Z">
        <w:r w:rsidRPr="009E34EC">
          <w:rPr>
            <w:b/>
            <w:color w:val="0070C0"/>
          </w:rPr>
          <w:t xml:space="preserve"> part_index=</w:t>
        </w:r>
      </w:ins>
      <w:ins w:id="548" w:author="nick" w:date="2019-11-24T12:20:00Z">
        <w:r w:rsidR="00194316">
          <w:rPr>
            <w:b/>
            <w:color w:val="0070C0"/>
          </w:rPr>
          <w:t>"</w:t>
        </w:r>
      </w:ins>
      <w:ins w:id="549" w:author="nick" w:date="2019-11-10T14:42:00Z">
        <w:r w:rsidRPr="009E34EC">
          <w:rPr>
            <w:b/>
            <w:color w:val="0070C0"/>
          </w:rPr>
          <w:t>2</w:t>
        </w:r>
      </w:ins>
      <w:ins w:id="550" w:author="nick" w:date="2019-11-24T12:20:00Z">
        <w:r w:rsidR="00194316">
          <w:rPr>
            <w:b/>
            <w:color w:val="0070C0"/>
          </w:rPr>
          <w:t>"</w:t>
        </w:r>
      </w:ins>
      <w:ins w:id="551" w:author="nick" w:date="2019-11-10T14:42:00Z">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ins>
    </w:p>
    <w:p w14:paraId="72052632" w14:textId="6892F63A" w:rsidR="00C5158C" w:rsidRPr="009E34EC" w:rsidRDefault="00C5158C" w:rsidP="00C5158C">
      <w:pPr>
        <w:pStyle w:val="XMLCode"/>
        <w:keepNext/>
        <w:keepLines/>
        <w:rPr>
          <w:ins w:id="552" w:author="nick" w:date="2019-11-10T14:42:00Z"/>
          <w:rFonts w:cs="Courier New"/>
          <w:color w:val="FF0000"/>
          <w:sz w:val="15"/>
          <w:szCs w:val="15"/>
        </w:rPr>
      </w:pPr>
      <w:ins w:id="553" w:author="nick" w:date="2019-11-10T14:42:00Z">
        <w:r w:rsidRPr="009E34EC">
          <w:rPr>
            <w:b/>
            <w:color w:val="0070C0"/>
          </w:rPr>
          <w:t xml:space="preserve">                    &lt;level order=</w:t>
        </w:r>
      </w:ins>
      <w:ins w:id="554" w:author="nick" w:date="2019-11-24T12:20:00Z">
        <w:r w:rsidR="00194316">
          <w:rPr>
            <w:b/>
            <w:color w:val="0070C0"/>
          </w:rPr>
          <w:t>"</w:t>
        </w:r>
      </w:ins>
      <w:ins w:id="555" w:author="nick" w:date="2019-11-10T14:42:00Z">
        <w:r w:rsidRPr="009E34EC">
          <w:rPr>
            <w:b/>
            <w:color w:val="0070C0"/>
          </w:rPr>
          <w:t>3</w:t>
        </w:r>
      </w:ins>
      <w:ins w:id="556" w:author="nick" w:date="2019-11-24T12:20:00Z">
        <w:r w:rsidR="00194316">
          <w:rPr>
            <w:b/>
            <w:color w:val="0070C0"/>
          </w:rPr>
          <w:t>"</w:t>
        </w:r>
      </w:ins>
      <w:ins w:id="557" w:author="nick" w:date="2019-11-10T14:42:00Z">
        <w:r w:rsidRPr="009E34EC">
          <w:rPr>
            <w:b/>
            <w:color w:val="0070C0"/>
          </w:rPr>
          <w:t xml:space="preserve"> part_index=</w:t>
        </w:r>
      </w:ins>
      <w:ins w:id="558" w:author="nick" w:date="2019-11-24T12:20:00Z">
        <w:r w:rsidR="00194316">
          <w:rPr>
            <w:b/>
            <w:color w:val="0070C0"/>
          </w:rPr>
          <w:t>"</w:t>
        </w:r>
      </w:ins>
      <w:ins w:id="559" w:author="nick" w:date="2019-11-10T14:42:00Z">
        <w:r w:rsidRPr="009E34EC">
          <w:rPr>
            <w:b/>
            <w:color w:val="0070C0"/>
          </w:rPr>
          <w:t>1</w:t>
        </w:r>
      </w:ins>
      <w:ins w:id="560" w:author="nick" w:date="2019-11-24T12:20:00Z">
        <w:r w:rsidR="00194316">
          <w:rPr>
            <w:b/>
            <w:color w:val="0070C0"/>
          </w:rPr>
          <w:t>"</w:t>
        </w:r>
      </w:ins>
      <w:ins w:id="561" w:author="nick" w:date="2019-11-10T14:42:00Z">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ins>
    </w:p>
    <w:p w14:paraId="4A972EFF" w14:textId="77777777" w:rsidR="00C5158C" w:rsidRPr="009E34EC" w:rsidRDefault="00C5158C" w:rsidP="00C5158C">
      <w:pPr>
        <w:pStyle w:val="XMLCode"/>
        <w:keepNext/>
        <w:keepLines/>
        <w:rPr>
          <w:ins w:id="562" w:author="nick" w:date="2019-11-10T14:42:00Z"/>
          <w:b/>
          <w:color w:val="0070C0"/>
        </w:rPr>
      </w:pPr>
      <w:ins w:id="563" w:author="nick" w:date="2019-11-10T14:42:00Z">
        <w:r w:rsidRPr="009E34EC">
          <w:rPr>
            <w:b/>
            <w:color w:val="0070C0"/>
          </w:rPr>
          <w:t xml:space="preserve">              &lt;/stacking&gt;</w:t>
        </w:r>
      </w:ins>
    </w:p>
    <w:p w14:paraId="24F2B698" w14:textId="77777777" w:rsidR="00C5158C" w:rsidRDefault="00C5158C" w:rsidP="00C5158C">
      <w:pPr>
        <w:pStyle w:val="XMLCode"/>
        <w:keepNext/>
        <w:keepLines/>
        <w:rPr>
          <w:ins w:id="564" w:author="nick" w:date="2019-11-10T14:42:00Z"/>
          <w:sz w:val="15"/>
          <w:szCs w:val="15"/>
        </w:rPr>
      </w:pPr>
      <w:ins w:id="565" w:author="nick" w:date="2019-11-10T14:42:00Z">
        <w:r>
          <w:rPr>
            <w:sz w:val="15"/>
            <w:szCs w:val="15"/>
          </w:rPr>
          <w:t xml:space="preserve">              ...</w:t>
        </w:r>
      </w:ins>
    </w:p>
    <w:p w14:paraId="0E53A36A" w14:textId="77777777" w:rsidR="00C5158C" w:rsidRPr="001E6C77" w:rsidRDefault="00C5158C" w:rsidP="00C5158C">
      <w:pPr>
        <w:pStyle w:val="XMLCode"/>
        <w:keepNext/>
        <w:keepLines/>
        <w:rPr>
          <w:ins w:id="566" w:author="nick" w:date="2019-11-10T14:42:00Z"/>
          <w:sz w:val="15"/>
          <w:szCs w:val="15"/>
        </w:rPr>
      </w:pPr>
      <w:ins w:id="567" w:author="nick" w:date="2019-11-10T14:42:00Z">
        <w:r w:rsidRPr="001E6C77">
          <w:rPr>
            <w:sz w:val="15"/>
            <w:szCs w:val="15"/>
          </w:rPr>
          <w:t xml:space="preserve">        &lt;/connection_0d&gt;</w:t>
        </w:r>
      </w:ins>
    </w:p>
    <w:p w14:paraId="39B0C3D8" w14:textId="77777777" w:rsidR="00C5158C" w:rsidRDefault="00C5158C" w:rsidP="00C5158C">
      <w:pPr>
        <w:pStyle w:val="XMLCode"/>
        <w:keepNext/>
        <w:keepLines/>
        <w:rPr>
          <w:ins w:id="568" w:author="nick" w:date="2019-11-10T14:42:00Z"/>
          <w:sz w:val="15"/>
          <w:szCs w:val="15"/>
        </w:rPr>
      </w:pPr>
    </w:p>
    <w:p w14:paraId="4D5600FF" w14:textId="12CDD1E3" w:rsidR="00C5158C" w:rsidRPr="001E6C77" w:rsidRDefault="00C5158C" w:rsidP="00C5158C">
      <w:pPr>
        <w:pStyle w:val="XMLCode"/>
        <w:keepNext/>
        <w:keepLines/>
        <w:rPr>
          <w:ins w:id="569" w:author="nick" w:date="2019-11-10T14:42:00Z"/>
          <w:sz w:val="15"/>
          <w:szCs w:val="15"/>
        </w:rPr>
      </w:pPr>
      <w:ins w:id="570" w:author="nick" w:date="2019-11-10T14:42:00Z">
        <w:r w:rsidRPr="001E6C77">
          <w:rPr>
            <w:sz w:val="15"/>
            <w:szCs w:val="15"/>
          </w:rPr>
          <w:t xml:space="preserve">        &lt;connection_0d</w:t>
        </w:r>
        <w:r>
          <w:rPr>
            <w:sz w:val="15"/>
            <w:szCs w:val="15"/>
          </w:rPr>
          <w:t xml:space="preserve"> label=</w:t>
        </w:r>
      </w:ins>
      <w:ins w:id="571" w:author="nick" w:date="2019-11-24T12:20:00Z">
        <w:r w:rsidR="00194316">
          <w:rPr>
            <w:sz w:val="15"/>
            <w:szCs w:val="15"/>
          </w:rPr>
          <w:t>"</w:t>
        </w:r>
      </w:ins>
      <w:ins w:id="572" w:author="nick" w:date="2019-11-10T14:42:00Z">
        <w:r>
          <w:rPr>
            <w:sz w:val="15"/>
            <w:szCs w:val="15"/>
          </w:rPr>
          <w:t>B</w:t>
        </w:r>
      </w:ins>
      <w:ins w:id="573" w:author="nick" w:date="2019-11-24T12:20:00Z">
        <w:r w:rsidR="00194316">
          <w:rPr>
            <w:sz w:val="15"/>
            <w:szCs w:val="15"/>
          </w:rPr>
          <w:t>"</w:t>
        </w:r>
      </w:ins>
      <w:ins w:id="574" w:author="nick" w:date="2019-11-10T14:42:00Z">
        <w:r w:rsidRPr="001E6C77">
          <w:rPr>
            <w:sz w:val="15"/>
            <w:szCs w:val="15"/>
          </w:rPr>
          <w:t>&gt;</w:t>
        </w:r>
      </w:ins>
    </w:p>
    <w:p w14:paraId="77711412" w14:textId="77777777" w:rsidR="00C5158C" w:rsidRPr="009E34EC" w:rsidRDefault="00C5158C" w:rsidP="00C5158C">
      <w:pPr>
        <w:pStyle w:val="XMLCode"/>
        <w:keepNext/>
        <w:keepLines/>
        <w:rPr>
          <w:ins w:id="575" w:author="nick" w:date="2019-11-10T14:42:00Z"/>
          <w:b/>
          <w:color w:val="0070C0"/>
        </w:rPr>
      </w:pPr>
      <w:ins w:id="576" w:author="nick" w:date="2019-11-10T14:42:00Z">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ins>
    </w:p>
    <w:p w14:paraId="481BE3C9" w14:textId="6ADCB29B" w:rsidR="00C5158C" w:rsidRPr="009E34EC" w:rsidRDefault="00C5158C" w:rsidP="00C5158C">
      <w:pPr>
        <w:pStyle w:val="XMLCode"/>
        <w:keepNext/>
        <w:keepLines/>
        <w:rPr>
          <w:ins w:id="577" w:author="nick" w:date="2019-11-10T14:42:00Z"/>
          <w:rFonts w:cs="Courier New"/>
          <w:color w:val="FF0000"/>
          <w:sz w:val="15"/>
          <w:szCs w:val="15"/>
        </w:rPr>
      </w:pPr>
      <w:ins w:id="578" w:author="nick" w:date="2019-11-10T14:42:00Z">
        <w:r w:rsidRPr="009E34EC">
          <w:rPr>
            <w:b/>
            <w:color w:val="0070C0"/>
          </w:rPr>
          <w:t xml:space="preserve">                    &lt;level order=</w:t>
        </w:r>
      </w:ins>
      <w:ins w:id="579" w:author="nick" w:date="2019-11-24T12:20:00Z">
        <w:r w:rsidR="00194316">
          <w:rPr>
            <w:b/>
            <w:color w:val="0070C0"/>
          </w:rPr>
          <w:t>"</w:t>
        </w:r>
      </w:ins>
      <w:ins w:id="580" w:author="nick" w:date="2019-11-10T14:42:00Z">
        <w:r w:rsidRPr="009E34EC">
          <w:rPr>
            <w:b/>
            <w:color w:val="0070C0"/>
          </w:rPr>
          <w:t>1</w:t>
        </w:r>
      </w:ins>
      <w:ins w:id="581" w:author="nick" w:date="2019-11-24T12:20:00Z">
        <w:r w:rsidR="00194316">
          <w:rPr>
            <w:b/>
            <w:color w:val="0070C0"/>
          </w:rPr>
          <w:t>"</w:t>
        </w:r>
      </w:ins>
      <w:ins w:id="582" w:author="nick" w:date="2019-11-10T14:42:00Z">
        <w:r w:rsidRPr="009E34EC">
          <w:rPr>
            <w:b/>
            <w:color w:val="0070C0"/>
          </w:rPr>
          <w:t xml:space="preserve"> part_index=</w:t>
        </w:r>
      </w:ins>
      <w:ins w:id="583" w:author="nick" w:date="2019-11-24T12:20:00Z">
        <w:r w:rsidR="00194316">
          <w:rPr>
            <w:b/>
            <w:color w:val="0070C0"/>
          </w:rPr>
          <w:t>"</w:t>
        </w:r>
      </w:ins>
      <w:ins w:id="584" w:author="nick" w:date="2019-11-10T14:42:00Z">
        <w:r w:rsidRPr="009E34EC">
          <w:rPr>
            <w:b/>
            <w:color w:val="0070C0"/>
          </w:rPr>
          <w:t>2</w:t>
        </w:r>
      </w:ins>
      <w:ins w:id="585" w:author="nick" w:date="2019-11-24T12:20:00Z">
        <w:r w:rsidR="00194316">
          <w:rPr>
            <w:b/>
            <w:color w:val="0070C0"/>
          </w:rPr>
          <w:t>"</w:t>
        </w:r>
      </w:ins>
      <w:ins w:id="586" w:author="nick" w:date="2019-11-10T14:42:00Z">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ins>
    </w:p>
    <w:p w14:paraId="70FE6990" w14:textId="75490BDA" w:rsidR="00C5158C" w:rsidRPr="009E34EC" w:rsidRDefault="00C5158C" w:rsidP="00C5158C">
      <w:pPr>
        <w:pStyle w:val="XMLCode"/>
        <w:keepNext/>
        <w:keepLines/>
        <w:rPr>
          <w:ins w:id="587" w:author="nick" w:date="2019-11-10T14:42:00Z"/>
          <w:b/>
          <w:color w:val="0070C0"/>
        </w:rPr>
      </w:pPr>
      <w:ins w:id="588" w:author="nick" w:date="2019-11-10T14:42:00Z">
        <w:r w:rsidRPr="009E34EC">
          <w:rPr>
            <w:b/>
            <w:color w:val="0070C0"/>
          </w:rPr>
          <w:t xml:space="preserve">                    &lt;level order=</w:t>
        </w:r>
      </w:ins>
      <w:ins w:id="589" w:author="nick" w:date="2019-11-24T12:20:00Z">
        <w:r w:rsidR="00194316">
          <w:rPr>
            <w:b/>
            <w:color w:val="0070C0"/>
          </w:rPr>
          <w:t>"</w:t>
        </w:r>
      </w:ins>
      <w:ins w:id="590" w:author="nick" w:date="2019-11-10T14:42:00Z">
        <w:r w:rsidRPr="009E34EC">
          <w:rPr>
            <w:b/>
            <w:color w:val="0070C0"/>
          </w:rPr>
          <w:t>2</w:t>
        </w:r>
      </w:ins>
      <w:ins w:id="591" w:author="nick" w:date="2019-11-24T12:20:00Z">
        <w:r w:rsidR="00194316">
          <w:rPr>
            <w:b/>
            <w:color w:val="0070C0"/>
          </w:rPr>
          <w:t>"</w:t>
        </w:r>
      </w:ins>
      <w:ins w:id="592" w:author="nick" w:date="2019-11-10T14:42:00Z">
        <w:r w:rsidRPr="009E34EC">
          <w:rPr>
            <w:b/>
            <w:color w:val="0070C0"/>
          </w:rPr>
          <w:t xml:space="preserve"> part_index=</w:t>
        </w:r>
      </w:ins>
      <w:ins w:id="593" w:author="nick" w:date="2019-11-24T12:20:00Z">
        <w:r w:rsidR="00194316">
          <w:rPr>
            <w:b/>
            <w:color w:val="0070C0"/>
          </w:rPr>
          <w:t>"</w:t>
        </w:r>
      </w:ins>
      <w:ins w:id="594" w:author="nick" w:date="2019-11-10T14:42:00Z">
        <w:r w:rsidRPr="009E34EC">
          <w:rPr>
            <w:b/>
            <w:color w:val="0070C0"/>
          </w:rPr>
          <w:t>1</w:t>
        </w:r>
      </w:ins>
      <w:ins w:id="595" w:author="nick" w:date="2019-11-24T12:20:00Z">
        <w:r w:rsidR="00194316">
          <w:rPr>
            <w:b/>
            <w:color w:val="0070C0"/>
          </w:rPr>
          <w:t>"</w:t>
        </w:r>
      </w:ins>
      <w:ins w:id="596" w:author="nick" w:date="2019-11-10T14:42:00Z">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ins>
    </w:p>
    <w:p w14:paraId="6B24A774" w14:textId="77777777" w:rsidR="00C5158C" w:rsidRPr="009E34EC" w:rsidRDefault="00C5158C" w:rsidP="00C5158C">
      <w:pPr>
        <w:pStyle w:val="XMLCode"/>
        <w:keepNext/>
        <w:keepLines/>
        <w:rPr>
          <w:ins w:id="597" w:author="nick" w:date="2019-11-10T14:42:00Z"/>
          <w:b/>
          <w:color w:val="0070C0"/>
        </w:rPr>
      </w:pPr>
      <w:ins w:id="598" w:author="nick" w:date="2019-11-10T14:42:00Z">
        <w:r w:rsidRPr="009E34EC">
          <w:rPr>
            <w:b/>
            <w:color w:val="0070C0"/>
          </w:rPr>
          <w:t xml:space="preserve">              &lt;/stacking&gt;</w:t>
        </w:r>
      </w:ins>
    </w:p>
    <w:p w14:paraId="78390DF0" w14:textId="77777777" w:rsidR="00C5158C" w:rsidRDefault="00C5158C" w:rsidP="00C5158C">
      <w:pPr>
        <w:pStyle w:val="XMLCode"/>
        <w:keepNext/>
        <w:keepLines/>
        <w:rPr>
          <w:ins w:id="599" w:author="nick" w:date="2019-11-10T14:42:00Z"/>
          <w:sz w:val="15"/>
          <w:szCs w:val="15"/>
        </w:rPr>
      </w:pPr>
      <w:ins w:id="600" w:author="nick" w:date="2019-11-10T14:42:00Z">
        <w:r>
          <w:rPr>
            <w:sz w:val="15"/>
            <w:szCs w:val="15"/>
          </w:rPr>
          <w:t xml:space="preserve">              ...</w:t>
        </w:r>
      </w:ins>
    </w:p>
    <w:p w14:paraId="3FD8B9AE" w14:textId="77777777" w:rsidR="00C5158C" w:rsidRPr="001E6C77" w:rsidRDefault="00C5158C" w:rsidP="00C5158C">
      <w:pPr>
        <w:pStyle w:val="XMLCode"/>
        <w:keepNext/>
        <w:keepLines/>
        <w:rPr>
          <w:ins w:id="601" w:author="nick" w:date="2019-11-10T14:42:00Z"/>
          <w:sz w:val="15"/>
          <w:szCs w:val="15"/>
        </w:rPr>
      </w:pPr>
      <w:ins w:id="602" w:author="nick" w:date="2019-11-10T14:42:00Z">
        <w:r w:rsidRPr="001E6C77">
          <w:rPr>
            <w:sz w:val="15"/>
            <w:szCs w:val="15"/>
          </w:rPr>
          <w:t xml:space="preserve">        &lt;/connection_0d&gt;</w:t>
        </w:r>
      </w:ins>
    </w:p>
    <w:p w14:paraId="78582E09" w14:textId="77777777" w:rsidR="00C5158C" w:rsidRDefault="00C5158C" w:rsidP="00C5158C">
      <w:pPr>
        <w:pStyle w:val="XMLCode"/>
        <w:keepNext/>
        <w:keepLines/>
        <w:rPr>
          <w:ins w:id="603" w:author="nick" w:date="2019-11-10T14:42:00Z"/>
          <w:sz w:val="15"/>
          <w:szCs w:val="15"/>
        </w:rPr>
      </w:pPr>
    </w:p>
    <w:p w14:paraId="69EB09B3" w14:textId="513F0B14" w:rsidR="00C5158C" w:rsidRPr="001E6C77" w:rsidRDefault="00C5158C" w:rsidP="00C5158C">
      <w:pPr>
        <w:pStyle w:val="XMLCode"/>
        <w:keepNext/>
        <w:keepLines/>
        <w:rPr>
          <w:ins w:id="604" w:author="nick" w:date="2019-11-10T14:42:00Z"/>
          <w:sz w:val="15"/>
          <w:szCs w:val="15"/>
        </w:rPr>
      </w:pPr>
      <w:ins w:id="605" w:author="nick" w:date="2019-11-10T14:42:00Z">
        <w:r w:rsidRPr="001E6C77">
          <w:rPr>
            <w:sz w:val="15"/>
            <w:szCs w:val="15"/>
          </w:rPr>
          <w:t xml:space="preserve">        &lt;connection_0d</w:t>
        </w:r>
        <w:r>
          <w:rPr>
            <w:sz w:val="15"/>
            <w:szCs w:val="15"/>
          </w:rPr>
          <w:t xml:space="preserve"> label=</w:t>
        </w:r>
      </w:ins>
      <w:ins w:id="606" w:author="nick" w:date="2019-11-24T12:20:00Z">
        <w:r w:rsidR="00194316">
          <w:rPr>
            <w:sz w:val="15"/>
            <w:szCs w:val="15"/>
          </w:rPr>
          <w:t>"</w:t>
        </w:r>
      </w:ins>
      <w:ins w:id="607" w:author="nick" w:date="2019-11-10T14:42:00Z">
        <w:r>
          <w:rPr>
            <w:sz w:val="15"/>
            <w:szCs w:val="15"/>
          </w:rPr>
          <w:t>C</w:t>
        </w:r>
      </w:ins>
      <w:ins w:id="608" w:author="nick" w:date="2019-11-24T12:20:00Z">
        <w:r w:rsidR="00194316">
          <w:rPr>
            <w:sz w:val="15"/>
            <w:szCs w:val="15"/>
          </w:rPr>
          <w:t>"</w:t>
        </w:r>
      </w:ins>
      <w:ins w:id="609" w:author="nick" w:date="2019-11-10T14:42:00Z">
        <w:r w:rsidRPr="001E6C77">
          <w:rPr>
            <w:sz w:val="15"/>
            <w:szCs w:val="15"/>
          </w:rPr>
          <w:t>&gt;</w:t>
        </w:r>
      </w:ins>
    </w:p>
    <w:p w14:paraId="78E010BC" w14:textId="77777777" w:rsidR="00C5158C" w:rsidRPr="009E34EC" w:rsidRDefault="00C5158C" w:rsidP="00C5158C">
      <w:pPr>
        <w:pStyle w:val="XMLCode"/>
        <w:keepNext/>
        <w:keepLines/>
        <w:rPr>
          <w:ins w:id="610" w:author="nick" w:date="2019-11-10T14:42:00Z"/>
          <w:b/>
          <w:color w:val="0070C0"/>
        </w:rPr>
      </w:pPr>
      <w:ins w:id="611" w:author="nick" w:date="2019-11-10T14:42:00Z">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ins>
    </w:p>
    <w:p w14:paraId="46EEEE0A" w14:textId="5C6EA64C" w:rsidR="00C5158C" w:rsidRPr="009E34EC" w:rsidRDefault="00C5158C" w:rsidP="00C5158C">
      <w:pPr>
        <w:pStyle w:val="XMLCode"/>
        <w:keepNext/>
        <w:keepLines/>
        <w:rPr>
          <w:ins w:id="612" w:author="nick" w:date="2019-11-10T14:42:00Z"/>
          <w:b/>
          <w:color w:val="0070C0"/>
        </w:rPr>
      </w:pPr>
      <w:ins w:id="613" w:author="nick" w:date="2019-11-10T14:42:00Z">
        <w:r w:rsidRPr="009E34EC">
          <w:rPr>
            <w:b/>
            <w:color w:val="0070C0"/>
          </w:rPr>
          <w:t xml:space="preserve">                    &lt;level order=</w:t>
        </w:r>
      </w:ins>
      <w:ins w:id="614" w:author="nick" w:date="2019-11-24T12:20:00Z">
        <w:r w:rsidR="00194316">
          <w:rPr>
            <w:b/>
            <w:color w:val="0070C0"/>
          </w:rPr>
          <w:t>"</w:t>
        </w:r>
      </w:ins>
      <w:ins w:id="615" w:author="nick" w:date="2019-11-10T14:42:00Z">
        <w:r w:rsidRPr="009E34EC">
          <w:rPr>
            <w:b/>
            <w:color w:val="0070C0"/>
          </w:rPr>
          <w:t>1</w:t>
        </w:r>
      </w:ins>
      <w:ins w:id="616" w:author="nick" w:date="2019-11-24T12:20:00Z">
        <w:r w:rsidR="00194316">
          <w:rPr>
            <w:b/>
            <w:color w:val="0070C0"/>
          </w:rPr>
          <w:t>"</w:t>
        </w:r>
      </w:ins>
      <w:ins w:id="617" w:author="nick" w:date="2019-11-10T14:42:00Z">
        <w:r w:rsidRPr="009E34EC">
          <w:rPr>
            <w:b/>
            <w:color w:val="0070C0"/>
          </w:rPr>
          <w:t xml:space="preserve"> part_index=</w:t>
        </w:r>
      </w:ins>
      <w:ins w:id="618" w:author="nick" w:date="2019-11-24T12:20:00Z">
        <w:r w:rsidR="00194316">
          <w:rPr>
            <w:b/>
            <w:color w:val="0070C0"/>
          </w:rPr>
          <w:t>"</w:t>
        </w:r>
      </w:ins>
      <w:ins w:id="619" w:author="nick" w:date="2019-11-10T14:42:00Z">
        <w:r w:rsidRPr="009E34EC">
          <w:rPr>
            <w:b/>
            <w:color w:val="0070C0"/>
          </w:rPr>
          <w:t>1</w:t>
        </w:r>
      </w:ins>
      <w:ins w:id="620" w:author="nick" w:date="2019-11-24T12:20:00Z">
        <w:r w:rsidR="00194316">
          <w:rPr>
            <w:b/>
            <w:color w:val="0070C0"/>
          </w:rPr>
          <w:t>"</w:t>
        </w:r>
      </w:ins>
      <w:ins w:id="621" w:author="nick" w:date="2019-11-10T14:42:00Z">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ins>
    </w:p>
    <w:p w14:paraId="572EC548" w14:textId="1568E95B" w:rsidR="00C5158C" w:rsidRPr="009E34EC" w:rsidRDefault="00C5158C" w:rsidP="00C5158C">
      <w:pPr>
        <w:pStyle w:val="XMLCode"/>
        <w:keepNext/>
        <w:keepLines/>
        <w:rPr>
          <w:ins w:id="622" w:author="nick" w:date="2019-11-10T14:42:00Z"/>
          <w:b/>
          <w:color w:val="0070C0"/>
        </w:rPr>
      </w:pPr>
      <w:ins w:id="623" w:author="nick" w:date="2019-11-10T14:42:00Z">
        <w:r w:rsidRPr="009E34EC">
          <w:rPr>
            <w:b/>
            <w:color w:val="0070C0"/>
          </w:rPr>
          <w:t xml:space="preserve">                    &lt;level order=</w:t>
        </w:r>
      </w:ins>
      <w:ins w:id="624" w:author="nick" w:date="2019-11-24T12:20:00Z">
        <w:r w:rsidR="00194316">
          <w:rPr>
            <w:b/>
            <w:color w:val="0070C0"/>
          </w:rPr>
          <w:t>"</w:t>
        </w:r>
      </w:ins>
      <w:ins w:id="625" w:author="nick" w:date="2019-11-10T14:42:00Z">
        <w:r w:rsidRPr="009E34EC">
          <w:rPr>
            <w:b/>
            <w:color w:val="0070C0"/>
          </w:rPr>
          <w:t>2</w:t>
        </w:r>
      </w:ins>
      <w:ins w:id="626" w:author="nick" w:date="2019-11-24T12:20:00Z">
        <w:r w:rsidR="00194316">
          <w:rPr>
            <w:b/>
            <w:color w:val="0070C0"/>
          </w:rPr>
          <w:t>"</w:t>
        </w:r>
      </w:ins>
      <w:ins w:id="627" w:author="nick" w:date="2019-11-10T14:42:00Z">
        <w:r w:rsidRPr="009E34EC">
          <w:rPr>
            <w:b/>
            <w:color w:val="0070C0"/>
          </w:rPr>
          <w:t xml:space="preserve"> part_index=</w:t>
        </w:r>
      </w:ins>
      <w:ins w:id="628" w:author="nick" w:date="2019-11-24T12:20:00Z">
        <w:r w:rsidR="00194316">
          <w:rPr>
            <w:b/>
            <w:color w:val="0070C0"/>
          </w:rPr>
          <w:t>"</w:t>
        </w:r>
      </w:ins>
      <w:ins w:id="629" w:author="nick" w:date="2019-11-10T14:42:00Z">
        <w:r w:rsidRPr="009E34EC">
          <w:rPr>
            <w:b/>
            <w:color w:val="0070C0"/>
          </w:rPr>
          <w:t>1</w:t>
        </w:r>
      </w:ins>
      <w:ins w:id="630" w:author="nick" w:date="2019-11-24T12:20:00Z">
        <w:r w:rsidR="00194316">
          <w:rPr>
            <w:b/>
            <w:color w:val="0070C0"/>
          </w:rPr>
          <w:t>"</w:t>
        </w:r>
      </w:ins>
      <w:ins w:id="631" w:author="nick" w:date="2019-11-10T14:42:00Z">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ins>
    </w:p>
    <w:p w14:paraId="38533838" w14:textId="2648A787" w:rsidR="00C5158C" w:rsidRPr="009E34EC" w:rsidRDefault="00C5158C" w:rsidP="00C5158C">
      <w:pPr>
        <w:pStyle w:val="XMLCode"/>
        <w:keepNext/>
        <w:keepLines/>
        <w:rPr>
          <w:ins w:id="632" w:author="nick" w:date="2019-11-10T14:42:00Z"/>
          <w:rFonts w:cs="Courier New"/>
          <w:color w:val="FF0000"/>
          <w:sz w:val="15"/>
          <w:szCs w:val="15"/>
        </w:rPr>
      </w:pPr>
      <w:ins w:id="633" w:author="nick" w:date="2019-11-10T14:42:00Z">
        <w:r w:rsidRPr="009E34EC">
          <w:rPr>
            <w:b/>
            <w:color w:val="0070C0"/>
          </w:rPr>
          <w:t xml:space="preserve">                </w:t>
        </w:r>
        <w:r>
          <w:rPr>
            <w:sz w:val="15"/>
            <w:szCs w:val="15"/>
          </w:rPr>
          <w:t xml:space="preserve">  </w:t>
        </w:r>
        <w:r w:rsidRPr="009E34EC">
          <w:rPr>
            <w:b/>
            <w:color w:val="0070C0"/>
          </w:rPr>
          <w:t xml:space="preserve">  &lt;level order=</w:t>
        </w:r>
      </w:ins>
      <w:ins w:id="634" w:author="nick" w:date="2019-11-24T12:20:00Z">
        <w:r w:rsidR="00194316">
          <w:rPr>
            <w:b/>
            <w:color w:val="0070C0"/>
          </w:rPr>
          <w:t>"</w:t>
        </w:r>
      </w:ins>
      <w:ins w:id="635" w:author="nick" w:date="2019-11-10T14:42:00Z">
        <w:r w:rsidRPr="009E34EC">
          <w:rPr>
            <w:b/>
            <w:color w:val="0070C0"/>
          </w:rPr>
          <w:t>3</w:t>
        </w:r>
      </w:ins>
      <w:ins w:id="636" w:author="nick" w:date="2019-11-24T12:20:00Z">
        <w:r w:rsidR="00194316">
          <w:rPr>
            <w:b/>
            <w:color w:val="0070C0"/>
          </w:rPr>
          <w:t>"</w:t>
        </w:r>
      </w:ins>
      <w:ins w:id="637" w:author="nick" w:date="2019-11-10T14:42:00Z">
        <w:r w:rsidRPr="009E34EC">
          <w:rPr>
            <w:b/>
            <w:color w:val="0070C0"/>
          </w:rPr>
          <w:t xml:space="preserve"> part_index=</w:t>
        </w:r>
      </w:ins>
      <w:ins w:id="638" w:author="nick" w:date="2019-11-24T12:20:00Z">
        <w:r w:rsidR="00194316">
          <w:rPr>
            <w:b/>
            <w:color w:val="0070C0"/>
          </w:rPr>
          <w:t>"</w:t>
        </w:r>
      </w:ins>
      <w:ins w:id="639" w:author="nick" w:date="2019-11-10T14:42:00Z">
        <w:r w:rsidRPr="009E34EC">
          <w:rPr>
            <w:b/>
            <w:color w:val="0070C0"/>
          </w:rPr>
          <w:t>2</w:t>
        </w:r>
      </w:ins>
      <w:ins w:id="640" w:author="nick" w:date="2019-11-24T12:20:00Z">
        <w:r w:rsidR="00194316">
          <w:rPr>
            <w:b/>
            <w:color w:val="0070C0"/>
          </w:rPr>
          <w:t>"</w:t>
        </w:r>
      </w:ins>
      <w:ins w:id="641" w:author="nick" w:date="2019-11-10T14:42:00Z">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ins>
    </w:p>
    <w:p w14:paraId="6BA086BF" w14:textId="77777777" w:rsidR="00C5158C" w:rsidRPr="009E34EC" w:rsidRDefault="00C5158C" w:rsidP="00C5158C">
      <w:pPr>
        <w:pStyle w:val="XMLCode"/>
        <w:keepNext/>
        <w:keepLines/>
        <w:rPr>
          <w:ins w:id="642" w:author="nick" w:date="2019-11-10T14:42:00Z"/>
          <w:b/>
          <w:color w:val="0070C0"/>
        </w:rPr>
      </w:pPr>
      <w:ins w:id="643" w:author="nick" w:date="2019-11-10T14:42:00Z">
        <w:r w:rsidRPr="009E34EC">
          <w:rPr>
            <w:b/>
            <w:color w:val="0070C0"/>
          </w:rPr>
          <w:t xml:space="preserve">              &lt;/stacking&gt;</w:t>
        </w:r>
      </w:ins>
    </w:p>
    <w:p w14:paraId="085E3564" w14:textId="77777777" w:rsidR="00C5158C" w:rsidRDefault="00C5158C" w:rsidP="00C5158C">
      <w:pPr>
        <w:pStyle w:val="XMLCode"/>
        <w:keepNext/>
        <w:keepLines/>
        <w:rPr>
          <w:ins w:id="644" w:author="nick" w:date="2019-11-10T14:42:00Z"/>
          <w:sz w:val="15"/>
          <w:szCs w:val="15"/>
        </w:rPr>
      </w:pPr>
      <w:ins w:id="645" w:author="nick" w:date="2019-11-10T14:42:00Z">
        <w:r>
          <w:rPr>
            <w:sz w:val="15"/>
            <w:szCs w:val="15"/>
          </w:rPr>
          <w:t xml:space="preserve">              ...</w:t>
        </w:r>
      </w:ins>
    </w:p>
    <w:p w14:paraId="2132F54D" w14:textId="77777777" w:rsidR="00C5158C" w:rsidRPr="001E6C77" w:rsidRDefault="00C5158C" w:rsidP="00C5158C">
      <w:pPr>
        <w:pStyle w:val="XMLCode"/>
        <w:keepNext/>
        <w:keepLines/>
        <w:rPr>
          <w:ins w:id="646" w:author="nick" w:date="2019-11-10T14:42:00Z"/>
          <w:sz w:val="15"/>
          <w:szCs w:val="15"/>
        </w:rPr>
      </w:pPr>
      <w:ins w:id="647" w:author="nick" w:date="2019-11-10T14:42:00Z">
        <w:r w:rsidRPr="001E6C77">
          <w:rPr>
            <w:sz w:val="15"/>
            <w:szCs w:val="15"/>
          </w:rPr>
          <w:t xml:space="preserve">        &lt;/connection_0d&gt;</w:t>
        </w:r>
      </w:ins>
    </w:p>
    <w:p w14:paraId="3AF958C0" w14:textId="77777777" w:rsidR="00C5158C" w:rsidRPr="001E6C77" w:rsidRDefault="00C5158C" w:rsidP="00C5158C">
      <w:pPr>
        <w:pStyle w:val="XMLCode"/>
        <w:keepNext/>
        <w:keepLines/>
        <w:rPr>
          <w:ins w:id="648" w:author="nick" w:date="2019-11-10T14:42:00Z"/>
          <w:sz w:val="15"/>
          <w:szCs w:val="15"/>
        </w:rPr>
      </w:pPr>
      <w:ins w:id="649" w:author="nick" w:date="2019-11-10T14:42:00Z">
        <w:r>
          <w:rPr>
            <w:sz w:val="15"/>
            <w:szCs w:val="15"/>
          </w:rPr>
          <w:t xml:space="preserve">   </w:t>
        </w:r>
        <w:r w:rsidRPr="001E6C77">
          <w:rPr>
            <w:sz w:val="15"/>
            <w:szCs w:val="15"/>
          </w:rPr>
          <w:t>&lt;/connection_list &gt;</w:t>
        </w:r>
      </w:ins>
    </w:p>
    <w:p w14:paraId="0ACE860F" w14:textId="77777777" w:rsidR="00C5158C" w:rsidRDefault="00C5158C" w:rsidP="00C5158C">
      <w:pPr>
        <w:pStyle w:val="XMLCode"/>
        <w:keepNext/>
        <w:keepLines/>
        <w:ind w:firstLine="0"/>
        <w:rPr>
          <w:ins w:id="650" w:author="nick" w:date="2019-11-10T14:42:00Z"/>
        </w:rPr>
      </w:pPr>
    </w:p>
    <w:p w14:paraId="2FF9ABCA" w14:textId="77777777" w:rsidR="00C5158C" w:rsidRDefault="00C5158C" w:rsidP="00C5158C">
      <w:pPr>
        <w:pStyle w:val="XMLCode"/>
        <w:keepNext/>
        <w:keepLines/>
        <w:ind w:firstLine="0"/>
        <w:rPr>
          <w:ins w:id="651" w:author="nick" w:date="2019-11-10T14:42:00Z"/>
        </w:rPr>
      </w:pPr>
      <w:ins w:id="652" w:author="nick" w:date="2019-11-10T14:42:00Z">
        <w:r>
          <w:t>&lt;/connection_group&gt;</w:t>
        </w:r>
      </w:ins>
    </w:p>
    <w:p w14:paraId="18404305" w14:textId="77777777" w:rsidR="00C5158C" w:rsidRPr="007055D9" w:rsidRDefault="00C5158C" w:rsidP="00C5158C">
      <w:pPr>
        <w:pStyle w:val="XMLCode"/>
        <w:rPr>
          <w:ins w:id="653" w:author="nick" w:date="2019-11-10T14:42:00Z"/>
        </w:rPr>
      </w:pPr>
    </w:p>
    <w:p w14:paraId="7457DA19" w14:textId="77777777" w:rsidR="00C5158C" w:rsidRDefault="00C5158C" w:rsidP="00C5158C">
      <w:pPr>
        <w:keepNext/>
        <w:keepLines/>
        <w:spacing w:before="120"/>
        <w:rPr>
          <w:ins w:id="654" w:author="nick" w:date="2019-11-10T14:42:00Z"/>
          <w:b/>
          <w:sz w:val="24"/>
        </w:rPr>
      </w:pPr>
      <w:ins w:id="655" w:author="nick" w:date="2019-11-10T14:42:00Z">
        <w:r w:rsidRPr="007055D9">
          <w:rPr>
            <w:b/>
            <w:sz w:val="24"/>
          </w:rPr>
          <w:t>Example</w:t>
        </w:r>
        <w:r>
          <w:rPr>
            <w:b/>
            <w:sz w:val="24"/>
          </w:rPr>
          <w:t xml:space="preserve"> B</w:t>
        </w:r>
        <w:r w:rsidRPr="007055D9">
          <w:rPr>
            <w:b/>
            <w:sz w:val="24"/>
          </w:rPr>
          <w:t>:</w:t>
        </w:r>
      </w:ins>
    </w:p>
    <w:p w14:paraId="6956F5A1" w14:textId="77777777" w:rsidR="00C5158C" w:rsidRPr="0003690A" w:rsidRDefault="00C5158C" w:rsidP="00C5158C">
      <w:pPr>
        <w:keepNext/>
        <w:keepLines/>
        <w:spacing w:before="120"/>
        <w:rPr>
          <w:ins w:id="656" w:author="nick" w:date="2019-11-10T14:42:00Z"/>
        </w:rPr>
      </w:pPr>
      <w:ins w:id="657" w:author="nick" w:date="2019-11-10T14:42:00Z">
        <w:r>
          <w:fldChar w:fldCharType="begin"/>
        </w:r>
        <w:r>
          <w:instrText xml:space="preserve"> REF _Ref21650472 \h </w:instrText>
        </w:r>
      </w:ins>
      <w:ins w:id="658" w:author="nick" w:date="2019-11-10T14:42:00Z">
        <w:r>
          <w:fldChar w:fldCharType="separate"/>
        </w:r>
        <w:r>
          <w:t xml:space="preserve">Figure </w:t>
        </w:r>
        <w:r>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ins>
    </w:p>
    <w:p w14:paraId="481A07C4" w14:textId="77777777" w:rsidR="00C5158C" w:rsidRDefault="00C5158C" w:rsidP="00C5158C">
      <w:pPr>
        <w:pStyle w:val="XMLCode"/>
        <w:keepLines/>
        <w:ind w:firstLine="0"/>
        <w:rPr>
          <w:ins w:id="659" w:author="nick" w:date="2019-11-10T14:42:00Z"/>
        </w:rPr>
      </w:pPr>
      <w:ins w:id="660" w:author="nick" w:date="2019-11-10T14:42:00Z">
        <w:r>
          <w:t>&lt;connection_group&gt;</w:t>
        </w:r>
      </w:ins>
    </w:p>
    <w:p w14:paraId="29A8C1B9" w14:textId="77777777" w:rsidR="00C5158C" w:rsidRDefault="00C5158C" w:rsidP="00C5158C">
      <w:pPr>
        <w:pStyle w:val="XMLCode"/>
        <w:keepLines/>
        <w:ind w:firstLine="0"/>
        <w:rPr>
          <w:ins w:id="661" w:author="nick" w:date="2019-11-10T14:42:00Z"/>
        </w:rPr>
      </w:pPr>
    </w:p>
    <w:p w14:paraId="4A1C8FAD" w14:textId="77777777" w:rsidR="00C5158C" w:rsidRDefault="00C5158C" w:rsidP="00C5158C">
      <w:pPr>
        <w:pStyle w:val="XMLCode"/>
        <w:keepLines/>
        <w:ind w:firstLine="0"/>
        <w:rPr>
          <w:ins w:id="662" w:author="nick" w:date="2019-11-10T14:42:00Z"/>
        </w:rPr>
      </w:pPr>
      <w:ins w:id="663" w:author="nick" w:date="2019-11-10T14:42:00Z">
        <w:r>
          <w:t xml:space="preserve">    </w:t>
        </w:r>
        <w:r w:rsidRPr="00C3027A">
          <w:t>&lt;connected_to&gt;</w:t>
        </w:r>
      </w:ins>
    </w:p>
    <w:p w14:paraId="2E27D8E1" w14:textId="6D45C013" w:rsidR="00DF3E6F" w:rsidRPr="000E2A23" w:rsidRDefault="00DF3E6F" w:rsidP="00DF3E6F">
      <w:pPr>
        <w:pStyle w:val="XMLCode"/>
        <w:keepNext/>
        <w:keepLines/>
        <w:ind w:firstLine="0"/>
        <w:rPr>
          <w:ins w:id="664" w:author="nick" w:date="2019-11-19T16:02:00Z"/>
          <w:rFonts w:cs="Courier New"/>
          <w:color w:val="FF0000"/>
          <w:sz w:val="15"/>
          <w:szCs w:val="15"/>
        </w:rPr>
      </w:pPr>
      <w:ins w:id="665" w:author="nick" w:date="2019-11-19T16:02:00Z">
        <w:r w:rsidRPr="00DF3E6F">
          <w:rPr>
            <w:color w:val="0070C0"/>
          </w:rPr>
          <w:t xml:space="preserve">        </w:t>
        </w:r>
      </w:ins>
      <w:ins w:id="666" w:author="nick" w:date="2019-11-19T16:03:00Z">
        <w:r>
          <w:rPr>
            <w:color w:val="0070C0"/>
          </w:rPr>
          <w:t xml:space="preserve"> </w:t>
        </w:r>
      </w:ins>
      <w:ins w:id="667" w:author="nick" w:date="2019-11-19T16:02:00Z">
        <w:r w:rsidRPr="00DF3E6F">
          <w:rPr>
            <w:color w:val="0070C0"/>
          </w:rPr>
          <w:t>&lt;part index=</w:t>
        </w:r>
      </w:ins>
      <w:ins w:id="668" w:author="nick" w:date="2019-11-24T12:20:00Z">
        <w:r w:rsidR="00194316">
          <w:rPr>
            <w:color w:val="0070C0"/>
          </w:rPr>
          <w:t>"</w:t>
        </w:r>
      </w:ins>
      <w:ins w:id="669" w:author="nick" w:date="2019-11-19T16:02:00Z">
        <w:r w:rsidRPr="00DF3E6F">
          <w:rPr>
            <w:color w:val="0070C0"/>
          </w:rPr>
          <w:t>1</w:t>
        </w:r>
      </w:ins>
      <w:ins w:id="670" w:author="nick" w:date="2019-11-24T12:20:00Z">
        <w:r w:rsidR="00194316">
          <w:rPr>
            <w:color w:val="0070C0"/>
          </w:rPr>
          <w:t>"</w:t>
        </w:r>
      </w:ins>
      <w:ins w:id="671" w:author="nick" w:date="2019-11-19T16:02:00Z">
        <w:r w:rsidRPr="00DF3E6F">
          <w:rPr>
            <w:color w:val="0070C0"/>
          </w:rPr>
          <w:t xml:space="preserve"> label=</w:t>
        </w:r>
      </w:ins>
      <w:ins w:id="672" w:author="nick" w:date="2019-11-24T12:20:00Z">
        <w:r w:rsidR="00194316">
          <w:rPr>
            <w:color w:val="0070C0"/>
          </w:rPr>
          <w:t>"</w:t>
        </w:r>
      </w:ins>
      <w:ins w:id="673" w:author="nick" w:date="2019-11-19T16:02:00Z">
        <w:r w:rsidRPr="00DF3E6F">
          <w:rPr>
            <w:color w:val="0070C0"/>
          </w:rPr>
          <w:t>PART_7000800</w:t>
        </w:r>
      </w:ins>
      <w:ins w:id="674" w:author="nick" w:date="2019-11-24T12:20:00Z">
        <w:r w:rsidR="00194316">
          <w:rPr>
            <w:color w:val="0070C0"/>
          </w:rPr>
          <w:t>"</w:t>
        </w:r>
      </w:ins>
      <w:ins w:id="675" w:author="nick" w:date="2019-11-19T16:02:00Z">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ins>
    </w:p>
    <w:p w14:paraId="49B7E9BC" w14:textId="770C1574" w:rsidR="00DF3E6F" w:rsidRPr="00DF3E6F" w:rsidRDefault="00DF3E6F" w:rsidP="00DF3E6F">
      <w:pPr>
        <w:pStyle w:val="XMLCode"/>
        <w:keepNext/>
        <w:keepLines/>
        <w:ind w:firstLine="0"/>
        <w:rPr>
          <w:ins w:id="676" w:author="nick" w:date="2019-11-19T16:02:00Z"/>
          <w:color w:val="0070C0"/>
        </w:rPr>
      </w:pPr>
      <w:ins w:id="677" w:author="nick" w:date="2019-11-19T16:02:00Z">
        <w:r w:rsidRPr="00DF3E6F">
          <w:rPr>
            <w:color w:val="0070C0"/>
          </w:rPr>
          <w:t xml:space="preserve">        </w:t>
        </w:r>
      </w:ins>
      <w:ins w:id="678" w:author="nick" w:date="2019-11-19T16:03:00Z">
        <w:r>
          <w:rPr>
            <w:color w:val="0070C0"/>
          </w:rPr>
          <w:t xml:space="preserve"> </w:t>
        </w:r>
      </w:ins>
      <w:ins w:id="679" w:author="nick" w:date="2019-11-19T16:02:00Z">
        <w:r w:rsidRPr="00DF3E6F">
          <w:rPr>
            <w:color w:val="0070C0"/>
          </w:rPr>
          <w:t>&lt;part index=</w:t>
        </w:r>
      </w:ins>
      <w:ins w:id="680" w:author="nick" w:date="2019-11-24T12:20:00Z">
        <w:r w:rsidR="00194316">
          <w:rPr>
            <w:color w:val="0070C0"/>
          </w:rPr>
          <w:t>"</w:t>
        </w:r>
      </w:ins>
      <w:ins w:id="681" w:author="nick" w:date="2019-11-19T16:02:00Z">
        <w:r w:rsidRPr="00DF3E6F">
          <w:rPr>
            <w:color w:val="0070C0"/>
          </w:rPr>
          <w:t>2</w:t>
        </w:r>
      </w:ins>
      <w:ins w:id="682" w:author="nick" w:date="2019-11-24T12:20:00Z">
        <w:r w:rsidR="00194316">
          <w:rPr>
            <w:color w:val="0070C0"/>
          </w:rPr>
          <w:t>"</w:t>
        </w:r>
      </w:ins>
      <w:ins w:id="683" w:author="nick" w:date="2019-11-19T16:02:00Z">
        <w:r w:rsidRPr="00DF3E6F">
          <w:rPr>
            <w:color w:val="0070C0"/>
          </w:rPr>
          <w:t xml:space="preserve"> label=</w:t>
        </w:r>
      </w:ins>
      <w:ins w:id="684" w:author="nick" w:date="2019-11-24T12:20:00Z">
        <w:r w:rsidR="00194316">
          <w:rPr>
            <w:color w:val="0070C0"/>
          </w:rPr>
          <w:t>"</w:t>
        </w:r>
      </w:ins>
      <w:ins w:id="685" w:author="nick" w:date="2019-11-19T16:02:00Z">
        <w:r w:rsidRPr="00DF3E6F">
          <w:rPr>
            <w:color w:val="0070C0"/>
          </w:rPr>
          <w:t>PART_7000400</w:t>
        </w:r>
      </w:ins>
      <w:ins w:id="686" w:author="nick" w:date="2019-11-24T12:20:00Z">
        <w:r w:rsidR="00194316">
          <w:rPr>
            <w:color w:val="0070C0"/>
          </w:rPr>
          <w:t>"</w:t>
        </w:r>
      </w:ins>
      <w:ins w:id="687" w:author="nick" w:date="2019-11-19T16:02:00Z">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ins>
    </w:p>
    <w:p w14:paraId="4B62B43D" w14:textId="77777777" w:rsidR="00C5158C" w:rsidRDefault="00C5158C" w:rsidP="00C5158C">
      <w:pPr>
        <w:pStyle w:val="XMLCode"/>
        <w:keepLines/>
        <w:ind w:firstLine="0"/>
        <w:rPr>
          <w:ins w:id="688" w:author="nick" w:date="2019-11-10T14:42:00Z"/>
        </w:rPr>
      </w:pPr>
      <w:ins w:id="689" w:author="nick" w:date="2019-11-10T14:42:00Z">
        <w:r>
          <w:t xml:space="preserve">    </w:t>
        </w:r>
        <w:r w:rsidRPr="00C3027A">
          <w:t>&lt;/connected_to&gt;</w:t>
        </w:r>
      </w:ins>
    </w:p>
    <w:p w14:paraId="24A96D17" w14:textId="77777777" w:rsidR="00C5158C" w:rsidRDefault="00C5158C" w:rsidP="00C5158C">
      <w:pPr>
        <w:pStyle w:val="XMLCode"/>
        <w:keepLines/>
        <w:ind w:firstLine="0"/>
        <w:rPr>
          <w:ins w:id="690" w:author="nick" w:date="2019-11-10T14:42:00Z"/>
        </w:rPr>
      </w:pPr>
    </w:p>
    <w:p w14:paraId="12CAD889" w14:textId="77777777" w:rsidR="00C5158C" w:rsidRPr="001E6C77" w:rsidRDefault="00C5158C" w:rsidP="00C5158C">
      <w:pPr>
        <w:pStyle w:val="XMLCode"/>
        <w:keepLines/>
        <w:rPr>
          <w:ins w:id="691" w:author="nick" w:date="2019-11-10T14:42:00Z"/>
          <w:sz w:val="15"/>
          <w:szCs w:val="15"/>
        </w:rPr>
      </w:pPr>
      <w:ins w:id="692" w:author="nick" w:date="2019-11-10T14:42:00Z">
        <w:r w:rsidRPr="001E6C77">
          <w:rPr>
            <w:sz w:val="15"/>
            <w:szCs w:val="15"/>
          </w:rPr>
          <w:t xml:space="preserve">   &lt;connection_list&gt;</w:t>
        </w:r>
      </w:ins>
    </w:p>
    <w:p w14:paraId="0AE1B6B2" w14:textId="2C0B5594" w:rsidR="00C5158C" w:rsidRDefault="00C5158C" w:rsidP="00C5158C">
      <w:pPr>
        <w:pStyle w:val="XMLCode"/>
        <w:keepLines/>
        <w:rPr>
          <w:ins w:id="693" w:author="nick" w:date="2019-11-10T14:42:00Z"/>
          <w:sz w:val="15"/>
          <w:szCs w:val="15"/>
        </w:rPr>
      </w:pPr>
      <w:ins w:id="694" w:author="nick" w:date="2019-11-10T14:42:00Z">
        <w:r w:rsidRPr="001E6C77">
          <w:rPr>
            <w:sz w:val="15"/>
            <w:szCs w:val="15"/>
          </w:rPr>
          <w:t xml:space="preserve">        &lt;connection_0d</w:t>
        </w:r>
        <w:r>
          <w:rPr>
            <w:sz w:val="15"/>
            <w:szCs w:val="15"/>
          </w:rPr>
          <w:t xml:space="preserve"> label=</w:t>
        </w:r>
      </w:ins>
      <w:ins w:id="695" w:author="nick" w:date="2019-11-24T12:20:00Z">
        <w:r w:rsidR="00194316">
          <w:rPr>
            <w:sz w:val="15"/>
            <w:szCs w:val="15"/>
          </w:rPr>
          <w:t>"</w:t>
        </w:r>
      </w:ins>
      <w:ins w:id="696" w:author="nick" w:date="2019-11-10T14:42:00Z">
        <w:r>
          <w:rPr>
            <w:sz w:val="15"/>
            <w:szCs w:val="15"/>
          </w:rPr>
          <w:t>A</w:t>
        </w:r>
      </w:ins>
      <w:ins w:id="697" w:author="nick" w:date="2019-11-24T12:20:00Z">
        <w:r w:rsidR="00194316">
          <w:rPr>
            <w:sz w:val="15"/>
            <w:szCs w:val="15"/>
          </w:rPr>
          <w:t>"</w:t>
        </w:r>
      </w:ins>
      <w:ins w:id="698" w:author="nick" w:date="2019-11-10T14:42:00Z">
        <w:r w:rsidRPr="001E6C77">
          <w:rPr>
            <w:sz w:val="15"/>
            <w:szCs w:val="15"/>
          </w:rPr>
          <w:t>&gt;</w:t>
        </w:r>
      </w:ins>
    </w:p>
    <w:p w14:paraId="102A839D" w14:textId="17FBE1FF" w:rsidR="00C5158C" w:rsidRPr="009E34EC" w:rsidRDefault="00C5158C" w:rsidP="00C5158C">
      <w:pPr>
        <w:pStyle w:val="XMLCode"/>
        <w:keepLines/>
        <w:rPr>
          <w:ins w:id="699" w:author="nick" w:date="2019-11-10T14:42:00Z"/>
          <w:rFonts w:cs="Courier New"/>
          <w:color w:val="FF0000"/>
          <w:sz w:val="15"/>
          <w:szCs w:val="15"/>
        </w:rPr>
      </w:pPr>
      <w:ins w:id="700" w:author="nick" w:date="2019-11-10T14:42:00Z">
        <w:r w:rsidRPr="009E34EC">
          <w:rPr>
            <w:b/>
            <w:color w:val="0070C0"/>
          </w:rPr>
          <w:t xml:space="preserve">              &lt;stacking nr_levels=</w:t>
        </w:r>
      </w:ins>
      <w:ins w:id="701" w:author="nick" w:date="2019-11-24T12:20:00Z">
        <w:r w:rsidR="00194316">
          <w:rPr>
            <w:b/>
            <w:color w:val="0070C0"/>
          </w:rPr>
          <w:t>"</w:t>
        </w:r>
      </w:ins>
      <w:ins w:id="702" w:author="nick" w:date="2019-11-10T14:42:00Z">
        <w:r w:rsidRPr="009E34EC">
          <w:rPr>
            <w:b/>
            <w:color w:val="0070C0"/>
          </w:rPr>
          <w:t>3</w:t>
        </w:r>
      </w:ins>
      <w:ins w:id="703" w:author="nick" w:date="2019-11-24T12:20:00Z">
        <w:r w:rsidR="00194316">
          <w:rPr>
            <w:b/>
            <w:color w:val="0070C0"/>
          </w:rPr>
          <w:t>"</w:t>
        </w:r>
      </w:ins>
      <w:ins w:id="704" w:author="nick" w:date="2019-11-10T14:42:00Z">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ins>
      <w:ins w:id="705" w:author="nick" w:date="2019-11-24T12:20:00Z">
        <w:r w:rsidR="00194316">
          <w:rPr>
            <w:rFonts w:cs="Courier New"/>
            <w:color w:val="FF0000"/>
            <w:sz w:val="15"/>
            <w:szCs w:val="15"/>
          </w:rPr>
          <w:t>"</w:t>
        </w:r>
      </w:ins>
      <w:ins w:id="706" w:author="nick" w:date="2019-11-10T14:42:00Z">
        <w:r>
          <w:rPr>
            <w:rFonts w:cs="Courier New"/>
            <w:color w:val="FF0000"/>
            <w:sz w:val="15"/>
            <w:szCs w:val="15"/>
          </w:rPr>
          <w:t>red</w:t>
        </w:r>
      </w:ins>
      <w:ins w:id="707" w:author="nick" w:date="2019-11-24T12:20:00Z">
        <w:r w:rsidR="00194316">
          <w:rPr>
            <w:rFonts w:cs="Courier New"/>
            <w:color w:val="FF0000"/>
            <w:sz w:val="15"/>
            <w:szCs w:val="15"/>
          </w:rPr>
          <w:t>"</w:t>
        </w:r>
      </w:ins>
      <w:ins w:id="708" w:author="nick" w:date="2019-11-10T14:42:00Z">
        <w:r>
          <w:rPr>
            <w:rFonts w:cs="Courier New"/>
            <w:color w:val="FF0000"/>
            <w:sz w:val="15"/>
            <w:szCs w:val="15"/>
          </w:rPr>
          <w:t xml:space="preserve">, </w:t>
        </w:r>
      </w:ins>
      <w:ins w:id="709" w:author="nick" w:date="2019-11-24T12:20:00Z">
        <w:r w:rsidR="00194316">
          <w:rPr>
            <w:rFonts w:cs="Courier New"/>
            <w:color w:val="FF0000"/>
            <w:sz w:val="15"/>
            <w:szCs w:val="15"/>
          </w:rPr>
          <w:t>"</w:t>
        </w:r>
      </w:ins>
      <w:ins w:id="710" w:author="nick" w:date="2019-11-10T14:42:00Z">
        <w:r>
          <w:rPr>
            <w:rFonts w:cs="Courier New"/>
            <w:color w:val="FF0000"/>
            <w:sz w:val="15"/>
            <w:szCs w:val="15"/>
          </w:rPr>
          <w:t>green</w:t>
        </w:r>
      </w:ins>
      <w:ins w:id="711" w:author="nick" w:date="2019-11-24T12:20:00Z">
        <w:r w:rsidR="00194316">
          <w:rPr>
            <w:rFonts w:cs="Courier New"/>
            <w:color w:val="FF0000"/>
            <w:sz w:val="15"/>
            <w:szCs w:val="15"/>
          </w:rPr>
          <w:t>"</w:t>
        </w:r>
      </w:ins>
      <w:ins w:id="712" w:author="nick" w:date="2019-11-10T14:42:00Z">
        <w:r>
          <w:rPr>
            <w:rFonts w:cs="Courier New"/>
            <w:color w:val="FF0000"/>
            <w:sz w:val="15"/>
            <w:szCs w:val="15"/>
          </w:rPr>
          <w:t xml:space="preserve"> and one of </w:t>
        </w:r>
      </w:ins>
      <w:ins w:id="713" w:author="nick" w:date="2019-11-24T12:20:00Z">
        <w:r w:rsidR="00194316">
          <w:rPr>
            <w:rFonts w:cs="Courier New"/>
            <w:color w:val="FF0000"/>
            <w:sz w:val="15"/>
            <w:szCs w:val="15"/>
          </w:rPr>
          <w:t>"</w:t>
        </w:r>
      </w:ins>
      <w:ins w:id="714" w:author="nick" w:date="2019-11-10T14:42:00Z">
        <w:r>
          <w:rPr>
            <w:rFonts w:cs="Courier New"/>
            <w:color w:val="FF0000"/>
            <w:sz w:val="15"/>
            <w:szCs w:val="15"/>
          </w:rPr>
          <w:t>red</w:t>
        </w:r>
      </w:ins>
      <w:ins w:id="715" w:author="nick" w:date="2019-11-24T12:20:00Z">
        <w:r w:rsidR="00194316">
          <w:rPr>
            <w:rFonts w:cs="Courier New"/>
            <w:color w:val="FF0000"/>
            <w:sz w:val="15"/>
            <w:szCs w:val="15"/>
          </w:rPr>
          <w:t>"</w:t>
        </w:r>
      </w:ins>
      <w:ins w:id="716" w:author="nick" w:date="2019-11-10T14:42:00Z">
        <w:r>
          <w:rPr>
            <w:rFonts w:cs="Courier New"/>
            <w:color w:val="FF0000"/>
            <w:sz w:val="15"/>
            <w:szCs w:val="15"/>
          </w:rPr>
          <w:t>/</w:t>
        </w:r>
      </w:ins>
      <w:ins w:id="717" w:author="nick" w:date="2019-11-24T12:20:00Z">
        <w:r w:rsidR="00194316">
          <w:rPr>
            <w:rFonts w:cs="Courier New"/>
            <w:color w:val="FF0000"/>
            <w:sz w:val="15"/>
            <w:szCs w:val="15"/>
          </w:rPr>
          <w:t>"</w:t>
        </w:r>
      </w:ins>
      <w:ins w:id="718" w:author="nick" w:date="2019-11-10T14:42:00Z">
        <w:r>
          <w:rPr>
            <w:rFonts w:cs="Courier New"/>
            <w:color w:val="FF0000"/>
            <w:sz w:val="15"/>
            <w:szCs w:val="15"/>
          </w:rPr>
          <w:t>green</w:t>
        </w:r>
      </w:ins>
      <w:ins w:id="719" w:author="nick" w:date="2019-11-24T12:20:00Z">
        <w:r w:rsidR="00194316">
          <w:rPr>
            <w:rFonts w:cs="Courier New"/>
            <w:color w:val="FF0000"/>
            <w:sz w:val="15"/>
            <w:szCs w:val="15"/>
          </w:rPr>
          <w:t>"</w:t>
        </w:r>
      </w:ins>
      <w:ins w:id="720" w:author="nick" w:date="2019-11-10T14:42:00Z">
        <w:r w:rsidRPr="009E34EC">
          <w:rPr>
            <w:rFonts w:cs="Courier New"/>
            <w:color w:val="FF0000"/>
            <w:sz w:val="15"/>
            <w:szCs w:val="15"/>
          </w:rPr>
          <w:t xml:space="preserve"> --&gt;</w:t>
        </w:r>
      </w:ins>
    </w:p>
    <w:p w14:paraId="4A07D34F" w14:textId="77777777" w:rsidR="00C5158C" w:rsidRDefault="00C5158C" w:rsidP="00C5158C">
      <w:pPr>
        <w:pStyle w:val="XMLCode"/>
        <w:keepLines/>
        <w:rPr>
          <w:ins w:id="721" w:author="nick" w:date="2019-11-10T14:42:00Z"/>
          <w:sz w:val="15"/>
          <w:szCs w:val="15"/>
        </w:rPr>
      </w:pPr>
      <w:ins w:id="722" w:author="nick" w:date="2019-11-10T14:42:00Z">
        <w:r>
          <w:rPr>
            <w:sz w:val="15"/>
            <w:szCs w:val="15"/>
          </w:rPr>
          <w:t xml:space="preserve">              ...</w:t>
        </w:r>
      </w:ins>
    </w:p>
    <w:p w14:paraId="29425D29" w14:textId="77777777" w:rsidR="00C5158C" w:rsidRPr="001E6C77" w:rsidRDefault="00C5158C" w:rsidP="00C5158C">
      <w:pPr>
        <w:pStyle w:val="XMLCode"/>
        <w:keepLines/>
        <w:rPr>
          <w:ins w:id="723" w:author="nick" w:date="2019-11-10T14:42:00Z"/>
          <w:sz w:val="15"/>
          <w:szCs w:val="15"/>
        </w:rPr>
      </w:pPr>
      <w:ins w:id="724" w:author="nick" w:date="2019-11-10T14:42:00Z">
        <w:r w:rsidRPr="001E6C77">
          <w:rPr>
            <w:sz w:val="15"/>
            <w:szCs w:val="15"/>
          </w:rPr>
          <w:t xml:space="preserve">        &lt;/connection_0d&gt;</w:t>
        </w:r>
      </w:ins>
    </w:p>
    <w:p w14:paraId="71FCB11A" w14:textId="77777777" w:rsidR="00C5158C" w:rsidRDefault="00C5158C" w:rsidP="00C5158C">
      <w:pPr>
        <w:pStyle w:val="XMLCode"/>
        <w:keepLines/>
        <w:rPr>
          <w:ins w:id="725" w:author="nick" w:date="2019-11-10T14:42:00Z"/>
          <w:sz w:val="15"/>
          <w:szCs w:val="15"/>
        </w:rPr>
      </w:pPr>
    </w:p>
    <w:p w14:paraId="06233007" w14:textId="4D175EC5" w:rsidR="00C5158C" w:rsidRPr="001E6C77" w:rsidRDefault="00C5158C" w:rsidP="00C5158C">
      <w:pPr>
        <w:pStyle w:val="XMLCode"/>
        <w:keepLines/>
        <w:rPr>
          <w:ins w:id="726" w:author="nick" w:date="2019-11-10T14:42:00Z"/>
          <w:sz w:val="15"/>
          <w:szCs w:val="15"/>
        </w:rPr>
      </w:pPr>
      <w:ins w:id="727" w:author="nick" w:date="2019-11-10T14:42:00Z">
        <w:r w:rsidRPr="001E6C77">
          <w:rPr>
            <w:sz w:val="15"/>
            <w:szCs w:val="15"/>
          </w:rPr>
          <w:t xml:space="preserve">        &lt;connection_0d</w:t>
        </w:r>
        <w:r>
          <w:rPr>
            <w:sz w:val="15"/>
            <w:szCs w:val="15"/>
          </w:rPr>
          <w:t xml:space="preserve"> label=</w:t>
        </w:r>
      </w:ins>
      <w:ins w:id="728" w:author="nick" w:date="2019-11-24T12:20:00Z">
        <w:r w:rsidR="00194316">
          <w:rPr>
            <w:sz w:val="15"/>
            <w:szCs w:val="15"/>
          </w:rPr>
          <w:t>"</w:t>
        </w:r>
      </w:ins>
      <w:ins w:id="729" w:author="nick" w:date="2019-11-10T14:42:00Z">
        <w:r>
          <w:rPr>
            <w:sz w:val="15"/>
            <w:szCs w:val="15"/>
          </w:rPr>
          <w:t>B</w:t>
        </w:r>
      </w:ins>
      <w:ins w:id="730" w:author="nick" w:date="2019-11-24T12:20:00Z">
        <w:r w:rsidR="00194316">
          <w:rPr>
            <w:sz w:val="15"/>
            <w:szCs w:val="15"/>
          </w:rPr>
          <w:t>"</w:t>
        </w:r>
      </w:ins>
      <w:ins w:id="731" w:author="nick" w:date="2019-11-10T14:42:00Z">
        <w:r w:rsidRPr="001E6C77">
          <w:rPr>
            <w:sz w:val="15"/>
            <w:szCs w:val="15"/>
          </w:rPr>
          <w:t>&gt;</w:t>
        </w:r>
      </w:ins>
    </w:p>
    <w:p w14:paraId="0EF64082" w14:textId="4245B1B4" w:rsidR="00C5158C" w:rsidRDefault="00C5158C" w:rsidP="00C5158C">
      <w:pPr>
        <w:pStyle w:val="XMLCode"/>
        <w:keepLines/>
        <w:rPr>
          <w:ins w:id="732" w:author="nick" w:date="2019-11-10T14:42:00Z"/>
          <w:sz w:val="15"/>
          <w:szCs w:val="15"/>
        </w:rPr>
      </w:pPr>
      <w:ins w:id="733" w:author="nick" w:date="2019-11-10T14:42:00Z">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ins>
      <w:ins w:id="734" w:author="nick" w:date="2019-11-24T12:20:00Z">
        <w:r w:rsidR="00194316">
          <w:rPr>
            <w:rFonts w:cs="Courier New"/>
            <w:color w:val="FF0000"/>
            <w:sz w:val="15"/>
            <w:szCs w:val="15"/>
          </w:rPr>
          <w:t>"</w:t>
        </w:r>
      </w:ins>
      <w:ins w:id="735" w:author="nick" w:date="2019-11-10T14:42:00Z">
        <w:r>
          <w:rPr>
            <w:rFonts w:cs="Courier New"/>
            <w:color w:val="FF0000"/>
            <w:sz w:val="15"/>
            <w:szCs w:val="15"/>
          </w:rPr>
          <w:t>red</w:t>
        </w:r>
      </w:ins>
      <w:ins w:id="736" w:author="nick" w:date="2019-11-24T12:20:00Z">
        <w:r w:rsidR="00194316">
          <w:rPr>
            <w:rFonts w:cs="Courier New"/>
            <w:color w:val="FF0000"/>
            <w:sz w:val="15"/>
            <w:szCs w:val="15"/>
          </w:rPr>
          <w:t>"</w:t>
        </w:r>
      </w:ins>
      <w:ins w:id="737" w:author="nick" w:date="2019-11-10T14:42:00Z">
        <w:r>
          <w:rPr>
            <w:rFonts w:cs="Courier New"/>
            <w:color w:val="FF0000"/>
            <w:sz w:val="15"/>
            <w:szCs w:val="15"/>
          </w:rPr>
          <w:t xml:space="preserve">, </w:t>
        </w:r>
      </w:ins>
      <w:ins w:id="738" w:author="nick" w:date="2019-11-24T12:20:00Z">
        <w:r w:rsidR="00194316">
          <w:rPr>
            <w:rFonts w:cs="Courier New"/>
            <w:color w:val="FF0000"/>
            <w:sz w:val="15"/>
            <w:szCs w:val="15"/>
          </w:rPr>
          <w:t>"</w:t>
        </w:r>
      </w:ins>
      <w:ins w:id="739" w:author="nick" w:date="2019-11-10T14:42:00Z">
        <w:r>
          <w:rPr>
            <w:rFonts w:cs="Courier New"/>
            <w:color w:val="FF0000"/>
            <w:sz w:val="15"/>
            <w:szCs w:val="15"/>
          </w:rPr>
          <w:t>green</w:t>
        </w:r>
      </w:ins>
      <w:ins w:id="740" w:author="nick" w:date="2019-11-24T12:20:00Z">
        <w:r w:rsidR="00194316">
          <w:rPr>
            <w:rFonts w:cs="Courier New"/>
            <w:color w:val="FF0000"/>
            <w:sz w:val="15"/>
            <w:szCs w:val="15"/>
          </w:rPr>
          <w:t>"</w:t>
        </w:r>
      </w:ins>
      <w:ins w:id="741" w:author="nick" w:date="2019-11-10T14:42:00Z">
        <w:r>
          <w:rPr>
            <w:rFonts w:cs="Courier New"/>
            <w:color w:val="FF0000"/>
            <w:sz w:val="15"/>
            <w:szCs w:val="15"/>
          </w:rPr>
          <w:t xml:space="preserve"> in any order</w:t>
        </w:r>
        <w:r w:rsidRPr="009E34EC">
          <w:rPr>
            <w:rFonts w:cs="Courier New"/>
            <w:color w:val="FF0000"/>
            <w:sz w:val="15"/>
            <w:szCs w:val="15"/>
          </w:rPr>
          <w:t xml:space="preserve"> --&gt;</w:t>
        </w:r>
      </w:ins>
    </w:p>
    <w:p w14:paraId="1815650A" w14:textId="77777777" w:rsidR="00C5158C" w:rsidRPr="001E6C77" w:rsidRDefault="00C5158C" w:rsidP="00C5158C">
      <w:pPr>
        <w:pStyle w:val="XMLCode"/>
        <w:keepLines/>
        <w:rPr>
          <w:ins w:id="742" w:author="nick" w:date="2019-11-10T14:42:00Z"/>
          <w:sz w:val="15"/>
          <w:szCs w:val="15"/>
        </w:rPr>
      </w:pPr>
      <w:ins w:id="743" w:author="nick" w:date="2019-11-10T14:42:00Z">
        <w:r w:rsidRPr="001E6C77">
          <w:rPr>
            <w:sz w:val="15"/>
            <w:szCs w:val="15"/>
          </w:rPr>
          <w:t xml:space="preserve">        &lt;/connection_0d&gt;</w:t>
        </w:r>
      </w:ins>
    </w:p>
    <w:p w14:paraId="07D1F1C0" w14:textId="77777777" w:rsidR="00C5158C" w:rsidRDefault="00C5158C" w:rsidP="00C5158C">
      <w:pPr>
        <w:pStyle w:val="XMLCode"/>
        <w:keepLines/>
        <w:rPr>
          <w:ins w:id="744" w:author="nick" w:date="2019-11-10T14:42:00Z"/>
          <w:sz w:val="15"/>
          <w:szCs w:val="15"/>
        </w:rPr>
      </w:pPr>
    </w:p>
    <w:p w14:paraId="1C34004F" w14:textId="06CCFC00" w:rsidR="00C5158C" w:rsidRPr="001E6C77" w:rsidRDefault="00C5158C" w:rsidP="00C5158C">
      <w:pPr>
        <w:pStyle w:val="XMLCode"/>
        <w:keepLines/>
        <w:rPr>
          <w:ins w:id="745" w:author="nick" w:date="2019-11-10T14:42:00Z"/>
          <w:sz w:val="15"/>
          <w:szCs w:val="15"/>
        </w:rPr>
      </w:pPr>
      <w:ins w:id="746" w:author="nick" w:date="2019-11-10T14:42:00Z">
        <w:r w:rsidRPr="001E6C77">
          <w:rPr>
            <w:sz w:val="15"/>
            <w:szCs w:val="15"/>
          </w:rPr>
          <w:t xml:space="preserve">        &lt;connection_0d</w:t>
        </w:r>
        <w:r>
          <w:rPr>
            <w:sz w:val="15"/>
            <w:szCs w:val="15"/>
          </w:rPr>
          <w:t xml:space="preserve"> label=</w:t>
        </w:r>
      </w:ins>
      <w:ins w:id="747" w:author="nick" w:date="2019-11-24T12:20:00Z">
        <w:r w:rsidR="00194316">
          <w:rPr>
            <w:sz w:val="15"/>
            <w:szCs w:val="15"/>
          </w:rPr>
          <w:t>"</w:t>
        </w:r>
      </w:ins>
      <w:ins w:id="748" w:author="nick" w:date="2019-11-10T14:42:00Z">
        <w:r>
          <w:rPr>
            <w:sz w:val="15"/>
            <w:szCs w:val="15"/>
          </w:rPr>
          <w:t>C</w:t>
        </w:r>
      </w:ins>
      <w:ins w:id="749" w:author="nick" w:date="2019-11-24T12:20:00Z">
        <w:r w:rsidR="00194316">
          <w:rPr>
            <w:sz w:val="15"/>
            <w:szCs w:val="15"/>
          </w:rPr>
          <w:t>"</w:t>
        </w:r>
      </w:ins>
      <w:ins w:id="750" w:author="nick" w:date="2019-11-10T14:42:00Z">
        <w:r w:rsidRPr="001E6C77">
          <w:rPr>
            <w:sz w:val="15"/>
            <w:szCs w:val="15"/>
          </w:rPr>
          <w:t>&gt;</w:t>
        </w:r>
      </w:ins>
    </w:p>
    <w:p w14:paraId="11FC9AF6" w14:textId="7E6E812E" w:rsidR="00C5158C" w:rsidRPr="009E34EC" w:rsidRDefault="00C5158C" w:rsidP="00C5158C">
      <w:pPr>
        <w:pStyle w:val="XMLCode"/>
        <w:keepLines/>
        <w:rPr>
          <w:ins w:id="751" w:author="nick" w:date="2019-11-10T14:42:00Z"/>
          <w:rFonts w:cs="Courier New"/>
          <w:color w:val="FF0000"/>
          <w:sz w:val="15"/>
          <w:szCs w:val="15"/>
        </w:rPr>
      </w:pPr>
      <w:ins w:id="752" w:author="nick" w:date="2019-11-10T14:42:00Z">
        <w:r>
          <w:rPr>
            <w:sz w:val="15"/>
            <w:szCs w:val="15"/>
          </w:rPr>
          <w:t xml:space="preserve">              </w:t>
        </w:r>
        <w:r w:rsidRPr="009E34EC">
          <w:rPr>
            <w:b/>
            <w:color w:val="0070C0"/>
          </w:rPr>
          <w:t>&lt;stacking nr_levels=</w:t>
        </w:r>
      </w:ins>
      <w:ins w:id="753" w:author="nick" w:date="2019-11-24T12:20:00Z">
        <w:r w:rsidR="00194316">
          <w:rPr>
            <w:b/>
            <w:color w:val="0070C0"/>
          </w:rPr>
          <w:t>"</w:t>
        </w:r>
      </w:ins>
      <w:ins w:id="754" w:author="nick" w:date="2019-11-10T14:42:00Z">
        <w:r w:rsidRPr="009E34EC">
          <w:rPr>
            <w:b/>
            <w:color w:val="0070C0"/>
          </w:rPr>
          <w:t>3</w:t>
        </w:r>
      </w:ins>
      <w:ins w:id="755" w:author="nick" w:date="2019-11-24T12:20:00Z">
        <w:r w:rsidR="00194316">
          <w:rPr>
            <w:b/>
            <w:color w:val="0070C0"/>
          </w:rPr>
          <w:t>"</w:t>
        </w:r>
      </w:ins>
      <w:ins w:id="756" w:author="nick" w:date="2019-11-10T14:42:00Z">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ins>
      <w:ins w:id="757" w:author="nick" w:date="2019-11-24T12:20:00Z">
        <w:r w:rsidR="00194316">
          <w:rPr>
            <w:rFonts w:cs="Courier New"/>
            <w:color w:val="FF0000"/>
            <w:sz w:val="15"/>
            <w:szCs w:val="15"/>
          </w:rPr>
          <w:t>"</w:t>
        </w:r>
      </w:ins>
      <w:ins w:id="758" w:author="nick" w:date="2019-11-10T14:42:00Z">
        <w:r>
          <w:rPr>
            <w:rFonts w:cs="Courier New"/>
            <w:color w:val="FF0000"/>
            <w:sz w:val="15"/>
            <w:szCs w:val="15"/>
          </w:rPr>
          <w:t>red</w:t>
        </w:r>
      </w:ins>
      <w:ins w:id="759" w:author="nick" w:date="2019-11-24T12:20:00Z">
        <w:r w:rsidR="00194316">
          <w:rPr>
            <w:rFonts w:cs="Courier New"/>
            <w:color w:val="FF0000"/>
            <w:sz w:val="15"/>
            <w:szCs w:val="15"/>
          </w:rPr>
          <w:t>"</w:t>
        </w:r>
      </w:ins>
      <w:ins w:id="760" w:author="nick" w:date="2019-11-10T14:42:00Z">
        <w:r>
          <w:rPr>
            <w:rFonts w:cs="Courier New"/>
            <w:color w:val="FF0000"/>
            <w:sz w:val="15"/>
            <w:szCs w:val="15"/>
          </w:rPr>
          <w:t xml:space="preserve">, </w:t>
        </w:r>
      </w:ins>
      <w:ins w:id="761" w:author="nick" w:date="2019-11-24T12:20:00Z">
        <w:r w:rsidR="00194316">
          <w:rPr>
            <w:rFonts w:cs="Courier New"/>
            <w:color w:val="FF0000"/>
            <w:sz w:val="15"/>
            <w:szCs w:val="15"/>
          </w:rPr>
          <w:t>"</w:t>
        </w:r>
      </w:ins>
      <w:ins w:id="762" w:author="nick" w:date="2019-11-10T14:42:00Z">
        <w:r>
          <w:rPr>
            <w:rFonts w:cs="Courier New"/>
            <w:color w:val="FF0000"/>
            <w:sz w:val="15"/>
            <w:szCs w:val="15"/>
          </w:rPr>
          <w:t>green</w:t>
        </w:r>
      </w:ins>
      <w:ins w:id="763" w:author="nick" w:date="2019-11-24T12:20:00Z">
        <w:r w:rsidR="00194316">
          <w:rPr>
            <w:rFonts w:cs="Courier New"/>
            <w:color w:val="FF0000"/>
            <w:sz w:val="15"/>
            <w:szCs w:val="15"/>
          </w:rPr>
          <w:t>"</w:t>
        </w:r>
      </w:ins>
      <w:ins w:id="764" w:author="nick" w:date="2019-11-10T14:42:00Z">
        <w:r>
          <w:rPr>
            <w:rFonts w:cs="Courier New"/>
            <w:color w:val="FF0000"/>
            <w:sz w:val="15"/>
            <w:szCs w:val="15"/>
          </w:rPr>
          <w:t xml:space="preserve"> and one of </w:t>
        </w:r>
      </w:ins>
      <w:ins w:id="765" w:author="nick" w:date="2019-11-24T12:20:00Z">
        <w:r w:rsidR="00194316">
          <w:rPr>
            <w:rFonts w:cs="Courier New"/>
            <w:color w:val="FF0000"/>
            <w:sz w:val="15"/>
            <w:szCs w:val="15"/>
          </w:rPr>
          <w:t>"</w:t>
        </w:r>
      </w:ins>
      <w:ins w:id="766" w:author="nick" w:date="2019-11-10T14:42:00Z">
        <w:r>
          <w:rPr>
            <w:rFonts w:cs="Courier New"/>
            <w:color w:val="FF0000"/>
            <w:sz w:val="15"/>
            <w:szCs w:val="15"/>
          </w:rPr>
          <w:t>red</w:t>
        </w:r>
      </w:ins>
      <w:ins w:id="767" w:author="nick" w:date="2019-11-24T12:20:00Z">
        <w:r w:rsidR="00194316">
          <w:rPr>
            <w:rFonts w:cs="Courier New"/>
            <w:color w:val="FF0000"/>
            <w:sz w:val="15"/>
            <w:szCs w:val="15"/>
          </w:rPr>
          <w:t>"</w:t>
        </w:r>
      </w:ins>
      <w:ins w:id="768" w:author="nick" w:date="2019-11-10T14:42:00Z">
        <w:r>
          <w:rPr>
            <w:rFonts w:cs="Courier New"/>
            <w:color w:val="FF0000"/>
            <w:sz w:val="15"/>
            <w:szCs w:val="15"/>
          </w:rPr>
          <w:t>/</w:t>
        </w:r>
      </w:ins>
      <w:ins w:id="769" w:author="nick" w:date="2019-11-24T12:20:00Z">
        <w:r w:rsidR="00194316">
          <w:rPr>
            <w:rFonts w:cs="Courier New"/>
            <w:color w:val="FF0000"/>
            <w:sz w:val="15"/>
            <w:szCs w:val="15"/>
          </w:rPr>
          <w:t>"</w:t>
        </w:r>
      </w:ins>
      <w:ins w:id="770" w:author="nick" w:date="2019-11-10T14:42:00Z">
        <w:r>
          <w:rPr>
            <w:rFonts w:cs="Courier New"/>
            <w:color w:val="FF0000"/>
            <w:sz w:val="15"/>
            <w:szCs w:val="15"/>
          </w:rPr>
          <w:t>green</w:t>
        </w:r>
      </w:ins>
      <w:ins w:id="771" w:author="nick" w:date="2019-11-24T12:20:00Z">
        <w:r w:rsidR="00194316">
          <w:rPr>
            <w:rFonts w:cs="Courier New"/>
            <w:color w:val="FF0000"/>
            <w:sz w:val="15"/>
            <w:szCs w:val="15"/>
          </w:rPr>
          <w:t>"</w:t>
        </w:r>
      </w:ins>
      <w:ins w:id="772" w:author="nick" w:date="2019-11-10T14:42:00Z">
        <w:r w:rsidRPr="009E34EC">
          <w:rPr>
            <w:rFonts w:cs="Courier New"/>
            <w:color w:val="FF0000"/>
            <w:sz w:val="15"/>
            <w:szCs w:val="15"/>
          </w:rPr>
          <w:t xml:space="preserve"> --&gt;</w:t>
        </w:r>
      </w:ins>
    </w:p>
    <w:p w14:paraId="22D1950D" w14:textId="77777777" w:rsidR="00C5158C" w:rsidRDefault="00C5158C" w:rsidP="00C5158C">
      <w:pPr>
        <w:pStyle w:val="XMLCode"/>
        <w:keepLines/>
        <w:rPr>
          <w:ins w:id="773" w:author="nick" w:date="2019-11-10T14:42:00Z"/>
          <w:sz w:val="15"/>
          <w:szCs w:val="15"/>
        </w:rPr>
      </w:pPr>
      <w:ins w:id="774" w:author="nick" w:date="2019-11-10T14:42:00Z">
        <w:r>
          <w:rPr>
            <w:sz w:val="15"/>
            <w:szCs w:val="15"/>
          </w:rPr>
          <w:t xml:space="preserve">              ...</w:t>
        </w:r>
      </w:ins>
    </w:p>
    <w:p w14:paraId="5D4FEAB7" w14:textId="77777777" w:rsidR="00C5158C" w:rsidRPr="001E6C77" w:rsidRDefault="00C5158C" w:rsidP="00C5158C">
      <w:pPr>
        <w:pStyle w:val="XMLCode"/>
        <w:keepLines/>
        <w:rPr>
          <w:ins w:id="775" w:author="nick" w:date="2019-11-10T14:42:00Z"/>
          <w:sz w:val="15"/>
          <w:szCs w:val="15"/>
        </w:rPr>
      </w:pPr>
      <w:ins w:id="776" w:author="nick" w:date="2019-11-10T14:42:00Z">
        <w:r w:rsidRPr="001E6C77">
          <w:rPr>
            <w:sz w:val="15"/>
            <w:szCs w:val="15"/>
          </w:rPr>
          <w:t xml:space="preserve">        &lt;/connection_0d&gt;</w:t>
        </w:r>
      </w:ins>
    </w:p>
    <w:p w14:paraId="5DEC43E6" w14:textId="77777777" w:rsidR="00C5158C" w:rsidRPr="001E6C77" w:rsidRDefault="00C5158C" w:rsidP="00C5158C">
      <w:pPr>
        <w:pStyle w:val="XMLCode"/>
        <w:keepLines/>
        <w:rPr>
          <w:ins w:id="777" w:author="nick" w:date="2019-11-10T14:42:00Z"/>
          <w:sz w:val="15"/>
          <w:szCs w:val="15"/>
        </w:rPr>
      </w:pPr>
      <w:ins w:id="778" w:author="nick" w:date="2019-11-10T14:42:00Z">
        <w:r>
          <w:rPr>
            <w:sz w:val="15"/>
            <w:szCs w:val="15"/>
          </w:rPr>
          <w:t xml:space="preserve">   </w:t>
        </w:r>
        <w:r w:rsidRPr="001E6C77">
          <w:rPr>
            <w:sz w:val="15"/>
            <w:szCs w:val="15"/>
          </w:rPr>
          <w:t>&lt;/connection_list &gt;</w:t>
        </w:r>
      </w:ins>
    </w:p>
    <w:p w14:paraId="4BF5AB17" w14:textId="77777777" w:rsidR="00C5158C" w:rsidRDefault="00C5158C" w:rsidP="00C5158C">
      <w:pPr>
        <w:pStyle w:val="XMLCode"/>
        <w:keepLines/>
        <w:ind w:firstLine="0"/>
        <w:rPr>
          <w:ins w:id="779" w:author="nick" w:date="2019-11-10T14:42:00Z"/>
        </w:rPr>
      </w:pPr>
    </w:p>
    <w:p w14:paraId="2AB177B6" w14:textId="77777777" w:rsidR="00C5158C" w:rsidRDefault="00C5158C" w:rsidP="00C5158C">
      <w:pPr>
        <w:pStyle w:val="XMLCode"/>
        <w:keepLines/>
        <w:ind w:firstLine="0"/>
        <w:rPr>
          <w:ins w:id="780" w:author="nick" w:date="2019-11-10T14:42:00Z"/>
        </w:rPr>
      </w:pPr>
      <w:ins w:id="781" w:author="nick" w:date="2019-11-10T14:42:00Z">
        <w:r>
          <w:t>&lt;/connection_group&gt;</w:t>
        </w:r>
      </w:ins>
    </w:p>
    <w:p w14:paraId="2C831BA0" w14:textId="77777777" w:rsidR="00C5158C" w:rsidRDefault="00C5158C" w:rsidP="00441F7B">
      <w:pPr>
        <w:jc w:val="both"/>
      </w:pPr>
    </w:p>
    <w:p w14:paraId="03534D6D" w14:textId="08ADC8D7" w:rsidR="004B7C8B" w:rsidRPr="007055D9" w:rsidRDefault="009E76F4" w:rsidP="004B7C8B">
      <w:pPr>
        <w:pStyle w:val="Heading3"/>
      </w:pPr>
      <w:bookmarkStart w:id="782" w:name="_Ref414608310"/>
      <w:bookmarkStart w:id="783" w:name="_Toc3556950"/>
      <w:bookmarkStart w:id="784" w:name="_Toc24967447"/>
      <w:r>
        <w:lastRenderedPageBreak/>
        <w:t xml:space="preserve">Contacts and </w:t>
      </w:r>
      <w:r w:rsidR="004B7C8B">
        <w:t>F</w:t>
      </w:r>
      <w:r w:rsidR="004B7C8B" w:rsidRPr="004B7C8B">
        <w:t>riction</w:t>
      </w:r>
      <w:bookmarkEnd w:id="782"/>
      <w:bookmarkEnd w:id="783"/>
      <w:bookmarkEnd w:id="784"/>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785" w:name="_Ref414841585"/>
      <w:bookmarkStart w:id="786" w:name="_Toc3556951"/>
      <w:bookmarkStart w:id="787" w:name="_Toc24967448"/>
      <w:r w:rsidRPr="00880D5C">
        <w:rPr>
          <w:szCs w:val="26"/>
        </w:rPr>
        <w:t xml:space="preserve">Element </w:t>
      </w:r>
      <w:r w:rsidRPr="00880D5C">
        <w:rPr>
          <w:rFonts w:ascii="Courier New" w:hAnsi="Courier New" w:cs="Courier New"/>
          <w:b w:val="0"/>
          <w:i/>
          <w:szCs w:val="26"/>
        </w:rPr>
        <w:t>&lt;contact_list/&gt;</w:t>
      </w:r>
      <w:bookmarkEnd w:id="785"/>
      <w:bookmarkEnd w:id="786"/>
      <w:bookmarkEnd w:id="787"/>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42800D61" w:rsidR="001C74F6" w:rsidRDefault="001C74F6" w:rsidP="00543B6B">
      <w:pPr>
        <w:pStyle w:val="Caption"/>
        <w:spacing w:before="120"/>
      </w:pPr>
      <w:bookmarkStart w:id="788" w:name="_Toc414573794"/>
      <w:bookmarkStart w:id="789" w:name="_Toc3566421"/>
      <w:bookmarkStart w:id="790" w:name="_Toc24726642"/>
      <w:r>
        <w:t xml:space="preserve">Table </w:t>
      </w:r>
      <w:r w:rsidR="00D43112">
        <w:fldChar w:fldCharType="begin"/>
      </w:r>
      <w:r w:rsidR="00D43112">
        <w:instrText xml:space="preserve"> SEQ Table \* ARABIC </w:instrText>
      </w:r>
      <w:r w:rsidR="00D43112">
        <w:fldChar w:fldCharType="separate"/>
      </w:r>
      <w:r w:rsidR="007427E8">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788"/>
      <w:bookmarkEnd w:id="789"/>
      <w:bookmarkEnd w:id="790"/>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791" w:name="_Toc3556952"/>
      <w:bookmarkStart w:id="792" w:name="_Toc24967449"/>
      <w:r w:rsidRPr="00880D5C">
        <w:rPr>
          <w:szCs w:val="26"/>
        </w:rPr>
        <w:t xml:space="preserve">Element </w:t>
      </w:r>
      <w:r w:rsidRPr="00880D5C">
        <w:rPr>
          <w:rFonts w:ascii="Courier New" w:hAnsi="Courier New" w:cs="Courier New"/>
          <w:b w:val="0"/>
          <w:i/>
          <w:szCs w:val="26"/>
        </w:rPr>
        <w:t>&lt;contact&gt;</w:t>
      </w:r>
      <w:bookmarkEnd w:id="791"/>
      <w:bookmarkEnd w:id="792"/>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458E102A" w:rsidR="00D05444" w:rsidRDefault="00D05444" w:rsidP="00543B6B">
      <w:pPr>
        <w:pStyle w:val="Caption"/>
        <w:spacing w:before="120"/>
      </w:pPr>
      <w:bookmarkStart w:id="793" w:name="_Toc3566422"/>
      <w:bookmarkStart w:id="794" w:name="_Toc24726643"/>
      <w:r>
        <w:t xml:space="preserve">Table </w:t>
      </w:r>
      <w:r w:rsidR="00D43112">
        <w:fldChar w:fldCharType="begin"/>
      </w:r>
      <w:r w:rsidR="00D43112">
        <w:instrText xml:space="preserve"> SEQ Table \* ARABIC </w:instrText>
      </w:r>
      <w:r w:rsidR="00D43112">
        <w:fldChar w:fldCharType="separate"/>
      </w:r>
      <w:r w:rsidR="007427E8">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793"/>
      <w:bookmarkEnd w:id="794"/>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795" w:name="_Toc3556953"/>
      <w:bookmarkStart w:id="796" w:name="_Toc24967450"/>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795"/>
      <w:bookmarkEnd w:id="796"/>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gramStart"/>
      <w:r w:rsidR="005373EC">
        <w:rPr>
          <w:rFonts w:cs="Courier New"/>
          <w:szCs w:val="22"/>
        </w:rPr>
        <w:t>pid</w:t>
      </w:r>
      <w:proofErr w:type="gramEnd"/>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60EF17F" w:rsidR="006A6AD6" w:rsidRDefault="006A6AD6" w:rsidP="00543B6B">
      <w:pPr>
        <w:pStyle w:val="Caption"/>
        <w:spacing w:before="120"/>
      </w:pPr>
      <w:bookmarkStart w:id="797" w:name="_Toc414573795"/>
      <w:bookmarkStart w:id="798" w:name="_Toc3566423"/>
      <w:bookmarkStart w:id="799" w:name="_Toc24726644"/>
      <w:r>
        <w:t xml:space="preserve">Table </w:t>
      </w:r>
      <w:r w:rsidR="00D43112">
        <w:fldChar w:fldCharType="begin"/>
      </w:r>
      <w:r w:rsidR="00D43112">
        <w:instrText xml:space="preserve"> SEQ Table \* ARABIC </w:instrText>
      </w:r>
      <w:r w:rsidR="00D43112">
        <w:fldChar w:fldCharType="separate"/>
      </w:r>
      <w:r w:rsidR="007427E8">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797"/>
      <w:bookmarkEnd w:id="798"/>
      <w:bookmarkEnd w:id="799"/>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800" w:name="_Toc3556954"/>
      <w:bookmarkStart w:id="801" w:name="_Toc24967451"/>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800"/>
      <w:bookmarkEnd w:id="801"/>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gramStart"/>
      <w:r w:rsidRPr="00F829D8">
        <w:rPr>
          <w:b/>
          <w:color w:val="0070C0"/>
        </w:rPr>
        <w:t>pid</w:t>
      </w:r>
      <w:proofErr w:type="gram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70EBB31B" w14:textId="52C6D286"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PART_9004400</w:t>
      </w:r>
      <w:r w:rsidR="00194316">
        <w:rPr>
          <w:b/>
          <w:color w:val="0070C0"/>
        </w:rPr>
        <w:t>"</w:t>
      </w:r>
      <w:r w:rsidRPr="00F829D8">
        <w:rPr>
          <w:b/>
          <w:color w:val="0070C0"/>
        </w:rPr>
        <w:t>/&gt;</w:t>
      </w:r>
    </w:p>
    <w:p w14:paraId="1D431317" w14:textId="5056438E"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PART_7000400</w:t>
      </w:r>
      <w:r w:rsidR="00194316">
        <w:rPr>
          <w:b/>
          <w:color w:val="0070C0"/>
        </w:rPr>
        <w:t>"</w:t>
      </w:r>
      <w:r w:rsidRPr="00F829D8">
        <w:rPr>
          <w:b/>
          <w:color w:val="0070C0"/>
        </w:rPr>
        <w:t>/&gt;</w:t>
      </w:r>
    </w:p>
    <w:p w14:paraId="52ADB480" w14:textId="76903F59"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w:t>
      </w:r>
      <w:r w:rsidR="00194316">
        <w:rPr>
          <w:rFonts w:cs="Courier New"/>
          <w:b/>
          <w:color w:val="0070C0"/>
          <w:szCs w:val="16"/>
        </w:rPr>
        <w:t>"</w:t>
      </w:r>
      <w:r w:rsidR="00906CE3" w:rsidRPr="00313BC1">
        <w:rPr>
          <w:rFonts w:cs="Courier New"/>
          <w:b/>
          <w:color w:val="0070C0"/>
          <w:szCs w:val="16"/>
        </w:rPr>
        <w:t>0.3</w:t>
      </w:r>
      <w:r w:rsidR="00194316">
        <w:rPr>
          <w:rFonts w:cs="Courier New"/>
          <w:b/>
          <w:color w:val="0070C0"/>
          <w:szCs w:val="16"/>
        </w:rPr>
        <w:t>"</w:t>
      </w:r>
      <w:r w:rsidR="00906CE3" w:rsidRPr="00313BC1">
        <w:rPr>
          <w:rFonts w:cs="Courier New"/>
          <w:b/>
          <w:color w:val="0070C0"/>
          <w:szCs w:val="16"/>
        </w:rPr>
        <w:t xml:space="preserve"> </w:t>
      </w:r>
      <w:r w:rsidR="00A33A03" w:rsidRPr="00313BC1">
        <w:rPr>
          <w:rFonts w:cs="Courier New"/>
          <w:b/>
          <w:color w:val="0070C0"/>
          <w:szCs w:val="16"/>
        </w:rPr>
        <w:t>kinetic_friction</w:t>
      </w:r>
      <w:r w:rsidR="00906CE3" w:rsidRPr="00313BC1">
        <w:rPr>
          <w:rFonts w:cs="Courier New"/>
          <w:b/>
          <w:color w:val="0070C0"/>
          <w:szCs w:val="16"/>
        </w:rPr>
        <w:t>=</w:t>
      </w:r>
      <w:r w:rsidR="00194316">
        <w:rPr>
          <w:rFonts w:cs="Courier New"/>
          <w:b/>
          <w:color w:val="0070C0"/>
          <w:szCs w:val="16"/>
        </w:rPr>
        <w:t>"</w:t>
      </w:r>
      <w:r w:rsidR="00906CE3" w:rsidRPr="00313BC1">
        <w:rPr>
          <w:rFonts w:cs="Courier New"/>
          <w:b/>
          <w:color w:val="0070C0"/>
          <w:szCs w:val="16"/>
        </w:rPr>
        <w:t>.25</w:t>
      </w:r>
      <w:r w:rsidR="00194316">
        <w:rPr>
          <w:rFonts w:cs="Courier New"/>
          <w:b/>
          <w:color w:val="0070C0"/>
          <w:szCs w:val="16"/>
        </w:rPr>
        <w:t>"</w:t>
      </w:r>
      <w:r w:rsidR="00906CE3" w:rsidRPr="00313BC1">
        <w:rPr>
          <w:rFonts w:cs="Courier New"/>
          <w:b/>
          <w:color w:val="0070C0"/>
          <w:szCs w:val="16"/>
        </w:rPr>
        <w:t>/&gt;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&gt;</w:t>
      </w:r>
    </w:p>
    <w:p w14:paraId="336E334C" w14:textId="72A5953D"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PART_7000800</w:t>
      </w:r>
      <w:r w:rsidR="00194316">
        <w:rPr>
          <w:b/>
          <w:color w:val="0070C0"/>
        </w:rPr>
        <w:t>"</w:t>
      </w:r>
      <w:r w:rsidRPr="00F829D8">
        <w:rPr>
          <w:b/>
          <w:color w:val="0070C0"/>
        </w:rPr>
        <w:t>/&gt;</w:t>
      </w:r>
    </w:p>
    <w:p w14:paraId="14EEFEAF" w14:textId="281982C6" w:rsidR="00235C13" w:rsidRPr="00F829D8" w:rsidRDefault="00235C13" w:rsidP="00235C13">
      <w:pPr>
        <w:pStyle w:val="XMLCode"/>
        <w:ind w:firstLine="539"/>
        <w:rPr>
          <w:b/>
          <w:color w:val="0070C0"/>
        </w:rPr>
      </w:pPr>
      <w:r w:rsidRPr="00F829D8">
        <w:rPr>
          <w:b/>
          <w:color w:val="0070C0"/>
        </w:rPr>
        <w:t xml:space="preserve">   &lt;partner </w:t>
      </w:r>
      <w:proofErr w:type="gramStart"/>
      <w:r w:rsidRPr="00F829D8">
        <w:rPr>
          <w:b/>
          <w:color w:val="0070C0"/>
        </w:rPr>
        <w:t>pid</w:t>
      </w:r>
      <w:proofErr w:type="gram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2FAD4915" w14:textId="5F575B6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w:t>
      </w:r>
      <w:r w:rsidR="00194316">
        <w:rPr>
          <w:rFonts w:cs="Courier New"/>
          <w:b/>
          <w:color w:val="0070C0"/>
          <w:szCs w:val="16"/>
        </w:rPr>
        <w:t>"</w:t>
      </w:r>
      <w:r w:rsidRPr="00313BC1">
        <w:rPr>
          <w:rFonts w:cs="Courier New"/>
          <w:b/>
          <w:color w:val="0070C0"/>
          <w:szCs w:val="16"/>
        </w:rPr>
        <w:t>0.</w:t>
      </w:r>
      <w:r w:rsidR="002E3D68" w:rsidRPr="00313BC1">
        <w:rPr>
          <w:rFonts w:cs="Courier New"/>
          <w:b/>
          <w:color w:val="0070C0"/>
          <w:szCs w:val="16"/>
        </w:rPr>
        <w:t>52</w:t>
      </w:r>
      <w:r w:rsidR="00194316">
        <w:rPr>
          <w:rFonts w:cs="Courier New"/>
          <w:b/>
          <w:color w:val="0070C0"/>
          <w:szCs w:val="16"/>
        </w:rPr>
        <w:t>"</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w:t>
      </w:r>
      <w:r w:rsidR="00194316">
        <w:rPr>
          <w:rFonts w:cs="Courier New"/>
          <w:b/>
          <w:color w:val="0070C0"/>
          <w:szCs w:val="16"/>
        </w:rPr>
        <w:t>"</w:t>
      </w:r>
      <w:r w:rsidRPr="00313BC1">
        <w:rPr>
          <w:rFonts w:cs="Courier New"/>
          <w:b/>
          <w:color w:val="0070C0"/>
          <w:szCs w:val="16"/>
        </w:rPr>
        <w:t>.25</w:t>
      </w:r>
      <w:r w:rsidR="00194316">
        <w:rPr>
          <w:rFonts w:cs="Courier New"/>
          <w:b/>
          <w:color w:val="0070C0"/>
          <w:szCs w:val="16"/>
        </w:rPr>
        <w:t>"</w:t>
      </w:r>
      <w:r w:rsidRPr="00313BC1">
        <w:rPr>
          <w:rFonts w:cs="Courier New"/>
          <w:b/>
          <w:color w:val="0070C0"/>
          <w:szCs w:val="16"/>
        </w:rPr>
        <w:t>/&gt;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802" w:name="_Ref414837767"/>
      <w:bookmarkStart w:id="803" w:name="_Toc3556955"/>
      <w:bookmarkStart w:id="804" w:name="_Toc24967452"/>
      <w:r>
        <w:t xml:space="preserve">Local </w:t>
      </w:r>
      <w:r w:rsidR="008706FB">
        <w:t>Contact</w:t>
      </w:r>
      <w:r w:rsidRPr="0030552A">
        <w:t xml:space="preserve"> </w:t>
      </w:r>
      <w:r w:rsidR="008706FB">
        <w:t>P</w:t>
      </w:r>
      <w:r>
        <w:t>ropert</w:t>
      </w:r>
      <w:r w:rsidR="008706FB">
        <w:t>ies</w:t>
      </w:r>
      <w:bookmarkEnd w:id="802"/>
      <w:bookmarkEnd w:id="803"/>
      <w:bookmarkEnd w:id="804"/>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65397F6" w:rsidR="00B8299F" w:rsidRDefault="00B8299F" w:rsidP="00B8299F">
      <w:pPr>
        <w:pStyle w:val="Caption"/>
        <w:spacing w:before="120"/>
      </w:pPr>
      <w:bookmarkStart w:id="805" w:name="_Toc3566424"/>
      <w:bookmarkStart w:id="806" w:name="_Toc24726645"/>
      <w:r>
        <w:t xml:space="preserve">Table </w:t>
      </w:r>
      <w:r>
        <w:fldChar w:fldCharType="begin"/>
      </w:r>
      <w:r>
        <w:instrText xml:space="preserve"> SEQ Table \* ARABIC </w:instrText>
      </w:r>
      <w:r>
        <w:fldChar w:fldCharType="separate"/>
      </w:r>
      <w:r w:rsidR="007427E8">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805"/>
      <w:bookmarkEnd w:id="806"/>
    </w:p>
    <w:p w14:paraId="3683FE75" w14:textId="0527F2CB" w:rsidR="00B8299F" w:rsidRPr="007055D9" w:rsidRDefault="00B8299F" w:rsidP="00B8299F">
      <w:pPr>
        <w:jc w:val="both"/>
      </w:pPr>
      <w:r w:rsidRPr="007055D9">
        <w:lastRenderedPageBreak/>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807" w:name="_Ref414836574"/>
      <w:bookmarkStart w:id="808" w:name="_Toc3556956"/>
      <w:bookmarkStart w:id="809" w:name="_Toc24967453"/>
      <w:r w:rsidRPr="007055D9">
        <w:t>Joints</w:t>
      </w:r>
      <w:bookmarkEnd w:id="807"/>
      <w:bookmarkEnd w:id="808"/>
      <w:bookmarkEnd w:id="809"/>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3FF997E7" w:rsidR="00F63C73" w:rsidRDefault="00F63C73" w:rsidP="00F63C73">
      <w:pPr>
        <w:pStyle w:val="Caption"/>
        <w:spacing w:before="120"/>
      </w:pPr>
      <w:bookmarkStart w:id="810" w:name="_Toc3566425"/>
      <w:bookmarkStart w:id="811" w:name="_Toc24726646"/>
      <w:r>
        <w:t xml:space="preserve">Table </w:t>
      </w:r>
      <w:r>
        <w:fldChar w:fldCharType="begin"/>
      </w:r>
      <w:r>
        <w:instrText xml:space="preserve"> SEQ Table \* ARABIC </w:instrText>
      </w:r>
      <w:r>
        <w:fldChar w:fldCharType="separate"/>
      </w:r>
      <w:r w:rsidR="007427E8">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810"/>
      <w:bookmarkEnd w:id="811"/>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812" w:name="_Toc428456083"/>
      <w:bookmarkStart w:id="813" w:name="_Toc428537047"/>
      <w:bookmarkStart w:id="814" w:name="_Toc428969366"/>
      <w:bookmarkStart w:id="815" w:name="_Toc429052757"/>
      <w:bookmarkStart w:id="816" w:name="_Toc3556957"/>
      <w:bookmarkStart w:id="817" w:name="_Toc24967454"/>
      <w:bookmarkEnd w:id="812"/>
      <w:bookmarkEnd w:id="813"/>
      <w:bookmarkEnd w:id="814"/>
      <w:bookmarkEnd w:id="815"/>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816"/>
      <w:bookmarkEnd w:id="817"/>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1E6C77" w:rsidRDefault="006C2535" w:rsidP="00B84995">
      <w:pPr>
        <w:pStyle w:val="XMLCode"/>
        <w:keepNext/>
        <w:rPr>
          <w:rFonts w:cs="Courier New"/>
          <w:sz w:val="15"/>
          <w:szCs w:val="15"/>
        </w:rPr>
      </w:pPr>
      <w:r w:rsidRPr="001E6C77">
        <w:rPr>
          <w:rFonts w:cs="Courier New"/>
          <w:sz w:val="15"/>
          <w:szCs w:val="15"/>
        </w:rPr>
        <w:t>&lt;xmcf xmlns:xsi=</w:t>
      </w:r>
      <w:r w:rsidR="00194316">
        <w:rPr>
          <w:rFonts w:cs="Courier New"/>
          <w:sz w:val="15"/>
          <w:szCs w:val="15"/>
        </w:rPr>
        <w:t>"</w:t>
      </w:r>
      <w:r w:rsidRPr="001E6C77">
        <w:rPr>
          <w:rFonts w:cs="Courier New"/>
          <w:sz w:val="15"/>
          <w:szCs w:val="15"/>
        </w:rPr>
        <w:t>http://www.w3.org/2001/XMLSchema-instance</w:t>
      </w:r>
      <w:r w:rsidR="00194316">
        <w:rPr>
          <w:rFonts w:cs="Courier New"/>
          <w:sz w:val="15"/>
          <w:szCs w:val="15"/>
        </w:rPr>
        <w:t>"</w:t>
      </w:r>
      <w:r w:rsidRPr="001E6C77">
        <w:rPr>
          <w:rFonts w:cs="Courier New"/>
          <w:sz w:val="15"/>
          <w:szCs w:val="15"/>
        </w:rPr>
        <w:t xml:space="preserve"> </w:t>
      </w:r>
    </w:p>
    <w:p w14:paraId="7CE30F11" w14:textId="7800C7BE" w:rsidR="006C2535" w:rsidRPr="001E6C77" w:rsidRDefault="006C2535" w:rsidP="00B84995">
      <w:pPr>
        <w:pStyle w:val="XMLCode"/>
        <w:keepNext/>
        <w:rPr>
          <w:rFonts w:cs="Courier New"/>
          <w:sz w:val="15"/>
          <w:szCs w:val="15"/>
        </w:rPr>
      </w:pPr>
      <w:r w:rsidRPr="001E6C77">
        <w:rPr>
          <w:rFonts w:cs="Courier New"/>
          <w:sz w:val="15"/>
          <w:szCs w:val="15"/>
        </w:rPr>
        <w:t>xmlns:MEDINA=</w:t>
      </w:r>
      <w:r w:rsidR="00194316">
        <w:rPr>
          <w:rFonts w:cs="Courier New"/>
          <w:sz w:val="15"/>
          <w:szCs w:val="15"/>
        </w:rPr>
        <w:t>"</w:t>
      </w:r>
      <w:r w:rsidRPr="001E6C77">
        <w:rPr>
          <w:rFonts w:cs="Courier New"/>
          <w:sz w:val="15"/>
          <w:szCs w:val="15"/>
        </w:rPr>
        <w:t>http://servicenet.t-systems.com/medina/xMCF</w:t>
      </w:r>
      <w:r w:rsidR="00194316">
        <w:rPr>
          <w:rFonts w:cs="Courier New"/>
          <w:sz w:val="15"/>
          <w:szCs w:val="15"/>
        </w:rPr>
        <w:t>"</w:t>
      </w:r>
    </w:p>
    <w:p w14:paraId="2DC606DF" w14:textId="64F73E93" w:rsidR="006C2535" w:rsidRPr="001E6C77" w:rsidRDefault="006C2535" w:rsidP="00B84995">
      <w:pPr>
        <w:pStyle w:val="XMLCode"/>
        <w:keepNext/>
        <w:rPr>
          <w:rFonts w:cs="Courier New"/>
          <w:sz w:val="15"/>
          <w:szCs w:val="15"/>
        </w:rPr>
      </w:pPr>
      <w:r w:rsidRPr="001E6C77">
        <w:rPr>
          <w:rFonts w:cs="Courier New"/>
          <w:sz w:val="15"/>
          <w:szCs w:val="15"/>
        </w:rPr>
        <w:t>xsi:schemaLocation=</w:t>
      </w:r>
      <w:r w:rsidR="00194316">
        <w:rPr>
          <w:rFonts w:cs="Courier New"/>
          <w:sz w:val="15"/>
          <w:szCs w:val="15"/>
        </w:rPr>
        <w:t>"</w:t>
      </w:r>
      <w:r w:rsidRPr="001E6C77">
        <w:rPr>
          <w:rFonts w:cs="Courier New"/>
          <w:sz w:val="15"/>
          <w:szCs w:val="15"/>
        </w:rPr>
        <w:t>http://servicenet.t-systems.com/medina/xMCF mcf_MEDINA.xsd</w:t>
      </w:r>
      <w:r w:rsidR="00194316">
        <w:rPr>
          <w:rFonts w:cs="Courier New"/>
          <w:sz w:val="15"/>
          <w:szCs w:val="15"/>
        </w:rPr>
        <w:t>"</w:t>
      </w:r>
      <w:r w:rsidRPr="001E6C77">
        <w:rPr>
          <w:rFonts w:cs="Courier New"/>
          <w:sz w:val="15"/>
          <w:szCs w:val="15"/>
        </w:rPr>
        <w:t xml:space="preserve"> </w:t>
      </w:r>
    </w:p>
    <w:p w14:paraId="2102710E" w14:textId="3896FE75" w:rsidR="006C2535" w:rsidRPr="001E6C77" w:rsidRDefault="006C2535" w:rsidP="006C2535">
      <w:pPr>
        <w:pStyle w:val="XMLCode"/>
        <w:rPr>
          <w:rFonts w:cs="Courier New"/>
          <w:sz w:val="15"/>
          <w:szCs w:val="15"/>
        </w:rPr>
      </w:pPr>
      <w:proofErr w:type="gramStart"/>
      <w:r w:rsidRPr="001E6C77">
        <w:rPr>
          <w:rFonts w:cs="Courier New"/>
          <w:sz w:val="15"/>
          <w:szCs w:val="15"/>
        </w:rPr>
        <w:t>xsi:</w:t>
      </w:r>
      <w:proofErr w:type="gramEnd"/>
      <w:r w:rsidRPr="001E6C77">
        <w:rPr>
          <w:rFonts w:cs="Courier New"/>
          <w:sz w:val="15"/>
          <w:szCs w:val="15"/>
        </w:rPr>
        <w:t>noNamespaceSchemaLocation=</w:t>
      </w:r>
      <w:r w:rsidR="00194316">
        <w:rPr>
          <w:rFonts w:cs="Courier New"/>
          <w:sz w:val="15"/>
          <w:szCs w:val="15"/>
        </w:rPr>
        <w:t>"</w:t>
      </w:r>
      <w:r w:rsidR="009A3F31">
        <w:t>xmcf_3_0_1.xsd</w:t>
      </w:r>
      <w:r w:rsidR="00194316">
        <w:rPr>
          <w:rFonts w:cs="Courier New"/>
          <w:sz w:val="15"/>
          <w:szCs w:val="15"/>
        </w:rPr>
        <w:t>"</w:t>
      </w:r>
      <w:r w:rsidRPr="001E6C77">
        <w:rPr>
          <w:rFonts w:cs="Courier New"/>
          <w:sz w:val="15"/>
          <w:szCs w:val="15"/>
        </w:rPr>
        <w:t>&gt;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447B872C" w:rsidR="006C2535" w:rsidRPr="001E6C77" w:rsidRDefault="006C2535" w:rsidP="006C2535">
      <w:pPr>
        <w:pStyle w:val="XMLCode"/>
        <w:rPr>
          <w:sz w:val="15"/>
          <w:szCs w:val="15"/>
        </w:rPr>
      </w:pPr>
      <w:r w:rsidRPr="001E6C77">
        <w:rPr>
          <w:sz w:val="15"/>
          <w:szCs w:val="15"/>
        </w:rPr>
        <w:t xml:space="preserve">        &lt;MEDINA xmlns=</w:t>
      </w:r>
      <w:r w:rsidR="00194316">
        <w:rPr>
          <w:sz w:val="15"/>
          <w:szCs w:val="15"/>
        </w:rPr>
        <w:t>"</w:t>
      </w:r>
      <w:r w:rsidRPr="001E6C77">
        <w:rPr>
          <w:sz w:val="15"/>
          <w:szCs w:val="15"/>
        </w:rPr>
        <w:t>http://servicenet.t-systems.com/medina/xMCF</w:t>
      </w:r>
      <w:r w:rsidR="00194316">
        <w:rPr>
          <w:sz w:val="15"/>
          <w:szCs w:val="15"/>
        </w:rPr>
        <w:t>"</w:t>
      </w:r>
      <w:r w:rsidRPr="001E6C77">
        <w:rPr>
          <w:sz w:val="15"/>
          <w:szCs w:val="15"/>
        </w:rPr>
        <w:t>&gt;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5C80FE99" w:rsidR="006C2535" w:rsidRPr="001E6C77" w:rsidDel="003D35D3" w:rsidRDefault="006C2535" w:rsidP="006C2535">
      <w:pPr>
        <w:pStyle w:val="XMLCode"/>
        <w:rPr>
          <w:del w:id="818" w:author="nick" w:date="2019-10-29T16:41:00Z"/>
          <w:sz w:val="15"/>
          <w:szCs w:val="15"/>
        </w:rPr>
      </w:pPr>
      <w:del w:id="819" w:author="nick" w:date="2019-10-29T16:41:00Z">
        <w:r w:rsidRPr="001E6C77" w:rsidDel="003D35D3">
          <w:rPr>
            <w:sz w:val="15"/>
            <w:szCs w:val="15"/>
          </w:rPr>
          <w:delText xml:space="preserve">                        &lt;CAE_DATA xmlns=”FATXML”</w:delText>
        </w:r>
        <w:bookmarkStart w:id="820" w:name="_Ref395100983"/>
        <w:r w:rsidRPr="001E6C77" w:rsidDel="003D35D3">
          <w:rPr>
            <w:rStyle w:val="FootnoteReference"/>
            <w:sz w:val="15"/>
            <w:szCs w:val="15"/>
          </w:rPr>
          <w:footnoteReference w:id="8"/>
        </w:r>
        <w:bookmarkEnd w:id="820"/>
        <w:r w:rsidRPr="001E6C77" w:rsidDel="003D35D3">
          <w:rPr>
            <w:sz w:val="15"/>
            <w:szCs w:val="15"/>
          </w:rPr>
          <w:delText>&gt;</w:delText>
        </w:r>
      </w:del>
    </w:p>
    <w:p w14:paraId="343F3820" w14:textId="54931CBE"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ins w:id="823" w:author="nick" w:date="2019-10-29T16:41:00Z">
        <w:r w:rsidR="003D35D3">
          <w:rPr>
            <w:sz w:val="15"/>
            <w:szCs w:val="15"/>
          </w:rPr>
          <w:tab/>
        </w:r>
      </w:ins>
      <w:del w:id="824" w:author="nick" w:date="2019-10-29T16:41:00Z">
        <w:r w:rsidRPr="001E6C77" w:rsidDel="003D35D3">
          <w:rPr>
            <w:sz w:val="15"/>
            <w:szCs w:val="15"/>
          </w:rPr>
          <w:tab/>
        </w:r>
      </w:del>
      <w:r w:rsidRPr="001E6C77">
        <w:rPr>
          <w:sz w:val="15"/>
          <w:szCs w:val="15"/>
        </w:rPr>
        <w:t>...</w:t>
      </w:r>
    </w:p>
    <w:p w14:paraId="7858FBAA" w14:textId="255EBFC7" w:rsidR="006C2535" w:rsidRPr="001E6C77" w:rsidDel="003D35D3" w:rsidRDefault="006C2535" w:rsidP="006C2535">
      <w:pPr>
        <w:pStyle w:val="XMLCode"/>
        <w:rPr>
          <w:del w:id="825" w:author="nick" w:date="2019-10-29T16:41:00Z"/>
          <w:sz w:val="15"/>
          <w:szCs w:val="15"/>
        </w:rPr>
      </w:pPr>
      <w:del w:id="826" w:author="nick" w:date="2019-10-29T16:41:00Z">
        <w:r w:rsidRPr="001E6C77" w:rsidDel="003D35D3">
          <w:rPr>
            <w:sz w:val="15"/>
            <w:szCs w:val="15"/>
          </w:rPr>
          <w:delText xml:space="preserve">                        &lt;/CAE_DATA&gt;</w:delText>
        </w:r>
      </w:del>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&gt;</w:t>
      </w:r>
    </w:p>
    <w:p w14:paraId="64AC0988" w14:textId="24FAFF57" w:rsidR="006C2535" w:rsidRPr="001E6C77" w:rsidRDefault="006C2535" w:rsidP="006C2535">
      <w:pPr>
        <w:pStyle w:val="XMLCode"/>
        <w:rPr>
          <w:sz w:val="15"/>
          <w:szCs w:val="15"/>
        </w:rPr>
      </w:pPr>
      <w:r w:rsidRPr="001E6C77">
        <w:rPr>
          <w:sz w:val="15"/>
          <w:szCs w:val="15"/>
        </w:rPr>
        <w:t xml:space="preserve">                    &lt;MEDINA xmlns=</w:t>
      </w:r>
      <w:r w:rsidR="00194316">
        <w:rPr>
          <w:sz w:val="15"/>
          <w:szCs w:val="15"/>
        </w:rPr>
        <w:t>"</w:t>
      </w:r>
      <w:r w:rsidRPr="001E6C77">
        <w:rPr>
          <w:sz w:val="15"/>
          <w:szCs w:val="15"/>
        </w:rPr>
        <w:t>http://servicenet.t-systems.com/medina/xMCF</w:t>
      </w:r>
      <w:r w:rsidR="00194316">
        <w:rPr>
          <w:sz w:val="15"/>
          <w:szCs w:val="15"/>
        </w:rPr>
        <w:t>"</w:t>
      </w:r>
      <w:r w:rsidRPr="001E6C77">
        <w:rPr>
          <w:sz w:val="15"/>
          <w:szCs w:val="15"/>
        </w:rPr>
        <w:t>&gt;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827" w:name="_Toc428279348"/>
      <w:bookmarkStart w:id="828" w:name="_Toc428456085"/>
      <w:bookmarkStart w:id="829" w:name="_Toc428537049"/>
      <w:bookmarkStart w:id="830" w:name="_Toc428969368"/>
      <w:bookmarkStart w:id="831" w:name="_Toc429052759"/>
      <w:bookmarkStart w:id="832" w:name="_Toc3556958"/>
      <w:bookmarkStart w:id="833" w:name="_Toc24967455"/>
      <w:bookmarkEnd w:id="827"/>
      <w:bookmarkEnd w:id="828"/>
      <w:bookmarkEnd w:id="829"/>
      <w:bookmarkEnd w:id="830"/>
      <w:bookmarkEnd w:id="831"/>
      <w:r w:rsidRPr="007055D9">
        <w:lastRenderedPageBreak/>
        <w:t>XML Schema Definition</w:t>
      </w:r>
      <w:bookmarkEnd w:id="832"/>
      <w:bookmarkEnd w:id="833"/>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834" w:name="_Toc334484488"/>
      <w:bookmarkStart w:id="835" w:name="_Toc334486133"/>
      <w:bookmarkStart w:id="836" w:name="XMLStructureConnectionGroups"/>
      <w:bookmarkStart w:id="837" w:name="SeamweldConnectionGroupPart"/>
      <w:bookmarkStart w:id="838" w:name="XMLStructurePartsPIDs"/>
      <w:bookmarkStart w:id="839" w:name="XMLStructureConnections"/>
      <w:bookmarkStart w:id="840" w:name="XMLStructurePointConnections"/>
      <w:bookmarkStart w:id="841" w:name="XMLStructureLineConnections"/>
      <w:bookmarkStart w:id="842" w:name="XMLStructurePlaneConnections"/>
      <w:bookmarkStart w:id="843" w:name="_Toc338938892"/>
      <w:bookmarkStart w:id="844" w:name="_Toc338939088"/>
      <w:bookmarkStart w:id="845" w:name="_Toc3556959"/>
      <w:bookmarkStart w:id="846" w:name="_Toc24967456"/>
      <w:bookmarkEnd w:id="79"/>
      <w:bookmarkEnd w:id="80"/>
      <w:bookmarkEnd w:id="834"/>
      <w:bookmarkEnd w:id="835"/>
      <w:bookmarkEnd w:id="836"/>
      <w:bookmarkEnd w:id="837"/>
      <w:bookmarkEnd w:id="838"/>
      <w:bookmarkEnd w:id="839"/>
      <w:bookmarkEnd w:id="840"/>
      <w:bookmarkEnd w:id="841"/>
      <w:bookmarkEnd w:id="842"/>
      <w:r w:rsidRPr="007055D9">
        <w:lastRenderedPageBreak/>
        <w:t>Data Common to any Connection</w:t>
      </w:r>
      <w:bookmarkEnd w:id="843"/>
      <w:bookmarkEnd w:id="844"/>
      <w:bookmarkEnd w:id="845"/>
      <w:bookmarkEnd w:id="846"/>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847" w:name="_Ref448911656"/>
      <w:bookmarkStart w:id="848" w:name="_Toc3556960"/>
      <w:bookmarkStart w:id="849" w:name="_Toc24967457"/>
      <w:bookmarkStart w:id="850" w:name="_Toc413359574"/>
      <w:bookmarkStart w:id="851" w:name="_Toc338938893"/>
      <w:bookmarkStart w:id="852" w:name="_Toc338939089"/>
      <w:bookmarkStart w:id="853" w:name="_Toc288196462"/>
      <w:bookmarkStart w:id="854" w:name="_Toc288200760"/>
      <w:r>
        <w:t>Indices and their properties</w:t>
      </w:r>
      <w:bookmarkEnd w:id="847"/>
      <w:bookmarkEnd w:id="848"/>
      <w:bookmarkEnd w:id="849"/>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855" w:name="_Toc3556961"/>
      <w:bookmarkStart w:id="856" w:name="_Toc24967458"/>
      <w:r w:rsidRPr="00BD20ED">
        <w:rPr>
          <w:szCs w:val="34"/>
        </w:rPr>
        <w:t xml:space="preserve">Attribute </w:t>
      </w:r>
      <w:r w:rsidRPr="00BD20ED">
        <w:rPr>
          <w:rFonts w:ascii="Courier New" w:hAnsi="Courier New" w:cs="Courier New"/>
          <w:b w:val="0"/>
          <w:szCs w:val="34"/>
          <w:highlight w:val="white"/>
        </w:rPr>
        <w:t>label</w:t>
      </w:r>
      <w:bookmarkEnd w:id="850"/>
      <w:bookmarkEnd w:id="855"/>
      <w:bookmarkEnd w:id="856"/>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857" w:name="_Ref413329202"/>
      <w:bookmarkStart w:id="858" w:name="_Toc413359575"/>
      <w:bookmarkStart w:id="859" w:name="_Toc3556962"/>
      <w:bookmarkStart w:id="860" w:name="_Toc24967459"/>
      <w:r>
        <w:rPr>
          <w:szCs w:val="34"/>
        </w:rPr>
        <w:t>Dimensions and Coordinates</w:t>
      </w:r>
      <w:bookmarkEnd w:id="857"/>
      <w:bookmarkEnd w:id="858"/>
      <w:bookmarkEnd w:id="859"/>
      <w:bookmarkEnd w:id="860"/>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861" w:name="_Toc413359576"/>
      <w:bookmarkStart w:id="862" w:name="_Ref440360308"/>
      <w:bookmarkStart w:id="863" w:name="_Ref440360312"/>
      <w:bookmarkStart w:id="864" w:name="_Ref440360851"/>
      <w:bookmarkStart w:id="865" w:name="_Ref440360857"/>
      <w:bookmarkStart w:id="866" w:name="_Ref440453613"/>
      <w:bookmarkStart w:id="867" w:name="_Ref440453616"/>
      <w:bookmarkStart w:id="868" w:name="_Ref440454500"/>
      <w:bookmarkStart w:id="869" w:name="_Ref440454502"/>
      <w:bookmarkStart w:id="870" w:name="_Toc3556963"/>
      <w:bookmarkStart w:id="871" w:name="_Toc24967460"/>
      <w:r w:rsidRPr="00BD20ED">
        <w:rPr>
          <w:szCs w:val="34"/>
        </w:rPr>
        <w:t xml:space="preserve">Attribute </w:t>
      </w:r>
      <w:r>
        <w:rPr>
          <w:rFonts w:ascii="Courier New" w:hAnsi="Courier New" w:cs="Courier New"/>
          <w:b w:val="0"/>
          <w:szCs w:val="34"/>
          <w:highlight w:val="white"/>
        </w:rPr>
        <w:t>quality_control</w:t>
      </w:r>
      <w:bookmarkEnd w:id="861"/>
      <w:bookmarkEnd w:id="862"/>
      <w:bookmarkEnd w:id="863"/>
      <w:bookmarkEnd w:id="864"/>
      <w:bookmarkEnd w:id="865"/>
      <w:bookmarkEnd w:id="866"/>
      <w:bookmarkEnd w:id="867"/>
      <w:bookmarkEnd w:id="868"/>
      <w:bookmarkEnd w:id="869"/>
      <w:bookmarkEnd w:id="870"/>
      <w:bookmarkEnd w:id="871"/>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872" w:name="_Ref428442251"/>
      <w:bookmarkStart w:id="873" w:name="_Toc3556964"/>
      <w:bookmarkStart w:id="874" w:name="_Toc24967461"/>
      <w:r w:rsidRPr="007331A4">
        <w:lastRenderedPageBreak/>
        <w:t>Custom Attributes list</w:t>
      </w:r>
      <w:bookmarkEnd w:id="872"/>
      <w:bookmarkEnd w:id="873"/>
      <w:bookmarkEnd w:id="874"/>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65454318" w:rsidR="007C39C1" w:rsidRDefault="007C39C1" w:rsidP="007C39C1">
      <w:pPr>
        <w:pStyle w:val="Caption"/>
        <w:spacing w:before="120"/>
        <w:rPr>
          <w:rFonts w:ascii="Courier New" w:hAnsi="Courier New" w:cs="Courier New"/>
          <w:b w:val="0"/>
          <w:i/>
        </w:rPr>
      </w:pPr>
      <w:bookmarkStart w:id="875" w:name="_Toc440039075"/>
      <w:bookmarkStart w:id="876" w:name="_Toc3566426"/>
      <w:bookmarkStart w:id="877" w:name="_Toc24726647"/>
      <w:r>
        <w:t xml:space="preserve">Table </w:t>
      </w:r>
      <w:r>
        <w:fldChar w:fldCharType="begin"/>
      </w:r>
      <w:r>
        <w:instrText xml:space="preserve"> SEQ Table \* ARABIC </w:instrText>
      </w:r>
      <w:r>
        <w:fldChar w:fldCharType="separate"/>
      </w:r>
      <w:r w:rsidR="007427E8">
        <w:rPr>
          <w:noProof/>
        </w:rPr>
        <w:t>19</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875"/>
      <w:bookmarkEnd w:id="876"/>
      <w:bookmarkEnd w:id="877"/>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2D2BE92E" w:rsidR="007C39C1" w:rsidRDefault="007C39C1" w:rsidP="007C39C1">
      <w:pPr>
        <w:pStyle w:val="Caption"/>
        <w:spacing w:before="120"/>
      </w:pPr>
      <w:bookmarkStart w:id="878" w:name="_Toc440039076"/>
      <w:bookmarkStart w:id="879" w:name="_Toc3566427"/>
      <w:bookmarkStart w:id="880" w:name="_Toc24726648"/>
      <w:r>
        <w:t xml:space="preserve">Table </w:t>
      </w:r>
      <w:r>
        <w:fldChar w:fldCharType="begin"/>
      </w:r>
      <w:r>
        <w:instrText xml:space="preserve"> SEQ Table \* ARABIC </w:instrText>
      </w:r>
      <w:r>
        <w:fldChar w:fldCharType="separate"/>
      </w:r>
      <w:r w:rsidR="007427E8">
        <w:rPr>
          <w:noProof/>
        </w:rPr>
        <w:t>20</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878"/>
      <w:bookmarkEnd w:id="879"/>
      <w:bookmarkEnd w:id="880"/>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089D4E0D" w:rsidR="007C39C1" w:rsidRDefault="007C39C1" w:rsidP="007C39C1">
      <w:pPr>
        <w:pStyle w:val="Caption"/>
        <w:spacing w:before="120"/>
        <w:rPr>
          <w:rFonts w:ascii="Courier New" w:hAnsi="Courier New" w:cs="Courier New"/>
          <w:b w:val="0"/>
          <w:i/>
        </w:rPr>
      </w:pPr>
      <w:bookmarkStart w:id="881" w:name="_Toc440039077"/>
      <w:bookmarkStart w:id="882" w:name="_Toc3566428"/>
      <w:bookmarkStart w:id="883" w:name="_Toc24726649"/>
      <w:r>
        <w:t xml:space="preserve">Table </w:t>
      </w:r>
      <w:r>
        <w:fldChar w:fldCharType="begin"/>
      </w:r>
      <w:r>
        <w:instrText xml:space="preserve"> SEQ Table \* ARABIC </w:instrText>
      </w:r>
      <w:r>
        <w:fldChar w:fldCharType="separate"/>
      </w:r>
      <w:r w:rsidR="007427E8">
        <w:rPr>
          <w:noProof/>
        </w:rPr>
        <w:t>21</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881"/>
      <w:bookmarkEnd w:id="882"/>
      <w:bookmarkEnd w:id="88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15C7EF04" w:rsidR="007C39C1" w:rsidRDefault="007C39C1" w:rsidP="007C39C1">
      <w:pPr>
        <w:pStyle w:val="Caption"/>
        <w:spacing w:before="120"/>
      </w:pPr>
      <w:bookmarkStart w:id="884" w:name="_Toc440039078"/>
      <w:bookmarkStart w:id="885" w:name="_Toc3566429"/>
      <w:bookmarkStart w:id="886" w:name="_Toc24726650"/>
      <w:r>
        <w:t xml:space="preserve">Table </w:t>
      </w:r>
      <w:r>
        <w:fldChar w:fldCharType="begin"/>
      </w:r>
      <w:r>
        <w:instrText xml:space="preserve"> SEQ Table \* ARABIC </w:instrText>
      </w:r>
      <w:r>
        <w:fldChar w:fldCharType="separate"/>
      </w:r>
      <w:r w:rsidR="007427E8">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884"/>
      <w:bookmarkEnd w:id="885"/>
      <w:bookmarkEnd w:id="886"/>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22918F6" w:rsidR="007C39C1" w:rsidRDefault="007C39C1" w:rsidP="007C39C1">
      <w:pPr>
        <w:pStyle w:val="Caption"/>
        <w:spacing w:before="120"/>
      </w:pPr>
      <w:bookmarkStart w:id="887" w:name="_Toc440039079"/>
      <w:bookmarkStart w:id="888" w:name="_Toc3566430"/>
      <w:bookmarkStart w:id="889" w:name="_Toc24726651"/>
      <w:r>
        <w:t xml:space="preserve">Table </w:t>
      </w:r>
      <w:r>
        <w:fldChar w:fldCharType="begin"/>
      </w:r>
      <w:r>
        <w:instrText xml:space="preserve"> SEQ Table \* ARABIC </w:instrText>
      </w:r>
      <w:r>
        <w:fldChar w:fldCharType="separate"/>
      </w:r>
      <w:r w:rsidR="007427E8">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887"/>
      <w:bookmarkEnd w:id="888"/>
      <w:bookmarkEnd w:id="88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6DAF6B28" w:rsidR="007C39C1" w:rsidRDefault="007C39C1" w:rsidP="007C39C1">
      <w:pPr>
        <w:pStyle w:val="Caption"/>
        <w:spacing w:before="120"/>
      </w:pPr>
      <w:bookmarkStart w:id="890" w:name="_Toc440039080"/>
      <w:bookmarkStart w:id="891" w:name="_Toc3566431"/>
      <w:bookmarkStart w:id="892" w:name="_Toc24726652"/>
      <w:r>
        <w:t xml:space="preserve">Table </w:t>
      </w:r>
      <w:r>
        <w:fldChar w:fldCharType="begin"/>
      </w:r>
      <w:r>
        <w:instrText xml:space="preserve"> SEQ Table \* ARABIC </w:instrText>
      </w:r>
      <w:r>
        <w:fldChar w:fldCharType="separate"/>
      </w:r>
      <w:r w:rsidR="007427E8">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890"/>
      <w:bookmarkEnd w:id="891"/>
      <w:bookmarkEnd w:id="89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DAEDCE8" w:rsidR="007C39C1" w:rsidRDefault="007C39C1" w:rsidP="007C39C1">
      <w:pPr>
        <w:pStyle w:val="Caption"/>
        <w:spacing w:before="120"/>
      </w:pPr>
      <w:bookmarkStart w:id="893" w:name="_Toc440039081"/>
      <w:bookmarkStart w:id="894" w:name="_Toc3566432"/>
      <w:bookmarkStart w:id="895" w:name="_Toc24726653"/>
      <w:r>
        <w:t xml:space="preserve">Table </w:t>
      </w:r>
      <w:r>
        <w:fldChar w:fldCharType="begin"/>
      </w:r>
      <w:r>
        <w:instrText xml:space="preserve"> SEQ Table \* ARABIC </w:instrText>
      </w:r>
      <w:r>
        <w:fldChar w:fldCharType="separate"/>
      </w:r>
      <w:r w:rsidR="007427E8">
        <w:rPr>
          <w:noProof/>
        </w:rPr>
        <w:t>25</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893"/>
      <w:bookmarkEnd w:id="894"/>
      <w:bookmarkEnd w:id="895"/>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385DA864" w:rsidR="007C39C1" w:rsidRDefault="007C39C1" w:rsidP="007C39C1">
      <w:pPr>
        <w:pStyle w:val="Caption"/>
        <w:spacing w:before="120"/>
      </w:pPr>
      <w:bookmarkStart w:id="896" w:name="_Toc440039082"/>
      <w:bookmarkStart w:id="897" w:name="_Toc3566433"/>
      <w:bookmarkStart w:id="898" w:name="_Toc24726654"/>
      <w:r>
        <w:t xml:space="preserve">Table </w:t>
      </w:r>
      <w:r>
        <w:fldChar w:fldCharType="begin"/>
      </w:r>
      <w:r>
        <w:instrText xml:space="preserve"> SEQ Table \* ARABIC </w:instrText>
      </w:r>
      <w:r>
        <w:fldChar w:fldCharType="separate"/>
      </w:r>
      <w:r w:rsidR="007427E8">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896"/>
      <w:bookmarkEnd w:id="897"/>
      <w:bookmarkEnd w:id="898"/>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C11E4C2" w:rsidR="007C39C1" w:rsidRDefault="007C39C1" w:rsidP="007C39C1">
      <w:pPr>
        <w:pStyle w:val="Caption"/>
        <w:spacing w:before="120"/>
      </w:pPr>
      <w:bookmarkStart w:id="899" w:name="_Toc440039083"/>
      <w:bookmarkStart w:id="900" w:name="_Toc3566434"/>
      <w:bookmarkStart w:id="901" w:name="_Toc24726655"/>
      <w:r>
        <w:t xml:space="preserve">Table </w:t>
      </w:r>
      <w:r>
        <w:fldChar w:fldCharType="begin"/>
      </w:r>
      <w:r>
        <w:instrText xml:space="preserve"> SEQ Table \* ARABIC </w:instrText>
      </w:r>
      <w:r>
        <w:fldChar w:fldCharType="separate"/>
      </w:r>
      <w:r w:rsidR="007427E8">
        <w:rPr>
          <w:noProof/>
        </w:rPr>
        <w:t>27</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899"/>
      <w:bookmarkEnd w:id="900"/>
      <w:bookmarkEnd w:id="901"/>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581DDE9" w:rsidR="007C39C1" w:rsidRDefault="007C39C1" w:rsidP="007C39C1">
      <w:pPr>
        <w:pStyle w:val="Caption"/>
        <w:spacing w:before="120"/>
      </w:pPr>
      <w:bookmarkStart w:id="902" w:name="_Toc440039084"/>
      <w:bookmarkStart w:id="903" w:name="_Toc3566435"/>
      <w:bookmarkStart w:id="904" w:name="_Toc24726656"/>
      <w:r>
        <w:t xml:space="preserve">Table </w:t>
      </w:r>
      <w:r>
        <w:fldChar w:fldCharType="begin"/>
      </w:r>
      <w:r>
        <w:instrText xml:space="preserve"> SEQ Table \* ARABIC </w:instrText>
      </w:r>
      <w:r>
        <w:fldChar w:fldCharType="separate"/>
      </w:r>
      <w:r w:rsidR="007427E8">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902"/>
      <w:bookmarkEnd w:id="903"/>
      <w:bookmarkEnd w:id="904"/>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722B2229" w:rsidR="007C39C1" w:rsidRDefault="007C39C1" w:rsidP="007C39C1">
      <w:pPr>
        <w:pStyle w:val="Caption"/>
        <w:spacing w:before="120"/>
      </w:pPr>
      <w:bookmarkStart w:id="905" w:name="_Toc440039085"/>
      <w:bookmarkStart w:id="906" w:name="_Toc3566436"/>
      <w:bookmarkStart w:id="907" w:name="_Toc24726657"/>
      <w:r>
        <w:t xml:space="preserve">Table </w:t>
      </w:r>
      <w:r>
        <w:fldChar w:fldCharType="begin"/>
      </w:r>
      <w:r>
        <w:instrText xml:space="preserve"> SEQ Table \* ARABIC </w:instrText>
      </w:r>
      <w:r>
        <w:fldChar w:fldCharType="separate"/>
      </w:r>
      <w:r w:rsidR="007427E8">
        <w:rPr>
          <w:noProof/>
        </w:rPr>
        <w:t>29</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905"/>
      <w:bookmarkEnd w:id="906"/>
      <w:bookmarkEnd w:id="907"/>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BCA7C05" w:rsidR="007C39C1" w:rsidRDefault="007C39C1" w:rsidP="007C39C1">
      <w:pPr>
        <w:pStyle w:val="Caption"/>
        <w:spacing w:before="120"/>
      </w:pPr>
      <w:bookmarkStart w:id="908" w:name="_Toc440039086"/>
      <w:bookmarkStart w:id="909" w:name="_Toc3566437"/>
      <w:bookmarkStart w:id="910" w:name="_Toc24726658"/>
      <w:r>
        <w:t xml:space="preserve">Table </w:t>
      </w:r>
      <w:r>
        <w:fldChar w:fldCharType="begin"/>
      </w:r>
      <w:r>
        <w:instrText xml:space="preserve"> SEQ Table \* ARABIC </w:instrText>
      </w:r>
      <w:r>
        <w:fldChar w:fldCharType="separate"/>
      </w:r>
      <w:r w:rsidR="007427E8">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908"/>
      <w:bookmarkEnd w:id="909"/>
      <w:bookmarkEnd w:id="910"/>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911" w:name="_Toc440038865"/>
      <w:bookmarkStart w:id="912" w:name="_Toc3556965"/>
      <w:bookmarkStart w:id="913" w:name="_Toc24967462"/>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911"/>
      <w:bookmarkEnd w:id="912"/>
      <w:bookmarkEnd w:id="91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914" w:name="_Toc440038866"/>
      <w:bookmarkStart w:id="915" w:name="_Toc3556966"/>
      <w:bookmarkStart w:id="916" w:name="_Toc24967463"/>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914"/>
      <w:bookmarkEnd w:id="915"/>
      <w:bookmarkEnd w:id="916"/>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917" w:name="_Toc440038867"/>
      <w:bookmarkStart w:id="918" w:name="_Toc3556967"/>
      <w:bookmarkStart w:id="919" w:name="_Toc24967464"/>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917"/>
      <w:bookmarkEnd w:id="918"/>
      <w:bookmarkEnd w:id="919"/>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920" w:name="_Toc440038868"/>
      <w:bookmarkStart w:id="921" w:name="_Toc3556968"/>
      <w:bookmarkStart w:id="922" w:name="_Toc24967465"/>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920"/>
      <w:bookmarkEnd w:id="921"/>
      <w:bookmarkEnd w:id="92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923" w:name="_Toc3556969"/>
      <w:bookmarkStart w:id="924" w:name="_Toc24967466"/>
      <w:r w:rsidRPr="007055D9">
        <w:lastRenderedPageBreak/>
        <w:t>0D connections</w:t>
      </w:r>
      <w:bookmarkEnd w:id="923"/>
      <w:bookmarkEnd w:id="924"/>
    </w:p>
    <w:p w14:paraId="25FFC0E6" w14:textId="77777777" w:rsidR="002E60CB" w:rsidRPr="00226A3F" w:rsidRDefault="002E60CB" w:rsidP="002E60CB">
      <w:pPr>
        <w:pStyle w:val="Heading2"/>
        <w:tabs>
          <w:tab w:val="clear" w:pos="576"/>
          <w:tab w:val="left" w:pos="567"/>
          <w:tab w:val="num" w:pos="1134"/>
        </w:tabs>
        <w:ind w:left="578" w:hanging="578"/>
      </w:pPr>
      <w:bookmarkStart w:id="925" w:name="_Toc413359578"/>
      <w:bookmarkStart w:id="926" w:name="_Toc3556970"/>
      <w:bookmarkStart w:id="927" w:name="_Toc24967467"/>
      <w:r w:rsidRPr="00226A3F">
        <w:t>Generic Definitions</w:t>
      </w:r>
      <w:bookmarkEnd w:id="925"/>
      <w:bookmarkEnd w:id="926"/>
      <w:bookmarkEnd w:id="927"/>
    </w:p>
    <w:p w14:paraId="5F980062" w14:textId="77777777" w:rsidR="002E60CB" w:rsidRPr="00226A3F" w:rsidRDefault="002E60CB" w:rsidP="002E60CB">
      <w:pPr>
        <w:pStyle w:val="Heading3"/>
      </w:pPr>
      <w:bookmarkStart w:id="928" w:name="_Toc413359579"/>
      <w:bookmarkStart w:id="929" w:name="_Ref428958711"/>
      <w:bookmarkStart w:id="930" w:name="_Toc3556971"/>
      <w:bookmarkStart w:id="931" w:name="_Toc24967468"/>
      <w:r w:rsidRPr="00226A3F">
        <w:t>Identification</w:t>
      </w:r>
      <w:bookmarkEnd w:id="928"/>
      <w:bookmarkEnd w:id="929"/>
      <w:bookmarkEnd w:id="930"/>
      <w:bookmarkEnd w:id="931"/>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2204D935" w:rsidR="00646A0E" w:rsidRDefault="00646A0E" w:rsidP="00245478">
      <w:pPr>
        <w:pStyle w:val="Caption"/>
        <w:spacing w:before="120"/>
      </w:pPr>
      <w:bookmarkStart w:id="932" w:name="_Toc3566438"/>
      <w:bookmarkStart w:id="933" w:name="_Toc24726659"/>
      <w:r>
        <w:t xml:space="preserve">Table </w:t>
      </w:r>
      <w:r w:rsidR="00D43112">
        <w:fldChar w:fldCharType="begin"/>
      </w:r>
      <w:r w:rsidR="00D43112">
        <w:instrText xml:space="preserve"> SEQ Table \* ARABIC </w:instrText>
      </w:r>
      <w:r w:rsidR="00D43112">
        <w:fldChar w:fldCharType="separate"/>
      </w:r>
      <w:r w:rsidR="007427E8">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932"/>
      <w:bookmarkEnd w:id="933"/>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934" w:name="_Ref414563154"/>
      <w:bookmarkStart w:id="935" w:name="_Toc3556972"/>
      <w:bookmarkStart w:id="936" w:name="_Toc24967469"/>
      <w:r w:rsidRPr="007055D9">
        <w:t>Location</w:t>
      </w:r>
      <w:bookmarkEnd w:id="934"/>
      <w:bookmarkEnd w:id="935"/>
      <w:bookmarkEnd w:id="93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2F0D96CE" w:rsidR="00431993" w:rsidRDefault="00431993" w:rsidP="00431993">
      <w:pPr>
        <w:pStyle w:val="Caption"/>
        <w:spacing w:before="120"/>
      </w:pPr>
      <w:bookmarkStart w:id="937" w:name="_Toc3566439"/>
      <w:bookmarkStart w:id="938" w:name="_Toc24726660"/>
      <w:r>
        <w:t xml:space="preserve">Table </w:t>
      </w:r>
      <w:r>
        <w:fldChar w:fldCharType="begin"/>
      </w:r>
      <w:r>
        <w:instrText xml:space="preserve"> SEQ Table \* ARABIC </w:instrText>
      </w:r>
      <w:r>
        <w:fldChar w:fldCharType="separate"/>
      </w:r>
      <w:r w:rsidR="007427E8">
        <w:rPr>
          <w:noProof/>
        </w:rPr>
        <w:t>32</w:t>
      </w:r>
      <w:r>
        <w:fldChar w:fldCharType="end"/>
      </w:r>
      <w:r>
        <w:t xml:space="preserve">: Text values of element </w:t>
      </w:r>
      <w:r w:rsidRPr="00431993">
        <w:rPr>
          <w:rStyle w:val="elementdeftypeChar"/>
          <w:b/>
          <w:i w:val="0"/>
        </w:rPr>
        <w:t>&lt;loc&gt;</w:t>
      </w:r>
      <w:bookmarkEnd w:id="937"/>
      <w:bookmarkEnd w:id="938"/>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939" w:name="_Toc428279359"/>
      <w:bookmarkStart w:id="940" w:name="_Toc428456096"/>
      <w:bookmarkStart w:id="941" w:name="_Toc428537060"/>
      <w:bookmarkStart w:id="942" w:name="_Toc428969379"/>
      <w:bookmarkStart w:id="943" w:name="_Toc429052770"/>
      <w:bookmarkStart w:id="944" w:name="_Direction"/>
      <w:bookmarkStart w:id="945" w:name="_Ref400880511"/>
      <w:bookmarkStart w:id="946" w:name="_Toc413359581"/>
      <w:bookmarkStart w:id="947" w:name="_Toc3556973"/>
      <w:bookmarkStart w:id="948" w:name="_Toc24967470"/>
      <w:bookmarkEnd w:id="939"/>
      <w:bookmarkEnd w:id="940"/>
      <w:bookmarkEnd w:id="941"/>
      <w:bookmarkEnd w:id="942"/>
      <w:bookmarkEnd w:id="943"/>
      <w:bookmarkEnd w:id="944"/>
      <w:r>
        <w:t>Direc</w:t>
      </w:r>
      <w:r w:rsidRPr="00226A3F">
        <w:t>tion</w:t>
      </w:r>
      <w:bookmarkEnd w:id="945"/>
      <w:bookmarkEnd w:id="946"/>
      <w:bookmarkEnd w:id="947"/>
      <w:bookmarkEnd w:id="94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375F1A6E" w:rsidR="002E60CB" w:rsidRPr="009366C1" w:rsidRDefault="002E60CB" w:rsidP="00245478">
      <w:pPr>
        <w:pStyle w:val="Caption"/>
        <w:spacing w:before="120"/>
      </w:pPr>
      <w:bookmarkStart w:id="949" w:name="_Toc3566440"/>
      <w:bookmarkStart w:id="950" w:name="_Toc24726661"/>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27E8">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949"/>
      <w:bookmarkEnd w:id="950"/>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EE63EFB" w:rsidR="002E60CB" w:rsidRPr="00B17E85" w:rsidRDefault="002E60CB" w:rsidP="002E60CB">
      <w:pPr>
        <w:pStyle w:val="XMLCode"/>
      </w:pPr>
      <w:r w:rsidRPr="00602F28">
        <w:rPr>
          <w:b/>
          <w:bCs/>
        </w:rPr>
        <w:t>&lt;normal_direction     x=</w:t>
      </w:r>
      <w:r w:rsidR="00194316">
        <w:rPr>
          <w:b/>
          <w:bCs/>
        </w:rPr>
        <w:t>"</w:t>
      </w:r>
      <w:r w:rsidRPr="00602F28">
        <w:rPr>
          <w:b/>
          <w:bCs/>
        </w:rPr>
        <w:t>0</w:t>
      </w:r>
      <w:r w:rsidR="009366C1">
        <w:rPr>
          <w:b/>
          <w:bCs/>
        </w:rPr>
        <w:t>.0</w:t>
      </w:r>
      <w:proofErr w:type="gramStart"/>
      <w:r w:rsidR="00194316">
        <w:rPr>
          <w:b/>
          <w:bCs/>
        </w:rPr>
        <w:t>"</w:t>
      </w:r>
      <w:r w:rsidRPr="00602F28">
        <w:rPr>
          <w:b/>
          <w:bCs/>
        </w:rPr>
        <w:t xml:space="preserve"> </w:t>
      </w:r>
      <w:r w:rsidR="009366C1">
        <w:rPr>
          <w:b/>
          <w:bCs/>
        </w:rPr>
        <w:t xml:space="preserve"> </w:t>
      </w:r>
      <w:r w:rsidRPr="00602F28">
        <w:rPr>
          <w:b/>
          <w:bCs/>
        </w:rPr>
        <w:t>y</w:t>
      </w:r>
      <w:proofErr w:type="gramEnd"/>
      <w:r w:rsidRPr="00602F28">
        <w:rPr>
          <w:b/>
          <w:bCs/>
        </w:rPr>
        <w:t>=</w:t>
      </w:r>
      <w:r w:rsidR="00194316">
        <w:rPr>
          <w:b/>
          <w:bCs/>
        </w:rPr>
        <w:t>"</w:t>
      </w:r>
      <w:r w:rsidRPr="00602F28">
        <w:rPr>
          <w:b/>
          <w:bCs/>
        </w:rPr>
        <w:t>0</w:t>
      </w:r>
      <w:r w:rsidR="009366C1">
        <w:rPr>
          <w:b/>
          <w:bCs/>
        </w:rPr>
        <w:t>.0</w:t>
      </w:r>
      <w:r w:rsidR="00194316">
        <w:rPr>
          <w:b/>
          <w:bCs/>
        </w:rPr>
        <w:t>"</w:t>
      </w:r>
      <w:r w:rsidRPr="00602F28">
        <w:rPr>
          <w:b/>
          <w:bCs/>
        </w:rPr>
        <w:t xml:space="preserve"> </w:t>
      </w:r>
      <w:r w:rsidR="009366C1">
        <w:rPr>
          <w:b/>
          <w:bCs/>
        </w:rPr>
        <w:t xml:space="preserve"> </w:t>
      </w:r>
      <w:r w:rsidRPr="00602F28">
        <w:rPr>
          <w:b/>
          <w:bCs/>
        </w:rPr>
        <w:t>z=</w:t>
      </w:r>
      <w:r w:rsidR="00194316">
        <w:rPr>
          <w:b/>
          <w:bCs/>
        </w:rPr>
        <w:t>"</w:t>
      </w:r>
      <w:r w:rsidRPr="00602F28">
        <w:rPr>
          <w:b/>
          <w:bCs/>
        </w:rPr>
        <w:t>-1</w:t>
      </w:r>
      <w:r w:rsidR="009366C1">
        <w:rPr>
          <w:b/>
          <w:bCs/>
        </w:rPr>
        <w:t>.0</w:t>
      </w:r>
      <w:r w:rsidR="00194316">
        <w:rPr>
          <w:b/>
          <w:bCs/>
        </w:rPr>
        <w:t>"</w:t>
      </w:r>
      <w:r w:rsidR="009366C1">
        <w:rPr>
          <w:b/>
          <w:bCs/>
        </w:rPr>
        <w:t xml:space="preserve"> </w:t>
      </w:r>
      <w:r w:rsidRPr="00602F28">
        <w:rPr>
          <w:b/>
          <w:bCs/>
        </w:rPr>
        <w:t>/&gt;</w:t>
      </w:r>
    </w:p>
    <w:p w14:paraId="4D35914B" w14:textId="7D132C3D" w:rsidR="002E60CB" w:rsidRPr="00B17E85" w:rsidRDefault="002E60CB" w:rsidP="002E60CB">
      <w:pPr>
        <w:pStyle w:val="XMLCode"/>
      </w:pPr>
      <w:r w:rsidRPr="00602F28">
        <w:rPr>
          <w:b/>
          <w:bCs/>
        </w:rPr>
        <w:t>&lt;tangential_direction x=</w:t>
      </w:r>
      <w:r w:rsidR="00194316">
        <w:rPr>
          <w:b/>
          <w:bCs/>
        </w:rPr>
        <w:t>"</w:t>
      </w:r>
      <w:r>
        <w:rPr>
          <w:b/>
          <w:bCs/>
        </w:rPr>
        <w:t>70.7</w:t>
      </w:r>
      <w:r w:rsidR="00194316">
        <w:rPr>
          <w:b/>
          <w:bCs/>
        </w:rPr>
        <w:t>"</w:t>
      </w:r>
      <w:r w:rsidRPr="00602F28">
        <w:rPr>
          <w:b/>
          <w:bCs/>
        </w:rPr>
        <w:t xml:space="preserve"> y=</w:t>
      </w:r>
      <w:r w:rsidR="00194316">
        <w:rPr>
          <w:b/>
          <w:bCs/>
        </w:rPr>
        <w:t>"</w:t>
      </w:r>
      <w:r>
        <w:rPr>
          <w:b/>
          <w:bCs/>
        </w:rPr>
        <w:t>70.7</w:t>
      </w:r>
      <w:r w:rsidR="00194316">
        <w:rPr>
          <w:b/>
          <w:bCs/>
        </w:rPr>
        <w:t>"</w:t>
      </w:r>
      <w:r w:rsidRPr="00602F28">
        <w:rPr>
          <w:b/>
          <w:bCs/>
        </w:rPr>
        <w:t xml:space="preserve"> z=</w:t>
      </w:r>
      <w:r w:rsidR="00194316">
        <w:rPr>
          <w:b/>
          <w:bCs/>
        </w:rPr>
        <w:t>"</w:t>
      </w:r>
      <w:r w:rsidRPr="00602F28">
        <w:rPr>
          <w:b/>
          <w:bCs/>
        </w:rPr>
        <w:t>0</w:t>
      </w:r>
      <w:r w:rsidR="009366C1">
        <w:rPr>
          <w:b/>
          <w:bCs/>
        </w:rPr>
        <w:t>.0</w:t>
      </w:r>
      <w:proofErr w:type="gramStart"/>
      <w:r w:rsidR="00194316">
        <w:rPr>
          <w:b/>
          <w:bCs/>
        </w:rPr>
        <w:t>"</w:t>
      </w:r>
      <w:r w:rsidRPr="00602F28">
        <w:rPr>
          <w:b/>
          <w:bCs/>
        </w:rPr>
        <w:t xml:space="preserve"> </w:t>
      </w:r>
      <w:r w:rsidR="009366C1">
        <w:rPr>
          <w:b/>
          <w:bCs/>
        </w:rPr>
        <w:t xml:space="preserve"> </w:t>
      </w:r>
      <w:r w:rsidRPr="00602F28">
        <w:rPr>
          <w:b/>
          <w:bCs/>
        </w:rPr>
        <w:t>/</w:t>
      </w:r>
      <w:proofErr w:type="gramEnd"/>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951" w:name="_Toc428279361"/>
      <w:bookmarkStart w:id="952" w:name="_Toc428456098"/>
      <w:bookmarkStart w:id="953" w:name="_Toc3556974"/>
      <w:bookmarkStart w:id="954" w:name="_Toc24967471"/>
      <w:bookmarkEnd w:id="951"/>
      <w:bookmarkEnd w:id="952"/>
      <w:r w:rsidRPr="00736820">
        <w:t>Type</w:t>
      </w:r>
      <w:r w:rsidRPr="007055D9">
        <w:t xml:space="preserve"> Specification</w:t>
      </w:r>
      <w:bookmarkEnd w:id="953"/>
      <w:bookmarkEnd w:id="95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ins w:id="955" w:author="nick" w:date="2019-11-10T14:47:00Z"/>
        </w:trPr>
        <w:tc>
          <w:tcPr>
            <w:tcW w:w="2397" w:type="dxa"/>
            <w:shd w:val="clear" w:color="auto" w:fill="auto"/>
            <w:vAlign w:val="bottom"/>
          </w:tcPr>
          <w:p w14:paraId="45C4176B" w14:textId="047CF97D" w:rsidR="00C5158C" w:rsidRDefault="00C5158C" w:rsidP="0088515B">
            <w:pPr>
              <w:rPr>
                <w:ins w:id="956" w:author="nick" w:date="2019-11-10T14:47:00Z"/>
                <w:sz w:val="20"/>
                <w:szCs w:val="20"/>
              </w:rPr>
            </w:pPr>
            <w:ins w:id="957" w:author="nick" w:date="2019-11-10T14:47:00Z">
              <w:r>
                <w:rPr>
                  <w:sz w:val="20"/>
                  <w:szCs w:val="20"/>
                </w:rPr>
                <w:t>stacking</w:t>
              </w:r>
            </w:ins>
          </w:p>
        </w:tc>
        <w:tc>
          <w:tcPr>
            <w:tcW w:w="1810" w:type="dxa"/>
            <w:shd w:val="clear" w:color="auto" w:fill="auto"/>
            <w:vAlign w:val="bottom"/>
          </w:tcPr>
          <w:p w14:paraId="0EC33971" w14:textId="497BDF51" w:rsidR="00C5158C" w:rsidRPr="00226A3F" w:rsidRDefault="00C5158C" w:rsidP="0088515B">
            <w:pPr>
              <w:rPr>
                <w:ins w:id="958" w:author="nick" w:date="2019-11-10T14:47:00Z"/>
                <w:sz w:val="20"/>
                <w:szCs w:val="20"/>
              </w:rPr>
            </w:pPr>
            <w:ins w:id="959" w:author="nick" w:date="2019-11-10T14:47:00Z">
              <w:r>
                <w:rPr>
                  <w:sz w:val="20"/>
                  <w:szCs w:val="20"/>
                </w:rPr>
                <w:t>1</w:t>
              </w:r>
            </w:ins>
          </w:p>
        </w:tc>
        <w:tc>
          <w:tcPr>
            <w:tcW w:w="1701" w:type="dxa"/>
            <w:shd w:val="clear" w:color="auto" w:fill="auto"/>
            <w:vAlign w:val="bottom"/>
          </w:tcPr>
          <w:p w14:paraId="727F6828" w14:textId="3032F507" w:rsidR="00C5158C" w:rsidRPr="00226A3F" w:rsidRDefault="00C5158C" w:rsidP="0088515B">
            <w:pPr>
              <w:rPr>
                <w:ins w:id="960" w:author="nick" w:date="2019-11-10T14:47:00Z"/>
                <w:sz w:val="20"/>
                <w:szCs w:val="20"/>
              </w:rPr>
            </w:pPr>
            <w:ins w:id="961" w:author="nick" w:date="2019-11-10T14:47:00Z">
              <w:r>
                <w:rPr>
                  <w:sz w:val="20"/>
                  <w:szCs w:val="20"/>
                </w:rPr>
                <w:t>Optional</w:t>
              </w:r>
            </w:ins>
          </w:p>
        </w:tc>
        <w:tc>
          <w:tcPr>
            <w:tcW w:w="2708" w:type="dxa"/>
            <w:shd w:val="clear" w:color="auto" w:fill="auto"/>
            <w:vAlign w:val="bottom"/>
          </w:tcPr>
          <w:p w14:paraId="1CCBCB02" w14:textId="2DEED5C6" w:rsidR="00C5158C" w:rsidRDefault="00C5158C" w:rsidP="001251B7">
            <w:pPr>
              <w:keepNext/>
              <w:rPr>
                <w:ins w:id="962" w:author="nick" w:date="2019-11-10T14:47:00Z"/>
                <w:sz w:val="20"/>
                <w:szCs w:val="20"/>
              </w:rPr>
            </w:pPr>
            <w:ins w:id="963" w:author="nick" w:date="2019-11-10T14:47: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964" w:author="nick" w:date="2019-11-10T14:47:00Z">
              <w:r>
                <w:rPr>
                  <w:sz w:val="20"/>
                  <w:szCs w:val="20"/>
                </w:rPr>
                <w:fldChar w:fldCharType="separate"/>
              </w:r>
              <w:r>
                <w:rPr>
                  <w:sz w:val="20"/>
                  <w:szCs w:val="20"/>
                </w:rPr>
                <w:t>5.3.1.3</w:t>
              </w:r>
              <w:r>
                <w:rPr>
                  <w:sz w:val="20"/>
                  <w:szCs w:val="20"/>
                </w:rPr>
                <w:fldChar w:fldCharType="end"/>
              </w:r>
            </w:ins>
          </w:p>
        </w:tc>
      </w:tr>
    </w:tbl>
    <w:p w14:paraId="0DA84363" w14:textId="5685AD46" w:rsidR="001251B7" w:rsidRPr="00226A3F" w:rsidRDefault="001251B7" w:rsidP="00D803E1">
      <w:pPr>
        <w:pStyle w:val="Caption"/>
        <w:spacing w:before="120"/>
      </w:pPr>
      <w:bookmarkStart w:id="965" w:name="_Toc3566441"/>
      <w:bookmarkStart w:id="966" w:name="_Toc24726662"/>
      <w:r>
        <w:t xml:space="preserve">Table </w:t>
      </w:r>
      <w:r w:rsidR="00D43112">
        <w:fldChar w:fldCharType="begin"/>
      </w:r>
      <w:r w:rsidR="00D43112">
        <w:instrText xml:space="preserve"> SEQ Table \* ARABIC </w:instrText>
      </w:r>
      <w:r w:rsidR="00D43112">
        <w:fldChar w:fldCharType="separate"/>
      </w:r>
      <w:r w:rsidR="007427E8">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965"/>
      <w:bookmarkEnd w:id="96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967" w:name="_Ref428355238"/>
      <w:bookmarkStart w:id="968" w:name="_Toc3556975"/>
      <w:bookmarkStart w:id="969" w:name="_Toc24967472"/>
      <w:r w:rsidRPr="007055D9">
        <w:t xml:space="preserve">Spot </w:t>
      </w:r>
      <w:r w:rsidR="002E657F">
        <w:t>W</w:t>
      </w:r>
      <w:r w:rsidRPr="007055D9">
        <w:t>elds</w:t>
      </w:r>
      <w:bookmarkEnd w:id="967"/>
      <w:bookmarkEnd w:id="968"/>
      <w:bookmarkEnd w:id="969"/>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615542ED" w:rsidR="002E60CB" w:rsidRPr="00226A3F" w:rsidRDefault="002D3000" w:rsidP="002D3000">
      <w:pPr>
        <w:pStyle w:val="Caption"/>
        <w:spacing w:before="120"/>
      </w:pPr>
      <w:bookmarkStart w:id="970" w:name="_Toc3566442"/>
      <w:bookmarkStart w:id="971" w:name="_Toc24726663"/>
      <w:r>
        <w:t xml:space="preserve">Table </w:t>
      </w:r>
      <w:r>
        <w:fldChar w:fldCharType="begin"/>
      </w:r>
      <w:r>
        <w:instrText xml:space="preserve"> SEQ Table \* ARABIC </w:instrText>
      </w:r>
      <w:r>
        <w:fldChar w:fldCharType="separate"/>
      </w:r>
      <w:r w:rsidR="007427E8">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970"/>
      <w:bookmarkEnd w:id="971"/>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1EF5588A" w:rsidR="00373977" w:rsidRDefault="00373977" w:rsidP="00D06BDF">
      <w:pPr>
        <w:pStyle w:val="Caption"/>
        <w:spacing w:before="120"/>
      </w:pPr>
      <w:bookmarkStart w:id="972" w:name="_Toc3566443"/>
      <w:bookmarkStart w:id="973" w:name="_Toc24726664"/>
      <w:r>
        <w:t xml:space="preserve">Table </w:t>
      </w:r>
      <w:r w:rsidR="00D43112">
        <w:fldChar w:fldCharType="begin"/>
      </w:r>
      <w:r w:rsidR="00D43112">
        <w:instrText xml:space="preserve"> SEQ Table \* ARABIC </w:instrText>
      </w:r>
      <w:r w:rsidR="00D43112">
        <w:fldChar w:fldCharType="separate"/>
      </w:r>
      <w:r w:rsidR="007427E8">
        <w:rPr>
          <w:noProof/>
        </w:rPr>
        <w:t>36</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972"/>
      <w:bookmarkEnd w:id="973"/>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974" w:name="_Toc3556976"/>
      <w:bookmarkStart w:id="975" w:name="_Toc24967473"/>
      <w:r w:rsidRPr="007055D9">
        <w:t>Robscans</w:t>
      </w:r>
      <w:bookmarkEnd w:id="974"/>
      <w:bookmarkEnd w:id="975"/>
    </w:p>
    <w:bookmarkEnd w:id="851"/>
    <w:bookmarkEnd w:id="852"/>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455262D3" w:rsidR="002E60CB" w:rsidRPr="00226A3F" w:rsidRDefault="002E60CB" w:rsidP="002E60CB">
      <w:pPr>
        <w:pStyle w:val="Caption"/>
      </w:pPr>
      <w:bookmarkStart w:id="976" w:name="_Ref401160011"/>
      <w:bookmarkStart w:id="977" w:name="_Toc413359628"/>
      <w:bookmarkStart w:id="978" w:name="_Toc3557087"/>
      <w:bookmarkStart w:id="979" w:name="_Toc24721899"/>
      <w:r w:rsidRPr="00226A3F">
        <w:t xml:space="preserve">Figure </w:t>
      </w:r>
      <w:r w:rsidR="00406B64">
        <w:fldChar w:fldCharType="begin"/>
      </w:r>
      <w:r w:rsidR="00406B64">
        <w:instrText xml:space="preserve"> SEQ Figure \* ARABIC </w:instrText>
      </w:r>
      <w:r w:rsidR="00406B64">
        <w:fldChar w:fldCharType="separate"/>
      </w:r>
      <w:r w:rsidR="006100B3">
        <w:rPr>
          <w:noProof/>
        </w:rPr>
        <w:t>8</w:t>
      </w:r>
      <w:r w:rsidR="00406B64">
        <w:fldChar w:fldCharType="end"/>
      </w:r>
      <w:bookmarkEnd w:id="976"/>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977"/>
      <w:bookmarkEnd w:id="978"/>
      <w:bookmarkEnd w:id="979"/>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4A61771" w:rsidR="00E65740" w:rsidRPr="00226A3F" w:rsidRDefault="00B66E76" w:rsidP="00174031">
      <w:pPr>
        <w:pStyle w:val="Caption"/>
        <w:spacing w:before="120"/>
      </w:pPr>
      <w:bookmarkStart w:id="980" w:name="_Toc3566444"/>
      <w:bookmarkStart w:id="981" w:name="_Toc24726665"/>
      <w:r>
        <w:t xml:space="preserve">Table </w:t>
      </w:r>
      <w:r>
        <w:fldChar w:fldCharType="begin"/>
      </w:r>
      <w:r>
        <w:instrText xml:space="preserve"> SEQ Table \* ARABIC </w:instrText>
      </w:r>
      <w:r>
        <w:fldChar w:fldCharType="separate"/>
      </w:r>
      <w:r w:rsidR="007427E8">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980"/>
      <w:bookmarkEnd w:id="981"/>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2DDF4E8" w:rsidR="002E60CB" w:rsidRDefault="002E60CB" w:rsidP="004B2578">
      <w:pPr>
        <w:pStyle w:val="Caption"/>
        <w:spacing w:before="120"/>
      </w:pPr>
      <w:bookmarkStart w:id="982" w:name="_Toc3566445"/>
      <w:bookmarkStart w:id="983" w:name="_Toc24726666"/>
      <w:r>
        <w:t xml:space="preserve">Table </w:t>
      </w:r>
      <w:r w:rsidR="00D43112">
        <w:fldChar w:fldCharType="begin"/>
      </w:r>
      <w:r w:rsidR="00D43112">
        <w:instrText xml:space="preserve"> SEQ Table \* ARABIC </w:instrText>
      </w:r>
      <w:r w:rsidR="00D43112">
        <w:fldChar w:fldCharType="separate"/>
      </w:r>
      <w:r w:rsidR="007427E8">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982"/>
      <w:bookmarkEnd w:id="983"/>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48096496" w:rsidR="002E60CB" w:rsidRDefault="00AA6A7E" w:rsidP="004B2578">
      <w:pPr>
        <w:pStyle w:val="Caption"/>
        <w:spacing w:before="120"/>
      </w:pPr>
      <w:bookmarkStart w:id="984" w:name="_Toc3566446"/>
      <w:bookmarkStart w:id="985" w:name="_Toc24726667"/>
      <w:r>
        <w:t xml:space="preserve">Table </w:t>
      </w:r>
      <w:r w:rsidR="00D43112">
        <w:fldChar w:fldCharType="begin"/>
      </w:r>
      <w:r w:rsidR="00D43112">
        <w:instrText xml:space="preserve"> SEQ Table \* ARABIC </w:instrText>
      </w:r>
      <w:r w:rsidR="00D43112">
        <w:fldChar w:fldCharType="separate"/>
      </w:r>
      <w:r w:rsidR="007427E8">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984"/>
      <w:bookmarkEnd w:id="985"/>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90D3C" w:rsidRDefault="002E60CB" w:rsidP="002E60CB">
      <w:pPr>
        <w:pStyle w:val="XMLCode"/>
        <w:keepNext/>
        <w:rPr>
          <w:color w:val="0070C0"/>
        </w:rPr>
      </w:pPr>
      <w:r w:rsidRPr="00390D3C">
        <w:rPr>
          <w:color w:val="0070C0"/>
        </w:rPr>
        <w:t xml:space="preserve">        &lt;normal_direction x=</w:t>
      </w:r>
      <w:r w:rsidR="00194316">
        <w:rPr>
          <w:color w:val="0070C0"/>
        </w:rPr>
        <w:t>"</w:t>
      </w:r>
      <w:r w:rsidRPr="00390D3C">
        <w:rPr>
          <w:color w:val="0070C0"/>
        </w:rPr>
        <w:t>0</w:t>
      </w:r>
      <w:r w:rsidR="00194316">
        <w:rPr>
          <w:color w:val="0070C0"/>
        </w:rPr>
        <w:t>"</w:t>
      </w:r>
      <w:r w:rsidRPr="00390D3C">
        <w:rPr>
          <w:color w:val="0070C0"/>
        </w:rPr>
        <w:t xml:space="preserve"> y=</w:t>
      </w:r>
      <w:r w:rsidR="00194316">
        <w:rPr>
          <w:color w:val="0070C0"/>
        </w:rPr>
        <w:t>"</w:t>
      </w:r>
      <w:r w:rsidRPr="00390D3C">
        <w:rPr>
          <w:color w:val="0070C0"/>
        </w:rPr>
        <w:t>0</w:t>
      </w:r>
      <w:r w:rsidR="00194316">
        <w:rPr>
          <w:color w:val="0070C0"/>
        </w:rPr>
        <w:t>"</w:t>
      </w:r>
      <w:r w:rsidRPr="00390D3C">
        <w:rPr>
          <w:color w:val="0070C0"/>
        </w:rPr>
        <w:t xml:space="preserve"> z=</w:t>
      </w:r>
      <w:r w:rsidR="00194316">
        <w:rPr>
          <w:color w:val="0070C0"/>
        </w:rPr>
        <w:t>"</w:t>
      </w:r>
      <w:r w:rsidRPr="00390D3C">
        <w:rPr>
          <w:color w:val="0070C0"/>
        </w:rPr>
        <w:t>-1</w:t>
      </w:r>
      <w:r w:rsidR="00194316">
        <w:rPr>
          <w:color w:val="0070C0"/>
        </w:rPr>
        <w:t>"</w:t>
      </w:r>
      <w:r w:rsidRPr="00390D3C">
        <w:rPr>
          <w:color w:val="0070C0"/>
        </w:rPr>
        <w:t xml:space="preserve">/&gt;    </w:t>
      </w:r>
      <w:r w:rsidRPr="00174031">
        <w:rPr>
          <w:color w:val="FF0000"/>
        </w:rPr>
        <w:t>&lt;</w:t>
      </w:r>
      <w:proofErr w:type="gramStart"/>
      <w:r w:rsidRPr="00174031">
        <w:rPr>
          <w:color w:val="FF0000"/>
        </w:rPr>
        <w:t>!--</w:t>
      </w:r>
      <w:proofErr w:type="gramEnd"/>
      <w:r w:rsidRPr="00174031">
        <w:rPr>
          <w:color w:val="FF0000"/>
        </w:rPr>
        <w:t xml:space="preserve"> locale z axis --&gt;</w:t>
      </w:r>
    </w:p>
    <w:p w14:paraId="038C8F13" w14:textId="3D168B86" w:rsidR="002E60CB" w:rsidRPr="00174031" w:rsidRDefault="002E60CB" w:rsidP="002E60CB">
      <w:pPr>
        <w:pStyle w:val="XMLCode"/>
        <w:keepNext/>
        <w:rPr>
          <w:color w:val="FF0000"/>
        </w:rPr>
      </w:pPr>
      <w:r w:rsidRPr="00390D3C">
        <w:rPr>
          <w:color w:val="0070C0"/>
        </w:rPr>
        <w:t xml:space="preserve">        &lt;tangential_direction x=</w:t>
      </w:r>
      <w:r w:rsidR="00194316">
        <w:rPr>
          <w:color w:val="0070C0"/>
        </w:rPr>
        <w:t>"</w:t>
      </w:r>
      <w:r w:rsidRPr="00390D3C">
        <w:rPr>
          <w:color w:val="0070C0"/>
        </w:rPr>
        <w:t>1</w:t>
      </w:r>
      <w:r w:rsidR="00194316">
        <w:rPr>
          <w:color w:val="0070C0"/>
        </w:rPr>
        <w:t>"</w:t>
      </w:r>
      <w:r w:rsidRPr="00390D3C">
        <w:rPr>
          <w:color w:val="0070C0"/>
        </w:rPr>
        <w:t xml:space="preserve"> y=</w:t>
      </w:r>
      <w:r w:rsidR="00194316">
        <w:rPr>
          <w:color w:val="0070C0"/>
        </w:rPr>
        <w:t>"</w:t>
      </w:r>
      <w:r w:rsidRPr="00390D3C">
        <w:rPr>
          <w:color w:val="0070C0"/>
        </w:rPr>
        <w:t>0</w:t>
      </w:r>
      <w:r w:rsidR="00194316">
        <w:rPr>
          <w:color w:val="0070C0"/>
        </w:rPr>
        <w:t>"</w:t>
      </w:r>
      <w:r w:rsidRPr="00390D3C">
        <w:rPr>
          <w:color w:val="0070C0"/>
        </w:rPr>
        <w:t xml:space="preserve"> z=</w:t>
      </w:r>
      <w:r w:rsidR="00194316">
        <w:rPr>
          <w:color w:val="0070C0"/>
        </w:rPr>
        <w:t>"</w:t>
      </w:r>
      <w:r w:rsidRPr="00390D3C">
        <w:rPr>
          <w:color w:val="0070C0"/>
        </w:rPr>
        <w:t>0</w:t>
      </w:r>
      <w:r w:rsidR="00194316">
        <w:rPr>
          <w:color w:val="0070C0"/>
        </w:rPr>
        <w:t>"</w:t>
      </w:r>
      <w:r w:rsidRPr="00390D3C">
        <w:rPr>
          <w:color w:val="0070C0"/>
        </w:rPr>
        <w:t xml:space="preserve">/&gt; </w:t>
      </w:r>
      <w:r w:rsidRPr="00174031">
        <w:rPr>
          <w:color w:val="FF0000"/>
        </w:rPr>
        <w:t>&lt;</w:t>
      </w:r>
      <w:proofErr w:type="gramStart"/>
      <w:r w:rsidRPr="00174031">
        <w:rPr>
          <w:color w:val="FF0000"/>
        </w:rPr>
        <w:t>!--</w:t>
      </w:r>
      <w:proofErr w:type="gramEnd"/>
      <w:r w:rsidRPr="00174031">
        <w:rPr>
          <w:color w:val="FF0000"/>
        </w:rPr>
        <w:t xml:space="preserve">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986" w:name="_Toc428279365"/>
      <w:bookmarkStart w:id="987" w:name="_Toc428456102"/>
      <w:bookmarkStart w:id="988" w:name="_Toc428537065"/>
      <w:bookmarkStart w:id="989" w:name="_Toc428969384"/>
      <w:bookmarkStart w:id="990" w:name="_Toc429052775"/>
      <w:bookmarkStart w:id="991" w:name="_Toc413359585"/>
      <w:bookmarkStart w:id="992" w:name="_Toc3556977"/>
      <w:bookmarkStart w:id="993" w:name="_Toc24967474"/>
      <w:bookmarkEnd w:id="986"/>
      <w:bookmarkEnd w:id="987"/>
      <w:bookmarkEnd w:id="988"/>
      <w:bookmarkEnd w:id="989"/>
      <w:bookmarkEnd w:id="990"/>
      <w:r w:rsidRPr="00226A3F">
        <w:t>Rivets</w:t>
      </w:r>
      <w:bookmarkEnd w:id="991"/>
      <w:bookmarkEnd w:id="992"/>
      <w:bookmarkEnd w:id="99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B64B585" w:rsidR="002E60CB" w:rsidRDefault="00753389" w:rsidP="00753389">
      <w:pPr>
        <w:pStyle w:val="Caption"/>
        <w:spacing w:before="120"/>
      </w:pPr>
      <w:bookmarkStart w:id="994" w:name="_Toc3566447"/>
      <w:bookmarkStart w:id="995" w:name="_Toc24726668"/>
      <w:r>
        <w:t xml:space="preserve">Table </w:t>
      </w:r>
      <w:r>
        <w:fldChar w:fldCharType="begin"/>
      </w:r>
      <w:r>
        <w:instrText xml:space="preserve"> SEQ Table \* ARABIC </w:instrText>
      </w:r>
      <w:r>
        <w:fldChar w:fldCharType="separate"/>
      </w:r>
      <w:r w:rsidR="007427E8">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994"/>
      <w:bookmarkEnd w:id="995"/>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51947FCA" w:rsidR="002E60CB" w:rsidRDefault="002E60CB" w:rsidP="004B2578">
      <w:pPr>
        <w:pStyle w:val="Caption"/>
        <w:spacing w:before="120"/>
        <w:rPr>
          <w:rFonts w:ascii="Courier New" w:hAnsi="Courier New" w:cs="Courier New"/>
          <w:bCs w:val="0"/>
          <w:i/>
          <w:sz w:val="18"/>
          <w:szCs w:val="18"/>
        </w:rPr>
      </w:pPr>
      <w:bookmarkStart w:id="996" w:name="_Toc3566448"/>
      <w:bookmarkStart w:id="997" w:name="_Toc24726669"/>
      <w:r>
        <w:t xml:space="preserve">Table </w:t>
      </w:r>
      <w:r w:rsidR="00D43112">
        <w:fldChar w:fldCharType="begin"/>
      </w:r>
      <w:r w:rsidR="00D43112">
        <w:instrText xml:space="preserve"> SEQ Table \* ARABIC </w:instrText>
      </w:r>
      <w:r w:rsidR="00D43112">
        <w:fldChar w:fldCharType="separate"/>
      </w:r>
      <w:r w:rsidR="007427E8">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996"/>
      <w:bookmarkEnd w:id="997"/>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48F7455E" w:rsidR="00894B86" w:rsidRPr="00894B86" w:rsidRDefault="00894B86" w:rsidP="00894B86">
      <w:pPr>
        <w:pStyle w:val="Caption"/>
      </w:pPr>
      <w:bookmarkStart w:id="998" w:name="_Toc3557088"/>
      <w:bookmarkStart w:id="999" w:name="_Toc24721900"/>
      <w:r>
        <w:t xml:space="preserve">Figure </w:t>
      </w:r>
      <w:r w:rsidR="00406B64">
        <w:fldChar w:fldCharType="begin"/>
      </w:r>
      <w:r w:rsidR="00406B64">
        <w:instrText xml:space="preserve"> SEQ Figure \* ARABIC </w:instrText>
      </w:r>
      <w:r w:rsidR="00406B64">
        <w:fldChar w:fldCharType="separate"/>
      </w:r>
      <w:r w:rsidR="006100B3">
        <w:rPr>
          <w:noProof/>
        </w:rPr>
        <w:t>9</w:t>
      </w:r>
      <w:r w:rsidR="00406B64">
        <w:fldChar w:fldCharType="end"/>
      </w:r>
      <w:r>
        <w:t>: Rivet head types</w:t>
      </w:r>
      <w:bookmarkEnd w:id="998"/>
      <w:bookmarkEnd w:id="999"/>
    </w:p>
    <w:p w14:paraId="7F37EEC1" w14:textId="593BCFD1" w:rsidR="00E75E50" w:rsidRDefault="00E75E50" w:rsidP="00E75E50">
      <w:pPr>
        <w:pStyle w:val="ListParagraph"/>
        <w:numPr>
          <w:ilvl w:val="0"/>
          <w:numId w:val="22"/>
        </w:numPr>
        <w:jc w:val="both"/>
      </w:pPr>
      <w:proofErr w:type="gramStart"/>
      <w:r w:rsidRPr="00A2186E">
        <w:rPr>
          <w:rStyle w:val="elementdeftypeChar"/>
        </w:rPr>
        <w:t>hardness</w:t>
      </w:r>
      <w:proofErr w:type="gramEnd"/>
      <w:r>
        <w:t xml:space="preserve">: </w:t>
      </w:r>
      <w:r w:rsidRPr="00670301">
        <w:t>Vickers hardness HV of the rivet material.</w:t>
      </w:r>
      <w:r>
        <w:t xml:space="preserve">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512D10F2" w:rsidR="002E60CB" w:rsidRDefault="002E60CB" w:rsidP="00420351">
      <w:pPr>
        <w:pStyle w:val="Caption"/>
        <w:keepNext/>
        <w:keepLines/>
        <w:spacing w:before="120"/>
      </w:pPr>
      <w:bookmarkStart w:id="1000" w:name="_Toc3566449"/>
      <w:bookmarkStart w:id="1001" w:name="_Toc24726670"/>
      <w:r>
        <w:t xml:space="preserve">Table </w:t>
      </w:r>
      <w:r w:rsidR="00D43112">
        <w:fldChar w:fldCharType="begin"/>
      </w:r>
      <w:r w:rsidR="00D43112">
        <w:instrText xml:space="preserve"> SEQ Table \* ARABIC </w:instrText>
      </w:r>
      <w:r w:rsidR="00D43112">
        <w:fldChar w:fldCharType="separate"/>
      </w:r>
      <w:r w:rsidR="007427E8">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1000"/>
      <w:bookmarkEnd w:id="1001"/>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w:t>
      </w:r>
      <w:r w:rsidR="00194316">
        <w:rPr>
          <w:b/>
          <w:color w:val="0070C0"/>
        </w:rPr>
        <w:t>"</w:t>
      </w:r>
      <w:r w:rsidRPr="00817E05">
        <w:rPr>
          <w:b/>
          <w:color w:val="0070C0"/>
        </w:rPr>
        <w:t>0</w:t>
      </w:r>
      <w:r w:rsidR="00194316">
        <w:rPr>
          <w:b/>
          <w:color w:val="0070C0"/>
        </w:rPr>
        <w:t>"</w:t>
      </w:r>
      <w:r w:rsidRPr="00817E05">
        <w:rPr>
          <w:b/>
          <w:color w:val="0070C0"/>
        </w:rPr>
        <w:t xml:space="preserve"> y=</w:t>
      </w:r>
      <w:r w:rsidR="00194316">
        <w:rPr>
          <w:b/>
          <w:color w:val="0070C0"/>
        </w:rPr>
        <w:t>"</w:t>
      </w:r>
      <w:r w:rsidRPr="00817E05">
        <w:rPr>
          <w:b/>
          <w:color w:val="0070C0"/>
        </w:rPr>
        <w:t>0</w:t>
      </w:r>
      <w:r w:rsidR="00194316">
        <w:rPr>
          <w:b/>
          <w:color w:val="0070C0"/>
        </w:rPr>
        <w:t>"</w:t>
      </w:r>
      <w:r w:rsidRPr="00817E05">
        <w:rPr>
          <w:b/>
          <w:color w:val="0070C0"/>
        </w:rPr>
        <w:t xml:space="preserve"> z=</w:t>
      </w:r>
      <w:r w:rsidR="00194316">
        <w:rPr>
          <w:b/>
          <w:color w:val="0070C0"/>
        </w:rPr>
        <w:t>"</w:t>
      </w:r>
      <w:r w:rsidRPr="00817E05">
        <w:rPr>
          <w:b/>
          <w:color w:val="0070C0"/>
        </w:rPr>
        <w:t>3</w:t>
      </w:r>
      <w:r w:rsidR="00194316">
        <w:rPr>
          <w:b/>
          <w:color w:val="0070C0"/>
        </w:rPr>
        <w:t>"</w:t>
      </w:r>
      <w:r w:rsidRPr="00817E05">
        <w:rPr>
          <w:b/>
          <w:color w:val="0070C0"/>
        </w:rPr>
        <w:t>/&gt;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1002" w:name="_Toc428279367"/>
      <w:bookmarkStart w:id="1003" w:name="_Toc428456104"/>
      <w:bookmarkStart w:id="1004" w:name="_Toc428537067"/>
      <w:bookmarkStart w:id="1005" w:name="_Toc428969386"/>
      <w:bookmarkStart w:id="1006" w:name="_Toc429052777"/>
      <w:bookmarkStart w:id="1007" w:name="_Toc413359586"/>
      <w:bookmarkStart w:id="1008" w:name="_Toc3556978"/>
      <w:bookmarkStart w:id="1009" w:name="_Toc24967475"/>
      <w:bookmarkEnd w:id="1002"/>
      <w:bookmarkEnd w:id="1003"/>
      <w:bookmarkEnd w:id="1004"/>
      <w:bookmarkEnd w:id="1005"/>
      <w:bookmarkEnd w:id="1006"/>
      <w:r>
        <w:t>Blind</w:t>
      </w:r>
      <w:r w:rsidRPr="00942FED">
        <w:t xml:space="preserve"> Rivets</w:t>
      </w:r>
      <w:bookmarkEnd w:id="1007"/>
      <w:bookmarkEnd w:id="1008"/>
      <w:bookmarkEnd w:id="1009"/>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48F00009" w:rsidR="007A42B3" w:rsidRDefault="00753389" w:rsidP="00753389">
      <w:pPr>
        <w:pStyle w:val="Caption"/>
        <w:spacing w:before="120"/>
      </w:pPr>
      <w:bookmarkStart w:id="1010" w:name="_Toc3566450"/>
      <w:bookmarkStart w:id="1011" w:name="_Toc24726671"/>
      <w:r>
        <w:t xml:space="preserve">Table </w:t>
      </w:r>
      <w:r>
        <w:fldChar w:fldCharType="begin"/>
      </w:r>
      <w:r>
        <w:instrText xml:space="preserve"> SEQ Table \* ARABIC </w:instrText>
      </w:r>
      <w:r>
        <w:fldChar w:fldCharType="separate"/>
      </w:r>
      <w:r w:rsidR="00251FF0">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1010"/>
      <w:bookmarkEnd w:id="1011"/>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3A3E373B" w:rsidR="00F15D19" w:rsidRDefault="00462FB6" w:rsidP="00462FB6">
      <w:pPr>
        <w:pStyle w:val="Caption"/>
      </w:pPr>
      <w:bookmarkStart w:id="1012" w:name="_Toc3557089"/>
      <w:bookmarkStart w:id="1013" w:name="_Toc24721901"/>
      <w:r>
        <w:t xml:space="preserve">Figure </w:t>
      </w:r>
      <w:r w:rsidR="00406B64">
        <w:fldChar w:fldCharType="begin"/>
      </w:r>
      <w:r w:rsidR="00406B64">
        <w:instrText xml:space="preserve"> SEQ Figure \* ARABIC </w:instrText>
      </w:r>
      <w:r w:rsidR="00406B64">
        <w:fldChar w:fldCharType="separate"/>
      </w:r>
      <w:r w:rsidR="006100B3">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1012"/>
      <w:bookmarkEnd w:id="1013"/>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7FD9A3BA" w:rsidR="00476C37" w:rsidRPr="00977053" w:rsidRDefault="00476C37" w:rsidP="00812432">
      <w:pPr>
        <w:pStyle w:val="Caption"/>
        <w:spacing w:before="120"/>
      </w:pPr>
      <w:bookmarkStart w:id="1014" w:name="_Toc3557090"/>
      <w:bookmarkStart w:id="1015" w:name="_Toc24721902"/>
      <w:r>
        <w:t xml:space="preserve">Figure </w:t>
      </w:r>
      <w:r w:rsidR="00406B64">
        <w:fldChar w:fldCharType="begin"/>
      </w:r>
      <w:r w:rsidR="00406B64">
        <w:instrText xml:space="preserve"> SEQ Figure \* ARABIC </w:instrText>
      </w:r>
      <w:r w:rsidR="00406B64">
        <w:fldChar w:fldCharType="separate"/>
      </w:r>
      <w:r w:rsidR="006100B3">
        <w:rPr>
          <w:noProof/>
        </w:rPr>
        <w:t>11</w:t>
      </w:r>
      <w:r w:rsidR="00406B64">
        <w:fldChar w:fldCharType="end"/>
      </w:r>
      <w:r>
        <w:t xml:space="preserve">: </w:t>
      </w:r>
      <w:r w:rsidR="00812432">
        <w:t>Thick and Thin Assembling</w:t>
      </w:r>
      <w:bookmarkEnd w:id="1014"/>
      <w:bookmarkEnd w:id="1015"/>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5B6B19D8" w:rsidR="00812432" w:rsidRPr="00812432" w:rsidRDefault="00812432" w:rsidP="00812432">
      <w:pPr>
        <w:pStyle w:val="Caption"/>
        <w:rPr>
          <w:lang w:eastAsia="en-GB"/>
        </w:rPr>
      </w:pPr>
      <w:bookmarkStart w:id="1016" w:name="_Toc3557091"/>
      <w:bookmarkStart w:id="1017" w:name="_Toc24721903"/>
      <w:r>
        <w:t xml:space="preserve">Figure </w:t>
      </w:r>
      <w:r w:rsidR="00406B64">
        <w:fldChar w:fldCharType="begin"/>
      </w:r>
      <w:r w:rsidR="00406B64">
        <w:instrText xml:space="preserve"> SEQ Figure \* ARABIC </w:instrText>
      </w:r>
      <w:r w:rsidR="00406B64">
        <w:fldChar w:fldCharType="separate"/>
      </w:r>
      <w:r w:rsidR="006100B3">
        <w:rPr>
          <w:noProof/>
        </w:rPr>
        <w:t>12</w:t>
      </w:r>
      <w:r w:rsidR="00406B64">
        <w:fldChar w:fldCharType="end"/>
      </w:r>
      <w:r>
        <w:t>: Fastening Soft and Hard</w:t>
      </w:r>
      <w:bookmarkEnd w:id="1016"/>
      <w:bookmarkEnd w:id="1017"/>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194316">
        <w:rPr>
          <w:color w:val="0070C0"/>
        </w:rPr>
        <w:t>"</w:t>
      </w:r>
      <w:r w:rsidR="00EA7AFC">
        <w:rPr>
          <w:color w:val="0070C0"/>
        </w:rPr>
        <w:t>0.0</w:t>
      </w:r>
      <w:r w:rsidR="00194316">
        <w:rPr>
          <w:color w:val="0070C0"/>
        </w:rPr>
        <w:t>"</w:t>
      </w:r>
      <w:r w:rsidR="00EA7AFC">
        <w:rPr>
          <w:color w:val="0070C0"/>
        </w:rPr>
        <w:t xml:space="preserve"> y=</w:t>
      </w:r>
      <w:r w:rsidR="00194316">
        <w:rPr>
          <w:color w:val="0070C0"/>
        </w:rPr>
        <w:t>"</w:t>
      </w:r>
      <w:r w:rsidR="00EA7AFC">
        <w:rPr>
          <w:color w:val="0070C0"/>
        </w:rPr>
        <w:t>1.5</w:t>
      </w:r>
      <w:r w:rsidR="00194316">
        <w:rPr>
          <w:color w:val="0070C0"/>
        </w:rPr>
        <w:t>"</w:t>
      </w:r>
      <w:r w:rsidR="00EA7AFC">
        <w:rPr>
          <w:color w:val="0070C0"/>
        </w:rPr>
        <w:t xml:space="preserve"> z=</w:t>
      </w:r>
      <w:r w:rsidR="00194316">
        <w:rPr>
          <w:color w:val="0070C0"/>
        </w:rPr>
        <w:t>"</w:t>
      </w:r>
      <w:r w:rsidR="00EA7AFC">
        <w:rPr>
          <w:color w:val="0070C0"/>
        </w:rPr>
        <w:t>3.0</w:t>
      </w:r>
      <w:r w:rsidR="00194316">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1018" w:name="_Toc428279369"/>
      <w:bookmarkStart w:id="1019" w:name="_Toc428965611"/>
      <w:bookmarkEnd w:id="1018"/>
      <w:bookmarkEnd w:id="1019"/>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1020" w:name="_Toc428279370"/>
    <w:bookmarkStart w:id="1021" w:name="_Toc428456106"/>
    <w:bookmarkStart w:id="1022" w:name="_Toc428537069"/>
    <w:bookmarkStart w:id="1023" w:name="_Toc428969388"/>
    <w:bookmarkStart w:id="1024" w:name="_Toc429052779"/>
    <w:bookmarkStart w:id="1025" w:name="_Toc413359587"/>
    <w:bookmarkEnd w:id="1020"/>
    <w:bookmarkEnd w:id="1021"/>
    <w:bookmarkEnd w:id="1022"/>
    <w:bookmarkEnd w:id="1023"/>
    <w:bookmarkEnd w:id="1024"/>
    <w:p w14:paraId="6391282C" w14:textId="77777777" w:rsidR="002E60CB" w:rsidRPr="00942FED" w:rsidRDefault="00DB0669" w:rsidP="004B2578">
      <w:pPr>
        <w:pStyle w:val="Heading3"/>
      </w:pPr>
      <w:r>
        <w:rPr>
          <w:b w:val="0"/>
          <w:bCs w:val="0"/>
          <w:sz w:val="18"/>
          <w:szCs w:val="24"/>
        </w:rPr>
        <w:lastRenderedPageBreak/>
        <w:fldChar w:fldCharType="end"/>
      </w:r>
      <w:bookmarkStart w:id="1026" w:name="_Toc3556979"/>
      <w:bookmarkStart w:id="1027" w:name="_Toc24967476"/>
      <w:r w:rsidR="002E60CB" w:rsidRPr="00942FED">
        <w:t>Self</w:t>
      </w:r>
      <w:r w:rsidR="000306B0">
        <w:t>-</w:t>
      </w:r>
      <w:r w:rsidR="002E60CB" w:rsidRPr="00942FED">
        <w:t>Piercing Rivets</w:t>
      </w:r>
      <w:bookmarkEnd w:id="1025"/>
      <w:bookmarkEnd w:id="1026"/>
      <w:bookmarkEnd w:id="1027"/>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1BA91DA" w:rsidR="002E60CB" w:rsidRDefault="002E60CB" w:rsidP="004B2578">
      <w:pPr>
        <w:pStyle w:val="Caption"/>
        <w:keepNext/>
      </w:pPr>
      <w:bookmarkStart w:id="1028" w:name="_Toc413359629"/>
      <w:bookmarkStart w:id="1029" w:name="_Toc3557092"/>
      <w:bookmarkStart w:id="1030" w:name="_Toc24721904"/>
      <w:r>
        <w:t xml:space="preserve">Figure </w:t>
      </w:r>
      <w:r w:rsidR="00406B64">
        <w:fldChar w:fldCharType="begin"/>
      </w:r>
      <w:r w:rsidR="00406B64">
        <w:instrText xml:space="preserve"> SEQ Figure \* ARABIC </w:instrText>
      </w:r>
      <w:r w:rsidR="00406B64">
        <w:fldChar w:fldCharType="separate"/>
      </w:r>
      <w:r w:rsidR="006100B3">
        <w:rPr>
          <w:noProof/>
        </w:rPr>
        <w:t>13</w:t>
      </w:r>
      <w:r w:rsidR="00406B64">
        <w:fldChar w:fldCharType="end"/>
      </w:r>
      <w:r>
        <w:t>: Cross Section of a Self</w:t>
      </w:r>
      <w:r w:rsidR="00920523">
        <w:t>-</w:t>
      </w:r>
      <w:r>
        <w:t>Piercing Rivet</w:t>
      </w:r>
      <w:bookmarkEnd w:id="1028"/>
      <w:bookmarkEnd w:id="1029"/>
      <w:bookmarkEnd w:id="1030"/>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5D7A35C7" w:rsidR="00C52145" w:rsidRPr="00C52145" w:rsidRDefault="00C52145" w:rsidP="00C52145">
      <w:pPr>
        <w:pStyle w:val="Caption"/>
      </w:pPr>
      <w:bookmarkStart w:id="1031" w:name="_Toc3557093"/>
      <w:bookmarkStart w:id="1032" w:name="_Toc24721905"/>
      <w:r>
        <w:t xml:space="preserve">Figure </w:t>
      </w:r>
      <w:r>
        <w:fldChar w:fldCharType="begin"/>
      </w:r>
      <w:r>
        <w:instrText xml:space="preserve"> SEQ Figure \* ARABIC </w:instrText>
      </w:r>
      <w:r>
        <w:fldChar w:fldCharType="separate"/>
      </w:r>
      <w:r w:rsidR="006100B3">
        <w:rPr>
          <w:noProof/>
        </w:rPr>
        <w:t>14</w:t>
      </w:r>
      <w:r>
        <w:fldChar w:fldCharType="end"/>
      </w:r>
      <w:r>
        <w:t>: S</w:t>
      </w:r>
      <w:r>
        <w:rPr>
          <w:rFonts w:ascii="Arial" w:hAnsi="Arial" w:cs="Arial"/>
          <w:color w:val="222222"/>
          <w:shd w:val="clear" w:color="auto" w:fill="FFFFFF"/>
        </w:rPr>
        <w:t>elf-piercing rivet setting apparatus</w:t>
      </w:r>
      <w:bookmarkEnd w:id="1031"/>
      <w:bookmarkEnd w:id="1032"/>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46E0E7A" w:rsidR="002E60CB" w:rsidRDefault="002E60CB" w:rsidP="004B2578">
      <w:pPr>
        <w:pStyle w:val="Caption"/>
        <w:spacing w:before="120"/>
      </w:pPr>
      <w:bookmarkStart w:id="1033" w:name="_Toc3566451"/>
      <w:bookmarkStart w:id="1034" w:name="_Toc24726672"/>
      <w:r>
        <w:t xml:space="preserve">Table </w:t>
      </w:r>
      <w:r w:rsidR="00D43112">
        <w:fldChar w:fldCharType="begin"/>
      </w:r>
      <w:r w:rsidR="00D43112">
        <w:instrText xml:space="preserve"> SEQ Table \* ARABIC </w:instrText>
      </w:r>
      <w:r w:rsidR="00D43112">
        <w:fldChar w:fldCharType="separate"/>
      </w:r>
      <w:r w:rsidR="002A5F22">
        <w:rPr>
          <w:noProof/>
        </w:rPr>
        <w:t>44</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1033"/>
      <w:bookmarkEnd w:id="1034"/>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w:t>
      </w:r>
      <w:r w:rsidR="00194316">
        <w:rPr>
          <w:b/>
          <w:color w:val="0070C0"/>
        </w:rPr>
        <w:t>"</w:t>
      </w:r>
      <w:r w:rsidRPr="00332883">
        <w:rPr>
          <w:b/>
          <w:color w:val="0070C0"/>
        </w:rPr>
        <w:t>0</w:t>
      </w:r>
      <w:r w:rsidR="00194316">
        <w:rPr>
          <w:b/>
          <w:color w:val="0070C0"/>
        </w:rPr>
        <w:t>"</w:t>
      </w:r>
      <w:r w:rsidRPr="00332883">
        <w:rPr>
          <w:b/>
          <w:color w:val="0070C0"/>
        </w:rPr>
        <w:t xml:space="preserve"> y=</w:t>
      </w:r>
      <w:r w:rsidR="00194316">
        <w:rPr>
          <w:b/>
          <w:color w:val="0070C0"/>
        </w:rPr>
        <w:t>"</w:t>
      </w:r>
      <w:r w:rsidRPr="00332883">
        <w:rPr>
          <w:b/>
          <w:color w:val="0070C0"/>
        </w:rPr>
        <w:t>0</w:t>
      </w:r>
      <w:r w:rsidR="00194316">
        <w:rPr>
          <w:b/>
          <w:color w:val="0070C0"/>
        </w:rPr>
        <w:t>"</w:t>
      </w:r>
      <w:r w:rsidRPr="00332883">
        <w:rPr>
          <w:b/>
          <w:color w:val="0070C0"/>
        </w:rPr>
        <w:t xml:space="preserve"> z=</w:t>
      </w:r>
      <w:r w:rsidR="00194316">
        <w:rPr>
          <w:b/>
          <w:color w:val="0070C0"/>
        </w:rPr>
        <w:t>"</w:t>
      </w:r>
      <w:r w:rsidRPr="00332883">
        <w:rPr>
          <w:b/>
          <w:color w:val="0070C0"/>
        </w:rPr>
        <w:t>3</w:t>
      </w:r>
      <w:r w:rsidR="00194316">
        <w:rPr>
          <w:b/>
          <w:color w:val="0070C0"/>
        </w:rPr>
        <w:t>"</w:t>
      </w:r>
      <w:r w:rsidRPr="00332883">
        <w:rPr>
          <w:b/>
          <w:color w:val="0070C0"/>
        </w:rPr>
        <w:t>/&gt;</w:t>
      </w:r>
    </w:p>
    <w:p w14:paraId="52B03193" w14:textId="43CCD22D" w:rsidR="00332883" w:rsidRPr="00332883" w:rsidRDefault="00332883" w:rsidP="00006C1F">
      <w:pPr>
        <w:pStyle w:val="XMLCode"/>
        <w:rPr>
          <w:b/>
          <w:color w:val="0070C0"/>
        </w:rPr>
      </w:pPr>
      <w:r>
        <w:rPr>
          <w:b/>
          <w:color w:val="0070C0"/>
        </w:rPr>
        <w:tab/>
      </w:r>
      <w:r>
        <w:rPr>
          <w:b/>
          <w:color w:val="0070C0"/>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1035" w:name="_Toc428456108"/>
      <w:bookmarkStart w:id="1036" w:name="_Toc428537071"/>
      <w:bookmarkStart w:id="1037" w:name="_Toc428969390"/>
      <w:bookmarkStart w:id="1038" w:name="_Toc429052781"/>
      <w:bookmarkStart w:id="1039" w:name="_Toc428279372"/>
      <w:bookmarkStart w:id="1040" w:name="_Toc428456109"/>
      <w:bookmarkStart w:id="1041" w:name="_Toc428537072"/>
      <w:bookmarkStart w:id="1042" w:name="_Toc428969391"/>
      <w:bookmarkStart w:id="1043" w:name="_Toc429052782"/>
      <w:bookmarkStart w:id="1044" w:name="_Toc428279374"/>
      <w:bookmarkStart w:id="1045" w:name="_Toc428456111"/>
      <w:bookmarkStart w:id="1046" w:name="_Toc428537074"/>
      <w:bookmarkStart w:id="1047" w:name="_Toc428969393"/>
      <w:bookmarkStart w:id="1048" w:name="_Toc429052784"/>
      <w:bookmarkStart w:id="1049" w:name="_Toc428279378"/>
      <w:bookmarkStart w:id="1050" w:name="_Toc428456115"/>
      <w:bookmarkStart w:id="1051" w:name="_Toc428537078"/>
      <w:bookmarkStart w:id="1052" w:name="_Toc428969397"/>
      <w:bookmarkStart w:id="1053" w:name="_Toc429052788"/>
      <w:bookmarkStart w:id="1054" w:name="_Toc428279380"/>
      <w:bookmarkStart w:id="1055" w:name="_Toc428456117"/>
      <w:bookmarkStart w:id="1056" w:name="_Toc428537080"/>
      <w:bookmarkStart w:id="1057" w:name="_Toc428969399"/>
      <w:bookmarkStart w:id="1058" w:name="_Toc429052790"/>
      <w:bookmarkStart w:id="1059" w:name="_Toc428279387"/>
      <w:bookmarkStart w:id="1060" w:name="_Toc428456124"/>
      <w:bookmarkStart w:id="1061" w:name="_Toc428537087"/>
      <w:bookmarkStart w:id="1062" w:name="_Toc428969406"/>
      <w:bookmarkStart w:id="1063" w:name="_Toc429052797"/>
      <w:bookmarkStart w:id="1064" w:name="_Toc428279388"/>
      <w:bookmarkStart w:id="1065" w:name="_Toc428456125"/>
      <w:bookmarkStart w:id="1066" w:name="_Toc428537088"/>
      <w:bookmarkStart w:id="1067" w:name="_Toc428969407"/>
      <w:bookmarkStart w:id="1068" w:name="_Toc429052798"/>
      <w:bookmarkStart w:id="1069" w:name="_Toc428279389"/>
      <w:bookmarkStart w:id="1070" w:name="_Toc428456126"/>
      <w:bookmarkStart w:id="1071" w:name="_Toc428537089"/>
      <w:bookmarkStart w:id="1072" w:name="_Toc428969408"/>
      <w:bookmarkStart w:id="1073" w:name="_Toc429052799"/>
      <w:bookmarkStart w:id="1074" w:name="_Toc413359588"/>
      <w:bookmarkStart w:id="1075" w:name="_Toc3556980"/>
      <w:bookmarkStart w:id="1076" w:name="_Toc24967477"/>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r>
        <w:t>S</w:t>
      </w:r>
      <w:r w:rsidR="002E60CB">
        <w:t>olid</w:t>
      </w:r>
      <w:r w:rsidR="002E60CB" w:rsidRPr="00942FED">
        <w:t xml:space="preserve"> Rivets</w:t>
      </w:r>
      <w:bookmarkEnd w:id="1074"/>
      <w:bookmarkEnd w:id="1075"/>
      <w:bookmarkEnd w:id="1076"/>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D2E2978" w:rsidR="00E625EF" w:rsidRDefault="00E625EF" w:rsidP="00E625EF">
      <w:pPr>
        <w:pStyle w:val="Caption"/>
        <w:spacing w:before="120"/>
        <w:rPr>
          <w:rFonts w:cs="Calibri"/>
          <w:sz w:val="18"/>
          <w:szCs w:val="22"/>
          <w:lang w:eastAsia="en-GB"/>
        </w:rPr>
      </w:pPr>
      <w:bookmarkStart w:id="1077" w:name="_Toc3566452"/>
      <w:bookmarkStart w:id="1078" w:name="_Toc24726673"/>
      <w:r>
        <w:t xml:space="preserve">Table </w:t>
      </w:r>
      <w:r w:rsidR="00D43112">
        <w:fldChar w:fldCharType="begin"/>
      </w:r>
      <w:r w:rsidR="00D43112">
        <w:instrText xml:space="preserve"> SEQ Table \* ARABIC </w:instrText>
      </w:r>
      <w:r w:rsidR="00D43112">
        <w:fldChar w:fldCharType="separate"/>
      </w:r>
      <w:r w:rsidR="00251FF0">
        <w:rPr>
          <w:noProof/>
        </w:rPr>
        <w:t>45</w:t>
      </w:r>
      <w:r w:rsidR="00D43112">
        <w:fldChar w:fldCharType="end"/>
      </w:r>
      <w:r>
        <w:t>: Pictures of all Solid Rivets</w:t>
      </w:r>
      <w:bookmarkEnd w:id="1077"/>
      <w:bookmarkEnd w:id="1078"/>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6EF9E7E9" w:rsidR="00DE1471" w:rsidRDefault="00FE266F" w:rsidP="004B2578">
      <w:pPr>
        <w:pStyle w:val="Caption"/>
        <w:spacing w:before="120"/>
        <w:rPr>
          <w:rFonts w:cs="Calibri"/>
          <w:szCs w:val="22"/>
          <w:lang w:eastAsia="en-GB"/>
        </w:rPr>
      </w:pPr>
      <w:bookmarkStart w:id="1079" w:name="_Ref3565285"/>
      <w:bookmarkStart w:id="1080" w:name="_Toc3557094"/>
      <w:bookmarkStart w:id="1081" w:name="_Toc24721906"/>
      <w:r>
        <w:t xml:space="preserve">Figure </w:t>
      </w:r>
      <w:r w:rsidR="00406B64">
        <w:fldChar w:fldCharType="begin"/>
      </w:r>
      <w:r w:rsidR="00406B64">
        <w:instrText xml:space="preserve"> SEQ Figure \* ARABIC </w:instrText>
      </w:r>
      <w:r w:rsidR="00406B64">
        <w:fldChar w:fldCharType="separate"/>
      </w:r>
      <w:r w:rsidR="006100B3">
        <w:rPr>
          <w:noProof/>
        </w:rPr>
        <w:t>15</w:t>
      </w:r>
      <w:r w:rsidR="00406B64">
        <w:fldChar w:fldCharType="end"/>
      </w:r>
      <w:bookmarkEnd w:id="1079"/>
      <w:r>
        <w:t>: Dimensions of Solid Rivets</w:t>
      </w:r>
      <w:bookmarkEnd w:id="1080"/>
      <w:bookmarkEnd w:id="1081"/>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1082"/>
            <w:r>
              <w:rPr>
                <w:sz w:val="20"/>
                <w:szCs w:val="20"/>
              </w:rPr>
              <w:t xml:space="preserve">max_grip </w:t>
            </w:r>
            <w:r>
              <w:rPr>
                <w:rFonts w:cs="Calibri"/>
                <w:sz w:val="20"/>
                <w:szCs w:val="20"/>
              </w:rPr>
              <w:t>≥</w:t>
            </w:r>
            <w:r>
              <w:rPr>
                <w:sz w:val="20"/>
                <w:szCs w:val="20"/>
              </w:rPr>
              <w:t xml:space="preserve"> min_grip</w:t>
            </w:r>
            <w:r w:rsidR="00B14B2C">
              <w:rPr>
                <w:rStyle w:val="CommentReference"/>
                <w:lang w:eastAsia="x-none"/>
              </w:rPr>
              <w:commentReference w:id="1083"/>
            </w:r>
            <w:commentRangeEnd w:id="1082"/>
            <w:r w:rsidR="00F1371D">
              <w:rPr>
                <w:rStyle w:val="CommentReference"/>
                <w:lang w:eastAsia="x-none"/>
              </w:rPr>
              <w:commentReference w:id="1082"/>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442D7A6" w:rsidR="00DE1471" w:rsidRDefault="005B1B92" w:rsidP="00E55EE7">
      <w:pPr>
        <w:pStyle w:val="Caption"/>
        <w:spacing w:before="120"/>
        <w:rPr>
          <w:rFonts w:cs="Calibri"/>
          <w:sz w:val="18"/>
          <w:szCs w:val="22"/>
          <w:lang w:eastAsia="en-GB"/>
        </w:rPr>
      </w:pPr>
      <w:bookmarkStart w:id="1084" w:name="_Toc3566453"/>
      <w:bookmarkStart w:id="1085" w:name="_Toc24726674"/>
      <w:r>
        <w:t xml:space="preserve">Table </w:t>
      </w:r>
      <w:r w:rsidR="00D43112">
        <w:fldChar w:fldCharType="begin"/>
      </w:r>
      <w:r w:rsidR="00D43112">
        <w:instrText xml:space="preserve"> SEQ Table \* ARABIC </w:instrText>
      </w:r>
      <w:r w:rsidR="00D43112">
        <w:fldChar w:fldCharType="separate"/>
      </w:r>
      <w:r w:rsidR="002A5F22">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1084"/>
      <w:bookmarkEnd w:id="1085"/>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1357B47A" w:rsidR="001B51BC" w:rsidRPr="001B51BC" w:rsidRDefault="001B51BC" w:rsidP="00E719F2">
      <w:pPr>
        <w:pStyle w:val="Caption"/>
        <w:spacing w:before="120"/>
        <w:rPr>
          <w:rFonts w:cs="Calibri"/>
          <w:lang w:eastAsia="en-GB"/>
        </w:rPr>
      </w:pPr>
      <w:bookmarkStart w:id="1086" w:name="_Toc3557095"/>
      <w:bookmarkStart w:id="1087" w:name="_Toc24721907"/>
      <w:r>
        <w:t xml:space="preserve">Figure </w:t>
      </w:r>
      <w:r w:rsidR="00406B64">
        <w:fldChar w:fldCharType="begin"/>
      </w:r>
      <w:r w:rsidR="00406B64">
        <w:instrText xml:space="preserve"> SEQ Figure \* ARABIC </w:instrText>
      </w:r>
      <w:r w:rsidR="00406B64">
        <w:fldChar w:fldCharType="separate"/>
      </w:r>
      <w:r w:rsidR="006100B3">
        <w:rPr>
          <w:noProof/>
        </w:rPr>
        <w:t>16</w:t>
      </w:r>
      <w:r w:rsidR="00406B64">
        <w:fldChar w:fldCharType="end"/>
      </w:r>
      <w:r>
        <w:t>: Clinch allowance of solid rivet</w:t>
      </w:r>
      <w:bookmarkEnd w:id="1086"/>
      <w:bookmarkEnd w:id="1087"/>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1088" w:name="_Toc428279391"/>
      <w:bookmarkStart w:id="1089" w:name="_Toc428456128"/>
      <w:bookmarkStart w:id="1090" w:name="_Toc428537091"/>
      <w:bookmarkStart w:id="1091" w:name="_Toc428969410"/>
      <w:bookmarkStart w:id="1092" w:name="_Toc429052801"/>
      <w:bookmarkStart w:id="1093" w:name="_Toc413359589"/>
      <w:bookmarkStart w:id="1094" w:name="_Toc3556981"/>
      <w:bookmarkStart w:id="1095" w:name="_Toc24967478"/>
      <w:bookmarkEnd w:id="1088"/>
      <w:bookmarkEnd w:id="1089"/>
      <w:bookmarkEnd w:id="1090"/>
      <w:bookmarkEnd w:id="1091"/>
      <w:bookmarkEnd w:id="1092"/>
      <w:r w:rsidRPr="00F90632">
        <w:lastRenderedPageBreak/>
        <w:t>Swop Rivets</w:t>
      </w:r>
      <w:bookmarkEnd w:id="1093"/>
      <w:bookmarkEnd w:id="1094"/>
      <w:bookmarkEnd w:id="1095"/>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26B37680" w:rsidR="005F05A3" w:rsidRDefault="00C5224D" w:rsidP="00C5224D">
      <w:pPr>
        <w:pStyle w:val="Caption"/>
      </w:pPr>
      <w:bookmarkStart w:id="1096" w:name="_Toc3557096"/>
      <w:bookmarkStart w:id="1097" w:name="_Toc24721908"/>
      <w:r>
        <w:t xml:space="preserve">Figure </w:t>
      </w:r>
      <w:r w:rsidR="00406B64">
        <w:fldChar w:fldCharType="begin"/>
      </w:r>
      <w:r w:rsidR="00406B64">
        <w:instrText xml:space="preserve"> SEQ Figure \* ARABIC </w:instrText>
      </w:r>
      <w:r w:rsidR="00406B64">
        <w:fldChar w:fldCharType="separate"/>
      </w:r>
      <w:r w:rsidR="006100B3">
        <w:rPr>
          <w:noProof/>
        </w:rPr>
        <w:t>17</w:t>
      </w:r>
      <w:r w:rsidR="00406B64">
        <w:fldChar w:fldCharType="end"/>
      </w:r>
      <w:r>
        <w:t>: Cross section of a SWOP Rivet</w:t>
      </w:r>
      <w:bookmarkEnd w:id="1096"/>
      <w:bookmarkEnd w:id="1097"/>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4DD5DF98" w:rsidR="00FC1F60" w:rsidRDefault="00F90632" w:rsidP="00F90632">
      <w:pPr>
        <w:pStyle w:val="Caption"/>
        <w:spacing w:before="120"/>
      </w:pPr>
      <w:bookmarkStart w:id="1098" w:name="_Toc3566454"/>
      <w:bookmarkStart w:id="1099" w:name="_Toc24726675"/>
      <w:r>
        <w:t xml:space="preserve">Table </w:t>
      </w:r>
      <w:r w:rsidR="00D43112">
        <w:fldChar w:fldCharType="begin"/>
      </w:r>
      <w:r w:rsidR="00D43112">
        <w:instrText xml:space="preserve"> SEQ Table \* ARABIC </w:instrText>
      </w:r>
      <w:r w:rsidR="00D43112">
        <w:fldChar w:fldCharType="separate"/>
      </w:r>
      <w:r w:rsidR="00251FF0">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1098"/>
      <w:bookmarkEnd w:id="1099"/>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1100" w:name="_Toc428456130"/>
      <w:bookmarkStart w:id="1101" w:name="_Toc428537093"/>
      <w:bookmarkStart w:id="1102" w:name="_Toc428969412"/>
      <w:bookmarkStart w:id="1103" w:name="_Toc429052803"/>
      <w:bookmarkStart w:id="1104" w:name="_Toc413359590"/>
      <w:bookmarkStart w:id="1105" w:name="_Toc3556982"/>
      <w:bookmarkStart w:id="1106" w:name="_Toc24967479"/>
      <w:bookmarkEnd w:id="1100"/>
      <w:bookmarkEnd w:id="1101"/>
      <w:bookmarkEnd w:id="1102"/>
      <w:bookmarkEnd w:id="1103"/>
      <w:r>
        <w:lastRenderedPageBreak/>
        <w:t xml:space="preserve">Threaded Connections: </w:t>
      </w:r>
      <w:r w:rsidRPr="00226A3F">
        <w:t>Bolts and Screws</w:t>
      </w:r>
      <w:bookmarkEnd w:id="1104"/>
      <w:bookmarkEnd w:id="1105"/>
      <w:bookmarkEnd w:id="1106"/>
    </w:p>
    <w:p w14:paraId="1A579FAB" w14:textId="77777777" w:rsidR="002E60CB" w:rsidRPr="00942FED" w:rsidRDefault="002E60CB" w:rsidP="002E60CB">
      <w:pPr>
        <w:pStyle w:val="Heading3"/>
      </w:pPr>
      <w:bookmarkStart w:id="1107" w:name="_Toc413359591"/>
      <w:bookmarkStart w:id="1108" w:name="_Toc3556983"/>
      <w:bookmarkStart w:id="1109" w:name="_Toc24967480"/>
      <w:r>
        <w:t>Introduction</w:t>
      </w:r>
      <w:bookmarkEnd w:id="1107"/>
      <w:bookmarkEnd w:id="1108"/>
      <w:bookmarkEnd w:id="1109"/>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1110" w:author="nick" w:date="2019-10-08T21:10:00Z">
        <w:r w:rsidR="00A15461">
          <w:rPr>
            <w:rStyle w:val="FootnoteReference"/>
          </w:rPr>
          <w:footnoteReference w:id="11"/>
        </w:r>
      </w:ins>
      <w:r>
        <w:t>:</w:t>
      </w:r>
    </w:p>
    <w:p w14:paraId="69EB9CB4" w14:textId="5B985308" w:rsidR="00F256DA" w:rsidRPr="00F256DA" w:rsidRDefault="00F256DA" w:rsidP="000804D1">
      <w:pPr>
        <w:pStyle w:val="ListBullet"/>
        <w:numPr>
          <w:ilvl w:val="0"/>
          <w:numId w:val="19"/>
        </w:numPr>
        <w:rPr>
          <w:ins w:id="1111" w:author="nick" w:date="2019-10-08T20:54:00Z"/>
        </w:rPr>
      </w:pPr>
      <w:ins w:id="1112"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ListBullet"/>
        <w:numPr>
          <w:ilvl w:val="0"/>
          <w:numId w:val="19"/>
        </w:numPr>
        <w:rPr>
          <w:del w:id="1113" w:author="nick" w:date="2019-10-08T20:54:00Z"/>
        </w:rPr>
      </w:pPr>
      <w:del w:id="1114" w:author="nick" w:date="2019-10-08T20:54:00Z">
        <w:r w:rsidRPr="00F256DA" w:rsidDel="00F256DA">
          <w:delText xml:space="preserve">A screw has a tapped bore. </w:delText>
        </w:r>
      </w:del>
    </w:p>
    <w:p w14:paraId="02B4E1B7" w14:textId="2305F654" w:rsidR="002E60CB" w:rsidRDefault="0059233A" w:rsidP="000804D1">
      <w:pPr>
        <w:pStyle w:val="ListBullet"/>
        <w:numPr>
          <w:ilvl w:val="0"/>
          <w:numId w:val="19"/>
        </w:numPr>
      </w:pPr>
      <w:ins w:id="1115" w:author="nick" w:date="2019-10-08T20:56:00Z">
        <w:r w:rsidRPr="0059233A">
          <w:t>Screws are used in components which contain their own thread, and the screw may even cut its own internal thread into them. </w:t>
        </w:r>
      </w:ins>
      <w:del w:id="1116"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1117"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0EFB4EB" w:rsidR="002E60CB" w:rsidRPr="00226A3F" w:rsidRDefault="00E84826" w:rsidP="00E84826">
      <w:pPr>
        <w:pStyle w:val="Caption"/>
        <w:spacing w:before="120"/>
      </w:pPr>
      <w:bookmarkStart w:id="1118" w:name="_Toc413359630"/>
      <w:bookmarkStart w:id="1119" w:name="_Toc3557097"/>
      <w:bookmarkStart w:id="1120" w:name="_Toc24721909"/>
      <w:r>
        <w:t xml:space="preserve">Figure </w:t>
      </w:r>
      <w:r w:rsidR="00406B64">
        <w:fldChar w:fldCharType="begin"/>
      </w:r>
      <w:r w:rsidR="00406B64">
        <w:instrText xml:space="preserve"> SEQ Figure \* ARABIC </w:instrText>
      </w:r>
      <w:r w:rsidR="00406B64">
        <w:fldChar w:fldCharType="separate"/>
      </w:r>
      <w:r w:rsidR="006100B3">
        <w:rPr>
          <w:noProof/>
        </w:rPr>
        <w:t>18</w:t>
      </w:r>
      <w:r w:rsidR="00406B64">
        <w:fldChar w:fldCharType="end"/>
      </w:r>
      <w:r>
        <w:t>:</w:t>
      </w:r>
      <w:r w:rsidR="002E60CB">
        <w:t xml:space="preserve"> Bolts and Screws</w:t>
      </w:r>
      <w:bookmarkEnd w:id="1118"/>
      <w:bookmarkEnd w:id="1119"/>
      <w:bookmarkEnd w:id="1120"/>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6A09C290"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26FC6806" w:rsidR="002E60CB" w:rsidRDefault="002E60CB" w:rsidP="002E60CB">
      <w:pPr>
        <w:pStyle w:val="Caption"/>
        <w:rPr>
          <w:highlight w:val="cyan"/>
        </w:rPr>
      </w:pPr>
      <w:bookmarkStart w:id="1121" w:name="_Ref401160020"/>
      <w:bookmarkStart w:id="1122" w:name="_Toc413359631"/>
      <w:bookmarkStart w:id="1123" w:name="_Toc3557098"/>
      <w:bookmarkStart w:id="1124" w:name="_Toc24721910"/>
      <w:r>
        <w:t xml:space="preserve">Figure </w:t>
      </w:r>
      <w:r w:rsidR="00406B64">
        <w:fldChar w:fldCharType="begin"/>
      </w:r>
      <w:r w:rsidR="00406B64">
        <w:instrText xml:space="preserve"> SEQ Figure \* ARABIC </w:instrText>
      </w:r>
      <w:r w:rsidR="00406B64">
        <w:fldChar w:fldCharType="separate"/>
      </w:r>
      <w:r w:rsidR="006100B3">
        <w:rPr>
          <w:noProof/>
        </w:rPr>
        <w:t>19</w:t>
      </w:r>
      <w:r w:rsidR="00406B64">
        <w:fldChar w:fldCharType="end"/>
      </w:r>
      <w:bookmarkEnd w:id="1121"/>
      <w:r>
        <w:t>: Different Screw Forms</w:t>
      </w:r>
      <w:bookmarkEnd w:id="1122"/>
      <w:bookmarkEnd w:id="1123"/>
      <w:bookmarkEnd w:id="1124"/>
    </w:p>
    <w:p w14:paraId="5C349209" w14:textId="77777777" w:rsidR="002E60CB" w:rsidRDefault="004F562F" w:rsidP="002E60CB">
      <w:pPr>
        <w:keepNext/>
        <w:jc w:val="center"/>
      </w:pPr>
      <w:r>
        <w:rPr>
          <w:noProof/>
          <w:lang w:eastAsia="en-US"/>
        </w:rPr>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3C2F810D" w:rsidR="002E60CB" w:rsidRPr="001948D2" w:rsidRDefault="002E60CB" w:rsidP="002E60CB">
      <w:pPr>
        <w:pStyle w:val="Caption"/>
        <w:rPr>
          <w:noProof/>
          <w:lang w:val="en-GB" w:eastAsia="en-GB"/>
        </w:rPr>
      </w:pPr>
      <w:bookmarkStart w:id="1125" w:name="_Ref401160136"/>
      <w:bookmarkStart w:id="1126" w:name="_Toc413359632"/>
      <w:bookmarkStart w:id="1127" w:name="_Ref428364733"/>
      <w:bookmarkStart w:id="1128" w:name="_Ref428531136"/>
      <w:bookmarkStart w:id="1129" w:name="_Toc3557099"/>
      <w:bookmarkStart w:id="1130" w:name="_Toc24721911"/>
      <w:r>
        <w:t xml:space="preserve">Figure </w:t>
      </w:r>
      <w:r w:rsidR="00406B64">
        <w:fldChar w:fldCharType="begin"/>
      </w:r>
      <w:r w:rsidR="00406B64">
        <w:instrText xml:space="preserve"> SEQ Figure \* ARABIC </w:instrText>
      </w:r>
      <w:r w:rsidR="00406B64">
        <w:fldChar w:fldCharType="separate"/>
      </w:r>
      <w:r w:rsidR="006100B3">
        <w:rPr>
          <w:noProof/>
        </w:rPr>
        <w:t>20</w:t>
      </w:r>
      <w:r w:rsidR="00406B64">
        <w:fldChar w:fldCharType="end"/>
      </w:r>
      <w:bookmarkEnd w:id="1125"/>
      <w:r>
        <w:t xml:space="preserve">: </w:t>
      </w:r>
      <w:r w:rsidRPr="001B293E">
        <w:t xml:space="preserve">Definition of </w:t>
      </w:r>
      <w:r>
        <w:t>L</w:t>
      </w:r>
      <w:r w:rsidRPr="001B293E">
        <w:t xml:space="preserve">ength and </w:t>
      </w:r>
      <w:r>
        <w:t>H</w:t>
      </w:r>
      <w:r w:rsidRPr="001B293E">
        <w:t xml:space="preserve">ead </w:t>
      </w:r>
      <w:r>
        <w:t>S</w:t>
      </w:r>
      <w:r w:rsidRPr="001B293E">
        <w:t>izes</w:t>
      </w:r>
      <w:bookmarkEnd w:id="1126"/>
      <w:bookmarkEnd w:id="1127"/>
      <w:bookmarkEnd w:id="1128"/>
      <w:bookmarkEnd w:id="1129"/>
      <w:bookmarkEnd w:id="1130"/>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0576A585" w:rsidR="002E60CB" w:rsidRPr="00F81409" w:rsidRDefault="002E60CB" w:rsidP="002E60CB">
      <w:pPr>
        <w:pStyle w:val="Caption"/>
      </w:pPr>
      <w:bookmarkStart w:id="1131" w:name="_Ref413315993"/>
      <w:bookmarkStart w:id="1132" w:name="_Toc413359633"/>
      <w:bookmarkStart w:id="1133" w:name="_Toc3557100"/>
      <w:bookmarkStart w:id="1134" w:name="_Toc24721912"/>
      <w:r w:rsidRPr="00F81409">
        <w:t xml:space="preserve">Figure </w:t>
      </w:r>
      <w:r w:rsidR="00406B64">
        <w:fldChar w:fldCharType="begin"/>
      </w:r>
      <w:r w:rsidR="00406B64">
        <w:instrText xml:space="preserve"> SEQ Figure \* ARABIC </w:instrText>
      </w:r>
      <w:r w:rsidR="00406B64">
        <w:fldChar w:fldCharType="separate"/>
      </w:r>
      <w:r w:rsidR="006100B3">
        <w:rPr>
          <w:noProof/>
        </w:rPr>
        <w:t>21</w:t>
      </w:r>
      <w:r w:rsidR="00406B64">
        <w:fldChar w:fldCharType="end"/>
      </w:r>
      <w:bookmarkEnd w:id="1131"/>
      <w:r w:rsidRPr="00F81409">
        <w:t>: Definition of lead</w:t>
      </w:r>
      <w:r>
        <w:t>,</w:t>
      </w:r>
      <w:r w:rsidRPr="00F81409">
        <w:t xml:space="preserve"> pitch and</w:t>
      </w:r>
      <w:r>
        <w:t xml:space="preserve"> starts</w:t>
      </w:r>
      <w:r w:rsidRPr="00F81409">
        <w:t xml:space="preserve"> of a thread.</w:t>
      </w:r>
      <w:bookmarkEnd w:id="1132"/>
      <w:bookmarkEnd w:id="1133"/>
      <w:bookmarkEnd w:id="1134"/>
      <w:r w:rsidRPr="00F81409">
        <w:t xml:space="preserve"> </w:t>
      </w:r>
    </w:p>
    <w:p w14:paraId="2E070E38" w14:textId="77777777" w:rsidR="00ED267C" w:rsidRPr="00942FED" w:rsidRDefault="00A947CD" w:rsidP="00ED267C">
      <w:pPr>
        <w:pStyle w:val="Heading3"/>
      </w:pPr>
      <w:bookmarkStart w:id="1135" w:name="_Toc428279395"/>
      <w:bookmarkStart w:id="1136" w:name="_Toc428456133"/>
      <w:bookmarkStart w:id="1137" w:name="_Toc428537096"/>
      <w:bookmarkStart w:id="1138" w:name="_Toc428969415"/>
      <w:bookmarkStart w:id="1139" w:name="_Toc429052806"/>
      <w:bookmarkStart w:id="1140" w:name="_Toc3556984"/>
      <w:bookmarkStart w:id="1141" w:name="_Ref3566661"/>
      <w:bookmarkStart w:id="1142" w:name="_Ref4272362"/>
      <w:bookmarkStart w:id="1143" w:name="_Toc24967481"/>
      <w:bookmarkEnd w:id="1135"/>
      <w:bookmarkEnd w:id="1136"/>
      <w:bookmarkEnd w:id="1137"/>
      <w:bookmarkEnd w:id="1138"/>
      <w:bookmarkEnd w:id="1139"/>
      <w:r w:rsidRPr="00A947CD">
        <w:t>Contacts and Friction</w:t>
      </w:r>
      <w:bookmarkEnd w:id="1140"/>
      <w:bookmarkEnd w:id="1141"/>
      <w:bookmarkEnd w:id="1142"/>
      <w:bookmarkEnd w:id="1143"/>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1E872E66" w:rsidR="00A947CD" w:rsidRPr="00147227" w:rsidRDefault="00A947CD" w:rsidP="00B90690">
      <w:pPr>
        <w:pStyle w:val="ListParagraph"/>
        <w:numPr>
          <w:ilvl w:val="0"/>
          <w:numId w:val="34"/>
        </w:numPr>
        <w:autoSpaceDE w:val="0"/>
        <w:autoSpaceDN w:val="0"/>
        <w:adjustRightInd w:val="0"/>
        <w:jc w:val="both"/>
        <w:rPr>
          <w:rFonts w:cs="Calibri"/>
          <w:lang w:val="en-US" w:eastAsia="en-GB"/>
        </w:rPr>
      </w:pPr>
      <w:del w:id="1144" w:author="nick" w:date="2019-10-09T23:28:00Z">
        <w:r w:rsidRPr="00147227" w:rsidDel="00633553">
          <w:rPr>
            <w:rFonts w:cs="Calibri"/>
            <w:lang w:val="en-US" w:eastAsia="en-GB"/>
          </w:rPr>
          <w:lastRenderedPageBreak/>
          <w:delText xml:space="preserve">part </w:delText>
        </w:r>
        <w:r w:rsidRPr="00147227" w:rsidDel="00633553">
          <w:rPr>
            <w:rFonts w:ascii="Calibri,Italic" w:hAnsi="Calibri,Italic" w:cs="Calibri,Italic"/>
            <w:i/>
            <w:iCs/>
            <w:lang w:val="en-US" w:eastAsia="en-GB"/>
          </w:rPr>
          <w:delText xml:space="preserve">n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n+1</w:delText>
        </w:r>
        <w:r w:rsidRPr="00147227" w:rsidDel="00633553">
          <w:rPr>
            <w:rFonts w:cs="Calibri"/>
            <w:lang w:val="en-US" w:eastAsia="en-GB"/>
          </w:rPr>
          <w:delText xml:space="preserve">, with </w:delText>
        </w:r>
        <w:r w:rsidRPr="00147227" w:rsidDel="00633553">
          <w:rPr>
            <w:rFonts w:ascii="Calibri,Italic" w:hAnsi="Calibri,Italic" w:cs="Calibri,Italic"/>
            <w:i/>
            <w:iCs/>
            <w:lang w:val="en-US" w:eastAsia="en-GB"/>
          </w:rPr>
          <w:delText>n=1</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 xml:space="preserve">N-1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 xml:space="preserve">N := cardinality of </w:delText>
        </w:r>
        <w:r w:rsidR="00147227" w:rsidRPr="00147227" w:rsidDel="00633553">
          <w:rPr>
            <w:rFonts w:ascii="Courier New" w:hAnsi="Courier New" w:cs="Courier New"/>
            <w:b/>
            <w:bCs/>
            <w:i/>
            <w:iCs/>
            <w:sz w:val="18"/>
            <w:szCs w:val="18"/>
            <w:lang w:val="en-US" w:eastAsia="en-GB"/>
          </w:rPr>
          <w:delText>&lt;connected_to</w:delText>
        </w:r>
        <w:r w:rsidRPr="00147227" w:rsidDel="00633553">
          <w:rPr>
            <w:rFonts w:ascii="Courier New" w:hAnsi="Courier New" w:cs="Courier New"/>
            <w:b/>
            <w:bCs/>
            <w:i/>
            <w:iCs/>
            <w:sz w:val="18"/>
            <w:szCs w:val="18"/>
            <w:lang w:val="en-US" w:eastAsia="en-GB"/>
          </w:rPr>
          <w:delText>&gt;</w:delText>
        </w:r>
      </w:del>
      <w:ins w:id="1145" w:author="nick" w:date="2019-10-09T23:28:00Z">
        <w:r w:rsidR="00633553">
          <w:rPr>
            <w:rFonts w:cs="Calibri"/>
            <w:lang w:val="en-US" w:eastAsia="en-GB"/>
          </w:rPr>
          <w:t>between the connected sheets</w:t>
        </w:r>
      </w:ins>
    </w:p>
    <w:p w14:paraId="2FA3F963" w14:textId="37D1FC75" w:rsidR="00A947CD" w:rsidRPr="00147227" w:rsidRDefault="00C15EC9" w:rsidP="00B90690">
      <w:pPr>
        <w:pStyle w:val="ListParagraph"/>
        <w:numPr>
          <w:ilvl w:val="0"/>
          <w:numId w:val="34"/>
        </w:numPr>
        <w:autoSpaceDE w:val="0"/>
        <w:autoSpaceDN w:val="0"/>
        <w:adjustRightInd w:val="0"/>
        <w:jc w:val="both"/>
        <w:rPr>
          <w:rFonts w:cs="Calibri"/>
          <w:lang w:val="en-US" w:eastAsia="en-GB"/>
        </w:rPr>
      </w:pPr>
      <w:ins w:id="1146" w:author="nick" w:date="2019-10-09T23:56:00Z">
        <w:r>
          <w:rPr>
            <w:rFonts w:cs="Calibri"/>
            <w:lang w:val="en-US" w:eastAsia="en-GB"/>
          </w:rPr>
          <w:t xml:space="preserve">last connected </w:t>
        </w:r>
      </w:ins>
      <w:r w:rsidR="00A947CD" w:rsidRPr="00147227">
        <w:rPr>
          <w:rFonts w:cs="Calibri"/>
          <w:lang w:val="en-US" w:eastAsia="en-GB"/>
        </w:rPr>
        <w:t xml:space="preserve">part </w:t>
      </w:r>
      <w:del w:id="1147" w:author="nick" w:date="2019-10-09T23:56:00Z">
        <w:r w:rsidR="00D737BC" w:rsidDel="00C15EC9">
          <w:rPr>
            <w:rFonts w:ascii="Calibri,Italic" w:hAnsi="Calibri,Italic" w:cs="Calibri,Italic"/>
            <w:i/>
            <w:iCs/>
            <w:lang w:val="en-US" w:eastAsia="en-GB"/>
          </w:rPr>
          <w:delText>N</w:delText>
        </w:r>
        <w:r w:rsidR="00A947CD" w:rsidRPr="00147227" w:rsidDel="00C15EC9">
          <w:rPr>
            <w:rFonts w:ascii="Calibri,Italic" w:hAnsi="Calibri,Italic" w:cs="Calibri,Italic"/>
            <w:i/>
            <w:iCs/>
            <w:lang w:val="en-US" w:eastAsia="en-GB"/>
          </w:rPr>
          <w:delText xml:space="preserve"> </w:delText>
        </w:r>
      </w:del>
      <w:r w:rsidR="00A947CD" w:rsidRPr="00147227">
        <w:rPr>
          <w:rFonts w:cs="Calibri"/>
          <w:lang w:val="en-US" w:eastAsia="en-GB"/>
        </w:rPr>
        <w:t xml:space="preserve">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00A0B8A4" w:rsidR="00A947CD" w:rsidRPr="00147227" w:rsidRDefault="00C15EC9" w:rsidP="00B90690">
      <w:pPr>
        <w:pStyle w:val="ListParagraph"/>
        <w:numPr>
          <w:ilvl w:val="0"/>
          <w:numId w:val="34"/>
        </w:numPr>
        <w:autoSpaceDE w:val="0"/>
        <w:autoSpaceDN w:val="0"/>
        <w:adjustRightInd w:val="0"/>
        <w:jc w:val="both"/>
        <w:rPr>
          <w:rFonts w:cs="Calibri"/>
          <w:lang w:eastAsia="en-GB"/>
        </w:rPr>
      </w:pPr>
      <w:ins w:id="1148" w:author="nick" w:date="2019-10-09T23:56:00Z">
        <w:r>
          <w:rPr>
            <w:rFonts w:cs="Calibri"/>
            <w:lang w:val="en-US" w:eastAsia="en-GB"/>
          </w:rPr>
          <w:t xml:space="preserve">last connected </w:t>
        </w:r>
        <w:r w:rsidRPr="00147227">
          <w:rPr>
            <w:rFonts w:cs="Calibri"/>
            <w:lang w:val="en-US" w:eastAsia="en-GB"/>
          </w:rPr>
          <w:t>part</w:t>
        </w:r>
      </w:ins>
      <w:del w:id="1149" w:author="nick" w:date="2019-10-09T23:56:00Z">
        <w:r w:rsidR="00A947CD" w:rsidRPr="00147227" w:rsidDel="00C15EC9">
          <w:rPr>
            <w:rFonts w:cs="Calibri"/>
            <w:lang w:eastAsia="en-GB"/>
          </w:rPr>
          <w:delText xml:space="preserve">part </w:delText>
        </w:r>
        <w:r w:rsidR="00D737BC" w:rsidDel="00C15EC9">
          <w:rPr>
            <w:rFonts w:ascii="Calibri,Italic" w:hAnsi="Calibri,Italic" w:cs="Calibri,Italic"/>
            <w:i/>
            <w:iCs/>
            <w:lang w:eastAsia="en-GB"/>
          </w:rPr>
          <w:delText>N</w:delText>
        </w:r>
      </w:del>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28EB0748" w:rsidR="00A947CD" w:rsidRPr="00DA2327" w:rsidRDefault="00A947CD" w:rsidP="00DA2327">
      <w:pPr>
        <w:pStyle w:val="ListParagraph"/>
        <w:numPr>
          <w:ilvl w:val="0"/>
          <w:numId w:val="34"/>
        </w:numPr>
        <w:autoSpaceDE w:val="0"/>
        <w:autoSpaceDN w:val="0"/>
        <w:adjustRightInd w:val="0"/>
        <w:jc w:val="both"/>
        <w:rPr>
          <w:rFonts w:cs="Calibri"/>
          <w:lang w:val="en-US" w:eastAsia="en-GB"/>
        </w:rPr>
      </w:pPr>
      <w:commentRangeStart w:id="1150"/>
      <w:del w:id="1151" w:author="nick" w:date="2019-10-10T00:38:00Z">
        <w:r w:rsidRPr="00147227" w:rsidDel="00DA2327">
          <w:rPr>
            <w:rFonts w:cs="Calibri"/>
            <w:lang w:val="en-US" w:eastAsia="en-GB"/>
          </w:rPr>
          <w:delText>screw/bolt thread (outer thread) and nut t</w:delText>
        </w:r>
        <w:r w:rsidR="00147227" w:rsidRPr="00147227" w:rsidDel="00DA2327">
          <w:rPr>
            <w:rFonts w:cs="Calibri"/>
            <w:lang w:val="en-US" w:eastAsia="en-GB"/>
          </w:rPr>
          <w:delText>hread/cut thread (inner thread)</w:delText>
        </w:r>
      </w:del>
      <w:ins w:id="1152" w:author="nick" w:date="2019-10-10T00:38:00Z">
        <w:r w:rsidR="00DA2327" w:rsidRPr="00147227">
          <w:rPr>
            <w:rFonts w:cs="Calibri"/>
            <w:lang w:val="en-US" w:eastAsia="en-GB"/>
          </w:rPr>
          <w:t>screw</w:t>
        </w:r>
        <w:r w:rsidR="00DA2327">
          <w:rPr>
            <w:rFonts w:cs="Calibri"/>
            <w:lang w:val="en-US" w:eastAsia="en-GB"/>
          </w:rPr>
          <w:t xml:space="preserve"> and cut thread, or </w:t>
        </w:r>
        <w:r w:rsidR="00DA2327" w:rsidRPr="00147227">
          <w:rPr>
            <w:rFonts w:cs="Calibri"/>
            <w:lang w:val="en-US" w:eastAsia="en-GB"/>
          </w:rPr>
          <w:t>bolt thread nut thread</w:t>
        </w:r>
      </w:ins>
      <w:commentRangeEnd w:id="1150"/>
      <w:ins w:id="1153" w:author="nick" w:date="2019-10-10T00:41:00Z">
        <w:r w:rsidR="00AD0A1B">
          <w:rPr>
            <w:rStyle w:val="CommentReference"/>
            <w:rFonts w:eastAsia="Times New Roman"/>
            <w:lang w:val="en-US" w:eastAsia="x-none"/>
          </w:rPr>
          <w:commentReference w:id="1150"/>
        </w:r>
      </w:ins>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9B89BEB"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del w:id="1154" w:author="nick" w:date="2019-10-09T23:35:00Z">
        <w:r w:rsidRPr="00147227" w:rsidDel="00633553">
          <w:rPr>
            <w:rFonts w:ascii="Calibri,Italic" w:hAnsi="Calibri,Italic" w:cs="Calibri,Italic"/>
            <w:i/>
            <w:iCs/>
            <w:lang w:val="en-US" w:eastAsia="en-GB"/>
          </w:rPr>
          <w:delText xml:space="preserve">n=1…N-1 </w:delText>
        </w:r>
      </w:del>
      <w:r w:rsidRPr="00147227">
        <w:rPr>
          <w:rFonts w:cs="Calibri"/>
          <w:lang w:val="en-US" w:eastAsia="en-GB"/>
        </w:rPr>
        <w:t>between each two adjacent parts,</w:t>
      </w:r>
    </w:p>
    <w:p w14:paraId="5B4A209B" w14:textId="2BA17219"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1155" w:name="_Ref3566632"/>
      <w:proofErr w:type="gramStart"/>
      <w:ins w:id="1156" w:author="nick" w:date="2019-10-10T00:38:00Z">
        <w:r>
          <w:rPr>
            <w:rFonts w:cs="Calibri"/>
            <w:lang w:val="en-US" w:eastAsia="en-GB"/>
          </w:rPr>
          <w:t>the</w:t>
        </w:r>
        <w:proofErr w:type="gramEnd"/>
        <w:r>
          <w:rPr>
            <w:rFonts w:cs="Calibri"/>
            <w:lang w:val="en-US" w:eastAsia="en-GB"/>
          </w:rPr>
          <w:t xml:space="preserve"> thread</w:t>
        </w:r>
      </w:ins>
      <w:del w:id="1157" w:author="nick" w:date="2019-10-10T00:39:00Z">
        <w:r w:rsidR="00A947CD" w:rsidRPr="00147227" w:rsidDel="00D62B21">
          <w:rPr>
            <w:rFonts w:cs="Calibri"/>
            <w:lang w:val="en-US" w:eastAsia="en-GB"/>
          </w:rPr>
          <w:delText xml:space="preserve">the </w:delText>
        </w:r>
      </w:del>
      <w:del w:id="1158" w:author="nick" w:date="2019-10-09T23:36:00Z">
        <w:r w:rsidR="00A947CD" w:rsidRPr="00147227" w:rsidDel="00633553">
          <w:rPr>
            <w:rFonts w:cs="Calibri"/>
            <w:lang w:val="en-US" w:eastAsia="en-GB"/>
          </w:rPr>
          <w:delText xml:space="preserve">screw </w:delText>
        </w:r>
      </w:del>
      <w:del w:id="1159" w:author="nick" w:date="2019-10-10T00:39:00Z">
        <w:r w:rsidR="00A947CD" w:rsidRPr="00147227" w:rsidDel="00D62B21">
          <w:rPr>
            <w:rFonts w:cs="Calibri"/>
            <w:lang w:val="en-US" w:eastAsia="en-GB"/>
          </w:rPr>
          <w:delText>thread</w:delText>
        </w:r>
      </w:del>
      <w:del w:id="1160" w:author="nick" w:date="2019-10-09T23:36:00Z">
        <w:r w:rsidR="00A947CD" w:rsidRPr="00147227" w:rsidDel="00633553">
          <w:rPr>
            <w:rFonts w:cs="Calibri"/>
            <w:lang w:val="en-US" w:eastAsia="en-GB"/>
          </w:rPr>
          <w:delText xml:space="preserve"> (assuming that there always is exactly one item with an inner thread)</w:delText>
        </w:r>
      </w:del>
      <w:r w:rsidR="00A947CD" w:rsidRPr="00147227">
        <w:rPr>
          <w:rFonts w:cs="Calibri"/>
          <w:lang w:val="en-US" w:eastAsia="en-GB"/>
        </w:rPr>
        <w:t>.</w:t>
      </w:r>
      <w:bookmarkEnd w:id="1155"/>
    </w:p>
    <w:p w14:paraId="45D1C395" w14:textId="58F47A05"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w:t>
      </w:r>
      <w:del w:id="1161" w:author="nick" w:date="2019-10-09T23:58:00Z">
        <w:r w:rsidDel="00C15EC9">
          <w:rPr>
            <w:rFonts w:cs="Calibri"/>
            <w:szCs w:val="22"/>
            <w:lang w:eastAsia="en-GB"/>
          </w:rPr>
          <w:delText xml:space="preserve">According </w:delText>
        </w:r>
      </w:del>
      <w:ins w:id="1162" w:author="nick" w:date="2019-10-09T23:58:00Z">
        <w:r w:rsidR="00C15EC9">
          <w:rPr>
            <w:rFonts w:cs="Calibri"/>
            <w:szCs w:val="22"/>
            <w:lang w:eastAsia="en-GB"/>
          </w:rPr>
          <w:t xml:space="preserve">Corresponding </w:t>
        </w:r>
      </w:ins>
      <w:r>
        <w:rPr>
          <w:rFonts w:cs="Calibri"/>
          <w:szCs w:val="22"/>
          <w:lang w:eastAsia="en-GB"/>
        </w:rPr>
        <w:t>friction attributes are located, there.</w:t>
      </w:r>
    </w:p>
    <w:p w14:paraId="4D7EF349" w14:textId="6BBC213C" w:rsidR="00DA2327" w:rsidRDefault="00147227" w:rsidP="00147227">
      <w:pPr>
        <w:autoSpaceDE w:val="0"/>
        <w:autoSpaceDN w:val="0"/>
        <w:adjustRightInd w:val="0"/>
        <w:spacing w:before="120" w:after="0"/>
        <w:jc w:val="both"/>
        <w:rPr>
          <w:rFonts w:cs="Calibri"/>
          <w:szCs w:val="22"/>
          <w:lang w:eastAsia="en-GB"/>
        </w:rPr>
      </w:pPr>
      <w:commentRangeStart w:id="1163"/>
      <w:commentRangeStart w:id="1164"/>
      <w:del w:id="1165" w:author="nick" w:date="2019-10-10T00:36:00Z">
        <w:r w:rsidDel="00DA2327">
          <w:rPr>
            <w:rFonts w:cs="Calibri"/>
            <w:szCs w:val="22"/>
            <w:lang w:eastAsia="en-GB"/>
          </w:rPr>
          <w:delText>In case of c. above of inter-part contacts is addressed by the following XML elements.</w:delText>
        </w:r>
      </w:del>
      <w:ins w:id="1166" w:author="nick" w:date="2019-10-10T00:36:00Z">
        <w:r w:rsidR="00DA2327">
          <w:rPr>
            <w:rFonts w:cs="Calibri"/>
            <w:szCs w:val="22"/>
            <w:lang w:eastAsia="en-GB"/>
          </w:rPr>
          <w:t xml:space="preserve">Case c. above, of inter-part contacts, is addressed by sections 5.3.2 (Global Contact Properties) </w:t>
        </w:r>
        <w:proofErr w:type="gramStart"/>
        <w:r w:rsidR="00DA2327">
          <w:rPr>
            <w:rFonts w:cs="Calibri"/>
            <w:szCs w:val="22"/>
            <w:lang w:eastAsia="en-GB"/>
          </w:rPr>
          <w:t xml:space="preserve">and  </w:t>
        </w:r>
        <w:proofErr w:type="gramEnd"/>
        <w:r w:rsidR="00DA2327">
          <w:rPr>
            <w:rFonts w:cs="Calibri"/>
            <w:szCs w:val="22"/>
            <w:lang w:eastAsia="en-GB"/>
          </w:rPr>
          <w:fldChar w:fldCharType="begin"/>
        </w:r>
        <w:r w:rsidR="00DA2327">
          <w:rPr>
            <w:rFonts w:cs="Calibri"/>
            <w:szCs w:val="22"/>
            <w:lang w:eastAsia="en-GB"/>
          </w:rPr>
          <w:instrText xml:space="preserve"> REF _Ref414837767 \w \h </w:instrText>
        </w:r>
      </w:ins>
      <w:r w:rsidR="00DA2327">
        <w:rPr>
          <w:rFonts w:cs="Calibri"/>
          <w:szCs w:val="22"/>
          <w:lang w:eastAsia="en-GB"/>
        </w:rPr>
      </w:r>
      <w:ins w:id="1167" w:author="nick" w:date="2019-10-10T00:36:00Z">
        <w:r w:rsidR="00DA2327">
          <w:rPr>
            <w:rFonts w:cs="Calibri"/>
            <w:szCs w:val="22"/>
            <w:lang w:eastAsia="en-GB"/>
          </w:rPr>
          <w:fldChar w:fldCharType="separate"/>
        </w:r>
        <w:r w:rsidR="00DA2327">
          <w:rPr>
            <w:rFonts w:cs="Calibri"/>
            <w:szCs w:val="22"/>
            <w:lang w:eastAsia="en-GB"/>
          </w:rPr>
          <w:t>5.3.2.5</w:t>
        </w:r>
        <w:r w:rsidR="00DA2327">
          <w:rPr>
            <w:rFonts w:cs="Calibri"/>
            <w:szCs w:val="22"/>
            <w:lang w:eastAsia="en-GB"/>
          </w:rPr>
          <w:fldChar w:fldCharType="end"/>
        </w:r>
        <w:r w:rsidR="00DA2327">
          <w:rPr>
            <w:rFonts w:cs="Calibri"/>
            <w:szCs w:val="22"/>
            <w:lang w:eastAsia="en-GB"/>
          </w:rPr>
          <w:t xml:space="preserve"> (Local Contact Properties).</w:t>
        </w:r>
      </w:ins>
      <w:commentRangeEnd w:id="1163"/>
      <w:ins w:id="1168" w:author="nick" w:date="2019-10-10T00:40:00Z">
        <w:r w:rsidR="00AD0A1B">
          <w:rPr>
            <w:rStyle w:val="CommentReference"/>
            <w:lang w:eastAsia="x-none"/>
          </w:rPr>
          <w:commentReference w:id="1163"/>
        </w:r>
        <w:commentRangeEnd w:id="1164"/>
        <w:r w:rsidR="00AD0A1B">
          <w:rPr>
            <w:rStyle w:val="CommentReference"/>
            <w:lang w:eastAsia="x-none"/>
          </w:rPr>
          <w:commentReference w:id="1164"/>
        </w:r>
      </w:ins>
    </w:p>
    <w:p w14:paraId="330D553A" w14:textId="294DB5F6" w:rsidR="00633553" w:rsidRDefault="00633553" w:rsidP="00633553">
      <w:pPr>
        <w:autoSpaceDE w:val="0"/>
        <w:autoSpaceDN w:val="0"/>
        <w:adjustRightInd w:val="0"/>
        <w:spacing w:before="120" w:after="0"/>
        <w:jc w:val="both"/>
        <w:rPr>
          <w:ins w:id="1169" w:author="nick" w:date="2019-10-09T23:37:00Z"/>
          <w:rFonts w:cs="Calibri"/>
          <w:szCs w:val="22"/>
          <w:lang w:eastAsia="en-GB"/>
        </w:rPr>
      </w:pPr>
      <w:ins w:id="1170" w:author="nick" w:date="2019-10-09T23:38:00Z">
        <w:r>
          <w:rPr>
            <w:rFonts w:cs="Calibri"/>
            <w:szCs w:val="22"/>
            <w:lang w:eastAsia="en-GB"/>
          </w:rPr>
          <w:t>C</w:t>
        </w:r>
      </w:ins>
      <w:ins w:id="1171" w:author="nick" w:date="2019-10-09T23:37:00Z">
        <w:r>
          <w:rPr>
            <w:rFonts w:cs="Calibri"/>
            <w:szCs w:val="22"/>
            <w:lang w:eastAsia="en-GB"/>
          </w:rPr>
          <w:t xml:space="preserve">ase </w:t>
        </w:r>
      </w:ins>
      <w:ins w:id="1172" w:author="nick" w:date="2019-10-09T23:38:00Z">
        <w:r>
          <w:rPr>
            <w:rFonts w:cs="Calibri"/>
            <w:szCs w:val="22"/>
            <w:lang w:eastAsia="en-GB"/>
          </w:rPr>
          <w:t>d</w:t>
        </w:r>
      </w:ins>
      <w:ins w:id="1173" w:author="nick" w:date="2019-10-09T23:37:00Z">
        <w:r>
          <w:rPr>
            <w:rFonts w:cs="Calibri"/>
            <w:szCs w:val="22"/>
            <w:lang w:eastAsia="en-GB"/>
          </w:rPr>
          <w:t>. above</w:t>
        </w:r>
      </w:ins>
      <w:ins w:id="1174" w:author="nick" w:date="2019-10-09T23:42:00Z">
        <w:r w:rsidR="003C6C0B">
          <w:rPr>
            <w:rFonts w:cs="Calibri"/>
            <w:szCs w:val="22"/>
            <w:lang w:eastAsia="en-GB"/>
          </w:rPr>
          <w:t>,</w:t>
        </w:r>
      </w:ins>
      <w:ins w:id="1175" w:author="nick" w:date="2019-10-09T23:37:00Z">
        <w:r>
          <w:rPr>
            <w:rFonts w:cs="Calibri"/>
            <w:szCs w:val="22"/>
            <w:lang w:eastAsia="en-GB"/>
          </w:rPr>
          <w:t xml:space="preserve"> of </w:t>
        </w:r>
      </w:ins>
      <w:ins w:id="1176" w:author="nick" w:date="2019-10-09T23:42:00Z">
        <w:r w:rsidR="003C6C0B">
          <w:rPr>
            <w:rFonts w:cs="Calibri"/>
            <w:szCs w:val="22"/>
            <w:lang w:eastAsia="en-GB"/>
          </w:rPr>
          <w:t xml:space="preserve">the thread </w:t>
        </w:r>
      </w:ins>
      <w:ins w:id="1177" w:author="nick" w:date="2019-10-09T23:37:00Z">
        <w:r w:rsidR="003C6C0B">
          <w:rPr>
            <w:rFonts w:cs="Calibri"/>
            <w:szCs w:val="22"/>
            <w:lang w:eastAsia="en-GB"/>
          </w:rPr>
          <w:t>contact</w:t>
        </w:r>
      </w:ins>
      <w:ins w:id="1178" w:author="nick" w:date="2019-10-09T23:43:00Z">
        <w:r w:rsidR="003C6C0B">
          <w:rPr>
            <w:rFonts w:cs="Calibri"/>
            <w:szCs w:val="22"/>
            <w:lang w:eastAsia="en-GB"/>
          </w:rPr>
          <w:t>,</w:t>
        </w:r>
      </w:ins>
      <w:ins w:id="1179" w:author="nick" w:date="2019-10-09T23:37:00Z">
        <w:r>
          <w:rPr>
            <w:rFonts w:cs="Calibri"/>
            <w:szCs w:val="22"/>
            <w:lang w:eastAsia="en-GB"/>
          </w:rPr>
          <w:t xml:space="preserve"> is addressed by the following XML elements.</w:t>
        </w:r>
      </w:ins>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51D73336"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3EA7E142"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0997A04A" w:rsidR="0097142B" w:rsidDel="003C6C0B" w:rsidRDefault="0097142B" w:rsidP="00136578">
            <w:pPr>
              <w:autoSpaceDE w:val="0"/>
              <w:autoSpaceDN w:val="0"/>
              <w:adjustRightInd w:val="0"/>
              <w:spacing w:after="0"/>
              <w:jc w:val="both"/>
              <w:rPr>
                <w:del w:id="1180" w:author="nick" w:date="2019-10-09T23:44:00Z"/>
                <w:rFonts w:cs="Calibri"/>
                <w:sz w:val="20"/>
                <w:szCs w:val="20"/>
                <w:lang w:eastAsia="en-GB"/>
              </w:rPr>
            </w:pPr>
            <w:del w:id="1181" w:author="nick" w:date="2019-10-09T23:44:00Z">
              <w:r w:rsidDel="003C6C0B">
                <w:rPr>
                  <w:rFonts w:cs="Calibri"/>
                  <w:sz w:val="20"/>
                  <w:szCs w:val="20"/>
                  <w:lang w:eastAsia="en-GB"/>
                </w:rPr>
                <w:delText>Maximum no. of items:</w:delText>
              </w:r>
            </w:del>
          </w:p>
          <w:p w14:paraId="6D8F5A74" w14:textId="18ECE99D" w:rsidR="0097142B" w:rsidDel="003C6C0B" w:rsidRDefault="0097142B" w:rsidP="00136578">
            <w:pPr>
              <w:spacing w:after="0"/>
              <w:jc w:val="both"/>
              <w:rPr>
                <w:del w:id="1182" w:author="nick" w:date="2019-10-09T23:44:00Z"/>
                <w:rFonts w:ascii="Calibri,Italic" w:hAnsi="Calibri,Italic" w:cs="Calibri,Italic"/>
                <w:i/>
                <w:iCs/>
                <w:sz w:val="20"/>
                <w:szCs w:val="20"/>
                <w:lang w:eastAsia="en-GB"/>
              </w:rPr>
            </w:pPr>
            <w:del w:id="1183" w:author="nick" w:date="2019-10-09T23:44:00Z">
              <w:r w:rsidDel="003C6C0B">
                <w:rPr>
                  <w:rFonts w:ascii="Calibri,Italic" w:hAnsi="Calibri,Italic" w:cs="Calibri,Italic"/>
                  <w:i/>
                  <w:iCs/>
                  <w:sz w:val="20"/>
                  <w:szCs w:val="20"/>
                  <w:lang w:eastAsia="en-GB"/>
                </w:rPr>
                <w:delText>cardinality of</w:delText>
              </w:r>
            </w:del>
          </w:p>
          <w:p w14:paraId="26AD7D73" w14:textId="52FFC127" w:rsidR="0097142B" w:rsidRPr="00521850" w:rsidDel="003C6C0B" w:rsidRDefault="0097142B" w:rsidP="00AE3336">
            <w:pPr>
              <w:jc w:val="both"/>
              <w:rPr>
                <w:del w:id="1184" w:author="nick" w:date="2019-10-09T23:44:00Z"/>
                <w:rFonts w:cs="Calibri"/>
                <w:sz w:val="20"/>
                <w:szCs w:val="20"/>
                <w:lang w:eastAsia="en-GB"/>
              </w:rPr>
            </w:pPr>
            <w:del w:id="1185" w:author="nick" w:date="2019-10-09T23:44:00Z">
              <w:r w:rsidRPr="00136578" w:rsidDel="003C6C0B">
                <w:rPr>
                  <w:rStyle w:val="elementdeftypeChar"/>
                </w:rPr>
                <w:delText>&lt;connected_to&gt;</w:delText>
              </w:r>
              <w:r w:rsidRPr="0097142B" w:rsidDel="003C6C0B">
                <w:rPr>
                  <w:rFonts w:asciiTheme="minorHAnsi" w:hAnsiTheme="minorHAnsi" w:cstheme="minorHAnsi"/>
                  <w:iCs/>
                  <w:sz w:val="20"/>
                  <w:szCs w:val="20"/>
                  <w:lang w:eastAsia="en-GB"/>
                </w:rPr>
                <w:delText xml:space="preserve"> - 1</w:delText>
              </w:r>
              <w:r w:rsidR="007E2DCD" w:rsidDel="003C6C0B">
                <w:rPr>
                  <w:rFonts w:asciiTheme="minorHAnsi" w:hAnsiTheme="minorHAnsi" w:cstheme="minorHAnsi"/>
                  <w:iCs/>
                  <w:sz w:val="20"/>
                  <w:szCs w:val="20"/>
                  <w:lang w:eastAsia="en-GB"/>
                </w:rPr>
                <w:delText xml:space="preserve"> </w:delText>
              </w:r>
              <w:r w:rsidR="00AE3336" w:rsidDel="003C6C0B">
                <w:rPr>
                  <w:rFonts w:asciiTheme="minorHAnsi" w:hAnsiTheme="minorHAnsi" w:cstheme="minorHAnsi"/>
                  <w:iCs/>
                  <w:sz w:val="20"/>
                  <w:szCs w:val="20"/>
                  <w:lang w:eastAsia="en-GB"/>
                </w:rPr>
                <w:delText xml:space="preserve"> </w:delText>
              </w:r>
              <w:r w:rsidR="00AE3336" w:rsidRPr="00521850" w:rsidDel="003C6C0B">
                <w:rPr>
                  <w:rFonts w:cs="Calibri"/>
                  <w:sz w:val="20"/>
                  <w:szCs w:val="20"/>
                  <w:lang w:eastAsia="en-GB"/>
                </w:rPr>
                <w:delText>plus an optional</w:delText>
              </w:r>
              <w:r w:rsidR="007E2DCD" w:rsidRPr="00521850" w:rsidDel="003C6C0B">
                <w:rPr>
                  <w:rFonts w:cs="Calibri"/>
                  <w:sz w:val="20"/>
                  <w:szCs w:val="20"/>
                  <w:lang w:eastAsia="en-GB"/>
                </w:rPr>
                <w:delText xml:space="preserve"> contact on “thread”</w:delText>
              </w:r>
            </w:del>
          </w:p>
          <w:p w14:paraId="2F8E08A8" w14:textId="714DBF2D" w:rsidR="00867B7E" w:rsidRPr="0097142B" w:rsidRDefault="00867B7E" w:rsidP="00867B7E">
            <w:pPr>
              <w:jc w:val="both"/>
              <w:rPr>
                <w:rFonts w:asciiTheme="minorHAnsi" w:hAnsiTheme="minorHAnsi" w:cstheme="minorHAnsi"/>
                <w:sz w:val="20"/>
                <w:szCs w:val="20"/>
              </w:rPr>
            </w:pPr>
            <w:del w:id="1186" w:author="nick" w:date="2019-10-09T23:44:00Z">
              <w:r w:rsidRPr="00521850" w:rsidDel="003C6C0B">
                <w:rPr>
                  <w:rFonts w:cs="Calibri"/>
                  <w:sz w:val="20"/>
                  <w:szCs w:val="20"/>
                  <w:lang w:eastAsia="en-GB"/>
                </w:rPr>
                <w:delText xml:space="preserve">see pos. d, in section </w:delText>
              </w:r>
              <w:r w:rsidRPr="00521850" w:rsidDel="003C6C0B">
                <w:rPr>
                  <w:rFonts w:cs="Calibri"/>
                  <w:sz w:val="20"/>
                  <w:szCs w:val="20"/>
                  <w:lang w:eastAsia="en-GB"/>
                </w:rPr>
                <w:fldChar w:fldCharType="begin"/>
              </w:r>
              <w:r w:rsidRPr="00521850" w:rsidDel="003C6C0B">
                <w:rPr>
                  <w:rFonts w:cs="Calibri"/>
                  <w:sz w:val="20"/>
                  <w:szCs w:val="20"/>
                  <w:lang w:eastAsia="en-GB"/>
                </w:rPr>
                <w:delInstrText xml:space="preserve"> REF _Ref4272362 \r \h </w:delInstrText>
              </w:r>
              <w:r w:rsidR="00521850" w:rsidDel="003C6C0B">
                <w:rPr>
                  <w:rFonts w:cs="Calibri"/>
                  <w:sz w:val="20"/>
                  <w:szCs w:val="20"/>
                  <w:lang w:eastAsia="en-GB"/>
                </w:rPr>
                <w:delInstrText xml:space="preserve"> \* MERGEFORMAT </w:delInstrText>
              </w:r>
              <w:r w:rsidRPr="00521850" w:rsidDel="003C6C0B">
                <w:rPr>
                  <w:rFonts w:cs="Calibri"/>
                  <w:sz w:val="20"/>
                  <w:szCs w:val="20"/>
                  <w:lang w:eastAsia="en-GB"/>
                </w:rPr>
              </w:r>
              <w:r w:rsidRPr="00521850" w:rsidDel="003C6C0B">
                <w:rPr>
                  <w:rFonts w:cs="Calibri"/>
                  <w:sz w:val="20"/>
                  <w:szCs w:val="20"/>
                  <w:lang w:eastAsia="en-GB"/>
                </w:rPr>
                <w:fldChar w:fldCharType="separate"/>
              </w:r>
              <w:r w:rsidR="00745DB6" w:rsidRPr="00521850" w:rsidDel="003C6C0B">
                <w:rPr>
                  <w:rFonts w:cs="Calibri"/>
                  <w:sz w:val="20"/>
                  <w:szCs w:val="20"/>
                  <w:lang w:eastAsia="en-GB"/>
                </w:rPr>
                <w:delText>7.5.2</w:delText>
              </w:r>
              <w:r w:rsidRPr="00521850" w:rsidDel="003C6C0B">
                <w:rPr>
                  <w:rFonts w:cs="Calibri"/>
                  <w:sz w:val="20"/>
                  <w:szCs w:val="20"/>
                  <w:lang w:eastAsia="en-GB"/>
                </w:rPr>
                <w:fldChar w:fldCharType="end"/>
              </w:r>
            </w:del>
          </w:p>
        </w:tc>
      </w:tr>
    </w:tbl>
    <w:p w14:paraId="4429D6E5" w14:textId="33B891F8" w:rsidR="00147227" w:rsidRDefault="0097142B" w:rsidP="00B22204">
      <w:pPr>
        <w:pStyle w:val="Caption"/>
        <w:spacing w:before="120"/>
        <w:rPr>
          <w:rFonts w:cs="Calibri"/>
          <w:szCs w:val="22"/>
          <w:lang w:eastAsia="en-GB"/>
        </w:rPr>
      </w:pPr>
      <w:bookmarkStart w:id="1187" w:name="_Toc3566455"/>
      <w:bookmarkStart w:id="1188" w:name="_Toc24726676"/>
      <w:r>
        <w:t xml:space="preserve">Table </w:t>
      </w:r>
      <w:r w:rsidR="00D43112">
        <w:fldChar w:fldCharType="begin"/>
      </w:r>
      <w:r w:rsidR="00D43112">
        <w:instrText xml:space="preserve"> SEQ Table \* ARABIC </w:instrText>
      </w:r>
      <w:r w:rsidR="00D43112">
        <w:fldChar w:fldCharType="separate"/>
      </w:r>
      <w:r w:rsidR="00251FF0">
        <w:rPr>
          <w:noProof/>
        </w:rPr>
        <w:t>48</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1187"/>
      <w:bookmarkEnd w:id="1188"/>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rsidDel="003C6C0B" w14:paraId="6A72BA9F" w14:textId="1510C954" w:rsidTr="006C2299">
        <w:trPr>
          <w:jc w:val="center"/>
          <w:del w:id="1189" w:author="nick" w:date="2019-10-09T23:44:00Z"/>
        </w:trPr>
        <w:tc>
          <w:tcPr>
            <w:tcW w:w="1526" w:type="dxa"/>
            <w:shd w:val="clear" w:color="auto" w:fill="auto"/>
          </w:tcPr>
          <w:p w14:paraId="7F5C430B" w14:textId="37EFA541" w:rsidR="004B2578" w:rsidRPr="00226A3F" w:rsidDel="003C6C0B" w:rsidRDefault="00AA6F36" w:rsidP="00817E05">
            <w:pPr>
              <w:rPr>
                <w:del w:id="1190" w:author="nick" w:date="2019-10-09T23:44:00Z"/>
                <w:sz w:val="20"/>
                <w:szCs w:val="20"/>
              </w:rPr>
            </w:pPr>
            <w:del w:id="1191" w:author="nick" w:date="2019-10-09T23:44:00Z">
              <w:r w:rsidDel="003C6C0B">
                <w:rPr>
                  <w:sz w:val="20"/>
                  <w:szCs w:val="20"/>
                </w:rPr>
                <w:delText>index</w:delText>
              </w:r>
            </w:del>
          </w:p>
        </w:tc>
        <w:tc>
          <w:tcPr>
            <w:tcW w:w="1365" w:type="dxa"/>
            <w:shd w:val="clear" w:color="auto" w:fill="auto"/>
          </w:tcPr>
          <w:p w14:paraId="11850897" w14:textId="3C6C61B5" w:rsidR="004B2578" w:rsidRPr="00226A3F" w:rsidDel="003C6C0B" w:rsidRDefault="00AA6F36" w:rsidP="00817E05">
            <w:pPr>
              <w:rPr>
                <w:del w:id="1192" w:author="nick" w:date="2019-10-09T23:44:00Z"/>
                <w:sz w:val="20"/>
                <w:szCs w:val="20"/>
              </w:rPr>
            </w:pPr>
            <w:del w:id="1193" w:author="nick" w:date="2019-10-09T23:44:00Z">
              <w:r w:rsidDel="003C6C0B">
                <w:rPr>
                  <w:sz w:val="20"/>
                  <w:szCs w:val="20"/>
                </w:rPr>
                <w:delText>Integer</w:delText>
              </w:r>
            </w:del>
          </w:p>
        </w:tc>
        <w:tc>
          <w:tcPr>
            <w:tcW w:w="1559" w:type="dxa"/>
          </w:tcPr>
          <w:p w14:paraId="37A74B9E" w14:textId="38409A54" w:rsidR="004B2578" w:rsidRPr="00226A3F" w:rsidDel="003C6C0B" w:rsidRDefault="006C2299" w:rsidP="00817E05">
            <w:pPr>
              <w:rPr>
                <w:del w:id="1194" w:author="nick" w:date="2019-10-09T23:44:00Z"/>
                <w:sz w:val="20"/>
                <w:szCs w:val="20"/>
              </w:rPr>
            </w:pPr>
            <w:del w:id="1195" w:author="nick" w:date="2019-10-09T23:44:00Z">
              <w:r w:rsidDel="003C6C0B">
                <w:rPr>
                  <w:sz w:val="20"/>
                  <w:szCs w:val="20"/>
                </w:rPr>
                <w:delText>&gt; 0</w:delText>
              </w:r>
            </w:del>
          </w:p>
        </w:tc>
        <w:tc>
          <w:tcPr>
            <w:tcW w:w="993" w:type="dxa"/>
            <w:shd w:val="clear" w:color="auto" w:fill="auto"/>
          </w:tcPr>
          <w:p w14:paraId="280CC02C" w14:textId="79103502" w:rsidR="004B2578" w:rsidRPr="00226A3F" w:rsidDel="003C6C0B" w:rsidRDefault="006C2299" w:rsidP="00817E05">
            <w:pPr>
              <w:rPr>
                <w:del w:id="1196" w:author="nick" w:date="2019-10-09T23:44:00Z"/>
                <w:sz w:val="20"/>
                <w:szCs w:val="20"/>
              </w:rPr>
            </w:pPr>
            <w:del w:id="1197" w:author="nick" w:date="2019-10-09T23:44:00Z">
              <w:r w:rsidDel="003C6C0B">
                <w:rPr>
                  <w:sz w:val="20"/>
                  <w:szCs w:val="20"/>
                </w:rPr>
                <w:delText>Optional</w:delText>
              </w:r>
            </w:del>
          </w:p>
        </w:tc>
        <w:tc>
          <w:tcPr>
            <w:tcW w:w="3454" w:type="dxa"/>
            <w:shd w:val="clear" w:color="auto" w:fill="auto"/>
          </w:tcPr>
          <w:p w14:paraId="0C350E50" w14:textId="080DD0D2" w:rsidR="004B2578" w:rsidRPr="00226A3F" w:rsidDel="003C6C0B" w:rsidRDefault="0009096F" w:rsidP="00B61FD3">
            <w:pPr>
              <w:autoSpaceDE w:val="0"/>
              <w:autoSpaceDN w:val="0"/>
              <w:adjustRightInd w:val="0"/>
              <w:spacing w:after="0"/>
              <w:jc w:val="both"/>
              <w:rPr>
                <w:del w:id="1198" w:author="nick" w:date="2019-10-09T23:44:00Z"/>
                <w:sz w:val="20"/>
                <w:szCs w:val="20"/>
              </w:rPr>
            </w:pPr>
            <w:del w:id="1199" w:author="nick" w:date="2019-10-09T23:44:00Z">
              <w:r w:rsidDel="003C6C0B">
                <w:rPr>
                  <w:rFonts w:cs="Calibri"/>
                  <w:sz w:val="20"/>
                  <w:szCs w:val="20"/>
                  <w:lang w:eastAsia="en-GB"/>
                </w:rPr>
                <w:delText xml:space="preserve">Must be one of the indices defined in </w:delText>
              </w:r>
              <w:r w:rsidRPr="00136578" w:rsidDel="003C6C0B">
                <w:rPr>
                  <w:rStyle w:val="elementdeftypeChar"/>
                </w:rPr>
                <w:delText>&lt;connected_to&gt;</w:delText>
              </w:r>
              <w:r w:rsidRPr="0009096F" w:rsidDel="003C6C0B">
                <w:rPr>
                  <w:rFonts w:asciiTheme="minorHAnsi" w:hAnsiTheme="minorHAnsi" w:cstheme="minorHAnsi"/>
                  <w:sz w:val="20"/>
                  <w:szCs w:val="20"/>
                  <w:lang w:eastAsia="en-GB"/>
                </w:rPr>
                <w:delText>,</w:delText>
              </w:r>
              <w:r w:rsidDel="003C6C0B">
                <w:rPr>
                  <w:rFonts w:cs="Calibri"/>
                  <w:sz w:val="20"/>
                  <w:szCs w:val="20"/>
                  <w:lang w:eastAsia="en-GB"/>
                </w:rPr>
                <w:delText xml:space="preserve"> but not the last one of them.</w:delText>
              </w:r>
              <w:r w:rsidR="00B61FD3" w:rsidDel="003C6C0B">
                <w:rPr>
                  <w:rFonts w:cs="Calibri"/>
                  <w:sz w:val="20"/>
                  <w:szCs w:val="20"/>
                  <w:lang w:eastAsia="en-GB"/>
                </w:rPr>
                <w:delText xml:space="preserve"> </w:delText>
              </w:r>
              <w:r w:rsidDel="003C6C0B">
                <w:rPr>
                  <w:rFonts w:cs="Calibri"/>
                  <w:sz w:val="20"/>
                  <w:szCs w:val="20"/>
                  <w:lang w:eastAsia="en-GB"/>
                </w:rPr>
                <w:delText>Any specific index may occur not more than once.</w:delText>
              </w:r>
            </w:del>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3544123B" w:rsidR="004B2578" w:rsidRDefault="00194316" w:rsidP="006C2299">
            <w:pPr>
              <w:spacing w:after="0"/>
              <w:rPr>
                <w:sz w:val="20"/>
                <w:szCs w:val="20"/>
              </w:rPr>
            </w:pPr>
            <w:r>
              <w:rPr>
                <w:sz w:val="20"/>
                <w:szCs w:val="20"/>
              </w:rPr>
              <w:t>"</w:t>
            </w:r>
            <w:r w:rsidR="006C2299">
              <w:rPr>
                <w:sz w:val="20"/>
                <w:szCs w:val="20"/>
              </w:rPr>
              <w:t>false</w:t>
            </w:r>
            <w:r>
              <w:rPr>
                <w:sz w:val="20"/>
                <w:szCs w:val="20"/>
              </w:rPr>
              <w:t>"</w:t>
            </w:r>
            <w:r w:rsidR="006C2299">
              <w:rPr>
                <w:sz w:val="20"/>
                <w:szCs w:val="20"/>
              </w:rPr>
              <w:t xml:space="preserve"> (default)</w:t>
            </w:r>
          </w:p>
          <w:p w14:paraId="1E4427C5" w14:textId="2C8D5782" w:rsidR="006C2299" w:rsidRPr="00226A3F" w:rsidRDefault="00194316" w:rsidP="006C2299">
            <w:pPr>
              <w:spacing w:after="0"/>
              <w:rPr>
                <w:sz w:val="20"/>
                <w:szCs w:val="20"/>
              </w:rPr>
            </w:pPr>
            <w:r>
              <w:rPr>
                <w:sz w:val="20"/>
                <w:szCs w:val="20"/>
              </w:rPr>
              <w:t>"</w:t>
            </w:r>
            <w:r w:rsidR="006C2299">
              <w:rPr>
                <w:sz w:val="20"/>
                <w:szCs w:val="20"/>
              </w:rPr>
              <w:t>true</w:t>
            </w:r>
            <w:r>
              <w:rPr>
                <w:sz w:val="20"/>
                <w:szCs w:val="20"/>
              </w:rPr>
              <w:t>"</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7CCF0E4E" w:rsidR="003C6C0B" w:rsidRDefault="0009096F" w:rsidP="00136578">
            <w:pPr>
              <w:autoSpaceDE w:val="0"/>
              <w:autoSpaceDN w:val="0"/>
              <w:adjustRightInd w:val="0"/>
              <w:spacing w:after="0"/>
              <w:jc w:val="both"/>
              <w:rPr>
                <w:ins w:id="1200" w:author="nick" w:date="2019-10-09T23:47:00Z"/>
                <w:rFonts w:cs="Calibri"/>
                <w:sz w:val="20"/>
                <w:szCs w:val="20"/>
                <w:lang w:eastAsia="en-GB"/>
              </w:rPr>
            </w:pPr>
            <w:del w:id="1201" w:author="nick" w:date="2019-10-09T23:46:00Z">
              <w:r w:rsidDel="003C6C0B">
                <w:rPr>
                  <w:rFonts w:cs="Calibri"/>
                  <w:sz w:val="20"/>
                  <w:szCs w:val="20"/>
                  <w:lang w:eastAsia="en-GB"/>
                </w:rPr>
                <w:delText>If “true”, attribute index is</w:delText>
              </w:r>
              <w:r w:rsidR="00136578" w:rsidDel="003C6C0B">
                <w:rPr>
                  <w:rFonts w:cs="Calibri"/>
                  <w:sz w:val="20"/>
                  <w:szCs w:val="20"/>
                  <w:lang w:eastAsia="en-GB"/>
                </w:rPr>
                <w:delText xml:space="preserve"> </w:delText>
              </w:r>
              <w:r w:rsidDel="003C6C0B">
                <w:rPr>
                  <w:rFonts w:cs="Calibri"/>
                  <w:sz w:val="20"/>
                  <w:szCs w:val="20"/>
                  <w:lang w:eastAsia="en-GB"/>
                </w:rPr>
                <w:delText>ignored.</w:delText>
              </w:r>
            </w:del>
            <w:ins w:id="1202" w:author="nick" w:date="2019-10-09T23:46:00Z">
              <w:r w:rsidR="003C6C0B">
                <w:rPr>
                  <w:rFonts w:cs="Calibri"/>
                  <w:sz w:val="20"/>
                  <w:szCs w:val="20"/>
                  <w:lang w:eastAsia="en-GB"/>
                </w:rPr>
                <w:t xml:space="preserve">Should always be </w:t>
              </w:r>
            </w:ins>
            <w:ins w:id="1203" w:author="nick" w:date="2019-11-24T12:20:00Z">
              <w:r w:rsidR="00194316">
                <w:rPr>
                  <w:rFonts w:cs="Calibri"/>
                  <w:sz w:val="20"/>
                  <w:szCs w:val="20"/>
                  <w:lang w:eastAsia="en-GB"/>
                </w:rPr>
                <w:t>"</w:t>
              </w:r>
            </w:ins>
            <w:ins w:id="1204" w:author="nick" w:date="2019-10-09T23:46:00Z">
              <w:r w:rsidR="003C6C0B">
                <w:rPr>
                  <w:rFonts w:cs="Calibri"/>
                  <w:sz w:val="20"/>
                  <w:szCs w:val="20"/>
                  <w:lang w:eastAsia="en-GB"/>
                </w:rPr>
                <w:t>true</w:t>
              </w:r>
            </w:ins>
            <w:ins w:id="1205" w:author="nick" w:date="2019-11-24T12:20:00Z">
              <w:r w:rsidR="00194316">
                <w:rPr>
                  <w:rFonts w:cs="Calibri"/>
                  <w:sz w:val="20"/>
                  <w:szCs w:val="20"/>
                  <w:lang w:eastAsia="en-GB"/>
                </w:rPr>
                <w:t>"</w:t>
              </w:r>
            </w:ins>
            <w:ins w:id="1206" w:author="nick" w:date="2019-10-09T23:46:00Z">
              <w:r w:rsidR="003C6C0B">
                <w:rPr>
                  <w:rFonts w:cs="Calibri"/>
                  <w:sz w:val="20"/>
                  <w:szCs w:val="20"/>
                  <w:lang w:eastAsia="en-GB"/>
                </w:rPr>
                <w:t>.</w:t>
              </w:r>
            </w:ins>
          </w:p>
          <w:p w14:paraId="6C6D9D0D" w14:textId="437AAE44" w:rsidR="004B2578" w:rsidRPr="00226A3F" w:rsidRDefault="00194316" w:rsidP="00C15EC9">
            <w:pPr>
              <w:autoSpaceDE w:val="0"/>
              <w:autoSpaceDN w:val="0"/>
              <w:adjustRightInd w:val="0"/>
              <w:spacing w:after="0"/>
              <w:rPr>
                <w:sz w:val="20"/>
                <w:szCs w:val="20"/>
              </w:rPr>
            </w:pPr>
            <w:ins w:id="1207" w:author="nick" w:date="2019-11-24T12:20:00Z">
              <w:r>
                <w:rPr>
                  <w:rFonts w:cs="Calibri"/>
                  <w:sz w:val="20"/>
                  <w:szCs w:val="20"/>
                  <w:lang w:eastAsia="en-GB"/>
                </w:rPr>
                <w:t>"</w:t>
              </w:r>
            </w:ins>
            <w:proofErr w:type="gramStart"/>
            <w:ins w:id="1208" w:author="nick" w:date="2019-10-09T23:46:00Z">
              <w:r w:rsidR="003C6C0B">
                <w:rPr>
                  <w:rFonts w:cs="Calibri"/>
                  <w:sz w:val="20"/>
                  <w:szCs w:val="20"/>
                  <w:lang w:eastAsia="en-GB"/>
                </w:rPr>
                <w:t>false</w:t>
              </w:r>
            </w:ins>
            <w:proofErr w:type="gramEnd"/>
            <w:ins w:id="1209" w:author="nick" w:date="2019-11-24T12:20:00Z">
              <w:r>
                <w:rPr>
                  <w:rFonts w:cs="Calibri"/>
                  <w:sz w:val="20"/>
                  <w:szCs w:val="20"/>
                  <w:lang w:eastAsia="en-GB"/>
                </w:rPr>
                <w:t>"</w:t>
              </w:r>
            </w:ins>
            <w:ins w:id="1210" w:author="nick" w:date="2019-10-09T23:46:00Z">
              <w:r w:rsidR="003C6C0B">
                <w:rPr>
                  <w:rFonts w:cs="Calibri"/>
                  <w:sz w:val="20"/>
                  <w:szCs w:val="20"/>
                  <w:lang w:eastAsia="en-GB"/>
                </w:rPr>
                <w:t xml:space="preserve"> </w:t>
              </w:r>
            </w:ins>
            <w:ins w:id="1211" w:author="nick" w:date="2019-10-09T23:47:00Z">
              <w:r w:rsidR="003C6C0B">
                <w:rPr>
                  <w:rFonts w:cs="Calibri"/>
                  <w:sz w:val="20"/>
                  <w:szCs w:val="20"/>
                  <w:lang w:eastAsia="en-GB"/>
                </w:rPr>
                <w:t xml:space="preserve">is reserved </w:t>
              </w:r>
            </w:ins>
            <w:ins w:id="1212" w:author="nick" w:date="2019-10-09T23:46:00Z">
              <w:r w:rsidR="003C6C0B">
                <w:rPr>
                  <w:rFonts w:cs="Calibri"/>
                  <w:sz w:val="20"/>
                  <w:szCs w:val="20"/>
                  <w:lang w:eastAsia="en-GB"/>
                </w:rPr>
                <w:t>for future, alternative contact types.</w:t>
              </w:r>
            </w:ins>
          </w:p>
        </w:tc>
      </w:tr>
      <w:tr w:rsidR="00C15EC9" w:rsidRPr="00226A3F" w14:paraId="39133612" w14:textId="77777777" w:rsidTr="00C15EC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C15EC9" w:rsidRPr="00226A3F" w:rsidRDefault="00C15EC9"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C15EC9" w:rsidRPr="00226A3F" w:rsidRDefault="00C15EC9" w:rsidP="00817E05">
            <w:pPr>
              <w:rPr>
                <w:sz w:val="20"/>
                <w:szCs w:val="20"/>
              </w:rPr>
            </w:pPr>
            <w:r>
              <w:rPr>
                <w:sz w:val="20"/>
                <w:szCs w:val="20"/>
              </w:rPr>
              <w:t>Optional</w:t>
            </w:r>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4DD5D6AF" w14:textId="77777777" w:rsidR="00C15EC9" w:rsidRPr="00226A3F" w:rsidDel="00C15EC9" w:rsidRDefault="00C15EC9" w:rsidP="00C15EC9">
            <w:pPr>
              <w:autoSpaceDE w:val="0"/>
              <w:autoSpaceDN w:val="0"/>
              <w:adjustRightInd w:val="0"/>
              <w:spacing w:after="0"/>
              <w:rPr>
                <w:del w:id="1213" w:author="nick" w:date="2019-10-09T23:53:00Z"/>
                <w:sz w:val="20"/>
                <w:szCs w:val="20"/>
              </w:rPr>
            </w:pPr>
            <w:r>
              <w:rPr>
                <w:rFonts w:cs="Calibri"/>
                <w:sz w:val="20"/>
                <w:szCs w:val="20"/>
                <w:lang w:eastAsia="en-GB"/>
              </w:rPr>
              <w:t>At least one of these two friction coefficients has to be specified.</w:t>
            </w:r>
          </w:p>
          <w:p w14:paraId="2C75AA4E" w14:textId="1F99CE02" w:rsidR="00C15EC9" w:rsidRPr="00226A3F" w:rsidRDefault="00C15EC9" w:rsidP="00C15EC9">
            <w:pPr>
              <w:autoSpaceDE w:val="0"/>
              <w:autoSpaceDN w:val="0"/>
              <w:adjustRightInd w:val="0"/>
              <w:spacing w:after="0"/>
              <w:rPr>
                <w:sz w:val="20"/>
                <w:szCs w:val="20"/>
              </w:rPr>
            </w:pPr>
            <w:del w:id="1214" w:author="nick" w:date="2019-10-09T23:52:00Z">
              <w:r w:rsidDel="00C15EC9">
                <w:rPr>
                  <w:rFonts w:cs="Calibri"/>
                  <w:sz w:val="20"/>
                  <w:szCs w:val="20"/>
                  <w:lang w:eastAsia="en-GB"/>
                </w:rPr>
                <w:delText>See above.</w:delText>
              </w:r>
            </w:del>
          </w:p>
        </w:tc>
      </w:tr>
      <w:tr w:rsidR="00C15EC9" w:rsidRPr="00226A3F" w14:paraId="07119B14" w14:textId="77777777" w:rsidTr="007E22E1">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C15EC9" w:rsidRPr="00226A3F" w:rsidRDefault="00C15EC9"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C15EC9" w:rsidRPr="00226A3F" w:rsidRDefault="00C15EC9" w:rsidP="00817E05">
            <w:pPr>
              <w:rPr>
                <w:sz w:val="20"/>
                <w:szCs w:val="20"/>
              </w:rPr>
            </w:pPr>
            <w:r>
              <w:rPr>
                <w:sz w:val="20"/>
                <w:szCs w:val="20"/>
              </w:rPr>
              <w:t>Optional</w:t>
            </w:r>
          </w:p>
        </w:tc>
        <w:tc>
          <w:tcPr>
            <w:tcW w:w="3454" w:type="dxa"/>
            <w:vMerge/>
            <w:tcBorders>
              <w:left w:val="single" w:sz="4" w:space="0" w:color="000000"/>
              <w:bottom w:val="single" w:sz="8" w:space="0" w:color="000000"/>
              <w:right w:val="single" w:sz="8" w:space="0" w:color="000000"/>
            </w:tcBorders>
            <w:shd w:val="clear" w:color="auto" w:fill="auto"/>
          </w:tcPr>
          <w:p w14:paraId="25E96D44" w14:textId="32FA77E2" w:rsidR="00C15EC9" w:rsidRPr="00226A3F" w:rsidRDefault="00C15EC9" w:rsidP="00136578">
            <w:pPr>
              <w:jc w:val="both"/>
              <w:rPr>
                <w:sz w:val="20"/>
                <w:szCs w:val="20"/>
              </w:rPr>
            </w:pPr>
          </w:p>
        </w:tc>
      </w:tr>
    </w:tbl>
    <w:p w14:paraId="49770BC8" w14:textId="4AC4A8D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1215" w:name="_Toc3566456"/>
      <w:bookmarkStart w:id="1216" w:name="_Toc24726677"/>
      <w:r>
        <w:t xml:space="preserve">Table </w:t>
      </w:r>
      <w:r w:rsidR="00D43112">
        <w:fldChar w:fldCharType="begin"/>
      </w:r>
      <w:r w:rsidR="00D43112">
        <w:instrText xml:space="preserve"> SEQ Table \* ARABIC </w:instrText>
      </w:r>
      <w:r w:rsidR="00D43112">
        <w:fldChar w:fldCharType="separate"/>
      </w:r>
      <w:r w:rsidR="00251FF0">
        <w:rPr>
          <w:noProof/>
        </w:rPr>
        <w:t>49</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1215"/>
      <w:bookmarkEnd w:id="1216"/>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48CAD719" w:rsidR="006C2299" w:rsidRPr="006C2299" w:rsidDel="003C6C0B" w:rsidRDefault="006C2299" w:rsidP="00B90690">
      <w:pPr>
        <w:pStyle w:val="ListParagraph"/>
        <w:numPr>
          <w:ilvl w:val="0"/>
          <w:numId w:val="33"/>
        </w:numPr>
        <w:autoSpaceDE w:val="0"/>
        <w:autoSpaceDN w:val="0"/>
        <w:adjustRightInd w:val="0"/>
        <w:jc w:val="both"/>
        <w:rPr>
          <w:del w:id="1217" w:author="nick" w:date="2019-10-09T23:48:00Z"/>
          <w:rFonts w:cs="Calibri"/>
          <w:lang w:val="en-US" w:eastAsia="en-GB"/>
        </w:rPr>
      </w:pPr>
      <w:del w:id="1218" w:author="nick" w:date="2019-10-09T23:48:00Z">
        <w:r w:rsidRPr="00656253" w:rsidDel="003C6C0B">
          <w:rPr>
            <w:rStyle w:val="elementdeftypeChar"/>
          </w:rPr>
          <w:delText>index</w:delText>
        </w:r>
        <w:r w:rsidRPr="006C2299" w:rsidDel="003C6C0B">
          <w:rPr>
            <w:rFonts w:cs="Calibri"/>
            <w:lang w:val="en-US" w:eastAsia="en-GB"/>
          </w:rPr>
          <w:delText xml:space="preserve">: This </w:delText>
        </w:r>
        <w:r w:rsidR="00530983" w:rsidRPr="00530983" w:rsidDel="003C6C0B">
          <w:rPr>
            <w:rStyle w:val="elementdeftypeChar"/>
          </w:rPr>
          <w:delText>&lt;contact</w:delText>
        </w:r>
        <w:r w:rsidR="00656253" w:rsidDel="003C6C0B">
          <w:rPr>
            <w:rStyle w:val="elementdeftypeChar"/>
          </w:rPr>
          <w:delText>/</w:delText>
        </w:r>
        <w:r w:rsidRPr="00530983" w:rsidDel="003C6C0B">
          <w:rPr>
            <w:rStyle w:val="elementdeftypeChar"/>
          </w:rPr>
          <w:delText>&gt;</w:delText>
        </w:r>
        <w:r w:rsidRPr="006C2299" w:rsidDel="003C6C0B">
          <w:rPr>
            <w:rFonts w:ascii="Courier" w:hAnsi="Courier" w:cs="Courier"/>
            <w:b/>
            <w:bCs/>
            <w:i/>
            <w:iCs/>
            <w:sz w:val="18"/>
            <w:szCs w:val="18"/>
            <w:lang w:val="en-US" w:eastAsia="en-GB"/>
          </w:rPr>
          <w:delText xml:space="preserve"> </w:delText>
        </w:r>
        <w:r w:rsidR="00D30F27" w:rsidDel="003C6C0B">
          <w:rPr>
            <w:rFonts w:cs="Calibri"/>
            <w:lang w:val="en-US" w:eastAsia="en-GB"/>
          </w:rPr>
          <w:delText>attribute</w:delText>
        </w:r>
        <w:r w:rsidRPr="006C2299" w:rsidDel="003C6C0B">
          <w:rPr>
            <w:rFonts w:cs="Calibri"/>
            <w:lang w:val="en-US" w:eastAsia="en-GB"/>
          </w:rPr>
          <w:delText xml:space="preserve"> refers to the contact between the flange partner with  this index (see section</w:delText>
        </w:r>
        <w:r w:rsidR="00EE3359" w:rsidDel="003C6C0B">
          <w:rPr>
            <w:rFonts w:cs="Calibri"/>
            <w:lang w:val="en-US" w:eastAsia="en-GB"/>
          </w:rPr>
          <w:delText xml:space="preserve"> </w:delText>
        </w:r>
        <w:r w:rsidR="00EE3359" w:rsidDel="003C6C0B">
          <w:rPr>
            <w:rFonts w:cs="Calibri"/>
            <w:lang w:eastAsia="en-GB"/>
          </w:rPr>
          <w:fldChar w:fldCharType="begin"/>
        </w:r>
        <w:r w:rsidR="00EE3359" w:rsidDel="003C6C0B">
          <w:rPr>
            <w:rFonts w:cs="Calibri"/>
            <w:lang w:val="en-US" w:eastAsia="en-GB"/>
          </w:rPr>
          <w:delInstrText xml:space="preserve"> REF _Ref428791371 \r \h </w:delInstrText>
        </w:r>
        <w:r w:rsidR="00EE3359" w:rsidDel="003C6C0B">
          <w:rPr>
            <w:rFonts w:cs="Calibri"/>
            <w:lang w:eastAsia="en-GB"/>
          </w:rPr>
        </w:r>
        <w:r w:rsidR="00EE3359" w:rsidDel="003C6C0B">
          <w:rPr>
            <w:rFonts w:cs="Calibri"/>
            <w:lang w:eastAsia="en-GB"/>
          </w:rPr>
          <w:fldChar w:fldCharType="separate"/>
        </w:r>
        <w:r w:rsidR="00745DB6" w:rsidDel="003C6C0B">
          <w:rPr>
            <w:rFonts w:cs="Calibri"/>
            <w:lang w:val="en-US" w:eastAsia="en-GB"/>
          </w:rPr>
          <w:delText>5.3.1.1</w:delText>
        </w:r>
        <w:r w:rsidR="00EE3359" w:rsidDel="003C6C0B">
          <w:rPr>
            <w:rFonts w:cs="Calibri"/>
            <w:lang w:eastAsia="en-GB"/>
          </w:rPr>
          <w:fldChar w:fldCharType="end"/>
        </w:r>
        <w:r w:rsidRPr="006C2299" w:rsidDel="003C6C0B">
          <w:rPr>
            <w:rFonts w:cs="Calibri"/>
            <w:lang w:val="en-US" w:eastAsia="en-GB"/>
          </w:rPr>
          <w:delText>) and the following one.</w:delText>
        </w:r>
      </w:del>
    </w:p>
    <w:p w14:paraId="5068AF8E" w14:textId="70C4C251" w:rsidR="006C2299" w:rsidDel="003C6C0B" w:rsidRDefault="006C2299" w:rsidP="006C4411">
      <w:pPr>
        <w:autoSpaceDE w:val="0"/>
        <w:autoSpaceDN w:val="0"/>
        <w:adjustRightInd w:val="0"/>
        <w:spacing w:after="0"/>
        <w:ind w:left="709"/>
        <w:jc w:val="both"/>
        <w:rPr>
          <w:del w:id="1219" w:author="nick" w:date="2019-10-09T23:48:00Z"/>
          <w:rFonts w:cs="Calibri"/>
          <w:szCs w:val="22"/>
          <w:lang w:eastAsia="en-GB"/>
        </w:rPr>
      </w:pPr>
      <w:del w:id="1220" w:author="nick" w:date="2019-10-09T23:48:00Z">
        <w:r w:rsidDel="003C6C0B">
          <w:rPr>
            <w:rFonts w:cs="Calibri"/>
            <w:szCs w:val="22"/>
            <w:lang w:eastAsia="en-GB"/>
          </w:rPr>
          <w:lastRenderedPageBreak/>
          <w:delText xml:space="preserve">Notice that this constitutes the only place in χMCF, where ordering (i. e. correct ascending numbering sequence) of part indices within </w:delText>
        </w:r>
        <w:r w:rsidR="006C4411" w:rsidRPr="006C4411" w:rsidDel="003C6C0B">
          <w:rPr>
            <w:rStyle w:val="elementdeftypeChar"/>
          </w:rPr>
          <w:delText>&lt;connected_to</w:delText>
        </w:r>
        <w:r w:rsidRPr="006C4411" w:rsidDel="003C6C0B">
          <w:rPr>
            <w:rStyle w:val="elementdeftypeChar"/>
          </w:rPr>
          <w:delText>&gt;</w:delText>
        </w:r>
        <w:r w:rsidRPr="006C4411" w:rsidDel="003C6C0B">
          <w:rPr>
            <w:rFonts w:cs="Calibri"/>
            <w:szCs w:val="22"/>
            <w:lang w:eastAsia="en-GB"/>
          </w:rPr>
          <w:delText xml:space="preserve"> </w:delText>
        </w:r>
        <w:r w:rsidDel="003C6C0B">
          <w:rPr>
            <w:rFonts w:cs="Calibri"/>
            <w:szCs w:val="22"/>
            <w:lang w:eastAsia="en-GB"/>
          </w:rPr>
          <w:delText>element matters!</w:delText>
        </w:r>
      </w:del>
    </w:p>
    <w:p w14:paraId="5B23C821" w14:textId="6AD9912F"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proofErr w:type="gramStart"/>
      <w:r w:rsidRPr="00656253">
        <w:rPr>
          <w:rStyle w:val="elementdeftypeChar"/>
        </w:rPr>
        <w:t>thread</w:t>
      </w:r>
      <w:proofErr w:type="gramEnd"/>
      <w:r w:rsidRPr="006C2299">
        <w:rPr>
          <w:rFonts w:cs="Calibri"/>
          <w:lang w:val="en-US" w:eastAsia="en-GB"/>
        </w:rPr>
        <w:t xml:space="preserve">: Value </w:t>
      </w:r>
      <w:r w:rsidR="00194316">
        <w:rPr>
          <w:rFonts w:cs="Calibri"/>
          <w:lang w:val="en-US" w:eastAsia="en-GB"/>
        </w:rPr>
        <w:t>"</w:t>
      </w:r>
      <w:r w:rsidRPr="006C2299">
        <w:rPr>
          <w:rFonts w:cs="Calibri"/>
          <w:lang w:val="en-US" w:eastAsia="en-GB"/>
        </w:rPr>
        <w:t>true</w:t>
      </w:r>
      <w:r w:rsidR="00194316">
        <w:rPr>
          <w:rFonts w:cs="Calibri"/>
          <w:lang w:val="en-US" w:eastAsia="en-GB"/>
        </w:rPr>
        <w:t>"</w:t>
      </w:r>
      <w:r w:rsidRPr="006C2299">
        <w:rPr>
          <w:rFonts w:cs="Calibri"/>
          <w:lang w:val="en-US" w:eastAsia="en-GB"/>
        </w:rPr>
        <w:t xml:space="preserve"> indicates that the contact is between the outer thread of a screw/bolt and the inner thread of a nut/cut thread. </w:t>
      </w:r>
      <w:del w:id="1221" w:author="nick" w:date="2019-10-09T23:48:00Z">
        <w:r w:rsidDel="003C6C0B">
          <w:rPr>
            <w:rFonts w:cs="Calibri"/>
            <w:lang w:eastAsia="en-GB"/>
          </w:rPr>
          <w:delText>Then</w:delText>
        </w:r>
        <w:r w:rsidR="006C4411" w:rsidDel="003C6C0B">
          <w:rPr>
            <w:rFonts w:cs="Calibri"/>
            <w:lang w:eastAsia="en-GB"/>
          </w:rPr>
          <w:delText xml:space="preserve"> the</w:delText>
        </w:r>
        <w:r w:rsidRPr="006C2299" w:rsidDel="003C6C0B">
          <w:rPr>
            <w:rFonts w:cs="Calibri"/>
            <w:lang w:eastAsia="en-GB"/>
          </w:rPr>
          <w:delText xml:space="preserve"> attribute </w:delText>
        </w:r>
        <w:r w:rsidRPr="006C4411" w:rsidDel="003C6C0B">
          <w:rPr>
            <w:rStyle w:val="elementdeftypeChar"/>
          </w:rPr>
          <w:delText>index</w:delText>
        </w:r>
        <w:r w:rsidRPr="006C2299" w:rsidDel="003C6C0B">
          <w:rPr>
            <w:rFonts w:cs="Calibri"/>
            <w:lang w:eastAsia="en-GB"/>
          </w:rPr>
          <w:delText xml:space="preserve"> is ignored.</w:delText>
        </w:r>
      </w:del>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0CC5C7CC" w14:textId="1CC9EFD0" w:rsidR="00F20EA0"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static_friction=</w:t>
      </w:r>
      <w:r w:rsidR="00194316">
        <w:t>"</w:t>
      </w:r>
      <w:r>
        <w:t>0.8</w:t>
      </w:r>
      <w:r w:rsidR="00194316">
        <w:t>"</w:t>
      </w:r>
      <w:r>
        <w:t xml:space="preserve"> &gt;</w:t>
      </w:r>
    </w:p>
    <w:p w14:paraId="7EBC65CD" w14:textId="3A6EFA40" w:rsidR="002C46F8" w:rsidRDefault="00F20EA0" w:rsidP="002C46F8">
      <w:pPr>
        <w:pStyle w:val="XMLCode"/>
        <w:keepNext/>
        <w:keepLines/>
      </w:pPr>
      <w:r>
        <w:t xml:space="preserve">          </w:t>
      </w:r>
      <w:r w:rsidR="002C46F8">
        <w:t>&lt;normal_direction x=</w:t>
      </w:r>
      <w:r w:rsidR="00194316">
        <w:t>"</w:t>
      </w:r>
      <w:r w:rsidR="002C46F8">
        <w:t>0</w:t>
      </w:r>
      <w:r w:rsidR="00194316">
        <w:t>"</w:t>
      </w:r>
      <w:r w:rsidR="002C46F8">
        <w:t xml:space="preserve"> y=</w:t>
      </w:r>
      <w:r w:rsidR="00194316">
        <w:t>"</w:t>
      </w:r>
      <w:r w:rsidR="002C46F8">
        <w:t>0</w:t>
      </w:r>
      <w:r w:rsidR="00194316">
        <w:t>"</w:t>
      </w:r>
      <w:r w:rsidR="002C46F8">
        <w:t xml:space="preserve"> z=</w:t>
      </w:r>
      <w:r w:rsidR="00194316">
        <w:t>"</w:t>
      </w:r>
      <w:r w:rsidR="002C46F8">
        <w:t>-10</w:t>
      </w:r>
      <w:r w:rsidR="00194316">
        <w:t>"</w:t>
      </w:r>
      <w:r w:rsidR="002C46F8">
        <w:t>/&gt;</w:t>
      </w:r>
    </w:p>
    <w:p w14:paraId="1C9A6C9A" w14:textId="007F44D7" w:rsidR="002C46F8" w:rsidRPr="002C46F8" w:rsidRDefault="00F20EA0" w:rsidP="002C46F8">
      <w:pPr>
        <w:pStyle w:val="XMLCode"/>
        <w:keepNext/>
        <w:keepLines/>
        <w:rPr>
          <w:color w:val="FF0000"/>
        </w:rPr>
      </w:pPr>
      <w:r>
        <w:rPr>
          <w:color w:val="FF0000"/>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163EC52E"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ins w:id="1222" w:author="nick" w:date="2019-10-10T00:07:00Z">
        <w:r w:rsidR="002A49E1">
          <w:rPr>
            <w:b/>
            <w:color w:val="0070C0"/>
          </w:rPr>
          <w:t xml:space="preserve">    </w:t>
        </w:r>
        <w:r w:rsidR="002A49E1" w:rsidRPr="002A49E1">
          <w:rPr>
            <w:color w:val="FF0000"/>
          </w:rPr>
          <w:t>&lt;</w:t>
        </w:r>
        <w:proofErr w:type="gramStart"/>
        <w:r w:rsidR="002A49E1" w:rsidRPr="002A49E1">
          <w:rPr>
            <w:color w:val="FF0000"/>
          </w:rPr>
          <w:t>!--</w:t>
        </w:r>
        <w:proofErr w:type="gramEnd"/>
        <w:r w:rsidR="002A49E1" w:rsidRPr="002A49E1">
          <w:rPr>
            <w:color w:val="FF0000"/>
          </w:rPr>
          <w:t xml:space="preserve"> </w:t>
        </w:r>
      </w:ins>
      <w:ins w:id="1223" w:author="nick" w:date="2019-10-10T00:08:00Z">
        <w:r w:rsidR="002A49E1">
          <w:rPr>
            <w:color w:val="FF0000"/>
          </w:rPr>
          <w:t>threaded conn</w:t>
        </w:r>
      </w:ins>
      <w:ins w:id="1224" w:author="nick" w:date="2019-10-10T00:10:00Z">
        <w:r w:rsidR="00C86B06">
          <w:rPr>
            <w:color w:val="FF0000"/>
          </w:rPr>
          <w:t>e</w:t>
        </w:r>
      </w:ins>
      <w:ins w:id="1225" w:author="nick" w:date="2019-10-10T00:08:00Z">
        <w:r w:rsidR="002A49E1">
          <w:rPr>
            <w:color w:val="FF0000"/>
          </w:rPr>
          <w:t>ction c</w:t>
        </w:r>
      </w:ins>
      <w:ins w:id="1226" w:author="nick" w:date="2019-10-10T00:07:00Z">
        <w:r w:rsidR="002A49E1" w:rsidRPr="002A49E1">
          <w:rPr>
            <w:color w:val="FF0000"/>
          </w:rPr>
          <w:t xml:space="preserve">ontact, according to </w:t>
        </w:r>
      </w:ins>
      <w:ins w:id="1227" w:author="nick" w:date="2019-10-10T00:08:00Z">
        <w:r w:rsidR="002A49E1" w:rsidRPr="00C86B06">
          <w:rPr>
            <w:b/>
            <w:color w:val="FF0000"/>
          </w:rPr>
          <w:t>7.</w:t>
        </w:r>
      </w:ins>
      <w:ins w:id="1228" w:author="nick" w:date="2019-10-10T00:07:00Z">
        <w:r w:rsidR="002A49E1" w:rsidRPr="00C86B06">
          <w:rPr>
            <w:b/>
            <w:color w:val="FF0000"/>
          </w:rPr>
          <w:t>5.2</w:t>
        </w:r>
        <w:r w:rsidR="002A49E1" w:rsidRPr="002A49E1">
          <w:rPr>
            <w:color w:val="FF0000"/>
          </w:rPr>
          <w:t xml:space="preserve"> --&gt;</w:t>
        </w:r>
      </w:ins>
    </w:p>
    <w:p w14:paraId="1EADC6EB" w14:textId="12C5C86A" w:rsidR="006E2F38" w:rsidRPr="00656253" w:rsidRDefault="006E2F38" w:rsidP="002C46F8">
      <w:pPr>
        <w:pStyle w:val="XMLCode"/>
        <w:keepNext/>
        <w:keepLines/>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42D11898" w14:textId="22186F5E"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static_friction=</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7186C4C9" w14:textId="032C76FA" w:rsidR="006E2F38" w:rsidDel="002A49E1" w:rsidRDefault="006E2F38" w:rsidP="002C46F8">
      <w:pPr>
        <w:pStyle w:val="XMLCode"/>
        <w:keepNext/>
        <w:keepLines/>
        <w:rPr>
          <w:del w:id="1229" w:author="nick" w:date="2019-10-10T00:06:00Z"/>
          <w:b/>
          <w:color w:val="FF0000"/>
        </w:rPr>
      </w:pPr>
      <w:del w:id="1230"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1 </w:delText>
        </w:r>
        <w:r w:rsidR="00CB7D0F" w:rsidDel="002A49E1">
          <w:rPr>
            <w:b/>
            <w:color w:val="FF0000"/>
          </w:rPr>
          <w:delText xml:space="preserve">and next part, </w:delText>
        </w:r>
        <w:r w:rsidRPr="00D30F27" w:rsidDel="002A49E1">
          <w:rPr>
            <w:b/>
            <w:color w:val="FF0000"/>
          </w:rPr>
          <w:delText>2 --&gt;</w:delText>
        </w:r>
      </w:del>
    </w:p>
    <w:p w14:paraId="6AA95BD4" w14:textId="202CBE4C" w:rsidR="002C46F8" w:rsidDel="002A49E1" w:rsidRDefault="006E2F38" w:rsidP="002C46F8">
      <w:pPr>
        <w:pStyle w:val="XMLCode"/>
        <w:keepNext/>
        <w:keepLines/>
        <w:rPr>
          <w:del w:id="1231" w:author="nick" w:date="2019-10-10T00:06:00Z"/>
          <w:b/>
          <w:color w:val="0070C0"/>
        </w:rPr>
      </w:pPr>
      <w:del w:id="1232" w:author="nick" w:date="2019-10-10T00:06:00Z">
        <w:r w:rsidDel="002A49E1">
          <w:rPr>
            <w:b/>
          </w:rPr>
          <w:delText xml:space="preserve">             </w:delText>
        </w:r>
        <w:r w:rsidR="002C46F8" w:rsidRPr="00656253" w:rsidDel="002A49E1">
          <w:rPr>
            <w:b/>
            <w:color w:val="0070C0"/>
          </w:rPr>
          <w:delText>&lt;contact index=”1” static_friction=”0.8” /&gt;</w:delText>
        </w:r>
      </w:del>
    </w:p>
    <w:p w14:paraId="724569E9" w14:textId="6DD703E1" w:rsidR="006E2F38" w:rsidRPr="00D30F27" w:rsidDel="002A49E1" w:rsidRDefault="006E2F38" w:rsidP="002C46F8">
      <w:pPr>
        <w:pStyle w:val="XMLCode"/>
        <w:keepNext/>
        <w:keepLines/>
        <w:rPr>
          <w:del w:id="1233" w:author="nick" w:date="2019-10-10T00:06:00Z"/>
          <w:b/>
        </w:rPr>
      </w:pPr>
      <w:del w:id="1234"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2 </w:delText>
        </w:r>
        <w:r w:rsidR="00CB7D0F" w:rsidDel="002A49E1">
          <w:rPr>
            <w:b/>
            <w:color w:val="FF0000"/>
          </w:rPr>
          <w:delText xml:space="preserve">and next part, </w:delText>
        </w:r>
        <w:r w:rsidRPr="00D30F27" w:rsidDel="002A49E1">
          <w:rPr>
            <w:b/>
            <w:color w:val="FF0000"/>
          </w:rPr>
          <w:delText>5 --&gt;</w:delText>
        </w:r>
      </w:del>
    </w:p>
    <w:p w14:paraId="48E9DA9B" w14:textId="0C3F4F34" w:rsidR="002C46F8" w:rsidDel="002A49E1" w:rsidRDefault="006E2F38" w:rsidP="002C46F8">
      <w:pPr>
        <w:pStyle w:val="XMLCode"/>
        <w:keepNext/>
        <w:keepLines/>
        <w:rPr>
          <w:del w:id="1235" w:author="nick" w:date="2019-10-10T00:06:00Z"/>
          <w:b/>
          <w:color w:val="FF0000"/>
        </w:rPr>
      </w:pPr>
      <w:del w:id="1236" w:author="nick" w:date="2019-10-10T00:06:00Z">
        <w:r w:rsidDel="002A49E1">
          <w:rPr>
            <w:b/>
          </w:rPr>
          <w:delText xml:space="preserve">             </w:delText>
        </w:r>
        <w:r w:rsidR="002C46F8" w:rsidRPr="00D30F27" w:rsidDel="002A49E1">
          <w:rPr>
            <w:b/>
            <w:color w:val="FF0000"/>
          </w:rPr>
          <w:delText xml:space="preserve">&lt;!-- </w:delText>
        </w:r>
        <w:r w:rsidR="00B81AB1" w:rsidDel="002A49E1">
          <w:rPr>
            <w:b/>
            <w:color w:val="FF0000"/>
          </w:rPr>
          <w:delText>Be aware:</w:delText>
        </w:r>
        <w:r w:rsidR="002C46F8" w:rsidRPr="00D30F27" w:rsidDel="002A49E1">
          <w:rPr>
            <w:b/>
            <w:color w:val="FF0000"/>
          </w:rPr>
          <w:delText xml:space="preserve"> </w:delText>
        </w:r>
        <w:r w:rsidR="00B81AB1" w:rsidDel="002A49E1">
          <w:rPr>
            <w:b/>
            <w:color w:val="FF0000"/>
          </w:rPr>
          <w:delText>I</w:delText>
        </w:r>
        <w:r w:rsidR="002C46F8" w:rsidRPr="00D30F27" w:rsidDel="002A49E1">
          <w:rPr>
            <w:b/>
            <w:color w:val="FF0000"/>
          </w:rPr>
          <w:delText>ndices 3 &amp; 4 are not defined in &lt;connected_to/&gt; --&gt;</w:delText>
        </w:r>
      </w:del>
    </w:p>
    <w:p w14:paraId="5D809C20" w14:textId="6719E214" w:rsidR="006E2F38" w:rsidDel="002A49E1" w:rsidRDefault="006E2F38" w:rsidP="002C46F8">
      <w:pPr>
        <w:pStyle w:val="XMLCode"/>
        <w:keepNext/>
        <w:keepLines/>
        <w:rPr>
          <w:del w:id="1237" w:author="nick" w:date="2019-10-10T00:06:00Z"/>
          <w:b/>
          <w:color w:val="0070C0"/>
        </w:rPr>
      </w:pPr>
      <w:del w:id="1238" w:author="nick" w:date="2019-10-10T00:06:00Z">
        <w:r w:rsidDel="002A49E1">
          <w:rPr>
            <w:b/>
            <w:color w:val="FF0000"/>
          </w:rPr>
          <w:delText xml:space="preserve">             </w:delText>
        </w:r>
        <w:r w:rsidRPr="00656253" w:rsidDel="002A49E1">
          <w:rPr>
            <w:b/>
            <w:color w:val="0070C0"/>
          </w:rPr>
          <w:delText>&lt;contact index=”2” static_friction=”0.8” /&gt;</w:delText>
        </w:r>
      </w:del>
    </w:p>
    <w:p w14:paraId="07051F10" w14:textId="293BE11A" w:rsidR="006E2F38" w:rsidDel="002A49E1" w:rsidRDefault="006E2F38" w:rsidP="002C46F8">
      <w:pPr>
        <w:pStyle w:val="XMLCode"/>
        <w:keepNext/>
        <w:keepLines/>
        <w:rPr>
          <w:del w:id="1239" w:author="nick" w:date="2019-10-10T00:06:00Z"/>
          <w:b/>
          <w:color w:val="FF0000"/>
        </w:rPr>
      </w:pPr>
      <w:del w:id="1240" w:author="nick" w:date="2019-10-10T00:06:00Z">
        <w:r w:rsidDel="002A49E1">
          <w:rPr>
            <w:b/>
            <w:color w:val="0070C0"/>
          </w:rPr>
          <w:delText xml:space="preserve">             </w:delText>
        </w:r>
        <w:r w:rsidRPr="00F20EA0" w:rsidDel="002A49E1">
          <w:rPr>
            <w:b/>
            <w:color w:val="FF0000"/>
          </w:rPr>
          <w:delText xml:space="preserve">&lt;!-- Friction </w:delText>
        </w:r>
        <w:r w:rsidR="00CB7D0F" w:rsidDel="002A49E1">
          <w:rPr>
            <w:b/>
            <w:color w:val="FF0000"/>
          </w:rPr>
          <w:delText xml:space="preserve">between </w:delText>
        </w:r>
        <w:r w:rsidRPr="00F20EA0" w:rsidDel="002A49E1">
          <w:rPr>
            <w:b/>
            <w:color w:val="FF0000"/>
          </w:rPr>
          <w:delText xml:space="preserve">part 5 </w:delText>
        </w:r>
        <w:r w:rsidR="00CB7D0F" w:rsidDel="002A49E1">
          <w:rPr>
            <w:b/>
            <w:color w:val="FF0000"/>
          </w:rPr>
          <w:delText xml:space="preserve">and next </w:delText>
        </w:r>
        <w:r w:rsidRPr="00F20EA0" w:rsidDel="002A49E1">
          <w:rPr>
            <w:b/>
            <w:color w:val="FF0000"/>
          </w:rPr>
          <w:delText>part</w:delText>
        </w:r>
        <w:r w:rsidR="00CB7D0F" w:rsidDel="002A49E1">
          <w:rPr>
            <w:b/>
            <w:color w:val="FF0000"/>
          </w:rPr>
          <w:delText>, 6</w:delText>
        </w:r>
        <w:r w:rsidRPr="00F20EA0" w:rsidDel="002A49E1">
          <w:rPr>
            <w:b/>
            <w:color w:val="FF0000"/>
          </w:rPr>
          <w:delText xml:space="preserve"> --&gt;</w:delText>
        </w:r>
      </w:del>
    </w:p>
    <w:p w14:paraId="033D266F" w14:textId="22ABCCBB" w:rsidR="006E2F38" w:rsidRPr="00D30F27" w:rsidDel="002A49E1" w:rsidRDefault="006E2F38" w:rsidP="006E2F38">
      <w:pPr>
        <w:pStyle w:val="XMLCode"/>
        <w:keepNext/>
        <w:keepLines/>
        <w:rPr>
          <w:del w:id="1241" w:author="nick" w:date="2019-10-10T00:06:00Z"/>
          <w:b/>
        </w:rPr>
      </w:pPr>
      <w:del w:id="1242" w:author="nick" w:date="2019-10-10T00:06:00Z">
        <w:r w:rsidDel="002A49E1">
          <w:rPr>
            <w:b/>
            <w:color w:val="FF0000"/>
          </w:rPr>
          <w:delText xml:space="preserve">             &lt;!-- </w:delText>
        </w:r>
        <w:r w:rsidR="00B81AB1" w:rsidDel="002A49E1">
          <w:rPr>
            <w:b/>
            <w:color w:val="FF0000"/>
          </w:rPr>
          <w:delText>Be aware: T</w:delText>
        </w:r>
        <w:r w:rsidR="00B81AB1" w:rsidRPr="00D30F27" w:rsidDel="002A49E1">
          <w:rPr>
            <w:b/>
            <w:color w:val="FF0000"/>
          </w:rPr>
          <w:delText xml:space="preserve">here </w:delText>
        </w:r>
        <w:r w:rsidRPr="00D30F27" w:rsidDel="002A49E1">
          <w:rPr>
            <w:b/>
            <w:color w:val="FF0000"/>
          </w:rPr>
          <w:delText xml:space="preserve">is exactly one </w:delText>
        </w:r>
        <w:r w:rsidDel="002A49E1">
          <w:rPr>
            <w:b/>
            <w:color w:val="FF0000"/>
          </w:rPr>
          <w:delText>more index after</w:delText>
        </w:r>
        <w:r w:rsidRPr="00D30F27" w:rsidDel="002A49E1">
          <w:rPr>
            <w:b/>
            <w:color w:val="FF0000"/>
          </w:rPr>
          <w:delText xml:space="preserve"> 5 in &lt;connected_to/&gt; --&gt;</w:delText>
        </w:r>
      </w:del>
    </w:p>
    <w:p w14:paraId="5E0FED56" w14:textId="7A4BE52C" w:rsidR="002C46F8" w:rsidRPr="00D30F27" w:rsidDel="002A49E1" w:rsidRDefault="006E2F38" w:rsidP="002C46F8">
      <w:pPr>
        <w:pStyle w:val="XMLCode"/>
        <w:keepNext/>
        <w:keepLines/>
        <w:rPr>
          <w:del w:id="1243" w:author="nick" w:date="2019-10-10T00:06:00Z"/>
          <w:b/>
        </w:rPr>
      </w:pPr>
      <w:del w:id="1244" w:author="nick" w:date="2019-10-10T00:06:00Z">
        <w:r w:rsidDel="002A49E1">
          <w:rPr>
            <w:b/>
            <w:color w:val="0070C0"/>
          </w:rPr>
          <w:delText xml:space="preserve">             </w:delText>
        </w:r>
        <w:r w:rsidR="002C46F8" w:rsidRPr="00656253" w:rsidDel="002A49E1">
          <w:rPr>
            <w:b/>
            <w:color w:val="0070C0"/>
          </w:rPr>
          <w:delText>&lt;contact index=”5” static_friction=”0.8” /&gt;</w:delText>
        </w:r>
      </w:del>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rPr>
          <w:ins w:id="1245" w:author="nick" w:date="2019-10-10T00:00:00Z"/>
        </w:rPr>
      </w:pPr>
      <w:r>
        <w:t xml:space="preserve">      </w:t>
      </w:r>
      <w:r w:rsidR="006E2F38">
        <w:t xml:space="preserve"> </w:t>
      </w:r>
      <w:r>
        <w:t>&lt;/threaded_connection&gt;</w:t>
      </w:r>
    </w:p>
    <w:p w14:paraId="3E204998" w14:textId="77777777" w:rsidR="002A49E1" w:rsidRDefault="002A49E1" w:rsidP="002A49E1">
      <w:pPr>
        <w:pStyle w:val="XMLCode"/>
        <w:keepNext/>
        <w:keepLines/>
        <w:rPr>
          <w:ins w:id="1246" w:author="nick" w:date="2019-10-10T00:02:00Z"/>
        </w:rPr>
      </w:pPr>
    </w:p>
    <w:p w14:paraId="5DE07921" w14:textId="7A72EA54" w:rsidR="002A49E1" w:rsidRPr="002A49E1" w:rsidRDefault="002A49E1" w:rsidP="002A49E1">
      <w:pPr>
        <w:pStyle w:val="XMLCode"/>
        <w:keepNext/>
        <w:keepLines/>
        <w:rPr>
          <w:ins w:id="1247" w:author="nick" w:date="2019-10-10T00:01:00Z"/>
        </w:rPr>
      </w:pPr>
      <w:ins w:id="1248" w:author="nick" w:date="2019-10-10T00:01:00Z">
        <w:r>
          <w:t xml:space="preserve">     </w:t>
        </w:r>
        <w:r w:rsidRPr="002A49E1">
          <w:t xml:space="preserve">  </w:t>
        </w:r>
        <w:r w:rsidRPr="00C86B06">
          <w:rPr>
            <w:b/>
            <w:color w:val="0070C0"/>
          </w:rPr>
          <w:t>&lt;contact_list&gt;</w:t>
        </w:r>
        <w:r>
          <w:t xml:space="preserve">        </w:t>
        </w:r>
        <w:commentRangeStart w:id="1249"/>
        <w:r w:rsidRPr="002A49E1">
          <w:rPr>
            <w:color w:val="FF0000"/>
          </w:rPr>
          <w:t>&lt;</w:t>
        </w:r>
        <w:proofErr w:type="gramStart"/>
        <w:r w:rsidRPr="002A49E1">
          <w:rPr>
            <w:color w:val="FF0000"/>
          </w:rPr>
          <w:t>!--</w:t>
        </w:r>
        <w:proofErr w:type="gramEnd"/>
        <w:r w:rsidRPr="002A49E1">
          <w:rPr>
            <w:color w:val="FF0000"/>
          </w:rPr>
          <w:t xml:space="preserve"> </w:t>
        </w:r>
      </w:ins>
      <w:ins w:id="1250" w:author="nick" w:date="2019-10-10T00:03:00Z">
        <w:r w:rsidRPr="002A49E1">
          <w:rPr>
            <w:color w:val="FF0000"/>
          </w:rPr>
          <w:t xml:space="preserve">Local </w:t>
        </w:r>
      </w:ins>
      <w:ins w:id="1251" w:author="nick" w:date="2019-10-10T00:04:00Z">
        <w:r w:rsidRPr="002A49E1">
          <w:rPr>
            <w:color w:val="FF0000"/>
          </w:rPr>
          <w:t xml:space="preserve">Contact definition, according to </w:t>
        </w:r>
      </w:ins>
      <w:ins w:id="1252" w:author="nick" w:date="2019-10-10T00:01:00Z">
        <w:r w:rsidRPr="00C86B06">
          <w:rPr>
            <w:b/>
            <w:color w:val="FF0000"/>
          </w:rPr>
          <w:t>5.3.2.</w:t>
        </w:r>
      </w:ins>
      <w:ins w:id="1253" w:author="nick" w:date="2019-10-10T00:03:00Z">
        <w:r w:rsidRPr="00C86B06">
          <w:rPr>
            <w:b/>
            <w:color w:val="FF0000"/>
          </w:rPr>
          <w:t>5</w:t>
        </w:r>
      </w:ins>
      <w:ins w:id="1254" w:author="nick" w:date="2019-10-10T00:01:00Z">
        <w:r w:rsidRPr="002A49E1">
          <w:rPr>
            <w:color w:val="FF0000"/>
          </w:rPr>
          <w:t xml:space="preserve"> --&gt;</w:t>
        </w:r>
      </w:ins>
      <w:commentRangeEnd w:id="1249"/>
      <w:ins w:id="1255" w:author="nick" w:date="2019-10-10T00:43:00Z">
        <w:r w:rsidR="00AD0A1B">
          <w:rPr>
            <w:rStyle w:val="CommentReference"/>
            <w:rFonts w:ascii="Calibri" w:hAnsi="Calibri"/>
            <w:lang w:eastAsia="x-none"/>
          </w:rPr>
          <w:commentReference w:id="1249"/>
        </w:r>
      </w:ins>
    </w:p>
    <w:p w14:paraId="49EEFB79" w14:textId="6CA0D684" w:rsidR="002A49E1" w:rsidRPr="002A49E1" w:rsidRDefault="002A49E1" w:rsidP="002A49E1">
      <w:pPr>
        <w:pStyle w:val="XMLCode"/>
        <w:keepNext/>
        <w:keepLines/>
        <w:rPr>
          <w:ins w:id="1256" w:author="nick" w:date="2019-10-10T00:01:00Z"/>
        </w:rPr>
      </w:pPr>
      <w:ins w:id="1257" w:author="nick" w:date="2019-10-10T00:01:00Z">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ins>
    </w:p>
    <w:p w14:paraId="7032295F" w14:textId="5114989E" w:rsidR="002A49E1" w:rsidRPr="002A49E1" w:rsidRDefault="002A49E1" w:rsidP="002A49E1">
      <w:pPr>
        <w:pStyle w:val="XMLCode"/>
        <w:keepNext/>
        <w:keepLines/>
        <w:rPr>
          <w:ins w:id="1258" w:author="nick" w:date="2019-10-10T00:01:00Z"/>
        </w:rPr>
      </w:pPr>
      <w:ins w:id="1259" w:author="nick" w:date="2019-10-10T00:01:00Z">
        <w:r>
          <w:t xml:space="preserve">    </w:t>
        </w:r>
        <w:r w:rsidRPr="002A49E1">
          <w:t xml:space="preserve">           &lt;partner label=</w:t>
        </w:r>
      </w:ins>
      <w:ins w:id="1260" w:author="nick" w:date="2019-11-24T12:20:00Z">
        <w:r w:rsidR="00194316">
          <w:t>"</w:t>
        </w:r>
      </w:ins>
      <w:ins w:id="1261" w:author="nick" w:date="2019-10-10T00:04:00Z">
        <w:r>
          <w:t>PART_7000400</w:t>
        </w:r>
      </w:ins>
      <w:ins w:id="1262" w:author="nick" w:date="2019-11-24T12:20:00Z">
        <w:r w:rsidR="00194316">
          <w:t>"</w:t>
        </w:r>
      </w:ins>
      <w:ins w:id="1263" w:author="nick" w:date="2019-10-10T00:01:00Z">
        <w:r w:rsidRPr="002A49E1">
          <w:t>/&gt;</w:t>
        </w:r>
      </w:ins>
    </w:p>
    <w:p w14:paraId="4F6A083D" w14:textId="181BCDF8" w:rsidR="002A49E1" w:rsidRPr="002A49E1" w:rsidRDefault="002A49E1" w:rsidP="002A49E1">
      <w:pPr>
        <w:pStyle w:val="XMLCode"/>
        <w:keepNext/>
        <w:keepLines/>
        <w:rPr>
          <w:ins w:id="1264" w:author="nick" w:date="2019-10-10T00:01:00Z"/>
        </w:rPr>
      </w:pPr>
      <w:ins w:id="1265" w:author="nick" w:date="2019-10-10T00:01:00Z">
        <w:r>
          <w:t xml:space="preserve">     </w:t>
        </w:r>
        <w:r w:rsidRPr="002A49E1">
          <w:t xml:space="preserve">          &lt;partner label=</w:t>
        </w:r>
      </w:ins>
      <w:ins w:id="1266" w:author="nick" w:date="2019-11-24T12:20:00Z">
        <w:r w:rsidR="00194316">
          <w:t>"</w:t>
        </w:r>
      </w:ins>
      <w:ins w:id="1267" w:author="nick" w:date="2019-10-10T00:05:00Z">
        <w:r>
          <w:t>PART_7100100</w:t>
        </w:r>
      </w:ins>
      <w:ins w:id="1268" w:author="nick" w:date="2019-11-24T12:20:00Z">
        <w:r w:rsidR="00194316">
          <w:t>"</w:t>
        </w:r>
      </w:ins>
      <w:ins w:id="1269" w:author="nick" w:date="2019-10-10T00:01:00Z">
        <w:r w:rsidRPr="002A49E1">
          <w:t>/&gt;</w:t>
        </w:r>
      </w:ins>
    </w:p>
    <w:p w14:paraId="31CAE733" w14:textId="4FD47BF9" w:rsidR="002A49E1" w:rsidRPr="002A49E1" w:rsidRDefault="002A49E1" w:rsidP="002A49E1">
      <w:pPr>
        <w:pStyle w:val="XMLCode"/>
        <w:keepNext/>
        <w:keepLines/>
        <w:rPr>
          <w:ins w:id="1270" w:author="nick" w:date="2019-10-10T00:01:00Z"/>
        </w:rPr>
      </w:pPr>
      <w:ins w:id="1271" w:author="nick" w:date="2019-10-10T00:03:00Z">
        <w:r>
          <w:t xml:space="preserve">  </w:t>
        </w:r>
      </w:ins>
      <w:ins w:id="1272" w:author="nick" w:date="2019-10-10T00:01:00Z">
        <w:r w:rsidRPr="002A49E1">
          <w:t xml:space="preserve">      </w:t>
        </w:r>
      </w:ins>
      <w:ins w:id="1273" w:author="nick" w:date="2019-10-10T00:03:00Z">
        <w:r>
          <w:t xml:space="preserve">   </w:t>
        </w:r>
      </w:ins>
      <w:ins w:id="1274" w:author="nick" w:date="2019-10-10T00:01:00Z">
        <w:r w:rsidRPr="002A49E1">
          <w:t xml:space="preserve">    &lt;coefficients static_friction=</w:t>
        </w:r>
      </w:ins>
      <w:ins w:id="1275" w:author="nick" w:date="2019-11-24T12:20:00Z">
        <w:r w:rsidR="00194316">
          <w:t>"</w:t>
        </w:r>
      </w:ins>
      <w:ins w:id="1276" w:author="nick" w:date="2019-10-10T00:01:00Z">
        <w:r w:rsidRPr="002A49E1">
          <w:t>0.8</w:t>
        </w:r>
      </w:ins>
      <w:ins w:id="1277" w:author="nick" w:date="2019-11-24T12:20:00Z">
        <w:r w:rsidR="00194316">
          <w:t>"</w:t>
        </w:r>
      </w:ins>
      <w:ins w:id="1278" w:author="nick" w:date="2019-10-10T00:01:00Z">
        <w:r w:rsidRPr="002A49E1">
          <w:t>/&gt;</w:t>
        </w:r>
      </w:ins>
    </w:p>
    <w:p w14:paraId="50145D9A" w14:textId="2CF031D6" w:rsidR="002A49E1" w:rsidRPr="00C86B06" w:rsidRDefault="002A49E1" w:rsidP="002A49E1">
      <w:pPr>
        <w:pStyle w:val="XMLCode"/>
        <w:keepNext/>
        <w:keepLines/>
        <w:rPr>
          <w:ins w:id="1279" w:author="nick" w:date="2019-10-10T00:01:00Z"/>
          <w:b/>
          <w:color w:val="0070C0"/>
        </w:rPr>
      </w:pPr>
      <w:ins w:id="1280" w:author="nick" w:date="2019-10-10T00:01:00Z">
        <w:r>
          <w:t xml:space="preserve">    </w:t>
        </w:r>
        <w:r w:rsidRPr="002A49E1">
          <w:t xml:space="preserve"> </w:t>
        </w:r>
      </w:ins>
      <w:ins w:id="1281" w:author="nick" w:date="2019-10-10T00:02:00Z">
        <w:r>
          <w:t xml:space="preserve"> </w:t>
        </w:r>
      </w:ins>
      <w:ins w:id="1282" w:author="nick" w:date="2019-10-10T00:01:00Z">
        <w:r w:rsidRPr="002A49E1">
          <w:t xml:space="preserve">     </w:t>
        </w:r>
        <w:r w:rsidRPr="00C86B06">
          <w:rPr>
            <w:b/>
            <w:color w:val="0070C0"/>
          </w:rPr>
          <w:t>&lt;/contact&gt;</w:t>
        </w:r>
      </w:ins>
    </w:p>
    <w:p w14:paraId="3857C120" w14:textId="0D56B729" w:rsidR="002A49E1" w:rsidRPr="00C86B06" w:rsidRDefault="002A49E1" w:rsidP="002A49E1">
      <w:pPr>
        <w:pStyle w:val="XMLCode"/>
        <w:keepNext/>
        <w:keepLines/>
        <w:rPr>
          <w:ins w:id="1283" w:author="nick" w:date="2019-10-10T00:01:00Z"/>
          <w:b/>
          <w:color w:val="0070C0"/>
        </w:rPr>
      </w:pPr>
      <w:ins w:id="1284" w:author="nick" w:date="2019-10-10T00:01:00Z">
        <w:r w:rsidRPr="00C86B06">
          <w:rPr>
            <w:b/>
            <w:color w:val="0070C0"/>
          </w:rPr>
          <w:t xml:space="preserve">           &lt;</w:t>
        </w:r>
        <w:proofErr w:type="gramStart"/>
        <w:r w:rsidRPr="00C86B06">
          <w:rPr>
            <w:b/>
            <w:color w:val="0070C0"/>
          </w:rPr>
          <w:t>contact</w:t>
        </w:r>
        <w:proofErr w:type="gramEnd"/>
        <w:r w:rsidRPr="00C86B06">
          <w:rPr>
            <w:b/>
            <w:color w:val="0070C0"/>
          </w:rPr>
          <w:t>&gt;</w:t>
        </w:r>
      </w:ins>
    </w:p>
    <w:p w14:paraId="1998BCD9" w14:textId="36A55538" w:rsidR="002A49E1" w:rsidRPr="002A49E1" w:rsidRDefault="002A49E1" w:rsidP="002A49E1">
      <w:pPr>
        <w:pStyle w:val="XMLCode"/>
        <w:keepNext/>
        <w:keepLines/>
        <w:rPr>
          <w:ins w:id="1285" w:author="nick" w:date="2019-10-10T00:01:00Z"/>
        </w:rPr>
      </w:pPr>
      <w:ins w:id="1286" w:author="nick" w:date="2019-10-10T00:01:00Z">
        <w:r>
          <w:t xml:space="preserve">    </w:t>
        </w:r>
        <w:r w:rsidRPr="002A49E1">
          <w:t xml:space="preserve">           &lt;partner label=</w:t>
        </w:r>
      </w:ins>
      <w:ins w:id="1287" w:author="nick" w:date="2019-11-24T12:20:00Z">
        <w:r w:rsidR="00194316">
          <w:t>"</w:t>
        </w:r>
      </w:ins>
      <w:ins w:id="1288" w:author="nick" w:date="2019-10-10T00:05:00Z">
        <w:r>
          <w:t>PART_7100100</w:t>
        </w:r>
      </w:ins>
      <w:ins w:id="1289" w:author="nick" w:date="2019-11-24T12:20:00Z">
        <w:r w:rsidR="00194316">
          <w:t>"</w:t>
        </w:r>
      </w:ins>
      <w:ins w:id="1290" w:author="nick" w:date="2019-10-10T00:01:00Z">
        <w:r w:rsidRPr="002A49E1">
          <w:t>/&gt;</w:t>
        </w:r>
      </w:ins>
    </w:p>
    <w:p w14:paraId="13918A9B" w14:textId="1811FE4E" w:rsidR="002A49E1" w:rsidRPr="002A49E1" w:rsidRDefault="002A49E1" w:rsidP="002A49E1">
      <w:pPr>
        <w:pStyle w:val="XMLCode"/>
        <w:keepNext/>
        <w:keepLines/>
        <w:rPr>
          <w:ins w:id="1291" w:author="nick" w:date="2019-10-10T00:01:00Z"/>
        </w:rPr>
      </w:pPr>
      <w:ins w:id="1292" w:author="nick" w:date="2019-10-10T00:01:00Z">
        <w:r w:rsidRPr="002A49E1">
          <w:t xml:space="preserve">  </w:t>
        </w:r>
        <w:r>
          <w:t xml:space="preserve">   </w:t>
        </w:r>
        <w:r w:rsidRPr="002A49E1">
          <w:t xml:space="preserve">          &lt;partner label=</w:t>
        </w:r>
      </w:ins>
      <w:ins w:id="1293" w:author="nick" w:date="2019-11-24T12:20:00Z">
        <w:r w:rsidR="00194316">
          <w:t>"</w:t>
        </w:r>
      </w:ins>
      <w:ins w:id="1294" w:author="nick" w:date="2019-10-10T00:05:00Z">
        <w:r>
          <w:t>PART_5000300</w:t>
        </w:r>
      </w:ins>
      <w:ins w:id="1295" w:author="nick" w:date="2019-11-24T12:20:00Z">
        <w:r w:rsidR="00194316">
          <w:t>"</w:t>
        </w:r>
      </w:ins>
      <w:ins w:id="1296" w:author="nick" w:date="2019-10-10T00:01:00Z">
        <w:r w:rsidRPr="002A49E1">
          <w:t>/&gt;</w:t>
        </w:r>
      </w:ins>
    </w:p>
    <w:p w14:paraId="517F1182" w14:textId="2059DCE8" w:rsidR="002A49E1" w:rsidRPr="002A49E1" w:rsidRDefault="002A49E1" w:rsidP="002A49E1">
      <w:pPr>
        <w:pStyle w:val="XMLCode"/>
        <w:keepNext/>
        <w:keepLines/>
        <w:rPr>
          <w:ins w:id="1297" w:author="nick" w:date="2019-10-10T00:01:00Z"/>
        </w:rPr>
      </w:pPr>
      <w:ins w:id="1298" w:author="nick" w:date="2019-10-10T00:01:00Z">
        <w:r w:rsidRPr="002A49E1">
          <w:t xml:space="preserve"> </w:t>
        </w:r>
        <w:r>
          <w:t xml:space="preserve">    </w:t>
        </w:r>
        <w:r w:rsidRPr="002A49E1">
          <w:t xml:space="preserve">          &lt;coefficients static_friction=</w:t>
        </w:r>
      </w:ins>
      <w:ins w:id="1299" w:author="nick" w:date="2019-11-24T12:20:00Z">
        <w:r w:rsidR="00194316">
          <w:t>"</w:t>
        </w:r>
      </w:ins>
      <w:ins w:id="1300" w:author="nick" w:date="2019-10-10T00:01:00Z">
        <w:r w:rsidRPr="002A49E1">
          <w:t>0.8</w:t>
        </w:r>
      </w:ins>
      <w:ins w:id="1301" w:author="nick" w:date="2019-11-24T12:20:00Z">
        <w:r w:rsidR="00194316">
          <w:t>"</w:t>
        </w:r>
      </w:ins>
      <w:ins w:id="1302" w:author="nick" w:date="2019-10-10T00:01:00Z">
        <w:r w:rsidRPr="002A49E1">
          <w:t>/&gt;</w:t>
        </w:r>
      </w:ins>
    </w:p>
    <w:p w14:paraId="12CF80B8" w14:textId="09DCBE21" w:rsidR="002A49E1" w:rsidRPr="00C86B06" w:rsidRDefault="002A49E1" w:rsidP="002A49E1">
      <w:pPr>
        <w:pStyle w:val="XMLCode"/>
        <w:keepNext/>
        <w:keepLines/>
        <w:rPr>
          <w:ins w:id="1303" w:author="nick" w:date="2019-10-10T00:01:00Z"/>
          <w:b/>
          <w:color w:val="0070C0"/>
        </w:rPr>
      </w:pPr>
      <w:ins w:id="1304" w:author="nick" w:date="2019-10-10T00:01:00Z">
        <w:r>
          <w:t xml:space="preserve">     </w:t>
        </w:r>
        <w:r w:rsidRPr="002A49E1">
          <w:t xml:space="preserve">      </w:t>
        </w:r>
        <w:r w:rsidRPr="00C86B06">
          <w:rPr>
            <w:b/>
            <w:color w:val="0070C0"/>
          </w:rPr>
          <w:t>&lt;/contact&gt;</w:t>
        </w:r>
      </w:ins>
    </w:p>
    <w:p w14:paraId="3D89DA2D" w14:textId="0A2C286B" w:rsidR="002A49E1" w:rsidRPr="00C86B06" w:rsidRDefault="002A49E1" w:rsidP="002A49E1">
      <w:pPr>
        <w:pStyle w:val="XMLCode"/>
        <w:keepNext/>
        <w:keepLines/>
        <w:rPr>
          <w:ins w:id="1305" w:author="nick" w:date="2019-10-10T00:01:00Z"/>
          <w:b/>
          <w:color w:val="0070C0"/>
        </w:rPr>
      </w:pPr>
      <w:ins w:id="1306" w:author="nick" w:date="2019-10-10T00:01:00Z">
        <w:r w:rsidRPr="00C86B06">
          <w:rPr>
            <w:b/>
            <w:color w:val="0070C0"/>
          </w:rPr>
          <w:t xml:space="preserve">           &lt;</w:t>
        </w:r>
        <w:proofErr w:type="gramStart"/>
        <w:r w:rsidRPr="00C86B06">
          <w:rPr>
            <w:b/>
            <w:color w:val="0070C0"/>
          </w:rPr>
          <w:t>contact</w:t>
        </w:r>
        <w:proofErr w:type="gramEnd"/>
        <w:r w:rsidRPr="00C86B06">
          <w:rPr>
            <w:b/>
            <w:color w:val="0070C0"/>
          </w:rPr>
          <w:t>&gt;</w:t>
        </w:r>
      </w:ins>
    </w:p>
    <w:p w14:paraId="6C83C730" w14:textId="101AB23F" w:rsidR="002A49E1" w:rsidRPr="002A49E1" w:rsidRDefault="002A49E1" w:rsidP="002A49E1">
      <w:pPr>
        <w:pStyle w:val="XMLCode"/>
        <w:keepNext/>
        <w:keepLines/>
        <w:rPr>
          <w:ins w:id="1307" w:author="nick" w:date="2019-10-10T00:01:00Z"/>
        </w:rPr>
      </w:pPr>
      <w:ins w:id="1308" w:author="nick" w:date="2019-10-10T00:02:00Z">
        <w:r>
          <w:t xml:space="preserve">     </w:t>
        </w:r>
      </w:ins>
      <w:ins w:id="1309" w:author="nick" w:date="2019-10-10T00:01:00Z">
        <w:r w:rsidRPr="002A49E1">
          <w:t xml:space="preserve">          &lt;partner label=</w:t>
        </w:r>
      </w:ins>
      <w:ins w:id="1310" w:author="nick" w:date="2019-11-24T12:20:00Z">
        <w:r w:rsidR="00194316">
          <w:t>"</w:t>
        </w:r>
      </w:ins>
      <w:ins w:id="1311" w:author="nick" w:date="2019-10-10T00:05:00Z">
        <w:r>
          <w:t>PART_5000300</w:t>
        </w:r>
      </w:ins>
      <w:ins w:id="1312" w:author="nick" w:date="2019-11-24T12:20:00Z">
        <w:r w:rsidR="00194316">
          <w:t>"</w:t>
        </w:r>
      </w:ins>
      <w:ins w:id="1313" w:author="nick" w:date="2019-10-10T00:01:00Z">
        <w:r w:rsidRPr="002A49E1">
          <w:t>/&gt;</w:t>
        </w:r>
      </w:ins>
    </w:p>
    <w:p w14:paraId="167D6A49" w14:textId="6619EFBA" w:rsidR="002A49E1" w:rsidRPr="002A49E1" w:rsidRDefault="002A49E1" w:rsidP="002A49E1">
      <w:pPr>
        <w:pStyle w:val="XMLCode"/>
        <w:keepNext/>
        <w:keepLines/>
        <w:rPr>
          <w:ins w:id="1314" w:author="nick" w:date="2019-10-10T00:01:00Z"/>
        </w:rPr>
      </w:pPr>
      <w:ins w:id="1315" w:author="nick" w:date="2019-10-10T00:01:00Z">
        <w:r>
          <w:t xml:space="preserve">   </w:t>
        </w:r>
        <w:r w:rsidRPr="002A49E1">
          <w:t xml:space="preserve">            &lt;partner label=</w:t>
        </w:r>
      </w:ins>
      <w:ins w:id="1316" w:author="nick" w:date="2019-11-24T12:20:00Z">
        <w:r w:rsidR="00194316">
          <w:t>"</w:t>
        </w:r>
      </w:ins>
      <w:ins w:id="1317" w:author="nick" w:date="2019-10-10T00:05:00Z">
        <w:r w:rsidRPr="00F20EA0">
          <w:t>PART_5000800</w:t>
        </w:r>
      </w:ins>
      <w:ins w:id="1318" w:author="nick" w:date="2019-11-24T12:20:00Z">
        <w:r w:rsidR="00194316">
          <w:t>"</w:t>
        </w:r>
      </w:ins>
      <w:ins w:id="1319" w:author="nick" w:date="2019-10-10T00:01:00Z">
        <w:r w:rsidRPr="002A49E1">
          <w:t>/&gt;</w:t>
        </w:r>
      </w:ins>
    </w:p>
    <w:p w14:paraId="64633115" w14:textId="165C9054" w:rsidR="002A49E1" w:rsidRPr="002A49E1" w:rsidRDefault="002A49E1" w:rsidP="002A49E1">
      <w:pPr>
        <w:pStyle w:val="XMLCode"/>
        <w:keepNext/>
        <w:keepLines/>
        <w:rPr>
          <w:ins w:id="1320" w:author="nick" w:date="2019-10-10T00:01:00Z"/>
        </w:rPr>
      </w:pPr>
      <w:ins w:id="1321" w:author="nick" w:date="2019-10-10T00:01:00Z">
        <w:r w:rsidRPr="002A49E1">
          <w:t xml:space="preserve"> </w:t>
        </w:r>
      </w:ins>
      <w:ins w:id="1322" w:author="nick" w:date="2019-10-10T00:02:00Z">
        <w:r>
          <w:t xml:space="preserve">    </w:t>
        </w:r>
      </w:ins>
      <w:ins w:id="1323" w:author="nick" w:date="2019-10-10T00:01:00Z">
        <w:r w:rsidRPr="002A49E1">
          <w:t xml:space="preserve">          &lt;coefficients static_friction=</w:t>
        </w:r>
      </w:ins>
      <w:ins w:id="1324" w:author="nick" w:date="2019-11-24T12:20:00Z">
        <w:r w:rsidR="00194316">
          <w:t>"</w:t>
        </w:r>
      </w:ins>
      <w:ins w:id="1325" w:author="nick" w:date="2019-10-10T00:01:00Z">
        <w:r w:rsidRPr="002A49E1">
          <w:t>0.8</w:t>
        </w:r>
      </w:ins>
      <w:ins w:id="1326" w:author="nick" w:date="2019-11-24T12:20:00Z">
        <w:r w:rsidR="00194316">
          <w:t>"</w:t>
        </w:r>
      </w:ins>
      <w:ins w:id="1327" w:author="nick" w:date="2019-10-10T00:01:00Z">
        <w:r w:rsidRPr="002A49E1">
          <w:t>/&gt;</w:t>
        </w:r>
      </w:ins>
    </w:p>
    <w:p w14:paraId="4C5EE62B" w14:textId="7E1D2C05" w:rsidR="002A49E1" w:rsidRPr="00C86B06" w:rsidRDefault="002A49E1" w:rsidP="002A49E1">
      <w:pPr>
        <w:pStyle w:val="XMLCode"/>
        <w:keepNext/>
        <w:keepLines/>
        <w:rPr>
          <w:ins w:id="1328" w:author="nick" w:date="2019-10-10T00:01:00Z"/>
          <w:b/>
          <w:color w:val="0070C0"/>
        </w:rPr>
      </w:pPr>
      <w:ins w:id="1329" w:author="nick" w:date="2019-10-10T00:02:00Z">
        <w:r w:rsidRPr="00C86B06">
          <w:rPr>
            <w:b/>
            <w:color w:val="0070C0"/>
          </w:rPr>
          <w:t xml:space="preserve">    </w:t>
        </w:r>
      </w:ins>
      <w:ins w:id="1330" w:author="nick" w:date="2019-10-10T00:01:00Z">
        <w:r w:rsidRPr="00C86B06">
          <w:rPr>
            <w:b/>
            <w:color w:val="0070C0"/>
          </w:rPr>
          <w:t xml:space="preserve">       &lt;/contact&gt;</w:t>
        </w:r>
      </w:ins>
    </w:p>
    <w:p w14:paraId="6FB0DCE7" w14:textId="5337E161" w:rsidR="002A49E1" w:rsidRPr="00C86B06" w:rsidRDefault="002A49E1" w:rsidP="002A49E1">
      <w:pPr>
        <w:pStyle w:val="XMLCode"/>
        <w:keepNext/>
        <w:keepLines/>
        <w:rPr>
          <w:ins w:id="1331" w:author="nick" w:date="2019-10-10T00:01:00Z"/>
          <w:b/>
          <w:color w:val="0070C0"/>
        </w:rPr>
      </w:pPr>
      <w:ins w:id="1332" w:author="nick" w:date="2019-10-10T00:02:00Z">
        <w:r w:rsidRPr="00C86B06">
          <w:rPr>
            <w:b/>
            <w:color w:val="0070C0"/>
          </w:rPr>
          <w:t xml:space="preserve">       </w:t>
        </w:r>
      </w:ins>
      <w:ins w:id="1333" w:author="nick" w:date="2019-10-10T00:01:00Z">
        <w:r w:rsidRPr="00C86B06">
          <w:rPr>
            <w:b/>
            <w:color w:val="0070C0"/>
          </w:rPr>
          <w:t>&lt;/contact_list&gt;</w:t>
        </w:r>
      </w:ins>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0322FF0E"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1334"/>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ins w:id="1335" w:author="nick" w:date="2019-10-10T00:24:00Z">
        <w:r w:rsidR="002E638C">
          <w:rPr>
            <w:rFonts w:asciiTheme="minorHAnsi" w:hAnsiTheme="minorHAnsi" w:cstheme="minorHAnsi"/>
            <w:b/>
            <w:szCs w:val="22"/>
            <w:lang w:eastAsia="en-GB"/>
          </w:rPr>
          <w:t>:</w:t>
        </w:r>
      </w:ins>
      <w:ins w:id="1336" w:author="nick" w:date="2019-10-10T00:25:00Z">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ins>
      <w:ins w:id="1337" w:author="nick" w:date="2019-10-10T00:31:00Z">
        <w:r w:rsidR="006E5172">
          <w:rPr>
            <w:rFonts w:asciiTheme="minorHAnsi" w:hAnsiTheme="minorHAnsi" w:cstheme="minorHAnsi"/>
            <w:szCs w:val="22"/>
            <w:lang w:eastAsia="en-GB"/>
          </w:rPr>
          <w:t>&amp;</w:t>
        </w:r>
      </w:ins>
      <w:ins w:id="1338" w:author="nick" w:date="2019-10-10T00:25:00Z">
        <w:r w:rsidR="002E638C">
          <w:rPr>
            <w:rFonts w:asciiTheme="minorHAnsi" w:hAnsiTheme="minorHAnsi" w:cstheme="minorHAnsi"/>
            <w:szCs w:val="22"/>
            <w:lang w:eastAsia="en-GB"/>
          </w:rPr>
          <w:t xml:space="preserve"> local contact definition</w:t>
        </w:r>
      </w:ins>
      <w:ins w:id="1339" w:author="nick" w:date="2019-10-10T00:27:00Z">
        <w:r w:rsidR="002E638C">
          <w:rPr>
            <w:rFonts w:asciiTheme="minorHAnsi" w:hAnsiTheme="minorHAnsi" w:cstheme="minorHAnsi"/>
            <w:szCs w:val="22"/>
            <w:lang w:eastAsia="en-GB"/>
          </w:rPr>
          <w:t>, and thread contact</w:t>
        </w:r>
      </w:ins>
      <w:ins w:id="1340" w:author="nick" w:date="2019-10-10T00:30:00Z">
        <w:r w:rsidR="006E5172">
          <w:rPr>
            <w:rFonts w:asciiTheme="minorHAnsi" w:hAnsiTheme="minorHAnsi" w:cstheme="minorHAnsi"/>
            <w:szCs w:val="22"/>
            <w:lang w:eastAsia="en-GB"/>
          </w:rPr>
          <w:t>.</w:t>
        </w:r>
      </w:ins>
      <w:del w:id="1341" w:author="nick" w:date="2019-10-10T00:24:00Z">
        <w:r w:rsidRPr="00A357D6" w:rsidDel="002E638C">
          <w:rPr>
            <w:rFonts w:asciiTheme="minorHAnsi" w:hAnsiTheme="minorHAnsi" w:cstheme="minorHAnsi"/>
            <w:b/>
            <w:szCs w:val="22"/>
            <w:lang w:eastAsia="en-GB"/>
          </w:rPr>
          <w:delText>:</w:delText>
        </w:r>
      </w:del>
      <w:ins w:id="1342" w:author="nick" w:date="2019-10-10T00:31:00Z">
        <w:r w:rsidR="006E5172">
          <w:rPr>
            <w:rFonts w:asciiTheme="minorHAnsi" w:hAnsiTheme="minorHAnsi" w:cstheme="minorHAnsi"/>
            <w:szCs w:val="22"/>
            <w:lang w:eastAsia="en-GB"/>
          </w:rPr>
          <w:t xml:space="preserve"> Local contacts override the global contacts.</w:t>
        </w:r>
      </w:ins>
      <w:commentRangeEnd w:id="1334"/>
      <w:ins w:id="1343" w:author="nick" w:date="2019-10-10T00:44:00Z">
        <w:r w:rsidR="00AD0A1B">
          <w:rPr>
            <w:rStyle w:val="CommentReference"/>
            <w:lang w:eastAsia="x-none"/>
          </w:rPr>
          <w:commentReference w:id="1334"/>
        </w:r>
      </w:ins>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ins w:id="1344" w:author="nick" w:date="2019-10-10T00:17:00Z"/>
          <w:b/>
          <w:color w:val="0070C0"/>
        </w:rPr>
      </w:pPr>
    </w:p>
    <w:p w14:paraId="3191EAA9" w14:textId="2F5738BA" w:rsidR="00C86B06" w:rsidRPr="002A49E1" w:rsidRDefault="00C86B06" w:rsidP="00C86B06">
      <w:pPr>
        <w:pStyle w:val="XMLCode"/>
        <w:keepNext/>
        <w:keepLines/>
        <w:rPr>
          <w:ins w:id="1345" w:author="nick" w:date="2019-10-10T00:17:00Z"/>
        </w:rPr>
      </w:pPr>
      <w:ins w:id="1346" w:author="nick" w:date="2019-10-10T00:17:00Z">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ins>
      <w:ins w:id="1347" w:author="nick" w:date="2019-10-18T18:48:00Z">
        <w:r w:rsidR="00E516A4">
          <w:rPr>
            <w:color w:val="FF0000"/>
          </w:rPr>
          <w:t>--</w:t>
        </w:r>
        <w:proofErr w:type="gramEnd"/>
        <w:r w:rsidR="00E516A4">
          <w:rPr>
            <w:color w:val="FF0000"/>
          </w:rPr>
          <w:t xml:space="preserve"> </w:t>
        </w:r>
      </w:ins>
      <w:ins w:id="1348" w:author="nick" w:date="2019-10-10T00:31:00Z">
        <w:r w:rsidR="006E5172">
          <w:rPr>
            <w:color w:val="FF0000"/>
          </w:rPr>
          <w:t xml:space="preserve">Global </w:t>
        </w:r>
      </w:ins>
      <w:ins w:id="1349" w:author="nick" w:date="2019-10-10T00:17:00Z">
        <w:r w:rsidRPr="002A49E1">
          <w:rPr>
            <w:color w:val="FF0000"/>
          </w:rPr>
          <w:t xml:space="preserve">Contact </w:t>
        </w:r>
        <w:r>
          <w:rPr>
            <w:color w:val="FF0000"/>
          </w:rPr>
          <w:t>Properties</w:t>
        </w:r>
      </w:ins>
      <w:ins w:id="1350" w:author="nick" w:date="2019-10-10T00:32:00Z">
        <w:r w:rsidR="006E5172">
          <w:rPr>
            <w:color w:val="FF0000"/>
          </w:rPr>
          <w:t>,</w:t>
        </w:r>
      </w:ins>
      <w:ins w:id="1351" w:author="nick" w:date="2019-10-10T00:18:00Z">
        <w:r>
          <w:rPr>
            <w:color w:val="FF0000"/>
          </w:rPr>
          <w:t xml:space="preserve"> </w:t>
        </w:r>
      </w:ins>
      <w:ins w:id="1352" w:author="nick" w:date="2019-10-10T00:27:00Z">
        <w:r w:rsidR="002E638C">
          <w:rPr>
            <w:color w:val="FF0000"/>
          </w:rPr>
          <w:t>for</w:t>
        </w:r>
      </w:ins>
      <w:ins w:id="1353" w:author="nick" w:date="2019-10-10T00:18:00Z">
        <w:r>
          <w:rPr>
            <w:color w:val="FF0000"/>
          </w:rPr>
          <w:t xml:space="preserve"> </w:t>
        </w:r>
      </w:ins>
      <w:ins w:id="1354" w:author="nick" w:date="2019-10-10T00:27:00Z">
        <w:r w:rsidR="002E638C">
          <w:rPr>
            <w:color w:val="FF0000"/>
          </w:rPr>
          <w:t xml:space="preserve">the whole </w:t>
        </w:r>
      </w:ins>
      <w:ins w:id="1355" w:author="nick" w:date="2019-10-10T00:18:00Z">
        <w:r>
          <w:rPr>
            <w:color w:val="FF0000"/>
          </w:rPr>
          <w:t>connection_group</w:t>
        </w:r>
      </w:ins>
      <w:ins w:id="1356" w:author="nick" w:date="2019-10-10T00:17:00Z">
        <w:r w:rsidRPr="002A49E1">
          <w:rPr>
            <w:color w:val="FF0000"/>
          </w:rPr>
          <w:t xml:space="preserve"> --&gt;</w:t>
        </w:r>
      </w:ins>
    </w:p>
    <w:p w14:paraId="45E413E2" w14:textId="47F330D2" w:rsidR="00C86B06" w:rsidRPr="002A49E1" w:rsidRDefault="00C86B06" w:rsidP="00C86B06">
      <w:pPr>
        <w:pStyle w:val="XMLCode"/>
        <w:keepNext/>
        <w:keepLines/>
        <w:rPr>
          <w:ins w:id="1357" w:author="nick" w:date="2019-10-10T00:17:00Z"/>
        </w:rPr>
      </w:pPr>
      <w:ins w:id="1358" w:author="nick" w:date="2019-10-10T00:17:00Z">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ins>
    </w:p>
    <w:p w14:paraId="59DBB1AC" w14:textId="63989361" w:rsidR="00C86B06" w:rsidRPr="002A49E1" w:rsidRDefault="00C86B06" w:rsidP="00C86B06">
      <w:pPr>
        <w:pStyle w:val="XMLCode"/>
        <w:keepNext/>
        <w:keepLines/>
        <w:rPr>
          <w:ins w:id="1359" w:author="nick" w:date="2019-10-10T00:17:00Z"/>
        </w:rPr>
      </w:pPr>
      <w:ins w:id="1360" w:author="nick" w:date="2019-10-10T00:17:00Z">
        <w:r w:rsidRPr="002A49E1">
          <w:t xml:space="preserve">           &lt;partner label=</w:t>
        </w:r>
      </w:ins>
      <w:ins w:id="1361" w:author="nick" w:date="2019-11-24T12:20:00Z">
        <w:r w:rsidR="00194316">
          <w:t>"</w:t>
        </w:r>
      </w:ins>
      <w:ins w:id="1362" w:author="nick" w:date="2019-10-10T00:17:00Z">
        <w:r>
          <w:t>PART_7000400</w:t>
        </w:r>
      </w:ins>
      <w:ins w:id="1363" w:author="nick" w:date="2019-11-24T12:20:00Z">
        <w:r w:rsidR="00194316">
          <w:t>"</w:t>
        </w:r>
      </w:ins>
      <w:ins w:id="1364" w:author="nick" w:date="2019-10-10T00:17:00Z">
        <w:r w:rsidRPr="002A49E1">
          <w:t>/&gt;</w:t>
        </w:r>
      </w:ins>
    </w:p>
    <w:p w14:paraId="5C3BF4E4" w14:textId="34E0E893" w:rsidR="00C86B06" w:rsidRPr="002A49E1" w:rsidRDefault="00C86B06" w:rsidP="00C86B06">
      <w:pPr>
        <w:pStyle w:val="XMLCode"/>
        <w:keepNext/>
        <w:keepLines/>
        <w:rPr>
          <w:ins w:id="1365" w:author="nick" w:date="2019-10-10T00:17:00Z"/>
        </w:rPr>
      </w:pPr>
      <w:ins w:id="1366" w:author="nick" w:date="2019-10-10T00:17:00Z">
        <w:r>
          <w:t xml:space="preserve"> </w:t>
        </w:r>
        <w:r w:rsidRPr="002A49E1">
          <w:t xml:space="preserve">          &lt;partner label=</w:t>
        </w:r>
      </w:ins>
      <w:ins w:id="1367" w:author="nick" w:date="2019-11-24T12:20:00Z">
        <w:r w:rsidR="00194316">
          <w:t>"</w:t>
        </w:r>
      </w:ins>
      <w:ins w:id="1368" w:author="nick" w:date="2019-10-10T00:17:00Z">
        <w:r>
          <w:t>PART_7100100</w:t>
        </w:r>
      </w:ins>
      <w:ins w:id="1369" w:author="nick" w:date="2019-11-24T12:20:00Z">
        <w:r w:rsidR="00194316">
          <w:t>"</w:t>
        </w:r>
      </w:ins>
      <w:ins w:id="1370" w:author="nick" w:date="2019-10-10T00:17:00Z">
        <w:r w:rsidRPr="002A49E1">
          <w:t>/&gt;</w:t>
        </w:r>
      </w:ins>
    </w:p>
    <w:p w14:paraId="032EADC4" w14:textId="3192B0D1" w:rsidR="00C86B06" w:rsidRPr="002A49E1" w:rsidRDefault="00C86B06" w:rsidP="00C86B06">
      <w:pPr>
        <w:pStyle w:val="XMLCode"/>
        <w:keepNext/>
        <w:keepLines/>
        <w:rPr>
          <w:ins w:id="1371" w:author="nick" w:date="2019-10-10T00:17:00Z"/>
        </w:rPr>
      </w:pPr>
      <w:ins w:id="1372" w:author="nick" w:date="2019-10-10T00:17:00Z">
        <w:r w:rsidRPr="002A49E1">
          <w:t xml:space="preserve">    </w:t>
        </w:r>
        <w:r>
          <w:t xml:space="preserve">   </w:t>
        </w:r>
        <w:r w:rsidRPr="002A49E1">
          <w:t xml:space="preserve">    &lt;coefficients static_friction=</w:t>
        </w:r>
      </w:ins>
      <w:ins w:id="1373" w:author="nick" w:date="2019-11-24T12:20:00Z">
        <w:r w:rsidR="00194316">
          <w:t>"</w:t>
        </w:r>
      </w:ins>
      <w:ins w:id="1374" w:author="nick" w:date="2019-10-10T00:17:00Z">
        <w:r w:rsidRPr="002A49E1">
          <w:t>0.8</w:t>
        </w:r>
      </w:ins>
      <w:ins w:id="1375" w:author="nick" w:date="2019-11-24T12:20:00Z">
        <w:r w:rsidR="00194316">
          <w:t>"</w:t>
        </w:r>
      </w:ins>
      <w:ins w:id="1376" w:author="nick" w:date="2019-10-10T00:17:00Z">
        <w:r w:rsidRPr="002A49E1">
          <w:t>/&gt;</w:t>
        </w:r>
      </w:ins>
    </w:p>
    <w:p w14:paraId="30CCF100" w14:textId="44A27AF4" w:rsidR="00C86B06" w:rsidRPr="00C86B06" w:rsidRDefault="00C86B06" w:rsidP="00C86B06">
      <w:pPr>
        <w:pStyle w:val="XMLCode"/>
        <w:keepNext/>
        <w:keepLines/>
        <w:rPr>
          <w:ins w:id="1377" w:author="nick" w:date="2019-10-10T00:17:00Z"/>
          <w:b/>
          <w:color w:val="0070C0"/>
        </w:rPr>
      </w:pPr>
      <w:ins w:id="1378" w:author="nick" w:date="2019-10-10T00:17:00Z">
        <w:r w:rsidRPr="002A49E1">
          <w:t xml:space="preserve"> </w:t>
        </w:r>
        <w:r>
          <w:t xml:space="preserve"> </w:t>
        </w:r>
        <w:r w:rsidRPr="002A49E1">
          <w:t xml:space="preserve">     </w:t>
        </w:r>
        <w:r w:rsidRPr="00C86B06">
          <w:rPr>
            <w:b/>
            <w:color w:val="0070C0"/>
          </w:rPr>
          <w:t>&lt;/contact&gt;</w:t>
        </w:r>
      </w:ins>
    </w:p>
    <w:p w14:paraId="41465AB4" w14:textId="31A03344" w:rsidR="00C86B06" w:rsidRPr="00C86B06" w:rsidRDefault="00C86B06" w:rsidP="00C86B06">
      <w:pPr>
        <w:pStyle w:val="XMLCode"/>
        <w:keepNext/>
        <w:keepLines/>
        <w:rPr>
          <w:ins w:id="1379" w:author="nick" w:date="2019-10-10T00:17:00Z"/>
          <w:b/>
          <w:color w:val="0070C0"/>
        </w:rPr>
      </w:pPr>
      <w:ins w:id="1380" w:author="nick" w:date="2019-10-10T00:17:00Z">
        <w:r w:rsidRPr="00C86B06">
          <w:rPr>
            <w:b/>
            <w:color w:val="0070C0"/>
          </w:rPr>
          <w:t xml:space="preserve">       &lt;</w:t>
        </w:r>
        <w:proofErr w:type="gramStart"/>
        <w:r w:rsidRPr="00C86B06">
          <w:rPr>
            <w:b/>
            <w:color w:val="0070C0"/>
          </w:rPr>
          <w:t>contact</w:t>
        </w:r>
        <w:proofErr w:type="gramEnd"/>
        <w:r w:rsidRPr="00C86B06">
          <w:rPr>
            <w:b/>
            <w:color w:val="0070C0"/>
          </w:rPr>
          <w:t>&gt;</w:t>
        </w:r>
      </w:ins>
    </w:p>
    <w:p w14:paraId="431283BB" w14:textId="0375852E" w:rsidR="00C86B06" w:rsidRPr="002A49E1" w:rsidRDefault="00C86B06" w:rsidP="00C86B06">
      <w:pPr>
        <w:pStyle w:val="XMLCode"/>
        <w:keepNext/>
        <w:keepLines/>
        <w:rPr>
          <w:ins w:id="1381" w:author="nick" w:date="2019-10-10T00:17:00Z"/>
        </w:rPr>
      </w:pPr>
      <w:ins w:id="1382" w:author="nick" w:date="2019-10-10T00:17:00Z">
        <w:r w:rsidRPr="002A49E1">
          <w:t xml:space="preserve">           &lt;partner label=</w:t>
        </w:r>
      </w:ins>
      <w:ins w:id="1383" w:author="nick" w:date="2019-11-24T12:20:00Z">
        <w:r w:rsidR="00194316">
          <w:t>"</w:t>
        </w:r>
      </w:ins>
      <w:ins w:id="1384" w:author="nick" w:date="2019-10-10T00:17:00Z">
        <w:r>
          <w:t>PART_7100100</w:t>
        </w:r>
      </w:ins>
      <w:ins w:id="1385" w:author="nick" w:date="2019-11-24T12:20:00Z">
        <w:r w:rsidR="00194316">
          <w:t>"</w:t>
        </w:r>
      </w:ins>
      <w:ins w:id="1386" w:author="nick" w:date="2019-10-10T00:17:00Z">
        <w:r w:rsidRPr="002A49E1">
          <w:t>/&gt;</w:t>
        </w:r>
      </w:ins>
    </w:p>
    <w:p w14:paraId="38547CB1" w14:textId="07C72919" w:rsidR="00C86B06" w:rsidRPr="002A49E1" w:rsidRDefault="00C86B06" w:rsidP="00C86B06">
      <w:pPr>
        <w:pStyle w:val="XMLCode"/>
        <w:keepNext/>
        <w:keepLines/>
        <w:rPr>
          <w:ins w:id="1387" w:author="nick" w:date="2019-10-10T00:17:00Z"/>
        </w:rPr>
      </w:pPr>
      <w:ins w:id="1388" w:author="nick" w:date="2019-10-10T00:17:00Z">
        <w:r>
          <w:t xml:space="preserve"> </w:t>
        </w:r>
        <w:r w:rsidRPr="002A49E1">
          <w:t xml:space="preserve">          &lt;partner label=</w:t>
        </w:r>
      </w:ins>
      <w:ins w:id="1389" w:author="nick" w:date="2019-11-24T12:20:00Z">
        <w:r w:rsidR="00194316">
          <w:t>"</w:t>
        </w:r>
      </w:ins>
      <w:ins w:id="1390" w:author="nick" w:date="2019-10-10T00:17:00Z">
        <w:r>
          <w:t>PART_5000300</w:t>
        </w:r>
      </w:ins>
      <w:ins w:id="1391" w:author="nick" w:date="2019-11-24T12:20:00Z">
        <w:r w:rsidR="00194316">
          <w:t>"</w:t>
        </w:r>
      </w:ins>
      <w:ins w:id="1392" w:author="nick" w:date="2019-10-10T00:17:00Z">
        <w:r w:rsidRPr="002A49E1">
          <w:t>/&gt;</w:t>
        </w:r>
      </w:ins>
    </w:p>
    <w:p w14:paraId="1C407163" w14:textId="0EDCCA64" w:rsidR="00C86B06" w:rsidRPr="002A49E1" w:rsidRDefault="00C86B06" w:rsidP="00C86B06">
      <w:pPr>
        <w:pStyle w:val="XMLCode"/>
        <w:keepNext/>
        <w:keepLines/>
        <w:rPr>
          <w:ins w:id="1393" w:author="nick" w:date="2019-10-10T00:17:00Z"/>
        </w:rPr>
      </w:pPr>
      <w:ins w:id="1394" w:author="nick" w:date="2019-10-10T00:17:00Z">
        <w:r>
          <w:t xml:space="preserve"> </w:t>
        </w:r>
        <w:r w:rsidRPr="002A49E1">
          <w:t xml:space="preserve">          &lt;coefficients static_friction=</w:t>
        </w:r>
      </w:ins>
      <w:ins w:id="1395" w:author="nick" w:date="2019-11-24T12:20:00Z">
        <w:r w:rsidR="00194316">
          <w:t>"</w:t>
        </w:r>
      </w:ins>
      <w:ins w:id="1396" w:author="nick" w:date="2019-10-10T00:17:00Z">
        <w:r w:rsidRPr="002A49E1">
          <w:t>0.8</w:t>
        </w:r>
      </w:ins>
      <w:ins w:id="1397" w:author="nick" w:date="2019-11-24T12:20:00Z">
        <w:r w:rsidR="00194316">
          <w:t>"</w:t>
        </w:r>
      </w:ins>
      <w:ins w:id="1398" w:author="nick" w:date="2019-10-10T00:17:00Z">
        <w:r w:rsidRPr="002A49E1">
          <w:t>/&gt;</w:t>
        </w:r>
      </w:ins>
    </w:p>
    <w:p w14:paraId="6F4AA9B2" w14:textId="1C0458F7" w:rsidR="00C86B06" w:rsidRPr="00C86B06" w:rsidRDefault="00C86B06" w:rsidP="00C86B06">
      <w:pPr>
        <w:pStyle w:val="XMLCode"/>
        <w:keepNext/>
        <w:keepLines/>
        <w:rPr>
          <w:ins w:id="1399" w:author="nick" w:date="2019-10-10T00:17:00Z"/>
          <w:b/>
          <w:color w:val="0070C0"/>
        </w:rPr>
      </w:pPr>
      <w:ins w:id="1400" w:author="nick" w:date="2019-10-10T00:17:00Z">
        <w:r>
          <w:t xml:space="preserve"> </w:t>
        </w:r>
        <w:r w:rsidRPr="002A49E1">
          <w:t xml:space="preserve">      </w:t>
        </w:r>
        <w:r w:rsidRPr="00C86B06">
          <w:rPr>
            <w:b/>
            <w:color w:val="0070C0"/>
          </w:rPr>
          <w:t>&lt;/contact&gt;</w:t>
        </w:r>
      </w:ins>
    </w:p>
    <w:p w14:paraId="1E5CFD7D" w14:textId="3E38A1AE" w:rsidR="00C86B06" w:rsidRPr="00C86B06" w:rsidRDefault="00C86B06" w:rsidP="00C86B06">
      <w:pPr>
        <w:pStyle w:val="XMLCode"/>
        <w:keepNext/>
        <w:keepLines/>
        <w:rPr>
          <w:ins w:id="1401" w:author="nick" w:date="2019-10-10T00:17:00Z"/>
          <w:b/>
          <w:color w:val="0070C0"/>
        </w:rPr>
      </w:pPr>
      <w:ins w:id="1402" w:author="nick" w:date="2019-10-10T00:17:00Z">
        <w:r w:rsidRPr="00C86B06">
          <w:rPr>
            <w:b/>
            <w:color w:val="0070C0"/>
          </w:rPr>
          <w:t xml:space="preserve">       &lt;</w:t>
        </w:r>
        <w:proofErr w:type="gramStart"/>
        <w:r w:rsidRPr="00C86B06">
          <w:rPr>
            <w:b/>
            <w:color w:val="0070C0"/>
          </w:rPr>
          <w:t>contact</w:t>
        </w:r>
        <w:proofErr w:type="gramEnd"/>
        <w:r w:rsidRPr="00C86B06">
          <w:rPr>
            <w:b/>
            <w:color w:val="0070C0"/>
          </w:rPr>
          <w:t>&gt;</w:t>
        </w:r>
      </w:ins>
    </w:p>
    <w:p w14:paraId="70756692" w14:textId="2AD3CA6A" w:rsidR="00C86B06" w:rsidRPr="002A49E1" w:rsidRDefault="00C86B06" w:rsidP="00C86B06">
      <w:pPr>
        <w:pStyle w:val="XMLCode"/>
        <w:keepNext/>
        <w:keepLines/>
        <w:rPr>
          <w:ins w:id="1403" w:author="nick" w:date="2019-10-10T00:17:00Z"/>
        </w:rPr>
      </w:pPr>
      <w:ins w:id="1404" w:author="nick" w:date="2019-10-10T00:17:00Z">
        <w:r>
          <w:t xml:space="preserve"> </w:t>
        </w:r>
        <w:r w:rsidRPr="002A49E1">
          <w:t xml:space="preserve">          &lt;partner label=</w:t>
        </w:r>
      </w:ins>
      <w:ins w:id="1405" w:author="nick" w:date="2019-11-24T12:20:00Z">
        <w:r w:rsidR="00194316">
          <w:t>"</w:t>
        </w:r>
      </w:ins>
      <w:ins w:id="1406" w:author="nick" w:date="2019-10-10T00:17:00Z">
        <w:r>
          <w:t>PART_5000300</w:t>
        </w:r>
      </w:ins>
      <w:ins w:id="1407" w:author="nick" w:date="2019-11-24T12:20:00Z">
        <w:r w:rsidR="00194316">
          <w:t>"</w:t>
        </w:r>
      </w:ins>
      <w:ins w:id="1408" w:author="nick" w:date="2019-10-10T00:17:00Z">
        <w:r w:rsidRPr="002A49E1">
          <w:t>/&gt;</w:t>
        </w:r>
      </w:ins>
    </w:p>
    <w:p w14:paraId="62ECD7C9" w14:textId="70C5B05E" w:rsidR="00C86B06" w:rsidRPr="002A49E1" w:rsidRDefault="00C86B06" w:rsidP="00C86B06">
      <w:pPr>
        <w:pStyle w:val="XMLCode"/>
        <w:keepNext/>
        <w:keepLines/>
        <w:rPr>
          <w:ins w:id="1409" w:author="nick" w:date="2019-10-10T00:17:00Z"/>
        </w:rPr>
      </w:pPr>
      <w:ins w:id="1410" w:author="nick" w:date="2019-10-10T00:17:00Z">
        <w:r w:rsidRPr="002A49E1">
          <w:t xml:space="preserve">           &lt;partner label=</w:t>
        </w:r>
      </w:ins>
      <w:ins w:id="1411" w:author="nick" w:date="2019-11-24T12:20:00Z">
        <w:r w:rsidR="00194316">
          <w:t>"</w:t>
        </w:r>
      </w:ins>
      <w:ins w:id="1412" w:author="nick" w:date="2019-10-10T00:17:00Z">
        <w:r w:rsidRPr="00F20EA0">
          <w:t>PART_5000800</w:t>
        </w:r>
      </w:ins>
      <w:ins w:id="1413" w:author="nick" w:date="2019-11-24T12:20:00Z">
        <w:r w:rsidR="00194316">
          <w:t>"</w:t>
        </w:r>
      </w:ins>
      <w:ins w:id="1414" w:author="nick" w:date="2019-10-10T00:17:00Z">
        <w:r w:rsidRPr="002A49E1">
          <w:t>/&gt;</w:t>
        </w:r>
      </w:ins>
    </w:p>
    <w:p w14:paraId="331F37D3" w14:textId="17F7FE97" w:rsidR="00C86B06" w:rsidRPr="002A49E1" w:rsidRDefault="00C86B06" w:rsidP="00C86B06">
      <w:pPr>
        <w:pStyle w:val="XMLCode"/>
        <w:keepNext/>
        <w:keepLines/>
        <w:rPr>
          <w:ins w:id="1415" w:author="nick" w:date="2019-10-10T00:17:00Z"/>
        </w:rPr>
      </w:pPr>
      <w:ins w:id="1416" w:author="nick" w:date="2019-10-10T00:17:00Z">
        <w:r>
          <w:t xml:space="preserve"> </w:t>
        </w:r>
        <w:r w:rsidRPr="002A49E1">
          <w:t xml:space="preserve">          &lt;coefficients static_friction=</w:t>
        </w:r>
      </w:ins>
      <w:ins w:id="1417" w:author="nick" w:date="2019-11-24T12:20:00Z">
        <w:r w:rsidR="00194316">
          <w:t>"</w:t>
        </w:r>
      </w:ins>
      <w:ins w:id="1418" w:author="nick" w:date="2019-10-10T00:17:00Z">
        <w:r w:rsidRPr="002A49E1">
          <w:t>0.8</w:t>
        </w:r>
      </w:ins>
      <w:ins w:id="1419" w:author="nick" w:date="2019-11-24T12:20:00Z">
        <w:r w:rsidR="00194316">
          <w:t>"</w:t>
        </w:r>
      </w:ins>
      <w:ins w:id="1420" w:author="nick" w:date="2019-10-10T00:17:00Z">
        <w:r w:rsidRPr="002A49E1">
          <w:t>/&gt;</w:t>
        </w:r>
      </w:ins>
    </w:p>
    <w:p w14:paraId="4FAD7284" w14:textId="18816378" w:rsidR="00C86B06" w:rsidRPr="00C86B06" w:rsidRDefault="00C86B06" w:rsidP="00C86B06">
      <w:pPr>
        <w:pStyle w:val="XMLCode"/>
        <w:keepNext/>
        <w:keepLines/>
        <w:rPr>
          <w:ins w:id="1421" w:author="nick" w:date="2019-10-10T00:17:00Z"/>
          <w:b/>
          <w:color w:val="0070C0"/>
        </w:rPr>
      </w:pPr>
      <w:ins w:id="1422" w:author="nick" w:date="2019-10-10T00:17:00Z">
        <w:r w:rsidRPr="00C86B06">
          <w:rPr>
            <w:b/>
            <w:color w:val="0070C0"/>
          </w:rPr>
          <w:t xml:space="preserve">       &lt;/contact&gt;</w:t>
        </w:r>
      </w:ins>
    </w:p>
    <w:p w14:paraId="4C0F1C20" w14:textId="26A5B224" w:rsidR="00C86B06" w:rsidRPr="00C86B06" w:rsidRDefault="00C86B06" w:rsidP="00C86B06">
      <w:pPr>
        <w:pStyle w:val="XMLCode"/>
        <w:keepNext/>
        <w:keepLines/>
        <w:rPr>
          <w:ins w:id="1423" w:author="nick" w:date="2019-10-10T00:17:00Z"/>
          <w:b/>
          <w:color w:val="0070C0"/>
        </w:rPr>
      </w:pPr>
      <w:ins w:id="1424" w:author="nick" w:date="2019-10-10T00:17:00Z">
        <w:r w:rsidRPr="00C86B06">
          <w:rPr>
            <w:b/>
            <w:color w:val="0070C0"/>
          </w:rPr>
          <w:t xml:space="preserve">   &lt;/contact_list&gt;</w:t>
        </w:r>
      </w:ins>
    </w:p>
    <w:p w14:paraId="7AB6E039" w14:textId="77777777" w:rsidR="00C86B06" w:rsidRDefault="00C86B06" w:rsidP="00D05623">
      <w:pPr>
        <w:pStyle w:val="XMLCode"/>
        <w:keepNext/>
        <w:rPr>
          <w:ins w:id="1425" w:author="nick" w:date="2019-10-10T00:17:00Z"/>
        </w:rPr>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w:t>
      </w:r>
      <w:proofErr w:type="gramStart"/>
      <w:r w:rsidRPr="00F20EA0">
        <w:rPr>
          <w:color w:val="FF0000"/>
        </w:rPr>
        <w:t>!--</w:t>
      </w:r>
      <w:proofErr w:type="gramEnd"/>
      <w:r w:rsidRPr="00F20EA0">
        <w:rPr>
          <w:color w:val="FF0000"/>
        </w:rPr>
        <w:t xml:space="preserve"> bolt with</w:t>
      </w:r>
      <w:ins w:id="1426" w:author="nick" w:date="2019-10-10T00:28:00Z">
        <w:r w:rsidR="002E638C">
          <w:rPr>
            <w:color w:val="FF0000"/>
          </w:rPr>
          <w:t>out</w:t>
        </w:r>
      </w:ins>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00CECEEE"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is </w:t>
      </w:r>
      <w:r w:rsidR="00194316">
        <w:rPr>
          <w:color w:val="FF0000"/>
        </w:rPr>
        <w:t>"</w:t>
      </w:r>
      <w:r w:rsidRPr="006E5172">
        <w:rPr>
          <w:color w:val="FF0000"/>
        </w:rPr>
        <w:t xml:space="preserve">head to </w:t>
      </w:r>
      <w:del w:id="1427" w:author="nick" w:date="2019-10-10T00:20:00Z">
        <w:r w:rsidRPr="006E5172" w:rsidDel="002E638C">
          <w:rPr>
            <w:color w:val="FF0000"/>
          </w:rPr>
          <w:delText>washer</w:delText>
        </w:r>
      </w:del>
      <w:ins w:id="1428" w:author="nick" w:date="2019-10-10T00:20:00Z">
        <w:r w:rsidR="002E638C" w:rsidRPr="006E5172">
          <w:rPr>
            <w:color w:val="FF0000"/>
          </w:rPr>
          <w:t>first part</w:t>
        </w:r>
      </w:ins>
      <w:ins w:id="1429" w:author="nick" w:date="2019-11-24T12:20:00Z">
        <w:r w:rsidR="00194316">
          <w:rPr>
            <w:color w:val="FF0000"/>
          </w:rPr>
          <w:t>"</w:t>
        </w:r>
      </w:ins>
      <w:r w:rsidRPr="006E5172">
        <w:rPr>
          <w:color w:val="FF0000"/>
        </w:rPr>
        <w:t>: --&gt;</w:t>
      </w:r>
    </w:p>
    <w:p w14:paraId="66405D83" w14:textId="4818783B" w:rsidR="005E2347" w:rsidRDefault="005E2347" w:rsidP="00D05623">
      <w:pPr>
        <w:pStyle w:val="XMLCode"/>
        <w:keepNext/>
      </w:pPr>
      <w:r>
        <w:t xml:space="preserve">       &lt;threaded_connection length=</w:t>
      </w:r>
      <w:r w:rsidR="00194316">
        <w:t>"</w:t>
      </w:r>
      <w:r>
        <w:t>50</w:t>
      </w:r>
      <w:r w:rsidR="00194316">
        <w:t>"</w:t>
      </w:r>
      <w:r>
        <w:t xml:space="preserve"> static_friction=</w:t>
      </w:r>
      <w:r w:rsidR="00194316">
        <w:t>"</w:t>
      </w:r>
      <w:r>
        <w:t>0.8</w:t>
      </w:r>
      <w:r w:rsidR="00194316">
        <w:t>"</w:t>
      </w:r>
      <w:r>
        <w:t xml:space="preserve"> &gt;</w:t>
      </w:r>
    </w:p>
    <w:p w14:paraId="4E504DA5" w14:textId="355137C1" w:rsidR="005E2347" w:rsidDel="002E638C" w:rsidRDefault="005E2347" w:rsidP="00D05623">
      <w:pPr>
        <w:pStyle w:val="XMLCode"/>
        <w:keepNext/>
        <w:rPr>
          <w:del w:id="1430" w:author="nick" w:date="2019-10-10T00:21:00Z"/>
        </w:rPr>
      </w:pPr>
      <w:del w:id="1431" w:author="nick" w:date="2019-10-10T00:21:00Z">
        <w:r w:rsidDel="002E638C">
          <w:delText xml:space="preserve">          &lt;normal_direction x="0" y="0" z="-10"/&gt;</w:delText>
        </w:r>
      </w:del>
    </w:p>
    <w:p w14:paraId="79BF91B9" w14:textId="7D78EC8E" w:rsidR="005E2347" w:rsidRPr="002C46F8" w:rsidDel="002E638C" w:rsidRDefault="005E2347" w:rsidP="00D05623">
      <w:pPr>
        <w:pStyle w:val="XMLCode"/>
        <w:keepNext/>
        <w:rPr>
          <w:del w:id="1432" w:author="nick" w:date="2019-10-10T00:21:00Z"/>
          <w:color w:val="FF0000"/>
        </w:rPr>
      </w:pPr>
      <w:del w:id="1433" w:author="nick" w:date="2019-10-10T00:21:00Z">
        <w:r w:rsidDel="002E638C">
          <w:rPr>
            <w:color w:val="FF0000"/>
          </w:rPr>
          <w:delText xml:space="preserve">          </w:delText>
        </w:r>
        <w:r w:rsidRPr="002C46F8" w:rsidDel="002E638C">
          <w:rPr>
            <w:color w:val="FF0000"/>
          </w:rPr>
          <w:delText>&lt;!-- Washer next to head with its friction to 1st part --&gt;</w:delText>
        </w:r>
      </w:del>
    </w:p>
    <w:p w14:paraId="45465DCB" w14:textId="282B98DC" w:rsidR="005E2347" w:rsidDel="002E638C" w:rsidRDefault="005E2347" w:rsidP="00D05623">
      <w:pPr>
        <w:pStyle w:val="XMLCode"/>
        <w:keepNext/>
        <w:rPr>
          <w:del w:id="1434" w:author="nick" w:date="2019-10-10T00:21:00Z"/>
        </w:rPr>
      </w:pPr>
      <w:del w:id="1435" w:author="nick" w:date="2019-10-10T00:21:00Z">
        <w:r w:rsidDel="002E638C">
          <w:delText xml:space="preserve">          &lt;washer outer_diameter=”20” attached=”false” static_friction=”0.8” /&gt;</w:delText>
        </w:r>
      </w:del>
    </w:p>
    <w:p w14:paraId="37890AB1" w14:textId="77777777" w:rsidR="005E2347" w:rsidRDefault="005E2347" w:rsidP="00D05623">
      <w:pPr>
        <w:pStyle w:val="XMLCode"/>
        <w:keepNext/>
      </w:pPr>
      <w:r>
        <w:t xml:space="preserve">          &lt;</w:t>
      </w:r>
      <w:proofErr w:type="gramStart"/>
      <w:r>
        <w:t>bolt</w:t>
      </w:r>
      <w:proofErr w:type="gramEnd"/>
      <w:r>
        <w:t>&gt;</w:t>
      </w:r>
    </w:p>
    <w:p w14:paraId="1F6BE8E4" w14:textId="682D9C2F"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del w:id="1436" w:author="nick" w:date="2019-10-10T00:21:00Z">
        <w:r w:rsidRPr="002C46F8" w:rsidDel="002E638C">
          <w:rPr>
            <w:color w:val="FF0000"/>
          </w:rPr>
          <w:delText>washer</w:delText>
        </w:r>
      </w:del>
      <w:ins w:id="1437" w:author="nick" w:date="2019-10-10T00:21:00Z">
        <w:r w:rsidR="002E638C">
          <w:rPr>
            <w:color w:val="FF0000"/>
          </w:rPr>
          <w:t>last part</w:t>
        </w:r>
      </w:ins>
      <w:ins w:id="1438" w:author="nick" w:date="2019-11-24T12:20:00Z">
        <w:r w:rsidR="00194316">
          <w:rPr>
            <w:color w:val="FF0000"/>
          </w:rPr>
          <w:t>"</w:t>
        </w:r>
      </w:ins>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616169FC" w14:textId="54E810CD" w:rsidR="005E2347" w:rsidDel="002E638C" w:rsidRDefault="005E2347" w:rsidP="00D05623">
      <w:pPr>
        <w:pStyle w:val="XMLCode"/>
        <w:keepNext/>
        <w:rPr>
          <w:del w:id="1439" w:author="nick" w:date="2019-10-10T00:22:00Z"/>
        </w:rPr>
      </w:pPr>
      <w:del w:id="1440" w:author="nick" w:date="2019-10-10T00:22:00Z">
        <w:r w:rsidDel="002E638C">
          <w:delText xml:space="preserve">               </w:delText>
        </w:r>
        <w:r w:rsidRPr="002C46F8" w:rsidDel="002E638C">
          <w:rPr>
            <w:color w:val="FF0000"/>
          </w:rPr>
          <w:delText>&lt;!-- Washer next to nut with its friction to last part --&gt;</w:delText>
        </w:r>
      </w:del>
    </w:p>
    <w:p w14:paraId="712BD1F8" w14:textId="650B2E34" w:rsidR="005E2347" w:rsidRPr="00D30F27" w:rsidDel="002E638C" w:rsidRDefault="005E2347" w:rsidP="00D05623">
      <w:pPr>
        <w:pStyle w:val="XMLCode"/>
        <w:keepNext/>
        <w:rPr>
          <w:del w:id="1441" w:author="nick" w:date="2019-10-10T00:22:00Z"/>
          <w:b/>
        </w:rPr>
      </w:pPr>
      <w:del w:id="1442" w:author="nick" w:date="2019-10-10T00:22:00Z">
        <w:r w:rsidDel="002E638C">
          <w:delText xml:space="preserve">               </w:delText>
        </w:r>
        <w:r w:rsidRPr="00D30F27" w:rsidDel="002E638C">
          <w:rPr>
            <w:b/>
          </w:rPr>
          <w:delText>&lt;washer outer_diameter=”25” attached=”false” static_friction=”0.8” /&gt;</w:delText>
        </w:r>
      </w:del>
    </w:p>
    <w:p w14:paraId="392306BD" w14:textId="3A7C79E1" w:rsidR="005E2347" w:rsidDel="002E638C" w:rsidRDefault="005E2347" w:rsidP="00D05623">
      <w:pPr>
        <w:pStyle w:val="XMLCode"/>
        <w:keepNext/>
        <w:rPr>
          <w:del w:id="1443" w:author="nick" w:date="2019-10-10T00:22:00Z"/>
        </w:rPr>
      </w:pPr>
      <w:del w:id="1444" w:author="nick" w:date="2019-10-10T00:22:00Z">
        <w:r w:rsidDel="002E638C">
          <w:delText xml:space="preserve">             &lt;/nut&gt;</w:delText>
        </w:r>
      </w:del>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E5172" w:rsidRDefault="005E2347" w:rsidP="00D05623">
      <w:pPr>
        <w:pStyle w:val="XMLCode"/>
        <w:keepNext/>
        <w:rPr>
          <w:color w:val="0070C0"/>
        </w:rPr>
      </w:pPr>
      <w:r w:rsidRPr="006E5172">
        <w:rPr>
          <w:color w:val="0070C0"/>
        </w:rPr>
        <w:t xml:space="preserve">             </w:t>
      </w:r>
      <w:proofErr w:type="gramStart"/>
      <w:r w:rsidRPr="006E5172">
        <w:rPr>
          <w:color w:val="FF0000"/>
        </w:rPr>
        <w:t>&lt;!--</w:t>
      </w:r>
      <w:proofErr w:type="gramEnd"/>
      <w:r w:rsidRPr="006E5172">
        <w:rPr>
          <w:color w:val="FF0000"/>
        </w:rPr>
        <w:t xml:space="preserve"> Friction within thread --&gt;</w:t>
      </w:r>
    </w:p>
    <w:p w14:paraId="5AFFFB32" w14:textId="15375DF0"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static_friction=</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2954940B" w14:textId="405296A3" w:rsidR="005E2347" w:rsidDel="00C86B06" w:rsidRDefault="005E2347" w:rsidP="00D05623">
      <w:pPr>
        <w:pStyle w:val="XMLCode"/>
        <w:keepNext/>
        <w:rPr>
          <w:del w:id="1445" w:author="nick" w:date="2019-10-10T00:11:00Z"/>
          <w:b/>
          <w:color w:val="FF0000"/>
        </w:rPr>
      </w:pPr>
      <w:del w:id="1446"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1 </w:delText>
        </w:r>
        <w:r w:rsidR="00CB7D0F" w:rsidDel="00C86B06">
          <w:rPr>
            <w:b/>
            <w:color w:val="FF0000"/>
          </w:rPr>
          <w:delText xml:space="preserve">and next part, </w:delText>
        </w:r>
        <w:r w:rsidRPr="00D30F27" w:rsidDel="00C86B06">
          <w:rPr>
            <w:b/>
            <w:color w:val="FF0000"/>
          </w:rPr>
          <w:delText>2 --&gt;</w:delText>
        </w:r>
      </w:del>
    </w:p>
    <w:p w14:paraId="2CC02C89" w14:textId="5BB4E715" w:rsidR="005E2347" w:rsidDel="00C86B06" w:rsidRDefault="005E2347" w:rsidP="00D05623">
      <w:pPr>
        <w:pStyle w:val="XMLCode"/>
        <w:keepNext/>
        <w:rPr>
          <w:del w:id="1447" w:author="nick" w:date="2019-10-10T00:11:00Z"/>
          <w:b/>
          <w:color w:val="0070C0"/>
        </w:rPr>
      </w:pPr>
      <w:del w:id="1448" w:author="nick" w:date="2019-10-10T00:11:00Z">
        <w:r w:rsidDel="00C86B06">
          <w:rPr>
            <w:b/>
          </w:rPr>
          <w:delText xml:space="preserve">             </w:delText>
        </w:r>
        <w:r w:rsidRPr="00656253" w:rsidDel="00C86B06">
          <w:rPr>
            <w:b/>
            <w:color w:val="0070C0"/>
          </w:rPr>
          <w:delText>&lt;contact index=”1” static_friction=”0.8” /&gt;</w:delText>
        </w:r>
      </w:del>
    </w:p>
    <w:p w14:paraId="637942A2" w14:textId="4F9B216C" w:rsidR="005E2347" w:rsidRPr="00D30F27" w:rsidDel="00C86B06" w:rsidRDefault="005E2347" w:rsidP="00D05623">
      <w:pPr>
        <w:pStyle w:val="XMLCode"/>
        <w:keepNext/>
        <w:rPr>
          <w:del w:id="1449" w:author="nick" w:date="2019-10-10T00:11:00Z"/>
          <w:b/>
        </w:rPr>
      </w:pPr>
      <w:del w:id="1450"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2 </w:delText>
        </w:r>
        <w:r w:rsidR="00CB7D0F" w:rsidDel="00C86B06">
          <w:rPr>
            <w:b/>
            <w:color w:val="FF0000"/>
          </w:rPr>
          <w:delText xml:space="preserve">and next part, </w:delText>
        </w:r>
        <w:r w:rsidRPr="00D30F27" w:rsidDel="00C86B06">
          <w:rPr>
            <w:b/>
            <w:color w:val="FF0000"/>
          </w:rPr>
          <w:delText>5 --&gt;</w:delText>
        </w:r>
      </w:del>
    </w:p>
    <w:p w14:paraId="3DFE29E7" w14:textId="19245988" w:rsidR="005E2347" w:rsidDel="00C86B06" w:rsidRDefault="005E2347" w:rsidP="00D05623">
      <w:pPr>
        <w:pStyle w:val="XMLCode"/>
        <w:keepNext/>
        <w:rPr>
          <w:del w:id="1451" w:author="nick" w:date="2019-10-10T00:11:00Z"/>
          <w:b/>
          <w:color w:val="FF0000"/>
        </w:rPr>
      </w:pPr>
      <w:del w:id="1452" w:author="nick" w:date="2019-10-10T00:11:00Z">
        <w:r w:rsidDel="00C86B06">
          <w:rPr>
            <w:b/>
          </w:rPr>
          <w:delText xml:space="preserve">             </w:delText>
        </w:r>
        <w:r w:rsidRPr="00D30F27" w:rsidDel="00C86B06">
          <w:rPr>
            <w:b/>
            <w:color w:val="FF0000"/>
          </w:rPr>
          <w:delText xml:space="preserve">&lt;!-- </w:delText>
        </w:r>
        <w:r w:rsidR="00ED1F8D" w:rsidDel="00C86B06">
          <w:rPr>
            <w:b/>
            <w:color w:val="FF0000"/>
          </w:rPr>
          <w:delText>Be aware: I</w:delText>
        </w:r>
        <w:r w:rsidRPr="00D30F27" w:rsidDel="00C86B06">
          <w:rPr>
            <w:b/>
            <w:color w:val="FF0000"/>
          </w:rPr>
          <w:delText>ndices 3 &amp; 4 are not defined in &lt;connected_to/&gt; --&gt;</w:delText>
        </w:r>
      </w:del>
    </w:p>
    <w:p w14:paraId="5A9A4FB8" w14:textId="11503FBF" w:rsidR="005E2347" w:rsidDel="00C86B06" w:rsidRDefault="005E2347" w:rsidP="00D05623">
      <w:pPr>
        <w:pStyle w:val="XMLCode"/>
        <w:keepNext/>
        <w:rPr>
          <w:del w:id="1453" w:author="nick" w:date="2019-10-10T00:11:00Z"/>
          <w:b/>
          <w:color w:val="0070C0"/>
        </w:rPr>
      </w:pPr>
      <w:del w:id="1454" w:author="nick" w:date="2019-10-10T00:11:00Z">
        <w:r w:rsidDel="00C86B06">
          <w:rPr>
            <w:b/>
            <w:color w:val="FF0000"/>
          </w:rPr>
          <w:delText xml:space="preserve">             </w:delText>
        </w:r>
        <w:r w:rsidRPr="00656253" w:rsidDel="00C86B06">
          <w:rPr>
            <w:b/>
            <w:color w:val="0070C0"/>
          </w:rPr>
          <w:delText>&lt;contact index=”2” static_friction=”0.8” /&gt;</w:delText>
        </w:r>
      </w:del>
    </w:p>
    <w:p w14:paraId="6CF126A6" w14:textId="21DF3A6E" w:rsidR="005E2347" w:rsidDel="00C86B06" w:rsidRDefault="005E2347" w:rsidP="00D05623">
      <w:pPr>
        <w:pStyle w:val="XMLCode"/>
        <w:keepNext/>
        <w:rPr>
          <w:del w:id="1455" w:author="nick" w:date="2019-10-10T00:11:00Z"/>
          <w:b/>
          <w:color w:val="FF0000"/>
        </w:rPr>
      </w:pPr>
      <w:del w:id="1456" w:author="nick" w:date="2019-10-10T00:11:00Z">
        <w:r w:rsidDel="00C86B06">
          <w:rPr>
            <w:b/>
            <w:color w:val="0070C0"/>
          </w:rPr>
          <w:delText xml:space="preserve">             </w:delText>
        </w:r>
        <w:r w:rsidRPr="00F20EA0" w:rsidDel="00C86B06">
          <w:rPr>
            <w:b/>
            <w:color w:val="FF0000"/>
          </w:rPr>
          <w:delText xml:space="preserve">&lt;!-- Friction </w:delText>
        </w:r>
        <w:r w:rsidR="00CB7D0F" w:rsidDel="00C86B06">
          <w:rPr>
            <w:b/>
            <w:color w:val="FF0000"/>
          </w:rPr>
          <w:delText xml:space="preserve">between </w:delText>
        </w:r>
        <w:r w:rsidRPr="00F20EA0" w:rsidDel="00C86B06">
          <w:rPr>
            <w:b/>
            <w:color w:val="FF0000"/>
          </w:rPr>
          <w:delText xml:space="preserve">part 5 </w:delText>
        </w:r>
        <w:r w:rsidR="00CB7D0F" w:rsidDel="00C86B06">
          <w:rPr>
            <w:b/>
            <w:color w:val="FF0000"/>
          </w:rPr>
          <w:delText>and next part, 6</w:delText>
        </w:r>
        <w:r w:rsidRPr="00F20EA0" w:rsidDel="00C86B06">
          <w:rPr>
            <w:b/>
            <w:color w:val="FF0000"/>
          </w:rPr>
          <w:delText xml:space="preserve"> --&gt;</w:delText>
        </w:r>
      </w:del>
    </w:p>
    <w:p w14:paraId="7A64A237" w14:textId="2A8FD967" w:rsidR="005E2347" w:rsidRPr="00D30F27" w:rsidDel="00C86B06" w:rsidRDefault="005E2347" w:rsidP="00D05623">
      <w:pPr>
        <w:pStyle w:val="XMLCode"/>
        <w:keepNext/>
        <w:rPr>
          <w:del w:id="1457" w:author="nick" w:date="2019-10-10T00:11:00Z"/>
          <w:b/>
        </w:rPr>
      </w:pPr>
      <w:del w:id="1458" w:author="nick" w:date="2019-10-10T00:11:00Z">
        <w:r w:rsidDel="00C86B06">
          <w:rPr>
            <w:b/>
            <w:color w:val="FF0000"/>
          </w:rPr>
          <w:delText xml:space="preserve">             &lt;!-- </w:delText>
        </w:r>
        <w:r w:rsidR="00223A62" w:rsidDel="00C86B06">
          <w:rPr>
            <w:b/>
            <w:color w:val="FF0000"/>
          </w:rPr>
          <w:delText>Be aware: T</w:delText>
        </w:r>
        <w:r w:rsidRPr="00D30F27" w:rsidDel="00C86B06">
          <w:rPr>
            <w:b/>
            <w:color w:val="FF0000"/>
          </w:rPr>
          <w:delText xml:space="preserve">here is exactly one </w:delText>
        </w:r>
        <w:r w:rsidDel="00C86B06">
          <w:rPr>
            <w:b/>
            <w:color w:val="FF0000"/>
          </w:rPr>
          <w:delText>more index after</w:delText>
        </w:r>
        <w:r w:rsidRPr="00D30F27" w:rsidDel="00C86B06">
          <w:rPr>
            <w:b/>
            <w:color w:val="FF0000"/>
          </w:rPr>
          <w:delText xml:space="preserve"> 5 in &lt;connected_to/&gt; --&gt;</w:delText>
        </w:r>
      </w:del>
    </w:p>
    <w:p w14:paraId="01B01830" w14:textId="4D00149B" w:rsidR="005E2347" w:rsidRPr="00D30F27" w:rsidDel="00C86B06" w:rsidRDefault="005E2347" w:rsidP="00D05623">
      <w:pPr>
        <w:pStyle w:val="XMLCode"/>
        <w:keepNext/>
        <w:rPr>
          <w:del w:id="1459" w:author="nick" w:date="2019-10-10T00:11:00Z"/>
          <w:b/>
        </w:rPr>
      </w:pPr>
      <w:del w:id="1460" w:author="nick" w:date="2019-10-10T00:11:00Z">
        <w:r w:rsidDel="00C86B06">
          <w:rPr>
            <w:b/>
            <w:color w:val="0070C0"/>
          </w:rPr>
          <w:delText xml:space="preserve">             </w:delText>
        </w:r>
        <w:r w:rsidRPr="00656253" w:rsidDel="00C86B06">
          <w:rPr>
            <w:b/>
            <w:color w:val="0070C0"/>
          </w:rPr>
          <w:delText>&lt;contact index=”5” static_friction=”0.8” /&gt;</w:delText>
        </w:r>
      </w:del>
    </w:p>
    <w:p w14:paraId="5B9C94D2" w14:textId="77777777" w:rsidR="005E2347" w:rsidRDefault="005E2347" w:rsidP="00D05623">
      <w:pPr>
        <w:pStyle w:val="XMLCode"/>
        <w:keepNext/>
        <w:rPr>
          <w:ins w:id="1461" w:author="nick" w:date="2019-10-10T00:11:00Z"/>
          <w:b/>
          <w:color w:val="0070C0"/>
        </w:rPr>
      </w:pPr>
      <w:r w:rsidRPr="00D30F27">
        <w:rPr>
          <w:b/>
        </w:rPr>
        <w:tab/>
      </w:r>
      <w:r>
        <w:rPr>
          <w:b/>
        </w:rPr>
        <w:t xml:space="preserve">      </w:t>
      </w:r>
      <w:r w:rsidRPr="00656253">
        <w:rPr>
          <w:b/>
          <w:color w:val="0070C0"/>
        </w:rPr>
        <w:t>&lt;/contact_list&gt;</w:t>
      </w:r>
    </w:p>
    <w:p w14:paraId="50811ABA" w14:textId="77777777" w:rsidR="00506157" w:rsidRDefault="00506157" w:rsidP="00506157">
      <w:pPr>
        <w:pStyle w:val="XMLCode"/>
        <w:keepNext/>
        <w:rPr>
          <w:ins w:id="1462" w:author="nick" w:date="2019-10-18T18:49:00Z"/>
        </w:rPr>
      </w:pPr>
      <w:ins w:id="1463" w:author="nick" w:date="2019-10-18T18:49:00Z">
        <w:r>
          <w:t xml:space="preserve">       &lt;/threaded_connection&gt;</w:t>
        </w:r>
      </w:ins>
    </w:p>
    <w:p w14:paraId="2DE29787" w14:textId="77777777" w:rsidR="00C86B06" w:rsidRDefault="00C86B06" w:rsidP="00D05623">
      <w:pPr>
        <w:pStyle w:val="XMLCode"/>
        <w:keepNext/>
        <w:rPr>
          <w:ins w:id="1464" w:author="nick" w:date="2019-10-10T00:11:00Z"/>
          <w:b/>
          <w:color w:val="0070C0"/>
        </w:rPr>
      </w:pPr>
    </w:p>
    <w:p w14:paraId="565E12FE" w14:textId="77777777" w:rsidR="00C86B06" w:rsidRPr="002A49E1" w:rsidRDefault="00C86B06" w:rsidP="00C86B06">
      <w:pPr>
        <w:pStyle w:val="XMLCode"/>
        <w:keepNext/>
        <w:keepLines/>
        <w:rPr>
          <w:ins w:id="1465" w:author="nick" w:date="2019-10-10T00:11:00Z"/>
        </w:rPr>
      </w:pPr>
      <w:ins w:id="1466" w:author="nick" w:date="2019-10-10T00:11:00Z">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ins>
    </w:p>
    <w:p w14:paraId="720B8EEF" w14:textId="77777777" w:rsidR="00C86B06" w:rsidRPr="002A49E1" w:rsidRDefault="00C86B06" w:rsidP="00C86B06">
      <w:pPr>
        <w:pStyle w:val="XMLCode"/>
        <w:keepNext/>
        <w:keepLines/>
        <w:rPr>
          <w:ins w:id="1467" w:author="nick" w:date="2019-10-10T00:11:00Z"/>
        </w:rPr>
      </w:pPr>
      <w:ins w:id="1468" w:author="nick" w:date="2019-10-10T00:11:00Z">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ins>
    </w:p>
    <w:p w14:paraId="40775FE9" w14:textId="3AD5B455" w:rsidR="00C86B06" w:rsidRPr="002A49E1" w:rsidRDefault="00C86B06" w:rsidP="00C86B06">
      <w:pPr>
        <w:pStyle w:val="XMLCode"/>
        <w:keepNext/>
        <w:keepLines/>
        <w:rPr>
          <w:ins w:id="1469" w:author="nick" w:date="2019-10-10T00:11:00Z"/>
        </w:rPr>
      </w:pPr>
      <w:ins w:id="1470" w:author="nick" w:date="2019-10-10T00:11:00Z">
        <w:r>
          <w:t xml:space="preserve">    </w:t>
        </w:r>
        <w:r w:rsidRPr="002A49E1">
          <w:t xml:space="preserve">           &lt;partner label=</w:t>
        </w:r>
      </w:ins>
      <w:ins w:id="1471" w:author="nick" w:date="2019-11-24T12:20:00Z">
        <w:r w:rsidR="00194316">
          <w:t>"</w:t>
        </w:r>
      </w:ins>
      <w:ins w:id="1472" w:author="nick" w:date="2019-10-10T00:11:00Z">
        <w:r>
          <w:t>PART_7000400</w:t>
        </w:r>
      </w:ins>
      <w:ins w:id="1473" w:author="nick" w:date="2019-11-24T12:20:00Z">
        <w:r w:rsidR="00194316">
          <w:t>"</w:t>
        </w:r>
      </w:ins>
      <w:ins w:id="1474" w:author="nick" w:date="2019-10-10T00:11:00Z">
        <w:r w:rsidRPr="002A49E1">
          <w:t>/&gt;</w:t>
        </w:r>
      </w:ins>
    </w:p>
    <w:p w14:paraId="3EA73580" w14:textId="7662653B" w:rsidR="00C86B06" w:rsidRPr="002A49E1" w:rsidRDefault="00C86B06" w:rsidP="00C86B06">
      <w:pPr>
        <w:pStyle w:val="XMLCode"/>
        <w:keepNext/>
        <w:keepLines/>
        <w:rPr>
          <w:ins w:id="1475" w:author="nick" w:date="2019-10-10T00:11:00Z"/>
        </w:rPr>
      </w:pPr>
      <w:ins w:id="1476" w:author="nick" w:date="2019-10-10T00:11:00Z">
        <w:r>
          <w:t xml:space="preserve">     </w:t>
        </w:r>
        <w:r w:rsidRPr="002A49E1">
          <w:t xml:space="preserve">          &lt;partner label=</w:t>
        </w:r>
      </w:ins>
      <w:ins w:id="1477" w:author="nick" w:date="2019-11-24T12:20:00Z">
        <w:r w:rsidR="00194316">
          <w:t>"</w:t>
        </w:r>
      </w:ins>
      <w:ins w:id="1478" w:author="nick" w:date="2019-10-10T00:11:00Z">
        <w:r>
          <w:t>PART_7100100</w:t>
        </w:r>
      </w:ins>
      <w:ins w:id="1479" w:author="nick" w:date="2019-11-24T12:20:00Z">
        <w:r w:rsidR="00194316">
          <w:t>"</w:t>
        </w:r>
      </w:ins>
      <w:ins w:id="1480" w:author="nick" w:date="2019-10-10T00:11:00Z">
        <w:r w:rsidRPr="002A49E1">
          <w:t>/&gt;</w:t>
        </w:r>
      </w:ins>
    </w:p>
    <w:p w14:paraId="2FBC50C2" w14:textId="4700442D" w:rsidR="00C86B06" w:rsidRPr="002A49E1" w:rsidRDefault="00C86B06" w:rsidP="00C86B06">
      <w:pPr>
        <w:pStyle w:val="XMLCode"/>
        <w:keepNext/>
        <w:keepLines/>
        <w:rPr>
          <w:ins w:id="1481" w:author="nick" w:date="2019-10-10T00:11:00Z"/>
        </w:rPr>
      </w:pPr>
      <w:ins w:id="1482" w:author="nick" w:date="2019-10-10T00:11:00Z">
        <w:r>
          <w:t xml:space="preserve">  </w:t>
        </w:r>
        <w:r w:rsidRPr="002A49E1">
          <w:t xml:space="preserve">      </w:t>
        </w:r>
        <w:r>
          <w:t xml:space="preserve">   </w:t>
        </w:r>
        <w:r w:rsidRPr="002A49E1">
          <w:t xml:space="preserve">    &lt;coefficients static_friction=</w:t>
        </w:r>
      </w:ins>
      <w:ins w:id="1483" w:author="nick" w:date="2019-11-24T12:20:00Z">
        <w:r w:rsidR="00194316">
          <w:t>"</w:t>
        </w:r>
      </w:ins>
      <w:ins w:id="1484" w:author="nick" w:date="2019-10-10T00:11:00Z">
        <w:r w:rsidRPr="006E5172">
          <w:rPr>
            <w:b/>
          </w:rPr>
          <w:t>0.</w:t>
        </w:r>
      </w:ins>
      <w:ins w:id="1485" w:author="nick" w:date="2019-10-10T00:22:00Z">
        <w:r w:rsidR="002E638C" w:rsidRPr="006E5172">
          <w:rPr>
            <w:b/>
          </w:rPr>
          <w:t>9</w:t>
        </w:r>
      </w:ins>
      <w:ins w:id="1486" w:author="nick" w:date="2019-11-24T12:20:00Z">
        <w:r w:rsidR="00194316">
          <w:t>"</w:t>
        </w:r>
      </w:ins>
      <w:ins w:id="1487" w:author="nick" w:date="2019-10-10T00:11:00Z">
        <w:r w:rsidRPr="002A49E1">
          <w:t>/&gt;</w:t>
        </w:r>
      </w:ins>
    </w:p>
    <w:p w14:paraId="6672F379" w14:textId="77777777" w:rsidR="00C86B06" w:rsidRPr="00C86B06" w:rsidRDefault="00C86B06" w:rsidP="00C86B06">
      <w:pPr>
        <w:pStyle w:val="XMLCode"/>
        <w:keepNext/>
        <w:keepLines/>
        <w:rPr>
          <w:ins w:id="1488" w:author="nick" w:date="2019-10-10T00:11:00Z"/>
          <w:b/>
          <w:color w:val="0070C0"/>
        </w:rPr>
      </w:pPr>
      <w:ins w:id="1489" w:author="nick" w:date="2019-10-10T00:11:00Z">
        <w:r>
          <w:t xml:space="preserve">    </w:t>
        </w:r>
        <w:r w:rsidRPr="002A49E1">
          <w:t xml:space="preserve"> </w:t>
        </w:r>
        <w:r>
          <w:t xml:space="preserve"> </w:t>
        </w:r>
        <w:r w:rsidRPr="002A49E1">
          <w:t xml:space="preserve">     </w:t>
        </w:r>
        <w:r w:rsidRPr="00C86B06">
          <w:rPr>
            <w:b/>
            <w:color w:val="0070C0"/>
          </w:rPr>
          <w:t>&lt;/contact&gt;</w:t>
        </w:r>
      </w:ins>
    </w:p>
    <w:p w14:paraId="77548BE3" w14:textId="77777777" w:rsidR="00C86B06" w:rsidRPr="00C86B06" w:rsidRDefault="00C86B06" w:rsidP="00C86B06">
      <w:pPr>
        <w:pStyle w:val="XMLCode"/>
        <w:keepNext/>
        <w:keepLines/>
        <w:rPr>
          <w:ins w:id="1490" w:author="nick" w:date="2019-10-10T00:11:00Z"/>
          <w:b/>
          <w:color w:val="0070C0"/>
        </w:rPr>
      </w:pPr>
      <w:ins w:id="1491" w:author="nick" w:date="2019-10-10T00:11:00Z">
        <w:r w:rsidRPr="00C86B06">
          <w:rPr>
            <w:b/>
            <w:color w:val="0070C0"/>
          </w:rPr>
          <w:t xml:space="preserve">       &lt;/contact_list&gt;</w:t>
        </w:r>
      </w:ins>
    </w:p>
    <w:p w14:paraId="68DBE145" w14:textId="0392A56A" w:rsidR="00C86B06" w:rsidRDefault="00C86B06" w:rsidP="00D05623">
      <w:pPr>
        <w:pStyle w:val="XMLCode"/>
        <w:keepNext/>
        <w:rPr>
          <w:b/>
          <w:color w:val="0070C0"/>
        </w:rPr>
      </w:pPr>
    </w:p>
    <w:p w14:paraId="21061CA7" w14:textId="1B5DDEE4" w:rsidR="005E2347" w:rsidDel="00506157" w:rsidRDefault="005E2347" w:rsidP="00D05623">
      <w:pPr>
        <w:pStyle w:val="XMLCode"/>
        <w:keepNext/>
        <w:rPr>
          <w:del w:id="1492" w:author="nick" w:date="2019-10-18T18:49:00Z"/>
        </w:rPr>
      </w:pPr>
      <w:del w:id="1493" w:author="nick" w:date="2019-10-18T18:49:00Z">
        <w:r w:rsidDel="00506157">
          <w:delText xml:space="preserve">       &lt;/threaded_connection&gt;</w:delText>
        </w:r>
      </w:del>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rPr>
          <w:ins w:id="1494" w:author="nick" w:date="2019-10-10T00:26:00Z"/>
        </w:rPr>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245478">
      <w:pPr>
        <w:pStyle w:val="Heading3"/>
        <w:keepNext w:val="0"/>
        <w:rPr>
          <w:szCs w:val="30"/>
        </w:rPr>
      </w:pPr>
      <w:bookmarkStart w:id="1495" w:name="_Toc428279398"/>
      <w:bookmarkStart w:id="1496" w:name="_Toc428456136"/>
      <w:bookmarkStart w:id="1497" w:name="_Toc428537099"/>
      <w:bookmarkStart w:id="1498" w:name="_Toc428969418"/>
      <w:bookmarkStart w:id="1499" w:name="_Toc429052809"/>
      <w:bookmarkStart w:id="1500" w:name="_Toc428279400"/>
      <w:bookmarkStart w:id="1501" w:name="_Toc428456138"/>
      <w:bookmarkStart w:id="1502" w:name="_Toc428537101"/>
      <w:bookmarkStart w:id="1503" w:name="_Toc428969420"/>
      <w:bookmarkStart w:id="1504" w:name="_Toc429052811"/>
      <w:bookmarkStart w:id="1505" w:name="_Toc428279401"/>
      <w:bookmarkStart w:id="1506" w:name="_Toc428456139"/>
      <w:bookmarkStart w:id="1507" w:name="_Toc428537102"/>
      <w:bookmarkStart w:id="1508" w:name="_Toc428969421"/>
      <w:bookmarkStart w:id="1509" w:name="_Toc429052812"/>
      <w:bookmarkStart w:id="1510" w:name="_Toc428279402"/>
      <w:bookmarkStart w:id="1511" w:name="_Toc428456140"/>
      <w:bookmarkStart w:id="1512" w:name="_Toc428537103"/>
      <w:bookmarkStart w:id="1513" w:name="_Toc428969422"/>
      <w:bookmarkStart w:id="1514" w:name="_Toc429052813"/>
      <w:bookmarkStart w:id="1515" w:name="_Toc428279403"/>
      <w:bookmarkStart w:id="1516" w:name="_Toc428456141"/>
      <w:bookmarkStart w:id="1517" w:name="_Toc428537104"/>
      <w:bookmarkStart w:id="1518" w:name="_Toc428969423"/>
      <w:bookmarkStart w:id="1519" w:name="_Toc429052814"/>
      <w:bookmarkStart w:id="1520" w:name="_Toc428279404"/>
      <w:bookmarkStart w:id="1521" w:name="_Toc428456142"/>
      <w:bookmarkStart w:id="1522" w:name="_Toc428537105"/>
      <w:bookmarkStart w:id="1523" w:name="_Toc428969424"/>
      <w:bookmarkStart w:id="1524" w:name="_Toc429052815"/>
      <w:bookmarkStart w:id="1525" w:name="_Toc428279405"/>
      <w:bookmarkStart w:id="1526" w:name="_Toc428456143"/>
      <w:bookmarkStart w:id="1527" w:name="_Toc428537106"/>
      <w:bookmarkStart w:id="1528" w:name="_Toc428969425"/>
      <w:bookmarkStart w:id="1529" w:name="_Toc429052816"/>
      <w:bookmarkStart w:id="1530" w:name="_Toc428279406"/>
      <w:bookmarkStart w:id="1531" w:name="_Toc428456144"/>
      <w:bookmarkStart w:id="1532" w:name="_Toc428537107"/>
      <w:bookmarkStart w:id="1533" w:name="_Toc428969426"/>
      <w:bookmarkStart w:id="1534" w:name="_Toc429052817"/>
      <w:bookmarkStart w:id="1535" w:name="_Toc428279408"/>
      <w:bookmarkStart w:id="1536" w:name="_Toc428456146"/>
      <w:bookmarkStart w:id="1537" w:name="_Toc428537109"/>
      <w:bookmarkStart w:id="1538" w:name="_Toc428969428"/>
      <w:bookmarkStart w:id="1539" w:name="_Toc429052819"/>
      <w:bookmarkStart w:id="1540" w:name="_Toc428279409"/>
      <w:bookmarkStart w:id="1541" w:name="_Toc428456147"/>
      <w:bookmarkStart w:id="1542" w:name="_Toc428537110"/>
      <w:bookmarkStart w:id="1543" w:name="_Toc428969429"/>
      <w:bookmarkStart w:id="1544" w:name="_Toc429052820"/>
      <w:bookmarkStart w:id="1545" w:name="_Toc428279410"/>
      <w:bookmarkStart w:id="1546" w:name="_Toc428456148"/>
      <w:bookmarkStart w:id="1547" w:name="_Toc428537111"/>
      <w:bookmarkStart w:id="1548" w:name="_Toc428969430"/>
      <w:bookmarkStart w:id="1549" w:name="_Toc429052821"/>
      <w:bookmarkStart w:id="1550" w:name="_Toc428279411"/>
      <w:bookmarkStart w:id="1551" w:name="_Toc428456149"/>
      <w:bookmarkStart w:id="1552" w:name="_Toc428537112"/>
      <w:bookmarkStart w:id="1553" w:name="_Toc428969431"/>
      <w:bookmarkStart w:id="1554" w:name="_Toc429052822"/>
      <w:bookmarkStart w:id="1555" w:name="_Toc428279413"/>
      <w:bookmarkStart w:id="1556" w:name="_Toc428456151"/>
      <w:bookmarkStart w:id="1557" w:name="_Toc428537114"/>
      <w:bookmarkStart w:id="1558" w:name="_Toc428969433"/>
      <w:bookmarkStart w:id="1559" w:name="_Toc429052824"/>
      <w:bookmarkStart w:id="1560" w:name="_Toc428279414"/>
      <w:bookmarkStart w:id="1561" w:name="_Toc428456152"/>
      <w:bookmarkStart w:id="1562" w:name="_Toc428537115"/>
      <w:bookmarkStart w:id="1563" w:name="_Toc428969434"/>
      <w:bookmarkStart w:id="1564" w:name="_Toc429052825"/>
      <w:bookmarkStart w:id="1565" w:name="_Toc428279416"/>
      <w:bookmarkStart w:id="1566" w:name="_Toc428456154"/>
      <w:bookmarkStart w:id="1567" w:name="_Toc428537117"/>
      <w:bookmarkStart w:id="1568" w:name="_Toc428969436"/>
      <w:bookmarkStart w:id="1569" w:name="_Toc429052827"/>
      <w:bookmarkStart w:id="1570" w:name="_Toc428279417"/>
      <w:bookmarkStart w:id="1571" w:name="_Toc428456155"/>
      <w:bookmarkStart w:id="1572" w:name="_Toc428537118"/>
      <w:bookmarkStart w:id="1573" w:name="_Toc428969437"/>
      <w:bookmarkStart w:id="1574" w:name="_Toc429052828"/>
      <w:bookmarkStart w:id="1575" w:name="_Toc428279419"/>
      <w:bookmarkStart w:id="1576" w:name="_Toc428456157"/>
      <w:bookmarkStart w:id="1577" w:name="_Toc428537120"/>
      <w:bookmarkStart w:id="1578" w:name="_Toc428969439"/>
      <w:bookmarkStart w:id="1579" w:name="_Toc429052830"/>
      <w:bookmarkStart w:id="1580" w:name="_Toc428279421"/>
      <w:bookmarkStart w:id="1581" w:name="_Toc428456159"/>
      <w:bookmarkStart w:id="1582" w:name="_Toc428537122"/>
      <w:bookmarkStart w:id="1583" w:name="_Toc428969441"/>
      <w:bookmarkStart w:id="1584" w:name="_Toc429052832"/>
      <w:bookmarkStart w:id="1585" w:name="_Toc428279422"/>
      <w:bookmarkStart w:id="1586" w:name="_Toc428456160"/>
      <w:bookmarkStart w:id="1587" w:name="_Toc428537123"/>
      <w:bookmarkStart w:id="1588" w:name="_Toc428969442"/>
      <w:bookmarkStart w:id="1589" w:name="_Toc429052833"/>
      <w:bookmarkStart w:id="1590" w:name="_Toc428279423"/>
      <w:bookmarkStart w:id="1591" w:name="_Toc428456161"/>
      <w:bookmarkStart w:id="1592" w:name="_Toc428537124"/>
      <w:bookmarkStart w:id="1593" w:name="_Toc428969443"/>
      <w:bookmarkStart w:id="1594" w:name="_Toc429052834"/>
      <w:bookmarkStart w:id="1595" w:name="_Toc428279424"/>
      <w:bookmarkStart w:id="1596" w:name="_Toc428456162"/>
      <w:bookmarkStart w:id="1597" w:name="_Toc428537125"/>
      <w:bookmarkStart w:id="1598" w:name="_Toc428969444"/>
      <w:bookmarkStart w:id="1599" w:name="_Toc429052835"/>
      <w:bookmarkStart w:id="1600" w:name="_Toc428279426"/>
      <w:bookmarkStart w:id="1601" w:name="_Toc428456164"/>
      <w:bookmarkStart w:id="1602" w:name="_Toc428537127"/>
      <w:bookmarkStart w:id="1603" w:name="_Toc428969446"/>
      <w:bookmarkStart w:id="1604" w:name="_Toc429052837"/>
      <w:bookmarkStart w:id="1605" w:name="_Toc428279427"/>
      <w:bookmarkStart w:id="1606" w:name="_Toc428456165"/>
      <w:bookmarkStart w:id="1607" w:name="_Toc428537128"/>
      <w:bookmarkStart w:id="1608" w:name="_Toc428969447"/>
      <w:bookmarkStart w:id="1609" w:name="_Toc429052838"/>
      <w:bookmarkStart w:id="1610" w:name="_Toc428279431"/>
      <w:bookmarkStart w:id="1611" w:name="_Toc428456169"/>
      <w:bookmarkStart w:id="1612" w:name="_Toc428537132"/>
      <w:bookmarkStart w:id="1613" w:name="_Toc428969451"/>
      <w:bookmarkStart w:id="1614" w:name="_Toc429052842"/>
      <w:bookmarkStart w:id="1615" w:name="_Toc428279432"/>
      <w:bookmarkStart w:id="1616" w:name="_Toc428456170"/>
      <w:bookmarkStart w:id="1617" w:name="_Toc428537133"/>
      <w:bookmarkStart w:id="1618" w:name="_Toc428969452"/>
      <w:bookmarkStart w:id="1619" w:name="_Toc429052843"/>
      <w:bookmarkStart w:id="1620" w:name="_Toc428279434"/>
      <w:bookmarkStart w:id="1621" w:name="_Toc428456172"/>
      <w:bookmarkStart w:id="1622" w:name="_Toc428537135"/>
      <w:bookmarkStart w:id="1623" w:name="_Toc428969454"/>
      <w:bookmarkStart w:id="1624" w:name="_Toc429052845"/>
      <w:bookmarkStart w:id="1625" w:name="_Toc428279435"/>
      <w:bookmarkStart w:id="1626" w:name="_Toc428456173"/>
      <w:bookmarkStart w:id="1627" w:name="_Toc428537136"/>
      <w:bookmarkStart w:id="1628" w:name="_Toc428969455"/>
      <w:bookmarkStart w:id="1629" w:name="_Toc429052846"/>
      <w:bookmarkStart w:id="1630" w:name="_Toc428279439"/>
      <w:bookmarkStart w:id="1631" w:name="_Toc428456177"/>
      <w:bookmarkStart w:id="1632" w:name="_Toc428537140"/>
      <w:bookmarkStart w:id="1633" w:name="_Toc428969459"/>
      <w:bookmarkStart w:id="1634" w:name="_Toc429052850"/>
      <w:bookmarkStart w:id="1635" w:name="_Toc428279440"/>
      <w:bookmarkStart w:id="1636" w:name="_Toc428456178"/>
      <w:bookmarkStart w:id="1637" w:name="_Toc428537141"/>
      <w:bookmarkStart w:id="1638" w:name="_Toc428969460"/>
      <w:bookmarkStart w:id="1639" w:name="_Toc429052851"/>
      <w:bookmarkStart w:id="1640" w:name="_Toc428279441"/>
      <w:bookmarkStart w:id="1641" w:name="_Toc428456179"/>
      <w:bookmarkStart w:id="1642" w:name="_Toc428537142"/>
      <w:bookmarkStart w:id="1643" w:name="_Toc428969461"/>
      <w:bookmarkStart w:id="1644" w:name="_Toc429052852"/>
      <w:bookmarkStart w:id="1645" w:name="_Toc428279442"/>
      <w:bookmarkStart w:id="1646" w:name="_Toc428456180"/>
      <w:bookmarkStart w:id="1647" w:name="_Toc428537143"/>
      <w:bookmarkStart w:id="1648" w:name="_Toc428969462"/>
      <w:bookmarkStart w:id="1649" w:name="_Toc429052853"/>
      <w:bookmarkStart w:id="1650" w:name="_Toc428279444"/>
      <w:bookmarkStart w:id="1651" w:name="_Toc428456182"/>
      <w:bookmarkStart w:id="1652" w:name="_Toc428537145"/>
      <w:bookmarkStart w:id="1653" w:name="_Toc428969464"/>
      <w:bookmarkStart w:id="1654" w:name="_Toc429052855"/>
      <w:bookmarkStart w:id="1655" w:name="_Toc428279445"/>
      <w:bookmarkStart w:id="1656" w:name="_Toc428456183"/>
      <w:bookmarkStart w:id="1657" w:name="_Toc428537146"/>
      <w:bookmarkStart w:id="1658" w:name="_Toc428969465"/>
      <w:bookmarkStart w:id="1659" w:name="_Toc429052856"/>
      <w:bookmarkStart w:id="1660" w:name="_Toc428279449"/>
      <w:bookmarkStart w:id="1661" w:name="_Toc428456187"/>
      <w:bookmarkStart w:id="1662" w:name="_Toc428537150"/>
      <w:bookmarkStart w:id="1663" w:name="_Toc428969469"/>
      <w:bookmarkStart w:id="1664" w:name="_Toc429052860"/>
      <w:bookmarkStart w:id="1665" w:name="_Toc428279450"/>
      <w:bookmarkStart w:id="1666" w:name="_Toc428456188"/>
      <w:bookmarkStart w:id="1667" w:name="_Toc428537151"/>
      <w:bookmarkStart w:id="1668" w:name="_Toc428969470"/>
      <w:bookmarkStart w:id="1669" w:name="_Toc429052861"/>
      <w:bookmarkStart w:id="1670" w:name="_Toc428279452"/>
      <w:bookmarkStart w:id="1671" w:name="_Toc428456190"/>
      <w:bookmarkStart w:id="1672" w:name="_Toc428537153"/>
      <w:bookmarkStart w:id="1673" w:name="_Toc428969472"/>
      <w:bookmarkStart w:id="1674" w:name="_Toc429052863"/>
      <w:bookmarkStart w:id="1675" w:name="_Toc428279453"/>
      <w:bookmarkStart w:id="1676" w:name="_Toc428456191"/>
      <w:bookmarkStart w:id="1677" w:name="_Toc428537154"/>
      <w:bookmarkStart w:id="1678" w:name="_Toc428969473"/>
      <w:bookmarkStart w:id="1679" w:name="_Toc429052864"/>
      <w:bookmarkStart w:id="1680" w:name="_Toc428279457"/>
      <w:bookmarkStart w:id="1681" w:name="_Toc428456195"/>
      <w:bookmarkStart w:id="1682" w:name="_Toc428537158"/>
      <w:bookmarkStart w:id="1683" w:name="_Toc428969477"/>
      <w:bookmarkStart w:id="1684" w:name="_Toc429052868"/>
      <w:bookmarkStart w:id="1685" w:name="_Toc428279458"/>
      <w:bookmarkStart w:id="1686" w:name="_Toc428456196"/>
      <w:bookmarkStart w:id="1687" w:name="_Toc428537159"/>
      <w:bookmarkStart w:id="1688" w:name="_Toc428969478"/>
      <w:bookmarkStart w:id="1689" w:name="_Toc429052869"/>
      <w:bookmarkStart w:id="1690" w:name="_Toc428279459"/>
      <w:bookmarkStart w:id="1691" w:name="_Toc428456197"/>
      <w:bookmarkStart w:id="1692" w:name="_Toc428537160"/>
      <w:bookmarkStart w:id="1693" w:name="_Toc428969479"/>
      <w:bookmarkStart w:id="1694" w:name="_Toc429052870"/>
      <w:bookmarkStart w:id="1695" w:name="_Toc428279461"/>
      <w:bookmarkStart w:id="1696" w:name="_Toc428456199"/>
      <w:bookmarkStart w:id="1697" w:name="_Toc428537162"/>
      <w:bookmarkStart w:id="1698" w:name="_Toc428969481"/>
      <w:bookmarkStart w:id="1699" w:name="_Toc429052872"/>
      <w:bookmarkStart w:id="1700" w:name="_Toc428279462"/>
      <w:bookmarkStart w:id="1701" w:name="_Toc428456200"/>
      <w:bookmarkStart w:id="1702" w:name="_Toc428537163"/>
      <w:bookmarkStart w:id="1703" w:name="_Toc428969482"/>
      <w:bookmarkStart w:id="1704" w:name="_Toc429052873"/>
      <w:bookmarkStart w:id="1705" w:name="_Toc428279463"/>
      <w:bookmarkStart w:id="1706" w:name="_Toc428456201"/>
      <w:bookmarkStart w:id="1707" w:name="_Toc428537164"/>
      <w:bookmarkStart w:id="1708" w:name="_Toc428969483"/>
      <w:bookmarkStart w:id="1709" w:name="_Toc429052874"/>
      <w:bookmarkStart w:id="1710" w:name="_Toc428279464"/>
      <w:bookmarkStart w:id="1711" w:name="_Toc428456202"/>
      <w:bookmarkStart w:id="1712" w:name="_Toc428537165"/>
      <w:bookmarkStart w:id="1713" w:name="_Toc428969484"/>
      <w:bookmarkStart w:id="1714" w:name="_Toc429052875"/>
      <w:bookmarkStart w:id="1715" w:name="_Toc428279465"/>
      <w:bookmarkStart w:id="1716" w:name="_Toc428456203"/>
      <w:bookmarkStart w:id="1717" w:name="_Toc428537166"/>
      <w:bookmarkStart w:id="1718" w:name="_Toc428969485"/>
      <w:bookmarkStart w:id="1719" w:name="_Toc429052876"/>
      <w:bookmarkStart w:id="1720" w:name="_Toc428279467"/>
      <w:bookmarkStart w:id="1721" w:name="_Toc428456205"/>
      <w:bookmarkStart w:id="1722" w:name="_Toc428537168"/>
      <w:bookmarkStart w:id="1723" w:name="_Toc428969487"/>
      <w:bookmarkStart w:id="1724" w:name="_Toc429052878"/>
      <w:bookmarkStart w:id="1725" w:name="_Toc428279470"/>
      <w:bookmarkStart w:id="1726" w:name="_Toc428456208"/>
      <w:bookmarkStart w:id="1727" w:name="_Toc428537171"/>
      <w:bookmarkStart w:id="1728" w:name="_Toc428969490"/>
      <w:bookmarkStart w:id="1729" w:name="_Toc429052881"/>
      <w:bookmarkStart w:id="1730" w:name="_Toc428279471"/>
      <w:bookmarkStart w:id="1731" w:name="_Toc428456209"/>
      <w:bookmarkStart w:id="1732" w:name="_Toc428537172"/>
      <w:bookmarkStart w:id="1733" w:name="_Toc428969491"/>
      <w:bookmarkStart w:id="1734" w:name="_Toc429052882"/>
      <w:bookmarkStart w:id="1735" w:name="_Toc428279472"/>
      <w:bookmarkStart w:id="1736" w:name="_Toc428456210"/>
      <w:bookmarkStart w:id="1737" w:name="_Toc428537173"/>
      <w:bookmarkStart w:id="1738" w:name="_Toc428969492"/>
      <w:bookmarkStart w:id="1739" w:name="_Toc429052883"/>
      <w:bookmarkStart w:id="1740" w:name="_Toc428279473"/>
      <w:bookmarkStart w:id="1741" w:name="_Toc428456211"/>
      <w:bookmarkStart w:id="1742" w:name="_Toc428537174"/>
      <w:bookmarkStart w:id="1743" w:name="_Toc428969493"/>
      <w:bookmarkStart w:id="1744" w:name="_Toc429052884"/>
      <w:bookmarkStart w:id="1745" w:name="_Toc428279474"/>
      <w:bookmarkStart w:id="1746" w:name="_Toc428456212"/>
      <w:bookmarkStart w:id="1747" w:name="_Toc428537175"/>
      <w:bookmarkStart w:id="1748" w:name="_Toc428969494"/>
      <w:bookmarkStart w:id="1749" w:name="_Toc429052885"/>
      <w:bookmarkStart w:id="1750" w:name="_Toc428279475"/>
      <w:bookmarkStart w:id="1751" w:name="_Toc428456213"/>
      <w:bookmarkStart w:id="1752" w:name="_Toc428537176"/>
      <w:bookmarkStart w:id="1753" w:name="_Toc428969495"/>
      <w:bookmarkStart w:id="1754" w:name="_Toc429052886"/>
      <w:bookmarkStart w:id="1755" w:name="_Toc428279476"/>
      <w:bookmarkStart w:id="1756" w:name="_Toc428456214"/>
      <w:bookmarkStart w:id="1757" w:name="_Toc428537177"/>
      <w:bookmarkStart w:id="1758" w:name="_Toc428969496"/>
      <w:bookmarkStart w:id="1759" w:name="_Toc429052887"/>
      <w:bookmarkStart w:id="1760" w:name="_Toc428279481"/>
      <w:bookmarkStart w:id="1761" w:name="_Toc428456219"/>
      <w:bookmarkStart w:id="1762" w:name="_Toc428537182"/>
      <w:bookmarkStart w:id="1763" w:name="_Toc428969501"/>
      <w:bookmarkStart w:id="1764" w:name="_Toc429052892"/>
      <w:bookmarkStart w:id="1765" w:name="_Toc428279482"/>
      <w:bookmarkStart w:id="1766" w:name="_Toc428456220"/>
      <w:bookmarkStart w:id="1767" w:name="_Toc428537183"/>
      <w:bookmarkStart w:id="1768" w:name="_Toc428969502"/>
      <w:bookmarkStart w:id="1769" w:name="_Toc429052893"/>
      <w:bookmarkStart w:id="1770" w:name="_Toc428279490"/>
      <w:bookmarkStart w:id="1771" w:name="_Toc428456228"/>
      <w:bookmarkStart w:id="1772" w:name="_Toc428537191"/>
      <w:bookmarkStart w:id="1773" w:name="_Toc428969510"/>
      <w:bookmarkStart w:id="1774" w:name="_Toc429052901"/>
      <w:bookmarkStart w:id="1775" w:name="_Toc428279504"/>
      <w:bookmarkStart w:id="1776" w:name="_Toc428456242"/>
      <w:bookmarkStart w:id="1777" w:name="_Toc428537205"/>
      <w:bookmarkStart w:id="1778" w:name="_Toc428969524"/>
      <w:bookmarkStart w:id="1779" w:name="_Toc429052915"/>
      <w:bookmarkStart w:id="1780" w:name="_Toc428279508"/>
      <w:bookmarkStart w:id="1781" w:name="_Toc428456246"/>
      <w:bookmarkStart w:id="1782" w:name="_Toc428537209"/>
      <w:bookmarkStart w:id="1783" w:name="_Toc428969528"/>
      <w:bookmarkStart w:id="1784" w:name="_Toc429052919"/>
      <w:bookmarkStart w:id="1785" w:name="_Toc428279509"/>
      <w:bookmarkStart w:id="1786" w:name="_Toc428456247"/>
      <w:bookmarkStart w:id="1787" w:name="_Toc428537210"/>
      <w:bookmarkStart w:id="1788" w:name="_Toc428969529"/>
      <w:bookmarkStart w:id="1789" w:name="_Toc429052920"/>
      <w:bookmarkStart w:id="1790" w:name="_Toc428279510"/>
      <w:bookmarkStart w:id="1791" w:name="_Toc428456248"/>
      <w:bookmarkStart w:id="1792" w:name="_Toc428537211"/>
      <w:bookmarkStart w:id="1793" w:name="_Toc428969530"/>
      <w:bookmarkStart w:id="1794" w:name="_Toc429052921"/>
      <w:bookmarkStart w:id="1795" w:name="_Toc428279512"/>
      <w:bookmarkStart w:id="1796" w:name="_Toc428456250"/>
      <w:bookmarkStart w:id="1797" w:name="_Toc428537213"/>
      <w:bookmarkStart w:id="1798" w:name="_Toc428969532"/>
      <w:bookmarkStart w:id="1799" w:name="_Toc429052923"/>
      <w:bookmarkStart w:id="1800" w:name="_Toc428279516"/>
      <w:bookmarkStart w:id="1801" w:name="_Toc428456254"/>
      <w:bookmarkStart w:id="1802" w:name="_Toc428537217"/>
      <w:bookmarkStart w:id="1803" w:name="_Toc428969536"/>
      <w:bookmarkStart w:id="1804" w:name="_Toc429052927"/>
      <w:bookmarkStart w:id="1805" w:name="_Toc428279517"/>
      <w:bookmarkStart w:id="1806" w:name="_Toc428456255"/>
      <w:bookmarkStart w:id="1807" w:name="_Toc428537218"/>
      <w:bookmarkStart w:id="1808" w:name="_Toc428969537"/>
      <w:bookmarkStart w:id="1809" w:name="_Toc429052928"/>
      <w:bookmarkStart w:id="1810" w:name="_Toc428279521"/>
      <w:bookmarkStart w:id="1811" w:name="_Toc428456259"/>
      <w:bookmarkStart w:id="1812" w:name="_Toc428537222"/>
      <w:bookmarkStart w:id="1813" w:name="_Toc428969541"/>
      <w:bookmarkStart w:id="1814" w:name="_Toc429052932"/>
      <w:bookmarkStart w:id="1815" w:name="_Toc428279522"/>
      <w:bookmarkStart w:id="1816" w:name="_Toc428456260"/>
      <w:bookmarkStart w:id="1817" w:name="_Toc428537223"/>
      <w:bookmarkStart w:id="1818" w:name="_Toc428969542"/>
      <w:bookmarkStart w:id="1819" w:name="_Toc429052933"/>
      <w:bookmarkStart w:id="1820" w:name="_Toc428279523"/>
      <w:bookmarkStart w:id="1821" w:name="_Toc428456261"/>
      <w:bookmarkStart w:id="1822" w:name="_Toc428537224"/>
      <w:bookmarkStart w:id="1823" w:name="_Toc428969543"/>
      <w:bookmarkStart w:id="1824" w:name="_Toc429052934"/>
      <w:bookmarkStart w:id="1825" w:name="_Toc428279524"/>
      <w:bookmarkStart w:id="1826" w:name="_Toc428456262"/>
      <w:bookmarkStart w:id="1827" w:name="_Toc428537225"/>
      <w:bookmarkStart w:id="1828" w:name="_Toc428969544"/>
      <w:bookmarkStart w:id="1829" w:name="_Toc429052935"/>
      <w:bookmarkStart w:id="1830" w:name="_Toc428279525"/>
      <w:bookmarkStart w:id="1831" w:name="_Toc428456263"/>
      <w:bookmarkStart w:id="1832" w:name="_Toc428537226"/>
      <w:bookmarkStart w:id="1833" w:name="_Toc428969545"/>
      <w:bookmarkStart w:id="1834" w:name="_Toc429052936"/>
      <w:bookmarkStart w:id="1835" w:name="_Toc428279526"/>
      <w:bookmarkStart w:id="1836" w:name="_Toc428456264"/>
      <w:bookmarkStart w:id="1837" w:name="_Toc428537227"/>
      <w:bookmarkStart w:id="1838" w:name="_Toc428969546"/>
      <w:bookmarkStart w:id="1839" w:name="_Toc429052937"/>
      <w:bookmarkStart w:id="1840" w:name="_Toc413359593"/>
      <w:bookmarkStart w:id="1841" w:name="_Toc3556985"/>
      <w:bookmarkStart w:id="1842" w:name="_Toc24967482"/>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r>
        <w:lastRenderedPageBreak/>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840"/>
      <w:bookmarkEnd w:id="1841"/>
      <w:bookmarkEnd w:id="1842"/>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758E2076" w:rsidR="001E6C77" w:rsidRPr="00656253" w:rsidRDefault="001E6C77" w:rsidP="00245478">
      <w:pPr>
        <w:pStyle w:val="Caption"/>
        <w:spacing w:before="120"/>
        <w:rPr>
          <w:b w:val="0"/>
          <w:i/>
          <w:kern w:val="22"/>
          <w:sz w:val="22"/>
        </w:rPr>
      </w:pPr>
      <w:bookmarkStart w:id="1843" w:name="_Toc3566457"/>
      <w:bookmarkStart w:id="1844" w:name="_Toc24726678"/>
      <w:r>
        <w:t xml:space="preserve">Table </w:t>
      </w:r>
      <w:r w:rsidR="00D43112">
        <w:fldChar w:fldCharType="begin"/>
      </w:r>
      <w:r w:rsidR="00D43112">
        <w:instrText xml:space="preserve"> SEQ Table \* ARABIC </w:instrText>
      </w:r>
      <w:r w:rsidR="00D43112">
        <w:fldChar w:fldCharType="separate"/>
      </w:r>
      <w:r w:rsidR="00251FF0">
        <w:rPr>
          <w:noProof/>
        </w:rPr>
        <w:t>50</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843"/>
      <w:bookmarkEnd w:id="1844"/>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lastRenderedPageBreak/>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68803F55" w:rsidR="002E60CB" w:rsidRDefault="002E60CB" w:rsidP="00913551">
      <w:pPr>
        <w:pStyle w:val="Caption"/>
        <w:spacing w:before="120"/>
      </w:pPr>
      <w:bookmarkStart w:id="1845" w:name="_Ref409694950"/>
      <w:bookmarkStart w:id="1846" w:name="_Toc3566458"/>
      <w:bookmarkStart w:id="1847" w:name="_Toc24726679"/>
      <w:r>
        <w:t xml:space="preserve">Table </w:t>
      </w:r>
      <w:r w:rsidR="00D43112">
        <w:fldChar w:fldCharType="begin"/>
      </w:r>
      <w:r w:rsidR="00D43112">
        <w:instrText xml:space="preserve"> SEQ Table \* ARABIC </w:instrText>
      </w:r>
      <w:r w:rsidR="00D43112">
        <w:fldChar w:fldCharType="separate"/>
      </w:r>
      <w:r w:rsidR="00251FF0">
        <w:rPr>
          <w:noProof/>
        </w:rPr>
        <w:t>51</w:t>
      </w:r>
      <w:r w:rsidR="00D43112">
        <w:fldChar w:fldCharType="end"/>
      </w:r>
      <w:bookmarkEnd w:id="1845"/>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846"/>
      <w:bookmarkEnd w:id="1847"/>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2"/>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lastRenderedPageBreak/>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1B0A9272" w:rsidR="002E60CB" w:rsidRDefault="002E60CB" w:rsidP="00E7538E">
      <w:pPr>
        <w:pStyle w:val="Caption"/>
        <w:spacing w:before="120"/>
      </w:pPr>
      <w:bookmarkStart w:id="1848" w:name="_Toc3566459"/>
      <w:bookmarkStart w:id="1849" w:name="_Toc24726680"/>
      <w:r>
        <w:t xml:space="preserve">Table </w:t>
      </w:r>
      <w:r w:rsidR="00D43112">
        <w:fldChar w:fldCharType="begin"/>
      </w:r>
      <w:r w:rsidR="00D43112">
        <w:instrText xml:space="preserve"> SEQ Table \* ARABIC </w:instrText>
      </w:r>
      <w:r w:rsidR="00D43112">
        <w:fldChar w:fldCharType="separate"/>
      </w:r>
      <w:r w:rsidR="00251FF0">
        <w:rPr>
          <w:noProof/>
        </w:rPr>
        <w:t>52</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848"/>
      <w:bookmarkEnd w:id="1849"/>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1850" w:name="_Toc428279528"/>
      <w:bookmarkStart w:id="1851" w:name="_Toc428456266"/>
      <w:bookmarkStart w:id="1852" w:name="_Toc428537229"/>
      <w:bookmarkStart w:id="1853" w:name="_Toc428969548"/>
      <w:bookmarkStart w:id="1854" w:name="_Toc429052939"/>
      <w:bookmarkStart w:id="1855" w:name="_Toc413359594"/>
      <w:bookmarkStart w:id="1856" w:name="_Toc3556986"/>
      <w:bookmarkStart w:id="1857" w:name="_Toc24967483"/>
      <w:bookmarkEnd w:id="1850"/>
      <w:bookmarkEnd w:id="1851"/>
      <w:bookmarkEnd w:id="1852"/>
      <w:bookmarkEnd w:id="1853"/>
      <w:bookmarkEnd w:id="1854"/>
      <w:r>
        <w:t>Washer</w:t>
      </w:r>
      <w:bookmarkEnd w:id="1855"/>
      <w:bookmarkEnd w:id="1856"/>
      <w:bookmarkEnd w:id="1857"/>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FA0EED6" w:rsidR="002E60CB" w:rsidRDefault="002E60CB" w:rsidP="00E7538E">
      <w:pPr>
        <w:pStyle w:val="Caption"/>
        <w:spacing w:before="120"/>
      </w:pPr>
      <w:bookmarkStart w:id="1858" w:name="_Toc3566460"/>
      <w:bookmarkStart w:id="1859" w:name="_Toc24726681"/>
      <w:r>
        <w:t xml:space="preserve">Table </w:t>
      </w:r>
      <w:r w:rsidR="00D43112">
        <w:fldChar w:fldCharType="begin"/>
      </w:r>
      <w:r w:rsidR="00D43112">
        <w:instrText xml:space="preserve"> SEQ Table \* ARABIC </w:instrText>
      </w:r>
      <w:r w:rsidR="00D43112">
        <w:fldChar w:fldCharType="separate"/>
      </w:r>
      <w:r w:rsidR="00251FF0">
        <w:rPr>
          <w:noProof/>
        </w:rPr>
        <w:t>53</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858"/>
      <w:bookmarkEnd w:id="1859"/>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1860" w:name="_Toc428456268"/>
      <w:bookmarkStart w:id="1861" w:name="_Toc428537231"/>
      <w:bookmarkStart w:id="1862" w:name="_Toc428969550"/>
      <w:bookmarkStart w:id="1863" w:name="_Toc429052941"/>
      <w:bookmarkStart w:id="1864" w:name="_Toc413359595"/>
      <w:bookmarkStart w:id="1865" w:name="_Toc3556987"/>
      <w:bookmarkStart w:id="1866" w:name="_Toc24967484"/>
      <w:bookmarkEnd w:id="1860"/>
      <w:bookmarkEnd w:id="1861"/>
      <w:bookmarkEnd w:id="1862"/>
      <w:bookmarkEnd w:id="1863"/>
      <w:r>
        <w:t>Nut</w:t>
      </w:r>
      <w:bookmarkEnd w:id="1864"/>
      <w:bookmarkEnd w:id="1865"/>
      <w:bookmarkEnd w:id="1866"/>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5BF77643" w:rsidR="002E60CB" w:rsidRDefault="002E60CB" w:rsidP="00E7538E">
      <w:pPr>
        <w:pStyle w:val="Caption"/>
        <w:spacing w:before="120"/>
        <w:rPr>
          <w:rStyle w:val="elementdeftypeChar"/>
          <w:b/>
        </w:rPr>
      </w:pPr>
      <w:bookmarkStart w:id="1867" w:name="_Toc3566461"/>
      <w:bookmarkStart w:id="1868" w:name="_Toc24726682"/>
      <w:r w:rsidRPr="009158D1">
        <w:t xml:space="preserve">Table </w:t>
      </w:r>
      <w:r w:rsidR="00D43112">
        <w:fldChar w:fldCharType="begin"/>
      </w:r>
      <w:r w:rsidR="00D43112">
        <w:instrText xml:space="preserve"> SEQ Table \* ARABIC </w:instrText>
      </w:r>
      <w:r w:rsidR="00D43112">
        <w:fldChar w:fldCharType="separate"/>
      </w:r>
      <w:r w:rsidR="00251FF0">
        <w:rPr>
          <w:noProof/>
        </w:rPr>
        <w:t>54</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867"/>
      <w:bookmarkEnd w:id="1868"/>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3F80BF2F" w:rsidR="002E60CB" w:rsidRDefault="002E60CB" w:rsidP="00E7538E">
      <w:pPr>
        <w:pStyle w:val="Caption"/>
        <w:spacing w:before="120"/>
      </w:pPr>
      <w:bookmarkStart w:id="1869" w:name="_Toc3566462"/>
      <w:bookmarkStart w:id="1870" w:name="_Toc24726683"/>
      <w:r w:rsidRPr="009158D1">
        <w:t xml:space="preserve">Table </w:t>
      </w:r>
      <w:r w:rsidR="00D43112">
        <w:fldChar w:fldCharType="begin"/>
      </w:r>
      <w:r w:rsidR="00D43112">
        <w:instrText xml:space="preserve"> SEQ Table \* ARABIC </w:instrText>
      </w:r>
      <w:r w:rsidR="00D43112">
        <w:fldChar w:fldCharType="separate"/>
      </w:r>
      <w:r w:rsidR="00251FF0">
        <w:rPr>
          <w:noProof/>
        </w:rPr>
        <w:t>55</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869"/>
      <w:bookmarkEnd w:id="1870"/>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1871" w:name="_Toc428456270"/>
      <w:bookmarkStart w:id="1872" w:name="_Toc428537233"/>
      <w:bookmarkStart w:id="1873" w:name="_Toc428969552"/>
      <w:bookmarkStart w:id="1874" w:name="_Toc429052943"/>
      <w:bookmarkStart w:id="1875" w:name="_Toc413359596"/>
      <w:bookmarkStart w:id="1876" w:name="_Toc3556988"/>
      <w:bookmarkStart w:id="1877" w:name="_Toc24967485"/>
      <w:bookmarkStart w:id="1878" w:name="_Ref401160443"/>
      <w:bookmarkStart w:id="1879" w:name="_Ref401160449"/>
      <w:bookmarkStart w:id="1880" w:name="_Ref401160453"/>
      <w:bookmarkEnd w:id="1871"/>
      <w:bookmarkEnd w:id="1872"/>
      <w:bookmarkEnd w:id="1873"/>
      <w:bookmarkEnd w:id="1874"/>
      <w:r w:rsidRPr="00226A3F">
        <w:t>Bolt</w:t>
      </w:r>
      <w:bookmarkEnd w:id="1875"/>
      <w:bookmarkEnd w:id="1876"/>
      <w:bookmarkEnd w:id="1877"/>
      <w:r w:rsidRPr="00226A3F">
        <w:t xml:space="preserve"> </w:t>
      </w:r>
      <w:bookmarkEnd w:id="1878"/>
      <w:bookmarkEnd w:id="1879"/>
      <w:bookmarkEnd w:id="1880"/>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933358E" w:rsidR="002E60CB" w:rsidRDefault="002E60CB" w:rsidP="002474EA">
      <w:pPr>
        <w:pStyle w:val="Caption"/>
        <w:spacing w:before="120"/>
      </w:pPr>
      <w:bookmarkStart w:id="1881" w:name="_Toc3566463"/>
      <w:bookmarkStart w:id="1882" w:name="_Toc24726684"/>
      <w:r>
        <w:t xml:space="preserve">Table </w:t>
      </w:r>
      <w:r w:rsidR="00D43112">
        <w:fldChar w:fldCharType="begin"/>
      </w:r>
      <w:r w:rsidR="00D43112">
        <w:instrText xml:space="preserve"> SEQ Table \* ARABIC </w:instrText>
      </w:r>
      <w:r w:rsidR="00D43112">
        <w:fldChar w:fldCharType="separate"/>
      </w:r>
      <w:r w:rsidR="00251FF0">
        <w:rPr>
          <w:noProof/>
        </w:rPr>
        <w:t>56</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881"/>
      <w:bookmarkEnd w:id="1882"/>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4C9A6D5D" w:rsidR="002E60CB" w:rsidRDefault="002E60CB" w:rsidP="002474EA">
      <w:pPr>
        <w:pStyle w:val="Caption"/>
        <w:spacing w:before="120"/>
      </w:pPr>
      <w:bookmarkStart w:id="1883" w:name="_Toc3566464"/>
      <w:bookmarkStart w:id="1884" w:name="_Toc24726685"/>
      <w:r>
        <w:lastRenderedPageBreak/>
        <w:t xml:space="preserve">Table </w:t>
      </w:r>
      <w:r w:rsidR="00D43112">
        <w:fldChar w:fldCharType="begin"/>
      </w:r>
      <w:r w:rsidR="00D43112">
        <w:instrText xml:space="preserve"> SEQ Table \* ARABIC </w:instrText>
      </w:r>
      <w:r w:rsidR="00D43112">
        <w:fldChar w:fldCharType="separate"/>
      </w:r>
      <w:r w:rsidR="00251FF0">
        <w:rPr>
          <w:noProof/>
        </w:rPr>
        <w:t>57</w:t>
      </w:r>
      <w:r w:rsidR="00D43112">
        <w:fldChar w:fldCharType="end"/>
      </w:r>
      <w:r>
        <w:t xml:space="preserve">: </w:t>
      </w:r>
      <w:r w:rsidRPr="005C6CF1">
        <w:t>Nested elements of element</w:t>
      </w:r>
      <w:r>
        <w:t xml:space="preserve"> </w:t>
      </w:r>
      <w:r w:rsidRPr="002474EA">
        <w:rPr>
          <w:rStyle w:val="elementdeftypeChar"/>
          <w:b/>
        </w:rPr>
        <w:t>&lt;bolt/&gt;</w:t>
      </w:r>
      <w:bookmarkEnd w:id="1883"/>
      <w:bookmarkEnd w:id="1884"/>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Default="00EC4D77" w:rsidP="002474EA">
      <w:pPr>
        <w:pStyle w:val="XMLCode"/>
        <w:keepNext/>
      </w:pPr>
      <w:r>
        <w:tab/>
        <w:t xml:space="preserve">    </w:t>
      </w:r>
      <w:r w:rsidR="002474EA">
        <w:t>&lt;normal_direc</w:t>
      </w:r>
      <w:r w:rsidR="00C02B23">
        <w:t>tion&gt; x=</w:t>
      </w:r>
      <w:r w:rsidR="00194316">
        <w:t>"</w:t>
      </w:r>
      <w:r w:rsidR="00C02B23">
        <w:t>3.0</w:t>
      </w:r>
      <w:r w:rsidR="00194316">
        <w:t>"</w:t>
      </w:r>
      <w:r w:rsidR="00C02B23">
        <w:t xml:space="preserve"> y=</w:t>
      </w:r>
      <w:r w:rsidR="00194316">
        <w:t>"</w:t>
      </w:r>
      <w:r w:rsidR="00C02B23">
        <w:t>0.0</w:t>
      </w:r>
      <w:proofErr w:type="gramStart"/>
      <w:r w:rsidR="00194316">
        <w:t>"</w:t>
      </w:r>
      <w:r w:rsidR="00C02B23">
        <w:t xml:space="preserve">  z</w:t>
      </w:r>
      <w:proofErr w:type="gramEnd"/>
      <w:r w:rsidR="00C02B23">
        <w:t>=</w:t>
      </w:r>
      <w:r w:rsidR="00194316">
        <w:t>"</w:t>
      </w:r>
      <w:r w:rsidR="00C02B23">
        <w:t>0.0</w:t>
      </w:r>
      <w:r w:rsidR="00194316">
        <w:t>"</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w:t>
      </w:r>
      <w:proofErr w:type="gramStart"/>
      <w:r w:rsidR="002474EA" w:rsidRPr="004F5A65">
        <w:rPr>
          <w:color w:val="0070C0"/>
        </w:rPr>
        <w:t>bolt</w:t>
      </w:r>
      <w:proofErr w:type="gramEnd"/>
      <w:r w:rsidR="002474EA" w:rsidRPr="004F5A65">
        <w:rPr>
          <w:color w:val="0070C0"/>
        </w:rPr>
        <w:t>&gt;</w:t>
      </w:r>
    </w:p>
    <w:p w14:paraId="0CCA9EBE" w14:textId="35780753"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w:t>
      </w:r>
      <w:r w:rsidR="00194316">
        <w:rPr>
          <w:color w:val="0070C0"/>
        </w:rPr>
        <w:t>"</w:t>
      </w:r>
      <w:r w:rsidR="002474EA" w:rsidRPr="004F5A65">
        <w:rPr>
          <w:color w:val="0070C0"/>
        </w:rPr>
        <w:t>16.</w:t>
      </w:r>
      <w:r w:rsidR="00194316">
        <w:rPr>
          <w:color w:val="0070C0"/>
        </w:rPr>
        <w:t>"</w:t>
      </w:r>
      <w:r w:rsidR="002474EA" w:rsidRPr="004F5A65">
        <w:rPr>
          <w:color w:val="0070C0"/>
        </w:rPr>
        <w:t xml:space="preserve"> height=</w:t>
      </w:r>
      <w:r w:rsidR="00194316">
        <w:rPr>
          <w:color w:val="0070C0"/>
        </w:rPr>
        <w:t>"</w:t>
      </w:r>
      <w:r w:rsidR="002474EA" w:rsidRPr="004F5A65">
        <w:rPr>
          <w:color w:val="0070C0"/>
        </w:rPr>
        <w:t>5</w:t>
      </w:r>
      <w:r w:rsidR="00194316">
        <w:rPr>
          <w:color w:val="0070C0"/>
        </w:rPr>
        <w:t>"</w:t>
      </w:r>
      <w:r w:rsidR="002474EA" w:rsidRPr="004F5A65">
        <w:rPr>
          <w:color w:val="0070C0"/>
        </w:rPr>
        <w:t>&gt;</w:t>
      </w:r>
    </w:p>
    <w:p w14:paraId="5438986B" w14:textId="068C9B58"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w:t>
      </w:r>
      <w:r w:rsidR="00194316">
        <w:rPr>
          <w:color w:val="0070C0"/>
        </w:rPr>
        <w:t>"</w:t>
      </w:r>
      <w:r w:rsidR="00C02B23">
        <w:rPr>
          <w:color w:val="0070C0"/>
        </w:rPr>
        <w:t>20</w:t>
      </w:r>
      <w:r w:rsidR="00194316">
        <w:rPr>
          <w:color w:val="0070C0"/>
        </w:rPr>
        <w:t>"</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Default="002E60CB" w:rsidP="002E60CB">
      <w:pPr>
        <w:pStyle w:val="XMLCode"/>
        <w:keepNext/>
      </w:pPr>
      <w:r>
        <w:t xml:space="preserve">        &lt;norma</w:t>
      </w:r>
      <w:r w:rsidR="007E3DBF">
        <w:t>l_direction x=</w:t>
      </w:r>
      <w:r w:rsidR="00194316">
        <w:t>"</w:t>
      </w:r>
      <w:r w:rsidR="007E3DBF">
        <w:t>0</w:t>
      </w:r>
      <w:r w:rsidR="00194316">
        <w:t>"</w:t>
      </w:r>
      <w:r w:rsidR="007E3DBF">
        <w:t xml:space="preserve"> y=</w:t>
      </w:r>
      <w:r w:rsidR="00194316">
        <w:t>"</w:t>
      </w:r>
      <w:r w:rsidR="007E3DBF">
        <w:t>0</w:t>
      </w:r>
      <w:r w:rsidR="00194316">
        <w:t>"</w:t>
      </w:r>
      <w:r w:rsidR="007E3DBF">
        <w:t xml:space="preserve"> z=</w:t>
      </w:r>
      <w:r w:rsidR="00194316">
        <w:t>"</w:t>
      </w:r>
      <w:r w:rsidR="007E3DBF">
        <w:t>-10</w:t>
      </w:r>
      <w:r w:rsidR="00194316">
        <w:t>"</w:t>
      </w:r>
      <w:r w:rsidR="009B14F3">
        <w:t>/</w:t>
      </w:r>
      <w:r>
        <w:t>&gt;</w:t>
      </w:r>
    </w:p>
    <w:p w14:paraId="4341BB87" w14:textId="38C1D330" w:rsidR="003535D6" w:rsidRDefault="003535D6" w:rsidP="002E60CB">
      <w:pPr>
        <w:pStyle w:val="XMLCode"/>
        <w:keepNext/>
      </w:pPr>
      <w: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Default="002E60CB" w:rsidP="004F5A65">
      <w:pPr>
        <w:pStyle w:val="XMLCode"/>
      </w:pPr>
      <w:r>
        <w:t xml:space="preserve">        &lt;norma</w:t>
      </w:r>
      <w:r w:rsidR="007E3DBF">
        <w:t>l_direction x=</w:t>
      </w:r>
      <w:r w:rsidR="00194316">
        <w:t>"</w:t>
      </w:r>
      <w:r w:rsidR="007E3DBF">
        <w:t>0</w:t>
      </w:r>
      <w:r w:rsidR="00194316">
        <w:t>"</w:t>
      </w:r>
      <w:r w:rsidR="007E3DBF">
        <w:t xml:space="preserve"> y=</w:t>
      </w:r>
      <w:r w:rsidR="00194316">
        <w:t>"</w:t>
      </w:r>
      <w:r w:rsidR="007E3DBF">
        <w:t>0</w:t>
      </w:r>
      <w:r w:rsidR="00194316">
        <w:t>"</w:t>
      </w:r>
      <w:r w:rsidR="007E3DBF">
        <w:t xml:space="preserve"> z=</w:t>
      </w:r>
      <w:r w:rsidR="00194316">
        <w:t>"</w:t>
      </w:r>
      <w:r w:rsidR="007E3DBF">
        <w:t>-10</w:t>
      </w:r>
      <w:r w:rsidR="00194316">
        <w:t>"</w:t>
      </w:r>
      <w:r w:rsidR="009B14F3">
        <w:t>/</w:t>
      </w:r>
      <w:r>
        <w:t>&gt;</w:t>
      </w:r>
    </w:p>
    <w:p w14:paraId="5CD02018" w14:textId="0ABA9994" w:rsidR="003535D6" w:rsidRDefault="003535D6" w:rsidP="004F5A65">
      <w:pPr>
        <w:pStyle w:val="XMLCode"/>
      </w:pPr>
      <w: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48CB0641"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Pr>
          <w:color w:val="008000"/>
        </w:rPr>
        <w:t xml:space="preserve">is </w:t>
      </w:r>
      <w:r w:rsidR="00194316">
        <w:rPr>
          <w:color w:val="008000"/>
        </w:rPr>
        <w:t>"</w:t>
      </w:r>
      <w:r w:rsidRPr="00DB0BEF">
        <w:rPr>
          <w:color w:val="008000"/>
        </w:rPr>
        <w:t>head to washer</w:t>
      </w:r>
      <w:r w:rsidR="00194316">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Pr>
          <w:b/>
          <w:bCs/>
          <w:color w:val="8000FF"/>
        </w:rPr>
        <w:br/>
      </w:r>
      <w:r w:rsidRPr="002F587A">
        <w:t xml:space="preserve">               </w:t>
      </w:r>
      <w:r>
        <w:t>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part_code</w:t>
      </w:r>
      <w:r w:rsidRPr="00DB0BEF">
        <w:rPr>
          <w:color w:val="000000"/>
        </w:rPr>
        <w:t>=</w:t>
      </w:r>
      <w:r w:rsidR="00194316">
        <w:rPr>
          <w:b/>
          <w:bCs/>
          <w:color w:val="8000FF"/>
        </w:rPr>
        <w:t>"</w:t>
      </w:r>
      <w:r>
        <w:rPr>
          <w:b/>
          <w:bCs/>
          <w:color w:val="8000FF"/>
        </w:rPr>
        <w:t>M10x50 8.8</w:t>
      </w:r>
      <w:r w:rsidR="00194316">
        <w:rPr>
          <w:b/>
          <w:bCs/>
          <w:color w:val="8000FF"/>
        </w:rPr>
        <w:t>"</w:t>
      </w:r>
      <w:r w:rsidRPr="00DB0BEF">
        <w:rPr>
          <w:color w:val="0000FF"/>
        </w:rPr>
        <w:t>&gt;</w:t>
      </w:r>
    </w:p>
    <w:p w14:paraId="1A2C48DF" w14:textId="33F7885F"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00194316">
        <w:rPr>
          <w:b/>
          <w:bCs/>
          <w:color w:val="8000FF"/>
        </w:rPr>
        <w:t>"</w:t>
      </w:r>
      <w:r w:rsidRPr="00DB0BEF">
        <w:rPr>
          <w:b/>
          <w:bCs/>
          <w:color w:val="8000FF"/>
        </w:rPr>
        <w:t>0</w:t>
      </w:r>
      <w:r w:rsidR="00194316">
        <w:rPr>
          <w:b/>
          <w:bCs/>
          <w:color w:val="8000FF"/>
        </w:rPr>
        <w:t>"</w:t>
      </w:r>
      <w:r w:rsidRPr="00DB0BEF">
        <w:rPr>
          <w:color w:val="000000"/>
        </w:rPr>
        <w:t xml:space="preserve"> </w:t>
      </w:r>
      <w:r w:rsidRPr="00DB0BEF">
        <w:t>y</w:t>
      </w:r>
      <w:r w:rsidRPr="00DB0BEF">
        <w:rPr>
          <w:color w:val="000000"/>
        </w:rPr>
        <w:t>=</w:t>
      </w:r>
      <w:r w:rsidR="00194316">
        <w:rPr>
          <w:b/>
          <w:bCs/>
          <w:color w:val="8000FF"/>
        </w:rPr>
        <w:t>"</w:t>
      </w:r>
      <w:r w:rsidRPr="00DB0BEF">
        <w:rPr>
          <w:b/>
          <w:bCs/>
          <w:color w:val="8000FF"/>
        </w:rPr>
        <w:t>0</w:t>
      </w:r>
      <w:r w:rsidR="00194316">
        <w:rPr>
          <w:b/>
          <w:bCs/>
          <w:color w:val="8000FF"/>
        </w:rPr>
        <w:t>"</w:t>
      </w:r>
      <w:r w:rsidRPr="00DB0BEF">
        <w:rPr>
          <w:color w:val="000000"/>
        </w:rPr>
        <w:t xml:space="preserve"> </w:t>
      </w:r>
      <w:r w:rsidRPr="00DB0BEF">
        <w:t>z</w:t>
      </w:r>
      <w:r w:rsidRPr="00DB0BEF">
        <w:rPr>
          <w:color w:val="000000"/>
        </w:rPr>
        <w:t>=</w:t>
      </w:r>
      <w:r w:rsidR="00194316">
        <w:rPr>
          <w:b/>
          <w:bCs/>
          <w:color w:val="8000FF"/>
        </w:rPr>
        <w:t>"</w:t>
      </w:r>
      <w:r w:rsidRPr="00DB0BEF">
        <w:rPr>
          <w:b/>
          <w:bCs/>
          <w:color w:val="8000FF"/>
        </w:rPr>
        <w:t>-10</w:t>
      </w:r>
      <w:r w:rsidR="00194316">
        <w:rPr>
          <w:b/>
          <w:bCs/>
          <w:color w:val="8000FF"/>
        </w:rPr>
        <w:t>"</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600979B5"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00194316">
        <w:rPr>
          <w:b/>
          <w:bCs/>
          <w:color w:val="8000FF"/>
        </w:rPr>
        <w:t>"</w:t>
      </w:r>
      <w:r w:rsidRPr="00DB0BEF">
        <w:rPr>
          <w:b/>
          <w:bCs/>
          <w:color w:val="8000FF"/>
        </w:rPr>
        <w:t>true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AFC30FD" w:rsidR="00F76553" w:rsidRPr="00DB0BEF" w:rsidDel="007E22E1" w:rsidRDefault="00F76553" w:rsidP="00F76553">
      <w:pPr>
        <w:pStyle w:val="XMLCode"/>
        <w:keepNext/>
        <w:keepLines/>
        <w:rPr>
          <w:del w:id="1885" w:author="nick" w:date="2019-10-11T15:57:00Z"/>
          <w:b/>
          <w:bCs/>
          <w:color w:val="000000"/>
        </w:rPr>
      </w:pPr>
      <w:del w:id="1886"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1 </w:delText>
        </w:r>
        <w:r w:rsidR="00CB7D0F" w:rsidDel="007E22E1">
          <w:rPr>
            <w:color w:val="008000"/>
          </w:rPr>
          <w:delText xml:space="preserve">and next part, </w:delText>
        </w:r>
        <w:r w:rsidRPr="00DB0BEF" w:rsidDel="007E22E1">
          <w:rPr>
            <w:color w:val="008000"/>
          </w:rPr>
          <w:delText>2</w:delText>
        </w:r>
        <w:r w:rsidDel="007E22E1">
          <w:rPr>
            <w:color w:val="008000"/>
          </w:rPr>
          <w:delText>:</w:delText>
        </w:r>
        <w:r w:rsidRPr="00DB0BEF" w:rsidDel="007E22E1">
          <w:rPr>
            <w:color w:val="008000"/>
          </w:rPr>
          <w:delText xml:space="preserve"> --&gt;</w:delText>
        </w:r>
      </w:del>
    </w:p>
    <w:p w14:paraId="20972F73" w14:textId="59C46D7D" w:rsidR="00F76553" w:rsidRPr="00DB0BEF" w:rsidDel="007E22E1" w:rsidRDefault="00F76553" w:rsidP="00F76553">
      <w:pPr>
        <w:pStyle w:val="XMLCode"/>
        <w:keepNext/>
        <w:keepLines/>
        <w:rPr>
          <w:del w:id="1887" w:author="nick" w:date="2019-10-11T15:57:00Z"/>
          <w:b/>
          <w:bCs/>
          <w:color w:val="000000"/>
        </w:rPr>
      </w:pPr>
      <w:del w:id="1888"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"1"</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63040F5D" w14:textId="3023740B" w:rsidR="00F76553" w:rsidRPr="00DB0BEF" w:rsidDel="007E22E1" w:rsidRDefault="00F76553" w:rsidP="00F76553">
      <w:pPr>
        <w:pStyle w:val="XMLCode"/>
        <w:keepNext/>
        <w:keepLines/>
        <w:rPr>
          <w:del w:id="1889" w:author="nick" w:date="2019-10-11T15:57:00Z"/>
          <w:b/>
          <w:bCs/>
          <w:color w:val="000000"/>
        </w:rPr>
      </w:pPr>
      <w:del w:id="1890"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2 </w:delText>
        </w:r>
        <w:r w:rsidR="00CB7D0F" w:rsidDel="007E22E1">
          <w:rPr>
            <w:color w:val="008000"/>
          </w:rPr>
          <w:delText xml:space="preserve">and next part, </w:delText>
        </w:r>
        <w:r w:rsidRPr="00DB0BEF" w:rsidDel="007E22E1">
          <w:rPr>
            <w:color w:val="008000"/>
          </w:rPr>
          <w:delText>5</w:delText>
        </w:r>
        <w:r w:rsidDel="007E22E1">
          <w:rPr>
            <w:color w:val="008000"/>
          </w:rPr>
          <w:delText>:</w:delText>
        </w:r>
        <w:r w:rsidRPr="00DB0BEF" w:rsidDel="007E22E1">
          <w:rPr>
            <w:color w:val="008000"/>
          </w:rPr>
          <w:delText xml:space="preserve"> --&gt;</w:delText>
        </w:r>
      </w:del>
    </w:p>
    <w:p w14:paraId="2DCE52A8" w14:textId="6E22FF05" w:rsidR="00F76553" w:rsidRPr="00DB0BEF" w:rsidDel="007E22E1" w:rsidRDefault="00F76553" w:rsidP="00F76553">
      <w:pPr>
        <w:pStyle w:val="XMLCode"/>
        <w:keepNext/>
        <w:keepLines/>
        <w:rPr>
          <w:del w:id="1891" w:author="nick" w:date="2019-10-11T15:57:00Z"/>
          <w:b/>
          <w:bCs/>
          <w:color w:val="000000"/>
        </w:rPr>
      </w:pPr>
      <w:del w:id="1892" w:author="nick" w:date="2019-10-11T15:57:00Z">
        <w:r w:rsidDel="007E22E1">
          <w:rPr>
            <w:b/>
            <w:bCs/>
            <w:color w:val="000000"/>
          </w:rPr>
          <w:delText xml:space="preserve">                  </w:delText>
        </w:r>
        <w:r w:rsidRPr="00DB0BEF" w:rsidDel="007E22E1">
          <w:rPr>
            <w:color w:val="008000"/>
          </w:rPr>
          <w:delText xml:space="preserve">&lt;!-- </w:delText>
        </w:r>
        <w:r w:rsidR="00453433" w:rsidRPr="004067DB" w:rsidDel="007E22E1">
          <w:rPr>
            <w:color w:val="008000"/>
          </w:rPr>
          <w:delText>Be aware: I</w:delText>
        </w:r>
        <w:r w:rsidRPr="00DB0BEF" w:rsidDel="007E22E1">
          <w:rPr>
            <w:color w:val="008000"/>
          </w:rPr>
          <w:delText>ndices 3 &amp; 4 are not defined in &lt;connected_to/&gt; --&gt;</w:delText>
        </w:r>
      </w:del>
    </w:p>
    <w:p w14:paraId="5F45B1C6" w14:textId="69FC6090" w:rsidR="00F76553" w:rsidRPr="00DB0BEF" w:rsidDel="007E22E1" w:rsidRDefault="00F76553" w:rsidP="00F76553">
      <w:pPr>
        <w:pStyle w:val="XMLCode"/>
        <w:keepNext/>
        <w:keepLines/>
        <w:rPr>
          <w:del w:id="1893" w:author="nick" w:date="2019-10-11T15:57:00Z"/>
          <w:b/>
          <w:bCs/>
          <w:color w:val="000000"/>
        </w:rPr>
      </w:pPr>
      <w:del w:id="1894"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"2"</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FC1E25B" w14:textId="302881B0" w:rsidR="00F76553" w:rsidRPr="00DB0BEF" w:rsidDel="007E22E1" w:rsidRDefault="00F76553" w:rsidP="00F76553">
      <w:pPr>
        <w:pStyle w:val="XMLCode"/>
        <w:keepNext/>
        <w:keepLines/>
        <w:rPr>
          <w:del w:id="1895" w:author="nick" w:date="2019-10-11T15:57:00Z"/>
          <w:b/>
          <w:bCs/>
          <w:color w:val="000000"/>
        </w:rPr>
      </w:pPr>
      <w:del w:id="1896"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5 </w:delText>
        </w:r>
        <w:r w:rsidR="00CB7D0F" w:rsidDel="007E22E1">
          <w:rPr>
            <w:color w:val="008000"/>
          </w:rPr>
          <w:delText>and next part, 6</w:delText>
        </w:r>
        <w:r w:rsidDel="007E22E1">
          <w:rPr>
            <w:color w:val="008000"/>
          </w:rPr>
          <w:delText>:</w:delText>
        </w:r>
        <w:r w:rsidRPr="00DB0BEF" w:rsidDel="007E22E1">
          <w:rPr>
            <w:color w:val="008000"/>
          </w:rPr>
          <w:delText xml:space="preserve"> --&gt;</w:delText>
        </w:r>
      </w:del>
    </w:p>
    <w:p w14:paraId="1C158657" w14:textId="7154E8A5" w:rsidR="00F76553" w:rsidRPr="00DB0BEF" w:rsidDel="007E22E1" w:rsidRDefault="00F76553" w:rsidP="00F76553">
      <w:pPr>
        <w:pStyle w:val="XMLCode"/>
        <w:keepNext/>
        <w:keepLines/>
        <w:rPr>
          <w:del w:id="1897" w:author="nick" w:date="2019-10-11T15:57:00Z"/>
          <w:b/>
          <w:bCs/>
          <w:color w:val="000000"/>
        </w:rPr>
      </w:pPr>
      <w:del w:id="1898"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"5"</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Default="00F76553" w:rsidP="00F76553">
      <w:pPr>
        <w:pStyle w:val="XMLCode"/>
        <w:keepNext/>
        <w:keepLines/>
        <w:rPr>
          <w:ins w:id="1899" w:author="nick" w:date="2019-10-11T15:56:00Z"/>
          <w:color w:val="0000FF"/>
        </w:rPr>
      </w:pPr>
      <w:r>
        <w:rPr>
          <w:b/>
          <w:bCs/>
          <w:color w:val="000000"/>
        </w:rPr>
        <w:t xml:space="preserve">            </w:t>
      </w:r>
      <w:r w:rsidRPr="00DB0BEF">
        <w:rPr>
          <w:color w:val="0000FF"/>
        </w:rPr>
        <w:t>&lt;/threaded_connection&gt;</w:t>
      </w:r>
    </w:p>
    <w:p w14:paraId="5C5E9212" w14:textId="77777777" w:rsidR="007E22E1" w:rsidRDefault="007E22E1" w:rsidP="00F76553">
      <w:pPr>
        <w:pStyle w:val="XMLCode"/>
        <w:keepNext/>
        <w:keepLines/>
        <w:rPr>
          <w:ins w:id="1900" w:author="nick" w:date="2019-10-11T15:56:00Z"/>
          <w:color w:val="0000FF"/>
        </w:rPr>
      </w:pPr>
    </w:p>
    <w:p w14:paraId="12DEDD7D" w14:textId="5535B8EE" w:rsidR="007E22E1" w:rsidRPr="002A49E1" w:rsidRDefault="007E22E1" w:rsidP="007E22E1">
      <w:pPr>
        <w:pStyle w:val="XMLCode"/>
        <w:keepNext/>
        <w:keepLines/>
        <w:rPr>
          <w:ins w:id="1901" w:author="nick" w:date="2019-10-11T15:56:00Z"/>
        </w:rPr>
      </w:pPr>
      <w:ins w:id="1902" w:author="nick" w:date="2019-10-11T15:56:00Z">
        <w:r>
          <w:t xml:space="preserve">     </w:t>
        </w:r>
        <w:r w:rsidRPr="002A49E1">
          <w:t xml:space="preserve">  </w:t>
        </w:r>
      </w:ins>
      <w:ins w:id="1903" w:author="nick" w:date="2019-10-11T16:00:00Z">
        <w:r>
          <w:t xml:space="preserve">     </w:t>
        </w:r>
      </w:ins>
      <w:ins w:id="1904" w:author="nick" w:date="2019-10-11T15:56:00Z">
        <w:r w:rsidRPr="009117CB">
          <w:rPr>
            <w:color w:val="0000FF"/>
          </w:rPr>
          <w:t>&lt;contact_list&gt;</w:t>
        </w:r>
        <w:r w:rsidR="00D53323" w:rsidRPr="009117CB">
          <w:rPr>
            <w:color w:val="0000FF"/>
          </w:rPr>
          <w:t xml:space="preserve"> </w:t>
        </w:r>
        <w:r w:rsidR="00D53323">
          <w:t xml:space="preserve">   </w:t>
        </w:r>
        <w:r>
          <w:t xml:space="preserve">  </w:t>
        </w:r>
        <w:commentRangeStart w:id="1905"/>
        <w:r w:rsidRPr="009117CB">
          <w:rPr>
            <w:color w:val="008000"/>
          </w:rPr>
          <w:t>&lt;</w:t>
        </w:r>
        <w:proofErr w:type="gramStart"/>
        <w:r w:rsidRPr="009117CB">
          <w:rPr>
            <w:color w:val="008000"/>
          </w:rPr>
          <w:t>!--</w:t>
        </w:r>
        <w:proofErr w:type="gramEnd"/>
        <w:r w:rsidRPr="009117CB">
          <w:rPr>
            <w:color w:val="008000"/>
          </w:rPr>
          <w:t xml:space="preserve"> </w:t>
        </w:r>
      </w:ins>
      <w:ins w:id="1906" w:author="nick" w:date="2019-10-11T16:04:00Z">
        <w:r w:rsidR="00D53323" w:rsidRPr="009117CB">
          <w:rPr>
            <w:color w:val="008000"/>
          </w:rPr>
          <w:t>friction between adjacent flange partners</w:t>
        </w:r>
      </w:ins>
      <w:ins w:id="1907" w:author="nick" w:date="2019-10-11T15:56:00Z">
        <w:r w:rsidRPr="009117CB">
          <w:rPr>
            <w:color w:val="008000"/>
          </w:rPr>
          <w:t xml:space="preserve"> --&gt;</w:t>
        </w:r>
        <w:commentRangeEnd w:id="1905"/>
        <w:r w:rsidRPr="009117CB">
          <w:rPr>
            <w:color w:val="008000"/>
          </w:rPr>
          <w:commentReference w:id="1905"/>
        </w:r>
      </w:ins>
    </w:p>
    <w:p w14:paraId="0AE3AE99" w14:textId="4F28880A" w:rsidR="007E22E1" w:rsidRPr="009117CB" w:rsidRDefault="007E22E1" w:rsidP="007E22E1">
      <w:pPr>
        <w:pStyle w:val="XMLCode"/>
        <w:keepNext/>
        <w:keepLines/>
        <w:rPr>
          <w:ins w:id="1908" w:author="nick" w:date="2019-10-11T15:56:00Z"/>
          <w:color w:val="0000FF"/>
        </w:rPr>
      </w:pPr>
      <w:ins w:id="1909" w:author="nick" w:date="2019-10-11T16:00:00Z">
        <w:r>
          <w:t xml:space="preserve">     </w:t>
        </w:r>
      </w:ins>
      <w:ins w:id="1910" w:author="nick" w:date="2019-10-11T15:56:00Z">
        <w:r>
          <w:t xml:space="preserve">    </w:t>
        </w:r>
        <w:r w:rsidRPr="002A49E1">
          <w:t xml:space="preserve">       </w:t>
        </w:r>
        <w:r w:rsidRPr="009117CB">
          <w:rPr>
            <w:color w:val="0000FF"/>
          </w:rPr>
          <w:t>&lt;</w:t>
        </w:r>
        <w:proofErr w:type="gramStart"/>
        <w:r w:rsidRPr="009117CB">
          <w:rPr>
            <w:color w:val="0000FF"/>
          </w:rPr>
          <w:t>contact</w:t>
        </w:r>
        <w:proofErr w:type="gramEnd"/>
        <w:r w:rsidRPr="009117CB">
          <w:rPr>
            <w:color w:val="0000FF"/>
          </w:rPr>
          <w:t>&gt;</w:t>
        </w:r>
      </w:ins>
    </w:p>
    <w:p w14:paraId="5BADE12C" w14:textId="717B0664" w:rsidR="007E22E1" w:rsidRPr="002A49E1" w:rsidRDefault="007E22E1" w:rsidP="007E22E1">
      <w:pPr>
        <w:pStyle w:val="XMLCode"/>
        <w:keepNext/>
        <w:keepLines/>
        <w:rPr>
          <w:ins w:id="1911" w:author="nick" w:date="2019-10-11T15:56:00Z"/>
        </w:rPr>
      </w:pPr>
      <w:ins w:id="1912" w:author="nick" w:date="2019-10-11T16:00:00Z">
        <w:r>
          <w:t xml:space="preserve">     </w:t>
        </w:r>
      </w:ins>
      <w:ins w:id="1913" w:author="nick" w:date="2019-10-11T15:56:00Z">
        <w:r>
          <w:t xml:space="preserve">    </w:t>
        </w:r>
        <w:r w:rsidRPr="002A49E1">
          <w:t xml:space="preserve">           &lt;partner label=</w:t>
        </w:r>
      </w:ins>
      <w:ins w:id="1914" w:author="nick" w:date="2019-11-24T12:20:00Z">
        <w:r w:rsidR="00194316">
          <w:t>"</w:t>
        </w:r>
      </w:ins>
      <w:ins w:id="1915" w:author="nick" w:date="2019-10-11T15:56:00Z">
        <w:r>
          <w:t>PART_7000400</w:t>
        </w:r>
      </w:ins>
      <w:ins w:id="1916" w:author="nick" w:date="2019-11-24T12:20:00Z">
        <w:r w:rsidR="00194316">
          <w:t>"</w:t>
        </w:r>
      </w:ins>
      <w:ins w:id="1917" w:author="nick" w:date="2019-10-11T15:56:00Z">
        <w:r w:rsidRPr="002A49E1">
          <w:t>/&gt;</w:t>
        </w:r>
      </w:ins>
    </w:p>
    <w:p w14:paraId="38A43AAA" w14:textId="6937E484" w:rsidR="007E22E1" w:rsidRPr="002A49E1" w:rsidRDefault="007E22E1" w:rsidP="007E22E1">
      <w:pPr>
        <w:pStyle w:val="XMLCode"/>
        <w:keepNext/>
        <w:keepLines/>
        <w:rPr>
          <w:ins w:id="1918" w:author="nick" w:date="2019-10-11T15:56:00Z"/>
        </w:rPr>
      </w:pPr>
      <w:ins w:id="1919" w:author="nick" w:date="2019-10-11T16:00:00Z">
        <w:r>
          <w:t xml:space="preserve">     </w:t>
        </w:r>
      </w:ins>
      <w:ins w:id="1920" w:author="nick" w:date="2019-10-11T15:56:00Z">
        <w:r>
          <w:t xml:space="preserve">     </w:t>
        </w:r>
        <w:r w:rsidRPr="002A49E1">
          <w:t xml:space="preserve">          &lt;partner label=</w:t>
        </w:r>
      </w:ins>
      <w:ins w:id="1921" w:author="nick" w:date="2019-11-24T12:20:00Z">
        <w:r w:rsidR="00194316">
          <w:t>"</w:t>
        </w:r>
      </w:ins>
      <w:ins w:id="1922" w:author="nick" w:date="2019-10-11T15:56:00Z">
        <w:r>
          <w:t>PART_7100100</w:t>
        </w:r>
      </w:ins>
      <w:ins w:id="1923" w:author="nick" w:date="2019-11-24T12:20:00Z">
        <w:r w:rsidR="00194316">
          <w:t>"</w:t>
        </w:r>
      </w:ins>
      <w:ins w:id="1924" w:author="nick" w:date="2019-10-11T15:56:00Z">
        <w:r w:rsidRPr="002A49E1">
          <w:t>/&gt;</w:t>
        </w:r>
      </w:ins>
    </w:p>
    <w:p w14:paraId="0F6B51E5" w14:textId="20660033" w:rsidR="007E22E1" w:rsidRPr="002A49E1" w:rsidRDefault="007E22E1" w:rsidP="007E22E1">
      <w:pPr>
        <w:pStyle w:val="XMLCode"/>
        <w:keepNext/>
        <w:keepLines/>
        <w:rPr>
          <w:ins w:id="1925" w:author="nick" w:date="2019-10-11T15:56:00Z"/>
        </w:rPr>
      </w:pPr>
      <w:ins w:id="1926" w:author="nick" w:date="2019-10-11T16:00:00Z">
        <w:r>
          <w:t xml:space="preserve">     </w:t>
        </w:r>
      </w:ins>
      <w:ins w:id="1927" w:author="nick" w:date="2019-10-11T15:56:00Z">
        <w:r>
          <w:t xml:space="preserve">  </w:t>
        </w:r>
        <w:r w:rsidRPr="002A49E1">
          <w:t xml:space="preserve">      </w:t>
        </w:r>
        <w:r>
          <w:t xml:space="preserve">   </w:t>
        </w:r>
        <w:r w:rsidRPr="002A49E1">
          <w:t xml:space="preserve">    &lt;coefficients static_friction=</w:t>
        </w:r>
      </w:ins>
      <w:ins w:id="1928" w:author="nick" w:date="2019-11-24T12:20:00Z">
        <w:r w:rsidR="00194316">
          <w:t>"</w:t>
        </w:r>
      </w:ins>
      <w:ins w:id="1929" w:author="nick" w:date="2019-10-11T15:56:00Z">
        <w:r w:rsidRPr="002A49E1">
          <w:t>0.8</w:t>
        </w:r>
      </w:ins>
      <w:ins w:id="1930" w:author="nick" w:date="2019-11-24T12:20:00Z">
        <w:r w:rsidR="00194316">
          <w:t>"</w:t>
        </w:r>
      </w:ins>
      <w:ins w:id="1931" w:author="nick" w:date="2019-10-11T15:56:00Z">
        <w:r w:rsidRPr="002A49E1">
          <w:t>/&gt;</w:t>
        </w:r>
      </w:ins>
    </w:p>
    <w:p w14:paraId="23317245" w14:textId="719D83A5" w:rsidR="007E22E1" w:rsidRPr="009117CB" w:rsidRDefault="007E22E1" w:rsidP="007E22E1">
      <w:pPr>
        <w:pStyle w:val="XMLCode"/>
        <w:keepNext/>
        <w:keepLines/>
        <w:rPr>
          <w:ins w:id="1932" w:author="nick" w:date="2019-10-11T15:56:00Z"/>
          <w:color w:val="0000FF"/>
        </w:rPr>
      </w:pPr>
      <w:ins w:id="1933" w:author="nick" w:date="2019-10-11T16:00:00Z">
        <w:r w:rsidRPr="009117CB">
          <w:rPr>
            <w:color w:val="0000FF"/>
          </w:rPr>
          <w:t xml:space="preserve">     </w:t>
        </w:r>
      </w:ins>
      <w:ins w:id="1934" w:author="nick" w:date="2019-10-11T15:56:00Z">
        <w:r w:rsidRPr="009117CB">
          <w:rPr>
            <w:color w:val="0000FF"/>
          </w:rPr>
          <w:t xml:space="preserve">           &lt;/contact&gt;</w:t>
        </w:r>
      </w:ins>
    </w:p>
    <w:p w14:paraId="3AF97DC2" w14:textId="42D0320C" w:rsidR="007E22E1" w:rsidRPr="009117CB" w:rsidRDefault="007E22E1" w:rsidP="007E22E1">
      <w:pPr>
        <w:pStyle w:val="XMLCode"/>
        <w:keepNext/>
        <w:keepLines/>
        <w:rPr>
          <w:ins w:id="1935" w:author="nick" w:date="2019-10-11T15:56:00Z"/>
          <w:color w:val="0000FF"/>
        </w:rPr>
      </w:pPr>
      <w:ins w:id="1936" w:author="nick" w:date="2019-10-11T16:00:00Z">
        <w:r w:rsidRPr="009117CB">
          <w:rPr>
            <w:color w:val="0000FF"/>
          </w:rPr>
          <w:t xml:space="preserve">     </w:t>
        </w:r>
      </w:ins>
      <w:ins w:id="1937" w:author="nick" w:date="2019-10-11T15:56:00Z">
        <w:r w:rsidRPr="009117CB">
          <w:rPr>
            <w:color w:val="0000FF"/>
          </w:rPr>
          <w:t xml:space="preserve">           &lt;</w:t>
        </w:r>
        <w:proofErr w:type="gramStart"/>
        <w:r w:rsidRPr="009117CB">
          <w:rPr>
            <w:color w:val="0000FF"/>
          </w:rPr>
          <w:t>contact</w:t>
        </w:r>
        <w:proofErr w:type="gramEnd"/>
        <w:r w:rsidRPr="009117CB">
          <w:rPr>
            <w:color w:val="0000FF"/>
          </w:rPr>
          <w:t>&gt;</w:t>
        </w:r>
      </w:ins>
    </w:p>
    <w:p w14:paraId="105A5A44" w14:textId="641EDC0F" w:rsidR="007E22E1" w:rsidRPr="002A49E1" w:rsidRDefault="007E22E1" w:rsidP="007E22E1">
      <w:pPr>
        <w:pStyle w:val="XMLCode"/>
        <w:keepNext/>
        <w:keepLines/>
        <w:rPr>
          <w:ins w:id="1938" w:author="nick" w:date="2019-10-11T15:56:00Z"/>
        </w:rPr>
      </w:pPr>
      <w:ins w:id="1939" w:author="nick" w:date="2019-10-11T16:00:00Z">
        <w:r>
          <w:t xml:space="preserve">     </w:t>
        </w:r>
      </w:ins>
      <w:ins w:id="1940" w:author="nick" w:date="2019-10-11T15:56:00Z">
        <w:r>
          <w:t xml:space="preserve">    </w:t>
        </w:r>
        <w:r w:rsidRPr="002A49E1">
          <w:t xml:space="preserve">           &lt;partner label=</w:t>
        </w:r>
      </w:ins>
      <w:ins w:id="1941" w:author="nick" w:date="2019-11-24T12:20:00Z">
        <w:r w:rsidR="00194316">
          <w:t>"</w:t>
        </w:r>
      </w:ins>
      <w:ins w:id="1942" w:author="nick" w:date="2019-10-11T15:56:00Z">
        <w:r>
          <w:t>PART_7100100</w:t>
        </w:r>
      </w:ins>
      <w:ins w:id="1943" w:author="nick" w:date="2019-11-24T12:20:00Z">
        <w:r w:rsidR="00194316">
          <w:t>"</w:t>
        </w:r>
      </w:ins>
      <w:ins w:id="1944" w:author="nick" w:date="2019-10-11T15:56:00Z">
        <w:r w:rsidRPr="002A49E1">
          <w:t>/&gt;</w:t>
        </w:r>
      </w:ins>
    </w:p>
    <w:p w14:paraId="75458D8F" w14:textId="5D35C82F" w:rsidR="007E22E1" w:rsidRPr="002A49E1" w:rsidRDefault="007E22E1" w:rsidP="007E22E1">
      <w:pPr>
        <w:pStyle w:val="XMLCode"/>
        <w:keepNext/>
        <w:keepLines/>
        <w:rPr>
          <w:ins w:id="1945" w:author="nick" w:date="2019-10-11T15:56:00Z"/>
        </w:rPr>
      </w:pPr>
      <w:ins w:id="1946" w:author="nick" w:date="2019-10-11T16:00:00Z">
        <w:r>
          <w:t xml:space="preserve">     </w:t>
        </w:r>
      </w:ins>
      <w:ins w:id="1947" w:author="nick" w:date="2019-10-11T15:56:00Z">
        <w:r w:rsidRPr="002A49E1">
          <w:t xml:space="preserve">  </w:t>
        </w:r>
        <w:r>
          <w:t xml:space="preserve">   </w:t>
        </w:r>
        <w:r w:rsidRPr="002A49E1">
          <w:t xml:space="preserve">          &lt;partner label=</w:t>
        </w:r>
      </w:ins>
      <w:ins w:id="1948" w:author="nick" w:date="2019-11-24T12:20:00Z">
        <w:r w:rsidR="00194316">
          <w:t>"</w:t>
        </w:r>
      </w:ins>
      <w:ins w:id="1949" w:author="nick" w:date="2019-10-11T15:56:00Z">
        <w:r>
          <w:t>PART_5000300</w:t>
        </w:r>
      </w:ins>
      <w:ins w:id="1950" w:author="nick" w:date="2019-11-24T12:20:00Z">
        <w:r w:rsidR="00194316">
          <w:t>"</w:t>
        </w:r>
      </w:ins>
      <w:ins w:id="1951" w:author="nick" w:date="2019-10-11T15:56:00Z">
        <w:r w:rsidRPr="002A49E1">
          <w:t>/&gt;</w:t>
        </w:r>
      </w:ins>
    </w:p>
    <w:p w14:paraId="0854A342" w14:textId="20AC2101" w:rsidR="007E22E1" w:rsidRPr="002A49E1" w:rsidRDefault="007E22E1" w:rsidP="007E22E1">
      <w:pPr>
        <w:pStyle w:val="XMLCode"/>
        <w:keepNext/>
        <w:keepLines/>
        <w:rPr>
          <w:ins w:id="1952" w:author="nick" w:date="2019-10-11T15:56:00Z"/>
        </w:rPr>
      </w:pPr>
      <w:ins w:id="1953" w:author="nick" w:date="2019-10-11T16:00:00Z">
        <w:r>
          <w:t xml:space="preserve">     </w:t>
        </w:r>
      </w:ins>
      <w:ins w:id="1954" w:author="nick" w:date="2019-10-11T15:56:00Z">
        <w:r w:rsidRPr="002A49E1">
          <w:t xml:space="preserve"> </w:t>
        </w:r>
        <w:r>
          <w:t xml:space="preserve">    </w:t>
        </w:r>
        <w:r w:rsidRPr="002A49E1">
          <w:t xml:space="preserve">          &lt;coefficients static_friction=</w:t>
        </w:r>
      </w:ins>
      <w:ins w:id="1955" w:author="nick" w:date="2019-11-24T12:20:00Z">
        <w:r w:rsidR="00194316">
          <w:t>"</w:t>
        </w:r>
      </w:ins>
      <w:ins w:id="1956" w:author="nick" w:date="2019-10-11T15:56:00Z">
        <w:r w:rsidRPr="002A49E1">
          <w:t>0.8</w:t>
        </w:r>
      </w:ins>
      <w:ins w:id="1957" w:author="nick" w:date="2019-11-24T12:20:00Z">
        <w:r w:rsidR="00194316">
          <w:t>"</w:t>
        </w:r>
      </w:ins>
      <w:ins w:id="1958" w:author="nick" w:date="2019-10-11T15:56:00Z">
        <w:r w:rsidRPr="002A49E1">
          <w:t>/&gt;</w:t>
        </w:r>
      </w:ins>
    </w:p>
    <w:p w14:paraId="3207DBA4" w14:textId="6D6F4EC5" w:rsidR="007E22E1" w:rsidRPr="009117CB" w:rsidRDefault="007E22E1" w:rsidP="007E22E1">
      <w:pPr>
        <w:pStyle w:val="XMLCode"/>
        <w:keepNext/>
        <w:keepLines/>
        <w:rPr>
          <w:ins w:id="1959" w:author="nick" w:date="2019-10-11T15:56:00Z"/>
          <w:color w:val="0000FF"/>
        </w:rPr>
      </w:pPr>
      <w:ins w:id="1960" w:author="nick" w:date="2019-10-11T16:00:00Z">
        <w:r w:rsidRPr="009117CB">
          <w:rPr>
            <w:color w:val="0000FF"/>
          </w:rPr>
          <w:t xml:space="preserve">     </w:t>
        </w:r>
      </w:ins>
      <w:ins w:id="1961" w:author="nick" w:date="2019-10-11T15:56:00Z">
        <w:r w:rsidRPr="009117CB">
          <w:rPr>
            <w:color w:val="0000FF"/>
          </w:rPr>
          <w:t xml:space="preserve">           &lt;/contact&gt;</w:t>
        </w:r>
      </w:ins>
    </w:p>
    <w:p w14:paraId="7281F30C" w14:textId="622DCA15" w:rsidR="007E22E1" w:rsidRPr="009117CB" w:rsidRDefault="007E22E1" w:rsidP="007E22E1">
      <w:pPr>
        <w:pStyle w:val="XMLCode"/>
        <w:keepNext/>
        <w:keepLines/>
        <w:rPr>
          <w:ins w:id="1962" w:author="nick" w:date="2019-10-11T15:56:00Z"/>
          <w:color w:val="0000FF"/>
        </w:rPr>
      </w:pPr>
      <w:ins w:id="1963" w:author="nick" w:date="2019-10-11T16:00:00Z">
        <w:r w:rsidRPr="009117CB">
          <w:rPr>
            <w:color w:val="0000FF"/>
          </w:rPr>
          <w:t xml:space="preserve">     </w:t>
        </w:r>
      </w:ins>
      <w:ins w:id="1964" w:author="nick" w:date="2019-10-11T15:56:00Z">
        <w:r w:rsidRPr="009117CB">
          <w:rPr>
            <w:color w:val="0000FF"/>
          </w:rPr>
          <w:t xml:space="preserve">           &lt;</w:t>
        </w:r>
        <w:proofErr w:type="gramStart"/>
        <w:r w:rsidRPr="009117CB">
          <w:rPr>
            <w:color w:val="0000FF"/>
          </w:rPr>
          <w:t>contact</w:t>
        </w:r>
        <w:proofErr w:type="gramEnd"/>
        <w:r w:rsidRPr="009117CB">
          <w:rPr>
            <w:color w:val="0000FF"/>
          </w:rPr>
          <w:t>&gt;</w:t>
        </w:r>
      </w:ins>
    </w:p>
    <w:p w14:paraId="7E5616B5" w14:textId="3077E6AB" w:rsidR="007E22E1" w:rsidRPr="002A49E1" w:rsidRDefault="007E22E1" w:rsidP="007E22E1">
      <w:pPr>
        <w:pStyle w:val="XMLCode"/>
        <w:keepNext/>
        <w:keepLines/>
        <w:rPr>
          <w:ins w:id="1965" w:author="nick" w:date="2019-10-11T15:56:00Z"/>
        </w:rPr>
      </w:pPr>
      <w:ins w:id="1966" w:author="nick" w:date="2019-10-11T16:00:00Z">
        <w:r>
          <w:t xml:space="preserve">     </w:t>
        </w:r>
      </w:ins>
      <w:ins w:id="1967" w:author="nick" w:date="2019-10-11T15:56:00Z">
        <w:r>
          <w:t xml:space="preserve">     </w:t>
        </w:r>
        <w:r w:rsidRPr="002A49E1">
          <w:t xml:space="preserve">          &lt;partner label=</w:t>
        </w:r>
      </w:ins>
      <w:ins w:id="1968" w:author="nick" w:date="2019-11-24T12:20:00Z">
        <w:r w:rsidR="00194316">
          <w:t>"</w:t>
        </w:r>
      </w:ins>
      <w:ins w:id="1969" w:author="nick" w:date="2019-10-11T15:56:00Z">
        <w:r>
          <w:t>PART_5000300</w:t>
        </w:r>
      </w:ins>
      <w:ins w:id="1970" w:author="nick" w:date="2019-11-24T12:20:00Z">
        <w:r w:rsidR="00194316">
          <w:t>"</w:t>
        </w:r>
      </w:ins>
      <w:ins w:id="1971" w:author="nick" w:date="2019-10-11T15:56:00Z">
        <w:r w:rsidRPr="002A49E1">
          <w:t>/&gt;</w:t>
        </w:r>
      </w:ins>
    </w:p>
    <w:p w14:paraId="47B207A1" w14:textId="4E920783" w:rsidR="007E22E1" w:rsidRPr="002A49E1" w:rsidRDefault="007E22E1" w:rsidP="007E22E1">
      <w:pPr>
        <w:pStyle w:val="XMLCode"/>
        <w:keepNext/>
        <w:keepLines/>
        <w:rPr>
          <w:ins w:id="1972" w:author="nick" w:date="2019-10-11T15:56:00Z"/>
        </w:rPr>
      </w:pPr>
      <w:ins w:id="1973" w:author="nick" w:date="2019-10-11T16:00:00Z">
        <w:r>
          <w:t xml:space="preserve">     </w:t>
        </w:r>
      </w:ins>
      <w:ins w:id="1974" w:author="nick" w:date="2019-10-11T15:56:00Z">
        <w:r>
          <w:t xml:space="preserve">   </w:t>
        </w:r>
        <w:r w:rsidRPr="002A49E1">
          <w:t xml:space="preserve">            &lt;partner label=</w:t>
        </w:r>
      </w:ins>
      <w:ins w:id="1975" w:author="nick" w:date="2019-11-24T12:20:00Z">
        <w:r w:rsidR="00194316">
          <w:t>"</w:t>
        </w:r>
      </w:ins>
      <w:ins w:id="1976" w:author="nick" w:date="2019-10-11T15:56:00Z">
        <w:r w:rsidRPr="00F20EA0">
          <w:t>PART_5000800</w:t>
        </w:r>
      </w:ins>
      <w:ins w:id="1977" w:author="nick" w:date="2019-11-24T12:20:00Z">
        <w:r w:rsidR="00194316">
          <w:t>"</w:t>
        </w:r>
      </w:ins>
      <w:ins w:id="1978" w:author="nick" w:date="2019-10-11T15:56:00Z">
        <w:r w:rsidRPr="002A49E1">
          <w:t>/&gt;</w:t>
        </w:r>
      </w:ins>
    </w:p>
    <w:p w14:paraId="13DB784B" w14:textId="4AB6792B" w:rsidR="007E22E1" w:rsidRPr="002A49E1" w:rsidRDefault="007E22E1" w:rsidP="007E22E1">
      <w:pPr>
        <w:pStyle w:val="XMLCode"/>
        <w:keepNext/>
        <w:keepLines/>
        <w:rPr>
          <w:ins w:id="1979" w:author="nick" w:date="2019-10-11T15:56:00Z"/>
        </w:rPr>
      </w:pPr>
      <w:ins w:id="1980" w:author="nick" w:date="2019-10-11T15:56:00Z">
        <w:r w:rsidRPr="002A49E1">
          <w:t xml:space="preserve"> </w:t>
        </w:r>
        <w:r>
          <w:t xml:space="preserve">    </w:t>
        </w:r>
      </w:ins>
      <w:ins w:id="1981" w:author="nick" w:date="2019-10-11T16:00:00Z">
        <w:r>
          <w:t xml:space="preserve">     </w:t>
        </w:r>
      </w:ins>
      <w:ins w:id="1982" w:author="nick" w:date="2019-10-11T15:56:00Z">
        <w:r w:rsidRPr="002A49E1">
          <w:t xml:space="preserve">          &lt;coefficients static_friction=</w:t>
        </w:r>
      </w:ins>
      <w:ins w:id="1983" w:author="nick" w:date="2019-11-24T12:20:00Z">
        <w:r w:rsidR="00194316">
          <w:t>"</w:t>
        </w:r>
      </w:ins>
      <w:ins w:id="1984" w:author="nick" w:date="2019-10-11T15:56:00Z">
        <w:r w:rsidRPr="002A49E1">
          <w:t>0.8</w:t>
        </w:r>
      </w:ins>
      <w:ins w:id="1985" w:author="nick" w:date="2019-11-24T12:20:00Z">
        <w:r w:rsidR="00194316">
          <w:t>"</w:t>
        </w:r>
      </w:ins>
      <w:ins w:id="1986" w:author="nick" w:date="2019-10-11T15:56:00Z">
        <w:r w:rsidRPr="002A49E1">
          <w:t>/&gt;</w:t>
        </w:r>
      </w:ins>
    </w:p>
    <w:p w14:paraId="65A28FB0" w14:textId="6B856964" w:rsidR="007E22E1" w:rsidRPr="009117CB" w:rsidRDefault="007E22E1" w:rsidP="007E22E1">
      <w:pPr>
        <w:pStyle w:val="XMLCode"/>
        <w:keepNext/>
        <w:keepLines/>
        <w:rPr>
          <w:ins w:id="1987" w:author="nick" w:date="2019-10-11T15:56:00Z"/>
          <w:color w:val="0000FF"/>
        </w:rPr>
      </w:pPr>
      <w:ins w:id="1988" w:author="nick" w:date="2019-10-11T16:00:00Z">
        <w:r w:rsidRPr="009117CB">
          <w:rPr>
            <w:color w:val="0000FF"/>
          </w:rPr>
          <w:t xml:space="preserve">     </w:t>
        </w:r>
      </w:ins>
      <w:ins w:id="1989" w:author="nick" w:date="2019-10-11T15:56:00Z">
        <w:r w:rsidRPr="009117CB">
          <w:rPr>
            <w:color w:val="0000FF"/>
          </w:rPr>
          <w:t xml:space="preserve">           &lt;/contact&gt;</w:t>
        </w:r>
      </w:ins>
    </w:p>
    <w:p w14:paraId="286F46DA" w14:textId="782905F4" w:rsidR="007E22E1" w:rsidRPr="009117CB" w:rsidRDefault="007E22E1" w:rsidP="007E22E1">
      <w:pPr>
        <w:pStyle w:val="XMLCode"/>
        <w:keepNext/>
        <w:keepLines/>
        <w:rPr>
          <w:ins w:id="1990" w:author="nick" w:date="2019-10-11T15:56:00Z"/>
          <w:color w:val="0000FF"/>
        </w:rPr>
      </w:pPr>
      <w:ins w:id="1991" w:author="nick" w:date="2019-10-11T16:00:00Z">
        <w:r w:rsidRPr="009117CB">
          <w:rPr>
            <w:color w:val="0000FF"/>
          </w:rPr>
          <w:t xml:space="preserve">     </w:t>
        </w:r>
      </w:ins>
      <w:ins w:id="1992" w:author="nick" w:date="2019-10-11T15:56:00Z">
        <w:r w:rsidRPr="009117CB">
          <w:rPr>
            <w:color w:val="0000FF"/>
          </w:rPr>
          <w:t xml:space="preserve">       &lt;/contact_list&gt;</w:t>
        </w:r>
      </w:ins>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lastRenderedPageBreak/>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993" w:name="_Toc428456272"/>
      <w:bookmarkStart w:id="1994" w:name="_Toc428537235"/>
      <w:bookmarkStart w:id="1995" w:name="_Toc428969554"/>
      <w:bookmarkStart w:id="1996" w:name="_Toc429052945"/>
      <w:bookmarkStart w:id="1997" w:name="_Toc3556989"/>
      <w:bookmarkStart w:id="1998" w:name="_Toc24967486"/>
      <w:bookmarkEnd w:id="1993"/>
      <w:bookmarkEnd w:id="1994"/>
      <w:bookmarkEnd w:id="1995"/>
      <w:bookmarkEnd w:id="1996"/>
      <w:r>
        <w:t>Possible Bolt and Screw Assemblies</w:t>
      </w:r>
      <w:bookmarkEnd w:id="1997"/>
      <w:bookmarkEnd w:id="1998"/>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5B626E63" w:rsidR="00314F5A" w:rsidRDefault="00E62DBF" w:rsidP="00E62DBF">
      <w:pPr>
        <w:pStyle w:val="Caption"/>
      </w:pPr>
      <w:bookmarkStart w:id="1999" w:name="_Toc3557101"/>
      <w:bookmarkStart w:id="2000" w:name="_Toc24721913"/>
      <w:r>
        <w:t xml:space="preserve">Figure </w:t>
      </w:r>
      <w:r w:rsidR="00406B64">
        <w:fldChar w:fldCharType="begin"/>
      </w:r>
      <w:r w:rsidR="00406B64">
        <w:instrText xml:space="preserve"> SEQ Figure \* ARABIC </w:instrText>
      </w:r>
      <w:r w:rsidR="00406B64">
        <w:fldChar w:fldCharType="separate"/>
      </w:r>
      <w:r w:rsidR="006100B3">
        <w:rPr>
          <w:noProof/>
        </w:rPr>
        <w:t>22</w:t>
      </w:r>
      <w:r w:rsidR="00406B64">
        <w:fldChar w:fldCharType="end"/>
      </w:r>
      <w:r>
        <w:t>: Bolt with welded nut</w:t>
      </w:r>
      <w:bookmarkEnd w:id="1999"/>
      <w:bookmarkEnd w:id="2000"/>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Default="00314F5A" w:rsidP="00314F5A">
      <w:pPr>
        <w:pStyle w:val="XMLCode"/>
        <w:keepNext/>
      </w:pPr>
      <w:r>
        <w:t xml:space="preserve">        &lt;normal_direction x=</w:t>
      </w:r>
      <w:r w:rsidR="00194316">
        <w:t>"</w:t>
      </w:r>
      <w:r>
        <w:t>0</w:t>
      </w:r>
      <w:r w:rsidR="00194316">
        <w:t>"</w:t>
      </w:r>
      <w:r>
        <w:t xml:space="preserve"> y=</w:t>
      </w:r>
      <w:r w:rsidR="00194316">
        <w:t>"</w:t>
      </w:r>
      <w:r>
        <w:t>0</w:t>
      </w:r>
      <w:r w:rsidR="00194316">
        <w:t>"</w:t>
      </w:r>
      <w:r>
        <w:t xml:space="preserve"> z=</w:t>
      </w:r>
      <w:r w:rsidR="00194316">
        <w:t>"</w:t>
      </w:r>
      <w:r>
        <w:t>-10</w:t>
      </w:r>
      <w:r w:rsidR="00194316">
        <w:t>"</w:t>
      </w:r>
      <w:r>
        <w:t>/&gt;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6A31B17E" w:rsidR="0086511D" w:rsidRDefault="00E62DBF" w:rsidP="00E62DBF">
      <w:pPr>
        <w:pStyle w:val="Caption"/>
      </w:pPr>
      <w:bookmarkStart w:id="2001" w:name="_Ref3568949"/>
      <w:bookmarkStart w:id="2002" w:name="_Toc3557102"/>
      <w:bookmarkStart w:id="2003" w:name="_Ref3568942"/>
      <w:bookmarkStart w:id="2004" w:name="_Toc24721914"/>
      <w:r>
        <w:t xml:space="preserve">Figure </w:t>
      </w:r>
      <w:r w:rsidR="00406B64">
        <w:fldChar w:fldCharType="begin"/>
      </w:r>
      <w:r w:rsidR="00406B64">
        <w:instrText xml:space="preserve"> SEQ Figure \* ARABIC </w:instrText>
      </w:r>
      <w:r w:rsidR="00406B64">
        <w:fldChar w:fldCharType="separate"/>
      </w:r>
      <w:r w:rsidR="006100B3">
        <w:rPr>
          <w:noProof/>
        </w:rPr>
        <w:t>23</w:t>
      </w:r>
      <w:r w:rsidR="00406B64">
        <w:fldChar w:fldCharType="end"/>
      </w:r>
      <w:bookmarkEnd w:id="2001"/>
      <w:r>
        <w:t>: Bolt with free nut</w:t>
      </w:r>
      <w:bookmarkEnd w:id="2002"/>
      <w:bookmarkEnd w:id="2003"/>
      <w:bookmarkEnd w:id="2004"/>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D35409">
      <w:pPr>
        <w:pStyle w:val="ListParagraph"/>
        <w:numPr>
          <w:ilvl w:val="0"/>
          <w:numId w:val="36"/>
        </w:numPr>
        <w:spacing w:before="120" w:after="120"/>
        <w:ind w:left="357" w:hanging="357"/>
        <w:rPr>
          <w:lang w:val="en-US"/>
        </w:rPr>
      </w:pPr>
      <w:r w:rsidRPr="00A03929">
        <w:rPr>
          <w:lang w:val="en-US"/>
        </w:rPr>
        <w:t>Screw (screwed to the last sheet):</w:t>
      </w:r>
    </w:p>
    <w:p w14:paraId="191E3B66" w14:textId="77777777" w:rsidR="00E62DBF" w:rsidRDefault="002E60CB" w:rsidP="0086511D">
      <w:pPr>
        <w:keepNext/>
        <w:spacing w:before="120"/>
        <w:jc w:val="center"/>
      </w:pPr>
      <w:r>
        <w:rPr>
          <w:b/>
          <w:bCs/>
        </w:rPr>
        <w:lastRenderedPageBreak/>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F730D56" w:rsidR="00A03929" w:rsidRDefault="00E62DBF" w:rsidP="00D35409">
      <w:pPr>
        <w:pStyle w:val="Caption"/>
        <w:rPr>
          <w:b w:val="0"/>
          <w:bCs w:val="0"/>
        </w:rPr>
      </w:pPr>
      <w:bookmarkStart w:id="2005" w:name="_Ref3568964"/>
      <w:bookmarkStart w:id="2006" w:name="_Toc3557103"/>
      <w:bookmarkStart w:id="2007" w:name="_Toc24721915"/>
      <w:r>
        <w:t xml:space="preserve">Figure </w:t>
      </w:r>
      <w:r w:rsidR="00406B64">
        <w:fldChar w:fldCharType="begin"/>
      </w:r>
      <w:r w:rsidR="00406B64">
        <w:instrText xml:space="preserve"> SEQ Figure \* ARABIC </w:instrText>
      </w:r>
      <w:r w:rsidR="00406B64">
        <w:fldChar w:fldCharType="separate"/>
      </w:r>
      <w:r w:rsidR="006100B3">
        <w:rPr>
          <w:noProof/>
        </w:rPr>
        <w:t>24</w:t>
      </w:r>
      <w:r w:rsidR="00406B64">
        <w:fldChar w:fldCharType="end"/>
      </w:r>
      <w:bookmarkEnd w:id="2005"/>
      <w:r>
        <w:t>: Screw</w:t>
      </w:r>
      <w:bookmarkEnd w:id="2006"/>
      <w:bookmarkEnd w:id="2007"/>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Default="0086511D" w:rsidP="0086511D">
      <w:pPr>
        <w:pStyle w:val="XMLCode"/>
        <w:keepNext/>
      </w:pPr>
      <w:r>
        <w:t xml:space="preserve">        &lt;normal_direction x=</w:t>
      </w:r>
      <w:r w:rsidR="00194316">
        <w:t>"</w:t>
      </w:r>
      <w:r>
        <w:t>0</w:t>
      </w:r>
      <w:r w:rsidR="00194316">
        <w:t>"</w:t>
      </w:r>
      <w:r>
        <w:t xml:space="preserve"> y=</w:t>
      </w:r>
      <w:r w:rsidR="00194316">
        <w:t>"</w:t>
      </w:r>
      <w:r>
        <w:t>0</w:t>
      </w:r>
      <w:r w:rsidR="00194316">
        <w:t>"</w:t>
      </w:r>
      <w:r>
        <w:t xml:space="preserve"> z=</w:t>
      </w:r>
      <w:r w:rsidR="00194316">
        <w:t>"</w:t>
      </w:r>
      <w:r>
        <w:t>-10</w:t>
      </w:r>
      <w:r w:rsidR="00194316">
        <w:t>"</w:t>
      </w:r>
      <w:r>
        <w:t>/&gt;</w:t>
      </w:r>
    </w:p>
    <w:p w14:paraId="1D932CD6" w14:textId="7893CF73" w:rsidR="004C67D3" w:rsidRPr="004F5A65" w:rsidRDefault="004C67D3" w:rsidP="004C67D3">
      <w:pPr>
        <w:pStyle w:val="XMLCode"/>
        <w:keepNext/>
        <w:rPr>
          <w:color w:val="0070C0"/>
        </w:rPr>
      </w:pPr>
      <w:r w:rsidRPr="00226A3F">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4BD3588F" w:rsidR="00A03929" w:rsidRDefault="00E62DBF" w:rsidP="001D764B">
      <w:pPr>
        <w:pStyle w:val="Caption"/>
        <w:spacing w:before="120"/>
      </w:pPr>
      <w:bookmarkStart w:id="2008" w:name="_Toc3557104"/>
      <w:bookmarkStart w:id="2009" w:name="_Toc24721916"/>
      <w:r>
        <w:t xml:space="preserve">Figure </w:t>
      </w:r>
      <w:r w:rsidR="00406B64">
        <w:fldChar w:fldCharType="begin"/>
      </w:r>
      <w:r w:rsidR="00406B64">
        <w:instrText xml:space="preserve"> SEQ Figure \* ARABIC </w:instrText>
      </w:r>
      <w:r w:rsidR="00406B64">
        <w:fldChar w:fldCharType="separate"/>
      </w:r>
      <w:r w:rsidR="006100B3">
        <w:rPr>
          <w:noProof/>
        </w:rPr>
        <w:t>25</w:t>
      </w:r>
      <w:r w:rsidR="00406B64">
        <w:fldChar w:fldCharType="end"/>
      </w:r>
      <w:r>
        <w:t>: Welded stud with free nut</w:t>
      </w:r>
      <w:bookmarkEnd w:id="2008"/>
      <w:bookmarkEnd w:id="2009"/>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Default="001D764B" w:rsidP="001D764B">
      <w:pPr>
        <w:pStyle w:val="XMLCode"/>
      </w:pPr>
      <w:r>
        <w:rPr>
          <w:color w:val="0070C0"/>
        </w:rPr>
        <w:tab/>
        <w:t xml:space="preserve">   </w:t>
      </w:r>
      <w:r w:rsidR="00823AA6" w:rsidRPr="00314F5A">
        <w:rPr>
          <w:color w:val="0070C0"/>
        </w:rPr>
        <w:t>part_code=</w:t>
      </w:r>
      <w:r w:rsidR="00194316">
        <w:rPr>
          <w:color w:val="0070C0"/>
        </w:rPr>
        <w:t>"</w:t>
      </w:r>
      <w:r w:rsidR="00823AA6" w:rsidRPr="00314F5A">
        <w:rPr>
          <w:color w:val="0070C0"/>
        </w:rPr>
        <w:t>M10x50</w:t>
      </w:r>
      <w:r>
        <w:rPr>
          <w:color w:val="0070C0"/>
        </w:rPr>
        <w:t xml:space="preserve"> </w:t>
      </w:r>
      <w:r w:rsidR="00823AA6" w:rsidRPr="00314F5A">
        <w:rPr>
          <w:color w:val="0070C0"/>
        </w:rPr>
        <w:t>12.9</w:t>
      </w:r>
      <w:r w:rsidR="00194316">
        <w:rPr>
          <w:color w:val="0070C0"/>
        </w:rPr>
        <w:t>"</w:t>
      </w:r>
      <w:r w:rsidR="00823AA6">
        <w:t>&gt;</w:t>
      </w:r>
    </w:p>
    <w:p w14:paraId="25159851" w14:textId="48A7F1E2" w:rsidR="00823AA6" w:rsidRDefault="00823AA6" w:rsidP="001D764B">
      <w:pPr>
        <w:pStyle w:val="XMLCode"/>
      </w:pPr>
      <w:r>
        <w:t xml:space="preserve">        &lt;normal_direction x=</w:t>
      </w:r>
      <w:r w:rsidR="00194316">
        <w:t>"</w:t>
      </w:r>
      <w:r>
        <w:t>0</w:t>
      </w:r>
      <w:r w:rsidR="00194316">
        <w:t>"</w:t>
      </w:r>
      <w:r>
        <w:t xml:space="preserve"> y=</w:t>
      </w:r>
      <w:r w:rsidR="00194316">
        <w:t>"</w:t>
      </w:r>
      <w:r>
        <w:t>0</w:t>
      </w:r>
      <w:r w:rsidR="00194316">
        <w:t>"</w:t>
      </w:r>
      <w:r>
        <w:t xml:space="preserve"> z=</w:t>
      </w:r>
      <w:r w:rsidR="00194316">
        <w:t>"</w:t>
      </w:r>
      <w:r>
        <w:t>-10</w:t>
      </w:r>
      <w:r w:rsidR="00194316">
        <w:t>"</w:t>
      </w:r>
      <w:r>
        <w:t>/&gt;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05F94842" w:rsidR="007B3BC4" w:rsidRDefault="00E82958" w:rsidP="00E82958">
      <w:pPr>
        <w:pStyle w:val="Caption"/>
        <w:rPr>
          <w:lang w:eastAsia="x-none"/>
        </w:rPr>
      </w:pPr>
      <w:bookmarkStart w:id="2010" w:name="_Toc3557105"/>
      <w:bookmarkStart w:id="2011" w:name="_Toc24721917"/>
      <w:r>
        <w:t xml:space="preserve">Figure </w:t>
      </w:r>
      <w:r>
        <w:fldChar w:fldCharType="begin"/>
      </w:r>
      <w:r>
        <w:instrText xml:space="preserve"> SEQ Figure \* ARABIC </w:instrText>
      </w:r>
      <w:r>
        <w:fldChar w:fldCharType="separate"/>
      </w:r>
      <w:r w:rsidR="006100B3">
        <w:rPr>
          <w:noProof/>
        </w:rPr>
        <w:t>26</w:t>
      </w:r>
      <w:r>
        <w:fldChar w:fldCharType="end"/>
      </w:r>
      <w:r>
        <w:t>: Plain stud</w:t>
      </w:r>
      <w:bookmarkEnd w:id="2010"/>
      <w:bookmarkEnd w:id="2011"/>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lastRenderedPageBreak/>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2012" w:name="_Toc428456274"/>
      <w:bookmarkStart w:id="2013" w:name="_Toc428537237"/>
      <w:bookmarkStart w:id="2014" w:name="_Toc428969556"/>
      <w:bookmarkStart w:id="2015" w:name="_Toc429052947"/>
      <w:bookmarkStart w:id="2016" w:name="_Toc428456275"/>
      <w:bookmarkStart w:id="2017" w:name="_Toc428537238"/>
      <w:bookmarkStart w:id="2018" w:name="_Toc428969557"/>
      <w:bookmarkStart w:id="2019" w:name="_Toc429052948"/>
      <w:bookmarkStart w:id="2020" w:name="_Toc413359597"/>
      <w:bookmarkStart w:id="2021" w:name="_Toc3556990"/>
      <w:bookmarkStart w:id="2022" w:name="_Toc24967487"/>
      <w:bookmarkEnd w:id="2012"/>
      <w:bookmarkEnd w:id="2013"/>
      <w:bookmarkEnd w:id="2014"/>
      <w:bookmarkEnd w:id="2015"/>
      <w:bookmarkEnd w:id="2016"/>
      <w:bookmarkEnd w:id="2017"/>
      <w:bookmarkEnd w:id="2018"/>
      <w:bookmarkEnd w:id="2019"/>
      <w:r w:rsidRPr="00226A3F">
        <w:t>Screw</w:t>
      </w:r>
      <w:bookmarkEnd w:id="2020"/>
      <w:bookmarkEnd w:id="2021"/>
      <w:bookmarkEnd w:id="2022"/>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755CB71" w:rsidR="002E60CB" w:rsidRDefault="002E60CB" w:rsidP="00E62DBF">
      <w:pPr>
        <w:pStyle w:val="Caption"/>
        <w:spacing w:before="120"/>
      </w:pPr>
      <w:bookmarkStart w:id="2023" w:name="_Toc3566465"/>
      <w:bookmarkStart w:id="2024" w:name="_Toc24726686"/>
      <w:r>
        <w:t xml:space="preserve">Table </w:t>
      </w:r>
      <w:r w:rsidR="00D43112">
        <w:fldChar w:fldCharType="begin"/>
      </w:r>
      <w:r w:rsidR="00D43112">
        <w:instrText xml:space="preserve"> SEQ Table \* ARABIC </w:instrText>
      </w:r>
      <w:r w:rsidR="00D43112">
        <w:fldChar w:fldCharType="separate"/>
      </w:r>
      <w:r w:rsidR="00251FF0">
        <w:rPr>
          <w:noProof/>
        </w:rPr>
        <w:t>58</w:t>
      </w:r>
      <w:r w:rsidR="00D43112">
        <w:fldChar w:fldCharType="end"/>
      </w:r>
      <w:r>
        <w:t xml:space="preserve">: Attributes of element </w:t>
      </w:r>
      <w:r w:rsidRPr="00514F9C">
        <w:rPr>
          <w:rFonts w:ascii="Courier New" w:hAnsi="Courier New" w:cs="Courier New"/>
          <w:bCs w:val="0"/>
          <w:i/>
          <w:sz w:val="18"/>
          <w:szCs w:val="18"/>
        </w:rPr>
        <w:t>&lt;screw/&gt;</w:t>
      </w:r>
      <w:bookmarkEnd w:id="2023"/>
      <w:bookmarkEnd w:id="2024"/>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416A821F" w:rsidR="00003FF9" w:rsidRDefault="00003FF9" w:rsidP="00003FF9">
      <w:pPr>
        <w:pStyle w:val="Caption"/>
        <w:spacing w:before="120"/>
        <w:rPr>
          <w:rStyle w:val="elementdeftypeChar"/>
          <w:b/>
        </w:rPr>
      </w:pPr>
      <w:bookmarkStart w:id="2025" w:name="_Toc3566466"/>
      <w:bookmarkStart w:id="2026" w:name="_Toc24726687"/>
      <w:r>
        <w:t xml:space="preserve">Table </w:t>
      </w:r>
      <w:r w:rsidR="00D43112">
        <w:fldChar w:fldCharType="begin"/>
      </w:r>
      <w:r w:rsidR="00D43112">
        <w:instrText xml:space="preserve"> SEQ Table \* ARABIC </w:instrText>
      </w:r>
      <w:r w:rsidR="00D43112">
        <w:fldChar w:fldCharType="separate"/>
      </w:r>
      <w:r w:rsidR="00251FF0">
        <w:rPr>
          <w:noProof/>
        </w:rPr>
        <w:t>59</w:t>
      </w:r>
      <w:r w:rsidR="00D43112">
        <w:fldChar w:fldCharType="end"/>
      </w:r>
      <w:r>
        <w:t xml:space="preserve">: </w:t>
      </w:r>
      <w:r w:rsidRPr="00003FF9">
        <w:t xml:space="preserve">Nested elements of element </w:t>
      </w:r>
      <w:r w:rsidRPr="00003FF9">
        <w:rPr>
          <w:rStyle w:val="elementdeftypeChar"/>
          <w:b/>
        </w:rPr>
        <w:t>&lt;screw/&gt;</w:t>
      </w:r>
      <w:bookmarkEnd w:id="2025"/>
      <w:bookmarkEnd w:id="2026"/>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Default="002E60CB" w:rsidP="002E60CB">
      <w:pPr>
        <w:pStyle w:val="XMLCode"/>
        <w:keepNext/>
      </w:pPr>
      <w:r w:rsidRPr="00EA0204">
        <w:t xml:space="preserve">           &lt;normal_direction x=</w:t>
      </w:r>
      <w:r w:rsidR="00194316">
        <w:t>"</w:t>
      </w:r>
      <w:r w:rsidRPr="00EA0204">
        <w:t>3.0</w:t>
      </w:r>
      <w:r w:rsidR="00194316">
        <w:t>"</w:t>
      </w:r>
      <w:r w:rsidRPr="00EA0204">
        <w:t xml:space="preserve"> y=</w:t>
      </w:r>
      <w:r w:rsidR="00194316">
        <w:t>"</w:t>
      </w:r>
      <w:r w:rsidRPr="00EA0204">
        <w:t>0.0</w:t>
      </w:r>
      <w:r w:rsidR="00194316">
        <w:t>"</w:t>
      </w:r>
      <w:r w:rsidRPr="00EA0204">
        <w:t xml:space="preserve"> z=</w:t>
      </w:r>
      <w:r w:rsidR="00194316">
        <w:t>"</w:t>
      </w:r>
      <w:r w:rsidRPr="00EA0204">
        <w:t>0.0</w:t>
      </w:r>
      <w:r w:rsidR="00194316">
        <w:t>"</w:t>
      </w:r>
      <w:r w:rsidRPr="00EA0204">
        <w:t xml:space="preserve"> /&gt;</w:t>
      </w:r>
      <w:r w:rsidRPr="00226A3F">
        <w:t xml:space="preserve"> </w:t>
      </w:r>
    </w:p>
    <w:p w14:paraId="6016C15B" w14:textId="77777777" w:rsidR="002E60CB" w:rsidRPr="008353BC" w:rsidRDefault="002E60CB" w:rsidP="002E60CB">
      <w:pPr>
        <w:pStyle w:val="XMLCode"/>
        <w:keepNext/>
      </w:pPr>
      <w: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Default="002E60CB" w:rsidP="0010460A">
      <w:pPr>
        <w:pStyle w:val="XMLCode"/>
        <w:keepNext/>
      </w:pPr>
      <w:r>
        <w:t xml:space="preserve">        </w:t>
      </w:r>
      <w:r w:rsidR="00003FF9">
        <w:t xml:space="preserve">  </w:t>
      </w:r>
      <w:r>
        <w:t>&lt;normal_direction x=</w:t>
      </w:r>
      <w:r w:rsidR="00194316">
        <w:t>"</w:t>
      </w:r>
      <w:r>
        <w:t>0</w:t>
      </w:r>
      <w:r w:rsidR="00194316">
        <w:t>"</w:t>
      </w:r>
      <w:r>
        <w:t xml:space="preserve"> y=</w:t>
      </w:r>
      <w:r w:rsidR="00194316">
        <w:t>"</w:t>
      </w:r>
      <w:r>
        <w:t>0</w:t>
      </w:r>
      <w:r w:rsidR="00194316">
        <w:t>"</w:t>
      </w:r>
      <w:r>
        <w:t xml:space="preserve"> z=</w:t>
      </w:r>
      <w:r w:rsidR="00194316">
        <w:t>"</w:t>
      </w:r>
      <w:r>
        <w:t>-10</w:t>
      </w:r>
      <w:r w:rsidR="00194316">
        <w:t>"</w:t>
      </w:r>
      <w:r>
        <w:t>/&gt;</w:t>
      </w:r>
    </w:p>
    <w:p w14:paraId="32E0CE6E" w14:textId="0FCF514D" w:rsidR="002E60CB" w:rsidRDefault="002E60CB" w:rsidP="0010460A">
      <w:pPr>
        <w:pStyle w:val="XMLCode"/>
        <w:keepNext/>
      </w:pPr>
      <w:r w:rsidRPr="001E3E2A">
        <w:t xml:space="preserve">        </w:t>
      </w:r>
      <w:r w:rsidR="00003FF9" w:rsidRPr="001E3E2A">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w:t>
      </w:r>
      <w:r w:rsidR="00194316">
        <w:rPr>
          <w:color w:val="0070C0"/>
        </w:rPr>
        <w:t>"</w:t>
      </w:r>
      <w:r w:rsidRPr="00097A61">
        <w:rPr>
          <w:color w:val="0070C0"/>
        </w:rPr>
        <w:t>0</w:t>
      </w:r>
      <w:r w:rsidR="00194316">
        <w:rPr>
          <w:color w:val="0070C0"/>
        </w:rPr>
        <w:t>"</w:t>
      </w:r>
      <w:r w:rsidRPr="00097A61">
        <w:rPr>
          <w:color w:val="0070C0"/>
        </w:rPr>
        <w:t xml:space="preserve"> y=</w:t>
      </w:r>
      <w:r w:rsidR="00194316">
        <w:rPr>
          <w:color w:val="0070C0"/>
        </w:rPr>
        <w:t>"</w:t>
      </w:r>
      <w:r w:rsidRPr="00097A61">
        <w:rPr>
          <w:color w:val="0070C0"/>
        </w:rPr>
        <w:t>0</w:t>
      </w:r>
      <w:r w:rsidR="00194316">
        <w:rPr>
          <w:color w:val="0070C0"/>
        </w:rPr>
        <w:t>"</w:t>
      </w:r>
      <w:r w:rsidRPr="00097A61">
        <w:rPr>
          <w:color w:val="0070C0"/>
        </w:rPr>
        <w:t xml:space="preserve"> z=</w:t>
      </w:r>
      <w:r w:rsidR="00194316">
        <w:rPr>
          <w:color w:val="0070C0"/>
        </w:rPr>
        <w:t>"</w:t>
      </w:r>
      <w:r w:rsidRPr="00097A61">
        <w:rPr>
          <w:color w:val="0070C0"/>
        </w:rPr>
        <w:t>-10</w:t>
      </w:r>
      <w:r w:rsidR="00194316">
        <w:rPr>
          <w:color w:val="0070C0"/>
        </w:rPr>
        <w:t>"</w:t>
      </w:r>
      <w:r w:rsidRPr="00097A61">
        <w:rPr>
          <w:color w:val="0070C0"/>
        </w:rPr>
        <w:t>/&gt;</w:t>
      </w:r>
    </w:p>
    <w:p w14:paraId="6F742764" w14:textId="02A9CFAA"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2027" w:name="_Toc3556991"/>
      <w:bookmarkStart w:id="2028" w:name="_Toc24967488"/>
      <w:r>
        <w:t>7.5.7.1 Flow Drilled Screws</w:t>
      </w:r>
      <w:r w:rsidR="00EF4929">
        <w:t xml:space="preserve"> (FDS)</w:t>
      </w:r>
      <w:bookmarkEnd w:id="2027"/>
      <w:bookmarkEnd w:id="2028"/>
    </w:p>
    <w:p w14:paraId="6AB3B9E6" w14:textId="0855B4A6"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77777777" w:rsidR="005C50FA" w:rsidRPr="00EF4929" w:rsidRDefault="00E82B95" w:rsidP="005C50FA">
      <w:pPr>
        <w:pStyle w:val="Normal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2E0EB176" w:rsidR="005C50FA" w:rsidRPr="005C50FA" w:rsidRDefault="005C50FA" w:rsidP="005C50FA">
      <w:pPr>
        <w:pStyle w:val="Caption"/>
        <w:rPr>
          <w:color w:val="676F76"/>
          <w:sz w:val="21"/>
          <w:szCs w:val="21"/>
          <w:lang w:val="en" w:eastAsia="en-US"/>
        </w:rPr>
      </w:pPr>
      <w:bookmarkStart w:id="2029" w:name="_Toc3557106"/>
      <w:bookmarkStart w:id="2030" w:name="_Toc24721918"/>
      <w:r>
        <w:t xml:space="preserve">Figure </w:t>
      </w:r>
      <w:r w:rsidR="00406B64">
        <w:fldChar w:fldCharType="begin"/>
      </w:r>
      <w:r w:rsidR="00406B64">
        <w:instrText xml:space="preserve"> SEQ Figure \* ARABIC </w:instrText>
      </w:r>
      <w:r w:rsidR="00406B64">
        <w:fldChar w:fldCharType="separate"/>
      </w:r>
      <w:r w:rsidR="006100B3">
        <w:rPr>
          <w:noProof/>
        </w:rPr>
        <w:t>27</w:t>
      </w:r>
      <w:r w:rsidR="00406B64">
        <w:fldChar w:fldCharType="end"/>
      </w:r>
      <w:r>
        <w:t xml:space="preserve">: </w:t>
      </w:r>
      <w:r w:rsidR="00EB2983">
        <w:t>Process of Flow Drill Screwing</w:t>
      </w:r>
      <w:bookmarkEnd w:id="2029"/>
      <w:bookmarkEnd w:id="2030"/>
    </w:p>
    <w:p w14:paraId="0CDCD178" w14:textId="77777777" w:rsidR="00EF4929" w:rsidRDefault="009A40D2" w:rsidP="00EF4929">
      <w:pPr>
        <w:keepNext/>
        <w:jc w:val="center"/>
      </w:pPr>
      <w:r>
        <w:rPr>
          <w:noProof/>
          <w:lang w:eastAsia="en-US"/>
        </w:rPr>
        <w:lastRenderedPageBreak/>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04BAB950" w:rsidR="002E60CB" w:rsidRDefault="00EF4929" w:rsidP="00EF4929">
      <w:pPr>
        <w:pStyle w:val="Caption"/>
      </w:pPr>
      <w:bookmarkStart w:id="2031" w:name="_Toc3557107"/>
      <w:bookmarkStart w:id="2032" w:name="_Toc24721919"/>
      <w:r>
        <w:t xml:space="preserve">Figure </w:t>
      </w:r>
      <w:r w:rsidR="00406B64">
        <w:fldChar w:fldCharType="begin"/>
      </w:r>
      <w:r w:rsidR="00406B64">
        <w:instrText xml:space="preserve"> SEQ Figure \* ARABIC </w:instrText>
      </w:r>
      <w:r w:rsidR="00406B64">
        <w:fldChar w:fldCharType="separate"/>
      </w:r>
      <w:r w:rsidR="006100B3">
        <w:rPr>
          <w:noProof/>
        </w:rPr>
        <w:t>28</w:t>
      </w:r>
      <w:r w:rsidR="00406B64">
        <w:fldChar w:fldCharType="end"/>
      </w:r>
      <w:r>
        <w:t>: Measures of applied FDS</w:t>
      </w:r>
      <w:bookmarkEnd w:id="2031"/>
      <w:bookmarkEnd w:id="2032"/>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0A63E372" w:rsidR="001E3E2A" w:rsidRDefault="001E3E2A" w:rsidP="0059565B">
      <w:pPr>
        <w:pStyle w:val="Caption"/>
        <w:spacing w:before="120"/>
        <w:rPr>
          <w:rFonts w:cs="Calibri"/>
          <w:szCs w:val="22"/>
          <w:lang w:eastAsia="en-GB"/>
        </w:rPr>
      </w:pPr>
      <w:bookmarkStart w:id="2033" w:name="_Toc3566467"/>
      <w:bookmarkStart w:id="2034" w:name="_Toc24726688"/>
      <w:r>
        <w:t xml:space="preserve">Table </w:t>
      </w:r>
      <w:r w:rsidR="00D43112">
        <w:fldChar w:fldCharType="begin"/>
      </w:r>
      <w:r w:rsidR="00D43112">
        <w:instrText xml:space="preserve"> SEQ Table \* ARABIC </w:instrText>
      </w:r>
      <w:r w:rsidR="00D43112">
        <w:fldChar w:fldCharType="separate"/>
      </w:r>
      <w:r w:rsidR="00251FF0">
        <w:rPr>
          <w:noProof/>
        </w:rPr>
        <w:t>60</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2033"/>
      <w:bookmarkEnd w:id="2034"/>
    </w:p>
    <w:p w14:paraId="6D524E55" w14:textId="6E02D68A"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3519346D" w:rsidR="00013B01" w:rsidRPr="001E3E2A" w:rsidRDefault="00013B01" w:rsidP="00013B01">
      <w:pPr>
        <w:pStyle w:val="Caption"/>
        <w:rPr>
          <w:rFonts w:cs="Calibri"/>
          <w:lang w:eastAsia="en-GB"/>
        </w:rPr>
      </w:pPr>
      <w:bookmarkStart w:id="2035" w:name="_Toc3557108"/>
      <w:bookmarkStart w:id="2036" w:name="_Toc24721920"/>
      <w:r>
        <w:t xml:space="preserve">Figure </w:t>
      </w:r>
      <w:r w:rsidR="00406B64">
        <w:fldChar w:fldCharType="begin"/>
      </w:r>
      <w:r w:rsidR="00406B64">
        <w:instrText xml:space="preserve"> SEQ Figure \* ARABIC </w:instrText>
      </w:r>
      <w:r w:rsidR="00406B64">
        <w:fldChar w:fldCharType="separate"/>
      </w:r>
      <w:r w:rsidR="006100B3">
        <w:rPr>
          <w:noProof/>
        </w:rPr>
        <w:t>29</w:t>
      </w:r>
      <w:r w:rsidR="00406B64">
        <w:fldChar w:fldCharType="end"/>
      </w:r>
      <w:r>
        <w:t>: Pre-machined or clearance hole in FDS connection</w:t>
      </w:r>
      <w:bookmarkEnd w:id="2035"/>
      <w:bookmarkEnd w:id="2036"/>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22FD134A" w:rsidR="002943E7" w:rsidRPr="00B50C53" w:rsidRDefault="0059565B" w:rsidP="0059565B">
      <w:pPr>
        <w:pStyle w:val="Caption"/>
        <w:rPr>
          <w:rFonts w:cs="Calibri"/>
          <w:lang w:eastAsia="en-GB"/>
        </w:rPr>
      </w:pPr>
      <w:bookmarkStart w:id="2037" w:name="_Toc3557109"/>
      <w:bookmarkStart w:id="2038" w:name="_Toc24721921"/>
      <w:r>
        <w:t xml:space="preserve">Figure </w:t>
      </w:r>
      <w:r w:rsidR="00406B64">
        <w:fldChar w:fldCharType="begin"/>
      </w:r>
      <w:r w:rsidR="00406B64">
        <w:instrText xml:space="preserve"> SEQ Figure \* ARABIC </w:instrText>
      </w:r>
      <w:r w:rsidR="00406B64">
        <w:fldChar w:fldCharType="separate"/>
      </w:r>
      <w:r w:rsidR="00824A09">
        <w:rPr>
          <w:noProof/>
        </w:rPr>
        <w:t>30</w:t>
      </w:r>
      <w:r w:rsidR="00406B64">
        <w:fldChar w:fldCharType="end"/>
      </w:r>
      <w:r>
        <w:t>: Pilot hole on sheet metal</w:t>
      </w:r>
      <w:bookmarkEnd w:id="2037"/>
      <w:bookmarkEnd w:id="2038"/>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013E33" w:rsidRDefault="00097A61" w:rsidP="00097A61">
      <w:pPr>
        <w:pStyle w:val="XMLCode"/>
        <w:keepNext/>
        <w:rPr>
          <w:color w:val="0070C0"/>
        </w:rPr>
      </w:pPr>
      <w:r w:rsidRPr="00013E33">
        <w:rPr>
          <w:color w:val="0070C0"/>
        </w:rPr>
        <w:t xml:space="preserve">          &lt;normal_direction x=</w:t>
      </w:r>
      <w:r w:rsidR="00194316">
        <w:rPr>
          <w:color w:val="0070C0"/>
        </w:rPr>
        <w:t>"</w:t>
      </w:r>
      <w:r w:rsidRPr="00013E33">
        <w:rPr>
          <w:color w:val="0070C0"/>
        </w:rPr>
        <w:t>0</w:t>
      </w:r>
      <w:r w:rsidR="00194316">
        <w:rPr>
          <w:color w:val="0070C0"/>
        </w:rPr>
        <w:t>"</w:t>
      </w:r>
      <w:r w:rsidRPr="00013E33">
        <w:rPr>
          <w:color w:val="0070C0"/>
        </w:rPr>
        <w:t xml:space="preserve"> y=</w:t>
      </w:r>
      <w:r w:rsidR="00194316">
        <w:rPr>
          <w:color w:val="0070C0"/>
        </w:rPr>
        <w:t>"</w:t>
      </w:r>
      <w:r w:rsidRPr="00013E33">
        <w:rPr>
          <w:color w:val="0070C0"/>
        </w:rPr>
        <w:t>0</w:t>
      </w:r>
      <w:r w:rsidR="00194316">
        <w:rPr>
          <w:color w:val="0070C0"/>
        </w:rPr>
        <w:t>"</w:t>
      </w:r>
      <w:r w:rsidRPr="00013E33">
        <w:rPr>
          <w:color w:val="0070C0"/>
        </w:rPr>
        <w:t xml:space="preserve"> z=</w:t>
      </w:r>
      <w:r w:rsidR="00194316">
        <w:rPr>
          <w:color w:val="0070C0"/>
        </w:rPr>
        <w:t>"</w:t>
      </w:r>
      <w:r w:rsidRPr="00013E33">
        <w:rPr>
          <w:color w:val="0070C0"/>
        </w:rPr>
        <w:t>-10</w:t>
      </w:r>
      <w:r w:rsidR="00194316">
        <w:rPr>
          <w:color w:val="0070C0"/>
        </w:rPr>
        <w:t>"</w:t>
      </w:r>
      <w:r w:rsidRPr="00013E33">
        <w:rPr>
          <w:color w:val="0070C0"/>
        </w:rPr>
        <w:t>/&gt;</w:t>
      </w:r>
    </w:p>
    <w:p w14:paraId="623ACF25" w14:textId="04799EDE" w:rsidR="00097A61" w:rsidRPr="00013E33" w:rsidRDefault="00EE60B9" w:rsidP="00097A61">
      <w:pPr>
        <w:pStyle w:val="XMLCode"/>
        <w:keepNext/>
        <w:rPr>
          <w:color w:val="0070C0"/>
        </w:rPr>
      </w:pPr>
      <w:r>
        <w:rPr>
          <w:color w:val="0070C0"/>
        </w:rPr>
        <w:t xml:space="preserve">          &lt;screw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2039" w:name="_Toc413359598"/>
      <w:bookmarkStart w:id="2040" w:name="_Toc3556992"/>
      <w:bookmarkStart w:id="2041" w:name="_Toc24967489"/>
      <w:r w:rsidRPr="000F30B3">
        <w:t>Gum Drops</w:t>
      </w:r>
      <w:bookmarkEnd w:id="2039"/>
      <w:bookmarkEnd w:id="2040"/>
      <w:bookmarkEnd w:id="2041"/>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61D9C19E" w:rsidR="00D43112" w:rsidRPr="00226A3F" w:rsidRDefault="001003F7" w:rsidP="001003F7">
      <w:pPr>
        <w:pStyle w:val="Caption"/>
        <w:spacing w:before="120" w:after="60"/>
      </w:pPr>
      <w:bookmarkStart w:id="2042" w:name="_Toc3566468"/>
      <w:bookmarkStart w:id="2043" w:name="_Toc24726689"/>
      <w:r>
        <w:t xml:space="preserve">Table </w:t>
      </w:r>
      <w:r>
        <w:fldChar w:fldCharType="begin"/>
      </w:r>
      <w:r>
        <w:instrText xml:space="preserve"> SEQ Table \* ARABIC </w:instrText>
      </w:r>
      <w:r>
        <w:fldChar w:fldCharType="separate"/>
      </w:r>
      <w:r w:rsidR="00251FF0">
        <w:rPr>
          <w:noProof/>
        </w:rPr>
        <w:t>61</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2042"/>
      <w:bookmarkEnd w:id="2043"/>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9E5AC07" w:rsidR="002E60CB" w:rsidRDefault="002E60CB" w:rsidP="001003F7">
      <w:pPr>
        <w:pStyle w:val="Caption"/>
        <w:spacing w:before="60"/>
      </w:pPr>
      <w:bookmarkStart w:id="2044" w:name="_Toc3566469"/>
      <w:bookmarkStart w:id="2045" w:name="_Toc24726690"/>
      <w:r>
        <w:lastRenderedPageBreak/>
        <w:t xml:space="preserve">Table </w:t>
      </w:r>
      <w:r w:rsidR="00D43112">
        <w:fldChar w:fldCharType="begin"/>
      </w:r>
      <w:r w:rsidR="00D43112">
        <w:instrText xml:space="preserve"> SEQ Table \* ARABIC </w:instrText>
      </w:r>
      <w:r w:rsidR="00D43112">
        <w:fldChar w:fldCharType="separate"/>
      </w:r>
      <w:r w:rsidR="00251FF0">
        <w:rPr>
          <w:noProof/>
        </w:rPr>
        <w:t>62</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2044"/>
      <w:bookmarkEnd w:id="2045"/>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2046" w:name="_Toc428456279"/>
      <w:bookmarkStart w:id="2047" w:name="_Toc3556993"/>
      <w:bookmarkStart w:id="2048" w:name="_Toc24967490"/>
      <w:bookmarkEnd w:id="2046"/>
      <w:r>
        <w:t>Clinches</w:t>
      </w:r>
      <w:bookmarkEnd w:id="2047"/>
      <w:bookmarkEnd w:id="2048"/>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3"/>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B057C61" w:rsidR="003E46C4" w:rsidRDefault="00D67DC2" w:rsidP="00D67DC2">
      <w:pPr>
        <w:pStyle w:val="Caption"/>
      </w:pPr>
      <w:bookmarkStart w:id="2049" w:name="_Toc3557110"/>
      <w:bookmarkStart w:id="2050" w:name="_Toc24721922"/>
      <w:r>
        <w:t xml:space="preserve">Figure </w:t>
      </w:r>
      <w:r>
        <w:fldChar w:fldCharType="begin"/>
      </w:r>
      <w:r>
        <w:instrText xml:space="preserve"> SEQ Figure \* ARABIC </w:instrText>
      </w:r>
      <w:r>
        <w:fldChar w:fldCharType="separate"/>
      </w:r>
      <w:r w:rsidR="00824A09">
        <w:rPr>
          <w:noProof/>
        </w:rPr>
        <w:t>31</w:t>
      </w:r>
      <w:r>
        <w:fldChar w:fldCharType="end"/>
      </w:r>
      <w:r>
        <w:t xml:space="preserve">: </w:t>
      </w:r>
      <w:r w:rsidRPr="00D67DC2">
        <w:t>Schematic representation of the clinching operation</w:t>
      </w:r>
      <w:bookmarkEnd w:id="2049"/>
      <w:bookmarkEnd w:id="2050"/>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1C818E8D" w:rsidR="00D67DC2" w:rsidRDefault="00D67DC2" w:rsidP="00D67DC2">
      <w:pPr>
        <w:pStyle w:val="Caption"/>
      </w:pPr>
      <w:bookmarkStart w:id="2051" w:name="_Ref428794448"/>
      <w:bookmarkStart w:id="2052" w:name="_Ref428794398"/>
      <w:bookmarkStart w:id="2053" w:name="_Toc3557111"/>
      <w:bookmarkStart w:id="2054" w:name="_Toc24721923"/>
      <w:r>
        <w:t xml:space="preserve">Figure </w:t>
      </w:r>
      <w:r>
        <w:fldChar w:fldCharType="begin"/>
      </w:r>
      <w:r>
        <w:instrText xml:space="preserve"> SEQ Figure \* ARABIC </w:instrText>
      </w:r>
      <w:r>
        <w:fldChar w:fldCharType="separate"/>
      </w:r>
      <w:r w:rsidR="00824A09">
        <w:rPr>
          <w:noProof/>
        </w:rPr>
        <w:t>32</w:t>
      </w:r>
      <w:r>
        <w:fldChar w:fldCharType="end"/>
      </w:r>
      <w:bookmarkEnd w:id="2051"/>
      <w:r>
        <w:t xml:space="preserve">: </w:t>
      </w:r>
      <w:r w:rsidRPr="00D67DC2">
        <w:t>Clinch Joint Dimensions</w:t>
      </w:r>
      <w:bookmarkEnd w:id="2052"/>
      <w:bookmarkEnd w:id="2053"/>
      <w:bookmarkEnd w:id="2054"/>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31466DB2" w:rsidR="00C34000" w:rsidRDefault="00E41964" w:rsidP="00E41964">
      <w:pPr>
        <w:pStyle w:val="Caption"/>
        <w:spacing w:before="120"/>
        <w:rPr>
          <w:rFonts w:cs="Calibri"/>
          <w:szCs w:val="22"/>
          <w:lang w:eastAsia="en-GB"/>
        </w:rPr>
      </w:pPr>
      <w:bookmarkStart w:id="2055" w:name="_Ref428798660"/>
      <w:bookmarkStart w:id="2056" w:name="_Toc3557112"/>
      <w:bookmarkStart w:id="2057" w:name="_Toc24721924"/>
      <w:r>
        <w:t xml:space="preserve">Figure </w:t>
      </w:r>
      <w:r>
        <w:fldChar w:fldCharType="begin"/>
      </w:r>
      <w:r>
        <w:instrText xml:space="preserve"> SEQ Figure \* ARABIC </w:instrText>
      </w:r>
      <w:r>
        <w:fldChar w:fldCharType="separate"/>
      </w:r>
      <w:r w:rsidR="00824A09">
        <w:rPr>
          <w:noProof/>
        </w:rPr>
        <w:t>33</w:t>
      </w:r>
      <w:r>
        <w:fldChar w:fldCharType="end"/>
      </w:r>
      <w:bookmarkEnd w:id="2055"/>
      <w:r>
        <w:t>: TOX (left) and BTM’s Tog-L-Loc system</w:t>
      </w:r>
      <w:r>
        <w:rPr>
          <w:rStyle w:val="FootnoteReference"/>
        </w:rPr>
        <w:footnoteReference w:id="14"/>
      </w:r>
      <w:bookmarkEnd w:id="2056"/>
      <w:bookmarkEnd w:id="2057"/>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5EB2186" w:rsidR="00D3072A" w:rsidRDefault="00D3072A" w:rsidP="00D3072A">
      <w:pPr>
        <w:pStyle w:val="Caption"/>
        <w:spacing w:before="120"/>
        <w:rPr>
          <w:rStyle w:val="elementdeftypeChar"/>
          <w:b/>
        </w:rPr>
      </w:pPr>
      <w:bookmarkStart w:id="2058" w:name="_Toc3566470"/>
      <w:bookmarkStart w:id="2059" w:name="_Toc24726691"/>
      <w:r>
        <w:t xml:space="preserve">Table </w:t>
      </w:r>
      <w:r>
        <w:fldChar w:fldCharType="begin"/>
      </w:r>
      <w:r>
        <w:instrText xml:space="preserve"> SEQ Table \* ARABIC </w:instrText>
      </w:r>
      <w:r>
        <w:fldChar w:fldCharType="separate"/>
      </w:r>
      <w:r w:rsidR="00251FF0">
        <w:rPr>
          <w:noProof/>
        </w:rPr>
        <w:t>63</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2058"/>
      <w:bookmarkEnd w:id="2059"/>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5872060B" w:rsidR="007D0EA8" w:rsidRDefault="006239BA" w:rsidP="006239BA">
      <w:pPr>
        <w:pStyle w:val="Caption"/>
        <w:spacing w:before="120"/>
      </w:pPr>
      <w:bookmarkStart w:id="2060" w:name="_Toc3566471"/>
      <w:bookmarkStart w:id="2061" w:name="_Toc24726692"/>
      <w:r>
        <w:t xml:space="preserve">Table </w:t>
      </w:r>
      <w:r>
        <w:fldChar w:fldCharType="begin"/>
      </w:r>
      <w:r>
        <w:instrText xml:space="preserve"> SEQ Table \* ARABIC </w:instrText>
      </w:r>
      <w:r>
        <w:fldChar w:fldCharType="separate"/>
      </w:r>
      <w:r w:rsidR="00251FF0">
        <w:rPr>
          <w:noProof/>
        </w:rPr>
        <w:t>64</w:t>
      </w:r>
      <w:r>
        <w:fldChar w:fldCharType="end"/>
      </w:r>
      <w:r>
        <w:t xml:space="preserve">: Attributes of </w:t>
      </w:r>
      <w:r w:rsidR="00945D04">
        <w:t xml:space="preserve">element </w:t>
      </w:r>
      <w:r w:rsidRPr="006239BA">
        <w:rPr>
          <w:rStyle w:val="elementdeftypeChar"/>
          <w:b/>
        </w:rPr>
        <w:t>&lt;clinch/&gt;</w:t>
      </w:r>
      <w:bookmarkEnd w:id="2060"/>
      <w:bookmarkEnd w:id="2061"/>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5"/>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E82B95" w:rsidP="00F52C26">
      <w:pPr>
        <w:pStyle w:val="ListParagraph"/>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 xml:space="preserve">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proofErr w:type="gramEnd"/>
      <w:r w:rsidR="00276BF4" w:rsidRPr="00276BF4">
        <w:rPr>
          <w:lang w:val="en-US"/>
        </w:rPr>
        <w:t>.</w:t>
      </w:r>
      <w:r w:rsidR="00276BF4">
        <w:rPr>
          <w:lang w:val="en-US"/>
        </w:rPr>
        <w:t xml:space="preserve"> It is defined as maximum measured force during the test process.</w:t>
      </w:r>
    </w:p>
    <w:p w14:paraId="08522AF4" w14:textId="322580FC"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295EB149" w:rsidR="004B1D32" w:rsidRDefault="00BF4695" w:rsidP="00BF4695">
      <w:pPr>
        <w:pStyle w:val="Caption"/>
        <w:tabs>
          <w:tab w:val="center" w:pos="4535"/>
          <w:tab w:val="left" w:pos="7349"/>
        </w:tabs>
        <w:spacing w:before="120"/>
        <w:jc w:val="left"/>
        <w:rPr>
          <w:rStyle w:val="elementdeftypeChar"/>
          <w:b/>
        </w:rPr>
      </w:pPr>
      <w:r>
        <w:tab/>
      </w:r>
      <w:bookmarkStart w:id="2062" w:name="_Toc3566472"/>
      <w:bookmarkStart w:id="2063" w:name="_Toc24726693"/>
      <w:r w:rsidR="0097183B">
        <w:t xml:space="preserve">Table </w:t>
      </w:r>
      <w:r w:rsidR="0097183B">
        <w:fldChar w:fldCharType="begin"/>
      </w:r>
      <w:r w:rsidR="0097183B">
        <w:instrText xml:space="preserve"> SEQ Table \* ARABIC </w:instrText>
      </w:r>
      <w:r w:rsidR="0097183B">
        <w:fldChar w:fldCharType="separate"/>
      </w:r>
      <w:r w:rsidR="00251FF0">
        <w:rPr>
          <w:noProof/>
        </w:rPr>
        <w:t>65</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2062"/>
      <w:bookmarkEnd w:id="2063"/>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7F2FB1" w:rsidRDefault="00891EFB" w:rsidP="00891EFB">
      <w:pPr>
        <w:pStyle w:val="XMLCode"/>
        <w:keepNext/>
        <w:keepLines/>
        <w:rPr>
          <w:color w:val="0070C0"/>
        </w:rPr>
      </w:pPr>
      <w:r w:rsidRPr="007F2FB1">
        <w:rPr>
          <w:color w:val="0070C0"/>
        </w:rPr>
        <w:t xml:space="preserve">        &lt;normal_direction x=</w:t>
      </w:r>
      <w:r w:rsidR="00194316">
        <w:rPr>
          <w:color w:val="0070C0"/>
        </w:rPr>
        <w:t>"</w:t>
      </w:r>
      <w:r w:rsidRPr="007F2FB1">
        <w:rPr>
          <w:color w:val="0070C0"/>
        </w:rPr>
        <w:t>0</w:t>
      </w:r>
      <w:r w:rsidR="00194316">
        <w:rPr>
          <w:color w:val="0070C0"/>
        </w:rPr>
        <w:t>"</w:t>
      </w:r>
      <w:r w:rsidRPr="007F2FB1">
        <w:rPr>
          <w:color w:val="0070C0"/>
        </w:rPr>
        <w:t xml:space="preserve"> y=</w:t>
      </w:r>
      <w:r w:rsidR="00194316">
        <w:rPr>
          <w:color w:val="0070C0"/>
        </w:rPr>
        <w:t>"</w:t>
      </w:r>
      <w:r w:rsidRPr="007F2FB1">
        <w:rPr>
          <w:color w:val="0070C0"/>
        </w:rPr>
        <w:t>0</w:t>
      </w:r>
      <w:r w:rsidR="00194316">
        <w:rPr>
          <w:color w:val="0070C0"/>
        </w:rPr>
        <w:t>"</w:t>
      </w:r>
      <w:r w:rsidRPr="007F2FB1">
        <w:rPr>
          <w:color w:val="0070C0"/>
        </w:rPr>
        <w:t xml:space="preserve"> z=</w:t>
      </w:r>
      <w:r w:rsidR="00194316">
        <w:rPr>
          <w:color w:val="0070C0"/>
        </w:rPr>
        <w:t>"</w:t>
      </w:r>
      <w:r w:rsidRPr="007F2FB1">
        <w:rPr>
          <w:color w:val="0070C0"/>
        </w:rPr>
        <w:t>-10</w:t>
      </w:r>
      <w:r w:rsidR="00194316">
        <w:rPr>
          <w:color w:val="0070C0"/>
        </w:rPr>
        <w:t>"</w:t>
      </w:r>
      <w:r w:rsidRPr="007F2FB1">
        <w:rPr>
          <w:color w:val="0070C0"/>
        </w:rPr>
        <w:t>/&gt;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2064" w:name="_Toc3556994"/>
      <w:bookmarkStart w:id="2065" w:name="_Toc24967491"/>
      <w:r w:rsidRPr="00BF4695">
        <w:t>Heat Stakes / Thermal Stakes</w:t>
      </w:r>
      <w:bookmarkEnd w:id="2064"/>
      <w:bookmarkEnd w:id="2065"/>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E82B95"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30C3F677" w:rsidR="00010D17" w:rsidRDefault="00010D17" w:rsidP="00DE2B3A">
      <w:pPr>
        <w:pStyle w:val="Caption"/>
        <w:spacing w:before="120"/>
      </w:pPr>
      <w:bookmarkStart w:id="2066" w:name="_Toc3557113"/>
      <w:bookmarkStart w:id="2067" w:name="_Toc24721925"/>
      <w:r>
        <w:t xml:space="preserve">Figure </w:t>
      </w:r>
      <w:r>
        <w:fldChar w:fldCharType="begin"/>
      </w:r>
      <w:r>
        <w:instrText xml:space="preserve"> SEQ Figure \* ARABIC </w:instrText>
      </w:r>
      <w:r>
        <w:fldChar w:fldCharType="separate"/>
      </w:r>
      <w:r w:rsidR="00824A09">
        <w:rPr>
          <w:noProof/>
        </w:rPr>
        <w:t>34</w:t>
      </w:r>
      <w:r>
        <w:fldChar w:fldCharType="end"/>
      </w:r>
      <w:r>
        <w:t xml:space="preserve">: </w:t>
      </w:r>
      <w:r w:rsidRPr="00010D17">
        <w:t>Cross Section of a Heat Stake</w:t>
      </w:r>
      <w:bookmarkEnd w:id="2066"/>
      <w:bookmarkEnd w:id="2067"/>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68D30EDE" w:rsidR="004D4A4B" w:rsidRDefault="004D4A4B" w:rsidP="004D4A4B">
      <w:pPr>
        <w:pStyle w:val="Caption"/>
        <w:spacing w:before="120"/>
        <w:rPr>
          <w:rStyle w:val="elementdeftypeChar"/>
          <w:b/>
        </w:rPr>
      </w:pPr>
      <w:bookmarkStart w:id="2068" w:name="_Toc3566473"/>
      <w:bookmarkStart w:id="2069" w:name="_Toc24726694"/>
      <w:r>
        <w:t xml:space="preserve">Table </w:t>
      </w:r>
      <w:r>
        <w:fldChar w:fldCharType="begin"/>
      </w:r>
      <w:r>
        <w:instrText xml:space="preserve"> SEQ Table \* ARABIC </w:instrText>
      </w:r>
      <w:r>
        <w:fldChar w:fldCharType="separate"/>
      </w:r>
      <w:r w:rsidR="00251FF0">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2068"/>
      <w:bookmarkEnd w:id="2069"/>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03EE3A1C" w:rsidR="004D4A4B" w:rsidRDefault="004D4A4B" w:rsidP="004D4A4B">
      <w:pPr>
        <w:pStyle w:val="Caption"/>
        <w:spacing w:before="120"/>
      </w:pPr>
      <w:bookmarkStart w:id="2070" w:name="_Toc3566474"/>
      <w:bookmarkStart w:id="2071" w:name="_Toc24726695"/>
      <w:r>
        <w:t xml:space="preserve">Table </w:t>
      </w:r>
      <w:r>
        <w:fldChar w:fldCharType="begin"/>
      </w:r>
      <w:r>
        <w:instrText xml:space="preserve"> SEQ Table \* ARABIC </w:instrText>
      </w:r>
      <w:r>
        <w:fldChar w:fldCharType="separate"/>
      </w:r>
      <w:r w:rsidR="00251FF0">
        <w:rPr>
          <w:noProof/>
        </w:rPr>
        <w:t>67</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2070"/>
      <w:bookmarkEnd w:id="2071"/>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2072" w:name="_Toc3556995"/>
      <w:bookmarkStart w:id="2073" w:name="_Toc24967492"/>
      <w:r>
        <w:t>Clips/</w:t>
      </w:r>
      <w:r w:rsidR="00BF4695" w:rsidRPr="00BF4695">
        <w:t>Snap Joints</w:t>
      </w:r>
      <w:bookmarkEnd w:id="2072"/>
      <w:bookmarkEnd w:id="2073"/>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240EC3EA" w:rsidR="0042625C" w:rsidRDefault="0042625C" w:rsidP="0042625C">
      <w:pPr>
        <w:pStyle w:val="Caption"/>
        <w:spacing w:before="120"/>
      </w:pPr>
      <w:bookmarkStart w:id="2074" w:name="_Toc3557114"/>
      <w:bookmarkStart w:id="2075" w:name="_Toc24721926"/>
      <w:r>
        <w:t xml:space="preserve">Figure </w:t>
      </w:r>
      <w:r>
        <w:fldChar w:fldCharType="begin"/>
      </w:r>
      <w:r>
        <w:instrText xml:space="preserve"> SEQ Figure \* ARABIC </w:instrText>
      </w:r>
      <w:r>
        <w:fldChar w:fldCharType="separate"/>
      </w:r>
      <w:r w:rsidR="00824A09">
        <w:rPr>
          <w:noProof/>
        </w:rPr>
        <w:t>35</w:t>
      </w:r>
      <w:r>
        <w:fldChar w:fldCharType="end"/>
      </w:r>
      <w:r w:rsidRPr="0042625C">
        <w:t xml:space="preserve">: A </w:t>
      </w:r>
      <w:r w:rsidR="00194316">
        <w:t>"</w:t>
      </w:r>
      <w:r w:rsidRPr="0042625C">
        <w:t>Hairpin Clip</w:t>
      </w:r>
      <w:bookmarkEnd w:id="2074"/>
      <w:bookmarkEnd w:id="2075"/>
      <w:r w:rsidR="00194316">
        <w:t>"</w:t>
      </w:r>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318011D2" w:rsidR="008F3E40" w:rsidRDefault="008F3E40" w:rsidP="008F3E40">
      <w:pPr>
        <w:pStyle w:val="Caption"/>
        <w:spacing w:before="120"/>
      </w:pPr>
      <w:bookmarkStart w:id="2076" w:name="_Toc3557115"/>
      <w:bookmarkStart w:id="2077" w:name="_Toc24721927"/>
      <w:r>
        <w:t xml:space="preserve">Figure </w:t>
      </w:r>
      <w:r>
        <w:fldChar w:fldCharType="begin"/>
      </w:r>
      <w:r>
        <w:instrText xml:space="preserve"> SEQ Figure \* ARABIC </w:instrText>
      </w:r>
      <w:r>
        <w:fldChar w:fldCharType="separate"/>
      </w:r>
      <w:r w:rsidR="00824A09">
        <w:rPr>
          <w:noProof/>
        </w:rPr>
        <w:t>36</w:t>
      </w:r>
      <w:r>
        <w:fldChar w:fldCharType="end"/>
      </w:r>
      <w:r>
        <w:t xml:space="preserve">: </w:t>
      </w:r>
      <w:r w:rsidRPr="008F3E40">
        <w:t>Internal and External Circlips</w:t>
      </w:r>
      <w:bookmarkEnd w:id="2076"/>
      <w:bookmarkEnd w:id="2077"/>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19386940" w:rsidR="004A2BBC" w:rsidRDefault="004A2BBC" w:rsidP="004A2BBC">
      <w:pPr>
        <w:pStyle w:val="Caption"/>
      </w:pPr>
      <w:bookmarkStart w:id="2078" w:name="_Toc3557116"/>
      <w:bookmarkStart w:id="2079" w:name="_Ref7727027"/>
      <w:bookmarkStart w:id="2080" w:name="_Toc24721928"/>
      <w:r>
        <w:t xml:space="preserve">Figure </w:t>
      </w:r>
      <w:r>
        <w:fldChar w:fldCharType="begin"/>
      </w:r>
      <w:r>
        <w:instrText xml:space="preserve"> SEQ Figure \* ARABIC </w:instrText>
      </w:r>
      <w:r>
        <w:fldChar w:fldCharType="separate"/>
      </w:r>
      <w:r w:rsidR="00824A09">
        <w:rPr>
          <w:noProof/>
        </w:rPr>
        <w:t>37</w:t>
      </w:r>
      <w:r>
        <w:fldChar w:fldCharType="end"/>
      </w:r>
      <w:r w:rsidRPr="004A2BBC">
        <w:t>: Clips Pushed into a Hole</w:t>
      </w:r>
      <w:bookmarkEnd w:id="2078"/>
      <w:bookmarkEnd w:id="2079"/>
      <w:bookmarkEnd w:id="2080"/>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242A8C6D" w:rsidR="004A2BBC" w:rsidRDefault="00D2720D" w:rsidP="00D2720D">
      <w:pPr>
        <w:pStyle w:val="Caption"/>
      </w:pPr>
      <w:bookmarkStart w:id="2081" w:name="_Toc3557117"/>
      <w:bookmarkStart w:id="2082" w:name="_Toc24721929"/>
      <w:r>
        <w:t xml:space="preserve">Figure </w:t>
      </w:r>
      <w:r>
        <w:fldChar w:fldCharType="begin"/>
      </w:r>
      <w:r>
        <w:instrText xml:space="preserve"> SEQ Figure \* ARABIC </w:instrText>
      </w:r>
      <w:r>
        <w:fldChar w:fldCharType="separate"/>
      </w:r>
      <w:r w:rsidR="00824A09">
        <w:rPr>
          <w:noProof/>
        </w:rPr>
        <w:t>38</w:t>
      </w:r>
      <w:r>
        <w:fldChar w:fldCharType="end"/>
      </w:r>
      <w:r w:rsidRPr="004A2BBC">
        <w:t xml:space="preserve">: </w:t>
      </w:r>
      <w:r w:rsidRPr="00D2720D">
        <w:t>Clips Sliding onto a Flat Surface</w:t>
      </w:r>
      <w:bookmarkEnd w:id="2081"/>
      <w:bookmarkEnd w:id="2082"/>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0F59F2B7" w:rsidR="00193D97" w:rsidRDefault="00193D97" w:rsidP="00193D97">
      <w:pPr>
        <w:pStyle w:val="Caption"/>
        <w:spacing w:before="120"/>
        <w:rPr>
          <w:rStyle w:val="elementdeftypeChar"/>
          <w:b/>
        </w:rPr>
      </w:pPr>
      <w:bookmarkStart w:id="2083" w:name="_Toc3566475"/>
      <w:bookmarkStart w:id="2084" w:name="_Toc24726696"/>
      <w:r>
        <w:t xml:space="preserve">Table </w:t>
      </w:r>
      <w:r>
        <w:fldChar w:fldCharType="begin"/>
      </w:r>
      <w:r>
        <w:instrText xml:space="preserve"> SEQ Table \* ARABIC </w:instrText>
      </w:r>
      <w:r>
        <w:fldChar w:fldCharType="separate"/>
      </w:r>
      <w:r w:rsidR="00251FF0">
        <w:rPr>
          <w:noProof/>
        </w:rPr>
        <w:t>68</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2083"/>
      <w:bookmarkEnd w:id="2084"/>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08C1040A" w:rsidR="00193D97" w:rsidRDefault="00AB39CF" w:rsidP="00AB39CF">
      <w:pPr>
        <w:pStyle w:val="Caption"/>
        <w:spacing w:before="120"/>
        <w:rPr>
          <w:rStyle w:val="elementdeftypeChar"/>
          <w:b/>
        </w:rPr>
      </w:pPr>
      <w:bookmarkStart w:id="2085" w:name="_Toc3566476"/>
      <w:bookmarkStart w:id="2086" w:name="_Toc24726697"/>
      <w:r>
        <w:t xml:space="preserve">Table </w:t>
      </w:r>
      <w:r>
        <w:fldChar w:fldCharType="begin"/>
      </w:r>
      <w:r>
        <w:instrText xml:space="preserve"> SEQ Table \* ARABIC </w:instrText>
      </w:r>
      <w:r>
        <w:fldChar w:fldCharType="separate"/>
      </w:r>
      <w:r w:rsidR="00251FF0">
        <w:rPr>
          <w:noProof/>
        </w:rPr>
        <w:t>69</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2085"/>
      <w:bookmarkEnd w:id="2086"/>
    </w:p>
    <w:p w14:paraId="07DD0520" w14:textId="46F72082"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42B3C457"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lastRenderedPageBreak/>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6FC4B7E4" w:rsidR="00BB135A" w:rsidRDefault="00BB135A" w:rsidP="007A41AC">
      <w:pPr>
        <w:pStyle w:val="Caption"/>
        <w:spacing w:before="120"/>
        <w:rPr>
          <w:rStyle w:val="elementdeftypeChar"/>
          <w:b/>
        </w:rPr>
      </w:pPr>
      <w:bookmarkStart w:id="2087" w:name="_Toc3566477"/>
      <w:bookmarkStart w:id="2088" w:name="_Toc24726698"/>
      <w:r w:rsidRPr="00BB135A">
        <w:t xml:space="preserve">Table </w:t>
      </w:r>
      <w:r w:rsidRPr="00BB135A">
        <w:fldChar w:fldCharType="begin"/>
      </w:r>
      <w:r w:rsidRPr="00BB135A">
        <w:instrText xml:space="preserve"> SEQ Table \* ARABIC </w:instrText>
      </w:r>
      <w:r w:rsidRPr="00BB135A">
        <w:fldChar w:fldCharType="separate"/>
      </w:r>
      <w:r w:rsidR="00251FF0">
        <w:rPr>
          <w:noProof/>
        </w:rPr>
        <w:t>70</w:t>
      </w:r>
      <w:r w:rsidRPr="00BB135A">
        <w:fldChar w:fldCharType="end"/>
      </w:r>
      <w:r w:rsidRPr="00BB135A">
        <w:t xml:space="preserve">: Nested elements of element </w:t>
      </w:r>
      <w:r w:rsidRPr="00BB135A">
        <w:rPr>
          <w:rStyle w:val="elementdeftypeChar"/>
          <w:b/>
        </w:rPr>
        <w:t>&lt;clip/&gt;</w:t>
      </w:r>
      <w:bookmarkEnd w:id="2087"/>
      <w:bookmarkEnd w:id="2088"/>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Default="002D03A4" w:rsidP="002D03A4">
      <w:pPr>
        <w:pStyle w:val="XMLCode"/>
        <w:keepNext/>
        <w:keepLines/>
        <w:rPr>
          <w:color w:val="0070C0"/>
        </w:rPr>
      </w:pPr>
      <w:r w:rsidRPr="00891EFB">
        <w:rPr>
          <w:b/>
          <w:color w:val="0070C0"/>
        </w:rPr>
        <w:t xml:space="preserve">        </w:t>
      </w:r>
      <w:r w:rsidRPr="00891EFB">
        <w:rPr>
          <w:color w:val="0070C0"/>
        </w:rPr>
        <w:t>&lt;normal_direction x=</w:t>
      </w:r>
      <w:r w:rsidR="00194316">
        <w:rPr>
          <w:color w:val="0070C0"/>
        </w:rPr>
        <w:t>"</w:t>
      </w:r>
      <w:r w:rsidRPr="00891EFB">
        <w:rPr>
          <w:color w:val="0070C0"/>
        </w:rPr>
        <w:t>0</w:t>
      </w:r>
      <w:r w:rsidR="00194316">
        <w:rPr>
          <w:color w:val="0070C0"/>
        </w:rPr>
        <w:t>"</w:t>
      </w:r>
      <w:r w:rsidRPr="00891EFB">
        <w:rPr>
          <w:color w:val="0070C0"/>
        </w:rPr>
        <w:t xml:space="preserve"> y=</w:t>
      </w:r>
      <w:r w:rsidR="00194316">
        <w:rPr>
          <w:color w:val="0070C0"/>
        </w:rPr>
        <w:t>"</w:t>
      </w:r>
      <w:r w:rsidRPr="00891EFB">
        <w:rPr>
          <w:color w:val="0070C0"/>
        </w:rPr>
        <w:t>0</w:t>
      </w:r>
      <w:r w:rsidR="00194316">
        <w:rPr>
          <w:color w:val="0070C0"/>
        </w:rPr>
        <w:t>"</w:t>
      </w:r>
      <w:r w:rsidRPr="00891EFB">
        <w:rPr>
          <w:color w:val="0070C0"/>
        </w:rPr>
        <w:t xml:space="preserve"> z=</w:t>
      </w:r>
      <w:r w:rsidR="00194316">
        <w:rPr>
          <w:color w:val="0070C0"/>
        </w:rPr>
        <w:t>"</w:t>
      </w:r>
      <w:r w:rsidRPr="00891EFB">
        <w:rPr>
          <w:color w:val="0070C0"/>
        </w:rPr>
        <w:t>-10</w:t>
      </w:r>
      <w:r w:rsidR="00194316">
        <w:rPr>
          <w:color w:val="0070C0"/>
        </w:rPr>
        <w:t>"</w:t>
      </w:r>
      <w:r w:rsidRPr="00891EFB">
        <w:rPr>
          <w:color w:val="0070C0"/>
        </w:rPr>
        <w:t>/&gt;</w:t>
      </w:r>
    </w:p>
    <w:p w14:paraId="04FC1596" w14:textId="4C51B94A"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w:t>
      </w:r>
      <w:r w:rsidR="00194316">
        <w:rPr>
          <w:color w:val="0070C0"/>
        </w:rPr>
        <w:t>"</w:t>
      </w:r>
      <w:r>
        <w:rPr>
          <w:color w:val="0070C0"/>
        </w:rPr>
        <w:t>0</w:t>
      </w:r>
      <w:r w:rsidR="00194316">
        <w:rPr>
          <w:color w:val="0070C0"/>
        </w:rPr>
        <w:t>"</w:t>
      </w:r>
      <w:r>
        <w:rPr>
          <w:color w:val="0070C0"/>
        </w:rPr>
        <w:t xml:space="preserve"> y=</w:t>
      </w:r>
      <w:r w:rsidR="00194316">
        <w:rPr>
          <w:color w:val="0070C0"/>
        </w:rPr>
        <w:t>"</w:t>
      </w:r>
      <w:r>
        <w:rPr>
          <w:color w:val="0070C0"/>
        </w:rPr>
        <w:t>10</w:t>
      </w:r>
      <w:r w:rsidR="00194316">
        <w:rPr>
          <w:color w:val="0070C0"/>
        </w:rPr>
        <w:t>"</w:t>
      </w:r>
      <w:r w:rsidRPr="00891EFB">
        <w:rPr>
          <w:color w:val="0070C0"/>
        </w:rPr>
        <w:t xml:space="preserve"> z=</w:t>
      </w:r>
      <w:r w:rsidR="00194316">
        <w:rPr>
          <w:color w:val="0070C0"/>
        </w:rPr>
        <w:t>"</w:t>
      </w:r>
      <w:r>
        <w:rPr>
          <w:color w:val="0070C0"/>
        </w:rPr>
        <w:t>0</w:t>
      </w:r>
      <w:r w:rsidR="00194316">
        <w:rPr>
          <w:color w:val="0070C0"/>
        </w:rPr>
        <w:t>"</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2089" w:name="_Toc3556996"/>
      <w:bookmarkStart w:id="2090" w:name="_Toc24967493"/>
      <w:r w:rsidRPr="00BF4695">
        <w:t>Nails</w:t>
      </w:r>
      <w:bookmarkEnd w:id="2089"/>
      <w:bookmarkEnd w:id="2090"/>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68CF91DF" w:rsidR="002E2954" w:rsidRDefault="002E2954" w:rsidP="002E2954">
      <w:pPr>
        <w:pStyle w:val="Caption"/>
        <w:spacing w:before="120"/>
      </w:pPr>
      <w:bookmarkStart w:id="2091" w:name="_Toc3557118"/>
      <w:bookmarkStart w:id="2092" w:name="_Toc24721930"/>
      <w:r>
        <w:t xml:space="preserve">Figure </w:t>
      </w:r>
      <w:r>
        <w:fldChar w:fldCharType="begin"/>
      </w:r>
      <w:r>
        <w:instrText xml:space="preserve"> SEQ Figure \* ARABIC </w:instrText>
      </w:r>
      <w:r>
        <w:fldChar w:fldCharType="separate"/>
      </w:r>
      <w:r w:rsidR="00824A09">
        <w:rPr>
          <w:noProof/>
        </w:rPr>
        <w:t>39</w:t>
      </w:r>
      <w:r>
        <w:fldChar w:fldCharType="end"/>
      </w:r>
      <w:r>
        <w:t>: RIVTAC</w:t>
      </w:r>
      <w:r w:rsidRPr="002E2954">
        <w:rPr>
          <w:rFonts w:cs="Calibri"/>
          <w:sz w:val="22"/>
        </w:rPr>
        <w:t>®</w:t>
      </w:r>
      <w:r>
        <w:t xml:space="preserve"> Nail</w:t>
      </w:r>
      <w:bookmarkEnd w:id="2091"/>
      <w:bookmarkEnd w:id="2092"/>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E1C1583" w:rsidR="002E2954" w:rsidRDefault="002E2954" w:rsidP="002E2954">
      <w:pPr>
        <w:pStyle w:val="Caption"/>
        <w:spacing w:before="120"/>
      </w:pPr>
      <w:bookmarkStart w:id="2093" w:name="_Toc3557119"/>
      <w:bookmarkStart w:id="2094" w:name="_Toc24721931"/>
      <w:r>
        <w:t xml:space="preserve">Figure </w:t>
      </w:r>
      <w:r>
        <w:fldChar w:fldCharType="begin"/>
      </w:r>
      <w:r>
        <w:instrText xml:space="preserve"> SEQ Figure \* ARABIC </w:instrText>
      </w:r>
      <w:r>
        <w:fldChar w:fldCharType="separate"/>
      </w:r>
      <w:r w:rsidR="00824A09">
        <w:rPr>
          <w:noProof/>
        </w:rPr>
        <w:t>40</w:t>
      </w:r>
      <w:r>
        <w:fldChar w:fldCharType="end"/>
      </w:r>
      <w:r>
        <w:t xml:space="preserve">: </w:t>
      </w:r>
      <w:r w:rsidR="00037BF9" w:rsidRPr="00037BF9">
        <w:t>Cross Section of a Nail, Connecting Two Sheets</w:t>
      </w:r>
      <w:bookmarkEnd w:id="2093"/>
      <w:bookmarkEnd w:id="2094"/>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16724C50" w:rsidR="00AD14E8" w:rsidRDefault="00AD14E8" w:rsidP="00AD14E8">
      <w:pPr>
        <w:pStyle w:val="Caption"/>
        <w:spacing w:before="120"/>
        <w:rPr>
          <w:rStyle w:val="elementdeftypeChar"/>
          <w:b/>
        </w:rPr>
      </w:pPr>
      <w:bookmarkStart w:id="2095" w:name="_Toc3566478"/>
      <w:bookmarkStart w:id="2096" w:name="_Toc24726699"/>
      <w:r>
        <w:t xml:space="preserve">Table </w:t>
      </w:r>
      <w:r>
        <w:fldChar w:fldCharType="begin"/>
      </w:r>
      <w:r>
        <w:instrText xml:space="preserve"> SEQ Table \* ARABIC </w:instrText>
      </w:r>
      <w:r>
        <w:fldChar w:fldCharType="separate"/>
      </w:r>
      <w:r w:rsidR="00251FF0">
        <w:rPr>
          <w:noProof/>
        </w:rPr>
        <w:t>71</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2095"/>
      <w:bookmarkEnd w:id="2096"/>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39E64725" w:rsidR="00426C31" w:rsidRDefault="00426C31" w:rsidP="00426C31">
      <w:pPr>
        <w:pStyle w:val="Caption"/>
        <w:spacing w:before="120"/>
        <w:rPr>
          <w:rStyle w:val="elementdeftypeChar"/>
          <w:b/>
        </w:rPr>
      </w:pPr>
      <w:bookmarkStart w:id="2097" w:name="_Toc3566479"/>
      <w:bookmarkStart w:id="2098" w:name="_Toc24726700"/>
      <w:r>
        <w:t xml:space="preserve">Table </w:t>
      </w:r>
      <w:r>
        <w:fldChar w:fldCharType="begin"/>
      </w:r>
      <w:r>
        <w:instrText xml:space="preserve"> SEQ Table \* ARABIC </w:instrText>
      </w:r>
      <w:r>
        <w:fldChar w:fldCharType="separate"/>
      </w:r>
      <w:r w:rsidR="00251FF0">
        <w:rPr>
          <w:noProof/>
        </w:rPr>
        <w:t>72</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2097"/>
      <w:bookmarkEnd w:id="2098"/>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6"/>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5244251E" w:rsidR="002E4896" w:rsidRDefault="002E4896" w:rsidP="002E4896">
      <w:pPr>
        <w:pStyle w:val="Caption"/>
        <w:spacing w:before="120"/>
      </w:pPr>
      <w:bookmarkStart w:id="2099" w:name="_Toc3566480"/>
      <w:bookmarkStart w:id="2100" w:name="_Toc24726701"/>
      <w:r>
        <w:t xml:space="preserve">Table </w:t>
      </w:r>
      <w:r>
        <w:fldChar w:fldCharType="begin"/>
      </w:r>
      <w:r>
        <w:instrText xml:space="preserve"> SEQ Table \* ARABIC </w:instrText>
      </w:r>
      <w:r>
        <w:fldChar w:fldCharType="separate"/>
      </w:r>
      <w:r w:rsidR="00251FF0">
        <w:rPr>
          <w:noProof/>
        </w:rPr>
        <w:t>73</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2099"/>
      <w:bookmarkEnd w:id="2100"/>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14:paraId="7D50A910" w14:textId="5D495680"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w:t>
      </w:r>
      <w:r w:rsidR="00194316">
        <w:rPr>
          <w:color w:val="0070C0"/>
        </w:rPr>
        <w:t>"</w:t>
      </w:r>
      <w:r w:rsidRPr="00891EFB">
        <w:rPr>
          <w:color w:val="0070C0"/>
        </w:rPr>
        <w:t>0</w:t>
      </w:r>
      <w:r w:rsidR="00194316">
        <w:rPr>
          <w:color w:val="0070C0"/>
        </w:rPr>
        <w:t>"</w:t>
      </w:r>
      <w:r w:rsidRPr="00891EFB">
        <w:rPr>
          <w:color w:val="0070C0"/>
        </w:rPr>
        <w:t xml:space="preserve"> y=</w:t>
      </w:r>
      <w:r w:rsidR="00194316">
        <w:rPr>
          <w:color w:val="0070C0"/>
        </w:rPr>
        <w:t>"</w:t>
      </w:r>
      <w:r w:rsidRPr="00891EFB">
        <w:rPr>
          <w:color w:val="0070C0"/>
        </w:rPr>
        <w:t>0</w:t>
      </w:r>
      <w:r w:rsidR="00194316">
        <w:rPr>
          <w:color w:val="0070C0"/>
        </w:rPr>
        <w:t>"</w:t>
      </w:r>
      <w:r w:rsidRPr="00891EFB">
        <w:rPr>
          <w:color w:val="0070C0"/>
        </w:rPr>
        <w:t xml:space="preserve"> z=</w:t>
      </w:r>
      <w:r w:rsidR="00194316">
        <w:rPr>
          <w:color w:val="0070C0"/>
        </w:rPr>
        <w:t>"</w:t>
      </w:r>
      <w:r w:rsidRPr="00891EFB">
        <w:rPr>
          <w:color w:val="0070C0"/>
        </w:rPr>
        <w:t>-10</w:t>
      </w:r>
      <w:r w:rsidR="00194316">
        <w:rPr>
          <w:color w:val="0070C0"/>
        </w:rPr>
        <w:t>"</w:t>
      </w:r>
      <w:r w:rsidRPr="00891EFB">
        <w:rPr>
          <w:color w:val="0070C0"/>
        </w:rPr>
        <w:t>/&gt;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2101" w:name="_Toc428537246"/>
      <w:bookmarkStart w:id="2102" w:name="_Toc428969565"/>
      <w:bookmarkStart w:id="2103" w:name="_Toc429052956"/>
      <w:bookmarkStart w:id="2104" w:name="_Toc428537247"/>
      <w:bookmarkStart w:id="2105" w:name="_Toc428965632"/>
      <w:bookmarkStart w:id="2106" w:name="_Toc428969566"/>
      <w:bookmarkStart w:id="2107" w:name="_Toc429052957"/>
      <w:bookmarkStart w:id="2108" w:name="_Toc428456280"/>
      <w:bookmarkStart w:id="2109" w:name="_Toc428537248"/>
      <w:bookmarkStart w:id="2110" w:name="_Toc428969567"/>
      <w:bookmarkStart w:id="2111" w:name="_Toc429052958"/>
      <w:bookmarkStart w:id="2112" w:name="_Toc338938901"/>
      <w:bookmarkStart w:id="2113" w:name="_Toc338939097"/>
      <w:bookmarkStart w:id="2114" w:name="_Toc3556997"/>
      <w:bookmarkStart w:id="2115" w:name="_Toc24967494"/>
      <w:bookmarkEnd w:id="2101"/>
      <w:bookmarkEnd w:id="2102"/>
      <w:bookmarkEnd w:id="2103"/>
      <w:bookmarkEnd w:id="2104"/>
      <w:bookmarkEnd w:id="2105"/>
      <w:bookmarkEnd w:id="2106"/>
      <w:bookmarkEnd w:id="2107"/>
      <w:bookmarkEnd w:id="2108"/>
      <w:bookmarkEnd w:id="2109"/>
      <w:bookmarkEnd w:id="2110"/>
      <w:bookmarkEnd w:id="2111"/>
      <w:r w:rsidRPr="007055D9">
        <w:lastRenderedPageBreak/>
        <w:t>1D connections</w:t>
      </w:r>
      <w:bookmarkEnd w:id="2112"/>
      <w:bookmarkEnd w:id="2113"/>
      <w:bookmarkEnd w:id="2114"/>
      <w:bookmarkEnd w:id="2115"/>
    </w:p>
    <w:p w14:paraId="4A529AC5" w14:textId="77777777" w:rsidR="00911496" w:rsidRDefault="00246BE4" w:rsidP="00246BE4">
      <w:pPr>
        <w:pStyle w:val="Heading2"/>
      </w:pPr>
      <w:bookmarkStart w:id="2116" w:name="_Toc3556998"/>
      <w:bookmarkStart w:id="2117" w:name="_Toc24967495"/>
      <w:bookmarkStart w:id="2118" w:name="_Toc338938902"/>
      <w:bookmarkStart w:id="2119" w:name="_Toc338939098"/>
      <w:r w:rsidRPr="00246BE4">
        <w:t>Generic Definitions</w:t>
      </w:r>
      <w:bookmarkEnd w:id="2116"/>
      <w:bookmarkEnd w:id="2117"/>
    </w:p>
    <w:p w14:paraId="5E086748" w14:textId="77777777" w:rsidR="007D6B05" w:rsidRDefault="007D6B05" w:rsidP="007D6B05">
      <w:pPr>
        <w:pStyle w:val="Heading3"/>
      </w:pPr>
      <w:bookmarkStart w:id="2120" w:name="_Toc3556999"/>
      <w:bookmarkStart w:id="2121" w:name="_Toc24967496"/>
      <w:r>
        <w:t>Identification</w:t>
      </w:r>
      <w:bookmarkEnd w:id="2120"/>
      <w:bookmarkEnd w:id="2121"/>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2122" w:name="_Ref414571413"/>
      <w:bookmarkStart w:id="2123" w:name="_Ref429050458"/>
      <w:bookmarkStart w:id="2124" w:name="_Toc3557000"/>
      <w:bookmarkStart w:id="2125" w:name="_Toc24967497"/>
      <w:r w:rsidRPr="007055D9">
        <w:t>L</w:t>
      </w:r>
      <w:bookmarkEnd w:id="2122"/>
      <w:r w:rsidR="00246BE4">
        <w:t>ocation</w:t>
      </w:r>
      <w:bookmarkEnd w:id="2123"/>
      <w:bookmarkEnd w:id="2124"/>
      <w:bookmarkEnd w:id="2125"/>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1B50BF1A" w:rsidR="00A66652" w:rsidRDefault="00A66652" w:rsidP="00A66652">
      <w:pPr>
        <w:pStyle w:val="Caption"/>
        <w:spacing w:before="120"/>
      </w:pPr>
      <w:bookmarkStart w:id="2126" w:name="_Toc3566481"/>
      <w:bookmarkStart w:id="2127" w:name="_Toc24726702"/>
      <w:r>
        <w:t xml:space="preserve">Table </w:t>
      </w:r>
      <w:r>
        <w:fldChar w:fldCharType="begin"/>
      </w:r>
      <w:r>
        <w:instrText xml:space="preserve"> SEQ Table \* ARABIC </w:instrText>
      </w:r>
      <w:r>
        <w:fldChar w:fldCharType="separate"/>
      </w:r>
      <w:r w:rsidR="00251FF0">
        <w:rPr>
          <w:noProof/>
        </w:rPr>
        <w:t>74</w:t>
      </w:r>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2126"/>
      <w:bookmarkEnd w:id="2127"/>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17"/>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03BFFBB3" w:rsidR="007D6B05" w:rsidRDefault="007D6B05" w:rsidP="007D6B05">
      <w:pPr>
        <w:pStyle w:val="Caption"/>
        <w:spacing w:before="120"/>
      </w:pPr>
      <w:bookmarkStart w:id="2128" w:name="_Toc3566482"/>
      <w:bookmarkStart w:id="2129" w:name="_Toc24726703"/>
      <w:r>
        <w:t xml:space="preserve">Table </w:t>
      </w:r>
      <w:r>
        <w:fldChar w:fldCharType="begin"/>
      </w:r>
      <w:r>
        <w:instrText xml:space="preserve"> SEQ Table \* ARABIC </w:instrText>
      </w:r>
      <w:r>
        <w:fldChar w:fldCharType="separate"/>
      </w:r>
      <w:r w:rsidR="00251FF0">
        <w:rPr>
          <w:noProof/>
        </w:rPr>
        <w:t>75</w:t>
      </w:r>
      <w:r>
        <w:fldChar w:fldCharType="end"/>
      </w:r>
      <w:r>
        <w:t xml:space="preserve">: Nested elements of </w:t>
      </w:r>
      <w:r w:rsidRPr="00837116">
        <w:rPr>
          <w:rStyle w:val="elementdeftypeChar"/>
          <w:b/>
        </w:rPr>
        <w:t>&lt;loc_list&gt;</w:t>
      </w:r>
      <w:bookmarkEnd w:id="2128"/>
      <w:bookmarkEnd w:id="2129"/>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27BECB" w:rsidR="007D6B05" w:rsidRDefault="007D6B05" w:rsidP="007D6B05">
      <w:pPr>
        <w:pStyle w:val="Caption"/>
        <w:spacing w:before="120"/>
      </w:pPr>
      <w:bookmarkStart w:id="2130" w:name="_Toc3566483"/>
      <w:bookmarkStart w:id="2131" w:name="_Toc24726704"/>
      <w:r>
        <w:t xml:space="preserve">Table </w:t>
      </w:r>
      <w:r>
        <w:fldChar w:fldCharType="begin"/>
      </w:r>
      <w:r>
        <w:instrText xml:space="preserve"> SEQ Table \* ARABIC </w:instrText>
      </w:r>
      <w:r>
        <w:fldChar w:fldCharType="separate"/>
      </w:r>
      <w:r w:rsidR="00251FF0">
        <w:rPr>
          <w:noProof/>
        </w:rPr>
        <w:t>76</w:t>
      </w:r>
      <w:r>
        <w:fldChar w:fldCharType="end"/>
      </w:r>
      <w:r>
        <w:t xml:space="preserve">: Attributes of element </w:t>
      </w:r>
      <w:r w:rsidRPr="003E46C4">
        <w:rPr>
          <w:rStyle w:val="elementdeftypeChar"/>
          <w:b/>
        </w:rPr>
        <w:t>&lt;loc/&gt;</w:t>
      </w:r>
      <w:bookmarkEnd w:id="2130"/>
      <w:bookmarkEnd w:id="2131"/>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2132" w:name="_Toc3557001"/>
      <w:bookmarkStart w:id="2133" w:name="_Toc24967498"/>
      <w:r>
        <w:t>Type Specification</w:t>
      </w:r>
      <w:bookmarkEnd w:id="2132"/>
      <w:bookmarkEnd w:id="2133"/>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ins w:id="2134" w:author="nick" w:date="2019-11-10T14:50:00Z"/>
        </w:trPr>
        <w:tc>
          <w:tcPr>
            <w:tcW w:w="2406" w:type="dxa"/>
            <w:shd w:val="clear" w:color="auto" w:fill="auto"/>
            <w:vAlign w:val="bottom"/>
          </w:tcPr>
          <w:p w14:paraId="0630B7B9" w14:textId="6E4B1B55" w:rsidR="00C5158C" w:rsidRDefault="00C5158C" w:rsidP="00E46A64">
            <w:pPr>
              <w:rPr>
                <w:ins w:id="2135" w:author="nick" w:date="2019-11-10T14:50:00Z"/>
                <w:sz w:val="20"/>
                <w:szCs w:val="20"/>
              </w:rPr>
            </w:pPr>
            <w:ins w:id="2136" w:author="nick" w:date="2019-11-10T14:50:00Z">
              <w:r>
                <w:rPr>
                  <w:sz w:val="20"/>
                  <w:szCs w:val="20"/>
                </w:rPr>
                <w:t>stacking</w:t>
              </w:r>
            </w:ins>
          </w:p>
        </w:tc>
        <w:tc>
          <w:tcPr>
            <w:tcW w:w="1810" w:type="dxa"/>
            <w:shd w:val="clear" w:color="auto" w:fill="auto"/>
            <w:vAlign w:val="bottom"/>
          </w:tcPr>
          <w:p w14:paraId="1604DC99" w14:textId="526486E9" w:rsidR="00C5158C" w:rsidRPr="00226A3F" w:rsidRDefault="00C5158C" w:rsidP="00E46A64">
            <w:pPr>
              <w:rPr>
                <w:ins w:id="2137" w:author="nick" w:date="2019-11-10T14:50:00Z"/>
                <w:sz w:val="20"/>
                <w:szCs w:val="20"/>
              </w:rPr>
            </w:pPr>
            <w:ins w:id="2138" w:author="nick" w:date="2019-11-10T14:50:00Z">
              <w:r>
                <w:rPr>
                  <w:sz w:val="20"/>
                  <w:szCs w:val="20"/>
                </w:rPr>
                <w:t>1</w:t>
              </w:r>
            </w:ins>
          </w:p>
        </w:tc>
        <w:tc>
          <w:tcPr>
            <w:tcW w:w="1701" w:type="dxa"/>
            <w:shd w:val="clear" w:color="auto" w:fill="auto"/>
            <w:vAlign w:val="bottom"/>
          </w:tcPr>
          <w:p w14:paraId="538F8963" w14:textId="75987C5F" w:rsidR="00C5158C" w:rsidRPr="00226A3F" w:rsidRDefault="00C5158C" w:rsidP="00E46A64">
            <w:pPr>
              <w:rPr>
                <w:ins w:id="2139" w:author="nick" w:date="2019-11-10T14:50:00Z"/>
                <w:sz w:val="20"/>
                <w:szCs w:val="20"/>
              </w:rPr>
            </w:pPr>
            <w:ins w:id="2140" w:author="nick" w:date="2019-11-10T14:50:00Z">
              <w:r>
                <w:rPr>
                  <w:sz w:val="20"/>
                  <w:szCs w:val="20"/>
                </w:rPr>
                <w:t>Optional</w:t>
              </w:r>
            </w:ins>
          </w:p>
        </w:tc>
        <w:tc>
          <w:tcPr>
            <w:tcW w:w="2708" w:type="dxa"/>
            <w:shd w:val="clear" w:color="auto" w:fill="auto"/>
            <w:vAlign w:val="bottom"/>
          </w:tcPr>
          <w:p w14:paraId="44967075" w14:textId="75E83FA5" w:rsidR="00C5158C" w:rsidRDefault="00C5158C" w:rsidP="00E46A64">
            <w:pPr>
              <w:rPr>
                <w:ins w:id="2141" w:author="nick" w:date="2019-11-10T14:50:00Z"/>
                <w:sz w:val="20"/>
                <w:szCs w:val="20"/>
              </w:rPr>
            </w:pPr>
            <w:ins w:id="2142" w:author="nick" w:date="2019-11-10T14:50: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2143" w:author="nick" w:date="2019-11-10T14:50:00Z">
              <w:r>
                <w:rPr>
                  <w:sz w:val="20"/>
                  <w:szCs w:val="20"/>
                </w:rPr>
                <w:fldChar w:fldCharType="separate"/>
              </w:r>
              <w:r>
                <w:rPr>
                  <w:sz w:val="20"/>
                  <w:szCs w:val="20"/>
                </w:rPr>
                <w:t>5.3.1.3</w:t>
              </w:r>
              <w:r>
                <w:rPr>
                  <w:sz w:val="20"/>
                  <w:szCs w:val="20"/>
                </w:rPr>
                <w:fldChar w:fldCharType="end"/>
              </w:r>
            </w:ins>
          </w:p>
        </w:tc>
      </w:tr>
    </w:tbl>
    <w:p w14:paraId="45AAC203" w14:textId="4ACF5780" w:rsidR="00246BE4" w:rsidRPr="003038C9" w:rsidRDefault="00246BE4" w:rsidP="00246BE4">
      <w:pPr>
        <w:pStyle w:val="Caption"/>
        <w:spacing w:before="120"/>
        <w:rPr>
          <w:lang w:eastAsia="x-none"/>
        </w:rPr>
      </w:pPr>
      <w:bookmarkStart w:id="2144" w:name="_Toc3566484"/>
      <w:bookmarkStart w:id="2145" w:name="_Toc24726705"/>
      <w:r>
        <w:t xml:space="preserve">Table </w:t>
      </w:r>
      <w:r>
        <w:fldChar w:fldCharType="begin"/>
      </w:r>
      <w:r>
        <w:instrText xml:space="preserve"> SEQ Table \* ARABIC </w:instrText>
      </w:r>
      <w:r>
        <w:fldChar w:fldCharType="separate"/>
      </w:r>
      <w:r w:rsidR="00251FF0">
        <w:rPr>
          <w:noProof/>
        </w:rPr>
        <w:t>77</w:t>
      </w:r>
      <w:r>
        <w:fldChar w:fldCharType="end"/>
      </w:r>
      <w:r>
        <w:t xml:space="preserve">: Nested elements of element </w:t>
      </w:r>
      <w:r w:rsidRPr="00271D68">
        <w:rPr>
          <w:rFonts w:ascii="Courier New" w:hAnsi="Courier New" w:cs="Courier New"/>
          <w:bCs w:val="0"/>
          <w:i/>
          <w:kern w:val="22"/>
          <w:sz w:val="18"/>
          <w:szCs w:val="18"/>
        </w:rPr>
        <w:t>&lt;connection_1d/&gt;</w:t>
      </w:r>
      <w:bookmarkEnd w:id="2144"/>
      <w:bookmarkEnd w:id="2145"/>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2146" w:name="_Toc3557002"/>
      <w:bookmarkStart w:id="2147" w:name="_Toc24967499"/>
      <w:r w:rsidRPr="007055D9">
        <w:t>Seam Weld</w:t>
      </w:r>
      <w:bookmarkEnd w:id="853"/>
      <w:r w:rsidR="007F0EFE" w:rsidRPr="007055D9">
        <w:t>s</w:t>
      </w:r>
      <w:bookmarkEnd w:id="2118"/>
      <w:bookmarkEnd w:id="2119"/>
      <w:bookmarkEnd w:id="2146"/>
      <w:bookmarkEnd w:id="2147"/>
    </w:p>
    <w:p w14:paraId="57ED57DC" w14:textId="77777777" w:rsidR="00255787" w:rsidRPr="007055D9" w:rsidRDefault="00C6435A" w:rsidP="004067DB">
      <w:pPr>
        <w:pStyle w:val="Heading3"/>
      </w:pPr>
      <w:bookmarkStart w:id="2148" w:name="_Toc338938903"/>
      <w:bookmarkStart w:id="2149" w:name="_Toc338939099"/>
      <w:bookmarkStart w:id="2150" w:name="_Toc3557003"/>
      <w:bookmarkStart w:id="2151" w:name="_Toc24967500"/>
      <w:r w:rsidRPr="007055D9">
        <w:t>Description and M</w:t>
      </w:r>
      <w:r w:rsidR="007F0EFE" w:rsidRPr="007055D9">
        <w:t>odeling Parameters</w:t>
      </w:r>
      <w:bookmarkEnd w:id="854"/>
      <w:bookmarkEnd w:id="2148"/>
      <w:bookmarkEnd w:id="2149"/>
      <w:bookmarkEnd w:id="2150"/>
      <w:bookmarkEnd w:id="2151"/>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0F5C96C1" w:rsidR="00427E0E" w:rsidRPr="007055D9" w:rsidRDefault="00CB7118" w:rsidP="002E1524">
      <w:pPr>
        <w:pStyle w:val="Caption"/>
        <w:spacing w:before="120"/>
      </w:pPr>
      <w:bookmarkStart w:id="2152" w:name="_Ref428965482"/>
      <w:bookmarkStart w:id="2153" w:name="_Toc3557120"/>
      <w:bookmarkStart w:id="2154" w:name="_Toc24721932"/>
      <w:r w:rsidRPr="007055D9">
        <w:t xml:space="preserve">Figure </w:t>
      </w:r>
      <w:r w:rsidR="00406B64">
        <w:fldChar w:fldCharType="begin"/>
      </w:r>
      <w:r w:rsidR="00406B64">
        <w:instrText xml:space="preserve"> SEQ Figure \* ARABIC </w:instrText>
      </w:r>
      <w:r w:rsidR="00406B64">
        <w:fldChar w:fldCharType="separate"/>
      </w:r>
      <w:r w:rsidR="00824A09">
        <w:rPr>
          <w:noProof/>
        </w:rPr>
        <w:t>41</w:t>
      </w:r>
      <w:r w:rsidR="00406B64">
        <w:fldChar w:fldCharType="end"/>
      </w:r>
      <w:bookmarkStart w:id="2155" w:name="_Ref428965475"/>
      <w:bookmarkEnd w:id="2152"/>
      <w:r w:rsidRPr="007055D9">
        <w:t>: Weld Line Changing</w:t>
      </w:r>
      <w:r w:rsidRPr="007055D9">
        <w:rPr>
          <w:noProof/>
        </w:rPr>
        <w:t xml:space="preserve"> from Y-Joint to Overlap-Joint</w:t>
      </w:r>
      <w:bookmarkEnd w:id="2153"/>
      <w:bookmarkEnd w:id="2154"/>
      <w:bookmarkEnd w:id="2155"/>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6E102800" w:rsidR="003F601A" w:rsidRDefault="003F601A" w:rsidP="003F601A">
      <w:pPr>
        <w:pStyle w:val="Caption"/>
      </w:pPr>
      <w:bookmarkStart w:id="2156" w:name="_Toc3557121"/>
      <w:bookmarkStart w:id="2157" w:name="_Toc24721933"/>
      <w:r w:rsidRPr="00E24A0B">
        <w:t xml:space="preserve">Figure </w:t>
      </w:r>
      <w:r w:rsidRPr="00E24A0B">
        <w:fldChar w:fldCharType="begin"/>
      </w:r>
      <w:r w:rsidRPr="00E24A0B">
        <w:instrText xml:space="preserve"> SEQ Figure \* ARABIC </w:instrText>
      </w:r>
      <w:r w:rsidRPr="00E24A0B">
        <w:fldChar w:fldCharType="separate"/>
      </w:r>
      <w:r w:rsidR="00824A09">
        <w:rPr>
          <w:noProof/>
        </w:rPr>
        <w:t>42</w:t>
      </w:r>
      <w:r w:rsidRPr="00E24A0B">
        <w:fldChar w:fldCharType="end"/>
      </w:r>
      <w:r w:rsidRPr="00E24A0B">
        <w:t>: Longitudinal stiffener, top view</w:t>
      </w:r>
      <w:bookmarkEnd w:id="2156"/>
      <w:bookmarkEnd w:id="2157"/>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2158" w:name="_Toc288196463"/>
      <w:bookmarkStart w:id="2159" w:name="_Toc288200761"/>
      <w:bookmarkStart w:id="2160" w:name="_Toc338938907"/>
      <w:bookmarkStart w:id="2161" w:name="_Toc338939104"/>
      <w:bookmarkStart w:id="2162" w:name="_Toc3557004"/>
      <w:bookmarkStart w:id="2163" w:name="_Toc24967501"/>
      <w:bookmarkStart w:id="2164" w:name="_Toc288196487"/>
      <w:bookmarkStart w:id="2165" w:name="_Toc288200789"/>
      <w:bookmarkStart w:id="2166" w:name="_Toc338938910"/>
      <w:bookmarkStart w:id="2167" w:name="_Toc338939129"/>
      <w:r w:rsidRPr="007055D9">
        <w:t>Seam Weld</w:t>
      </w:r>
      <w:r w:rsidR="0006113C" w:rsidRPr="007055D9">
        <w:t xml:space="preserve"> Definition</w:t>
      </w:r>
      <w:bookmarkEnd w:id="2158"/>
      <w:bookmarkEnd w:id="2159"/>
      <w:bookmarkEnd w:id="2160"/>
      <w:bookmarkEnd w:id="2161"/>
      <w:r w:rsidR="0006113C" w:rsidRPr="007055D9">
        <w:t xml:space="preserve"> Overview</w:t>
      </w:r>
      <w:bookmarkEnd w:id="2162"/>
      <w:bookmarkEnd w:id="2163"/>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CDB898C" w:rsidR="0006113C" w:rsidRPr="00EB74AE" w:rsidRDefault="00EB74AE" w:rsidP="00EB74AE">
      <w:pPr>
        <w:pStyle w:val="Caption"/>
      </w:pPr>
      <w:bookmarkStart w:id="2168" w:name="_Toc3557122"/>
      <w:bookmarkStart w:id="2169" w:name="_Toc24721934"/>
      <w:r>
        <w:t xml:space="preserve">Figure </w:t>
      </w:r>
      <w:r>
        <w:fldChar w:fldCharType="begin"/>
      </w:r>
      <w:r>
        <w:instrText xml:space="preserve"> SEQ Figure \* ARABIC </w:instrText>
      </w:r>
      <w:r>
        <w:fldChar w:fldCharType="separate"/>
      </w:r>
      <w:r w:rsidR="00824A09">
        <w:rPr>
          <w:noProof/>
        </w:rPr>
        <w:t>43</w:t>
      </w:r>
      <w:r>
        <w:fldChar w:fldCharType="end"/>
      </w:r>
      <w:r w:rsidR="00AF3023" w:rsidRPr="00EB74AE">
        <w:t>: Seam weld types and attributes</w:t>
      </w:r>
      <w:bookmarkEnd w:id="2168"/>
      <w:bookmarkEnd w:id="2169"/>
    </w:p>
    <w:p w14:paraId="7F783786" w14:textId="77777777" w:rsidR="0006113C" w:rsidRPr="007055D9" w:rsidRDefault="0006113C" w:rsidP="0006113C">
      <w:pPr>
        <w:pStyle w:val="Heading3"/>
      </w:pPr>
      <w:bookmarkStart w:id="2170" w:name="_Toc3557005"/>
      <w:bookmarkStart w:id="2171" w:name="_Toc24967502"/>
      <w:r w:rsidRPr="007055D9">
        <w:lastRenderedPageBreak/>
        <w:t>Specific XML Realization</w:t>
      </w:r>
      <w:bookmarkEnd w:id="2170"/>
      <w:bookmarkEnd w:id="2171"/>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172" w:name="XMLStructureSeamWelds"/>
      <w:bookmarkEnd w:id="2172"/>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0D38C250" w:rsidR="002A57F0" w:rsidRPr="002A57F0" w:rsidRDefault="002A57F0" w:rsidP="002A57F0">
      <w:pPr>
        <w:pStyle w:val="Caption"/>
      </w:pPr>
      <w:bookmarkStart w:id="2173" w:name="_Toc3557123"/>
      <w:bookmarkStart w:id="2174" w:name="_Toc24721935"/>
      <w:r>
        <w:t xml:space="preserve">Figure </w:t>
      </w:r>
      <w:r>
        <w:fldChar w:fldCharType="begin"/>
      </w:r>
      <w:r>
        <w:instrText xml:space="preserve"> SEQ Figure \* ARABIC </w:instrText>
      </w:r>
      <w:r>
        <w:fldChar w:fldCharType="separate"/>
      </w:r>
      <w:r w:rsidR="00824A09">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2173"/>
      <w:bookmarkEnd w:id="2174"/>
    </w:p>
    <w:p w14:paraId="7AB87473" w14:textId="77777777" w:rsidR="00843EED" w:rsidRPr="007055D9" w:rsidRDefault="00843EED" w:rsidP="00843EED">
      <w:pPr>
        <w:pStyle w:val="Heading3"/>
        <w:tabs>
          <w:tab w:val="clear" w:pos="720"/>
        </w:tabs>
      </w:pPr>
      <w:bookmarkStart w:id="2175" w:name="_Toc3557006"/>
      <w:bookmarkStart w:id="2176" w:name="_Toc24967503"/>
      <w:r w:rsidRPr="007055D9">
        <w:t>Generic Seam Weld Definition</w:t>
      </w:r>
      <w:bookmarkEnd w:id="2164"/>
      <w:bookmarkEnd w:id="2165"/>
      <w:bookmarkEnd w:id="2166"/>
      <w:bookmarkEnd w:id="2167"/>
      <w:bookmarkEnd w:id="2175"/>
      <w:bookmarkEnd w:id="2176"/>
    </w:p>
    <w:p w14:paraId="1158557E" w14:textId="77777777" w:rsidR="008C58F6" w:rsidRPr="007055D9" w:rsidRDefault="008C58F6" w:rsidP="008C58F6">
      <w:pPr>
        <w:pStyle w:val="Heading4"/>
      </w:pPr>
      <w:bookmarkStart w:id="2177" w:name="_Toc3557007"/>
      <w:bookmarkStart w:id="2178" w:name="_Toc24967504"/>
      <w:r w:rsidRPr="007055D9">
        <w:t>Identification</w:t>
      </w:r>
      <w:bookmarkEnd w:id="2177"/>
      <w:bookmarkEnd w:id="2178"/>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558333AE" w:rsidR="00B350C5" w:rsidRDefault="00B350C5" w:rsidP="00B350C5">
      <w:pPr>
        <w:pStyle w:val="Caption"/>
        <w:spacing w:before="120"/>
      </w:pPr>
      <w:bookmarkStart w:id="2179" w:name="_Toc3566485"/>
      <w:bookmarkStart w:id="2180" w:name="_Toc24726706"/>
      <w:r>
        <w:t xml:space="preserve">Table </w:t>
      </w:r>
      <w:r>
        <w:fldChar w:fldCharType="begin"/>
      </w:r>
      <w:r>
        <w:instrText xml:space="preserve"> SEQ Table \* ARABIC </w:instrText>
      </w:r>
      <w:r>
        <w:fldChar w:fldCharType="separate"/>
      </w:r>
      <w:r w:rsidR="00251FF0">
        <w:rPr>
          <w:noProof/>
        </w:rPr>
        <w:t>78</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179"/>
      <w:bookmarkEnd w:id="2180"/>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2181" w:name="_Ref414571756"/>
      <w:bookmarkStart w:id="2182" w:name="_Toc3557008"/>
      <w:bookmarkStart w:id="2183" w:name="_Toc24967505"/>
      <w:r w:rsidRPr="007055D9">
        <w:lastRenderedPageBreak/>
        <w:t>Type</w:t>
      </w:r>
      <w:r w:rsidR="008C58F6" w:rsidRPr="007055D9">
        <w:t xml:space="preserve"> Specification</w:t>
      </w:r>
      <w:bookmarkEnd w:id="2181"/>
      <w:bookmarkEnd w:id="2182"/>
      <w:bookmarkEnd w:id="2183"/>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5627207" w:rsidR="004C0DD3" w:rsidRDefault="004C0DD3" w:rsidP="003E46C4">
      <w:pPr>
        <w:pStyle w:val="Caption"/>
        <w:spacing w:before="120"/>
      </w:pPr>
      <w:bookmarkStart w:id="2184" w:name="_Toc3566486"/>
      <w:bookmarkStart w:id="2185" w:name="_Toc24726707"/>
      <w:bookmarkStart w:id="2186" w:name="_Toc338939134"/>
      <w:bookmarkStart w:id="2187" w:name="_Toc288196488"/>
      <w:bookmarkStart w:id="2188" w:name="_Toc288200790"/>
      <w:bookmarkStart w:id="2189" w:name="_Toc338939130"/>
      <w:r>
        <w:t xml:space="preserve">Table </w:t>
      </w:r>
      <w:r w:rsidR="00D43112">
        <w:fldChar w:fldCharType="begin"/>
      </w:r>
      <w:r w:rsidR="00D43112">
        <w:instrText xml:space="preserve"> SEQ Table \* ARABIC </w:instrText>
      </w:r>
      <w:r w:rsidR="00D43112">
        <w:fldChar w:fldCharType="separate"/>
      </w:r>
      <w:r w:rsidR="00251FF0">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2184"/>
      <w:bookmarkEnd w:id="2185"/>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2186"/>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2190" w:name="_Toc288196490"/>
      <w:bookmarkStart w:id="2191" w:name="_Toc288200792"/>
      <w:bookmarkStart w:id="2192" w:name="_Toc338939132"/>
      <w:bookmarkStart w:id="2193" w:name="_Toc288196468"/>
      <w:bookmarkStart w:id="2194" w:name="_Toc288200771"/>
      <w:bookmarkStart w:id="2195" w:name="_Toc338938904"/>
      <w:bookmarkStart w:id="2196" w:name="_Toc338939100"/>
      <w:bookmarkEnd w:id="2187"/>
      <w:bookmarkEnd w:id="2188"/>
      <w:bookmarkEnd w:id="2189"/>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4CBD4BE3" w:rsidR="00FD441C" w:rsidRDefault="00FD441C" w:rsidP="003E46C4">
      <w:pPr>
        <w:pStyle w:val="Caption"/>
        <w:spacing w:before="120"/>
      </w:pPr>
      <w:bookmarkStart w:id="2197" w:name="_Toc3566487"/>
      <w:bookmarkStart w:id="2198" w:name="_Toc24726708"/>
      <w:r>
        <w:t xml:space="preserve">Table </w:t>
      </w:r>
      <w:r w:rsidR="00D43112">
        <w:fldChar w:fldCharType="begin"/>
      </w:r>
      <w:r w:rsidR="00D43112">
        <w:instrText xml:space="preserve"> SEQ Table \* ARABIC </w:instrText>
      </w:r>
      <w:r w:rsidR="00D43112">
        <w:fldChar w:fldCharType="separate"/>
      </w:r>
      <w:r w:rsidR="00251FF0">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197"/>
      <w:bookmarkEnd w:id="2198"/>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5151909" w:rsidR="006E6816" w:rsidRDefault="006E6816" w:rsidP="003E46C4">
      <w:pPr>
        <w:pStyle w:val="Caption"/>
        <w:spacing w:before="120"/>
      </w:pPr>
      <w:bookmarkStart w:id="2199" w:name="_Toc3566488"/>
      <w:bookmarkStart w:id="2200" w:name="_Toc24726709"/>
      <w:r>
        <w:t xml:space="preserve">Table </w:t>
      </w:r>
      <w:r w:rsidR="00D43112">
        <w:fldChar w:fldCharType="begin"/>
      </w:r>
      <w:r w:rsidR="00D43112">
        <w:instrText xml:space="preserve"> SEQ Table \* ARABIC </w:instrText>
      </w:r>
      <w:r w:rsidR="00D43112">
        <w:fldChar w:fldCharType="separate"/>
      </w:r>
      <w:r w:rsidR="00251FF0">
        <w:rPr>
          <w:noProof/>
        </w:rPr>
        <w:t>81</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199"/>
      <w:bookmarkEnd w:id="2200"/>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2201" w:name="_Toc288196493"/>
      <w:bookmarkStart w:id="2202"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2203" w:name="GenericSeamWeldWeldPosition"/>
      <w:bookmarkStart w:id="2204" w:name="GenericSeamWelParameters"/>
      <w:bookmarkStart w:id="2205" w:name="GenericSeamWeldSubType"/>
      <w:bookmarkStart w:id="2206" w:name="GenericSeamWeldWeldingPosition"/>
      <w:bookmarkStart w:id="2207" w:name="_Toc3557009"/>
      <w:bookmarkStart w:id="2208" w:name="_Toc24967506"/>
      <w:bookmarkStart w:id="2209" w:name="_Toc338938905"/>
      <w:bookmarkStart w:id="2210" w:name="_Toc338939101"/>
      <w:bookmarkStart w:id="2211" w:name="_Toc338939136"/>
      <w:bookmarkEnd w:id="2190"/>
      <w:bookmarkEnd w:id="2191"/>
      <w:bookmarkEnd w:id="2192"/>
      <w:bookmarkEnd w:id="2193"/>
      <w:bookmarkEnd w:id="2194"/>
      <w:bookmarkEnd w:id="2195"/>
      <w:bookmarkEnd w:id="2196"/>
      <w:bookmarkEnd w:id="2201"/>
      <w:bookmarkEnd w:id="2202"/>
      <w:bookmarkEnd w:id="2203"/>
      <w:bookmarkEnd w:id="2204"/>
      <w:bookmarkEnd w:id="2205"/>
      <w:bookmarkEnd w:id="2206"/>
      <w:r>
        <w:t>W</w:t>
      </w:r>
      <w:r w:rsidR="00433A07">
        <w:t>eld Position and Sheet Metal Parameters</w:t>
      </w:r>
      <w:bookmarkEnd w:id="2207"/>
      <w:bookmarkEnd w:id="2208"/>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656E3261" w:rsidR="00433A07" w:rsidRPr="007055D9" w:rsidRDefault="00433A07" w:rsidP="00433A07">
      <w:pPr>
        <w:pStyle w:val="Caption"/>
      </w:pPr>
      <w:bookmarkStart w:id="2212" w:name="_Ref397587838"/>
      <w:bookmarkStart w:id="2213" w:name="_Toc3557124"/>
      <w:bookmarkStart w:id="2214" w:name="_Toc24721936"/>
      <w:r w:rsidRPr="007055D9">
        <w:t xml:space="preserve">Figure </w:t>
      </w:r>
      <w:r w:rsidR="00406B64">
        <w:fldChar w:fldCharType="begin"/>
      </w:r>
      <w:r w:rsidR="00406B64">
        <w:instrText xml:space="preserve"> SEQ Figure \* ARABIC </w:instrText>
      </w:r>
      <w:r w:rsidR="00406B64">
        <w:fldChar w:fldCharType="separate"/>
      </w:r>
      <w:r w:rsidR="00824A09">
        <w:rPr>
          <w:noProof/>
        </w:rPr>
        <w:t>45</w:t>
      </w:r>
      <w:r w:rsidR="00406B64">
        <w:fldChar w:fldCharType="end"/>
      </w:r>
      <w:bookmarkEnd w:id="2212"/>
      <w:r w:rsidRPr="007055D9">
        <w:t xml:space="preserve">: Sheet Parameters vs. </w:t>
      </w:r>
      <w:r w:rsidRPr="007055D9">
        <w:rPr>
          <w:noProof/>
        </w:rPr>
        <w:t xml:space="preserve"> Weld Position Parameters</w:t>
      </w:r>
      <w:bookmarkEnd w:id="2213"/>
      <w:bookmarkEnd w:id="2214"/>
    </w:p>
    <w:p w14:paraId="7C8D9624" w14:textId="77777777" w:rsidR="000E5FC5" w:rsidRDefault="000E5FC5" w:rsidP="00433A07">
      <w:pPr>
        <w:pStyle w:val="Heading4"/>
        <w:numPr>
          <w:ilvl w:val="4"/>
          <w:numId w:val="1"/>
        </w:numPr>
        <w:ind w:left="1009" w:hanging="1009"/>
      </w:pPr>
      <w:bookmarkStart w:id="2215" w:name="_Toc3557010"/>
      <w:bookmarkStart w:id="2216" w:name="_Toc24967507"/>
      <w:bookmarkStart w:id="2217" w:name="_Ref397525982"/>
      <w:r w:rsidRPr="007055D9">
        <w:t>Parameters Assigned to a Specific Sheet of the Flange</w:t>
      </w:r>
      <w:bookmarkEnd w:id="2215"/>
      <w:bookmarkEnd w:id="2216"/>
      <w:r w:rsidRPr="007055D9">
        <w:t xml:space="preserve"> </w:t>
      </w:r>
      <w:bookmarkEnd w:id="2217"/>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4F8F9159" w:rsidR="00825ABB" w:rsidRDefault="00825ABB" w:rsidP="0035512A">
      <w:pPr>
        <w:pStyle w:val="Caption"/>
        <w:spacing w:before="120"/>
      </w:pPr>
      <w:bookmarkStart w:id="2218" w:name="_Toc3566489"/>
      <w:bookmarkStart w:id="2219" w:name="_Toc24726710"/>
      <w:r>
        <w:t xml:space="preserve">Table </w:t>
      </w:r>
      <w:r w:rsidR="00D43112">
        <w:fldChar w:fldCharType="begin"/>
      </w:r>
      <w:r w:rsidR="00D43112">
        <w:instrText xml:space="preserve"> SEQ Table \* ARABIC </w:instrText>
      </w:r>
      <w:r w:rsidR="00D43112">
        <w:fldChar w:fldCharType="separate"/>
      </w:r>
      <w:r w:rsidR="00251FF0">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2218"/>
      <w:bookmarkEnd w:id="2219"/>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2220" w:name="_Welding_Position"/>
      <w:bookmarkStart w:id="2221" w:name="_Ref397524978"/>
      <w:bookmarkStart w:id="2222" w:name="_Toc3557011"/>
      <w:bookmarkStart w:id="2223" w:name="_Toc24967508"/>
      <w:bookmarkEnd w:id="2220"/>
      <w:r w:rsidRPr="007055D9">
        <w:t>Welding Position</w:t>
      </w:r>
      <w:bookmarkEnd w:id="2209"/>
      <w:bookmarkEnd w:id="2210"/>
      <w:bookmarkEnd w:id="2221"/>
      <w:bookmarkEnd w:id="2222"/>
      <w:bookmarkEnd w:id="2223"/>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2224"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51C7E291" w:rsidR="008A051D" w:rsidRPr="007055D9" w:rsidRDefault="008A051D" w:rsidP="008A051D">
      <w:pPr>
        <w:pStyle w:val="Caption"/>
      </w:pPr>
      <w:bookmarkStart w:id="2225" w:name="_Ref397529286"/>
      <w:bookmarkStart w:id="2226" w:name="_Toc3557125"/>
      <w:bookmarkStart w:id="2227" w:name="_Toc24721937"/>
      <w:r w:rsidRPr="007055D9">
        <w:t xml:space="preserve">Figure </w:t>
      </w:r>
      <w:bookmarkStart w:id="2228" w:name="Figure10"/>
      <w:r w:rsidR="00406B64">
        <w:fldChar w:fldCharType="begin"/>
      </w:r>
      <w:r w:rsidR="00406B64">
        <w:instrText xml:space="preserve"> SEQ Figure \* ARABIC </w:instrText>
      </w:r>
      <w:r w:rsidR="00406B64">
        <w:fldChar w:fldCharType="separate"/>
      </w:r>
      <w:r w:rsidR="00824A09">
        <w:rPr>
          <w:noProof/>
        </w:rPr>
        <w:t>46</w:t>
      </w:r>
      <w:r w:rsidR="00406B64">
        <w:fldChar w:fldCharType="end"/>
      </w:r>
      <w:bookmarkEnd w:id="2225"/>
      <w:bookmarkEnd w:id="2228"/>
      <w:r w:rsidRPr="007055D9">
        <w:t>: Welding Position of a Y-Joint</w:t>
      </w:r>
      <w:bookmarkEnd w:id="2226"/>
      <w:bookmarkEnd w:id="2227"/>
    </w:p>
    <w:p w14:paraId="7D4C2DF5" w14:textId="77777777" w:rsidR="00B540EB" w:rsidRPr="007055D9" w:rsidRDefault="00B540EB" w:rsidP="00B540EB">
      <w:pPr>
        <w:pStyle w:val="Heading5"/>
      </w:pPr>
      <w:r w:rsidRPr="007055D9">
        <w:t>Primary and Secondary Sides</w:t>
      </w:r>
      <w:bookmarkEnd w:id="2224"/>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2229" w:name="_Toc288196495"/>
      <w:bookmarkStart w:id="2230" w:name="_Toc288200797"/>
      <w:bookmarkStart w:id="2231" w:name="_Toc338939138"/>
      <w:bookmarkEnd w:id="2211"/>
      <w:r w:rsidRPr="007055D9">
        <w:t xml:space="preserve">Element </w:t>
      </w:r>
      <w:r w:rsidR="00194316">
        <w:t>"</w:t>
      </w:r>
      <w:r w:rsidRPr="007055D9">
        <w:t>weld_position</w:t>
      </w:r>
      <w:bookmarkEnd w:id="2229"/>
      <w:bookmarkEnd w:id="2230"/>
      <w:bookmarkEnd w:id="2231"/>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C4BA957" w:rsidR="00365CBF" w:rsidRPr="007055D9" w:rsidRDefault="00DE3902" w:rsidP="008F3D94">
      <w:pPr>
        <w:pStyle w:val="Caption"/>
        <w:spacing w:before="120"/>
      </w:pPr>
      <w:bookmarkStart w:id="2232" w:name="_Toc3566490"/>
      <w:bookmarkStart w:id="2233" w:name="_Toc24726711"/>
      <w:r>
        <w:t xml:space="preserve">Table </w:t>
      </w:r>
      <w:r w:rsidR="00D43112">
        <w:fldChar w:fldCharType="begin"/>
      </w:r>
      <w:r w:rsidR="00D43112">
        <w:instrText xml:space="preserve"> SEQ Table \* ARABIC </w:instrText>
      </w:r>
      <w:r w:rsidR="00D43112">
        <w:fldChar w:fldCharType="separate"/>
      </w:r>
      <w:r w:rsidR="00251FF0">
        <w:rPr>
          <w:noProof/>
        </w:rPr>
        <w:t>83</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2232"/>
      <w:bookmarkEnd w:id="2233"/>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2234"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234"/>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DAC788C" w:rsidR="005D0B6D" w:rsidRPr="007055D9" w:rsidRDefault="005D0B6D" w:rsidP="005D0B6D">
      <w:pPr>
        <w:pStyle w:val="Caption"/>
      </w:pPr>
      <w:bookmarkStart w:id="2235" w:name="_Ref397529572"/>
      <w:bookmarkStart w:id="2236" w:name="Figure11"/>
      <w:bookmarkStart w:id="2237" w:name="_Toc3557126"/>
      <w:bookmarkStart w:id="2238" w:name="_Toc24721938"/>
      <w:r>
        <w:t xml:space="preserve">Figure </w:t>
      </w:r>
      <w:r w:rsidR="00406B64">
        <w:fldChar w:fldCharType="begin"/>
      </w:r>
      <w:r w:rsidR="00406B64">
        <w:instrText xml:space="preserve"> SEQ Figure \* ARABIC </w:instrText>
      </w:r>
      <w:r w:rsidR="00406B64">
        <w:fldChar w:fldCharType="separate"/>
      </w:r>
      <w:r w:rsidR="00824A09">
        <w:rPr>
          <w:noProof/>
        </w:rPr>
        <w:t>47</w:t>
      </w:r>
      <w:r w:rsidR="00406B64">
        <w:fldChar w:fldCharType="end"/>
      </w:r>
      <w:bookmarkEnd w:id="2235"/>
      <w:bookmarkEnd w:id="2236"/>
      <w:r w:rsidRPr="007055D9">
        <w:t xml:space="preserve">: Welding Position </w:t>
      </w:r>
      <w:r>
        <w:t>vector direction and length</w:t>
      </w:r>
      <w:bookmarkEnd w:id="2237"/>
      <w:bookmarkEnd w:id="2238"/>
    </w:p>
    <w:p w14:paraId="39D4E066" w14:textId="088F097E" w:rsidR="00B540EB" w:rsidRPr="007055D9" w:rsidRDefault="00B540EB" w:rsidP="004F2F09">
      <w:pPr>
        <w:pStyle w:val="Heading5"/>
        <w:keepNext/>
      </w:pPr>
      <w:bookmarkStart w:id="2239" w:name="_Toc338939140"/>
      <w:bookmarkStart w:id="2240" w:name="_Toc338939137"/>
      <w:bookmarkStart w:id="2241" w:name="_Toc338938906"/>
      <w:bookmarkStart w:id="2242" w:name="_Toc338939103"/>
      <w:r w:rsidRPr="007055D9">
        <w:t xml:space="preserve">Attribute </w:t>
      </w:r>
      <w:r w:rsidR="00194316">
        <w:t>"</w:t>
      </w:r>
      <w:r w:rsidRPr="007055D9">
        <w:t>reference</w:t>
      </w:r>
      <w:bookmarkEnd w:id="2239"/>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Heading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Heading5"/>
        <w:keepNext/>
        <w:keepLines/>
        <w:rPr>
          <w:del w:id="2243" w:author="m.kalaitzaki" w:date="2019-02-11T17:00:00Z"/>
          <w:lang w:val="en-US"/>
        </w:rPr>
      </w:pPr>
      <w:commentRangeStart w:id="2244"/>
      <w:commentRangeStart w:id="2245"/>
      <w:del w:id="2246" w:author="m.kalaitzaki" w:date="2019-02-11T17:00:00Z">
        <w:r w:rsidRPr="007055D9" w:rsidDel="00DA21CA">
          <w:lastRenderedPageBreak/>
          <w:delText xml:space="preserve">Section </w:delText>
        </w:r>
      </w:del>
      <w:del w:id="2247" w:author="nick" w:date="2019-11-24T12:20:00Z">
        <w:r w:rsidRPr="007055D9" w:rsidDel="00194316">
          <w:delText>“</w:delText>
        </w:r>
      </w:del>
      <w:del w:id="2248" w:author="m.kalaitzaki" w:date="2019-02-11T17:00:00Z">
        <w:r w:rsidRPr="007055D9" w:rsidDel="00DA21CA">
          <w:delText>Laser</w:delText>
        </w:r>
      </w:del>
      <w:del w:id="2249" w:author="nick" w:date="2019-11-24T12:20:00Z">
        <w:r w:rsidRPr="007055D9" w:rsidDel="00194316">
          <w:delText>”</w:delText>
        </w:r>
      </w:del>
    </w:p>
    <w:p w14:paraId="7FB5D31F" w14:textId="73B21F8A" w:rsidR="00456F63" w:rsidDel="00DA21CA" w:rsidRDefault="00456F63" w:rsidP="004F2F09">
      <w:pPr>
        <w:keepLines/>
        <w:jc w:val="both"/>
        <w:rPr>
          <w:del w:id="2250" w:author="m.kalaitzaki" w:date="2019-02-11T17:00:00Z"/>
        </w:rPr>
      </w:pPr>
      <w:del w:id="2251" w:author="m.kalaitzaki" w:date="2019-02-11T17:00:00Z">
        <w:r w:rsidRPr="007055D9" w:rsidDel="00DA21CA">
          <w:delText xml:space="preserve">The section </w:delText>
        </w:r>
      </w:del>
      <w:del w:id="2252" w:author="nick" w:date="2019-11-24T12:20:00Z">
        <w:r w:rsidRPr="007055D9" w:rsidDel="00194316">
          <w:delText>“</w:delText>
        </w:r>
      </w:del>
      <w:del w:id="2253" w:author="m.kalaitzaki" w:date="2019-02-11T17:00:00Z">
        <w:r w:rsidRPr="007055D9" w:rsidDel="00DA21CA">
          <w:delText>Laser</w:delText>
        </w:r>
      </w:del>
      <w:del w:id="2254" w:author="nick" w:date="2019-11-24T12:20:00Z">
        <w:r w:rsidRPr="007055D9" w:rsidDel="00194316">
          <w:delText>”</w:delText>
        </w:r>
      </w:del>
      <w:del w:id="2255"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2244"/>
      <w:r w:rsidR="00DA21CA">
        <w:rPr>
          <w:rStyle w:val="CommentReference"/>
          <w:lang w:eastAsia="x-none"/>
        </w:rPr>
        <w:commentReference w:id="2244"/>
      </w:r>
      <w:commentRangeEnd w:id="2245"/>
      <w:r w:rsidR="00FD41F4">
        <w:rPr>
          <w:rStyle w:val="CommentReference"/>
          <w:lang w:eastAsia="x-none"/>
        </w:rPr>
        <w:commentReference w:id="2245"/>
      </w:r>
    </w:p>
    <w:p w14:paraId="7D715620" w14:textId="6FC777E6" w:rsidR="00FA783D" w:rsidRPr="007055D9" w:rsidRDefault="00FA783D" w:rsidP="004F2F09">
      <w:pPr>
        <w:pStyle w:val="Heading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057F2608" w:rsidR="00926DE7" w:rsidRDefault="00926DE7" w:rsidP="008F3D94">
      <w:pPr>
        <w:pStyle w:val="Caption"/>
        <w:spacing w:before="120"/>
      </w:pPr>
      <w:bookmarkStart w:id="2256" w:name="_Toc3566491"/>
      <w:bookmarkStart w:id="2257" w:name="_Toc24726712"/>
      <w:bookmarkStart w:id="2258" w:name="_Toc338939148"/>
      <w:bookmarkStart w:id="2259" w:name="_Toc288196499"/>
      <w:bookmarkStart w:id="2260" w:name="_Toc288200801"/>
      <w:bookmarkEnd w:id="2240"/>
      <w:bookmarkEnd w:id="2241"/>
      <w:bookmarkEnd w:id="2242"/>
      <w:r>
        <w:t xml:space="preserve">Table </w:t>
      </w:r>
      <w:r w:rsidR="00D43112">
        <w:fldChar w:fldCharType="begin"/>
      </w:r>
      <w:r w:rsidR="00D43112">
        <w:instrText xml:space="preserve"> SEQ Table \* ARABIC </w:instrText>
      </w:r>
      <w:r w:rsidR="00D43112">
        <w:fldChar w:fldCharType="separate"/>
      </w:r>
      <w:r w:rsidR="00251FF0">
        <w:rPr>
          <w:noProof/>
        </w:rPr>
        <w:t>84</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2256"/>
      <w:bookmarkEnd w:id="2257"/>
      <w:r w:rsidR="00194316">
        <w:t>"</w:t>
      </w:r>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2258"/>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2261" w:name="_Toc338939149"/>
      <w:r w:rsidRPr="007055D9">
        <w:lastRenderedPageBreak/>
        <w:t xml:space="preserve">Attribute </w:t>
      </w:r>
      <w:r w:rsidR="00194316">
        <w:t>"</w:t>
      </w:r>
      <w:r w:rsidRPr="007055D9">
        <w:t>penetration</w:t>
      </w:r>
      <w:bookmarkEnd w:id="2259"/>
      <w:bookmarkEnd w:id="2260"/>
      <w:bookmarkEnd w:id="2261"/>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2262" w:name="ModelizationWeldDefinition"/>
      <w:bookmarkStart w:id="2263" w:name="WeldDefinition"/>
      <w:bookmarkStart w:id="2264" w:name="WeldDefinitionButtWeld"/>
      <w:bookmarkStart w:id="2265" w:name="_Toc288200762"/>
      <w:bookmarkStart w:id="2266" w:name="_Toc338939106"/>
      <w:bookmarkStart w:id="2267" w:name="_Toc3557012"/>
      <w:bookmarkStart w:id="2268" w:name="_Toc24967509"/>
      <w:bookmarkStart w:id="2269" w:name="_Toc288196464"/>
      <w:bookmarkEnd w:id="2262"/>
      <w:bookmarkEnd w:id="2263"/>
      <w:bookmarkEnd w:id="2264"/>
      <w:r w:rsidRPr="007055D9">
        <w:t xml:space="preserve">Butt </w:t>
      </w:r>
      <w:bookmarkEnd w:id="2265"/>
      <w:r w:rsidR="003663AA" w:rsidRPr="007055D9">
        <w:t>Joint</w:t>
      </w:r>
      <w:bookmarkEnd w:id="2266"/>
      <w:bookmarkEnd w:id="2267"/>
      <w:bookmarkEnd w:id="2268"/>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2270" w:name="_Toc3557013"/>
      <w:bookmarkStart w:id="2271" w:name="_Toc24967510"/>
      <w:r w:rsidRPr="00654684">
        <w:rPr>
          <w:sz w:val="24"/>
        </w:rPr>
        <w:t xml:space="preserve">Sheet </w:t>
      </w:r>
      <w:r w:rsidR="00255787" w:rsidRPr="00654684">
        <w:rPr>
          <w:sz w:val="24"/>
        </w:rPr>
        <w:t>Parameters</w:t>
      </w:r>
      <w:bookmarkEnd w:id="2270"/>
      <w:bookmarkEnd w:id="2271"/>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428E4852" w:rsidR="009B3707" w:rsidRPr="00362FDC" w:rsidRDefault="009B3707" w:rsidP="008F3D94">
                            <w:pPr>
                              <w:pStyle w:val="Caption"/>
                              <w:rPr>
                                <w:noProof/>
                                <w:szCs w:val="24"/>
                              </w:rPr>
                            </w:pPr>
                            <w:bookmarkStart w:id="2272" w:name="_Toc3557127"/>
                            <w:bookmarkStart w:id="2273" w:name="_Toc2472193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272"/>
                            <w:bookmarkEnd w:id="2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5" o:spid="_x0000_s1027"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" stroked="f">
                <v:textbox style="mso-fit-shape-to-text:t" inset="0,0,0,0">
                  <w:txbxContent>
                    <w:p w14:paraId="2F8634F4" w14:textId="428E4852" w:rsidR="009B3707" w:rsidRPr="00362FDC" w:rsidRDefault="009B3707" w:rsidP="008F3D94">
                      <w:pPr>
                        <w:pStyle w:val="Caption"/>
                        <w:rPr>
                          <w:noProof/>
                          <w:szCs w:val="24"/>
                        </w:rPr>
                      </w:pPr>
                      <w:bookmarkStart w:id="2274" w:name="_Toc3557127"/>
                      <w:bookmarkStart w:id="2275" w:name="_Toc2472193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274"/>
                      <w:bookmarkEnd w:id="2275"/>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2276" w:name="_Toc3557014"/>
      <w:bookmarkStart w:id="2277" w:name="_Toc24967511"/>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2276"/>
      <w:bookmarkEnd w:id="227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67793991" w:rsidR="009B3707" w:rsidRPr="006C6D3C" w:rsidRDefault="009B3707" w:rsidP="008F3D94">
                            <w:pPr>
                              <w:pStyle w:val="Caption"/>
                              <w:rPr>
                                <w:noProof/>
                                <w:szCs w:val="24"/>
                              </w:rPr>
                            </w:pPr>
                            <w:bookmarkStart w:id="2278" w:name="_Toc3557128"/>
                            <w:bookmarkStart w:id="2279" w:name="_Toc2472194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278"/>
                            <w:bookmarkEnd w:id="2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8"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0l3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PT9DxwcoL0QEQj9M3smNpupb4cOzQJoeapA2IjzRURloCw5Xi7Ma8Mff&#10;/DGfRKUoZy1NY8H995NAxZn5aknuOLqDgYNxGAx7atZAfU9o15xMJj3AYAazQmheaFFWsQqFhJVU&#10;q+BhMNeh3wlaNKlWq5REA+pE2NqdkxF6YHnfvQh0V40CSfsIw5yK/I1UfW4Sy61OgXhPOkZeexZJ&#10;/3ih4U6TcF3EuD2/3lPW69/F8icA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GH3SXc1AgAAdgQAAA4AAAAAAAAAAAAA&#10;AAAALgIAAGRycy9lMm9Eb2MueG1sUEsBAi0AFAAGAAgAAAAhAMcwQ+vfAAAACQEAAA8AAAAAAAAA&#10;AAAAAAAAjwQAAGRycy9kb3ducmV2LnhtbFBLBQYAAAAABAAEAPMAAACbBQAAAAA=&#10;" stroked="f">
                <v:textbox style="mso-fit-shape-to-text:t" inset="0,0,0,0">
                  <w:txbxContent>
                    <w:p w14:paraId="009A8CFE" w14:textId="67793991" w:rsidR="009B3707" w:rsidRPr="006C6D3C" w:rsidRDefault="009B3707" w:rsidP="008F3D94">
                      <w:pPr>
                        <w:pStyle w:val="Caption"/>
                        <w:rPr>
                          <w:noProof/>
                          <w:szCs w:val="24"/>
                        </w:rPr>
                      </w:pPr>
                      <w:bookmarkStart w:id="2280" w:name="_Toc3557128"/>
                      <w:bookmarkStart w:id="2281" w:name="_Toc2472194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280"/>
                      <w:bookmarkEnd w:id="2281"/>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073C0623" w:rsidR="008F3D94" w:rsidRDefault="008F3D94" w:rsidP="008F3D94">
      <w:pPr>
        <w:pStyle w:val="Caption"/>
        <w:spacing w:before="120"/>
      </w:pPr>
      <w:bookmarkStart w:id="2282" w:name="_Toc3566492"/>
      <w:bookmarkStart w:id="2283" w:name="_Toc24726713"/>
      <w:r>
        <w:t xml:space="preserve">Table </w:t>
      </w:r>
      <w:r>
        <w:fldChar w:fldCharType="begin"/>
      </w:r>
      <w:r>
        <w:instrText xml:space="preserve"> SEQ Table \* ARABIC </w:instrText>
      </w:r>
      <w:r>
        <w:fldChar w:fldCharType="separate"/>
      </w:r>
      <w:r w:rsidR="00251FF0">
        <w:rPr>
          <w:noProof/>
        </w:rPr>
        <w:t>85</w:t>
      </w:r>
      <w:r>
        <w:fldChar w:fldCharType="end"/>
      </w:r>
      <w:r>
        <w:t>: Parameters of Butt Joint Weld</w:t>
      </w:r>
      <w:bookmarkEnd w:id="2282"/>
      <w:bookmarkEnd w:id="2283"/>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2284" w:name="_Toc338939151"/>
      <w:bookmarkStart w:id="2285" w:name="_Toc3557015"/>
      <w:bookmarkStart w:id="2286" w:name="_Toc24967512"/>
      <w:r w:rsidRPr="007055D9">
        <w:t>Attributes</w:t>
      </w:r>
      <w:bookmarkEnd w:id="2284"/>
      <w:bookmarkEnd w:id="2285"/>
      <w:bookmarkEnd w:id="2286"/>
    </w:p>
    <w:p w14:paraId="2F9463C1" w14:textId="2C2DBF78" w:rsidR="0006113C" w:rsidRPr="007055D9" w:rsidRDefault="00850045" w:rsidP="0006113C">
      <w:pPr>
        <w:pStyle w:val="Heading5"/>
      </w:pPr>
      <w:bookmarkStart w:id="2287" w:name="_Toc338939153"/>
      <w:r w:rsidRPr="007055D9">
        <w:t xml:space="preserve">Attribute </w:t>
      </w:r>
      <w:r w:rsidR="00194316">
        <w:t>"</w:t>
      </w:r>
      <w:r w:rsidRPr="007055D9">
        <w:t>b</w:t>
      </w:r>
      <w:r w:rsidR="0006113C" w:rsidRPr="007055D9">
        <w:t>ase</w:t>
      </w:r>
      <w:bookmarkEnd w:id="2287"/>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2288" w:name="_Toc338939154"/>
      <w:r w:rsidRPr="007055D9">
        <w:t xml:space="preserve">Attribute </w:t>
      </w:r>
      <w:r w:rsidR="00194316">
        <w:t>"</w:t>
      </w:r>
      <w:r w:rsidRPr="007055D9">
        <w:t>t</w:t>
      </w:r>
      <w:r w:rsidR="0006113C" w:rsidRPr="007055D9">
        <w:t>echnology</w:t>
      </w:r>
      <w:bookmarkEnd w:id="2288"/>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21564228" w:rsidR="0006113C" w:rsidRPr="007055D9" w:rsidRDefault="0006113C" w:rsidP="0006113C">
      <w:pPr>
        <w:pStyle w:val="Heading4"/>
      </w:pPr>
      <w:bookmarkStart w:id="2289" w:name="_Toc288196505"/>
      <w:bookmarkStart w:id="2290" w:name="_Toc288200807"/>
      <w:bookmarkStart w:id="2291" w:name="_Toc338939155"/>
      <w:bookmarkStart w:id="2292" w:name="_Toc3557016"/>
      <w:bookmarkStart w:id="2293" w:name="_Toc24967513"/>
      <w:r w:rsidRPr="007055D9">
        <w:t xml:space="preserve">Element </w:t>
      </w:r>
      <w:r w:rsidR="00194316">
        <w:t>"</w:t>
      </w:r>
      <w:r w:rsidRPr="007055D9">
        <w:t>weld_position</w:t>
      </w:r>
      <w:bookmarkEnd w:id="2289"/>
      <w:bookmarkEnd w:id="2290"/>
      <w:bookmarkEnd w:id="2291"/>
      <w:bookmarkEnd w:id="2292"/>
      <w:bookmarkEnd w:id="2293"/>
      <w:r w:rsidR="00194316">
        <w:t>"</w:t>
      </w:r>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24C421C4" w:rsidR="00345A9D" w:rsidRDefault="00345A9D" w:rsidP="008F3D94">
      <w:pPr>
        <w:pStyle w:val="Caption"/>
        <w:spacing w:before="120"/>
      </w:pPr>
      <w:bookmarkStart w:id="2294" w:name="_Toc3566493"/>
      <w:bookmarkStart w:id="2295" w:name="_Toc24726714"/>
      <w:bookmarkStart w:id="2296" w:name="_Toc288196507"/>
      <w:bookmarkStart w:id="2297" w:name="_Toc288200809"/>
      <w:bookmarkStart w:id="2298" w:name="_Toc338939157"/>
      <w:r>
        <w:t xml:space="preserve">Table </w:t>
      </w:r>
      <w:r w:rsidR="00D43112">
        <w:fldChar w:fldCharType="begin"/>
      </w:r>
      <w:r w:rsidR="00D43112">
        <w:instrText xml:space="preserve"> SEQ Table \* ARABIC </w:instrText>
      </w:r>
      <w:r w:rsidR="00D43112">
        <w:fldChar w:fldCharType="separate"/>
      </w:r>
      <w:r w:rsidR="00BD29C4">
        <w:rPr>
          <w:noProof/>
        </w:rPr>
        <w:t>86</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2294"/>
      <w:bookmarkEnd w:id="2295"/>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2296"/>
      <w:bookmarkEnd w:id="2297"/>
      <w:bookmarkEnd w:id="2298"/>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2299" w:name="_Toc338939158"/>
      <w:r w:rsidRPr="007055D9">
        <w:t xml:space="preserve">Attribute </w:t>
      </w:r>
      <w:r w:rsidR="00194316">
        <w:t>"</w:t>
      </w:r>
      <w:r w:rsidRPr="007055D9">
        <w:t>width</w:t>
      </w:r>
      <w:bookmarkEnd w:id="2299"/>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2300" w:name="_Toc338939159"/>
      <w:r w:rsidRPr="007055D9">
        <w:t xml:space="preserve">Attribute </w:t>
      </w:r>
      <w:r w:rsidR="00194316">
        <w:t>"</w:t>
      </w:r>
      <w:r w:rsidRPr="007055D9">
        <w:t>filler</w:t>
      </w:r>
      <w:bookmarkEnd w:id="2300"/>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w:t>
      </w:r>
      <w:r w:rsidR="00194316">
        <w:rPr>
          <w:b/>
          <w:i/>
          <w:color w:val="0070C0"/>
        </w:rPr>
        <w:t>"</w:t>
      </w:r>
      <w:r w:rsidR="00581520" w:rsidRPr="00581520">
        <w:rPr>
          <w:b/>
          <w:i/>
          <w:color w:val="0070C0"/>
        </w:rPr>
        <w:t>0.2</w:t>
      </w:r>
      <w:r w:rsidR="00194316">
        <w:rPr>
          <w:b/>
          <w:i/>
          <w:color w:val="0070C0"/>
        </w:rPr>
        <w:t>"</w:t>
      </w:r>
      <w:r w:rsidR="00581520" w:rsidRPr="00581520">
        <w:rPr>
          <w:b/>
          <w:i/>
          <w:color w:val="0070C0"/>
        </w:rPr>
        <w:t xml:space="preserve"> x=</w:t>
      </w:r>
      <w:r w:rsidR="00194316">
        <w:rPr>
          <w:b/>
          <w:i/>
          <w:color w:val="0070C0"/>
        </w:rPr>
        <w:t>"</w:t>
      </w:r>
      <w:r w:rsidR="00581520" w:rsidRPr="00581520">
        <w:rPr>
          <w:b/>
          <w:i/>
          <w:color w:val="0070C0"/>
        </w:rPr>
        <w:t>1</w:t>
      </w:r>
      <w:r w:rsidR="00194316">
        <w:rPr>
          <w:b/>
          <w:i/>
          <w:color w:val="0070C0"/>
        </w:rPr>
        <w:t>"</w:t>
      </w:r>
      <w:r w:rsidR="00581520" w:rsidRPr="00581520">
        <w:rPr>
          <w:b/>
          <w:i/>
          <w:color w:val="0070C0"/>
        </w:rPr>
        <w:t xml:space="preserve"> y=</w:t>
      </w:r>
      <w:r w:rsidR="00194316">
        <w:rPr>
          <w:b/>
          <w:i/>
          <w:color w:val="0070C0"/>
        </w:rPr>
        <w:t>"</w:t>
      </w:r>
      <w:r w:rsidR="00581520" w:rsidRPr="00581520">
        <w:rPr>
          <w:b/>
          <w:i/>
          <w:color w:val="0070C0"/>
        </w:rPr>
        <w:t>0</w:t>
      </w:r>
      <w:r w:rsidR="00194316">
        <w:rPr>
          <w:b/>
          <w:i/>
          <w:color w:val="0070C0"/>
        </w:rPr>
        <w:t>"</w:t>
      </w:r>
      <w:r w:rsidR="00581520" w:rsidRPr="00581520">
        <w:rPr>
          <w:b/>
          <w:i/>
          <w:color w:val="0070C0"/>
        </w:rPr>
        <w:t xml:space="preserve"> z=</w:t>
      </w:r>
      <w:r w:rsidR="00194316">
        <w:rPr>
          <w:b/>
          <w:i/>
          <w:color w:val="0070C0"/>
        </w:rPr>
        <w:t>"</w:t>
      </w:r>
      <w:r w:rsidR="00581520" w:rsidRPr="00581520">
        <w:rPr>
          <w:b/>
          <w:i/>
          <w:color w:val="0070C0"/>
        </w:rPr>
        <w:t>1</w:t>
      </w:r>
      <w:r w:rsidR="00194316">
        <w:rPr>
          <w:b/>
          <w:i/>
          <w:color w:val="0070C0"/>
        </w:rPr>
        <w:t>"</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301" w:name="WeldDefinitionCornerWeld"/>
      <w:bookmarkStart w:id="2302" w:name="_Toc288200763"/>
      <w:bookmarkStart w:id="2303" w:name="_Toc338939107"/>
      <w:bookmarkEnd w:id="2301"/>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w:t>
      </w:r>
      <w:r w:rsidR="00194316">
        <w:rPr>
          <w:b/>
          <w:i/>
          <w:color w:val="0070C0"/>
        </w:rPr>
        <w:t>"</w:t>
      </w:r>
      <w:r>
        <w:rPr>
          <w:b/>
          <w:i/>
          <w:color w:val="0070C0"/>
        </w:rPr>
        <w:t>0.2</w:t>
      </w:r>
      <w:r w:rsidR="00194316">
        <w:rPr>
          <w:b/>
          <w:i/>
          <w:color w:val="0070C0"/>
        </w:rPr>
        <w:t>"</w:t>
      </w:r>
      <w:r>
        <w:rPr>
          <w:b/>
          <w:i/>
          <w:color w:val="0070C0"/>
        </w:rPr>
        <w:t xml:space="preserve"> x=</w:t>
      </w:r>
      <w:r w:rsidR="00194316">
        <w:rPr>
          <w:b/>
          <w:i/>
          <w:color w:val="0070C0"/>
        </w:rPr>
        <w:t>"</w:t>
      </w:r>
      <w:r>
        <w:rPr>
          <w:b/>
          <w:i/>
          <w:color w:val="0070C0"/>
        </w:rPr>
        <w:t>1</w:t>
      </w:r>
      <w:r w:rsidR="00194316">
        <w:rPr>
          <w:b/>
          <w:i/>
          <w:color w:val="0070C0"/>
        </w:rPr>
        <w:t>"</w:t>
      </w:r>
      <w:r>
        <w:rPr>
          <w:b/>
          <w:i/>
          <w:color w:val="0070C0"/>
        </w:rPr>
        <w:t xml:space="preserve"> y=</w:t>
      </w:r>
      <w:r w:rsidR="00194316">
        <w:rPr>
          <w:b/>
          <w:i/>
          <w:color w:val="0070C0"/>
        </w:rPr>
        <w:t>"</w:t>
      </w:r>
      <w:r>
        <w:rPr>
          <w:b/>
          <w:i/>
          <w:color w:val="0070C0"/>
        </w:rPr>
        <w:t>0</w:t>
      </w:r>
      <w:r w:rsidR="00194316">
        <w:rPr>
          <w:b/>
          <w:i/>
          <w:color w:val="0070C0"/>
        </w:rPr>
        <w:t>"</w:t>
      </w:r>
      <w:r>
        <w:rPr>
          <w:b/>
          <w:i/>
          <w:color w:val="0070C0"/>
        </w:rPr>
        <w:t xml:space="preserve"> z=</w:t>
      </w:r>
      <w:r w:rsidR="00194316">
        <w:rPr>
          <w:b/>
          <w:i/>
          <w:color w:val="0070C0"/>
        </w:rPr>
        <w:t>"</w:t>
      </w:r>
      <w:r>
        <w:rPr>
          <w:b/>
          <w:i/>
          <w:color w:val="0070C0"/>
        </w:rPr>
        <w:t>1</w:t>
      </w:r>
      <w:r w:rsidR="00194316">
        <w:rPr>
          <w:b/>
          <w:i/>
          <w:color w:val="0070C0"/>
        </w:rPr>
        <w:t>"</w:t>
      </w:r>
    </w:p>
    <w:p w14:paraId="6B0B2486" w14:textId="0E1EF6E1" w:rsidR="00581520" w:rsidRPr="00B05B76" w:rsidRDefault="00581520" w:rsidP="008F3D94">
      <w:pPr>
        <w:pStyle w:val="XMLCode"/>
        <w:keepNext/>
        <w:keepLines/>
        <w:rPr>
          <w:b/>
          <w:color w:val="0070C0"/>
        </w:rPr>
      </w:pPr>
      <w:r>
        <w:rPr>
          <w:b/>
          <w:i/>
          <w:color w:val="0070C0"/>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2304" w:name="_Toc414263397"/>
      <w:bookmarkStart w:id="2305" w:name="_Toc3557017"/>
      <w:bookmarkStart w:id="2306" w:name="_Toc24967514"/>
      <w:bookmarkEnd w:id="2304"/>
      <w:r w:rsidRPr="007055D9">
        <w:t xml:space="preserve">Element </w:t>
      </w:r>
      <w:r w:rsidR="00194316">
        <w:t>"</w:t>
      </w:r>
      <w:r>
        <w:t>sheet_parameter</w:t>
      </w:r>
      <w:bookmarkEnd w:id="2305"/>
      <w:bookmarkEnd w:id="2306"/>
      <w:r w:rsidR="00194316">
        <w:t>"</w:t>
      </w:r>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135026C3" w:rsidR="003B6225" w:rsidRDefault="003B6225" w:rsidP="008F3D94">
      <w:pPr>
        <w:pStyle w:val="Caption"/>
        <w:spacing w:before="120"/>
      </w:pPr>
      <w:bookmarkStart w:id="2307" w:name="_Toc3566494"/>
      <w:bookmarkStart w:id="2308" w:name="_Toc24726715"/>
      <w:r>
        <w:t xml:space="preserve">Table </w:t>
      </w:r>
      <w:r w:rsidR="00D43112">
        <w:fldChar w:fldCharType="begin"/>
      </w:r>
      <w:r w:rsidR="00D43112">
        <w:instrText xml:space="preserve"> SEQ Table \* ARABIC </w:instrText>
      </w:r>
      <w:r w:rsidR="00D43112">
        <w:fldChar w:fldCharType="separate"/>
      </w:r>
      <w:r w:rsidR="00BD29C4">
        <w:rPr>
          <w:noProof/>
        </w:rPr>
        <w:t>87</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2307"/>
      <w:bookmarkEnd w:id="2308"/>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6A238A" w:rsidRDefault="006A238A" w:rsidP="006A238A">
      <w:pPr>
        <w:pStyle w:val="XMLCode"/>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527F43">
        <w:t xml:space="preserve"> ... </w:t>
      </w:r>
      <w:r w:rsidRPr="006A238A">
        <w:t>/&gt;</w:t>
      </w:r>
    </w:p>
    <w:p w14:paraId="496D55A2" w14:textId="2CE5619D"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2309" w:name="_Toc3557018"/>
      <w:bookmarkStart w:id="2310" w:name="_Toc24967515"/>
      <w:r w:rsidRPr="007055D9">
        <w:t>Corner Weld</w:t>
      </w:r>
      <w:bookmarkEnd w:id="2302"/>
      <w:bookmarkEnd w:id="2303"/>
      <w:bookmarkEnd w:id="2309"/>
      <w:bookmarkEnd w:id="2310"/>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30A27054" w:rsidR="009B3707" w:rsidRPr="00796AD7" w:rsidRDefault="009B3707" w:rsidP="008F3D94">
                            <w:pPr>
                              <w:pStyle w:val="Caption"/>
                              <w:rPr>
                                <w:noProof/>
                                <w:szCs w:val="24"/>
                              </w:rPr>
                            </w:pPr>
                            <w:bookmarkStart w:id="2311" w:name="_Toc3557129"/>
                            <w:bookmarkStart w:id="2312" w:name="_Toc2472194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311"/>
                            <w:bookmarkEnd w:id="2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9"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" stroked="f">
                <v:textbox style="mso-fit-shape-to-text:t" inset="0,0,0,0">
                  <w:txbxContent>
                    <w:p w14:paraId="0B070886" w14:textId="30A27054" w:rsidR="009B3707" w:rsidRPr="00796AD7" w:rsidRDefault="009B3707" w:rsidP="008F3D94">
                      <w:pPr>
                        <w:pStyle w:val="Caption"/>
                        <w:rPr>
                          <w:noProof/>
                          <w:szCs w:val="24"/>
                        </w:rPr>
                      </w:pPr>
                      <w:bookmarkStart w:id="2313" w:name="_Toc3557129"/>
                      <w:bookmarkStart w:id="2314" w:name="_Toc2472194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313"/>
                      <w:bookmarkEnd w:id="2314"/>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2315" w:name="_Toc24967516"/>
      <w:bookmarkStart w:id="2316" w:name="_Toc3557019"/>
      <w:r>
        <w:t>Simple Corner Weld</w:t>
      </w:r>
      <w:bookmarkEnd w:id="2315"/>
    </w:p>
    <w:p w14:paraId="19EDE5F7" w14:textId="78748519" w:rsidR="008A6190" w:rsidRPr="007055D9" w:rsidRDefault="008A6190" w:rsidP="00E36602">
      <w:pPr>
        <w:pStyle w:val="Heading5"/>
        <w:keepNext/>
      </w:pPr>
      <w:r w:rsidRPr="007055D9">
        <w:t>Sheet Parameters</w:t>
      </w:r>
      <w:bookmarkEnd w:id="2316"/>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2317" w:name="_Toc3557020"/>
      <w:r w:rsidRPr="007055D9">
        <w:t>Weld Parameters</w:t>
      </w:r>
      <w:bookmarkEnd w:id="2317"/>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62BC1BA2" w:rsidR="009B3707" w:rsidRPr="00067927" w:rsidRDefault="009B3707" w:rsidP="008F3D94">
                            <w:pPr>
                              <w:pStyle w:val="Caption"/>
                              <w:rPr>
                                <w:noProof/>
                                <w:szCs w:val="24"/>
                              </w:rPr>
                            </w:pPr>
                            <w:bookmarkStart w:id="2318" w:name="_Toc3557130"/>
                            <w:bookmarkStart w:id="2319" w:name="_Toc2472194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318"/>
                            <w:bookmarkEnd w:id="2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30"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" stroked="f">
                <v:textbox style="mso-fit-shape-to-text:t" inset="0,0,0,0">
                  <w:txbxContent>
                    <w:p w14:paraId="25130077" w14:textId="62BC1BA2" w:rsidR="009B3707" w:rsidRPr="00067927" w:rsidRDefault="009B3707" w:rsidP="008F3D94">
                      <w:pPr>
                        <w:pStyle w:val="Caption"/>
                        <w:rPr>
                          <w:noProof/>
                          <w:szCs w:val="24"/>
                        </w:rPr>
                      </w:pPr>
                      <w:bookmarkStart w:id="2320" w:name="_Toc3557130"/>
                      <w:bookmarkStart w:id="2321" w:name="_Toc2472194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320"/>
                      <w:bookmarkEnd w:id="2321"/>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5pt;height:31.8pt" o:ole="">
            <v:imagedata r:id="rId146" o:title=""/>
          </v:shape>
          <o:OLEObject Type="Embed" ProgID="Equation.3" ShapeID="_x0000_i1026" DrawAspect="Content" ObjectID="_1636105296"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04EBB00E" w:rsidR="008F3D94" w:rsidRDefault="00FA0FAD" w:rsidP="008F3D94">
      <w:pPr>
        <w:pStyle w:val="Caption"/>
        <w:spacing w:before="120"/>
      </w:pPr>
      <w:bookmarkStart w:id="2322" w:name="_Toc3566495"/>
      <w:bookmarkStart w:id="2323" w:name="_Toc24726716"/>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BD29C4">
        <w:rPr>
          <w:noProof/>
        </w:rPr>
        <w:t>88</w:t>
      </w:r>
      <w:r w:rsidR="008F3D94">
        <w:fldChar w:fldCharType="end"/>
      </w:r>
      <w:r w:rsidR="008F3D94">
        <w:t xml:space="preserve">: Parameters of </w:t>
      </w:r>
      <w:r w:rsidR="006619C9">
        <w:t xml:space="preserve">Simple </w:t>
      </w:r>
      <w:r w:rsidR="008F3D94">
        <w:t>Corner Weld</w:t>
      </w:r>
      <w:bookmarkEnd w:id="2322"/>
      <w:bookmarkEnd w:id="2323"/>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2324" w:name="_Toc24967517"/>
      <w:r>
        <w:t>Double Corner Weld</w:t>
      </w:r>
      <w:bookmarkEnd w:id="2324"/>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657CFCE0" w:rsidR="009B3707" w:rsidRPr="00796AD7" w:rsidRDefault="009B3707" w:rsidP="006619C9">
                            <w:pPr>
                              <w:pStyle w:val="Caption"/>
                              <w:rPr>
                                <w:noProof/>
                                <w:szCs w:val="24"/>
                              </w:rPr>
                            </w:pPr>
                            <w:bookmarkStart w:id="2325" w:name="_Toc2472194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1"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" stroked="f">
                <v:textbox style="mso-fit-shape-to-text:t" inset="0,0,0,0">
                  <w:txbxContent>
                    <w:p w14:paraId="4DDAC00C" w14:textId="657CFCE0" w:rsidR="009B3707" w:rsidRPr="00796AD7" w:rsidRDefault="009B3707" w:rsidP="006619C9">
                      <w:pPr>
                        <w:pStyle w:val="Caption"/>
                        <w:rPr>
                          <w:noProof/>
                          <w:szCs w:val="24"/>
                        </w:rPr>
                      </w:pPr>
                      <w:bookmarkStart w:id="2326" w:name="_Toc2472194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326"/>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06FE1437" w:rsidR="009B3707" w:rsidRPr="00067927" w:rsidRDefault="009B3707" w:rsidP="00FA0FAD">
                            <w:pPr>
                              <w:pStyle w:val="Caption"/>
                              <w:keepNext/>
                              <w:keepLines/>
                              <w:rPr>
                                <w:noProof/>
                                <w:szCs w:val="24"/>
                              </w:rPr>
                            </w:pPr>
                            <w:bookmarkStart w:id="2327" w:name="_Toc24721944"/>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2"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" stroked="f">
                <v:textbox style="mso-fit-shape-to-text:t" inset="0,0,0,0">
                  <w:txbxContent>
                    <w:p w14:paraId="18949B27" w14:textId="06FE1437" w:rsidR="009B3707" w:rsidRPr="00067927" w:rsidRDefault="009B3707" w:rsidP="00FA0FAD">
                      <w:pPr>
                        <w:pStyle w:val="Caption"/>
                        <w:keepNext/>
                        <w:keepLines/>
                        <w:rPr>
                          <w:noProof/>
                          <w:szCs w:val="24"/>
                        </w:rPr>
                      </w:pPr>
                      <w:bookmarkStart w:id="2328" w:name="_Toc24721944"/>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328"/>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5pt;height:31.8pt" o:ole="">
            <v:imagedata r:id="rId146" o:title=""/>
          </v:shape>
          <o:OLEObject Type="Embed" ProgID="Equation.3" ShapeID="_x0000_i1027" DrawAspect="Content" ObjectID="_1636105297"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60CDB8D0" w:rsidR="00E36602" w:rsidRDefault="00E36602" w:rsidP="00E36602">
      <w:pPr>
        <w:pStyle w:val="Caption"/>
        <w:spacing w:before="120"/>
      </w:pPr>
      <w:bookmarkStart w:id="2329" w:name="_Toc24726717"/>
      <w:r>
        <w:t xml:space="preserve">Table </w:t>
      </w:r>
      <w:r>
        <w:fldChar w:fldCharType="begin"/>
      </w:r>
      <w:r>
        <w:instrText xml:space="preserve"> SEQ Table \* ARABIC </w:instrText>
      </w:r>
      <w:r>
        <w:fldChar w:fldCharType="separate"/>
      </w:r>
      <w:r w:rsidR="00BD29C4">
        <w:rPr>
          <w:noProof/>
        </w:rPr>
        <w:t>89</w:t>
      </w:r>
      <w:r>
        <w:fldChar w:fldCharType="end"/>
      </w:r>
      <w:r>
        <w:t xml:space="preserve">: Parameters of </w:t>
      </w:r>
      <w:r w:rsidR="006619C9">
        <w:t xml:space="preserve">Double </w:t>
      </w:r>
      <w:r>
        <w:t>Corner Weld</w:t>
      </w:r>
      <w:bookmarkEnd w:id="2329"/>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2330" w:name="_Toc338939161"/>
      <w:bookmarkStart w:id="2331" w:name="_Toc3557021"/>
      <w:bookmarkStart w:id="2332" w:name="_Toc24967518"/>
      <w:r w:rsidRPr="007055D9">
        <w:t>Attributes</w:t>
      </w:r>
      <w:bookmarkEnd w:id="2330"/>
      <w:bookmarkEnd w:id="2331"/>
      <w:bookmarkEnd w:id="2332"/>
    </w:p>
    <w:p w14:paraId="22FDBBD1" w14:textId="5050C61D" w:rsidR="0006113C" w:rsidRPr="007055D9" w:rsidRDefault="00242481" w:rsidP="001759F7">
      <w:pPr>
        <w:pStyle w:val="Heading5"/>
        <w:keepNext/>
      </w:pPr>
      <w:bookmarkStart w:id="2333" w:name="_Toc338939163"/>
      <w:r w:rsidRPr="007055D9">
        <w:t xml:space="preserve">Attribute </w:t>
      </w:r>
      <w:r w:rsidR="00194316">
        <w:t>"</w:t>
      </w:r>
      <w:r w:rsidRPr="007055D9">
        <w:t>b</w:t>
      </w:r>
      <w:r w:rsidR="0006113C" w:rsidRPr="007055D9">
        <w:t>ase</w:t>
      </w:r>
      <w:bookmarkEnd w:id="2333"/>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2334" w:name="_Toc338939164"/>
      <w:r w:rsidRPr="007055D9">
        <w:t xml:space="preserve">Attribute </w:t>
      </w:r>
      <w:r w:rsidR="00194316">
        <w:t>"</w:t>
      </w:r>
      <w:r w:rsidRPr="007055D9">
        <w:t>t</w:t>
      </w:r>
      <w:r w:rsidR="0006113C" w:rsidRPr="007055D9">
        <w:t>echnology</w:t>
      </w:r>
      <w:bookmarkEnd w:id="2334"/>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2335" w:name="_Toc338939165"/>
      <w:bookmarkStart w:id="2336" w:name="_Toc3557022"/>
      <w:bookmarkStart w:id="2337" w:name="_Toc24967519"/>
      <w:r w:rsidRPr="007055D9">
        <w:t xml:space="preserve">Element </w:t>
      </w:r>
      <w:r w:rsidR="00194316">
        <w:t>"</w:t>
      </w:r>
      <w:r w:rsidRPr="007055D9">
        <w:t>weld_position</w:t>
      </w:r>
      <w:bookmarkEnd w:id="2335"/>
      <w:bookmarkEnd w:id="2336"/>
      <w:bookmarkEnd w:id="2337"/>
      <w:r w:rsidR="00194316">
        <w:t>"</w:t>
      </w:r>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4F37F873" w:rsidR="003B6225" w:rsidRDefault="003B6225" w:rsidP="008F3D94">
      <w:pPr>
        <w:pStyle w:val="Caption"/>
        <w:spacing w:before="120"/>
      </w:pPr>
      <w:bookmarkStart w:id="2338" w:name="_Toc3566496"/>
      <w:bookmarkStart w:id="2339" w:name="_Toc24726718"/>
      <w:bookmarkStart w:id="2340" w:name="_Toc338939167"/>
      <w:r>
        <w:t xml:space="preserve">Table </w:t>
      </w:r>
      <w:r w:rsidR="00D43112">
        <w:fldChar w:fldCharType="begin"/>
      </w:r>
      <w:r w:rsidR="00D43112">
        <w:instrText xml:space="preserve"> SEQ Table \* ARABIC </w:instrText>
      </w:r>
      <w:r w:rsidR="00D43112">
        <w:fldChar w:fldCharType="separate"/>
      </w:r>
      <w:r w:rsidR="00BD29C4">
        <w:rPr>
          <w:noProof/>
        </w:rPr>
        <w:t>90</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2338"/>
      <w:bookmarkEnd w:id="2339"/>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2340"/>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2341" w:name="_Toc338939168"/>
      <w:r w:rsidRPr="007055D9">
        <w:t xml:space="preserve">Attribute </w:t>
      </w:r>
      <w:r w:rsidR="00194316">
        <w:t>"</w:t>
      </w:r>
      <w:r w:rsidRPr="007055D9">
        <w:t>thickness</w:t>
      </w:r>
      <w:bookmarkEnd w:id="2341"/>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31433B68" w:rsidR="008F3D94" w:rsidRDefault="008F3D94" w:rsidP="008F3D94">
      <w:pPr>
        <w:pStyle w:val="Caption"/>
        <w:spacing w:before="120"/>
      </w:pPr>
      <w:bookmarkStart w:id="2342" w:name="_Toc3566497"/>
      <w:bookmarkStart w:id="2343" w:name="_Toc24726719"/>
      <w:bookmarkStart w:id="2344" w:name="_Toc338939169"/>
      <w:r>
        <w:t xml:space="preserve">Table </w:t>
      </w:r>
      <w:r>
        <w:fldChar w:fldCharType="begin"/>
      </w:r>
      <w:r>
        <w:instrText xml:space="preserve"> SEQ Table \* ARABIC </w:instrText>
      </w:r>
      <w:r>
        <w:fldChar w:fldCharType="separate"/>
      </w:r>
      <w:r w:rsidR="00BD29C4">
        <w:rPr>
          <w:noProof/>
        </w:rPr>
        <w:t>91</w:t>
      </w:r>
      <w:r>
        <w:fldChar w:fldCharType="end"/>
      </w:r>
      <w:r>
        <w:t xml:space="preserve">: Values of Attribute </w:t>
      </w:r>
      <w:r w:rsidRPr="008F3D94">
        <w:rPr>
          <w:rStyle w:val="elementdeftypeChar"/>
          <w:b/>
        </w:rPr>
        <w:t>section</w:t>
      </w:r>
      <w:bookmarkEnd w:id="2342"/>
      <w:bookmarkEnd w:id="2343"/>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2344"/>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4AC045" w:rsidR="008F3D94" w:rsidRDefault="008F3D94" w:rsidP="008F3D94">
      <w:pPr>
        <w:pStyle w:val="Caption"/>
        <w:spacing w:before="120"/>
      </w:pPr>
      <w:bookmarkStart w:id="2345" w:name="_Toc3566498"/>
      <w:bookmarkStart w:id="2346" w:name="_Toc24726720"/>
      <w:bookmarkStart w:id="2347" w:name="_Toc338939170"/>
      <w:r>
        <w:t xml:space="preserve">Table </w:t>
      </w:r>
      <w:r>
        <w:fldChar w:fldCharType="begin"/>
      </w:r>
      <w:r>
        <w:instrText xml:space="preserve"> SEQ Table \* ARABIC </w:instrText>
      </w:r>
      <w:r>
        <w:fldChar w:fldCharType="separate"/>
      </w:r>
      <w:r w:rsidR="00BD29C4">
        <w:rPr>
          <w:noProof/>
        </w:rPr>
        <w:t>92</w:t>
      </w:r>
      <w:r>
        <w:fldChar w:fldCharType="end"/>
      </w:r>
      <w:r>
        <w:t xml:space="preserve">: Values of Attribute </w:t>
      </w:r>
      <w:r>
        <w:rPr>
          <w:rStyle w:val="elementdeftypeChar"/>
          <w:b/>
        </w:rPr>
        <w:t>angle</w:t>
      </w:r>
      <w:bookmarkEnd w:id="2345"/>
      <w:bookmarkEnd w:id="2346"/>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2347"/>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2348" w:name="_Toc338939171"/>
      <w:r w:rsidRPr="007055D9">
        <w:t xml:space="preserve">Attribute </w:t>
      </w:r>
      <w:r w:rsidR="00194316">
        <w:t>"</w:t>
      </w:r>
      <w:r w:rsidRPr="007055D9">
        <w:t>penetration</w:t>
      </w:r>
      <w:bookmarkEnd w:id="2348"/>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2349" w:name="_Toc338939173"/>
      <w:r w:rsidRPr="007055D9">
        <w:lastRenderedPageBreak/>
        <w:t xml:space="preserve">Attribute </w:t>
      </w:r>
      <w:r w:rsidR="00194316">
        <w:t>"</w:t>
      </w:r>
      <w:r w:rsidRPr="007055D9">
        <w:t>filler</w:t>
      </w:r>
      <w:bookmarkEnd w:id="2349"/>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proofErr w:type="gramStart"/>
      <w:r w:rsidR="0006113C" w:rsidRPr="001E3F9F">
        <w:rPr>
          <w:b/>
          <w:color w:val="0070C0"/>
        </w:rPr>
        <w:t>section</w:t>
      </w:r>
      <w:proofErr w:type="gramEnd"/>
      <w:r w:rsidR="0006113C" w:rsidRPr="001E3F9F">
        <w:rPr>
          <w:b/>
          <w:color w:val="0070C0"/>
        </w:rPr>
        <w:t>=</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proofErr w:type="gramStart"/>
      <w:r w:rsidRPr="001E3F9F">
        <w:rPr>
          <w:b/>
          <w:color w:val="0070C0"/>
        </w:rPr>
        <w:t>shape</w:t>
      </w:r>
      <w:proofErr w:type="gramEnd"/>
      <w:r w:rsidRPr="001E3F9F">
        <w:rPr>
          <w:b/>
          <w:color w:val="0070C0"/>
        </w:rPr>
        <w:t>=</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w:t>
      </w:r>
      <w:proofErr w:type="gramStart"/>
      <w:r w:rsidRPr="001E3F9F">
        <w:rPr>
          <w:b/>
          <w:color w:val="0070C0"/>
        </w:rPr>
        <w:t>filler</w:t>
      </w:r>
      <w:proofErr w:type="gramEnd"/>
      <w:r w:rsidRPr="001E3F9F">
        <w:rPr>
          <w:b/>
          <w:color w:val="0070C0"/>
        </w:rPr>
        <w:t>=</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2350" w:name="WeldDefinitionEdgeWeld"/>
      <w:bookmarkStart w:id="2351" w:name="_Toc3557023"/>
      <w:bookmarkStart w:id="2352" w:name="_Toc24967520"/>
      <w:bookmarkStart w:id="2353" w:name="_Toc288200764"/>
      <w:bookmarkStart w:id="2354" w:name="_Toc338939108"/>
      <w:bookmarkEnd w:id="2350"/>
      <w:r w:rsidRPr="007055D9">
        <w:t xml:space="preserve">Element </w:t>
      </w:r>
      <w:r w:rsidR="00194316">
        <w:t>"</w:t>
      </w:r>
      <w:r>
        <w:t>sheet_parameter</w:t>
      </w:r>
      <w:bookmarkEnd w:id="2351"/>
      <w:bookmarkEnd w:id="2352"/>
      <w:r w:rsidR="00194316">
        <w:t>"</w:t>
      </w:r>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DBF1FCF" w:rsidR="00B21508" w:rsidRDefault="00B21508" w:rsidP="008F3D94">
      <w:pPr>
        <w:pStyle w:val="Caption"/>
        <w:spacing w:before="120"/>
      </w:pPr>
      <w:bookmarkStart w:id="2355" w:name="_Toc3566499"/>
      <w:bookmarkStart w:id="2356" w:name="_Toc24726721"/>
      <w:r>
        <w:t xml:space="preserve">Table </w:t>
      </w:r>
      <w:r w:rsidR="00D43112">
        <w:fldChar w:fldCharType="begin"/>
      </w:r>
      <w:r w:rsidR="00D43112">
        <w:instrText xml:space="preserve"> SEQ Table \* ARABIC </w:instrText>
      </w:r>
      <w:r w:rsidR="00D43112">
        <w:fldChar w:fldCharType="separate"/>
      </w:r>
      <w:r w:rsidR="00BD29C4">
        <w:rPr>
          <w:noProof/>
        </w:rPr>
        <w:t>93</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2355"/>
      <w:bookmarkEnd w:id="2356"/>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6A238A" w:rsidRDefault="00003133" w:rsidP="00003133">
      <w:pPr>
        <w:pStyle w:val="XMLCode"/>
      </w:pPr>
      <w:r w:rsidRPr="006A238A">
        <w:t xml:space="preserve">        </w:t>
      </w:r>
      <w:r w:rsidR="000F724C">
        <w:rPr>
          <w:i/>
        </w:rPr>
        <w:t>&lt;weld_position u=</w:t>
      </w:r>
      <w:r w:rsidR="00194316">
        <w:rPr>
          <w:i/>
        </w:rPr>
        <w:t>"</w:t>
      </w:r>
      <w:r w:rsidR="000F724C">
        <w:rPr>
          <w:i/>
        </w:rPr>
        <w:t>0</w:t>
      </w:r>
      <w:r w:rsidR="00194316">
        <w:rPr>
          <w:i/>
        </w:rPr>
        <w:t>"</w:t>
      </w:r>
      <w:r w:rsidR="000F724C">
        <w:rPr>
          <w:i/>
        </w:rPr>
        <w:t xml:space="preserve"> x=</w:t>
      </w:r>
      <w:r w:rsidR="00194316">
        <w:rPr>
          <w:i/>
        </w:rPr>
        <w:t>"</w:t>
      </w:r>
      <w:r w:rsidR="000F724C">
        <w:rPr>
          <w:i/>
        </w:rPr>
        <w:t>0</w:t>
      </w:r>
      <w:r w:rsidR="00194316">
        <w:rPr>
          <w:i/>
        </w:rPr>
        <w:t>"</w:t>
      </w:r>
      <w:r w:rsidR="000F724C">
        <w:rPr>
          <w:i/>
        </w:rPr>
        <w:t xml:space="preserve"> y=</w:t>
      </w:r>
      <w:r w:rsidR="00194316">
        <w:rPr>
          <w:i/>
        </w:rPr>
        <w:t>"</w:t>
      </w:r>
      <w:r w:rsidR="000F724C">
        <w:rPr>
          <w:i/>
        </w:rPr>
        <w:t>1</w:t>
      </w:r>
      <w:r w:rsidR="00194316">
        <w:rPr>
          <w:i/>
        </w:rPr>
        <w:t>"</w:t>
      </w:r>
      <w:r w:rsidR="000F724C">
        <w:rPr>
          <w:i/>
        </w:rPr>
        <w:t xml:space="preserve"> z=</w:t>
      </w:r>
      <w:r w:rsidR="00194316">
        <w:rPr>
          <w:i/>
        </w:rPr>
        <w:t>"</w:t>
      </w:r>
      <w:r w:rsidR="000F724C">
        <w:rPr>
          <w:i/>
        </w:rPr>
        <w:t>0</w:t>
      </w:r>
      <w:r w:rsidR="00194316">
        <w:rPr>
          <w:i/>
        </w:rPr>
        <w:t>"</w:t>
      </w:r>
      <w:r w:rsidR="000F724C">
        <w:rPr>
          <w:i/>
        </w:rPr>
        <w:t xml:space="preserve"> ... </w:t>
      </w:r>
      <w:r w:rsidRPr="006A238A">
        <w:t>/&gt;</w:t>
      </w:r>
    </w:p>
    <w:p w14:paraId="10BE045B" w14:textId="79F48522" w:rsidR="00003133" w:rsidRPr="009F3818" w:rsidRDefault="00003133" w:rsidP="00003133">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2357" w:name="_Toc3557024"/>
      <w:bookmarkStart w:id="2358" w:name="_Toc24967521"/>
      <w:r w:rsidRPr="007055D9">
        <w:t>Edge Weld</w:t>
      </w:r>
      <w:bookmarkEnd w:id="2353"/>
      <w:bookmarkEnd w:id="2354"/>
      <w:bookmarkEnd w:id="2357"/>
      <w:bookmarkEnd w:id="2358"/>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2359" w:name="_Toc3557025"/>
      <w:bookmarkStart w:id="2360" w:name="_Toc24967522"/>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359"/>
      <w:bookmarkEnd w:id="2360"/>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9B3707" w:rsidRPr="00AF7673" w:rsidRDefault="009B3707" w:rsidP="00765F0F">
                            <w:pPr>
                              <w:pStyle w:val="Caption"/>
                              <w:keepNext/>
                              <w:keepLines/>
                              <w:rPr>
                                <w:b w:val="0"/>
                                <w:bCs w:val="0"/>
                                <w:noProof/>
                                <w:sz w:val="26"/>
                                <w:szCs w:val="28"/>
                              </w:rPr>
                            </w:pPr>
                            <w:bookmarkStart w:id="2361" w:name="_Toc3557131"/>
                            <w:bookmarkStart w:id="2362" w:name="_Toc2472194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361"/>
                            <w:bookmarkEnd w:id="2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3"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9B3707" w:rsidRPr="00AF7673" w:rsidRDefault="009B3707" w:rsidP="00765F0F">
                      <w:pPr>
                        <w:pStyle w:val="Caption"/>
                        <w:keepNext/>
                        <w:keepLines/>
                        <w:rPr>
                          <w:b w:val="0"/>
                          <w:bCs w:val="0"/>
                          <w:noProof/>
                          <w:sz w:val="26"/>
                          <w:szCs w:val="28"/>
                        </w:rPr>
                      </w:pPr>
                      <w:bookmarkStart w:id="2363" w:name="_Toc3557131"/>
                      <w:bookmarkStart w:id="2364" w:name="_Toc2472194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363"/>
                      <w:bookmarkEnd w:id="2364"/>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2365" w:name="_Toc3557026"/>
      <w:bookmarkStart w:id="2366" w:name="_Toc24967523"/>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365"/>
      <w:bookmarkEnd w:id="2366"/>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9B3707" w:rsidRPr="00213139" w:rsidRDefault="009B3707" w:rsidP="008F3D94">
                            <w:pPr>
                              <w:pStyle w:val="Caption"/>
                              <w:rPr>
                                <w:b w:val="0"/>
                                <w:bCs w:val="0"/>
                                <w:noProof/>
                                <w:sz w:val="26"/>
                                <w:szCs w:val="28"/>
                              </w:rPr>
                            </w:pPr>
                            <w:bookmarkStart w:id="2367" w:name="_Toc3557132"/>
                            <w:bookmarkStart w:id="2368" w:name="_Toc2472194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367"/>
                            <w:bookmarkEnd w:id="2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4"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9B3707" w:rsidRPr="00213139" w:rsidRDefault="009B3707" w:rsidP="008F3D94">
                      <w:pPr>
                        <w:pStyle w:val="Caption"/>
                        <w:rPr>
                          <w:b w:val="0"/>
                          <w:bCs w:val="0"/>
                          <w:noProof/>
                          <w:sz w:val="26"/>
                          <w:szCs w:val="28"/>
                        </w:rPr>
                      </w:pPr>
                      <w:bookmarkStart w:id="2369" w:name="_Toc3557132"/>
                      <w:bookmarkStart w:id="2370" w:name="_Toc2472194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369"/>
                      <w:bookmarkEnd w:id="237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8343512" w:rsidR="00687B5E" w:rsidRDefault="00687B5E" w:rsidP="00687B5E">
      <w:pPr>
        <w:pStyle w:val="Caption"/>
        <w:spacing w:before="120"/>
      </w:pPr>
      <w:bookmarkStart w:id="2371" w:name="_Toc3566500"/>
      <w:bookmarkStart w:id="2372" w:name="_Toc24726722"/>
      <w:r>
        <w:t xml:space="preserve">Table </w:t>
      </w:r>
      <w:r>
        <w:fldChar w:fldCharType="begin"/>
      </w:r>
      <w:r>
        <w:instrText xml:space="preserve"> SEQ Table \* ARABIC </w:instrText>
      </w:r>
      <w:r>
        <w:fldChar w:fldCharType="separate"/>
      </w:r>
      <w:r w:rsidR="00BD29C4">
        <w:rPr>
          <w:noProof/>
        </w:rPr>
        <w:t>94</w:t>
      </w:r>
      <w:r>
        <w:fldChar w:fldCharType="end"/>
      </w:r>
      <w:r>
        <w:t>: Parameters of Edge Weld</w:t>
      </w:r>
      <w:bookmarkEnd w:id="2371"/>
      <w:bookmarkEnd w:id="2372"/>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2373" w:name="_Toc338939175"/>
      <w:bookmarkStart w:id="2374" w:name="_Toc3557027"/>
      <w:bookmarkStart w:id="2375" w:name="_Toc24967524"/>
      <w:r w:rsidRPr="007055D9">
        <w:t>Attributes</w:t>
      </w:r>
      <w:bookmarkEnd w:id="2373"/>
      <w:bookmarkEnd w:id="2374"/>
      <w:bookmarkEnd w:id="2375"/>
    </w:p>
    <w:p w14:paraId="20DE2C66" w14:textId="1F84002A" w:rsidR="0006113C" w:rsidRPr="007055D9" w:rsidRDefault="001C1D65" w:rsidP="0033252C">
      <w:pPr>
        <w:pStyle w:val="Heading5"/>
        <w:keepNext/>
      </w:pPr>
      <w:bookmarkStart w:id="2376" w:name="_Toc338939177"/>
      <w:r w:rsidRPr="007055D9">
        <w:t xml:space="preserve">Attribute </w:t>
      </w:r>
      <w:r w:rsidR="00194316">
        <w:t>"</w:t>
      </w:r>
      <w:r w:rsidRPr="007055D9">
        <w:t>b</w:t>
      </w:r>
      <w:r w:rsidR="0006113C" w:rsidRPr="007055D9">
        <w:t>ase</w:t>
      </w:r>
      <w:bookmarkEnd w:id="2376"/>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2377" w:name="_Toc338939178"/>
      <w:r w:rsidRPr="007055D9">
        <w:t xml:space="preserve">Attribute </w:t>
      </w:r>
      <w:r w:rsidR="00194316">
        <w:t>"</w:t>
      </w:r>
      <w:r w:rsidRPr="007055D9">
        <w:t>t</w:t>
      </w:r>
      <w:r w:rsidR="0006113C" w:rsidRPr="007055D9">
        <w:t>echnology</w:t>
      </w:r>
      <w:bookmarkEnd w:id="2377"/>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2378" w:name="_Toc338939179"/>
      <w:bookmarkStart w:id="2379" w:name="_Toc3557028"/>
      <w:bookmarkStart w:id="2380" w:name="_Toc24967525"/>
      <w:r w:rsidRPr="007055D9">
        <w:t xml:space="preserve">Element </w:t>
      </w:r>
      <w:r w:rsidR="00194316">
        <w:t>"</w:t>
      </w:r>
      <w:r w:rsidRPr="007055D9">
        <w:t>weld_position</w:t>
      </w:r>
      <w:bookmarkEnd w:id="2378"/>
      <w:bookmarkEnd w:id="2379"/>
      <w:bookmarkEnd w:id="2380"/>
      <w:r w:rsidR="00194316">
        <w:t>"</w:t>
      </w:r>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5E4CA87" w:rsidR="00630516" w:rsidRDefault="00630516" w:rsidP="00F3716C">
      <w:pPr>
        <w:pStyle w:val="Caption"/>
        <w:spacing w:before="120"/>
      </w:pPr>
      <w:bookmarkStart w:id="2381" w:name="_Toc3566501"/>
      <w:bookmarkStart w:id="2382" w:name="_Toc24726723"/>
      <w:bookmarkStart w:id="2383" w:name="_Toc338939181"/>
      <w:r>
        <w:t xml:space="preserve">Table </w:t>
      </w:r>
      <w:r w:rsidR="00D43112">
        <w:fldChar w:fldCharType="begin"/>
      </w:r>
      <w:r w:rsidR="00D43112">
        <w:instrText xml:space="preserve"> SEQ Table \* ARABIC </w:instrText>
      </w:r>
      <w:r w:rsidR="00D43112">
        <w:fldChar w:fldCharType="separate"/>
      </w:r>
      <w:r w:rsidR="00BD29C4">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2381"/>
      <w:bookmarkEnd w:id="2382"/>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2383"/>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2384" w:name="_Toc338939182"/>
      <w:r w:rsidRPr="007055D9">
        <w:t xml:space="preserve">Attribute </w:t>
      </w:r>
      <w:r w:rsidR="00194316">
        <w:t>"</w:t>
      </w:r>
      <w:r w:rsidRPr="007055D9">
        <w:t>width</w:t>
      </w:r>
      <w:bookmarkEnd w:id="2384"/>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2385" w:name="_Toc338939184"/>
      <w:r w:rsidRPr="007055D9">
        <w:t xml:space="preserve">Attribute </w:t>
      </w:r>
      <w:r w:rsidR="00194316">
        <w:t>"</w:t>
      </w:r>
      <w:r w:rsidRPr="007055D9">
        <w:t>filler</w:t>
      </w:r>
      <w:bookmarkEnd w:id="2385"/>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section</w:t>
      </w:r>
      <w:proofErr w:type="gramEnd"/>
      <w:r w:rsidR="0006113C" w:rsidRPr="006460C2">
        <w:rPr>
          <w:b/>
          <w:color w:val="0070C0"/>
        </w:rPr>
        <w:t>=</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proofErr w:type="gramStart"/>
      <w:r w:rsidR="00FF05D1">
        <w:rPr>
          <w:b/>
          <w:color w:val="0070C0"/>
        </w:rPr>
        <w:t>filler</w:t>
      </w:r>
      <w:proofErr w:type="gramEnd"/>
      <w:r w:rsidR="00FF05D1">
        <w:rPr>
          <w:b/>
          <w:color w:val="0070C0"/>
        </w:rPr>
        <w:t>=</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2386" w:name="WeldDefinitionIWeld"/>
      <w:bookmarkStart w:id="2387" w:name="_Toc3557029"/>
      <w:bookmarkStart w:id="2388" w:name="_Toc24967526"/>
      <w:bookmarkStart w:id="2389" w:name="_Toc288200765"/>
      <w:bookmarkStart w:id="2390" w:name="_Toc338939109"/>
      <w:bookmarkEnd w:id="2386"/>
      <w:r w:rsidRPr="007055D9">
        <w:t xml:space="preserve">Element </w:t>
      </w:r>
      <w:r w:rsidR="00194316">
        <w:t>"</w:t>
      </w:r>
      <w:r>
        <w:t>sheet_parameter</w:t>
      </w:r>
      <w:bookmarkEnd w:id="2387"/>
      <w:bookmarkEnd w:id="2388"/>
      <w:r w:rsidR="00194316">
        <w:t>"</w:t>
      </w:r>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653A98D3" w:rsidR="0033252C" w:rsidRDefault="0033252C" w:rsidP="00F3716C">
      <w:pPr>
        <w:pStyle w:val="Caption"/>
        <w:spacing w:before="120"/>
      </w:pPr>
      <w:bookmarkStart w:id="2391" w:name="_Toc3566502"/>
      <w:bookmarkStart w:id="2392" w:name="_Toc24726724"/>
      <w:r>
        <w:t xml:space="preserve">Table </w:t>
      </w:r>
      <w:r w:rsidR="00D43112">
        <w:fldChar w:fldCharType="begin"/>
      </w:r>
      <w:r w:rsidR="00D43112">
        <w:instrText xml:space="preserve"> SEQ Table \* ARABIC </w:instrText>
      </w:r>
      <w:r w:rsidR="00D43112">
        <w:fldChar w:fldCharType="separate"/>
      </w:r>
      <w:r w:rsidR="00BD29C4">
        <w:rPr>
          <w:noProof/>
        </w:rPr>
        <w:t>96</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2391"/>
      <w:bookmarkEnd w:id="2392"/>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w:t>
      </w:r>
      <w:r w:rsidR="00194316">
        <w:rPr>
          <w:i/>
        </w:rPr>
        <w:t>"</w:t>
      </w:r>
      <w:r w:rsidR="00184AEA" w:rsidRPr="00184AEA">
        <w:rPr>
          <w:i/>
        </w:rPr>
        <w:t>1</w:t>
      </w:r>
      <w:r w:rsidR="00194316">
        <w:rPr>
          <w:i/>
        </w:rPr>
        <w:t>"</w:t>
      </w:r>
      <w:r w:rsidR="00184AEA" w:rsidRPr="00184AEA">
        <w:rPr>
          <w:i/>
        </w:rPr>
        <w:t xml:space="preserve"> x=</w:t>
      </w:r>
      <w:r w:rsidR="00194316">
        <w:rPr>
          <w:i/>
        </w:rPr>
        <w:t>"</w:t>
      </w:r>
      <w:r w:rsidR="00184AEA" w:rsidRPr="00184AEA">
        <w:rPr>
          <w:i/>
        </w:rPr>
        <w:t>1</w:t>
      </w:r>
      <w:r w:rsidR="00194316">
        <w:rPr>
          <w:i/>
        </w:rPr>
        <w:t>"</w:t>
      </w:r>
      <w:r w:rsidR="00184AEA" w:rsidRPr="00184AEA">
        <w:rPr>
          <w:i/>
        </w:rPr>
        <w:t xml:space="preserve"> y=</w:t>
      </w:r>
      <w:r w:rsidR="00194316">
        <w:rPr>
          <w:i/>
        </w:rPr>
        <w:t>"</w:t>
      </w:r>
      <w:r w:rsidR="00184AEA" w:rsidRPr="00184AEA">
        <w:rPr>
          <w:i/>
        </w:rPr>
        <w:t>1</w:t>
      </w:r>
      <w:r w:rsidR="00194316">
        <w:rPr>
          <w:i/>
        </w:rPr>
        <w:t>"</w:t>
      </w:r>
      <w:r w:rsidR="00184AEA" w:rsidRPr="00184AEA">
        <w:rPr>
          <w:i/>
        </w:rPr>
        <w:t xml:space="preserve"> z=</w:t>
      </w:r>
      <w:r w:rsidR="00194316">
        <w:rPr>
          <w:i/>
        </w:rPr>
        <w:t>"</w:t>
      </w:r>
      <w:r w:rsidR="00184AEA" w:rsidRPr="00184AEA">
        <w:rPr>
          <w:i/>
        </w:rPr>
        <w:t>0</w:t>
      </w:r>
      <w:r w:rsidR="00194316">
        <w:rPr>
          <w:i/>
        </w:rPr>
        <w:t>"</w:t>
      </w:r>
      <w:r w:rsidR="00184AEA">
        <w:rPr>
          <w:i/>
        </w:rPr>
        <w:t xml:space="preserve"> </w:t>
      </w:r>
      <w:r w:rsidR="000A645A">
        <w:rPr>
          <w:i/>
        </w:rPr>
        <w:t xml:space="preserve">... </w:t>
      </w:r>
      <w:r w:rsidRPr="006A238A">
        <w:t>/&gt;</w:t>
      </w:r>
    </w:p>
    <w:p w14:paraId="2C0776EC" w14:textId="23C9DF72" w:rsidR="00C223B5" w:rsidRPr="009F3818" w:rsidRDefault="00C223B5" w:rsidP="00F3716C">
      <w:pPr>
        <w:pStyle w:val="XMLCode"/>
        <w:keepNext/>
        <w:keepLines/>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2393" w:name="_Toc3557030"/>
      <w:bookmarkStart w:id="2394" w:name="_Toc24967527"/>
      <w:r w:rsidRPr="007055D9">
        <w:t>I-Weld</w:t>
      </w:r>
      <w:bookmarkEnd w:id="2389"/>
      <w:bookmarkEnd w:id="2390"/>
      <w:bookmarkEnd w:id="2393"/>
      <w:bookmarkEnd w:id="2394"/>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2395" w:name="_Toc3557031"/>
      <w:bookmarkStart w:id="2396" w:name="_Toc24967528"/>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2395"/>
      <w:bookmarkEnd w:id="2396"/>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34F84625" w:rsidR="009B3707" w:rsidRPr="001B4A57" w:rsidRDefault="009B3707" w:rsidP="00F51CB9">
                            <w:pPr>
                              <w:pStyle w:val="Caption"/>
                              <w:rPr>
                                <w:b w:val="0"/>
                                <w:bCs w:val="0"/>
                                <w:noProof/>
                                <w:sz w:val="26"/>
                                <w:szCs w:val="28"/>
                              </w:rPr>
                            </w:pPr>
                            <w:bookmarkStart w:id="2397" w:name="_Toc3557133"/>
                            <w:bookmarkStart w:id="2398" w:name="_Toc24721947"/>
                            <w:r>
                              <w:t xml:space="preserve">Figure </w:t>
                            </w:r>
                            <w:r>
                              <w:fldChar w:fldCharType="begin"/>
                            </w:r>
                            <w:r>
                              <w:instrText xml:space="preserve"> SEQ Figure \* ARABIC </w:instrText>
                            </w:r>
                            <w:r>
                              <w:fldChar w:fldCharType="separate"/>
                            </w:r>
                            <w:r>
                              <w:rPr>
                                <w:noProof/>
                              </w:rPr>
                              <w:t>56</w:t>
                            </w:r>
                            <w:r>
                              <w:fldChar w:fldCharType="end"/>
                            </w:r>
                            <w:r>
                              <w:t>: I-Weld Sheet Layout</w:t>
                            </w:r>
                            <w:bookmarkEnd w:id="2397"/>
                            <w:bookmarkEnd w:id="2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5"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" filled="f" stroked="f">
                <v:textbox style="mso-fit-shape-to-text:t" inset="0,0,0,0">
                  <w:txbxContent>
                    <w:p w14:paraId="3D719ED7" w14:textId="34F84625" w:rsidR="009B3707" w:rsidRPr="001B4A57" w:rsidRDefault="009B3707" w:rsidP="00F51CB9">
                      <w:pPr>
                        <w:pStyle w:val="Caption"/>
                        <w:rPr>
                          <w:b w:val="0"/>
                          <w:bCs w:val="0"/>
                          <w:noProof/>
                          <w:sz w:val="26"/>
                          <w:szCs w:val="28"/>
                        </w:rPr>
                      </w:pPr>
                      <w:bookmarkStart w:id="2399" w:name="_Toc3557133"/>
                      <w:bookmarkStart w:id="2400" w:name="_Toc24721947"/>
                      <w:r>
                        <w:t xml:space="preserve">Figure </w:t>
                      </w:r>
                      <w:r>
                        <w:fldChar w:fldCharType="begin"/>
                      </w:r>
                      <w:r>
                        <w:instrText xml:space="preserve"> SEQ Figure \* ARABIC </w:instrText>
                      </w:r>
                      <w:r>
                        <w:fldChar w:fldCharType="separate"/>
                      </w:r>
                      <w:r>
                        <w:rPr>
                          <w:noProof/>
                        </w:rPr>
                        <w:t>56</w:t>
                      </w:r>
                      <w:r>
                        <w:fldChar w:fldCharType="end"/>
                      </w:r>
                      <w:r>
                        <w:t>: I-Weld Sheet Layout</w:t>
                      </w:r>
                      <w:bookmarkEnd w:id="2399"/>
                      <w:bookmarkEnd w:id="2400"/>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2401" w:name="_Toc3557032"/>
      <w:bookmarkStart w:id="2402" w:name="_Toc24967529"/>
      <w:r w:rsidRPr="007055D9">
        <w:t>Weld Parameters</w:t>
      </w:r>
      <w:bookmarkEnd w:id="2401"/>
      <w:bookmarkEnd w:id="2402"/>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33A7D767" w:rsidR="009B3707" w:rsidRPr="003F40AF" w:rsidRDefault="009B3707" w:rsidP="00F51CB9">
                            <w:pPr>
                              <w:pStyle w:val="Caption"/>
                              <w:rPr>
                                <w:b w:val="0"/>
                                <w:bCs w:val="0"/>
                                <w:noProof/>
                                <w:sz w:val="26"/>
                                <w:szCs w:val="28"/>
                              </w:rPr>
                            </w:pPr>
                            <w:bookmarkStart w:id="2403" w:name="_Toc3557134"/>
                            <w:bookmarkStart w:id="2404" w:name="_Toc24721948"/>
                            <w:r>
                              <w:t xml:space="preserve">Figure </w:t>
                            </w:r>
                            <w:r>
                              <w:fldChar w:fldCharType="begin"/>
                            </w:r>
                            <w:r>
                              <w:instrText xml:space="preserve"> SEQ Figure \* ARABIC </w:instrText>
                            </w:r>
                            <w:r>
                              <w:fldChar w:fldCharType="separate"/>
                            </w:r>
                            <w:r>
                              <w:rPr>
                                <w:noProof/>
                              </w:rPr>
                              <w:t>57</w:t>
                            </w:r>
                            <w:r>
                              <w:fldChar w:fldCharType="end"/>
                            </w:r>
                            <w:r>
                              <w:t>: I-Weld Parameters</w:t>
                            </w:r>
                            <w:bookmarkEnd w:id="2403"/>
                            <w:bookmarkEnd w:id="2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6"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P0D5tiQCAABRBAAADgAAAAAAAAAAAAAAAAAuAgAAZHJzL2Uyb0RvYy54bWxQ&#10;SwECLQAUAAYACAAAACEA+jJpYdoAAAAFAQAADwAAAAAAAAAAAAAAAAB+BAAAZHJzL2Rvd25yZXYu&#10;eG1sUEsFBgAAAAAEAAQA8wAAAIUFAAAAAA==&#10;" filled="f" stroked="f">
                <v:textbox style="mso-fit-shape-to-text:t" inset="0,0,0,0">
                  <w:txbxContent>
                    <w:p w14:paraId="2E783F00" w14:textId="33A7D767" w:rsidR="009B3707" w:rsidRPr="003F40AF" w:rsidRDefault="009B3707" w:rsidP="00F51CB9">
                      <w:pPr>
                        <w:pStyle w:val="Caption"/>
                        <w:rPr>
                          <w:b w:val="0"/>
                          <w:bCs w:val="0"/>
                          <w:noProof/>
                          <w:sz w:val="26"/>
                          <w:szCs w:val="28"/>
                        </w:rPr>
                      </w:pPr>
                      <w:bookmarkStart w:id="2405" w:name="_Toc3557134"/>
                      <w:bookmarkStart w:id="2406" w:name="_Toc24721948"/>
                      <w:r>
                        <w:t xml:space="preserve">Figure </w:t>
                      </w:r>
                      <w:r>
                        <w:fldChar w:fldCharType="begin"/>
                      </w:r>
                      <w:r>
                        <w:instrText xml:space="preserve"> SEQ Figure \* ARABIC </w:instrText>
                      </w:r>
                      <w:r>
                        <w:fldChar w:fldCharType="separate"/>
                      </w:r>
                      <w:r>
                        <w:rPr>
                          <w:noProof/>
                        </w:rPr>
                        <w:t>57</w:t>
                      </w:r>
                      <w:r>
                        <w:fldChar w:fldCharType="end"/>
                      </w:r>
                      <w:r>
                        <w:t>: I-Weld Parameters</w:t>
                      </w:r>
                      <w:bookmarkEnd w:id="2405"/>
                      <w:bookmarkEnd w:id="2406"/>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405B331" w:rsidR="00F51CB9" w:rsidRDefault="00F51CB9" w:rsidP="00F51CB9">
      <w:pPr>
        <w:pStyle w:val="Caption"/>
        <w:spacing w:before="120"/>
      </w:pPr>
      <w:bookmarkStart w:id="2407" w:name="_Toc3566503"/>
      <w:bookmarkStart w:id="2408" w:name="_Toc24726725"/>
      <w:r>
        <w:t xml:space="preserve">Table </w:t>
      </w:r>
      <w:r>
        <w:fldChar w:fldCharType="begin"/>
      </w:r>
      <w:r>
        <w:instrText xml:space="preserve"> SEQ Table \* ARABIC </w:instrText>
      </w:r>
      <w:r>
        <w:fldChar w:fldCharType="separate"/>
      </w:r>
      <w:r w:rsidR="00BD29C4">
        <w:rPr>
          <w:noProof/>
        </w:rPr>
        <w:t>97</w:t>
      </w:r>
      <w:r>
        <w:fldChar w:fldCharType="end"/>
      </w:r>
      <w:r>
        <w:t>: Parameters of I-Weld</w:t>
      </w:r>
      <w:bookmarkEnd w:id="2407"/>
      <w:bookmarkEnd w:id="2408"/>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2409" w:name="_Toc338939186"/>
      <w:bookmarkStart w:id="2410" w:name="_Toc3557033"/>
      <w:bookmarkStart w:id="2411" w:name="_Toc24967530"/>
      <w:r w:rsidRPr="007055D9">
        <w:t>Attributes</w:t>
      </w:r>
      <w:bookmarkEnd w:id="2409"/>
      <w:bookmarkEnd w:id="2410"/>
      <w:bookmarkEnd w:id="2411"/>
    </w:p>
    <w:p w14:paraId="7F7DD4CE" w14:textId="6A121F1A" w:rsidR="0006113C" w:rsidRPr="007055D9" w:rsidRDefault="009D7557" w:rsidP="00E67798">
      <w:pPr>
        <w:pStyle w:val="Heading5"/>
        <w:keepNext/>
      </w:pPr>
      <w:bookmarkStart w:id="2412" w:name="_Toc338939188"/>
      <w:r w:rsidRPr="007055D9">
        <w:t xml:space="preserve">Attribute </w:t>
      </w:r>
      <w:r w:rsidR="00194316">
        <w:t>"</w:t>
      </w:r>
      <w:r w:rsidRPr="007055D9">
        <w:t>b</w:t>
      </w:r>
      <w:r w:rsidR="0006113C" w:rsidRPr="007055D9">
        <w:t>ase</w:t>
      </w:r>
      <w:bookmarkEnd w:id="2412"/>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2413" w:name="_Toc338939189"/>
      <w:r w:rsidRPr="007055D9">
        <w:lastRenderedPageBreak/>
        <w:t xml:space="preserve">Attribute </w:t>
      </w:r>
      <w:r w:rsidR="00194316">
        <w:t>"</w:t>
      </w:r>
      <w:r w:rsidRPr="007055D9">
        <w:t>t</w:t>
      </w:r>
      <w:r w:rsidR="0006113C" w:rsidRPr="007055D9">
        <w:t>echnology</w:t>
      </w:r>
      <w:bookmarkEnd w:id="2413"/>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2414" w:name="_Toc338939190"/>
      <w:bookmarkStart w:id="2415" w:name="_Toc3557034"/>
      <w:bookmarkStart w:id="2416" w:name="_Toc24967531"/>
      <w:r w:rsidRPr="007055D9">
        <w:t xml:space="preserve">Element </w:t>
      </w:r>
      <w:r w:rsidR="00194316">
        <w:t>"</w:t>
      </w:r>
      <w:r w:rsidRPr="007055D9">
        <w:t>weld_position</w:t>
      </w:r>
      <w:bookmarkEnd w:id="2414"/>
      <w:bookmarkEnd w:id="2415"/>
      <w:bookmarkEnd w:id="2416"/>
      <w:r w:rsidR="00194316">
        <w:t>"</w:t>
      </w:r>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39B81ECA" w:rsidR="00E67798" w:rsidRDefault="00E67798" w:rsidP="00F3716C">
      <w:pPr>
        <w:pStyle w:val="Caption"/>
        <w:spacing w:before="120"/>
      </w:pPr>
      <w:bookmarkStart w:id="2417" w:name="_Toc3566504"/>
      <w:bookmarkStart w:id="2418" w:name="_Toc24726726"/>
      <w:bookmarkStart w:id="2419" w:name="_Toc338939192"/>
      <w:r>
        <w:t xml:space="preserve">Table </w:t>
      </w:r>
      <w:r w:rsidR="00D43112">
        <w:fldChar w:fldCharType="begin"/>
      </w:r>
      <w:r w:rsidR="00D43112">
        <w:instrText xml:space="preserve"> SEQ Table \* ARABIC </w:instrText>
      </w:r>
      <w:r w:rsidR="00D43112">
        <w:fldChar w:fldCharType="separate"/>
      </w:r>
      <w:r w:rsidR="00BD29C4">
        <w:rPr>
          <w:noProof/>
        </w:rPr>
        <w:t>98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2417"/>
      <w:bookmarkEnd w:id="2418"/>
      <w:r>
        <w:t xml:space="preserve"> </w:t>
      </w:r>
    </w:p>
    <w:p w14:paraId="0B71CAA5" w14:textId="0515B634" w:rsidR="008941DA" w:rsidRDefault="008941DA" w:rsidP="00E67798">
      <w:pPr>
        <w:pStyle w:val="Heading5"/>
        <w:keepNext/>
      </w:pPr>
      <w:r w:rsidRPr="007055D9">
        <w:t>Attribute</w:t>
      </w:r>
      <w:r>
        <w:t>s</w:t>
      </w:r>
      <w:r w:rsidRPr="007055D9">
        <w:t xml:space="preserve"> </w:t>
      </w:r>
      <w:r w:rsidR="00194316">
        <w:t>"</w:t>
      </w:r>
      <w:r>
        <w:t>u, x, y, z, reference</w:t>
      </w:r>
      <w:r w:rsidR="00194316">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2419"/>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2420" w:name="_Toc338939194"/>
      <w:r w:rsidRPr="007055D9">
        <w:t xml:space="preserve">Attribute </w:t>
      </w:r>
      <w:r w:rsidR="00194316">
        <w:t>"</w:t>
      </w:r>
      <w:r w:rsidRPr="007055D9">
        <w:t>filler</w:t>
      </w:r>
      <w:bookmarkEnd w:id="2420"/>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w:t>
      </w:r>
      <w:proofErr w:type="gramStart"/>
      <w:r w:rsidRPr="007C4B49">
        <w:rPr>
          <w:b/>
          <w:color w:val="0070C0"/>
        </w:rPr>
        <w:t>filler</w:t>
      </w:r>
      <w:proofErr w:type="gramEnd"/>
      <w:r w:rsidRPr="007C4B49">
        <w:rPr>
          <w:b/>
          <w:color w:val="0070C0"/>
        </w:rPr>
        <w:t>=</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2421" w:name="WeldDefinitionOverlapWeld"/>
      <w:bookmarkStart w:id="2422" w:name="_Toc3557035"/>
      <w:bookmarkStart w:id="2423" w:name="_Toc24967532"/>
      <w:bookmarkStart w:id="2424" w:name="_Toc288200766"/>
      <w:bookmarkStart w:id="2425" w:name="_Toc338939110"/>
      <w:bookmarkEnd w:id="2421"/>
      <w:r w:rsidRPr="007055D9">
        <w:t xml:space="preserve">Element </w:t>
      </w:r>
      <w:r w:rsidR="00194316">
        <w:t>"</w:t>
      </w:r>
      <w:r>
        <w:t>sheet_parameter</w:t>
      </w:r>
      <w:bookmarkEnd w:id="2422"/>
      <w:bookmarkEnd w:id="2423"/>
      <w:r w:rsidR="00194316">
        <w:t>"</w:t>
      </w:r>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678209DE" w:rsidR="00AB2606" w:rsidRDefault="00AB2606" w:rsidP="00F3716C">
      <w:pPr>
        <w:pStyle w:val="Caption"/>
        <w:spacing w:before="120"/>
      </w:pPr>
      <w:bookmarkStart w:id="2426" w:name="_Toc3566505"/>
      <w:bookmarkStart w:id="2427" w:name="_Toc24726727"/>
      <w:r>
        <w:t xml:space="preserve">Table </w:t>
      </w:r>
      <w:r w:rsidR="00D43112">
        <w:fldChar w:fldCharType="begin"/>
      </w:r>
      <w:r w:rsidR="00D43112">
        <w:instrText xml:space="preserve"> SEQ Table \* ARABIC </w:instrText>
      </w:r>
      <w:r w:rsidR="00D43112">
        <w:fldChar w:fldCharType="separate"/>
      </w:r>
      <w:r w:rsidR="00BD29C4">
        <w:rPr>
          <w:noProof/>
        </w:rPr>
        <w:t>99</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2426"/>
      <w:bookmarkEnd w:id="2427"/>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Pr>
          <w:i/>
        </w:rPr>
        <w:t>&lt;weld_position u=</w:t>
      </w:r>
      <w:r w:rsidR="00194316">
        <w:rPr>
          <w:i/>
        </w:rPr>
        <w:t>"</w:t>
      </w:r>
      <w:r w:rsidR="00E036FB">
        <w:rPr>
          <w:i/>
        </w:rPr>
        <w:t>0</w:t>
      </w:r>
      <w:r w:rsidR="00194316">
        <w:rPr>
          <w:i/>
        </w:rPr>
        <w:t>"</w:t>
      </w:r>
      <w:r w:rsidR="00E036FB">
        <w:rPr>
          <w:i/>
        </w:rPr>
        <w:t xml:space="preserve"> x=</w:t>
      </w:r>
      <w:r w:rsidR="00194316">
        <w:rPr>
          <w:i/>
        </w:rPr>
        <w:t>"</w:t>
      </w:r>
      <w:r w:rsidR="00E036FB">
        <w:rPr>
          <w:i/>
        </w:rPr>
        <w:t>1</w:t>
      </w:r>
      <w:r w:rsidR="00194316">
        <w:rPr>
          <w:i/>
        </w:rPr>
        <w:t>"</w:t>
      </w:r>
      <w:r w:rsidR="00E036FB">
        <w:rPr>
          <w:i/>
        </w:rPr>
        <w:t xml:space="preserve"> y=</w:t>
      </w:r>
      <w:r w:rsidR="00194316">
        <w:rPr>
          <w:i/>
        </w:rPr>
        <w:t>"</w:t>
      </w:r>
      <w:r w:rsidR="00E036FB">
        <w:rPr>
          <w:i/>
        </w:rPr>
        <w:t>1</w:t>
      </w:r>
      <w:r w:rsidR="00194316">
        <w:rPr>
          <w:i/>
        </w:rPr>
        <w:t>"</w:t>
      </w:r>
      <w:r w:rsidRPr="006A238A">
        <w:rPr>
          <w:i/>
        </w:rPr>
        <w:t xml:space="preserve"> z=</w:t>
      </w:r>
      <w:r w:rsidR="00194316">
        <w:rPr>
          <w:i/>
        </w:rPr>
        <w:t>"</w:t>
      </w:r>
      <w:r w:rsidRPr="006A238A">
        <w:rPr>
          <w:i/>
        </w:rPr>
        <w:t>1</w:t>
      </w:r>
      <w:r w:rsidR="00194316">
        <w:rPr>
          <w:i/>
        </w:rPr>
        <w:t>"</w:t>
      </w:r>
      <w: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2428" w:name="_Toc3557036"/>
      <w:bookmarkStart w:id="2429" w:name="_Toc24967533"/>
      <w:r w:rsidRPr="007055D9">
        <w:t>Overlap Weld</w:t>
      </w:r>
      <w:bookmarkEnd w:id="2424"/>
      <w:bookmarkEnd w:id="2425"/>
      <w:bookmarkEnd w:id="2428"/>
      <w:bookmarkEnd w:id="2429"/>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18"/>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2430" w:name="_Toc3557037"/>
      <w:bookmarkStart w:id="2431" w:name="_Toc24967534"/>
      <w:r w:rsidRPr="007055D9">
        <w:t>Simple Overlap Weld</w:t>
      </w:r>
      <w:bookmarkEnd w:id="2430"/>
      <w:bookmarkEnd w:id="2431"/>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9B3707" w:rsidRPr="0079510C" w:rsidRDefault="009B3707" w:rsidP="002A71CD">
                            <w:pPr>
                              <w:pStyle w:val="Caption"/>
                              <w:rPr>
                                <w:noProof/>
                                <w:sz w:val="24"/>
                                <w:szCs w:val="26"/>
                              </w:rPr>
                            </w:pPr>
                            <w:bookmarkStart w:id="2432" w:name="_Toc3557135"/>
                            <w:bookmarkStart w:id="2433" w:name="_Toc2472194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432"/>
                            <w:bookmarkEnd w:id="2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7"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9B3707" w:rsidRPr="0079510C" w:rsidRDefault="009B3707" w:rsidP="002A71CD">
                      <w:pPr>
                        <w:pStyle w:val="Caption"/>
                        <w:rPr>
                          <w:noProof/>
                          <w:sz w:val="24"/>
                          <w:szCs w:val="26"/>
                        </w:rPr>
                      </w:pPr>
                      <w:bookmarkStart w:id="2434" w:name="_Toc3557135"/>
                      <w:bookmarkStart w:id="2435" w:name="_Toc2472194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434"/>
                      <w:bookmarkEnd w:id="2435"/>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9B3707" w:rsidRPr="00A00F34" w:rsidRDefault="009B3707" w:rsidP="002A71CD">
                            <w:pPr>
                              <w:pStyle w:val="Caption"/>
                              <w:rPr>
                                <w:noProof/>
                                <w:szCs w:val="24"/>
                              </w:rPr>
                            </w:pPr>
                            <w:bookmarkStart w:id="2436" w:name="_Toc3557136"/>
                            <w:bookmarkStart w:id="2437" w:name="_Toc2472195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436"/>
                            <w:bookmarkEnd w:id="2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8"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9B3707" w:rsidRPr="00A00F34" w:rsidRDefault="009B3707" w:rsidP="002A71CD">
                      <w:pPr>
                        <w:pStyle w:val="Caption"/>
                        <w:rPr>
                          <w:noProof/>
                          <w:szCs w:val="24"/>
                        </w:rPr>
                      </w:pPr>
                      <w:bookmarkStart w:id="2438" w:name="_Toc3557136"/>
                      <w:bookmarkStart w:id="2439" w:name="_Toc2472195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438"/>
                      <w:bookmarkEnd w:id="2439"/>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35pt;height:34.35pt" o:ole="">
            <v:imagedata r:id="rId157" o:title=""/>
          </v:shape>
          <o:OLEObject Type="Embed" ProgID="Equation.3" ShapeID="_x0000_i1028" DrawAspect="Content" ObjectID="_1636105298"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02C1655D" w:rsidR="00F3716C" w:rsidRDefault="00F3716C" w:rsidP="00F3716C">
      <w:pPr>
        <w:pStyle w:val="Caption"/>
        <w:spacing w:before="120"/>
      </w:pPr>
      <w:bookmarkStart w:id="2440" w:name="_Toc3566506"/>
      <w:bookmarkStart w:id="2441" w:name="_Toc24726728"/>
      <w:r>
        <w:t xml:space="preserve">Table </w:t>
      </w:r>
      <w:r>
        <w:fldChar w:fldCharType="begin"/>
      </w:r>
      <w:r>
        <w:instrText xml:space="preserve"> SEQ Table \* ARABIC </w:instrText>
      </w:r>
      <w:r>
        <w:fldChar w:fldCharType="separate"/>
      </w:r>
      <w:r w:rsidR="00BD29C4">
        <w:rPr>
          <w:noProof/>
        </w:rPr>
        <w:t>100</w:t>
      </w:r>
      <w:r>
        <w:fldChar w:fldCharType="end"/>
      </w:r>
      <w:r>
        <w:t>:</w:t>
      </w:r>
      <w:r w:rsidR="007C7FBC">
        <w:t xml:space="preserve"> Parameters of Overlap Weld</w:t>
      </w:r>
      <w:bookmarkEnd w:id="2440"/>
      <w:bookmarkEnd w:id="2441"/>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2442" w:name="_Toc338939112"/>
      <w:bookmarkStart w:id="2443" w:name="_Toc3557038"/>
      <w:bookmarkStart w:id="2444" w:name="_Toc24967535"/>
      <w:r w:rsidRPr="007055D9">
        <w:t>Single Sided Double Overlap Weld</w:t>
      </w:r>
      <w:bookmarkEnd w:id="2442"/>
      <w:bookmarkEnd w:id="2443"/>
      <w:bookmarkEnd w:id="2444"/>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9B3707" w:rsidRPr="008B5970" w:rsidRDefault="009B3707" w:rsidP="007C7FBC">
                            <w:pPr>
                              <w:pStyle w:val="Caption"/>
                              <w:rPr>
                                <w:noProof/>
                                <w:sz w:val="24"/>
                                <w:szCs w:val="26"/>
                              </w:rPr>
                            </w:pPr>
                            <w:bookmarkStart w:id="2445" w:name="_Toc3557137"/>
                            <w:bookmarkStart w:id="2446" w:name="_Toc2472195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2445"/>
                            <w:bookmarkEnd w:id="2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9"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9B3707" w:rsidRPr="008B5970" w:rsidRDefault="009B3707" w:rsidP="007C7FBC">
                      <w:pPr>
                        <w:pStyle w:val="Caption"/>
                        <w:rPr>
                          <w:noProof/>
                          <w:sz w:val="24"/>
                          <w:szCs w:val="26"/>
                        </w:rPr>
                      </w:pPr>
                      <w:bookmarkStart w:id="2447" w:name="_Toc3557137"/>
                      <w:bookmarkStart w:id="2448" w:name="_Toc2472195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2447"/>
                      <w:bookmarkEnd w:id="2448"/>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9B3707" w:rsidRPr="008D09AE" w:rsidRDefault="009B3707" w:rsidP="00044694">
                            <w:pPr>
                              <w:pStyle w:val="Caption"/>
                              <w:rPr>
                                <w:noProof/>
                                <w:szCs w:val="24"/>
                              </w:rPr>
                            </w:pPr>
                            <w:bookmarkStart w:id="2449" w:name="_Toc3557138"/>
                            <w:bookmarkStart w:id="2450" w:name="_Toc2472195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449"/>
                            <w:bookmarkEnd w:id="2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40"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9B3707" w:rsidRPr="008D09AE" w:rsidRDefault="009B3707" w:rsidP="00044694">
                      <w:pPr>
                        <w:pStyle w:val="Caption"/>
                        <w:rPr>
                          <w:noProof/>
                          <w:szCs w:val="24"/>
                        </w:rPr>
                      </w:pPr>
                      <w:bookmarkStart w:id="2451" w:name="_Toc3557138"/>
                      <w:bookmarkStart w:id="2452" w:name="_Toc2472195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451"/>
                      <w:bookmarkEnd w:id="2452"/>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05pt;height:35.15pt" o:ole="">
            <v:imagedata r:id="rId146" o:title=""/>
          </v:shape>
          <o:OLEObject Type="Embed" ProgID="Equation.3" ShapeID="_x0000_i1029" DrawAspect="Content" ObjectID="_1636105299"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05A60D9" w:rsidR="00F3716C" w:rsidRDefault="00F3716C" w:rsidP="00F3716C">
      <w:pPr>
        <w:pStyle w:val="Caption"/>
        <w:spacing w:before="120"/>
      </w:pPr>
      <w:bookmarkStart w:id="2453" w:name="_Toc3566507"/>
      <w:bookmarkStart w:id="2454" w:name="_Toc24726729"/>
      <w:r>
        <w:t xml:space="preserve">Table </w:t>
      </w:r>
      <w:r>
        <w:fldChar w:fldCharType="begin"/>
      </w:r>
      <w:r>
        <w:instrText xml:space="preserve"> SEQ Table \* ARABIC </w:instrText>
      </w:r>
      <w:r>
        <w:fldChar w:fldCharType="separate"/>
      </w:r>
      <w:r w:rsidR="00BD29C4">
        <w:rPr>
          <w:noProof/>
        </w:rPr>
        <w:t>101</w:t>
      </w:r>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2453"/>
      <w:bookmarkEnd w:id="2454"/>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2455" w:name="_Toc338939113"/>
      <w:bookmarkStart w:id="2456" w:name="_Toc3557039"/>
      <w:bookmarkStart w:id="2457" w:name="_Toc24967536"/>
      <w:r w:rsidRPr="007055D9">
        <w:t>Double Sided Double Overlap Weld</w:t>
      </w:r>
      <w:bookmarkEnd w:id="2455"/>
      <w:bookmarkEnd w:id="2456"/>
      <w:bookmarkEnd w:id="2457"/>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9B3707" w:rsidRPr="000A25D4" w:rsidRDefault="009B3707" w:rsidP="00044694">
                            <w:pPr>
                              <w:pStyle w:val="Caption"/>
                              <w:rPr>
                                <w:noProof/>
                                <w:sz w:val="24"/>
                                <w:szCs w:val="26"/>
                              </w:rPr>
                            </w:pPr>
                            <w:bookmarkStart w:id="2458" w:name="_Toc3557139"/>
                            <w:bookmarkStart w:id="2459" w:name="_Toc2472195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2458"/>
                            <w:bookmarkEnd w:id="2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1"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9B3707" w:rsidRPr="000A25D4" w:rsidRDefault="009B3707" w:rsidP="00044694">
                      <w:pPr>
                        <w:pStyle w:val="Caption"/>
                        <w:rPr>
                          <w:noProof/>
                          <w:sz w:val="24"/>
                          <w:szCs w:val="26"/>
                        </w:rPr>
                      </w:pPr>
                      <w:bookmarkStart w:id="2460" w:name="_Toc3557139"/>
                      <w:bookmarkStart w:id="2461" w:name="_Toc2472195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2460"/>
                      <w:bookmarkEnd w:id="2461"/>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9B3707" w:rsidRPr="00F739B3" w:rsidRDefault="009B3707" w:rsidP="00044694">
                            <w:pPr>
                              <w:pStyle w:val="Caption"/>
                              <w:rPr>
                                <w:noProof/>
                                <w:szCs w:val="24"/>
                              </w:rPr>
                            </w:pPr>
                            <w:bookmarkStart w:id="2462" w:name="_Toc3557140"/>
                            <w:bookmarkStart w:id="2463" w:name="_Toc2472195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462"/>
                            <w:bookmarkEnd w:id="2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2"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9B3707" w:rsidRPr="00F739B3" w:rsidRDefault="009B3707" w:rsidP="00044694">
                      <w:pPr>
                        <w:pStyle w:val="Caption"/>
                        <w:rPr>
                          <w:noProof/>
                          <w:szCs w:val="24"/>
                        </w:rPr>
                      </w:pPr>
                      <w:bookmarkStart w:id="2464" w:name="_Toc3557140"/>
                      <w:bookmarkStart w:id="2465" w:name="_Toc2472195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464"/>
                      <w:bookmarkEnd w:id="2465"/>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05pt;height:35.15pt" o:ole="">
            <v:imagedata r:id="rId146" o:title=""/>
          </v:shape>
          <o:OLEObject Type="Embed" ProgID="Equation.3" ShapeID="_x0000_i1030" DrawAspect="Content" ObjectID="_1636105300"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36424A4A" w:rsidR="00044694" w:rsidRDefault="00044694" w:rsidP="00044694">
      <w:pPr>
        <w:pStyle w:val="Caption"/>
        <w:spacing w:before="120"/>
      </w:pPr>
      <w:bookmarkStart w:id="2466" w:name="_Toc3566508"/>
      <w:bookmarkStart w:id="2467" w:name="_Toc24726730"/>
      <w:r>
        <w:t xml:space="preserve">Table </w:t>
      </w:r>
      <w:r>
        <w:fldChar w:fldCharType="begin"/>
      </w:r>
      <w:r>
        <w:instrText xml:space="preserve"> SEQ Table \* ARABIC </w:instrText>
      </w:r>
      <w:r>
        <w:fldChar w:fldCharType="separate"/>
      </w:r>
      <w:r w:rsidR="00BD29C4">
        <w:rPr>
          <w:noProof/>
        </w:rPr>
        <w:t>102</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466"/>
      <w:bookmarkEnd w:id="2467"/>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2468" w:name="_Toc338939196"/>
      <w:bookmarkStart w:id="2469" w:name="_Toc3557040"/>
      <w:bookmarkStart w:id="2470" w:name="_Toc24967537"/>
      <w:r w:rsidRPr="007055D9">
        <w:t>Attributes</w:t>
      </w:r>
      <w:bookmarkEnd w:id="2468"/>
      <w:bookmarkEnd w:id="2469"/>
      <w:bookmarkEnd w:id="2470"/>
    </w:p>
    <w:p w14:paraId="54EB1FE0" w14:textId="38DCBA66" w:rsidR="0006113C" w:rsidRPr="007055D9" w:rsidRDefault="00157A42" w:rsidP="00AB2606">
      <w:pPr>
        <w:pStyle w:val="Heading5"/>
        <w:keepNext/>
      </w:pPr>
      <w:bookmarkStart w:id="2471" w:name="_Toc338939198"/>
      <w:r w:rsidRPr="007055D9">
        <w:t xml:space="preserve">Attribute </w:t>
      </w:r>
      <w:r w:rsidR="00194316">
        <w:t>"</w:t>
      </w:r>
      <w:r w:rsidRPr="007055D9">
        <w:t>b</w:t>
      </w:r>
      <w:r w:rsidR="0006113C" w:rsidRPr="007055D9">
        <w:t>ase</w:t>
      </w:r>
      <w:bookmarkEnd w:id="2471"/>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2472" w:name="_Toc338939199"/>
      <w:r w:rsidRPr="007055D9">
        <w:lastRenderedPageBreak/>
        <w:t xml:space="preserve">Attribute </w:t>
      </w:r>
      <w:r w:rsidR="00194316">
        <w:t>"</w:t>
      </w:r>
      <w:r w:rsidRPr="007055D9">
        <w:t>t</w:t>
      </w:r>
      <w:r w:rsidR="0006113C" w:rsidRPr="007055D9">
        <w:t>echnology</w:t>
      </w:r>
      <w:bookmarkEnd w:id="2472"/>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2473" w:name="_Toc338939200"/>
      <w:bookmarkStart w:id="2474" w:name="_Toc3557041"/>
      <w:bookmarkStart w:id="2475" w:name="_Toc24967538"/>
      <w:r w:rsidRPr="007055D9">
        <w:t xml:space="preserve">Element </w:t>
      </w:r>
      <w:r w:rsidR="00194316">
        <w:t>"</w:t>
      </w:r>
      <w:r w:rsidRPr="007055D9">
        <w:t>weld_position</w:t>
      </w:r>
      <w:bookmarkEnd w:id="2473"/>
      <w:bookmarkEnd w:id="2474"/>
      <w:bookmarkEnd w:id="2475"/>
      <w:r w:rsidR="00194316">
        <w:t>"</w:t>
      </w:r>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828C11E" w:rsidR="00184B77" w:rsidRDefault="00184B77" w:rsidP="00044694">
      <w:pPr>
        <w:pStyle w:val="Caption"/>
        <w:spacing w:before="120"/>
      </w:pPr>
      <w:bookmarkStart w:id="2476" w:name="_Toc3566509"/>
      <w:bookmarkStart w:id="2477" w:name="_Toc24726731"/>
      <w:bookmarkStart w:id="2478" w:name="_Toc338939203"/>
      <w:r>
        <w:t xml:space="preserve">Table </w:t>
      </w:r>
      <w:r w:rsidR="00D43112">
        <w:fldChar w:fldCharType="begin"/>
      </w:r>
      <w:r w:rsidR="00D43112">
        <w:instrText xml:space="preserve"> SEQ Table \* ARABIC </w:instrText>
      </w:r>
      <w:r w:rsidR="00D43112">
        <w:fldChar w:fldCharType="separate"/>
      </w:r>
      <w:r w:rsidR="00BD29C4">
        <w:rPr>
          <w:noProof/>
        </w:rPr>
        <w:t>103</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2476"/>
      <w:bookmarkEnd w:id="2477"/>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2478"/>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2479" w:name="_Toc338939204"/>
      <w:r w:rsidRPr="007055D9">
        <w:t xml:space="preserve">Attribute </w:t>
      </w:r>
      <w:r w:rsidR="00194316">
        <w:t>"</w:t>
      </w:r>
      <w:r w:rsidRPr="007055D9">
        <w:t>thickness</w:t>
      </w:r>
      <w:bookmarkEnd w:id="2479"/>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2480" w:name="_Toc338939205"/>
      <w:r w:rsidRPr="007055D9">
        <w:t xml:space="preserve">Attribute </w:t>
      </w:r>
      <w:r w:rsidR="00194316">
        <w:t>"</w:t>
      </w:r>
      <w:r w:rsidRPr="007055D9">
        <w:t>angle</w:t>
      </w:r>
      <w:bookmarkEnd w:id="2480"/>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2481" w:name="_Toc338939206"/>
      <w:r w:rsidRPr="007055D9">
        <w:lastRenderedPageBreak/>
        <w:t xml:space="preserve">Attribute </w:t>
      </w:r>
      <w:r w:rsidR="00194316">
        <w:t>"</w:t>
      </w:r>
      <w:r w:rsidRPr="007055D9">
        <w:t>shape</w:t>
      </w:r>
      <w:bookmarkEnd w:id="2481"/>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2482" w:name="_Toc338939207"/>
      <w:r w:rsidRPr="007055D9">
        <w:t xml:space="preserve">Attribute </w:t>
      </w:r>
      <w:r w:rsidR="00194316">
        <w:t>"</w:t>
      </w:r>
      <w:r w:rsidRPr="007055D9">
        <w:t>penetration</w:t>
      </w:r>
      <w:bookmarkEnd w:id="2482"/>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2483" w:name="_Toc338939209"/>
      <w:r w:rsidRPr="007055D9">
        <w:t xml:space="preserve">Attribute </w:t>
      </w:r>
      <w:r w:rsidR="00194316">
        <w:t>"</w:t>
      </w:r>
      <w:r w:rsidRPr="007055D9">
        <w:t>filler</w:t>
      </w:r>
      <w:bookmarkEnd w:id="2483"/>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proofErr w:type="gramStart"/>
      <w:r w:rsidRPr="00C9134D">
        <w:rPr>
          <w:b/>
          <w:color w:val="0070C0"/>
        </w:rPr>
        <w:t>section</w:t>
      </w:r>
      <w:proofErr w:type="gramEnd"/>
      <w:r w:rsidRPr="00C9134D">
        <w:rPr>
          <w:b/>
          <w:color w:val="0070C0"/>
        </w:rPr>
        <w:t>=</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w:t>
      </w:r>
      <w:proofErr w:type="gramStart"/>
      <w:r w:rsidRPr="00C9134D">
        <w:rPr>
          <w:b/>
          <w:color w:val="0070C0"/>
        </w:rPr>
        <w:t>shape</w:t>
      </w:r>
      <w:proofErr w:type="gramEnd"/>
      <w:r w:rsidRPr="00C9134D">
        <w:rPr>
          <w:b/>
          <w:color w:val="0070C0"/>
        </w:rPr>
        <w:t>=</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w:t>
      </w:r>
      <w:proofErr w:type="gramStart"/>
      <w:r w:rsidRPr="00C9134D">
        <w:rPr>
          <w:b/>
          <w:color w:val="0070C0"/>
        </w:rPr>
        <w:t>filler</w:t>
      </w:r>
      <w:proofErr w:type="gramEnd"/>
      <w:r w:rsidRPr="00C9134D">
        <w:rPr>
          <w:b/>
          <w:color w:val="0070C0"/>
        </w:rPr>
        <w:t>=</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2484" w:name="WeldDefinitionYJoint"/>
      <w:bookmarkStart w:id="2485" w:name="_Toc3557042"/>
      <w:bookmarkStart w:id="2486" w:name="_Toc24967539"/>
      <w:bookmarkStart w:id="2487" w:name="_Toc288200767"/>
      <w:bookmarkStart w:id="2488" w:name="_Toc338939114"/>
      <w:bookmarkEnd w:id="2484"/>
      <w:r w:rsidRPr="007055D9">
        <w:t xml:space="preserve">Element </w:t>
      </w:r>
      <w:r w:rsidR="00194316">
        <w:t>"</w:t>
      </w:r>
      <w:r>
        <w:t>sheet_parameter</w:t>
      </w:r>
      <w:bookmarkEnd w:id="2485"/>
      <w:bookmarkEnd w:id="2486"/>
      <w:r w:rsidR="00194316">
        <w:t>"</w:t>
      </w:r>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CommentReference"/>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3E855345" w:rsidR="00286128" w:rsidRDefault="00286128" w:rsidP="00044694">
      <w:pPr>
        <w:pStyle w:val="Caption"/>
        <w:spacing w:before="120"/>
      </w:pPr>
      <w:bookmarkStart w:id="2489" w:name="_Toc3566510"/>
      <w:bookmarkStart w:id="2490" w:name="_Toc24726732"/>
      <w:r>
        <w:t xml:space="preserve">Table </w:t>
      </w:r>
      <w:r w:rsidR="00D43112">
        <w:fldChar w:fldCharType="begin"/>
      </w:r>
      <w:r w:rsidR="00D43112">
        <w:instrText xml:space="preserve"> SEQ Table \* ARABIC </w:instrText>
      </w:r>
      <w:r w:rsidR="00D43112">
        <w:fldChar w:fldCharType="separate"/>
      </w:r>
      <w:r w:rsidR="00BD29C4">
        <w:rPr>
          <w:noProof/>
        </w:rPr>
        <w:t>104</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2489"/>
      <w:bookmarkEnd w:id="2490"/>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6A238A" w:rsidRDefault="00E036FB" w:rsidP="00E036FB">
      <w:pPr>
        <w:pStyle w:val="XMLCode"/>
      </w:pPr>
      <w:r w:rsidRPr="006A238A">
        <w:t xml:space="preserve">        </w:t>
      </w:r>
      <w:r>
        <w:rPr>
          <w:i/>
        </w:rPr>
        <w:t>&lt;weld_position u=</w:t>
      </w:r>
      <w:r w:rsidR="00194316">
        <w:rPr>
          <w:i/>
        </w:rPr>
        <w:t>"</w:t>
      </w:r>
      <w:r>
        <w:rPr>
          <w:i/>
        </w:rPr>
        <w:t>0</w:t>
      </w:r>
      <w:r w:rsidR="00194316">
        <w:rPr>
          <w:i/>
        </w:rPr>
        <w:t>"</w:t>
      </w:r>
      <w:r>
        <w:rPr>
          <w:i/>
        </w:rPr>
        <w:t xml:space="preserve"> x=</w:t>
      </w:r>
      <w:r w:rsidR="00194316">
        <w:rPr>
          <w:i/>
        </w:rPr>
        <w:t>"</w:t>
      </w:r>
      <w:r>
        <w:rPr>
          <w:i/>
        </w:rPr>
        <w:t>0</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Pr>
          <w:i/>
        </w:rPr>
        <w:t>/&gt;</w:t>
      </w:r>
    </w:p>
    <w:p w14:paraId="74345591" w14:textId="37E1CBAF"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2491" w:name="_Toc3557043"/>
      <w:bookmarkStart w:id="2492" w:name="_Toc24967540"/>
      <w:r w:rsidRPr="007055D9">
        <w:lastRenderedPageBreak/>
        <w:t>Y-Joint</w:t>
      </w:r>
      <w:bookmarkEnd w:id="2487"/>
      <w:bookmarkEnd w:id="2488"/>
      <w:bookmarkEnd w:id="2491"/>
      <w:bookmarkEnd w:id="2492"/>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supports up to three</w:t>
      </w:r>
      <w:r w:rsidR="00DB1E84">
        <w:rPr>
          <w:rStyle w:val="FootnoteReference"/>
        </w:rPr>
        <w:footnoteReference w:id="19"/>
      </w:r>
      <w:r w:rsidR="00DB46FE" w:rsidRPr="007055D9">
        <w:t xml:space="preserve"> 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2493" w:name="_Toc3557044"/>
      <w:bookmarkStart w:id="2494" w:name="_Toc24967541"/>
      <w:r w:rsidRPr="007055D9">
        <w:t>Sheet Parameters</w:t>
      </w:r>
      <w:bookmarkEnd w:id="2493"/>
      <w:bookmarkEnd w:id="2494"/>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2D45E116" w:rsidR="009B3707" w:rsidRPr="00973973" w:rsidRDefault="009B3707" w:rsidP="00D25D3B">
                            <w:pPr>
                              <w:pStyle w:val="Caption"/>
                              <w:rPr>
                                <w:noProof/>
                                <w:szCs w:val="24"/>
                              </w:rPr>
                            </w:pPr>
                            <w:bookmarkStart w:id="2495" w:name="_Ref7931629"/>
                            <w:bookmarkStart w:id="2496" w:name="_Toc3557141"/>
                            <w:bookmarkStart w:id="2497" w:name="_Toc24721955"/>
                            <w:r>
                              <w:t xml:space="preserve">Figure </w:t>
                            </w:r>
                            <w:r>
                              <w:fldChar w:fldCharType="begin"/>
                            </w:r>
                            <w:r>
                              <w:instrText xml:space="preserve"> SEQ Figure \* ARABIC </w:instrText>
                            </w:r>
                            <w:r>
                              <w:fldChar w:fldCharType="separate"/>
                            </w:r>
                            <w:r>
                              <w:rPr>
                                <w:noProof/>
                              </w:rPr>
                              <w:t>64</w:t>
                            </w:r>
                            <w:r>
                              <w:fldChar w:fldCharType="end"/>
                            </w:r>
                            <w:bookmarkEnd w:id="2495"/>
                            <w:r>
                              <w:t>: Y-Joint Sheet Layout</w:t>
                            </w:r>
                            <w:bookmarkEnd w:id="2496"/>
                            <w:bookmarkEnd w:id="2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3"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B67AObJAIAAFEEAAAOAAAAAAAAAAAAAAAAAC4CAABkcnMvZTJvRG9jLnht&#10;bFBLAQItABQABgAIAAAAIQCSH0Va3AAAAAkBAAAPAAAAAAAAAAAAAAAAAH4EAABkcnMvZG93bnJl&#10;di54bWxQSwUGAAAAAAQABADzAAAAhwUAAAAA&#10;" filled="f" stroked="f">
                <v:textbox style="mso-fit-shape-to-text:t" inset="0,0,0,0">
                  <w:txbxContent>
                    <w:p w14:paraId="26AEAA3F" w14:textId="2D45E116" w:rsidR="009B3707" w:rsidRPr="00973973" w:rsidRDefault="009B3707" w:rsidP="00D25D3B">
                      <w:pPr>
                        <w:pStyle w:val="Caption"/>
                        <w:rPr>
                          <w:noProof/>
                          <w:szCs w:val="24"/>
                        </w:rPr>
                      </w:pPr>
                      <w:bookmarkStart w:id="2498" w:name="_Ref7931629"/>
                      <w:bookmarkStart w:id="2499" w:name="_Toc3557141"/>
                      <w:bookmarkStart w:id="2500" w:name="_Toc24721955"/>
                      <w:r>
                        <w:t xml:space="preserve">Figure </w:t>
                      </w:r>
                      <w:r>
                        <w:fldChar w:fldCharType="begin"/>
                      </w:r>
                      <w:r>
                        <w:instrText xml:space="preserve"> SEQ Figure \* ARABIC </w:instrText>
                      </w:r>
                      <w:r>
                        <w:fldChar w:fldCharType="separate"/>
                      </w:r>
                      <w:r>
                        <w:rPr>
                          <w:noProof/>
                        </w:rPr>
                        <w:t>64</w:t>
                      </w:r>
                      <w:r>
                        <w:fldChar w:fldCharType="end"/>
                      </w:r>
                      <w:bookmarkEnd w:id="2498"/>
                      <w:r>
                        <w:t>: Y-Joint Sheet Layout</w:t>
                      </w:r>
                      <w:bookmarkEnd w:id="2499"/>
                      <w:bookmarkEnd w:id="2500"/>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2501" w:name="_Toc3557045"/>
      <w:bookmarkStart w:id="2502" w:name="_Toc24967542"/>
      <w:r w:rsidRPr="007055D9">
        <w:t>Weld Parameters</w:t>
      </w:r>
      <w:bookmarkEnd w:id="2501"/>
      <w:bookmarkEnd w:id="2502"/>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6CD8C395" w:rsidR="009B3707" w:rsidRPr="008E45EC" w:rsidRDefault="009B3707" w:rsidP="00D25D3B">
                            <w:pPr>
                              <w:pStyle w:val="Caption"/>
                              <w:rPr>
                                <w:noProof/>
                                <w:szCs w:val="24"/>
                              </w:rPr>
                            </w:pPr>
                            <w:bookmarkStart w:id="2503" w:name="_Toc3557142"/>
                            <w:bookmarkStart w:id="2504" w:name="_Toc2472195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503"/>
                            <w:bookmarkEnd w:id="25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4"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vb3oUjcCAAB5BAAADgAAAAAAAAAA&#10;AAAAAAAuAgAAZHJzL2Uyb0RvYy54bWxQSwECLQAUAAYACAAAACEAG02Iwt8AAAAHAQAADwAAAAAA&#10;AAAAAAAAAACRBAAAZHJzL2Rvd25yZXYueG1sUEsFBgAAAAAEAAQA8wAAAJ0FAAAAAA==&#10;" stroked="f">
                <v:textbox style="mso-fit-shape-to-text:t" inset="0,0,0,0">
                  <w:txbxContent>
                    <w:p w14:paraId="660BF978" w14:textId="6CD8C395" w:rsidR="009B3707" w:rsidRPr="008E45EC" w:rsidRDefault="009B3707" w:rsidP="00D25D3B">
                      <w:pPr>
                        <w:pStyle w:val="Caption"/>
                        <w:rPr>
                          <w:noProof/>
                          <w:szCs w:val="24"/>
                        </w:rPr>
                      </w:pPr>
                      <w:bookmarkStart w:id="2505" w:name="_Toc3557142"/>
                      <w:bookmarkStart w:id="2506" w:name="_Toc2472195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505"/>
                      <w:bookmarkEnd w:id="2506"/>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95pt;height:35.15pt" o:ole="">
            <v:imagedata r:id="rId146" o:title=""/>
          </v:shape>
          <o:OLEObject Type="Embed" ProgID="Equation.3" ShapeID="_x0000_i1031" DrawAspect="Content" ObjectID="_1636105301"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1BD860D3" w:rsidR="00D25D3B" w:rsidRDefault="00D25D3B" w:rsidP="00D25D3B">
      <w:pPr>
        <w:pStyle w:val="Caption"/>
        <w:spacing w:before="120"/>
      </w:pPr>
      <w:bookmarkStart w:id="2507" w:name="_Toc3566511"/>
      <w:bookmarkStart w:id="2508" w:name="_Toc24726733"/>
      <w:bookmarkStart w:id="2509" w:name="_Toc338939211"/>
      <w:r>
        <w:t xml:space="preserve">Table </w:t>
      </w:r>
      <w:r>
        <w:fldChar w:fldCharType="begin"/>
      </w:r>
      <w:r>
        <w:instrText xml:space="preserve"> SEQ Table \* ARABIC </w:instrText>
      </w:r>
      <w:r>
        <w:fldChar w:fldCharType="separate"/>
      </w:r>
      <w:r w:rsidR="00BD29C4">
        <w:rPr>
          <w:noProof/>
        </w:rPr>
        <w:t>105</w:t>
      </w:r>
      <w:r>
        <w:fldChar w:fldCharType="end"/>
      </w:r>
      <w:r>
        <w:t>: Parameters of Y-Joint</w:t>
      </w:r>
      <w:bookmarkEnd w:id="2507"/>
      <w:bookmarkEnd w:id="2508"/>
    </w:p>
    <w:p w14:paraId="398C8EB2" w14:textId="77777777" w:rsidR="0006113C" w:rsidRPr="007055D9" w:rsidRDefault="0006113C" w:rsidP="00F4558F">
      <w:pPr>
        <w:pStyle w:val="Heading4"/>
        <w:tabs>
          <w:tab w:val="clear" w:pos="864"/>
          <w:tab w:val="num" w:pos="993"/>
        </w:tabs>
      </w:pPr>
      <w:bookmarkStart w:id="2510" w:name="_Toc3557046"/>
      <w:bookmarkStart w:id="2511" w:name="_Toc24967543"/>
      <w:r w:rsidRPr="007055D9">
        <w:lastRenderedPageBreak/>
        <w:t>Attributes</w:t>
      </w:r>
      <w:bookmarkEnd w:id="2509"/>
      <w:bookmarkEnd w:id="2510"/>
      <w:bookmarkEnd w:id="2511"/>
    </w:p>
    <w:p w14:paraId="604B195B" w14:textId="6B31D0AD" w:rsidR="0006113C" w:rsidRPr="007055D9" w:rsidRDefault="00D83FC9" w:rsidP="00C0357F">
      <w:pPr>
        <w:pStyle w:val="Heading5"/>
        <w:keepNext/>
      </w:pPr>
      <w:bookmarkStart w:id="2512" w:name="_Toc338939213"/>
      <w:r w:rsidRPr="007055D9">
        <w:t xml:space="preserve">Attribute </w:t>
      </w:r>
      <w:r w:rsidR="00194316">
        <w:t>"</w:t>
      </w:r>
      <w:r w:rsidRPr="007055D9">
        <w:t>b</w:t>
      </w:r>
      <w:r w:rsidR="0006113C" w:rsidRPr="007055D9">
        <w:t>ase</w:t>
      </w:r>
      <w:bookmarkEnd w:id="2512"/>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2513" w:name="_Toc338939214"/>
      <w:r w:rsidRPr="007055D9">
        <w:t xml:space="preserve">Attribute </w:t>
      </w:r>
      <w:r w:rsidR="00194316">
        <w:t>"</w:t>
      </w:r>
      <w:r w:rsidRPr="007055D9">
        <w:t>t</w:t>
      </w:r>
      <w:r w:rsidR="0006113C" w:rsidRPr="007055D9">
        <w:t>echnology</w:t>
      </w:r>
      <w:bookmarkEnd w:id="2513"/>
      <w:r w:rsidR="00194316">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2514" w:name="_Toc338939215"/>
      <w:bookmarkStart w:id="2515" w:name="_Toc3557047"/>
      <w:bookmarkStart w:id="2516" w:name="_Toc24967544"/>
      <w:r w:rsidRPr="007055D9">
        <w:t xml:space="preserve">Element </w:t>
      </w:r>
      <w:r w:rsidR="00194316">
        <w:t>"</w:t>
      </w:r>
      <w:r w:rsidRPr="007055D9">
        <w:t>weld_position</w:t>
      </w:r>
      <w:bookmarkEnd w:id="2514"/>
      <w:bookmarkEnd w:id="2515"/>
      <w:bookmarkEnd w:id="2516"/>
      <w:r w:rsidR="00194316">
        <w:t>"</w:t>
      </w:r>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CommentReference"/>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CommentReference"/>
                <w:sz w:val="20"/>
                <w:szCs w:val="20"/>
                <w:lang w:eastAsia="x-none"/>
              </w:rPr>
              <w:t>T</w:t>
            </w:r>
            <w:r w:rsidR="00CA6411"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CommentReference"/>
                <w:sz w:val="20"/>
                <w:szCs w:val="20"/>
                <w:lang w:eastAsia="x-none"/>
              </w:rPr>
              <w:t>S</w:t>
            </w:r>
            <w:r w:rsidR="00CA6411"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57074190" w:rsidR="00C0357F" w:rsidRDefault="00C0357F" w:rsidP="00F3716C">
      <w:pPr>
        <w:pStyle w:val="Caption"/>
        <w:spacing w:before="120"/>
      </w:pPr>
      <w:bookmarkStart w:id="2517" w:name="_Toc3566512"/>
      <w:bookmarkStart w:id="2518" w:name="_Toc24726734"/>
      <w:bookmarkStart w:id="2519" w:name="_Toc338939218"/>
      <w:r>
        <w:t xml:space="preserve">Table </w:t>
      </w:r>
      <w:r w:rsidR="00D43112">
        <w:fldChar w:fldCharType="begin"/>
      </w:r>
      <w:r w:rsidR="00D43112">
        <w:instrText xml:space="preserve"> SEQ Table \* ARABIC </w:instrText>
      </w:r>
      <w:r w:rsidR="00D43112">
        <w:fldChar w:fldCharType="separate"/>
      </w:r>
      <w:r w:rsidR="00BD29C4">
        <w:rPr>
          <w:noProof/>
        </w:rPr>
        <w:t>106</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2517"/>
      <w:bookmarkEnd w:id="2518"/>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2519"/>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2520" w:name="_Toc338939219"/>
      <w:r w:rsidRPr="007055D9">
        <w:t xml:space="preserve">Attribute </w:t>
      </w:r>
      <w:r w:rsidR="00194316">
        <w:t>"</w:t>
      </w:r>
      <w:r w:rsidRPr="007055D9">
        <w:t>thickness</w:t>
      </w:r>
      <w:bookmarkEnd w:id="2520"/>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4C6B1305" w:rsidR="00F3716C" w:rsidRDefault="00F3716C" w:rsidP="00F3716C">
      <w:pPr>
        <w:pStyle w:val="Caption"/>
        <w:spacing w:before="120"/>
      </w:pPr>
      <w:bookmarkStart w:id="2521" w:name="_Toc3566513"/>
      <w:bookmarkStart w:id="2522" w:name="_Toc24726735"/>
      <w:bookmarkStart w:id="2523" w:name="_Toc338939220"/>
      <w:r>
        <w:t xml:space="preserve">Table </w:t>
      </w:r>
      <w:r>
        <w:fldChar w:fldCharType="begin"/>
      </w:r>
      <w:r>
        <w:instrText xml:space="preserve"> SEQ Table \* ARABIC </w:instrText>
      </w:r>
      <w:r>
        <w:fldChar w:fldCharType="separate"/>
      </w:r>
      <w:r w:rsidR="00BD29C4">
        <w:rPr>
          <w:noProof/>
        </w:rPr>
        <w:t>107</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521"/>
      <w:bookmarkEnd w:id="2522"/>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2523"/>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2524" w:name="_Toc338939221"/>
      <w:r w:rsidRPr="007055D9">
        <w:t xml:space="preserve">Attribute </w:t>
      </w:r>
      <w:r w:rsidR="00194316">
        <w:t>"</w:t>
      </w:r>
      <w:r w:rsidRPr="007055D9">
        <w:t>penetration</w:t>
      </w:r>
      <w:bookmarkEnd w:id="2524"/>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2525" w:name="_Toc338939223"/>
      <w:r w:rsidRPr="007055D9">
        <w:t xml:space="preserve">Attribute </w:t>
      </w:r>
      <w:r w:rsidR="00194316">
        <w:t>"</w:t>
      </w:r>
      <w:r w:rsidRPr="007055D9">
        <w:t>shape</w:t>
      </w:r>
      <w:bookmarkEnd w:id="2525"/>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2526" w:name="_Toc338939224"/>
      <w:r w:rsidRPr="007055D9">
        <w:t xml:space="preserve">Attribute </w:t>
      </w:r>
      <w:r w:rsidR="00194316">
        <w:t>"</w:t>
      </w:r>
      <w:r w:rsidRPr="007055D9">
        <w:t>filler</w:t>
      </w:r>
      <w:bookmarkEnd w:id="2526"/>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proofErr w:type="gramStart"/>
      <w:r w:rsidR="008C2EA5">
        <w:rPr>
          <w:b/>
          <w:color w:val="0070C0"/>
        </w:rPr>
        <w:t>reference</w:t>
      </w:r>
      <w:proofErr w:type="gramEnd"/>
      <w:r w:rsidR="008C2EA5">
        <w:rPr>
          <w:b/>
          <w:color w:val="0070C0"/>
        </w:rPr>
        <w:t>=</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proofErr w:type="gramStart"/>
      <w:r w:rsidR="0006113C" w:rsidRPr="002C5D08">
        <w:rPr>
          <w:b/>
          <w:color w:val="0070C0"/>
        </w:rPr>
        <w:t>section</w:t>
      </w:r>
      <w:proofErr w:type="gramEnd"/>
      <w:r w:rsidR="0006113C" w:rsidRPr="002C5D08">
        <w:rPr>
          <w:b/>
          <w:color w:val="0070C0"/>
        </w:rPr>
        <w:t>=</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254699" w:rsidRPr="002C5D08">
        <w:rPr>
          <w:b/>
          <w:color w:val="0070C0"/>
        </w:rPr>
        <w:t>filler</w:t>
      </w:r>
      <w:proofErr w:type="gramEnd"/>
      <w:r w:rsidR="00254699" w:rsidRPr="002C5D08">
        <w:rPr>
          <w:b/>
          <w:color w:val="0070C0"/>
        </w:rPr>
        <w:t>=</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proofErr w:type="gramStart"/>
      <w:r>
        <w:rPr>
          <w:b/>
          <w:color w:val="0070C0"/>
        </w:rPr>
        <w:t>reference</w:t>
      </w:r>
      <w:proofErr w:type="gramEnd"/>
      <w:r>
        <w:rPr>
          <w:b/>
          <w:color w:val="0070C0"/>
        </w:rPr>
        <w:t>=</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proofErr w:type="gramStart"/>
      <w:r w:rsidRPr="002C5D08">
        <w:rPr>
          <w:b/>
          <w:color w:val="0070C0"/>
        </w:rPr>
        <w:t>section</w:t>
      </w:r>
      <w:proofErr w:type="gramEnd"/>
      <w:r w:rsidRPr="002C5D08">
        <w:rPr>
          <w:b/>
          <w:color w:val="0070C0"/>
        </w:rPr>
        <w:t>=</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w:t>
      </w:r>
      <w:proofErr w:type="gramStart"/>
      <w:r w:rsidRPr="002C5D08">
        <w:rPr>
          <w:b/>
          <w:color w:val="0070C0"/>
        </w:rPr>
        <w:t>filler</w:t>
      </w:r>
      <w:proofErr w:type="gramEnd"/>
      <w:r w:rsidRPr="002C5D08">
        <w:rPr>
          <w:b/>
          <w:color w:val="0070C0"/>
        </w:rPr>
        <w:t>=</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Heading4"/>
        <w:keepNext w:val="0"/>
        <w:ind w:left="862" w:hanging="862"/>
      </w:pPr>
      <w:bookmarkStart w:id="2527" w:name="_Toc3557048"/>
      <w:bookmarkStart w:id="2528" w:name="_Toc24967545"/>
      <w:r w:rsidRPr="007055D9">
        <w:t xml:space="preserve">Element </w:t>
      </w:r>
      <w:r w:rsidR="00194316">
        <w:t>"</w:t>
      </w:r>
      <w:r>
        <w:t>sheet_parameter</w:t>
      </w:r>
      <w:bookmarkEnd w:id="2527"/>
      <w:bookmarkEnd w:id="2528"/>
      <w:r w:rsidR="00194316">
        <w:t>"</w:t>
      </w:r>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CommentReference"/>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2C57B43" w:rsidR="00C0357F" w:rsidRDefault="00C0357F" w:rsidP="00F3716C">
      <w:pPr>
        <w:pStyle w:val="Caption"/>
        <w:spacing w:before="120"/>
      </w:pPr>
      <w:bookmarkStart w:id="2529" w:name="_Toc3566514"/>
      <w:bookmarkStart w:id="2530" w:name="_Toc24726736"/>
      <w:r>
        <w:t xml:space="preserve">Table </w:t>
      </w:r>
      <w:r w:rsidR="00D43112">
        <w:fldChar w:fldCharType="begin"/>
      </w:r>
      <w:r w:rsidR="00D43112">
        <w:instrText xml:space="preserve"> SEQ Table \* ARABIC </w:instrText>
      </w:r>
      <w:r w:rsidR="00D43112">
        <w:fldChar w:fldCharType="separate"/>
      </w:r>
      <w:r w:rsidR="00BD29C4">
        <w:rPr>
          <w:noProof/>
        </w:rPr>
        <w:t>108</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2529"/>
      <w:bookmarkEnd w:id="2530"/>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2531" w:name="WeldDefinitionKJoint"/>
      <w:bookmarkStart w:id="2532" w:name="_Toc338939115"/>
      <w:bookmarkStart w:id="2533" w:name="_Toc3557049"/>
      <w:bookmarkStart w:id="2534" w:name="_Toc24967546"/>
      <w:bookmarkEnd w:id="2531"/>
      <w:r w:rsidRPr="007055D9">
        <w:t>K-Joint</w:t>
      </w:r>
      <w:bookmarkEnd w:id="2532"/>
      <w:bookmarkEnd w:id="2533"/>
      <w:bookmarkEnd w:id="2534"/>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0"/>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2535" w:name="_Toc3557050"/>
      <w:bookmarkStart w:id="2536" w:name="_Toc24967547"/>
      <w:r w:rsidRPr="007055D9">
        <w:t>Sheet Parameters</w:t>
      </w:r>
      <w:bookmarkEnd w:id="2535"/>
      <w:bookmarkEnd w:id="2536"/>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9B3707" w:rsidRPr="003670AB" w:rsidRDefault="009B3707" w:rsidP="008A1560">
                            <w:pPr>
                              <w:pStyle w:val="Caption"/>
                              <w:rPr>
                                <w:b w:val="0"/>
                                <w:bCs w:val="0"/>
                                <w:noProof/>
                                <w:sz w:val="26"/>
                                <w:szCs w:val="28"/>
                              </w:rPr>
                            </w:pPr>
                            <w:bookmarkStart w:id="2537" w:name="_Ref7932243"/>
                            <w:bookmarkStart w:id="2538" w:name="_Toc3557143"/>
                            <w:bookmarkStart w:id="2539" w:name="_Ref7932230"/>
                            <w:bookmarkStart w:id="2540" w:name="_Toc24721957"/>
                            <w:r>
                              <w:t xml:space="preserve">Figure </w:t>
                            </w:r>
                            <w:r>
                              <w:fldChar w:fldCharType="begin"/>
                            </w:r>
                            <w:r>
                              <w:instrText xml:space="preserve"> SEQ Figure \* ARABIC </w:instrText>
                            </w:r>
                            <w:r>
                              <w:fldChar w:fldCharType="separate"/>
                            </w:r>
                            <w:r>
                              <w:rPr>
                                <w:noProof/>
                              </w:rPr>
                              <w:t>66</w:t>
                            </w:r>
                            <w:r>
                              <w:fldChar w:fldCharType="end"/>
                            </w:r>
                            <w:bookmarkEnd w:id="2537"/>
                            <w:r>
                              <w:t>: K-Joint Sheet Layout</w:t>
                            </w:r>
                            <w:bookmarkEnd w:id="2538"/>
                            <w:bookmarkEnd w:id="2539"/>
                            <w:bookmarkEnd w:id="25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5"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9B3707" w:rsidRPr="003670AB" w:rsidRDefault="009B3707" w:rsidP="008A1560">
                      <w:pPr>
                        <w:pStyle w:val="Caption"/>
                        <w:rPr>
                          <w:b w:val="0"/>
                          <w:bCs w:val="0"/>
                          <w:noProof/>
                          <w:sz w:val="26"/>
                          <w:szCs w:val="28"/>
                        </w:rPr>
                      </w:pPr>
                      <w:bookmarkStart w:id="2541" w:name="_Ref7932243"/>
                      <w:bookmarkStart w:id="2542" w:name="_Toc3557143"/>
                      <w:bookmarkStart w:id="2543" w:name="_Ref7932230"/>
                      <w:bookmarkStart w:id="2544" w:name="_Toc24721957"/>
                      <w:r>
                        <w:t xml:space="preserve">Figure </w:t>
                      </w:r>
                      <w:r>
                        <w:fldChar w:fldCharType="begin"/>
                      </w:r>
                      <w:r>
                        <w:instrText xml:space="preserve"> SEQ Figure \* ARABIC </w:instrText>
                      </w:r>
                      <w:r>
                        <w:fldChar w:fldCharType="separate"/>
                      </w:r>
                      <w:r>
                        <w:rPr>
                          <w:noProof/>
                        </w:rPr>
                        <w:t>66</w:t>
                      </w:r>
                      <w:r>
                        <w:fldChar w:fldCharType="end"/>
                      </w:r>
                      <w:bookmarkEnd w:id="2541"/>
                      <w:r>
                        <w:t>: K-Joint Sheet Layout</w:t>
                      </w:r>
                      <w:bookmarkEnd w:id="2542"/>
                      <w:bookmarkEnd w:id="2543"/>
                      <w:bookmarkEnd w:id="2544"/>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2545" w:name="_Toc3557051"/>
      <w:bookmarkStart w:id="2546" w:name="_Toc24967548"/>
      <w:r w:rsidRPr="007055D9">
        <w:lastRenderedPageBreak/>
        <w:t>Weld Parameters</w:t>
      </w:r>
      <w:bookmarkEnd w:id="2545"/>
      <w:bookmarkEnd w:id="2546"/>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9B3707" w:rsidRPr="00C21C59" w:rsidRDefault="009B3707" w:rsidP="008A1560">
                            <w:pPr>
                              <w:pStyle w:val="Caption"/>
                              <w:rPr>
                                <w:noProof/>
                                <w:szCs w:val="24"/>
                              </w:rPr>
                            </w:pPr>
                            <w:bookmarkStart w:id="2547" w:name="_Toc3557144"/>
                            <w:bookmarkStart w:id="2548" w:name="_Toc2472195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547"/>
                            <w:bookmarkEnd w:id="25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6"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9B3707" w:rsidRPr="00C21C59" w:rsidRDefault="009B3707" w:rsidP="008A1560">
                      <w:pPr>
                        <w:pStyle w:val="Caption"/>
                        <w:rPr>
                          <w:noProof/>
                          <w:szCs w:val="24"/>
                        </w:rPr>
                      </w:pPr>
                      <w:bookmarkStart w:id="2549" w:name="_Toc3557144"/>
                      <w:bookmarkStart w:id="2550" w:name="_Toc2472195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549"/>
                      <w:bookmarkEnd w:id="2550"/>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95pt;height:35.15pt" o:ole="">
            <v:imagedata r:id="rId146" o:title=""/>
          </v:shape>
          <o:OLEObject Type="Embed" ProgID="Equation.3" ShapeID="_x0000_i1032" DrawAspect="Content" ObjectID="_1636105302"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2D168804" w:rsidR="00255787" w:rsidRPr="007055D9" w:rsidRDefault="00F3716C" w:rsidP="00F3716C">
      <w:pPr>
        <w:pStyle w:val="Caption"/>
        <w:spacing w:before="120"/>
      </w:pPr>
      <w:bookmarkStart w:id="2551" w:name="_Toc3566515"/>
      <w:bookmarkStart w:id="2552" w:name="_Toc24726737"/>
      <w:r>
        <w:t xml:space="preserve">Table </w:t>
      </w:r>
      <w:r>
        <w:fldChar w:fldCharType="begin"/>
      </w:r>
      <w:r>
        <w:instrText xml:space="preserve"> SEQ Table \* ARABIC </w:instrText>
      </w:r>
      <w:r>
        <w:fldChar w:fldCharType="separate"/>
      </w:r>
      <w:r w:rsidR="00BD29C4">
        <w:rPr>
          <w:noProof/>
        </w:rPr>
        <w:t>109</w:t>
      </w:r>
      <w:r>
        <w:fldChar w:fldCharType="end"/>
      </w:r>
      <w:r w:rsidR="008A1560">
        <w:t>: Parameters of K-Joint</w:t>
      </w:r>
      <w:bookmarkEnd w:id="2551"/>
      <w:bookmarkEnd w:id="2552"/>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2553" w:name="_Toc338939226"/>
      <w:bookmarkStart w:id="2554" w:name="_Toc3557052"/>
      <w:bookmarkStart w:id="2555" w:name="_Toc24967549"/>
      <w:r w:rsidRPr="007055D9">
        <w:t>Attributes</w:t>
      </w:r>
      <w:bookmarkEnd w:id="2553"/>
      <w:bookmarkEnd w:id="2554"/>
      <w:bookmarkEnd w:id="2555"/>
    </w:p>
    <w:p w14:paraId="6CD2696C" w14:textId="0CB68550" w:rsidR="0006113C" w:rsidRPr="007055D9" w:rsidRDefault="008140DB" w:rsidP="003E1F0A">
      <w:pPr>
        <w:pStyle w:val="Heading5"/>
        <w:keepNext/>
      </w:pPr>
      <w:bookmarkStart w:id="2556" w:name="_Toc338939228"/>
      <w:r w:rsidRPr="007055D9">
        <w:t xml:space="preserve">Attribute </w:t>
      </w:r>
      <w:r w:rsidR="00194316">
        <w:t>"</w:t>
      </w:r>
      <w:r w:rsidRPr="007055D9">
        <w:t>b</w:t>
      </w:r>
      <w:r w:rsidR="0006113C" w:rsidRPr="007055D9">
        <w:t>ase</w:t>
      </w:r>
      <w:bookmarkEnd w:id="2556"/>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2557" w:name="_Toc338939229"/>
      <w:r w:rsidRPr="007055D9">
        <w:t xml:space="preserve">Attribute </w:t>
      </w:r>
      <w:r w:rsidR="00194316">
        <w:t>"</w:t>
      </w:r>
      <w:r w:rsidRPr="007055D9">
        <w:t>t</w:t>
      </w:r>
      <w:r w:rsidR="0006113C" w:rsidRPr="007055D9">
        <w:t>echnology</w:t>
      </w:r>
      <w:bookmarkEnd w:id="2557"/>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2558" w:name="_Toc338939230"/>
      <w:bookmarkStart w:id="2559" w:name="_Toc3557053"/>
      <w:bookmarkStart w:id="2560" w:name="_Toc24967550"/>
      <w:r w:rsidRPr="007055D9">
        <w:t xml:space="preserve">Element </w:t>
      </w:r>
      <w:r w:rsidR="00194316">
        <w:t>"</w:t>
      </w:r>
      <w:r w:rsidRPr="007055D9">
        <w:t>weld_position</w:t>
      </w:r>
      <w:bookmarkEnd w:id="2558"/>
      <w:bookmarkEnd w:id="2559"/>
      <w:bookmarkEnd w:id="2560"/>
      <w:r w:rsidR="00194316">
        <w:t>"</w:t>
      </w:r>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CommentReference"/>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CommentReference"/>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CommentReference"/>
                <w:sz w:val="20"/>
                <w:szCs w:val="20"/>
                <w:lang w:eastAsia="x-none"/>
              </w:rPr>
              <w:t>T</w:t>
            </w:r>
            <w:r w:rsidR="00593AB3"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CommentReference"/>
                <w:sz w:val="20"/>
                <w:szCs w:val="20"/>
                <w:lang w:eastAsia="x-none"/>
              </w:rPr>
              <w:t>S</w:t>
            </w:r>
            <w:r w:rsidR="00593AB3"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546CD0A7" w:rsidR="00237781" w:rsidRDefault="00237781" w:rsidP="00F3716C">
      <w:pPr>
        <w:pStyle w:val="Caption"/>
        <w:spacing w:before="120"/>
      </w:pPr>
      <w:bookmarkStart w:id="2561" w:name="_Toc3566516"/>
      <w:bookmarkStart w:id="2562" w:name="_Toc24726738"/>
      <w:bookmarkStart w:id="2563" w:name="_Toc338939233"/>
      <w:r>
        <w:t xml:space="preserve">Table </w:t>
      </w:r>
      <w:r w:rsidR="00D43112">
        <w:fldChar w:fldCharType="begin"/>
      </w:r>
      <w:r w:rsidR="00D43112">
        <w:instrText xml:space="preserve"> SEQ Table \* ARABIC </w:instrText>
      </w:r>
      <w:r w:rsidR="00D43112">
        <w:fldChar w:fldCharType="separate"/>
      </w:r>
      <w:r w:rsidR="00BD29C4">
        <w:rPr>
          <w:noProof/>
        </w:rPr>
        <w:t>110</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561"/>
      <w:bookmarkEnd w:id="2562"/>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2563"/>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2564" w:name="_Toc338939234"/>
      <w:r w:rsidRPr="007055D9">
        <w:t xml:space="preserve">Attribute </w:t>
      </w:r>
      <w:r w:rsidR="00194316">
        <w:t>"</w:t>
      </w:r>
      <w:r w:rsidRPr="007055D9">
        <w:t>thickness</w:t>
      </w:r>
      <w:bookmarkEnd w:id="2564"/>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6D8D7048" w:rsidR="00F3716C" w:rsidRDefault="00F3716C" w:rsidP="00F3716C">
      <w:pPr>
        <w:pStyle w:val="Caption"/>
        <w:spacing w:before="120"/>
      </w:pPr>
      <w:bookmarkStart w:id="2565" w:name="_Toc3566517"/>
      <w:bookmarkStart w:id="2566" w:name="_Toc24726739"/>
      <w:bookmarkStart w:id="2567" w:name="_Toc338939235"/>
      <w:r>
        <w:t xml:space="preserve">Table </w:t>
      </w:r>
      <w:r>
        <w:fldChar w:fldCharType="begin"/>
      </w:r>
      <w:r>
        <w:instrText xml:space="preserve"> SEQ Table \* ARABIC </w:instrText>
      </w:r>
      <w:r>
        <w:fldChar w:fldCharType="separate"/>
      </w:r>
      <w:r w:rsidR="00BD29C4">
        <w:rPr>
          <w:noProof/>
        </w:rPr>
        <w:t>111</w:t>
      </w:r>
      <w:r>
        <w:fldChar w:fldCharType="end"/>
      </w:r>
      <w:r w:rsidR="0070710C">
        <w:t xml:space="preserve">: Value Dependency of Attribute </w:t>
      </w:r>
      <w:r w:rsidR="0070710C">
        <w:rPr>
          <w:rStyle w:val="elementdeftypeChar"/>
          <w:b/>
        </w:rPr>
        <w:t>thickness</w:t>
      </w:r>
      <w:bookmarkEnd w:id="2565"/>
      <w:bookmarkEnd w:id="2566"/>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2567"/>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2568" w:name="_Toc338939236"/>
      <w:r w:rsidRPr="007055D9">
        <w:t xml:space="preserve">Attribute </w:t>
      </w:r>
      <w:r w:rsidR="00194316">
        <w:t>"</w:t>
      </w:r>
      <w:r w:rsidRPr="007055D9">
        <w:t>penetration</w:t>
      </w:r>
      <w:bookmarkEnd w:id="2568"/>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2569" w:name="_Toc338939238"/>
      <w:r w:rsidRPr="007055D9">
        <w:lastRenderedPageBreak/>
        <w:t xml:space="preserve">Attribute </w:t>
      </w:r>
      <w:r w:rsidR="00194316">
        <w:t>"</w:t>
      </w:r>
      <w:r w:rsidRPr="007055D9">
        <w:t>shape</w:t>
      </w:r>
      <w:bookmarkEnd w:id="2569"/>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2570" w:name="_Toc338939239"/>
      <w:r w:rsidRPr="007055D9">
        <w:t xml:space="preserve">Attribute </w:t>
      </w:r>
      <w:r w:rsidR="00194316">
        <w:t>"</w:t>
      </w:r>
      <w:r w:rsidRPr="007055D9">
        <w:t>filler</w:t>
      </w:r>
      <w:bookmarkEnd w:id="2570"/>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5923B0AB" w14:textId="6D2A5B18"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2571" w:name="WeldDefinitionCrossJoint"/>
      <w:bookmarkStart w:id="2572" w:name="_Ref397588351"/>
      <w:bookmarkStart w:id="2573" w:name="_Toc3557054"/>
      <w:bookmarkStart w:id="2574" w:name="_Toc24967551"/>
      <w:bookmarkStart w:id="2575" w:name="_Toc338939116"/>
      <w:bookmarkEnd w:id="2571"/>
      <w:r w:rsidRPr="007055D9">
        <w:lastRenderedPageBreak/>
        <w:t xml:space="preserve">Element </w:t>
      </w:r>
      <w:r w:rsidR="00194316">
        <w:t>"</w:t>
      </w:r>
      <w:r>
        <w:t>sheet_parameter</w:t>
      </w:r>
      <w:bookmarkEnd w:id="2572"/>
      <w:bookmarkEnd w:id="2573"/>
      <w:bookmarkEnd w:id="2574"/>
      <w:r w:rsidR="00194316">
        <w:t>"</w:t>
      </w:r>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66195D49" w:rsidR="00237781" w:rsidRDefault="00237781" w:rsidP="00F3716C">
      <w:pPr>
        <w:pStyle w:val="Caption"/>
        <w:spacing w:before="120"/>
      </w:pPr>
      <w:bookmarkStart w:id="2576" w:name="_Toc3566518"/>
      <w:bookmarkStart w:id="2577" w:name="_Toc24726740"/>
      <w:r>
        <w:t xml:space="preserve">Table </w:t>
      </w:r>
      <w:r w:rsidR="00D43112">
        <w:fldChar w:fldCharType="begin"/>
      </w:r>
      <w:r w:rsidR="00D43112">
        <w:instrText xml:space="preserve"> SEQ Table \* ARABIC </w:instrText>
      </w:r>
      <w:r w:rsidR="00D43112">
        <w:fldChar w:fldCharType="separate"/>
      </w:r>
      <w:r w:rsidR="00BD29C4">
        <w:rPr>
          <w:noProof/>
        </w:rPr>
        <w:t>112</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576"/>
      <w:bookmarkEnd w:id="2577"/>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Default="00C349F8" w:rsidP="00C349F8">
      <w:pPr>
        <w:pStyle w:val="XMLCode"/>
        <w:rPr>
          <w:i/>
        </w:rPr>
      </w:pPr>
      <w:r w:rsidRPr="006A238A">
        <w:t xml:space="preserve">        </w:t>
      </w:r>
      <w:r>
        <w:rPr>
          <w:i/>
        </w:rPr>
        <w:t xml:space="preserve">&lt;weld_position </w:t>
      </w:r>
      <w:r w:rsidR="003A004C" w:rsidRPr="003A004C">
        <w:rPr>
          <w:i/>
        </w:rPr>
        <w:t>u=</w:t>
      </w:r>
      <w:r w:rsidR="00194316">
        <w:rPr>
          <w:i/>
        </w:rPr>
        <w:t>"</w:t>
      </w:r>
      <w:r w:rsidR="003A004C" w:rsidRPr="003A004C">
        <w:rPr>
          <w:i/>
        </w:rPr>
        <w:t>1.0</w:t>
      </w:r>
      <w:r w:rsidR="00194316">
        <w:rPr>
          <w:i/>
        </w:rPr>
        <w:t>"</w:t>
      </w:r>
      <w:r w:rsidR="003A004C" w:rsidRPr="003A004C">
        <w:rPr>
          <w:i/>
        </w:rPr>
        <w:t xml:space="preserve"> x=</w:t>
      </w:r>
      <w:r w:rsidR="00194316">
        <w:rPr>
          <w:i/>
        </w:rPr>
        <w:t>"</w:t>
      </w:r>
      <w:r w:rsidR="003A004C" w:rsidRPr="003A004C">
        <w:rPr>
          <w:i/>
        </w:rPr>
        <w:t>2</w:t>
      </w:r>
      <w:r w:rsidR="00194316">
        <w:rPr>
          <w:i/>
        </w:rPr>
        <w:t>"</w:t>
      </w:r>
      <w:r w:rsidR="003A004C" w:rsidRPr="003A004C">
        <w:rPr>
          <w:i/>
        </w:rPr>
        <w:t xml:space="preserve"> y=</w:t>
      </w:r>
      <w:r w:rsidR="00194316">
        <w:rPr>
          <w:i/>
        </w:rPr>
        <w:t>"</w:t>
      </w:r>
      <w:r w:rsidR="003A004C" w:rsidRPr="003A004C">
        <w:rPr>
          <w:i/>
        </w:rPr>
        <w:t>0</w:t>
      </w:r>
      <w:r w:rsidR="00194316">
        <w:rPr>
          <w:i/>
        </w:rPr>
        <w:t>"</w:t>
      </w:r>
      <w:r w:rsidR="003A004C" w:rsidRPr="003A004C">
        <w:rPr>
          <w:i/>
        </w:rPr>
        <w:t xml:space="preserve"> z=</w:t>
      </w:r>
      <w:r w:rsidR="00194316">
        <w:rPr>
          <w:i/>
        </w:rPr>
        <w:t>"</w:t>
      </w:r>
      <w:r w:rsidR="003A004C" w:rsidRPr="003A004C">
        <w:rPr>
          <w:i/>
        </w:rPr>
        <w:t>1</w:t>
      </w:r>
      <w:r w:rsidR="00194316">
        <w:rPr>
          <w:i/>
        </w:rPr>
        <w:t>"</w:t>
      </w:r>
      <w:r>
        <w:rPr>
          <w:i/>
        </w:rPr>
        <w:t xml:space="preserve"> .../&gt;</w:t>
      </w:r>
    </w:p>
    <w:p w14:paraId="476ACC64" w14:textId="619CC2F5" w:rsidR="003A004C" w:rsidRDefault="003A004C" w:rsidP="003A004C">
      <w:pPr>
        <w:pStyle w:val="XMLCode"/>
        <w:rPr>
          <w:i/>
        </w:rPr>
      </w:pPr>
      <w:r>
        <w:rPr>
          <w:i/>
        </w:rPr>
        <w:t xml:space="preserve">        &lt;weld_position </w:t>
      </w:r>
      <w:r w:rsidRPr="003A004C">
        <w:rPr>
          <w:i/>
        </w:rPr>
        <w:t>u=</w:t>
      </w:r>
      <w:r w:rsidR="00194316">
        <w:rPr>
          <w:i/>
        </w:rPr>
        <w:t>"</w:t>
      </w:r>
      <w:r w:rsidRPr="003A004C">
        <w:rPr>
          <w:i/>
        </w:rPr>
        <w:t>0.0</w:t>
      </w:r>
      <w:r w:rsidR="00194316">
        <w:rPr>
          <w:i/>
        </w:rPr>
        <w:t>"</w:t>
      </w:r>
      <w:r w:rsidRPr="003A004C">
        <w:rPr>
          <w:i/>
        </w:rPr>
        <w:t xml:space="preserve"> x=</w:t>
      </w:r>
      <w:r w:rsidR="00194316">
        <w:rPr>
          <w:i/>
        </w:rPr>
        <w:t>"</w:t>
      </w:r>
      <w:r w:rsidRPr="003A004C">
        <w:rPr>
          <w:i/>
        </w:rPr>
        <w:t>1</w:t>
      </w:r>
      <w:r w:rsidR="00194316">
        <w:rPr>
          <w:i/>
        </w:rPr>
        <w:t>"</w:t>
      </w:r>
      <w:r w:rsidRPr="003A004C">
        <w:rPr>
          <w:i/>
        </w:rPr>
        <w:t xml:space="preserve"> y=</w:t>
      </w:r>
      <w:r w:rsidR="00194316">
        <w:rPr>
          <w:i/>
        </w:rPr>
        <w:t>"</w:t>
      </w:r>
      <w:r w:rsidRPr="003A004C">
        <w:rPr>
          <w:i/>
        </w:rPr>
        <w:t>0</w:t>
      </w:r>
      <w:r w:rsidR="00194316">
        <w:rPr>
          <w:i/>
        </w:rPr>
        <w:t>"</w:t>
      </w:r>
      <w:r w:rsidRPr="003A004C">
        <w:rPr>
          <w:i/>
        </w:rPr>
        <w:t xml:space="preserve"> z=</w:t>
      </w:r>
      <w:r w:rsidR="00194316">
        <w:rPr>
          <w:i/>
        </w:rPr>
        <w:t>"</w:t>
      </w:r>
      <w:r w:rsidRPr="003A004C">
        <w:rPr>
          <w:i/>
        </w:rPr>
        <w:t>2</w:t>
      </w:r>
      <w:r w:rsidR="00194316">
        <w:rPr>
          <w:i/>
        </w:rPr>
        <w:t>"</w:t>
      </w:r>
      <w:r>
        <w:rPr>
          <w:i/>
        </w:rPr>
        <w:t xml:space="preserve"> .../&gt;</w:t>
      </w:r>
    </w:p>
    <w:p w14:paraId="672FE4AE" w14:textId="241D8E0A" w:rsidR="003A004C" w:rsidRPr="003A004C" w:rsidRDefault="003A004C" w:rsidP="003A004C">
      <w:pPr>
        <w:pStyle w:val="XMLCode"/>
        <w:rPr>
          <w:i/>
        </w:rPr>
      </w:pPr>
      <w:r>
        <w:rPr>
          <w:i/>
        </w:rPr>
        <w:t xml:space="preserve">        &lt;weld_position </w:t>
      </w:r>
      <w:r w:rsidRPr="003A004C">
        <w:rPr>
          <w:i/>
        </w:rPr>
        <w:t>u=</w:t>
      </w:r>
      <w:r w:rsidR="00194316">
        <w:rPr>
          <w:i/>
        </w:rPr>
        <w:t>"</w:t>
      </w:r>
      <w:r w:rsidRPr="003A004C">
        <w:rPr>
          <w:i/>
        </w:rPr>
        <w:t>1.0</w:t>
      </w:r>
      <w:r w:rsidR="00194316">
        <w:rPr>
          <w:i/>
        </w:rPr>
        <w:t>"</w:t>
      </w:r>
      <w:r w:rsidRPr="003A004C">
        <w:rPr>
          <w:i/>
        </w:rPr>
        <w:t xml:space="preserve"> x=</w:t>
      </w:r>
      <w:r w:rsidR="00194316">
        <w:rPr>
          <w:i/>
        </w:rPr>
        <w:t>"</w:t>
      </w:r>
      <w:r w:rsidRPr="003A004C">
        <w:rPr>
          <w:i/>
        </w:rPr>
        <w:t>-2</w:t>
      </w:r>
      <w:r w:rsidR="00194316">
        <w:rPr>
          <w:i/>
        </w:rPr>
        <w:t>"</w:t>
      </w:r>
      <w:r w:rsidRPr="003A004C">
        <w:rPr>
          <w:i/>
        </w:rPr>
        <w:t xml:space="preserve"> y=</w:t>
      </w:r>
      <w:r w:rsidR="00194316">
        <w:rPr>
          <w:i/>
        </w:rPr>
        <w:t>"</w:t>
      </w:r>
      <w:r w:rsidRPr="003A004C">
        <w:rPr>
          <w:i/>
        </w:rPr>
        <w:t>0</w:t>
      </w:r>
      <w:r w:rsidR="00194316">
        <w:rPr>
          <w:i/>
        </w:rPr>
        <w:t>"</w:t>
      </w:r>
      <w:r w:rsidRPr="003A004C">
        <w:rPr>
          <w:i/>
        </w:rPr>
        <w:t xml:space="preserve"> z=</w:t>
      </w:r>
      <w:r w:rsidR="00194316">
        <w:rPr>
          <w:i/>
        </w:rPr>
        <w:t>"</w:t>
      </w:r>
      <w:r w:rsidRPr="003A004C">
        <w:rPr>
          <w:i/>
        </w:rPr>
        <w:t>1</w:t>
      </w:r>
      <w:r w:rsidR="00194316">
        <w:rPr>
          <w:i/>
        </w:rPr>
        <w:t>"</w:t>
      </w:r>
      <w:r>
        <w:rPr>
          <w:i/>
        </w:rPr>
        <w:t xml:space="preserve"> .../&gt;</w:t>
      </w:r>
    </w:p>
    <w:p w14:paraId="3364C493" w14:textId="2C081B2C" w:rsidR="00C349F8" w:rsidRDefault="00C349F8" w:rsidP="00C349F8">
      <w:pPr>
        <w:pStyle w:val="XMLCode"/>
        <w:rPr>
          <w:b/>
          <w:color w:val="0070C0"/>
        </w:rPr>
      </w:pPr>
      <w: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2578" w:name="_Toc3557055"/>
      <w:bookmarkStart w:id="2579" w:name="_Toc24967552"/>
      <w:r>
        <w:t>Cruciform Joint</w:t>
      </w:r>
      <w:bookmarkEnd w:id="2575"/>
      <w:bookmarkEnd w:id="2578"/>
      <w:bookmarkEnd w:id="2579"/>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580" w:name="GenericSeamWeldWeldingTechnology"/>
      <w:bookmarkEnd w:id="2580"/>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2581" w:name="_Toc3557056"/>
      <w:bookmarkStart w:id="2582" w:name="_Toc24967553"/>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581"/>
      <w:bookmarkEnd w:id="2582"/>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2583" w:name="_Toc3557057"/>
      <w:bookmarkStart w:id="2584" w:name="_Toc24967554"/>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9B3707" w:rsidRPr="00412853" w:rsidRDefault="009B3707" w:rsidP="00AA1695">
                            <w:pPr>
                              <w:pStyle w:val="Caption"/>
                              <w:rPr>
                                <w:noProof/>
                                <w:szCs w:val="24"/>
                              </w:rPr>
                            </w:pPr>
                            <w:bookmarkStart w:id="2585" w:name="_Toc3557145"/>
                            <w:bookmarkStart w:id="2586" w:name="_Toc2472195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585"/>
                            <w:bookmarkEnd w:id="25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7"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9B3707" w:rsidRPr="00412853" w:rsidRDefault="009B3707" w:rsidP="00AA1695">
                      <w:pPr>
                        <w:pStyle w:val="Caption"/>
                        <w:rPr>
                          <w:noProof/>
                          <w:szCs w:val="24"/>
                        </w:rPr>
                      </w:pPr>
                      <w:bookmarkStart w:id="2587" w:name="_Toc3557145"/>
                      <w:bookmarkStart w:id="2588" w:name="_Toc2472195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587"/>
                      <w:bookmarkEnd w:id="2588"/>
                    </w:p>
                  </w:txbxContent>
                </v:textbox>
              </v:shape>
            </w:pict>
          </mc:Fallback>
        </mc:AlternateContent>
      </w:r>
      <w:r w:rsidR="00255787" w:rsidRPr="007055D9">
        <w:t>Weld Parameters</w:t>
      </w:r>
      <w:bookmarkEnd w:id="2583"/>
      <w:bookmarkEnd w:id="2584"/>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9B3707" w:rsidRPr="006E5062" w:rsidRDefault="009B3707" w:rsidP="00AA1695">
                            <w:pPr>
                              <w:pStyle w:val="Caption"/>
                              <w:rPr>
                                <w:noProof/>
                                <w:szCs w:val="24"/>
                              </w:rPr>
                            </w:pPr>
                            <w:bookmarkStart w:id="2589" w:name="_Toc3557146"/>
                            <w:bookmarkStart w:id="2590" w:name="_Toc2472196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589"/>
                            <w:bookmarkEnd w:id="25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8"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9B3707" w:rsidRPr="006E5062" w:rsidRDefault="009B3707" w:rsidP="00AA1695">
                      <w:pPr>
                        <w:pStyle w:val="Caption"/>
                        <w:rPr>
                          <w:noProof/>
                          <w:szCs w:val="24"/>
                        </w:rPr>
                      </w:pPr>
                      <w:bookmarkStart w:id="2591" w:name="_Toc3557146"/>
                      <w:bookmarkStart w:id="2592" w:name="_Toc2472196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591"/>
                      <w:bookmarkEnd w:id="2592"/>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95pt;height:35.15pt" o:ole="">
            <v:imagedata r:id="rId146" o:title=""/>
          </v:shape>
          <o:OLEObject Type="Embed" ProgID="Equation.3" ShapeID="_x0000_i1033" DrawAspect="Content" ObjectID="_1636105303"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61C9F58" w:rsidR="00F3716C" w:rsidRDefault="00F3716C" w:rsidP="00F3716C">
      <w:pPr>
        <w:pStyle w:val="Caption"/>
        <w:spacing w:before="120"/>
      </w:pPr>
      <w:bookmarkStart w:id="2593" w:name="_Toc3566519"/>
      <w:bookmarkStart w:id="2594" w:name="_Toc24726741"/>
      <w:bookmarkStart w:id="2595" w:name="_Toc338939241"/>
      <w:bookmarkStart w:id="2596" w:name="_Toc288196482"/>
      <w:bookmarkStart w:id="2597" w:name="_Toc288200784"/>
      <w:bookmarkStart w:id="2598" w:name="_Toc338938909"/>
      <w:bookmarkStart w:id="2599" w:name="_Toc338939128"/>
      <w:bookmarkEnd w:id="2269"/>
      <w:r>
        <w:t xml:space="preserve">Table </w:t>
      </w:r>
      <w:r>
        <w:fldChar w:fldCharType="begin"/>
      </w:r>
      <w:r>
        <w:instrText xml:space="preserve"> SEQ Table \* ARABIC </w:instrText>
      </w:r>
      <w:r>
        <w:fldChar w:fldCharType="separate"/>
      </w:r>
      <w:r w:rsidR="00BD29C4">
        <w:rPr>
          <w:noProof/>
        </w:rPr>
        <w:t>113</w:t>
      </w:r>
      <w:r>
        <w:fldChar w:fldCharType="end"/>
      </w:r>
      <w:r w:rsidR="00AA1695">
        <w:t>: Parameters of Cruciform Joint</w:t>
      </w:r>
      <w:bookmarkEnd w:id="2593"/>
      <w:bookmarkEnd w:id="2594"/>
    </w:p>
    <w:p w14:paraId="114455A9" w14:textId="77777777" w:rsidR="0006113C" w:rsidRPr="007055D9" w:rsidRDefault="0006113C" w:rsidP="005E1694">
      <w:pPr>
        <w:pStyle w:val="Heading4"/>
        <w:tabs>
          <w:tab w:val="clear" w:pos="864"/>
          <w:tab w:val="num" w:pos="993"/>
        </w:tabs>
      </w:pPr>
      <w:bookmarkStart w:id="2600" w:name="_Toc3557058"/>
      <w:bookmarkStart w:id="2601" w:name="_Toc24967555"/>
      <w:r w:rsidRPr="007055D9">
        <w:t>Attributes</w:t>
      </w:r>
      <w:bookmarkEnd w:id="2595"/>
      <w:bookmarkEnd w:id="2600"/>
      <w:bookmarkEnd w:id="2601"/>
    </w:p>
    <w:p w14:paraId="0596FA3B" w14:textId="4F2C2B8D" w:rsidR="0006113C" w:rsidRPr="007055D9" w:rsidRDefault="007D42C3" w:rsidP="003C4247">
      <w:pPr>
        <w:pStyle w:val="Heading5"/>
        <w:keepNext/>
      </w:pPr>
      <w:bookmarkStart w:id="2602" w:name="_Toc338939243"/>
      <w:r w:rsidRPr="007055D9">
        <w:t xml:space="preserve">Attribute </w:t>
      </w:r>
      <w:r w:rsidR="00194316">
        <w:t>"</w:t>
      </w:r>
      <w:r w:rsidRPr="007055D9">
        <w:t>b</w:t>
      </w:r>
      <w:r w:rsidR="0006113C" w:rsidRPr="007055D9">
        <w:t>ase</w:t>
      </w:r>
      <w:bookmarkEnd w:id="2602"/>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2603" w:name="_Toc338939244"/>
      <w:r w:rsidRPr="007055D9">
        <w:t xml:space="preserve">Attribute </w:t>
      </w:r>
      <w:r w:rsidR="00194316">
        <w:t>"</w:t>
      </w:r>
      <w:r w:rsidRPr="007055D9">
        <w:t>t</w:t>
      </w:r>
      <w:r w:rsidR="0006113C" w:rsidRPr="007055D9">
        <w:t>echnology</w:t>
      </w:r>
      <w:bookmarkEnd w:id="2603"/>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2604" w:name="_Toc338939245"/>
      <w:bookmarkStart w:id="2605" w:name="_Toc3557059"/>
      <w:bookmarkStart w:id="2606" w:name="_Toc24967556"/>
      <w:r w:rsidRPr="007055D9">
        <w:t xml:space="preserve">Element </w:t>
      </w:r>
      <w:r w:rsidR="00194316">
        <w:t>"</w:t>
      </w:r>
      <w:r w:rsidRPr="007055D9">
        <w:t>weld_position</w:t>
      </w:r>
      <w:bookmarkEnd w:id="2604"/>
      <w:bookmarkEnd w:id="2605"/>
      <w:bookmarkEnd w:id="2606"/>
      <w:r w:rsidR="00194316">
        <w:t>"</w:t>
      </w:r>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lastRenderedPageBreak/>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4319ED67" w:rsidR="003C4247" w:rsidRDefault="003C4247" w:rsidP="00F3716C">
      <w:pPr>
        <w:pStyle w:val="Caption"/>
        <w:spacing w:before="120"/>
      </w:pPr>
      <w:bookmarkStart w:id="2607" w:name="_Toc3566520"/>
      <w:bookmarkStart w:id="2608" w:name="_Toc24726742"/>
      <w:bookmarkStart w:id="2609" w:name="_Toc338939248"/>
      <w:r>
        <w:t xml:space="preserve">Table </w:t>
      </w:r>
      <w:r w:rsidR="00D43112">
        <w:fldChar w:fldCharType="begin"/>
      </w:r>
      <w:r w:rsidR="00D43112">
        <w:instrText xml:space="preserve"> SEQ Table \* ARABIC </w:instrText>
      </w:r>
      <w:r w:rsidR="00D43112">
        <w:fldChar w:fldCharType="separate"/>
      </w:r>
      <w:r w:rsidR="00BD29C4">
        <w:rPr>
          <w:noProof/>
        </w:rPr>
        <w:t>114</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607"/>
      <w:bookmarkEnd w:id="2608"/>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2609"/>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2610" w:name="_Toc338939249"/>
      <w:r w:rsidRPr="007055D9">
        <w:t xml:space="preserve">Attribute </w:t>
      </w:r>
      <w:r w:rsidR="00194316">
        <w:t>"</w:t>
      </w:r>
      <w:r w:rsidRPr="007055D9">
        <w:t>thickness</w:t>
      </w:r>
      <w:bookmarkEnd w:id="2610"/>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4B55AC3" w:rsidR="00AA1695" w:rsidRDefault="00AA1695" w:rsidP="00AA1695">
      <w:pPr>
        <w:pStyle w:val="Caption"/>
        <w:spacing w:before="120"/>
      </w:pPr>
      <w:bookmarkStart w:id="2611" w:name="_Toc3566521"/>
      <w:bookmarkStart w:id="2612" w:name="_Toc24726743"/>
      <w:bookmarkStart w:id="2613" w:name="_Toc338939250"/>
      <w:r>
        <w:t xml:space="preserve">Table </w:t>
      </w:r>
      <w:r>
        <w:fldChar w:fldCharType="begin"/>
      </w:r>
      <w:r>
        <w:instrText xml:space="preserve"> SEQ Table \* ARABIC </w:instrText>
      </w:r>
      <w:r>
        <w:fldChar w:fldCharType="separate"/>
      </w:r>
      <w:r w:rsidR="00BD29C4">
        <w:rPr>
          <w:noProof/>
        </w:rPr>
        <w:t>115</w:t>
      </w:r>
      <w:r>
        <w:fldChar w:fldCharType="end"/>
      </w:r>
      <w:r>
        <w:t xml:space="preserve">: Value Dependency of Attribute </w:t>
      </w:r>
      <w:r>
        <w:rPr>
          <w:rStyle w:val="elementdeftypeChar"/>
          <w:b/>
        </w:rPr>
        <w:t>thickness</w:t>
      </w:r>
      <w:bookmarkEnd w:id="2611"/>
      <w:bookmarkEnd w:id="2612"/>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2613"/>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2614" w:name="_Toc338939251"/>
      <w:r w:rsidRPr="007055D9">
        <w:t xml:space="preserve">Attribute </w:t>
      </w:r>
      <w:r w:rsidR="00194316">
        <w:t>"</w:t>
      </w:r>
      <w:r w:rsidRPr="007055D9">
        <w:t>penetration</w:t>
      </w:r>
      <w:bookmarkEnd w:id="2614"/>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1"/>
      </w:r>
      <w:r w:rsidRPr="007055D9">
        <w:t>.</w:t>
      </w:r>
    </w:p>
    <w:p w14:paraId="245ED85A" w14:textId="6627127B" w:rsidR="0006113C" w:rsidRPr="007055D9" w:rsidRDefault="0006113C" w:rsidP="008641A9">
      <w:pPr>
        <w:pStyle w:val="Heading5"/>
        <w:keepNext/>
      </w:pPr>
      <w:bookmarkStart w:id="2615" w:name="_Toc338939253"/>
      <w:r w:rsidRPr="007055D9">
        <w:t xml:space="preserve">Attribute </w:t>
      </w:r>
      <w:r w:rsidR="00194316">
        <w:t>"</w:t>
      </w:r>
      <w:r w:rsidRPr="007055D9">
        <w:t>shape</w:t>
      </w:r>
      <w:bookmarkEnd w:id="2615"/>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2616" w:name="_Toc338939254"/>
      <w:r w:rsidRPr="007055D9">
        <w:lastRenderedPageBreak/>
        <w:t xml:space="preserve">Attribute </w:t>
      </w:r>
      <w:r w:rsidR="00194316">
        <w:t>"</w:t>
      </w:r>
      <w:r w:rsidRPr="007055D9">
        <w:t>filler</w:t>
      </w:r>
      <w:bookmarkEnd w:id="2616"/>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BB1AF9" w:rsidRDefault="00885D11" w:rsidP="008641A9">
      <w:pPr>
        <w:pStyle w:val="XMLCode"/>
        <w:keepNext/>
        <w:rPr>
          <w:b/>
          <w:color w:val="0070C0"/>
        </w:rPr>
      </w:pPr>
      <w:r w:rsidRPr="00BB1AF9">
        <w:rPr>
          <w:b/>
          <w:color w:val="0070C0"/>
        </w:rPr>
        <w:t xml:space="preserve">        &lt;weld_position u=</w:t>
      </w:r>
      <w:r w:rsidR="00194316">
        <w:rPr>
          <w:b/>
          <w:color w:val="0070C0"/>
        </w:rPr>
        <w:t>"</w:t>
      </w:r>
      <w:r w:rsidRPr="00BB1AF9">
        <w:rPr>
          <w:b/>
          <w:color w:val="0070C0"/>
        </w:rPr>
        <w:t>0.2</w:t>
      </w:r>
      <w:r w:rsidR="00194316">
        <w:rPr>
          <w:b/>
          <w:color w:val="0070C0"/>
        </w:rPr>
        <w:t>"</w:t>
      </w:r>
      <w:r w:rsidRPr="00BB1AF9">
        <w:rPr>
          <w:b/>
          <w:color w:val="0070C0"/>
        </w:rPr>
        <w:t xml:space="preserve"> x=</w:t>
      </w:r>
      <w:r w:rsidR="00194316">
        <w:rPr>
          <w:b/>
          <w:color w:val="0070C0"/>
        </w:rPr>
        <w:t>"</w:t>
      </w:r>
      <w:r w:rsidRPr="00BB1AF9">
        <w:rPr>
          <w:b/>
          <w:color w:val="0070C0"/>
        </w:rPr>
        <w:t>1</w:t>
      </w:r>
      <w:r w:rsidR="00194316">
        <w:rPr>
          <w:b/>
          <w:color w:val="0070C0"/>
        </w:rPr>
        <w:t>"</w:t>
      </w:r>
      <w:r w:rsidRPr="00BB1AF9">
        <w:rPr>
          <w:b/>
          <w:color w:val="0070C0"/>
        </w:rPr>
        <w:t xml:space="preserve"> y=</w:t>
      </w:r>
      <w:r w:rsidR="00194316">
        <w:rPr>
          <w:b/>
          <w:color w:val="0070C0"/>
        </w:rPr>
        <w:t>"</w:t>
      </w:r>
      <w:r w:rsidRPr="00BB1AF9">
        <w:rPr>
          <w:b/>
          <w:color w:val="0070C0"/>
        </w:rPr>
        <w:t>0</w:t>
      </w:r>
      <w:r w:rsidR="00194316">
        <w:rPr>
          <w:b/>
          <w:color w:val="0070C0"/>
        </w:rPr>
        <w:t>"</w:t>
      </w:r>
      <w:r w:rsidRPr="00BB1AF9">
        <w:rPr>
          <w:b/>
          <w:color w:val="0070C0"/>
        </w:rPr>
        <w:t xml:space="preserve"> z=</w:t>
      </w:r>
      <w:r w:rsidR="00194316">
        <w:rPr>
          <w:b/>
          <w:color w:val="0070C0"/>
        </w:rPr>
        <w:t>"</w:t>
      </w:r>
      <w:r w:rsidRPr="00BB1AF9">
        <w:rPr>
          <w:b/>
          <w:color w:val="0070C0"/>
        </w:rPr>
        <w:t>1</w:t>
      </w:r>
      <w:r w:rsidR="00194316">
        <w:rPr>
          <w:b/>
          <w:color w:val="0070C0"/>
        </w:rPr>
        <w:t>"</w:t>
      </w:r>
    </w:p>
    <w:p w14:paraId="7DCC9E71" w14:textId="1FCC4E5A"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2617" w:name="GenericSeamWeldWeld"/>
      <w:bookmarkStart w:id="2618" w:name="_Toc3557060"/>
      <w:bookmarkStart w:id="2619" w:name="_Toc24967557"/>
      <w:bookmarkStart w:id="2620" w:name="_Toc338938919"/>
      <w:bookmarkStart w:id="2621" w:name="_Toc338939255"/>
      <w:bookmarkStart w:id="2622" w:name="_Toc334183560"/>
      <w:bookmarkStart w:id="2623" w:name="_Toc288196537"/>
      <w:bookmarkStart w:id="2624" w:name="_Toc288200840"/>
      <w:bookmarkEnd w:id="2596"/>
      <w:bookmarkEnd w:id="2597"/>
      <w:bookmarkEnd w:id="2598"/>
      <w:bookmarkEnd w:id="2599"/>
      <w:bookmarkEnd w:id="2617"/>
      <w:r w:rsidRPr="007055D9">
        <w:lastRenderedPageBreak/>
        <w:t xml:space="preserve">Element </w:t>
      </w:r>
      <w:r w:rsidR="00194316">
        <w:t>"</w:t>
      </w:r>
      <w:r>
        <w:t>sheet_parameter</w:t>
      </w:r>
      <w:bookmarkEnd w:id="2618"/>
      <w:bookmarkEnd w:id="2619"/>
      <w:r w:rsidR="00194316">
        <w:t>"</w:t>
      </w:r>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4C67DC95" w:rsidR="008641A9" w:rsidRDefault="008641A9" w:rsidP="00AA1695">
      <w:pPr>
        <w:pStyle w:val="Caption"/>
        <w:spacing w:before="120"/>
      </w:pPr>
      <w:bookmarkStart w:id="2625" w:name="_Toc3566522"/>
      <w:bookmarkStart w:id="2626" w:name="_Toc24726744"/>
      <w:r>
        <w:t xml:space="preserve">Table </w:t>
      </w:r>
      <w:r w:rsidR="00D43112">
        <w:fldChar w:fldCharType="begin"/>
      </w:r>
      <w:r w:rsidR="00D43112">
        <w:instrText xml:space="preserve"> SEQ Table \* ARABIC </w:instrText>
      </w:r>
      <w:r w:rsidR="00D43112">
        <w:fldChar w:fldCharType="separate"/>
      </w:r>
      <w:r w:rsidR="00BD29C4">
        <w:rPr>
          <w:noProof/>
        </w:rPr>
        <w:t>116</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625"/>
      <w:bookmarkEnd w:id="2626"/>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Default="00996CC5" w:rsidP="0026200C">
      <w:pPr>
        <w:pStyle w:val="XMLCode"/>
        <w:keepNext/>
        <w:rPr>
          <w:i/>
        </w:rPr>
      </w:pPr>
      <w:r w:rsidRPr="006A238A">
        <w:t xml:space="preserve">        </w:t>
      </w:r>
      <w:r w:rsidRPr="00D03DCE">
        <w:rPr>
          <w:i/>
        </w:rPr>
        <w:t>&lt;weld_position u=</w:t>
      </w:r>
      <w:r w:rsidR="00194316">
        <w:rPr>
          <w:i/>
        </w:rPr>
        <w:t>"</w:t>
      </w:r>
      <w:r w:rsidRPr="00D03DCE">
        <w:rPr>
          <w:i/>
        </w:rPr>
        <w:t>0.2</w:t>
      </w:r>
      <w:r w:rsidR="00194316">
        <w:rPr>
          <w:i/>
        </w:rPr>
        <w:t>"</w:t>
      </w:r>
      <w:r w:rsidRPr="00D03DCE">
        <w:rPr>
          <w:i/>
        </w:rPr>
        <w:t xml:space="preserve"> x=</w:t>
      </w:r>
      <w:r w:rsidR="00194316">
        <w:rPr>
          <w:i/>
        </w:rPr>
        <w:t>"</w:t>
      </w:r>
      <w:r w:rsidRPr="00D03DCE">
        <w:rPr>
          <w:i/>
        </w:rPr>
        <w:t>1</w:t>
      </w:r>
      <w:r w:rsidR="00194316">
        <w:rPr>
          <w:i/>
        </w:rPr>
        <w:t>"</w:t>
      </w:r>
      <w:r w:rsidRPr="00D03DCE">
        <w:rPr>
          <w:i/>
        </w:rPr>
        <w:t xml:space="preserve"> y=</w:t>
      </w:r>
      <w:r w:rsidR="00194316">
        <w:rPr>
          <w:i/>
        </w:rPr>
        <w:t>"</w:t>
      </w:r>
      <w:r w:rsidRPr="00D03DCE">
        <w:rPr>
          <w:i/>
        </w:rPr>
        <w:t>0</w:t>
      </w:r>
      <w:r w:rsidR="00194316">
        <w:rPr>
          <w:i/>
        </w:rPr>
        <w:t>"</w:t>
      </w:r>
      <w:r w:rsidRPr="00D03DCE">
        <w:rPr>
          <w:i/>
        </w:rPr>
        <w:t xml:space="preserve"> z=</w:t>
      </w:r>
      <w:r w:rsidR="00194316">
        <w:rPr>
          <w:i/>
        </w:rPr>
        <w:t>"</w:t>
      </w:r>
      <w:r w:rsidRPr="00D03DCE">
        <w:rPr>
          <w:i/>
        </w:rPr>
        <w:t>1</w:t>
      </w:r>
      <w:r w:rsidR="00194316">
        <w:rPr>
          <w:i/>
        </w:rPr>
        <w:t>"</w:t>
      </w:r>
      <w:r>
        <w:rPr>
          <w:i/>
        </w:rPr>
        <w:t xml:space="preserve"> .../&gt;</w:t>
      </w:r>
    </w:p>
    <w:p w14:paraId="79E3363E" w14:textId="7CCBEEE8" w:rsidR="00996CC5" w:rsidRDefault="00996CC5" w:rsidP="0026200C">
      <w:pPr>
        <w:pStyle w:val="XMLCode"/>
        <w:keepNext/>
        <w:rPr>
          <w:i/>
        </w:rPr>
      </w:pPr>
      <w:r>
        <w:rPr>
          <w:i/>
        </w:rPr>
        <w:t xml:space="preserve">        </w:t>
      </w:r>
      <w:r w:rsidRPr="00D03DCE">
        <w:rPr>
          <w:i/>
        </w:rPr>
        <w:t>&lt;weld_position u=</w:t>
      </w:r>
      <w:r w:rsidR="00194316">
        <w:rPr>
          <w:i/>
        </w:rPr>
        <w:t>"</w:t>
      </w:r>
      <w:r w:rsidRPr="00D03DCE">
        <w:rPr>
          <w:i/>
        </w:rPr>
        <w:t>0.4</w:t>
      </w:r>
      <w:r w:rsidR="00194316">
        <w:rPr>
          <w:i/>
        </w:rPr>
        <w:t>"</w:t>
      </w:r>
      <w:r w:rsidRPr="00D03DCE">
        <w:rPr>
          <w:i/>
        </w:rPr>
        <w:t xml:space="preserve"> x=</w:t>
      </w:r>
      <w:r w:rsidR="00194316">
        <w:rPr>
          <w:i/>
        </w:rPr>
        <w:t>"</w:t>
      </w:r>
      <w:r w:rsidRPr="00D03DCE">
        <w:rPr>
          <w:i/>
        </w:rPr>
        <w:t>-1</w:t>
      </w:r>
      <w:r w:rsidR="00194316">
        <w:rPr>
          <w:i/>
        </w:rPr>
        <w:t>"</w:t>
      </w:r>
      <w:r w:rsidRPr="00D03DCE">
        <w:rPr>
          <w:i/>
        </w:rPr>
        <w:t xml:space="preserve"> y=</w:t>
      </w:r>
      <w:r w:rsidR="00194316">
        <w:rPr>
          <w:i/>
        </w:rPr>
        <w:t>"</w:t>
      </w:r>
      <w:r w:rsidRPr="00D03DCE">
        <w:rPr>
          <w:i/>
        </w:rPr>
        <w:t>0</w:t>
      </w:r>
      <w:r w:rsidR="00194316">
        <w:rPr>
          <w:i/>
        </w:rPr>
        <w:t>"</w:t>
      </w:r>
      <w:r w:rsidRPr="00D03DCE">
        <w:rPr>
          <w:i/>
        </w:rPr>
        <w:t xml:space="preserve"> z=</w:t>
      </w:r>
      <w:r w:rsidR="00194316">
        <w:rPr>
          <w:i/>
        </w:rPr>
        <w:t>"</w:t>
      </w:r>
      <w:r w:rsidRPr="00D03DCE">
        <w:rPr>
          <w:i/>
        </w:rPr>
        <w:t>-1</w:t>
      </w:r>
      <w:r w:rsidR="00194316">
        <w:rPr>
          <w:i/>
        </w:rPr>
        <w:t>"</w:t>
      </w:r>
      <w:r>
        <w:rPr>
          <w:i/>
        </w:rPr>
        <w:t>.../&gt;</w:t>
      </w:r>
    </w:p>
    <w:p w14:paraId="1CA4F311" w14:textId="21D730F8" w:rsidR="00996CC5" w:rsidRDefault="00996CC5" w:rsidP="0026200C">
      <w:pPr>
        <w:pStyle w:val="XMLCode"/>
        <w:keepNext/>
        <w:rPr>
          <w:i/>
        </w:rPr>
      </w:pPr>
      <w:r>
        <w:rPr>
          <w:i/>
        </w:rPr>
        <w:t xml:space="preserve">        </w:t>
      </w:r>
      <w:r w:rsidRPr="00D03DCE">
        <w:rPr>
          <w:i/>
        </w:rPr>
        <w:t>&lt;weld_position u=</w:t>
      </w:r>
      <w:r w:rsidR="00194316">
        <w:rPr>
          <w:i/>
        </w:rPr>
        <w:t>"</w:t>
      </w:r>
      <w:r w:rsidRPr="00D03DCE">
        <w:rPr>
          <w:i/>
        </w:rPr>
        <w:t>0.6</w:t>
      </w:r>
      <w:r w:rsidR="00194316">
        <w:rPr>
          <w:i/>
        </w:rPr>
        <w:t>"</w:t>
      </w:r>
      <w:r w:rsidRPr="00D03DCE">
        <w:rPr>
          <w:i/>
        </w:rPr>
        <w:t xml:space="preserve"> x=</w:t>
      </w:r>
      <w:r w:rsidR="00194316">
        <w:rPr>
          <w:i/>
        </w:rPr>
        <w:t>"</w:t>
      </w:r>
      <w:r w:rsidRPr="00D03DCE">
        <w:rPr>
          <w:i/>
        </w:rPr>
        <w:t>-1</w:t>
      </w:r>
      <w:r w:rsidR="00194316">
        <w:rPr>
          <w:i/>
        </w:rPr>
        <w:t>"</w:t>
      </w:r>
      <w:r w:rsidRPr="00D03DCE">
        <w:rPr>
          <w:i/>
        </w:rPr>
        <w:t xml:space="preserve"> y=</w:t>
      </w:r>
      <w:r w:rsidR="00194316">
        <w:rPr>
          <w:i/>
        </w:rPr>
        <w:t>"</w:t>
      </w:r>
      <w:r w:rsidRPr="00D03DCE">
        <w:rPr>
          <w:i/>
        </w:rPr>
        <w:t>0</w:t>
      </w:r>
      <w:r w:rsidR="00194316">
        <w:rPr>
          <w:i/>
        </w:rPr>
        <w:t>"</w:t>
      </w:r>
      <w:r w:rsidRPr="00D03DCE">
        <w:rPr>
          <w:i/>
        </w:rPr>
        <w:t xml:space="preserve"> z=</w:t>
      </w:r>
      <w:r w:rsidR="00194316">
        <w:rPr>
          <w:i/>
        </w:rPr>
        <w:t>"</w:t>
      </w:r>
      <w:r w:rsidRPr="00D03DCE">
        <w:rPr>
          <w:i/>
        </w:rPr>
        <w:t>1</w:t>
      </w:r>
      <w:r w:rsidR="00194316">
        <w:rPr>
          <w:i/>
        </w:rPr>
        <w:t>"</w:t>
      </w:r>
      <w:r>
        <w:rPr>
          <w:i/>
        </w:rPr>
        <w:t xml:space="preserve"> .../&gt;</w:t>
      </w:r>
    </w:p>
    <w:p w14:paraId="7F0DA777" w14:textId="238AF900" w:rsidR="00996CC5" w:rsidRPr="006A238A" w:rsidRDefault="00996CC5" w:rsidP="0026200C">
      <w:pPr>
        <w:pStyle w:val="XMLCode"/>
        <w:keepNext/>
      </w:pPr>
      <w:r>
        <w:rPr>
          <w:i/>
        </w:rPr>
        <w:t xml:space="preserve">        </w:t>
      </w:r>
      <w:r w:rsidRPr="00D03DCE">
        <w:rPr>
          <w:i/>
        </w:rPr>
        <w:t>&lt;weld_position u=</w:t>
      </w:r>
      <w:r w:rsidR="00194316">
        <w:rPr>
          <w:i/>
        </w:rPr>
        <w:t>"</w:t>
      </w:r>
      <w:r w:rsidRPr="00D03DCE">
        <w:rPr>
          <w:i/>
        </w:rPr>
        <w:t>0.8</w:t>
      </w:r>
      <w:r w:rsidR="00194316">
        <w:rPr>
          <w:i/>
        </w:rPr>
        <w:t>"</w:t>
      </w:r>
      <w:r w:rsidRPr="00D03DCE">
        <w:rPr>
          <w:i/>
        </w:rPr>
        <w:t xml:space="preserve"> x=</w:t>
      </w:r>
      <w:r w:rsidR="00194316">
        <w:rPr>
          <w:i/>
        </w:rPr>
        <w:t>"</w:t>
      </w:r>
      <w:r w:rsidRPr="00D03DCE">
        <w:rPr>
          <w:i/>
        </w:rPr>
        <w:t>1</w:t>
      </w:r>
      <w:r w:rsidR="00194316">
        <w:rPr>
          <w:i/>
        </w:rPr>
        <w:t>"</w:t>
      </w:r>
      <w:r w:rsidRPr="00D03DCE">
        <w:rPr>
          <w:i/>
        </w:rPr>
        <w:t xml:space="preserve"> y=</w:t>
      </w:r>
      <w:r w:rsidR="00194316">
        <w:rPr>
          <w:i/>
        </w:rPr>
        <w:t>"</w:t>
      </w:r>
      <w:r w:rsidRPr="00D03DCE">
        <w:rPr>
          <w:i/>
        </w:rPr>
        <w:t>0</w:t>
      </w:r>
      <w:r w:rsidR="00194316">
        <w:rPr>
          <w:i/>
        </w:rPr>
        <w:t>"</w:t>
      </w:r>
      <w:r w:rsidRPr="00D03DCE">
        <w:rPr>
          <w:i/>
        </w:rPr>
        <w:t xml:space="preserve"> z=</w:t>
      </w:r>
      <w:r w:rsidR="00194316">
        <w:rPr>
          <w:i/>
        </w:rPr>
        <w:t>"</w:t>
      </w:r>
      <w:r w:rsidRPr="00D03DCE">
        <w:rPr>
          <w:i/>
        </w:rPr>
        <w:t>-1</w:t>
      </w:r>
      <w:r w:rsidR="00194316">
        <w:rPr>
          <w:i/>
        </w:rPr>
        <w:t>"</w:t>
      </w:r>
      <w:r>
        <w:rPr>
          <w:i/>
        </w:rPr>
        <w:t xml:space="preserve"> .../&gt;</w:t>
      </w:r>
    </w:p>
    <w:p w14:paraId="49DE8DB2" w14:textId="6F5F3C56" w:rsidR="00996CC5" w:rsidRDefault="00996CC5" w:rsidP="0026200C">
      <w:pPr>
        <w:pStyle w:val="XMLCode"/>
        <w:keepNext/>
        <w:rPr>
          <w:b/>
          <w:color w:val="0070C0"/>
        </w:rPr>
      </w:pPr>
      <w: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Heading3"/>
        <w:spacing w:before="480"/>
      </w:pPr>
      <w:bookmarkStart w:id="2627" w:name="_Toc413861928"/>
      <w:bookmarkStart w:id="2628" w:name="_Toc3557061"/>
      <w:bookmarkStart w:id="2629" w:name="_Toc24967558"/>
      <w:bookmarkStart w:id="2630" w:name="_Toc413359615"/>
      <w:bookmarkStart w:id="2631" w:name="_Toc338938920"/>
      <w:bookmarkStart w:id="2632" w:name="_Toc338939256"/>
      <w:bookmarkStart w:id="2633" w:name="_Toc391571769"/>
      <w:bookmarkEnd w:id="2620"/>
      <w:bookmarkEnd w:id="2621"/>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3F39B47D" w:rsidR="009B3707" w:rsidRPr="000E4598" w:rsidRDefault="009B3707" w:rsidP="00AA1695">
                            <w:pPr>
                              <w:pStyle w:val="Caption"/>
                              <w:rPr>
                                <w:noProof/>
                                <w:sz w:val="30"/>
                                <w:szCs w:val="26"/>
                              </w:rPr>
                            </w:pPr>
                            <w:bookmarkStart w:id="2634" w:name="_Toc3557147"/>
                            <w:bookmarkStart w:id="2635" w:name="_Toc2472196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634"/>
                            <w:bookmarkEnd w:id="26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9"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RY8MXTcCAAB5BAAADgAAAAAA&#10;AAAAAAAAAAAuAgAAZHJzL2Uyb0RvYy54bWxQSwECLQAUAAYACAAAACEABqQGoeIAAAALAQAADwAA&#10;AAAAAAAAAAAAAACRBAAAZHJzL2Rvd25yZXYueG1sUEsFBgAAAAAEAAQA8wAAAKAFAAAAAA==&#10;" stroked="f">
                <v:textbox style="mso-fit-shape-to-text:t" inset="0,0,0,0">
                  <w:txbxContent>
                    <w:p w14:paraId="72B40F92" w14:textId="3F39B47D" w:rsidR="009B3707" w:rsidRPr="000E4598" w:rsidRDefault="009B3707" w:rsidP="00AA1695">
                      <w:pPr>
                        <w:pStyle w:val="Caption"/>
                        <w:rPr>
                          <w:noProof/>
                          <w:sz w:val="30"/>
                          <w:szCs w:val="26"/>
                        </w:rPr>
                      </w:pPr>
                      <w:bookmarkStart w:id="2636" w:name="_Toc3557147"/>
                      <w:bookmarkStart w:id="2637" w:name="_Toc2472196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636"/>
                      <w:bookmarkEnd w:id="2637"/>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2627"/>
      <w:bookmarkEnd w:id="2628"/>
      <w:bookmarkEnd w:id="2629"/>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23CDF5E1" w:rsidR="009B3707" w:rsidRPr="000C12FE" w:rsidRDefault="009B3707" w:rsidP="00AA1695">
                            <w:pPr>
                              <w:pStyle w:val="Caption"/>
                              <w:rPr>
                                <w:i/>
                                <w:iCs/>
                                <w:noProof/>
                                <w:sz w:val="24"/>
                                <w:szCs w:val="26"/>
                                <w:lang w:val="x-none"/>
                              </w:rPr>
                            </w:pPr>
                            <w:bookmarkStart w:id="2638" w:name="_Toc3557148"/>
                            <w:bookmarkStart w:id="2639" w:name="_Toc2472196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638"/>
                            <w:bookmarkEnd w:id="2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50"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" stroked="f">
                <v:textbox style="mso-fit-shape-to-text:t" inset="0,0,0,0">
                  <w:txbxContent>
                    <w:p w14:paraId="5327A571" w14:textId="23CDF5E1" w:rsidR="009B3707" w:rsidRPr="000C12FE" w:rsidRDefault="009B3707" w:rsidP="00AA1695">
                      <w:pPr>
                        <w:pStyle w:val="Caption"/>
                        <w:rPr>
                          <w:i/>
                          <w:iCs/>
                          <w:noProof/>
                          <w:sz w:val="24"/>
                          <w:szCs w:val="26"/>
                          <w:lang w:val="x-none"/>
                        </w:rPr>
                      </w:pPr>
                      <w:bookmarkStart w:id="2640" w:name="_Toc3557148"/>
                      <w:bookmarkStart w:id="2641" w:name="_Toc2472196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640"/>
                      <w:bookmarkEnd w:id="2641"/>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47860FA1" w:rsidR="00F3716C" w:rsidRDefault="00F3716C" w:rsidP="00F3716C">
      <w:pPr>
        <w:pStyle w:val="Caption"/>
        <w:spacing w:before="120"/>
      </w:pPr>
      <w:bookmarkStart w:id="2642" w:name="_Toc3566523"/>
      <w:bookmarkStart w:id="2643" w:name="_Toc24726745"/>
      <w:r>
        <w:t xml:space="preserve">Table </w:t>
      </w:r>
      <w:r>
        <w:fldChar w:fldCharType="begin"/>
      </w:r>
      <w:r>
        <w:instrText xml:space="preserve"> SEQ Table \* ARABIC </w:instrText>
      </w:r>
      <w:r>
        <w:fldChar w:fldCharType="separate"/>
      </w:r>
      <w:r w:rsidR="00BD29C4">
        <w:rPr>
          <w:noProof/>
        </w:rPr>
        <w:t>117</w:t>
      </w:r>
      <w:r>
        <w:fldChar w:fldCharType="end"/>
      </w:r>
      <w:r w:rsidR="00AA1695">
        <w:t>: Parameters of Flared joint</w:t>
      </w:r>
      <w:bookmarkEnd w:id="2642"/>
      <w:bookmarkEnd w:id="2643"/>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2644" w:name="_Toc3557062"/>
      <w:bookmarkStart w:id="2645" w:name="_Toc24967559"/>
      <w:r>
        <w:lastRenderedPageBreak/>
        <w:t>Attributes</w:t>
      </w:r>
      <w:bookmarkEnd w:id="2644"/>
      <w:bookmarkEnd w:id="2645"/>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F3716C">
      <w:pPr>
        <w:pStyle w:val="Heading4"/>
        <w:numPr>
          <w:ilvl w:val="3"/>
          <w:numId w:val="12"/>
        </w:numPr>
        <w:tabs>
          <w:tab w:val="clear" w:pos="864"/>
          <w:tab w:val="num" w:pos="993"/>
        </w:tabs>
      </w:pPr>
      <w:bookmarkStart w:id="2646" w:name="_Toc3557063"/>
      <w:bookmarkStart w:id="2647" w:name="_Toc24967560"/>
      <w:r>
        <w:t xml:space="preserve">Element </w:t>
      </w:r>
      <w:r w:rsidR="00194316">
        <w:t>"</w:t>
      </w:r>
      <w:r>
        <w:t>weld_position</w:t>
      </w:r>
      <w:bookmarkEnd w:id="2646"/>
      <w:bookmarkEnd w:id="2647"/>
      <w:r w:rsidR="00194316">
        <w:t>"</w:t>
      </w:r>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D12629C" w:rsidR="00060B33" w:rsidRDefault="00060B33" w:rsidP="00F3716C">
      <w:pPr>
        <w:pStyle w:val="Caption"/>
        <w:spacing w:before="120"/>
      </w:pPr>
      <w:bookmarkStart w:id="2648" w:name="_Toc3566524"/>
      <w:bookmarkStart w:id="2649" w:name="_Toc24726746"/>
      <w:r>
        <w:t xml:space="preserve">Table </w:t>
      </w:r>
      <w:r w:rsidR="00D43112">
        <w:fldChar w:fldCharType="begin"/>
      </w:r>
      <w:r w:rsidR="00D43112">
        <w:instrText xml:space="preserve"> SEQ Table \* ARABIC </w:instrText>
      </w:r>
      <w:r w:rsidR="00D43112">
        <w:fldChar w:fldCharType="separate"/>
      </w:r>
      <w:r w:rsidR="00BD29C4">
        <w:rPr>
          <w:noProof/>
        </w:rPr>
        <w:t>118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648"/>
      <w:bookmarkEnd w:id="2649"/>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Heading4"/>
        <w:numPr>
          <w:ilvl w:val="3"/>
          <w:numId w:val="12"/>
        </w:numPr>
      </w:pPr>
      <w:bookmarkStart w:id="2650" w:name="_Toc3557064"/>
      <w:bookmarkStart w:id="2651" w:name="_Toc24967561"/>
      <w:r>
        <w:t xml:space="preserve">Element </w:t>
      </w:r>
      <w:r w:rsidR="00194316">
        <w:t>"</w:t>
      </w:r>
      <w:r>
        <w:t>sheet_parameter</w:t>
      </w:r>
      <w:bookmarkEnd w:id="2650"/>
      <w:bookmarkEnd w:id="2651"/>
      <w:r w:rsidR="00194316">
        <w:t>"</w:t>
      </w:r>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CommentReference"/>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lastRenderedPageBreak/>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455DF3AE" w:rsidR="00F62294" w:rsidRDefault="00F62294" w:rsidP="00F3716C">
      <w:pPr>
        <w:pStyle w:val="Caption"/>
        <w:spacing w:before="120"/>
      </w:pPr>
      <w:bookmarkStart w:id="2652" w:name="_Toc3566525"/>
      <w:bookmarkStart w:id="2653" w:name="_Toc24726747"/>
      <w:r>
        <w:t xml:space="preserve">Table </w:t>
      </w:r>
      <w:r w:rsidR="00D43112">
        <w:fldChar w:fldCharType="begin"/>
      </w:r>
      <w:r w:rsidR="00D43112">
        <w:instrText xml:space="preserve"> SEQ Table \* ARABIC </w:instrText>
      </w:r>
      <w:r w:rsidR="00D43112">
        <w:fldChar w:fldCharType="separate"/>
      </w:r>
      <w:r w:rsidR="00BD29C4">
        <w:rPr>
          <w:noProof/>
        </w:rPr>
        <w:t>119</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652"/>
      <w:bookmarkEnd w:id="2653"/>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Pr>
          <w:i/>
        </w:rPr>
        <w:t>&lt;weld_position u=</w:t>
      </w:r>
      <w:r w:rsidR="00194316">
        <w:rPr>
          <w:i/>
        </w:rPr>
        <w:t>"</w:t>
      </w:r>
      <w:r>
        <w:rPr>
          <w:i/>
        </w:rPr>
        <w:t>0</w:t>
      </w:r>
      <w:r w:rsidR="00194316">
        <w:rPr>
          <w:i/>
        </w:rPr>
        <w:t>"</w:t>
      </w:r>
      <w:r>
        <w:rPr>
          <w:i/>
        </w:rPr>
        <w:t xml:space="preserve"> x=</w:t>
      </w:r>
      <w:r w:rsidR="00194316">
        <w:rPr>
          <w:i/>
        </w:rPr>
        <w:t>"</w:t>
      </w:r>
      <w:r>
        <w:rPr>
          <w:i/>
        </w:rPr>
        <w:t>1</w:t>
      </w:r>
      <w:r w:rsidR="00194316">
        <w:rPr>
          <w:i/>
        </w:rPr>
        <w:t>"</w:t>
      </w:r>
      <w:r>
        <w:rPr>
          <w:i/>
        </w:rPr>
        <w:t xml:space="preserve"> y=</w:t>
      </w:r>
      <w:r w:rsidR="00194316">
        <w:rPr>
          <w:i/>
        </w:rPr>
        <w:t>"</w:t>
      </w:r>
      <w:r>
        <w:rPr>
          <w:i/>
        </w:rPr>
        <w:t>1</w:t>
      </w:r>
      <w:r w:rsidR="00194316">
        <w:rPr>
          <w:i/>
        </w:rPr>
        <w:t>"</w:t>
      </w:r>
      <w:r>
        <w:rPr>
          <w:i/>
        </w:rPr>
        <w:t xml:space="preserve"> z=</w:t>
      </w:r>
      <w:r w:rsidR="00194316">
        <w:rPr>
          <w:i/>
        </w:rPr>
        <w:t>"</w:t>
      </w:r>
      <w:r>
        <w:rPr>
          <w:i/>
        </w:rPr>
        <w:t>1</w:t>
      </w:r>
      <w:r w:rsidR="00194316">
        <w:rPr>
          <w:i/>
        </w:rPr>
        <w:t>"</w:t>
      </w:r>
      <w: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2654" w:name="_Ref414345739"/>
      <w:bookmarkStart w:id="2655" w:name="_Ref414345749"/>
      <w:bookmarkStart w:id="2656" w:name="_Ref414345786"/>
      <w:bookmarkStart w:id="2657" w:name="_Ref414345798"/>
      <w:bookmarkStart w:id="2658" w:name="_Toc3557065"/>
      <w:bookmarkStart w:id="2659" w:name="_Toc24967562"/>
      <w:r w:rsidRPr="00226A3F">
        <w:t>Adhesive Lines</w:t>
      </w:r>
      <w:bookmarkEnd w:id="2630"/>
      <w:bookmarkEnd w:id="2654"/>
      <w:bookmarkEnd w:id="2655"/>
      <w:bookmarkEnd w:id="2656"/>
      <w:bookmarkEnd w:id="2657"/>
      <w:bookmarkEnd w:id="2658"/>
      <w:bookmarkEnd w:id="2659"/>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405A418A" w:rsidR="00C107D0" w:rsidRPr="00226A3F" w:rsidRDefault="00D05249" w:rsidP="00F3716C">
      <w:pPr>
        <w:pStyle w:val="Caption"/>
        <w:spacing w:before="120"/>
        <w:rPr>
          <w:rFonts w:cs="Calibri"/>
          <w:lang w:eastAsia="zh-CN"/>
        </w:rPr>
      </w:pPr>
      <w:bookmarkStart w:id="2660" w:name="_Toc3566526"/>
      <w:bookmarkStart w:id="2661" w:name="_Toc24726748"/>
      <w:r>
        <w:t xml:space="preserve">Table </w:t>
      </w:r>
      <w:r>
        <w:fldChar w:fldCharType="begin"/>
      </w:r>
      <w:r>
        <w:instrText xml:space="preserve"> SEQ Table \* ARABIC </w:instrText>
      </w:r>
      <w:r>
        <w:fldChar w:fldCharType="separate"/>
      </w:r>
      <w:r w:rsidR="00BD29C4">
        <w:rPr>
          <w:noProof/>
        </w:rPr>
        <w:t>120</w:t>
      </w:r>
      <w:r>
        <w:fldChar w:fldCharType="end"/>
      </w:r>
      <w:r w:rsidR="00AA1695">
        <w:t xml:space="preserve">: Attributes of </w:t>
      </w:r>
      <w:r w:rsidR="00AA1695" w:rsidRPr="00AA1695">
        <w:rPr>
          <w:rStyle w:val="elementdeftypeChar"/>
          <w:b/>
        </w:rPr>
        <w:t>&lt;connection_1d/&gt;</w:t>
      </w:r>
      <w:bookmarkEnd w:id="2660"/>
      <w:bookmarkEnd w:id="2661"/>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6191111D" w:rsidR="00D05249" w:rsidRDefault="00D05249" w:rsidP="00F3716C">
      <w:pPr>
        <w:pStyle w:val="Caption"/>
        <w:spacing w:before="120"/>
      </w:pPr>
      <w:bookmarkStart w:id="2662" w:name="_Toc3566527"/>
      <w:bookmarkStart w:id="2663" w:name="_Toc24726749"/>
      <w:r>
        <w:t xml:space="preserve">Table </w:t>
      </w:r>
      <w:r>
        <w:fldChar w:fldCharType="begin"/>
      </w:r>
      <w:r>
        <w:instrText xml:space="preserve"> SEQ Table \* ARABIC </w:instrText>
      </w:r>
      <w:r>
        <w:fldChar w:fldCharType="separate"/>
      </w:r>
      <w:r w:rsidR="00BD29C4">
        <w:rPr>
          <w:noProof/>
        </w:rPr>
        <w:t>121</w:t>
      </w:r>
      <w:r>
        <w:fldChar w:fldCharType="end"/>
      </w:r>
      <w:r w:rsidR="00AA1695">
        <w:t xml:space="preserve">: Nested elements of </w:t>
      </w:r>
      <w:r w:rsidR="00AA1695" w:rsidRPr="00AA1695">
        <w:rPr>
          <w:rStyle w:val="elementdeftypeChar"/>
          <w:b/>
        </w:rPr>
        <w:t>&lt;connection_1d/&gt;</w:t>
      </w:r>
      <w:bookmarkEnd w:id="2662"/>
      <w:bookmarkEnd w:id="2663"/>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54A7867" w:rsidR="00C107D0" w:rsidRDefault="00C107D0" w:rsidP="00D05249">
      <w:pPr>
        <w:pStyle w:val="Caption"/>
        <w:spacing w:before="120"/>
        <w:rPr>
          <w:rFonts w:ascii="Courier New" w:hAnsi="Courier New"/>
          <w:sz w:val="18"/>
          <w:szCs w:val="18"/>
        </w:rPr>
      </w:pPr>
      <w:bookmarkStart w:id="2664" w:name="_Toc3566528"/>
      <w:bookmarkStart w:id="2665" w:name="_Toc24726750"/>
      <w:r>
        <w:t xml:space="preserve">Table </w:t>
      </w:r>
      <w:r w:rsidR="00D43112">
        <w:fldChar w:fldCharType="begin"/>
      </w:r>
      <w:r w:rsidR="00D43112">
        <w:instrText xml:space="preserve"> SEQ Table \* ARABIC </w:instrText>
      </w:r>
      <w:r w:rsidR="00D43112">
        <w:fldChar w:fldCharType="separate"/>
      </w:r>
      <w:r w:rsidR="00BD29C4">
        <w:rPr>
          <w:noProof/>
        </w:rPr>
        <w:t>122</w:t>
      </w:r>
      <w:r w:rsidR="00D43112">
        <w:fldChar w:fldCharType="end"/>
      </w:r>
      <w:r>
        <w:t xml:space="preserve">: Attributes of element </w:t>
      </w:r>
      <w:r w:rsidRPr="00D66FF0">
        <w:rPr>
          <w:rFonts w:ascii="Courier New" w:hAnsi="Courier New" w:cs="Courier New"/>
          <w:bCs w:val="0"/>
          <w:i/>
          <w:sz w:val="18"/>
          <w:szCs w:val="18"/>
        </w:rPr>
        <w:t>&lt;adhesive_line/&gt;</w:t>
      </w:r>
      <w:bookmarkEnd w:id="2664"/>
      <w:bookmarkEnd w:id="2665"/>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lastRenderedPageBreak/>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w:t>
      </w:r>
      <w:r w:rsidR="00194316">
        <w:rPr>
          <w:rFonts w:ascii="Courier New" w:hAnsi="Courier New" w:cs="Courier New"/>
          <w:sz w:val="16"/>
        </w:rPr>
        <w:t>"</w:t>
      </w:r>
      <w:r w:rsidRPr="00226A3F">
        <w:rPr>
          <w:rFonts w:ascii="Courier New" w:hAnsi="Courier New" w:cs="Courier New"/>
          <w:sz w:val="16"/>
        </w:rPr>
        <w:t>1</w:t>
      </w:r>
      <w:r w:rsidR="00194316">
        <w:rPr>
          <w:rFonts w:ascii="Courier New" w:hAnsi="Courier New" w:cs="Courier New"/>
          <w:sz w:val="16"/>
        </w:rPr>
        <w:t>"</w:t>
      </w:r>
      <w:r w:rsidRPr="00226A3F">
        <w:rPr>
          <w:rFonts w:ascii="Courier New" w:hAnsi="Courier New" w:cs="Courier New"/>
          <w:sz w:val="16"/>
        </w:rPr>
        <w:t xml:space="preserve">&gt;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7C470295" w14:textId="5C7F962E"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w:t>
      </w:r>
      <w:r w:rsidR="00194316">
        <w:rPr>
          <w:rFonts w:ascii="Courier New" w:hAnsi="Courier New" w:cs="Courier New"/>
          <w:sz w:val="16"/>
        </w:rPr>
        <w:t>"</w:t>
      </w:r>
      <w:r w:rsidRPr="00226A3F">
        <w:rPr>
          <w:rFonts w:ascii="Courier New" w:hAnsi="Courier New" w:cs="Courier New"/>
          <w:sz w:val="16"/>
        </w:rPr>
        <w:t>2</w:t>
      </w:r>
      <w:r w:rsidR="00194316">
        <w:rPr>
          <w:rFonts w:ascii="Courier New" w:hAnsi="Courier New" w:cs="Courier New"/>
          <w:sz w:val="16"/>
        </w:rPr>
        <w:t>"</w:t>
      </w:r>
      <w:r w:rsidRPr="00226A3F">
        <w:rPr>
          <w:rFonts w:ascii="Courier New" w:hAnsi="Courier New" w:cs="Courier New"/>
          <w:sz w:val="16"/>
        </w:rPr>
        <w:t xml:space="preserve">&gt;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4B3B0BEF" w14:textId="1C10978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w:t>
      </w:r>
      <w:r w:rsidR="00194316">
        <w:rPr>
          <w:rFonts w:ascii="Courier New" w:hAnsi="Courier New" w:cs="Courier New"/>
          <w:sz w:val="16"/>
        </w:rPr>
        <w:t>"</w:t>
      </w:r>
      <w:r w:rsidRPr="00226A3F">
        <w:rPr>
          <w:rFonts w:ascii="Courier New" w:hAnsi="Courier New" w:cs="Courier New"/>
          <w:sz w:val="16"/>
        </w:rPr>
        <w:t>3</w:t>
      </w:r>
      <w:r w:rsidR="00194316">
        <w:rPr>
          <w:rFonts w:ascii="Courier New" w:hAnsi="Courier New" w:cs="Courier New"/>
          <w:sz w:val="16"/>
        </w:rPr>
        <w:t>"</w:t>
      </w:r>
      <w:r w:rsidRPr="00226A3F">
        <w:rPr>
          <w:rFonts w:ascii="Courier New" w:hAnsi="Courier New" w:cs="Courier New"/>
          <w:sz w:val="16"/>
        </w:rPr>
        <w:t xml:space="preserve">&gt;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666" w:name="_Toc428279602"/>
      <w:bookmarkStart w:id="2667" w:name="_Toc428456348"/>
      <w:bookmarkStart w:id="2668" w:name="_Toc428537316"/>
      <w:bookmarkStart w:id="2669" w:name="_Toc428969638"/>
      <w:bookmarkStart w:id="2670" w:name="_Toc429053029"/>
      <w:bookmarkStart w:id="2671" w:name="_Toc413861930"/>
      <w:bookmarkStart w:id="2672" w:name="_Toc3557066"/>
      <w:bookmarkStart w:id="2673" w:name="_Toc24967563"/>
      <w:bookmarkStart w:id="2674" w:name="_Toc413359617"/>
      <w:bookmarkEnd w:id="2666"/>
      <w:bookmarkEnd w:id="2667"/>
      <w:bookmarkEnd w:id="2668"/>
      <w:bookmarkEnd w:id="2669"/>
      <w:bookmarkEnd w:id="2670"/>
      <w:r w:rsidRPr="00226A3F">
        <w:lastRenderedPageBreak/>
        <w:t>Hemming Flanges</w:t>
      </w:r>
      <w:bookmarkEnd w:id="2671"/>
      <w:bookmarkEnd w:id="2672"/>
      <w:bookmarkEnd w:id="2673"/>
    </w:p>
    <w:p w14:paraId="66448657" w14:textId="77777777" w:rsidR="000E64EA" w:rsidRDefault="000E64EA" w:rsidP="00536A58">
      <w:pPr>
        <w:pStyle w:val="Heading3"/>
      </w:pPr>
      <w:bookmarkStart w:id="2675" w:name="_Toc413861931"/>
      <w:bookmarkStart w:id="2676" w:name="_Toc3557067"/>
      <w:bookmarkStart w:id="2677" w:name="_Toc24967564"/>
      <w:r>
        <w:t>Introduction</w:t>
      </w:r>
      <w:bookmarkEnd w:id="2675"/>
      <w:bookmarkEnd w:id="2676"/>
      <w:bookmarkEnd w:id="2677"/>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64F9CC5A" w:rsidR="000E64EA" w:rsidRDefault="000E64EA" w:rsidP="00536A58">
      <w:pPr>
        <w:pStyle w:val="Caption"/>
        <w:keepNext/>
        <w:rPr>
          <w:b w:val="0"/>
          <w:u w:val="single"/>
        </w:rPr>
      </w:pPr>
      <w:bookmarkStart w:id="2678" w:name="_Ref413858805"/>
      <w:bookmarkStart w:id="2679" w:name="_Toc413861952"/>
      <w:bookmarkStart w:id="2680" w:name="_Toc3557149"/>
      <w:bookmarkStart w:id="2681" w:name="_Toc24721963"/>
      <w:r>
        <w:t xml:space="preserve">Figure </w:t>
      </w:r>
      <w:r w:rsidR="00406B64">
        <w:fldChar w:fldCharType="begin"/>
      </w:r>
      <w:r w:rsidR="00406B64">
        <w:instrText xml:space="preserve"> SEQ Figure \* ARABIC </w:instrText>
      </w:r>
      <w:r w:rsidR="00406B64">
        <w:fldChar w:fldCharType="separate"/>
      </w:r>
      <w:r w:rsidR="00824A09">
        <w:rPr>
          <w:noProof/>
        </w:rPr>
        <w:t>72</w:t>
      </w:r>
      <w:r w:rsidR="00406B64">
        <w:fldChar w:fldCharType="end"/>
      </w:r>
      <w:bookmarkEnd w:id="2678"/>
      <w:r>
        <w:t>: The Three Regions of a Hemming</w:t>
      </w:r>
      <w:bookmarkEnd w:id="2679"/>
      <w:bookmarkEnd w:id="2680"/>
      <w:bookmarkEnd w:id="2681"/>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5E2176BB" w:rsidR="000E64EA" w:rsidRPr="00EB3687" w:rsidRDefault="000E64EA" w:rsidP="000E64EA">
      <w:pPr>
        <w:pStyle w:val="Caption"/>
        <w:rPr>
          <w:noProof/>
          <w:lang w:eastAsia="en-GB"/>
        </w:rPr>
      </w:pPr>
      <w:bookmarkStart w:id="2682" w:name="_Ref413850590"/>
      <w:bookmarkStart w:id="2683" w:name="_Toc413861953"/>
      <w:bookmarkStart w:id="2684" w:name="_Toc3557150"/>
      <w:bookmarkStart w:id="2685" w:name="_Toc24721964"/>
      <w:r>
        <w:t xml:space="preserve">Figure </w:t>
      </w:r>
      <w:r w:rsidR="00406B64">
        <w:fldChar w:fldCharType="begin"/>
      </w:r>
      <w:r w:rsidR="00406B64">
        <w:instrText xml:space="preserve"> SEQ Figure \* ARABIC </w:instrText>
      </w:r>
      <w:r w:rsidR="00406B64">
        <w:fldChar w:fldCharType="separate"/>
      </w:r>
      <w:r w:rsidR="00824A09">
        <w:rPr>
          <w:noProof/>
        </w:rPr>
        <w:t>73</w:t>
      </w:r>
      <w:r w:rsidR="00406B64">
        <w:fldChar w:fldCharType="end"/>
      </w:r>
      <w:bookmarkEnd w:id="2682"/>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683"/>
      <w:bookmarkEnd w:id="2684"/>
      <w:bookmarkEnd w:id="2685"/>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44D4BC33" w:rsidR="000E64EA" w:rsidRPr="00803403" w:rsidRDefault="000E64EA" w:rsidP="000E64EA">
      <w:pPr>
        <w:pStyle w:val="Caption"/>
      </w:pPr>
      <w:bookmarkStart w:id="2686" w:name="_Toc413861954"/>
      <w:bookmarkStart w:id="2687" w:name="_Toc3557151"/>
      <w:bookmarkStart w:id="2688" w:name="_Toc24721965"/>
      <w:r w:rsidRPr="005231A8">
        <w:t xml:space="preserve">Figure </w:t>
      </w:r>
      <w:r w:rsidR="00406B64">
        <w:fldChar w:fldCharType="begin"/>
      </w:r>
      <w:r w:rsidR="00406B64">
        <w:instrText xml:space="preserve"> SEQ Figure \* ARABIC </w:instrText>
      </w:r>
      <w:r w:rsidR="00406B64">
        <w:fldChar w:fldCharType="separate"/>
      </w:r>
      <w:r w:rsidR="00824A09">
        <w:rPr>
          <w:noProof/>
        </w:rPr>
        <w:t>74</w:t>
      </w:r>
      <w:r w:rsidR="00406B64">
        <w:fldChar w:fldCharType="end"/>
      </w:r>
      <w:r w:rsidRPr="005231A8">
        <w:t>: Adhesive Path Differs from Root Path</w:t>
      </w:r>
      <w:bookmarkEnd w:id="2686"/>
      <w:bookmarkEnd w:id="2687"/>
      <w:bookmarkEnd w:id="2688"/>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3044C952" w:rsidR="000E64EA" w:rsidRPr="00EB3687" w:rsidRDefault="000E64EA" w:rsidP="000E64EA">
      <w:pPr>
        <w:pStyle w:val="Caption"/>
        <w:rPr>
          <w:noProof/>
          <w:lang w:eastAsia="en-GB"/>
        </w:rPr>
      </w:pPr>
      <w:bookmarkStart w:id="2689" w:name="_Toc3557152"/>
      <w:bookmarkStart w:id="2690" w:name="_Toc24721966"/>
      <w:r>
        <w:t xml:space="preserve">Figure </w:t>
      </w:r>
      <w:r w:rsidR="00406B64">
        <w:fldChar w:fldCharType="begin"/>
      </w:r>
      <w:r w:rsidR="00406B64">
        <w:instrText xml:space="preserve"> SEQ Figure \* ARABIC </w:instrText>
      </w:r>
      <w:r w:rsidR="00406B64">
        <w:fldChar w:fldCharType="separate"/>
      </w:r>
      <w:r w:rsidR="00824A09">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689"/>
      <w:bookmarkEnd w:id="2690"/>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2691" w:name="_Toc413861932"/>
      <w:bookmarkStart w:id="2692" w:name="_Toc3557068"/>
      <w:bookmarkStart w:id="2693" w:name="_Toc24967565"/>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691"/>
      <w:bookmarkEnd w:id="2692"/>
      <w:bookmarkEnd w:id="2693"/>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59EC0BA1" w:rsidR="000E64EA" w:rsidRPr="00226A3F" w:rsidRDefault="0079141E" w:rsidP="0079141E">
      <w:pPr>
        <w:pStyle w:val="Caption"/>
        <w:spacing w:before="120"/>
        <w:rPr>
          <w:rFonts w:cs="Calibri"/>
          <w:lang w:eastAsia="zh-CN"/>
        </w:rPr>
      </w:pPr>
      <w:bookmarkStart w:id="2694" w:name="_Toc3566529"/>
      <w:bookmarkStart w:id="2695" w:name="_Toc24726751"/>
      <w:r>
        <w:t xml:space="preserve">Table </w:t>
      </w:r>
      <w:r>
        <w:fldChar w:fldCharType="begin"/>
      </w:r>
      <w:r>
        <w:instrText xml:space="preserve"> SEQ Table \* ARABIC </w:instrText>
      </w:r>
      <w:r>
        <w:fldChar w:fldCharType="separate"/>
      </w:r>
      <w:r w:rsidR="00BD29C4">
        <w:rPr>
          <w:noProof/>
        </w:rPr>
        <w:t>123</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694"/>
      <w:bookmarkEnd w:id="269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4F870C35" w:rsidR="00F3716C" w:rsidRDefault="00F3716C" w:rsidP="0079141E">
      <w:pPr>
        <w:pStyle w:val="Caption"/>
        <w:spacing w:before="120"/>
      </w:pPr>
      <w:bookmarkStart w:id="2696" w:name="_Toc3566530"/>
      <w:bookmarkStart w:id="2697" w:name="_Toc24726752"/>
      <w:r>
        <w:t xml:space="preserve">Table </w:t>
      </w:r>
      <w:r>
        <w:fldChar w:fldCharType="begin"/>
      </w:r>
      <w:r>
        <w:instrText xml:space="preserve"> SEQ Table \* ARABIC </w:instrText>
      </w:r>
      <w:r>
        <w:fldChar w:fldCharType="separate"/>
      </w:r>
      <w:r w:rsidR="004356D1">
        <w:rPr>
          <w:noProof/>
        </w:rPr>
        <w:t>124</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696"/>
      <w:bookmarkEnd w:id="2697"/>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0AEC3C9A" w:rsidR="000E64EA" w:rsidRDefault="000E64EA" w:rsidP="00F3716C">
      <w:pPr>
        <w:pStyle w:val="Caption"/>
        <w:spacing w:before="120"/>
      </w:pPr>
      <w:bookmarkStart w:id="2698" w:name="_Toc413861979"/>
      <w:bookmarkStart w:id="2699" w:name="_Toc3566531"/>
      <w:bookmarkStart w:id="2700" w:name="_Toc24726753"/>
      <w:r>
        <w:t xml:space="preserve">Table </w:t>
      </w:r>
      <w:r w:rsidR="00D43112">
        <w:fldChar w:fldCharType="begin"/>
      </w:r>
      <w:r w:rsidR="00D43112">
        <w:instrText xml:space="preserve"> SEQ Table \* ARABIC </w:instrText>
      </w:r>
      <w:r w:rsidR="00D43112">
        <w:fldChar w:fldCharType="separate"/>
      </w:r>
      <w:r w:rsidR="004356D1">
        <w:rPr>
          <w:noProof/>
        </w:rPr>
        <w:t>125</w:t>
      </w:r>
      <w:r w:rsidR="00D43112">
        <w:fldChar w:fldCharType="end"/>
      </w:r>
      <w:r>
        <w:t xml:space="preserve">: Attributes of element </w:t>
      </w:r>
      <w:r w:rsidRPr="00F51947">
        <w:rPr>
          <w:rStyle w:val="elementdeftypeChar"/>
          <w:b/>
        </w:rPr>
        <w:t>&lt;hemming/&gt;</w:t>
      </w:r>
      <w:bookmarkEnd w:id="2698"/>
      <w:bookmarkEnd w:id="2699"/>
      <w:bookmarkEnd w:id="2700"/>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377DA709"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23DD9047" w:rsidR="000E64EA" w:rsidRDefault="000E64EA" w:rsidP="0079141E">
      <w:pPr>
        <w:pStyle w:val="Caption"/>
        <w:spacing w:before="120"/>
      </w:pPr>
      <w:bookmarkStart w:id="2701" w:name="_Toc413861980"/>
      <w:bookmarkStart w:id="2702" w:name="_Toc3566532"/>
      <w:bookmarkStart w:id="2703" w:name="_Toc24726754"/>
      <w:r>
        <w:t xml:space="preserve">Table </w:t>
      </w:r>
      <w:r w:rsidR="00D43112">
        <w:fldChar w:fldCharType="begin"/>
      </w:r>
      <w:r w:rsidR="00D43112">
        <w:instrText xml:space="preserve"> SEQ Table \* ARABIC </w:instrText>
      </w:r>
      <w:r w:rsidR="00D43112">
        <w:fldChar w:fldCharType="separate"/>
      </w:r>
      <w:r w:rsidR="004356D1">
        <w:rPr>
          <w:noProof/>
        </w:rPr>
        <w:t>126</w:t>
      </w:r>
      <w:r w:rsidR="00D43112">
        <w:fldChar w:fldCharType="end"/>
      </w:r>
      <w:r>
        <w:t>: Nested elements of</w:t>
      </w:r>
      <w:r w:rsidRPr="00687F3F">
        <w:t xml:space="preserve"> </w:t>
      </w:r>
      <w:r>
        <w:t xml:space="preserve">element </w:t>
      </w:r>
      <w:r w:rsidRPr="0079141E">
        <w:rPr>
          <w:rStyle w:val="elementdeftypeChar"/>
          <w:b/>
        </w:rPr>
        <w:t>&lt;hemming/&gt;</w:t>
      </w:r>
      <w:bookmarkEnd w:id="2701"/>
      <w:bookmarkEnd w:id="2702"/>
      <w:bookmarkEnd w:id="2703"/>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5F4AD57" w:rsidR="000E64EA" w:rsidRDefault="000E64EA" w:rsidP="00F3716C">
      <w:pPr>
        <w:pStyle w:val="Caption"/>
        <w:spacing w:before="120"/>
      </w:pPr>
      <w:bookmarkStart w:id="2704" w:name="_Toc413861981"/>
      <w:bookmarkStart w:id="2705" w:name="_Toc3566533"/>
      <w:bookmarkStart w:id="2706" w:name="_Toc24726755"/>
      <w:r>
        <w:t xml:space="preserve">Table </w:t>
      </w:r>
      <w:r w:rsidR="00D43112">
        <w:fldChar w:fldCharType="begin"/>
      </w:r>
      <w:r w:rsidR="00D43112">
        <w:instrText xml:space="preserve"> SEQ Table \* ARABIC </w:instrText>
      </w:r>
      <w:r w:rsidR="00D43112">
        <w:fldChar w:fldCharType="separate"/>
      </w:r>
      <w:r w:rsidR="004356D1">
        <w:rPr>
          <w:noProof/>
        </w:rPr>
        <w:t>127</w:t>
      </w:r>
      <w:r w:rsidR="00D43112">
        <w:fldChar w:fldCharType="end"/>
      </w:r>
      <w:r>
        <w:t>: Attributes of element</w:t>
      </w:r>
      <w:r w:rsidRPr="00226A3F">
        <w:t xml:space="preserve"> </w:t>
      </w:r>
      <w:r w:rsidRPr="0079141E">
        <w:rPr>
          <w:rStyle w:val="elementdeftypeChar"/>
          <w:b/>
        </w:rPr>
        <w:t>&lt;region/&gt;</w:t>
      </w:r>
      <w:bookmarkEnd w:id="2704"/>
      <w:bookmarkEnd w:id="2705"/>
      <w:bookmarkEnd w:id="2706"/>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07C4A263"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pPr>
      <w:r w:rsidRPr="00C45A3A">
        <w:rPr>
          <w:rStyle w:val="elementdeftypeChar"/>
          <w:rFonts w:eastAsia="Times New Roman"/>
        </w:rPr>
        <w:t>top_index</w:t>
      </w:r>
      <w:r w:rsidRPr="00C45A3A">
        <w:t xml:space="preserve">: 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xml:space="preserve">) </w:t>
      </w:r>
      <w:r w:rsidR="000C32D7" w:rsidRPr="00C45A3A">
        <w:t xml:space="preserve">where the </w:t>
      </w:r>
      <w:r w:rsidR="00C45A3A" w:rsidRPr="00C45A3A">
        <w:t xml:space="preserve">region’s </w:t>
      </w:r>
      <w:r w:rsidR="000C32D7" w:rsidRPr="00C45A3A">
        <w:t>adhesive connects to.</w:t>
      </w:r>
    </w:p>
    <w:p w14:paraId="419F23BC" w14:textId="573CD248"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16AAA944" w:rsidR="009C0E9B" w:rsidRDefault="00763630" w:rsidP="00F3716C">
      <w:pPr>
        <w:pStyle w:val="Caption"/>
        <w:spacing w:before="120"/>
        <w:rPr>
          <w:rFonts w:cs="Courier New"/>
          <w:szCs w:val="22"/>
        </w:rPr>
      </w:pPr>
      <w:bookmarkStart w:id="2707" w:name="_Toc3566534"/>
      <w:bookmarkStart w:id="2708" w:name="_Toc24726756"/>
      <w:r>
        <w:t xml:space="preserve">Table </w:t>
      </w:r>
      <w:r w:rsidR="00D43112">
        <w:fldChar w:fldCharType="begin"/>
      </w:r>
      <w:r w:rsidR="00D43112">
        <w:instrText xml:space="preserve"> SEQ Table \* ARABIC </w:instrText>
      </w:r>
      <w:r w:rsidR="00D43112">
        <w:fldChar w:fldCharType="separate"/>
      </w:r>
      <w:r w:rsidR="004356D1">
        <w:rPr>
          <w:noProof/>
        </w:rPr>
        <w:t>128</w:t>
      </w:r>
      <w:r w:rsidR="00D43112">
        <w:fldChar w:fldCharType="end"/>
      </w:r>
      <w:r>
        <w:t>: Nested elements of element</w:t>
      </w:r>
      <w:r w:rsidRPr="00226A3F">
        <w:t xml:space="preserve"> </w:t>
      </w:r>
      <w:r w:rsidRPr="0079141E">
        <w:rPr>
          <w:rStyle w:val="elementdeftypeChar"/>
          <w:b/>
        </w:rPr>
        <w:t>&lt;region/&gt;</w:t>
      </w:r>
      <w:bookmarkEnd w:id="2707"/>
      <w:bookmarkEnd w:id="2708"/>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w:t>
      </w:r>
      <w:r w:rsidR="00194316">
        <w:rPr>
          <w:rFonts w:ascii="Courier New" w:hAnsi="Courier New" w:cs="Courier New"/>
          <w:sz w:val="16"/>
        </w:rPr>
        <w:t>"</w:t>
      </w:r>
      <w:r w:rsidRPr="00226A3F">
        <w:rPr>
          <w:rFonts w:ascii="Courier New" w:hAnsi="Courier New" w:cs="Courier New"/>
          <w:sz w:val="16"/>
        </w:rPr>
        <w:t>1</w:t>
      </w:r>
      <w:r w:rsidR="00194316">
        <w:rPr>
          <w:rFonts w:ascii="Courier New" w:hAnsi="Courier New" w:cs="Courier New"/>
          <w:sz w:val="16"/>
        </w:rPr>
        <w:t>"</w:t>
      </w:r>
      <w:r w:rsidRPr="00226A3F">
        <w:rPr>
          <w:rFonts w:ascii="Courier New" w:hAnsi="Courier New" w:cs="Courier New"/>
          <w:sz w:val="16"/>
        </w:rPr>
        <w:t xml:space="preserve">&gt;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4A0EEC88" w14:textId="74207A49"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w:t>
      </w:r>
      <w:r w:rsidR="00194316">
        <w:rPr>
          <w:rFonts w:ascii="Courier New" w:hAnsi="Courier New" w:cs="Courier New"/>
          <w:sz w:val="16"/>
        </w:rPr>
        <w:t>"</w:t>
      </w:r>
      <w:r w:rsidRPr="00226A3F">
        <w:rPr>
          <w:rFonts w:ascii="Courier New" w:hAnsi="Courier New" w:cs="Courier New"/>
          <w:sz w:val="16"/>
        </w:rPr>
        <w:t>2</w:t>
      </w:r>
      <w:r w:rsidR="00194316">
        <w:rPr>
          <w:rFonts w:ascii="Courier New" w:hAnsi="Courier New" w:cs="Courier New"/>
          <w:sz w:val="16"/>
        </w:rPr>
        <w:t>"</w:t>
      </w:r>
      <w:r w:rsidRPr="00226A3F">
        <w:rPr>
          <w:rFonts w:ascii="Courier New" w:hAnsi="Courier New" w:cs="Courier New"/>
          <w:sz w:val="16"/>
        </w:rPr>
        <w:t xml:space="preserve">&gt;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3994F0CD" w14:textId="2D01310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w:t>
      </w:r>
      <w:r w:rsidR="00194316">
        <w:rPr>
          <w:rFonts w:ascii="Courier New" w:hAnsi="Courier New" w:cs="Courier New"/>
          <w:sz w:val="16"/>
        </w:rPr>
        <w:t>"</w:t>
      </w:r>
      <w:r w:rsidRPr="00226A3F">
        <w:rPr>
          <w:rFonts w:ascii="Courier New" w:hAnsi="Courier New" w:cs="Courier New"/>
          <w:sz w:val="16"/>
        </w:rPr>
        <w:t>3</w:t>
      </w:r>
      <w:r w:rsidR="00194316">
        <w:rPr>
          <w:rFonts w:ascii="Courier New" w:hAnsi="Courier New" w:cs="Courier New"/>
          <w:sz w:val="16"/>
        </w:rPr>
        <w:t>"</w:t>
      </w:r>
      <w:r w:rsidRPr="00226A3F">
        <w:rPr>
          <w:rFonts w:ascii="Courier New" w:hAnsi="Courier New" w:cs="Courier New"/>
          <w:sz w:val="16"/>
        </w:rPr>
        <w:t xml:space="preserve">&gt;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709" w:name="_Toc428537321"/>
      <w:bookmarkStart w:id="2710" w:name="_Toc428969643"/>
      <w:bookmarkStart w:id="2711" w:name="_Toc429053034"/>
      <w:bookmarkStart w:id="2712" w:name="_Toc428537324"/>
      <w:bookmarkStart w:id="2713" w:name="_Toc428969646"/>
      <w:bookmarkStart w:id="2714" w:name="_Toc429053037"/>
      <w:bookmarkStart w:id="2715" w:name="_Toc428537325"/>
      <w:bookmarkStart w:id="2716" w:name="_Toc428969647"/>
      <w:bookmarkStart w:id="2717" w:name="_Toc429053038"/>
      <w:bookmarkStart w:id="2718" w:name="_Toc428537328"/>
      <w:bookmarkStart w:id="2719" w:name="_Toc428969650"/>
      <w:bookmarkStart w:id="2720" w:name="_Toc429053041"/>
      <w:bookmarkStart w:id="2721" w:name="_Toc428537330"/>
      <w:bookmarkStart w:id="2722" w:name="_Toc428969652"/>
      <w:bookmarkStart w:id="2723" w:name="_Toc429053043"/>
      <w:bookmarkStart w:id="2724" w:name="_Toc3557069"/>
      <w:bookmarkStart w:id="2725" w:name="_Toc24967566"/>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r w:rsidRPr="00226A3F">
        <w:t>Sequence Connections</w:t>
      </w:r>
      <w:bookmarkEnd w:id="2674"/>
      <w:bookmarkEnd w:id="2724"/>
      <w:bookmarkEnd w:id="2725"/>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C2C5432" w:rsidR="00C107D0" w:rsidRPr="00226A3F" w:rsidRDefault="00C107D0" w:rsidP="00536A58">
      <w:pPr>
        <w:pStyle w:val="Caption"/>
        <w:keepNext/>
      </w:pPr>
      <w:bookmarkStart w:id="2726" w:name="_Toc413359638"/>
      <w:bookmarkStart w:id="2727" w:name="_Toc3557153"/>
      <w:bookmarkStart w:id="2728" w:name="_Toc24721967"/>
      <w:r>
        <w:t xml:space="preserve">Figure </w:t>
      </w:r>
      <w:r w:rsidR="00406B64">
        <w:fldChar w:fldCharType="begin"/>
      </w:r>
      <w:r w:rsidR="00406B64">
        <w:instrText xml:space="preserve"> SEQ Figure \* ARABIC </w:instrText>
      </w:r>
      <w:r w:rsidR="00406B64">
        <w:fldChar w:fldCharType="separate"/>
      </w:r>
      <w:r w:rsidR="00824A09">
        <w:rPr>
          <w:noProof/>
        </w:rPr>
        <w:t>76</w:t>
      </w:r>
      <w:r w:rsidR="00406B64">
        <w:fldChar w:fldCharType="end"/>
      </w:r>
      <w:r>
        <w:t>: Sequence without margin</w:t>
      </w:r>
      <w:bookmarkEnd w:id="2726"/>
      <w:bookmarkEnd w:id="2727"/>
      <w:bookmarkEnd w:id="2728"/>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3BA6C85F" w:rsidR="00C107D0" w:rsidRPr="000F7EEA" w:rsidRDefault="00C107D0" w:rsidP="00536A58">
      <w:pPr>
        <w:pStyle w:val="Caption"/>
        <w:keepNext/>
        <w:rPr>
          <w:noProof/>
          <w:lang w:eastAsia="en-GB"/>
        </w:rPr>
      </w:pPr>
      <w:bookmarkStart w:id="2729" w:name="_Toc413359639"/>
      <w:bookmarkStart w:id="2730" w:name="_Toc3557154"/>
      <w:bookmarkStart w:id="2731" w:name="_Toc24721968"/>
      <w:r>
        <w:t xml:space="preserve">Figure </w:t>
      </w:r>
      <w:r w:rsidR="00406B64">
        <w:fldChar w:fldCharType="begin"/>
      </w:r>
      <w:r w:rsidR="00406B64">
        <w:instrText xml:space="preserve"> SEQ Figure \* ARABIC </w:instrText>
      </w:r>
      <w:r w:rsidR="00406B64">
        <w:fldChar w:fldCharType="separate"/>
      </w:r>
      <w:r w:rsidR="00824A09">
        <w:rPr>
          <w:noProof/>
        </w:rPr>
        <w:t>77</w:t>
      </w:r>
      <w:r w:rsidR="00406B64">
        <w:fldChar w:fldCharType="end"/>
      </w:r>
      <w:r>
        <w:t>: Sequence with</w:t>
      </w:r>
      <w:r w:rsidRPr="003F0822">
        <w:t xml:space="preserve"> margin</w:t>
      </w:r>
      <w:bookmarkEnd w:id="2729"/>
      <w:r w:rsidR="00307532">
        <w:t xml:space="preserve"> and spacing</w:t>
      </w:r>
      <w:bookmarkEnd w:id="2730"/>
      <w:bookmarkEnd w:id="2731"/>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0861C5EC" w:rsidR="00C107D0" w:rsidRPr="000F7EEA" w:rsidRDefault="00753715" w:rsidP="00753715">
      <w:pPr>
        <w:pStyle w:val="Caption"/>
        <w:rPr>
          <w:noProof/>
          <w:lang w:eastAsia="en-GB"/>
        </w:rPr>
      </w:pPr>
      <w:bookmarkStart w:id="2732" w:name="_Toc3557155"/>
      <w:bookmarkStart w:id="2733" w:name="_Toc24721969"/>
      <w:r>
        <w:t xml:space="preserve">Figure </w:t>
      </w:r>
      <w:r>
        <w:fldChar w:fldCharType="begin"/>
      </w:r>
      <w:r>
        <w:instrText xml:space="preserve"> SEQ Figure \* ARABIC </w:instrText>
      </w:r>
      <w:r>
        <w:fldChar w:fldCharType="separate"/>
      </w:r>
      <w:r w:rsidR="00824A09">
        <w:rPr>
          <w:noProof/>
        </w:rPr>
        <w:t>78</w:t>
      </w:r>
      <w:r>
        <w:fldChar w:fldCharType="end"/>
      </w:r>
      <w:r w:rsidR="00307532">
        <w:t>: Margin relaxation</w:t>
      </w:r>
      <w:bookmarkEnd w:id="2732"/>
      <w:bookmarkEnd w:id="2733"/>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9F2A74F" w:rsidR="00C107D0" w:rsidRPr="000F7EEA" w:rsidRDefault="00753715" w:rsidP="00753715">
      <w:pPr>
        <w:pStyle w:val="Caption"/>
        <w:rPr>
          <w:noProof/>
          <w:lang w:eastAsia="en-GB"/>
        </w:rPr>
      </w:pPr>
      <w:bookmarkStart w:id="2734" w:name="_Toc3557156"/>
      <w:bookmarkStart w:id="2735" w:name="_Toc24721970"/>
      <w:r>
        <w:t xml:space="preserve">Figure </w:t>
      </w:r>
      <w:r>
        <w:fldChar w:fldCharType="begin"/>
      </w:r>
      <w:r>
        <w:instrText xml:space="preserve"> SEQ Figure \* ARABIC </w:instrText>
      </w:r>
      <w:r>
        <w:fldChar w:fldCharType="separate"/>
      </w:r>
      <w:r w:rsidR="00824A09">
        <w:rPr>
          <w:noProof/>
        </w:rPr>
        <w:t>79</w:t>
      </w:r>
      <w:r>
        <w:fldChar w:fldCharType="end"/>
      </w:r>
      <w:r w:rsidR="00307532">
        <w:t>: Spacing relaxation</w:t>
      </w:r>
      <w:bookmarkEnd w:id="2734"/>
      <w:bookmarkEnd w:id="2735"/>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5D093A7E" w:rsidR="00C107D0" w:rsidRPr="00226A3F" w:rsidRDefault="00683218" w:rsidP="00683218">
      <w:pPr>
        <w:pStyle w:val="Caption"/>
        <w:spacing w:before="120"/>
      </w:pPr>
      <w:bookmarkStart w:id="2736" w:name="_Toc3566535"/>
      <w:bookmarkStart w:id="2737" w:name="_Toc24726757"/>
      <w:r>
        <w:t xml:space="preserve">Table </w:t>
      </w:r>
      <w:r>
        <w:fldChar w:fldCharType="begin"/>
      </w:r>
      <w:r>
        <w:instrText xml:space="preserve"> SEQ Table \* ARABIC </w:instrText>
      </w:r>
      <w:r>
        <w:fldChar w:fldCharType="separate"/>
      </w:r>
      <w:r w:rsidR="004356D1">
        <w:rPr>
          <w:noProof/>
        </w:rPr>
        <w:t>129</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736"/>
      <w:bookmarkEnd w:id="2737"/>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615E7D6" w:rsidR="000E64EA" w:rsidRDefault="00683218" w:rsidP="00683218">
      <w:pPr>
        <w:pStyle w:val="Caption"/>
        <w:spacing w:before="120"/>
      </w:pPr>
      <w:bookmarkStart w:id="2738" w:name="_Toc3566536"/>
      <w:bookmarkStart w:id="2739" w:name="_Toc24726758"/>
      <w:r>
        <w:t xml:space="preserve">Table </w:t>
      </w:r>
      <w:r>
        <w:fldChar w:fldCharType="begin"/>
      </w:r>
      <w:r>
        <w:instrText xml:space="preserve"> SEQ Table \* ARABIC </w:instrText>
      </w:r>
      <w:r>
        <w:fldChar w:fldCharType="separate"/>
      </w:r>
      <w:r w:rsidR="004356D1">
        <w:rPr>
          <w:noProof/>
        </w:rPr>
        <w:t>130</w:t>
      </w:r>
      <w:r>
        <w:fldChar w:fldCharType="end"/>
      </w:r>
      <w:r>
        <w:t xml:space="preserve">: Nested elements of </w:t>
      </w:r>
      <w:r w:rsidR="004937B3">
        <w:rPr>
          <w:rStyle w:val="elementdeftypeChar"/>
          <w:b/>
        </w:rPr>
        <w:t>&lt;sequence_connection_0d</w:t>
      </w:r>
      <w:r w:rsidRPr="00683218">
        <w:rPr>
          <w:rStyle w:val="elementdeftypeChar"/>
          <w:b/>
        </w:rPr>
        <w:t>/&gt;</w:t>
      </w:r>
      <w:bookmarkEnd w:id="2738"/>
      <w:bookmarkEnd w:id="2739"/>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516BE471" w:rsidR="00C107D0" w:rsidRPr="00226A3F" w:rsidRDefault="00124F20" w:rsidP="00683218">
      <w:pPr>
        <w:pStyle w:val="Caption"/>
        <w:spacing w:before="120"/>
      </w:pPr>
      <w:bookmarkStart w:id="2740" w:name="_Toc3566537"/>
      <w:bookmarkStart w:id="2741" w:name="_Toc24726759"/>
      <w:r>
        <w:t xml:space="preserve">Table </w:t>
      </w:r>
      <w:r w:rsidR="00D43112">
        <w:fldChar w:fldCharType="begin"/>
      </w:r>
      <w:r w:rsidR="00D43112">
        <w:instrText xml:space="preserve"> SEQ Table \* ARABIC </w:instrText>
      </w:r>
      <w:r w:rsidR="00D43112">
        <w:fldChar w:fldCharType="separate"/>
      </w:r>
      <w:r w:rsidR="004356D1">
        <w:rPr>
          <w:noProof/>
        </w:rPr>
        <w:t>131</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740"/>
      <w:bookmarkEnd w:id="2741"/>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742" w:name="_Toc413359618"/>
      <w:bookmarkStart w:id="2743" w:name="_Toc3557070"/>
      <w:bookmarkStart w:id="2744" w:name="_Toc24967567"/>
      <w:bookmarkStart w:id="2745" w:name="_Toc338938922"/>
      <w:bookmarkStart w:id="2746" w:name="_Toc338939258"/>
      <w:bookmarkEnd w:id="2631"/>
      <w:bookmarkEnd w:id="2632"/>
      <w:bookmarkEnd w:id="2633"/>
      <w:r w:rsidRPr="00226A3F">
        <w:lastRenderedPageBreak/>
        <w:t>2D connections</w:t>
      </w:r>
      <w:bookmarkEnd w:id="2742"/>
      <w:bookmarkEnd w:id="2743"/>
      <w:bookmarkEnd w:id="2744"/>
    </w:p>
    <w:p w14:paraId="20394566" w14:textId="77777777" w:rsidR="00042E3F" w:rsidRPr="00226A3F" w:rsidRDefault="00042E3F" w:rsidP="00042E3F">
      <w:pPr>
        <w:pStyle w:val="Heading2"/>
      </w:pPr>
      <w:bookmarkStart w:id="2747" w:name="_Toc413359619"/>
      <w:bookmarkStart w:id="2748" w:name="_Toc3557071"/>
      <w:bookmarkStart w:id="2749" w:name="_Toc24967568"/>
      <w:r w:rsidRPr="00226A3F">
        <w:t>Generic Definitions</w:t>
      </w:r>
      <w:bookmarkEnd w:id="2747"/>
      <w:bookmarkEnd w:id="2748"/>
      <w:bookmarkEnd w:id="2749"/>
    </w:p>
    <w:p w14:paraId="50281300" w14:textId="77777777" w:rsidR="00042E3F" w:rsidRPr="00226A3F" w:rsidRDefault="00042E3F" w:rsidP="00042E3F">
      <w:pPr>
        <w:pStyle w:val="Heading3"/>
      </w:pPr>
      <w:bookmarkStart w:id="2750" w:name="_Toc413359620"/>
      <w:bookmarkStart w:id="2751" w:name="_Toc3557072"/>
      <w:bookmarkStart w:id="2752" w:name="_Toc24967569"/>
      <w:r w:rsidRPr="00226A3F">
        <w:t>Identification</w:t>
      </w:r>
      <w:bookmarkEnd w:id="2750"/>
      <w:bookmarkEnd w:id="2751"/>
      <w:bookmarkEnd w:id="2752"/>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3327ABE0" w:rsidR="004D7FAE" w:rsidRDefault="004D7FAE" w:rsidP="00F94FF6">
      <w:pPr>
        <w:pStyle w:val="Caption"/>
        <w:spacing w:before="120"/>
      </w:pPr>
      <w:bookmarkStart w:id="2753" w:name="_Toc3566538"/>
      <w:bookmarkStart w:id="2754" w:name="_Toc24726760"/>
      <w:r>
        <w:t xml:space="preserve">Table </w:t>
      </w:r>
      <w:r>
        <w:fldChar w:fldCharType="begin"/>
      </w:r>
      <w:r>
        <w:instrText xml:space="preserve"> SEQ Table \* ARABIC </w:instrText>
      </w:r>
      <w:r>
        <w:fldChar w:fldCharType="separate"/>
      </w:r>
      <w:r w:rsidR="004356D1">
        <w:rPr>
          <w:noProof/>
        </w:rPr>
        <w:t>132</w:t>
      </w:r>
      <w:r>
        <w:fldChar w:fldCharType="end"/>
      </w:r>
      <w:r w:rsidR="00F94FF6">
        <w:t xml:space="preserve">: Attributes of </w:t>
      </w:r>
      <w:r w:rsidR="00F94FF6" w:rsidRPr="00F94FF6">
        <w:rPr>
          <w:rStyle w:val="elementdeftypeChar"/>
          <w:b/>
        </w:rPr>
        <w:t>&lt;connection_2d/&gt;</w:t>
      </w:r>
      <w:bookmarkEnd w:id="2753"/>
      <w:bookmarkEnd w:id="2754"/>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2755" w:name="_Toc413359621"/>
      <w:bookmarkStart w:id="2756" w:name="_Toc3557073"/>
      <w:bookmarkStart w:id="2757" w:name="_Toc24967570"/>
      <w:r w:rsidRPr="00226A3F">
        <w:t>Connection Face</w:t>
      </w:r>
      <w:bookmarkEnd w:id="2755"/>
      <w:bookmarkEnd w:id="2756"/>
      <w:bookmarkEnd w:id="2757"/>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13F98EA3" w:rsidR="004D270F" w:rsidRDefault="004D270F" w:rsidP="00F94FF6">
      <w:pPr>
        <w:pStyle w:val="Caption"/>
        <w:spacing w:before="120"/>
      </w:pPr>
      <w:bookmarkStart w:id="2758" w:name="_Toc3566539"/>
      <w:bookmarkStart w:id="2759" w:name="_Toc24726761"/>
      <w:r>
        <w:t xml:space="preserve">Table </w:t>
      </w:r>
      <w:r>
        <w:fldChar w:fldCharType="begin"/>
      </w:r>
      <w:r>
        <w:instrText xml:space="preserve"> SEQ Table \* ARABIC </w:instrText>
      </w:r>
      <w:r>
        <w:fldChar w:fldCharType="separate"/>
      </w:r>
      <w:r w:rsidR="004356D1">
        <w:rPr>
          <w:noProof/>
        </w:rPr>
        <w:t>133</w:t>
      </w:r>
      <w:r>
        <w:fldChar w:fldCharType="end"/>
      </w:r>
      <w:r>
        <w:t xml:space="preserve">: Nested elements of </w:t>
      </w:r>
      <w:r w:rsidRPr="004D270F">
        <w:rPr>
          <w:rStyle w:val="elementdeftypeChar"/>
          <w:b/>
        </w:rPr>
        <w:t>&lt;loc_list&gt;</w:t>
      </w:r>
      <w:bookmarkEnd w:id="2758"/>
      <w:bookmarkEnd w:id="2759"/>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7E1CA05" w:rsidR="004D270F" w:rsidRDefault="004D270F" w:rsidP="004D270F">
      <w:pPr>
        <w:pStyle w:val="Caption"/>
        <w:spacing w:before="120"/>
      </w:pPr>
      <w:bookmarkStart w:id="2760" w:name="_Toc3566540"/>
      <w:bookmarkStart w:id="2761" w:name="_Toc24726762"/>
      <w:r>
        <w:t xml:space="preserve">Table </w:t>
      </w:r>
      <w:r>
        <w:fldChar w:fldCharType="begin"/>
      </w:r>
      <w:r>
        <w:instrText xml:space="preserve"> SEQ Table \* ARABIC </w:instrText>
      </w:r>
      <w:r>
        <w:fldChar w:fldCharType="separate"/>
      </w:r>
      <w:r w:rsidR="004356D1">
        <w:rPr>
          <w:noProof/>
        </w:rPr>
        <w:t>134</w:t>
      </w:r>
      <w:r>
        <w:fldChar w:fldCharType="end"/>
      </w:r>
      <w:r>
        <w:t xml:space="preserve">: Attributes of element </w:t>
      </w:r>
      <w:r w:rsidRPr="004D270F">
        <w:rPr>
          <w:rStyle w:val="elementdeftypeChar"/>
          <w:b/>
        </w:rPr>
        <w:t>&lt;loc/&gt;</w:t>
      </w:r>
      <w:bookmarkEnd w:id="2760"/>
      <w:bookmarkEnd w:id="2761"/>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5C10149B" w:rsidR="004444F9" w:rsidRDefault="004444F9" w:rsidP="00A913FE">
      <w:pPr>
        <w:pStyle w:val="Caption"/>
        <w:spacing w:before="120"/>
      </w:pPr>
      <w:bookmarkStart w:id="2762" w:name="_Toc3566541"/>
      <w:bookmarkStart w:id="2763" w:name="_Toc24726763"/>
      <w:r>
        <w:t xml:space="preserve">Table </w:t>
      </w:r>
      <w:r w:rsidR="00D43112">
        <w:fldChar w:fldCharType="begin"/>
      </w:r>
      <w:r w:rsidR="00D43112">
        <w:instrText xml:space="preserve"> SEQ Table \* ARABIC </w:instrText>
      </w:r>
      <w:r w:rsidR="00D43112">
        <w:fldChar w:fldCharType="separate"/>
      </w:r>
      <w:r w:rsidR="004356D1">
        <w:rPr>
          <w:noProof/>
        </w:rPr>
        <w:t>135</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762"/>
      <w:bookmarkEnd w:id="2763"/>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6FF362A3" w:rsidR="00042E3F" w:rsidRPr="00226A3F" w:rsidRDefault="004444F9" w:rsidP="00A913FE">
      <w:pPr>
        <w:pStyle w:val="Caption"/>
        <w:spacing w:before="120"/>
      </w:pPr>
      <w:bookmarkStart w:id="2764" w:name="_Toc3566542"/>
      <w:bookmarkStart w:id="2765" w:name="_Toc24726764"/>
      <w:r>
        <w:t xml:space="preserve">Table </w:t>
      </w:r>
      <w:r w:rsidR="00D43112">
        <w:fldChar w:fldCharType="begin"/>
      </w:r>
      <w:r w:rsidR="00D43112">
        <w:instrText xml:space="preserve"> SEQ Table \* ARABIC </w:instrText>
      </w:r>
      <w:r w:rsidR="00D43112">
        <w:fldChar w:fldCharType="separate"/>
      </w:r>
      <w:r w:rsidR="004356D1">
        <w:rPr>
          <w:noProof/>
        </w:rPr>
        <w:t>136</w:t>
      </w:r>
      <w:r w:rsidR="00D43112">
        <w:fldChar w:fldCharType="end"/>
      </w:r>
      <w:r>
        <w:t>: Attributes of element</w:t>
      </w:r>
      <w:r w:rsidRPr="00226A3F">
        <w:t xml:space="preserve"> </w:t>
      </w:r>
      <w:r w:rsidRPr="00F94FF6">
        <w:rPr>
          <w:rStyle w:val="elementdeftypeChar"/>
          <w:b/>
        </w:rPr>
        <w:t>&lt;face/&gt;</w:t>
      </w:r>
      <w:bookmarkEnd w:id="2764"/>
      <w:bookmarkEnd w:id="2765"/>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1199DAFC"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00194316">
        <w:rPr>
          <w:rFonts w:ascii="Courier New" w:hAnsi="Courier New"/>
          <w:sz w:val="16"/>
        </w:rPr>
        <w:t>"</w:t>
      </w:r>
      <w:r w:rsidRPr="000F7EEA">
        <w:rPr>
          <w:rFonts w:ascii="Courier New" w:hAnsi="Courier New"/>
          <w:b/>
          <w:color w:val="0070C0"/>
          <w:sz w:val="16"/>
        </w:rPr>
        <w:t>1</w:t>
      </w:r>
      <w:r w:rsidR="00194316">
        <w:rPr>
          <w:rFonts w:ascii="Courier New" w:hAnsi="Courier New"/>
          <w:sz w:val="16"/>
        </w:rPr>
        <w:t>"</w:t>
      </w:r>
      <w:r w:rsidRPr="000F7EEA">
        <w:rPr>
          <w:rFonts w:ascii="Courier New" w:hAnsi="Courier New"/>
          <w:sz w:val="16"/>
        </w:rPr>
        <w:t xml:space="preserve">&gt; </w:t>
      </w:r>
      <w:proofErr w:type="gramStart"/>
      <w:r w:rsidRPr="000F7EEA">
        <w:rPr>
          <w:rFonts w:ascii="Courier New" w:hAnsi="Courier New"/>
          <w:sz w:val="16"/>
        </w:rPr>
        <w:t>2001.557  14.435</w:t>
      </w:r>
      <w:proofErr w:type="gramEnd"/>
      <w:r w:rsidRPr="000F7EEA">
        <w:rPr>
          <w:rFonts w:ascii="Courier New" w:hAnsi="Courier New"/>
          <w:sz w:val="16"/>
        </w:rPr>
        <w:t xml:space="preserve">  1736.898 &lt;/loc&gt;</w:t>
      </w:r>
    </w:p>
    <w:p w14:paraId="2AFB936E" w14:textId="07B41DE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00194316">
        <w:rPr>
          <w:rFonts w:ascii="Courier New" w:hAnsi="Courier New"/>
          <w:sz w:val="16"/>
        </w:rPr>
        <w:t>"</w:t>
      </w:r>
      <w:r w:rsidRPr="000F7EEA">
        <w:rPr>
          <w:rFonts w:ascii="Courier New" w:hAnsi="Courier New"/>
          <w:b/>
          <w:color w:val="0070C0"/>
          <w:sz w:val="16"/>
        </w:rPr>
        <w:t>2</w:t>
      </w:r>
      <w:r w:rsidR="00194316">
        <w:rPr>
          <w:rFonts w:ascii="Courier New" w:hAnsi="Courier New"/>
          <w:sz w:val="16"/>
        </w:rPr>
        <w:t>"</w:t>
      </w:r>
      <w:r w:rsidRPr="000F7EEA">
        <w:rPr>
          <w:rFonts w:ascii="Courier New" w:hAnsi="Courier New"/>
          <w:sz w:val="16"/>
        </w:rPr>
        <w:t xml:space="preserve">&gt; </w:t>
      </w:r>
      <w:proofErr w:type="gramStart"/>
      <w:r w:rsidRPr="000F7EEA">
        <w:rPr>
          <w:rFonts w:ascii="Courier New" w:hAnsi="Courier New"/>
          <w:sz w:val="16"/>
        </w:rPr>
        <w:t>1994.802  14.435</w:t>
      </w:r>
      <w:proofErr w:type="gramEnd"/>
      <w:r w:rsidRPr="000F7EEA">
        <w:rPr>
          <w:rFonts w:ascii="Courier New" w:hAnsi="Courier New"/>
          <w:sz w:val="16"/>
        </w:rPr>
        <w:t xml:space="preserve">  1734.247 &lt;/loc&gt;</w:t>
      </w:r>
    </w:p>
    <w:p w14:paraId="10539F22" w14:textId="1806B71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00194316">
        <w:rPr>
          <w:rFonts w:ascii="Courier New" w:hAnsi="Courier New"/>
          <w:sz w:val="16"/>
        </w:rPr>
        <w:t>"</w:t>
      </w:r>
      <w:r w:rsidRPr="000F7EEA">
        <w:rPr>
          <w:rFonts w:ascii="Courier New" w:hAnsi="Courier New"/>
          <w:b/>
          <w:color w:val="0070C0"/>
          <w:sz w:val="16"/>
        </w:rPr>
        <w:t>3</w:t>
      </w:r>
      <w:r w:rsidR="00194316">
        <w:rPr>
          <w:rFonts w:ascii="Courier New" w:hAnsi="Courier New"/>
          <w:sz w:val="16"/>
        </w:rPr>
        <w:t>"</w:t>
      </w:r>
      <w:r w:rsidRPr="000F7EEA">
        <w:rPr>
          <w:rFonts w:ascii="Courier New" w:hAnsi="Courier New"/>
          <w:sz w:val="16"/>
        </w:rPr>
        <w:t xml:space="preserve">&gt; </w:t>
      </w:r>
      <w:proofErr w:type="gramStart"/>
      <w:r w:rsidRPr="000F7EEA">
        <w:rPr>
          <w:rFonts w:ascii="Courier New" w:hAnsi="Courier New"/>
          <w:sz w:val="16"/>
        </w:rPr>
        <w:t>1994.790  0.0436</w:t>
      </w:r>
      <w:proofErr w:type="gramEnd"/>
      <w:r w:rsidRPr="000F7EEA">
        <w:rPr>
          <w:rFonts w:ascii="Courier New" w:hAnsi="Courier New"/>
          <w:sz w:val="16"/>
        </w:rPr>
        <w:t xml:space="preserve">  1734.256 &lt;/loc&gt;</w:t>
      </w:r>
    </w:p>
    <w:p w14:paraId="730C895B" w14:textId="3E84C04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00194316">
        <w:rPr>
          <w:rFonts w:ascii="Courier New" w:hAnsi="Courier New"/>
          <w:sz w:val="16"/>
        </w:rPr>
        <w:t>"</w:t>
      </w:r>
      <w:r w:rsidRPr="000F7EEA">
        <w:rPr>
          <w:rFonts w:ascii="Courier New" w:hAnsi="Courier New"/>
          <w:b/>
          <w:color w:val="0070C0"/>
          <w:sz w:val="16"/>
        </w:rPr>
        <w:t>4</w:t>
      </w:r>
      <w:r w:rsidR="00194316">
        <w:rPr>
          <w:rFonts w:ascii="Courier New" w:hAnsi="Courier New"/>
          <w:sz w:val="16"/>
        </w:rPr>
        <w:t>"</w:t>
      </w:r>
      <w:r w:rsidRPr="000F7EEA">
        <w:rPr>
          <w:rFonts w:ascii="Courier New" w:hAnsi="Courier New"/>
          <w:sz w:val="16"/>
        </w:rPr>
        <w:t xml:space="preserve">&gt; </w:t>
      </w:r>
      <w:proofErr w:type="gramStart"/>
      <w:r w:rsidRPr="000F7EEA">
        <w:rPr>
          <w:rFonts w:ascii="Courier New" w:hAnsi="Courier New"/>
          <w:sz w:val="16"/>
        </w:rPr>
        <w:t>2001.547  0.0545</w:t>
      </w:r>
      <w:proofErr w:type="gramEnd"/>
      <w:r w:rsidRPr="000F7EEA">
        <w:rPr>
          <w:rFonts w:ascii="Courier New" w:hAnsi="Courier New"/>
          <w:sz w:val="16"/>
        </w:rPr>
        <w:t xml:space="preserve">  1736.911 &lt;/loc&gt;</w:t>
      </w:r>
    </w:p>
    <w:p w14:paraId="42FE5621" w14:textId="74037D83"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00194316">
        <w:rPr>
          <w:rFonts w:ascii="Courier New" w:hAnsi="Courier New"/>
          <w:sz w:val="16"/>
        </w:rPr>
        <w:t>"</w:t>
      </w:r>
      <w:r w:rsidRPr="000F7EEA">
        <w:rPr>
          <w:rFonts w:ascii="Courier New" w:hAnsi="Courier New"/>
          <w:b/>
          <w:color w:val="0070C0"/>
          <w:sz w:val="16"/>
        </w:rPr>
        <w:t>5</w:t>
      </w:r>
      <w:r w:rsidR="00194316">
        <w:rPr>
          <w:rFonts w:ascii="Courier New" w:hAnsi="Courier New"/>
          <w:sz w:val="16"/>
        </w:rPr>
        <w:t>"</w:t>
      </w:r>
      <w:r w:rsidRPr="000F7EEA">
        <w:rPr>
          <w:rFonts w:ascii="Courier New" w:hAnsi="Courier New"/>
          <w:sz w:val="16"/>
        </w:rPr>
        <w:t xml:space="preserve">&gt; </w:t>
      </w:r>
      <w:proofErr w:type="gramStart"/>
      <w:r w:rsidRPr="000F7EEA">
        <w:rPr>
          <w:rFonts w:ascii="Courier New" w:hAnsi="Courier New"/>
          <w:sz w:val="16"/>
        </w:rPr>
        <w:t>2008.298  14.435</w:t>
      </w:r>
      <w:proofErr w:type="gramEnd"/>
      <w:r w:rsidRPr="000F7EEA">
        <w:rPr>
          <w:rFonts w:ascii="Courier New" w:hAnsi="Courier New"/>
          <w:sz w:val="16"/>
        </w:rPr>
        <w:t xml:space="preserve">  1739.550 &lt;/loc&gt;</w:t>
      </w:r>
    </w:p>
    <w:p w14:paraId="323B0362" w14:textId="375A08E1"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00194316">
        <w:rPr>
          <w:rFonts w:ascii="Courier New" w:hAnsi="Courier New"/>
          <w:sz w:val="16"/>
        </w:rPr>
        <w:t>"</w:t>
      </w:r>
      <w:r w:rsidRPr="000F7EEA">
        <w:rPr>
          <w:rFonts w:ascii="Courier New" w:hAnsi="Courier New"/>
          <w:b/>
          <w:color w:val="0070C0"/>
          <w:sz w:val="16"/>
        </w:rPr>
        <w:t>6</w:t>
      </w:r>
      <w:r w:rsidR="00194316">
        <w:rPr>
          <w:rFonts w:ascii="Courier New" w:hAnsi="Courier New"/>
          <w:sz w:val="16"/>
        </w:rPr>
        <w:t>"</w:t>
      </w:r>
      <w:r w:rsidRPr="000F7EEA">
        <w:rPr>
          <w:rFonts w:ascii="Courier New" w:hAnsi="Courier New"/>
          <w:sz w:val="16"/>
        </w:rPr>
        <w:t xml:space="preserve">&gt; </w:t>
      </w:r>
      <w:proofErr w:type="gramStart"/>
      <w:r w:rsidRPr="000F7EEA">
        <w:rPr>
          <w:rFonts w:ascii="Courier New" w:hAnsi="Courier New"/>
          <w:sz w:val="16"/>
        </w:rPr>
        <w:t>2008.336  28.784</w:t>
      </w:r>
      <w:proofErr w:type="gramEnd"/>
      <w:r w:rsidRPr="000F7EEA">
        <w:rPr>
          <w:rFonts w:ascii="Courier New" w:hAnsi="Courier New"/>
          <w:sz w:val="16"/>
        </w:rPr>
        <w:t xml:space="preserve">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EC96F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4=</w:t>
      </w:r>
      <w:r w:rsidR="00194316">
        <w:rPr>
          <w:rFonts w:ascii="Courier New" w:hAnsi="Courier New"/>
          <w:b/>
          <w:color w:val="0070C0"/>
          <w:sz w:val="16"/>
        </w:rPr>
        <w:t>"</w:t>
      </w:r>
      <w:r>
        <w:rPr>
          <w:rFonts w:ascii="Courier New" w:hAnsi="Courier New"/>
          <w:b/>
          <w:color w:val="0070C0"/>
          <w:sz w:val="16"/>
        </w:rPr>
        <w:t>4</w:t>
      </w:r>
      <w:r w:rsidR="00194316">
        <w:rPr>
          <w:rFonts w:ascii="Courier New" w:hAnsi="Courier New"/>
          <w:b/>
          <w:color w:val="0070C0"/>
          <w:sz w:val="16"/>
        </w:rPr>
        <w:t>"</w:t>
      </w:r>
      <w:r>
        <w:rPr>
          <w:rFonts w:ascii="Courier New" w:hAnsi="Courier New"/>
          <w:b/>
          <w:color w:val="0070C0"/>
          <w:sz w:val="16"/>
        </w:rPr>
        <w:t>/</w:t>
      </w:r>
      <w:r w:rsidRPr="000F7EEA">
        <w:rPr>
          <w:rFonts w:ascii="Courier New" w:hAnsi="Courier New"/>
          <w:b/>
          <w:color w:val="0070C0"/>
          <w:sz w:val="16"/>
        </w:rPr>
        <w:t xml:space="preserve">&gt;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2766" w:name="_Toc413359622"/>
      <w:bookmarkStart w:id="2767" w:name="_Toc3557074"/>
      <w:bookmarkStart w:id="2768" w:name="_Toc24967571"/>
      <w:r w:rsidRPr="00226A3F">
        <w:t>Type Specification</w:t>
      </w:r>
      <w:bookmarkEnd w:id="2766"/>
      <w:bookmarkEnd w:id="2767"/>
      <w:bookmarkEnd w:id="2768"/>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Change w:id="2769">
          <w:tblGrid>
            <w:gridCol w:w="2221"/>
            <w:gridCol w:w="1842"/>
            <w:gridCol w:w="1701"/>
            <w:gridCol w:w="2708"/>
          </w:tblGrid>
        </w:tblGridChange>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C5158C">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Change w:id="2770" w:author="nick" w:date="2019-11-10T14:52:00Z">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
          </w:tblPrExChange>
        </w:tblPrEx>
        <w:trPr>
          <w:jc w:val="center"/>
          <w:ins w:id="2771" w:author="nick" w:date="2019-11-10T14:52:00Z"/>
          <w:trPrChange w:id="2772" w:author="nick" w:date="2019-11-10T14:52:00Z">
            <w:trPr>
              <w:jc w:val="center"/>
            </w:trPr>
          </w:trPrChange>
        </w:trPr>
        <w:tc>
          <w:tcPr>
            <w:tcW w:w="2221" w:type="dxa"/>
            <w:shd w:val="clear" w:color="auto" w:fill="auto"/>
            <w:vAlign w:val="bottom"/>
            <w:tcPrChange w:id="2773" w:author="nick" w:date="2019-11-10T14:52:00Z">
              <w:tcPr>
                <w:tcW w:w="2221" w:type="dxa"/>
                <w:shd w:val="clear" w:color="auto" w:fill="auto"/>
              </w:tcPr>
            </w:tcPrChange>
          </w:tcPr>
          <w:p w14:paraId="566809C2" w14:textId="1C40A066" w:rsidR="00C5158C" w:rsidRPr="00226A3F" w:rsidRDefault="00C5158C" w:rsidP="00B20E69">
            <w:pPr>
              <w:rPr>
                <w:ins w:id="2774" w:author="nick" w:date="2019-11-10T14:52:00Z"/>
              </w:rPr>
            </w:pPr>
            <w:ins w:id="2775" w:author="nick" w:date="2019-11-10T14:52:00Z">
              <w:r>
                <w:rPr>
                  <w:sz w:val="20"/>
                  <w:szCs w:val="20"/>
                </w:rPr>
                <w:t>stacking</w:t>
              </w:r>
            </w:ins>
          </w:p>
        </w:tc>
        <w:tc>
          <w:tcPr>
            <w:tcW w:w="1842" w:type="dxa"/>
            <w:shd w:val="clear" w:color="auto" w:fill="auto"/>
            <w:vAlign w:val="bottom"/>
            <w:tcPrChange w:id="2776" w:author="nick" w:date="2019-11-10T14:52:00Z">
              <w:tcPr>
                <w:tcW w:w="1842" w:type="dxa"/>
                <w:shd w:val="clear" w:color="auto" w:fill="auto"/>
                <w:vAlign w:val="bottom"/>
              </w:tcPr>
            </w:tcPrChange>
          </w:tcPr>
          <w:p w14:paraId="704B3C7A" w14:textId="765630FC" w:rsidR="00C5158C" w:rsidRPr="00226A3F" w:rsidRDefault="00C5158C" w:rsidP="00B20E69">
            <w:pPr>
              <w:rPr>
                <w:ins w:id="2777" w:author="nick" w:date="2019-11-10T14:52:00Z"/>
                <w:sz w:val="20"/>
                <w:szCs w:val="20"/>
              </w:rPr>
            </w:pPr>
            <w:ins w:id="2778" w:author="nick" w:date="2019-11-10T14:52:00Z">
              <w:r>
                <w:rPr>
                  <w:sz w:val="20"/>
                  <w:szCs w:val="20"/>
                </w:rPr>
                <w:t>1</w:t>
              </w:r>
            </w:ins>
          </w:p>
        </w:tc>
        <w:tc>
          <w:tcPr>
            <w:tcW w:w="1701" w:type="dxa"/>
            <w:shd w:val="clear" w:color="auto" w:fill="auto"/>
            <w:vAlign w:val="bottom"/>
            <w:tcPrChange w:id="2779" w:author="nick" w:date="2019-11-10T14:52:00Z">
              <w:tcPr>
                <w:tcW w:w="1701" w:type="dxa"/>
                <w:shd w:val="clear" w:color="auto" w:fill="auto"/>
                <w:vAlign w:val="bottom"/>
              </w:tcPr>
            </w:tcPrChange>
          </w:tcPr>
          <w:p w14:paraId="115C0ED5" w14:textId="63A21BC5" w:rsidR="00C5158C" w:rsidRPr="00226A3F" w:rsidRDefault="00C5158C" w:rsidP="00B20E69">
            <w:pPr>
              <w:rPr>
                <w:ins w:id="2780" w:author="nick" w:date="2019-11-10T14:52:00Z"/>
                <w:sz w:val="20"/>
                <w:szCs w:val="20"/>
              </w:rPr>
            </w:pPr>
            <w:ins w:id="2781" w:author="nick" w:date="2019-11-10T14:52:00Z">
              <w:r>
                <w:rPr>
                  <w:sz w:val="20"/>
                  <w:szCs w:val="20"/>
                </w:rPr>
                <w:t>Optional</w:t>
              </w:r>
            </w:ins>
          </w:p>
        </w:tc>
        <w:tc>
          <w:tcPr>
            <w:tcW w:w="2708" w:type="dxa"/>
            <w:shd w:val="clear" w:color="auto" w:fill="auto"/>
            <w:vAlign w:val="bottom"/>
            <w:tcPrChange w:id="2782" w:author="nick" w:date="2019-11-10T14:52:00Z">
              <w:tcPr>
                <w:tcW w:w="2708" w:type="dxa"/>
                <w:shd w:val="clear" w:color="auto" w:fill="auto"/>
                <w:vAlign w:val="bottom"/>
              </w:tcPr>
            </w:tcPrChange>
          </w:tcPr>
          <w:p w14:paraId="13B1B442" w14:textId="5D1047E1" w:rsidR="00C5158C" w:rsidRPr="00226A3F" w:rsidRDefault="00C5158C" w:rsidP="004D7FAE">
            <w:pPr>
              <w:keepNext/>
              <w:rPr>
                <w:ins w:id="2783" w:author="nick" w:date="2019-11-10T14:52:00Z"/>
                <w:sz w:val="20"/>
                <w:szCs w:val="20"/>
              </w:rPr>
            </w:pPr>
            <w:ins w:id="2784" w:author="nick" w:date="2019-11-10T14:52: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2785" w:author="nick" w:date="2019-11-10T14:52:00Z">
              <w:r>
                <w:rPr>
                  <w:sz w:val="20"/>
                  <w:szCs w:val="20"/>
                </w:rPr>
                <w:fldChar w:fldCharType="separate"/>
              </w:r>
              <w:r>
                <w:rPr>
                  <w:sz w:val="20"/>
                  <w:szCs w:val="20"/>
                </w:rPr>
                <w:t>5.3.1.3</w:t>
              </w:r>
              <w:r>
                <w:rPr>
                  <w:sz w:val="20"/>
                  <w:szCs w:val="20"/>
                </w:rPr>
                <w:fldChar w:fldCharType="end"/>
              </w:r>
            </w:ins>
          </w:p>
        </w:tc>
      </w:tr>
    </w:tbl>
    <w:p w14:paraId="3C445565" w14:textId="671BE95E" w:rsidR="00042E3F" w:rsidRDefault="004D7FAE" w:rsidP="00F94FF6">
      <w:pPr>
        <w:pStyle w:val="Caption"/>
        <w:spacing w:before="120"/>
      </w:pPr>
      <w:bookmarkStart w:id="2786" w:name="_Toc3566543"/>
      <w:bookmarkStart w:id="2787" w:name="_Toc24726765"/>
      <w:r>
        <w:t xml:space="preserve">Table </w:t>
      </w:r>
      <w:r>
        <w:fldChar w:fldCharType="begin"/>
      </w:r>
      <w:r>
        <w:instrText xml:space="preserve"> SEQ Table \* ARABIC </w:instrText>
      </w:r>
      <w:r>
        <w:fldChar w:fldCharType="separate"/>
      </w:r>
      <w:r w:rsidR="004356D1">
        <w:rPr>
          <w:noProof/>
        </w:rPr>
        <w:t>137</w:t>
      </w:r>
      <w:r>
        <w:fldChar w:fldCharType="end"/>
      </w:r>
      <w:r w:rsidR="00F94FF6">
        <w:t xml:space="preserve">: Nested elements of </w:t>
      </w:r>
      <w:r w:rsidR="00F94FF6" w:rsidRPr="00F94FF6">
        <w:rPr>
          <w:rStyle w:val="elementdeftypeChar"/>
          <w:b/>
        </w:rPr>
        <w:t>&lt;connection_2d/&gt;</w:t>
      </w:r>
      <w:bookmarkEnd w:id="2786"/>
      <w:bookmarkEnd w:id="2787"/>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788" w:name="_Toc413359623"/>
      <w:bookmarkStart w:id="2789" w:name="_Ref414345836"/>
      <w:bookmarkStart w:id="2790" w:name="_Ref414345889"/>
      <w:bookmarkStart w:id="2791" w:name="_Ref414350043"/>
      <w:bookmarkStart w:id="2792" w:name="_Ref429051261"/>
      <w:bookmarkStart w:id="2793" w:name="_Toc3557075"/>
      <w:bookmarkStart w:id="2794" w:name="_Toc24967572"/>
      <w:r w:rsidRPr="00226A3F">
        <w:lastRenderedPageBreak/>
        <w:t xml:space="preserve">Adhesive </w:t>
      </w:r>
      <w:r>
        <w:t>F</w:t>
      </w:r>
      <w:r w:rsidRPr="00226A3F">
        <w:t>aces</w:t>
      </w:r>
      <w:bookmarkEnd w:id="2788"/>
      <w:bookmarkEnd w:id="2789"/>
      <w:bookmarkEnd w:id="2790"/>
      <w:bookmarkEnd w:id="2791"/>
      <w:bookmarkEnd w:id="2792"/>
      <w:bookmarkEnd w:id="2793"/>
      <w:bookmarkEnd w:id="2794"/>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34D4B98E" w:rsidR="00042E3F" w:rsidRPr="00226A3F" w:rsidRDefault="00042E3F" w:rsidP="00042E3F">
      <w:pPr>
        <w:pStyle w:val="Caption"/>
      </w:pPr>
      <w:bookmarkStart w:id="2795" w:name="_Toc413359640"/>
      <w:bookmarkStart w:id="2796" w:name="_Toc3557157"/>
      <w:bookmarkStart w:id="2797" w:name="_Toc24721971"/>
      <w:r>
        <w:t xml:space="preserve">Figure </w:t>
      </w:r>
      <w:r w:rsidR="00406B64">
        <w:fldChar w:fldCharType="begin"/>
      </w:r>
      <w:r w:rsidR="00406B64">
        <w:instrText xml:space="preserve"> SEQ Figure \* ARABIC </w:instrText>
      </w:r>
      <w:r w:rsidR="00406B64">
        <w:fldChar w:fldCharType="separate"/>
      </w:r>
      <w:r w:rsidR="00824A09">
        <w:rPr>
          <w:noProof/>
        </w:rPr>
        <w:t>80</w:t>
      </w:r>
      <w:r w:rsidR="00406B64">
        <w:fldChar w:fldCharType="end"/>
      </w:r>
      <w:r>
        <w:t>: Picture of an adhesive face</w:t>
      </w:r>
      <w:bookmarkEnd w:id="2795"/>
      <w:bookmarkEnd w:id="2796"/>
      <w:bookmarkEnd w:id="2797"/>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5FDF4078" w:rsidR="00042E3F" w:rsidRPr="00226A3F" w:rsidRDefault="002E0AE1" w:rsidP="00A913FE">
      <w:pPr>
        <w:pStyle w:val="Caption"/>
        <w:spacing w:before="120"/>
        <w:rPr>
          <w:rFonts w:cs="Calibri"/>
          <w:lang w:eastAsia="zh-CN"/>
        </w:rPr>
      </w:pPr>
      <w:bookmarkStart w:id="2798" w:name="_Toc3566544"/>
      <w:bookmarkStart w:id="2799" w:name="_Toc24726766"/>
      <w:r>
        <w:t xml:space="preserve">Table </w:t>
      </w:r>
      <w:r w:rsidR="00D43112">
        <w:fldChar w:fldCharType="begin"/>
      </w:r>
      <w:r w:rsidR="00D43112">
        <w:instrText xml:space="preserve"> SEQ Table \* ARABIC </w:instrText>
      </w:r>
      <w:r w:rsidR="00D43112">
        <w:fldChar w:fldCharType="separate"/>
      </w:r>
      <w:r w:rsidR="004356D1">
        <w:rPr>
          <w:noProof/>
        </w:rPr>
        <w:t>138</w:t>
      </w:r>
      <w:r w:rsidR="00D43112">
        <w:fldChar w:fldCharType="end"/>
      </w:r>
      <w:r>
        <w:t>: Attributes of element</w:t>
      </w:r>
      <w:r w:rsidRPr="00226A3F">
        <w:t xml:space="preserve"> </w:t>
      </w:r>
      <w:r w:rsidRPr="00F94FF6">
        <w:rPr>
          <w:rStyle w:val="elementdeftypeChar"/>
          <w:b/>
        </w:rPr>
        <w:t>&lt;connection_2d/&gt;</w:t>
      </w:r>
      <w:bookmarkEnd w:id="2798"/>
      <w:bookmarkEnd w:id="2799"/>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12B92B2A" w:rsidR="00042E3F" w:rsidRPr="00226A3F" w:rsidRDefault="002E0AE1" w:rsidP="00A913FE">
      <w:pPr>
        <w:pStyle w:val="Caption"/>
        <w:spacing w:before="120"/>
      </w:pPr>
      <w:bookmarkStart w:id="2800" w:name="_Toc3566545"/>
      <w:bookmarkStart w:id="2801" w:name="_Toc24726767"/>
      <w:r>
        <w:t xml:space="preserve">Table </w:t>
      </w:r>
      <w:r w:rsidR="00D43112">
        <w:fldChar w:fldCharType="begin"/>
      </w:r>
      <w:r w:rsidR="00D43112">
        <w:instrText xml:space="preserve"> SEQ Table \* ARABIC </w:instrText>
      </w:r>
      <w:r w:rsidR="00D43112">
        <w:fldChar w:fldCharType="separate"/>
      </w:r>
      <w:r w:rsidR="004356D1">
        <w:rPr>
          <w:noProof/>
        </w:rPr>
        <w:t>139</w:t>
      </w:r>
      <w:r w:rsidR="00D43112">
        <w:fldChar w:fldCharType="end"/>
      </w:r>
      <w:r>
        <w:t>: Nested elements of element</w:t>
      </w:r>
      <w:r w:rsidRPr="00226A3F">
        <w:t xml:space="preserve"> </w:t>
      </w:r>
      <w:r w:rsidRPr="00F94FF6">
        <w:rPr>
          <w:rStyle w:val="elementdeftypeChar"/>
          <w:b/>
        </w:rPr>
        <w:t>&lt;connection_2d/&gt;</w:t>
      </w:r>
      <w:bookmarkEnd w:id="2800"/>
      <w:bookmarkEnd w:id="2801"/>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64B9AF7D" w:rsidR="00042E3F" w:rsidRPr="00226A3F" w:rsidRDefault="00042E3F" w:rsidP="00A913FE">
      <w:pPr>
        <w:pStyle w:val="Caption"/>
        <w:spacing w:before="120"/>
      </w:pPr>
      <w:bookmarkStart w:id="2802" w:name="_Toc413359658"/>
      <w:bookmarkStart w:id="2803" w:name="_Toc3566546"/>
      <w:bookmarkStart w:id="2804" w:name="_Toc24726768"/>
      <w:r>
        <w:t xml:space="preserve">Table </w:t>
      </w:r>
      <w:r w:rsidR="00D43112">
        <w:fldChar w:fldCharType="begin"/>
      </w:r>
      <w:r w:rsidR="00D43112">
        <w:instrText xml:space="preserve"> SEQ Table \* ARABIC </w:instrText>
      </w:r>
      <w:r w:rsidR="00D43112">
        <w:fldChar w:fldCharType="separate"/>
      </w:r>
      <w:r w:rsidR="004356D1">
        <w:rPr>
          <w:noProof/>
        </w:rPr>
        <w:t>140</w:t>
      </w:r>
      <w:r w:rsidR="00D43112">
        <w:fldChar w:fldCharType="end"/>
      </w:r>
      <w:r>
        <w:t xml:space="preserve">: Attributes of element </w:t>
      </w:r>
      <w:r w:rsidRPr="00F94FF6">
        <w:rPr>
          <w:rStyle w:val="elementdeftypeChar"/>
          <w:b/>
        </w:rPr>
        <w:t>&lt;adhesive_face/&gt;</w:t>
      </w:r>
      <w:bookmarkEnd w:id="2802"/>
      <w:bookmarkEnd w:id="2803"/>
      <w:bookmarkEnd w:id="2804"/>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w:t>
      </w:r>
      <w:r w:rsidR="00194316">
        <w:rPr>
          <w:rFonts w:ascii="Courier New" w:hAnsi="Courier New" w:cs="Courier New"/>
          <w:sz w:val="16"/>
        </w:rPr>
        <w:t>"</w:t>
      </w:r>
      <w:r w:rsidRPr="00226A3F">
        <w:rPr>
          <w:rFonts w:ascii="Courier New" w:hAnsi="Courier New" w:cs="Courier New"/>
          <w:sz w:val="16"/>
        </w:rPr>
        <w:t>1</w:t>
      </w:r>
      <w:r w:rsidR="00194316">
        <w:rPr>
          <w:rFonts w:ascii="Courier New" w:hAnsi="Courier New" w:cs="Courier New"/>
          <w:sz w:val="16"/>
        </w:rPr>
        <w:t>"</w:t>
      </w:r>
      <w:r w:rsidRPr="00226A3F">
        <w:rPr>
          <w:rFonts w:ascii="Courier New" w:hAnsi="Courier New" w:cs="Courier New"/>
          <w:sz w:val="16"/>
        </w:rPr>
        <w:t xml:space="preserve">&gt; </w:t>
      </w:r>
      <w:proofErr w:type="gramStart"/>
      <w:r w:rsidRPr="00226A3F">
        <w:rPr>
          <w:rFonts w:ascii="Courier New" w:hAnsi="Courier New" w:cs="Courier New"/>
          <w:sz w:val="16"/>
        </w:rPr>
        <w:t>2001.557  14.435</w:t>
      </w:r>
      <w:proofErr w:type="gramEnd"/>
      <w:r w:rsidRPr="00226A3F">
        <w:rPr>
          <w:rFonts w:ascii="Courier New" w:hAnsi="Courier New" w:cs="Courier New"/>
          <w:sz w:val="16"/>
        </w:rPr>
        <w:t xml:space="preserve">  1736.898 &lt;/loc&gt;</w:t>
      </w:r>
    </w:p>
    <w:p w14:paraId="3C286DDE" w14:textId="22734C6B"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w:t>
      </w:r>
      <w:r w:rsidR="00194316">
        <w:rPr>
          <w:rFonts w:ascii="Courier New" w:hAnsi="Courier New" w:cs="Courier New"/>
          <w:sz w:val="16"/>
        </w:rPr>
        <w:t>"</w:t>
      </w:r>
      <w:r w:rsidRPr="00226A3F">
        <w:rPr>
          <w:rFonts w:ascii="Courier New" w:hAnsi="Courier New" w:cs="Courier New"/>
          <w:sz w:val="16"/>
        </w:rPr>
        <w:t>2</w:t>
      </w:r>
      <w:r w:rsidR="00194316">
        <w:rPr>
          <w:rFonts w:ascii="Courier New" w:hAnsi="Courier New" w:cs="Courier New"/>
          <w:sz w:val="16"/>
        </w:rPr>
        <w:t>"</w:t>
      </w:r>
      <w:r w:rsidRPr="00226A3F">
        <w:rPr>
          <w:rFonts w:ascii="Courier New" w:hAnsi="Courier New" w:cs="Courier New"/>
          <w:sz w:val="16"/>
        </w:rPr>
        <w:t xml:space="preserve">&gt; </w:t>
      </w:r>
      <w:proofErr w:type="gramStart"/>
      <w:r w:rsidRPr="00226A3F">
        <w:rPr>
          <w:rFonts w:ascii="Courier New" w:hAnsi="Courier New" w:cs="Courier New"/>
          <w:sz w:val="16"/>
        </w:rPr>
        <w:t>1994.802  14.435</w:t>
      </w:r>
      <w:proofErr w:type="gramEnd"/>
      <w:r w:rsidRPr="00226A3F">
        <w:rPr>
          <w:rFonts w:ascii="Courier New" w:hAnsi="Courier New" w:cs="Courier New"/>
          <w:sz w:val="16"/>
        </w:rPr>
        <w:t xml:space="preserve">  1734.247 &lt;/loc&gt;</w:t>
      </w:r>
    </w:p>
    <w:p w14:paraId="760BBFA7" w14:textId="1C876CCB"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w:t>
      </w:r>
      <w:r w:rsidR="00194316">
        <w:rPr>
          <w:rFonts w:ascii="Courier New" w:hAnsi="Courier New" w:cs="Courier New"/>
          <w:sz w:val="16"/>
        </w:rPr>
        <w:t>"</w:t>
      </w:r>
      <w:r w:rsidRPr="00226A3F">
        <w:rPr>
          <w:rFonts w:ascii="Courier New" w:hAnsi="Courier New" w:cs="Courier New"/>
          <w:sz w:val="16"/>
        </w:rPr>
        <w:t>3</w:t>
      </w:r>
      <w:r w:rsidR="00194316">
        <w:rPr>
          <w:rFonts w:ascii="Courier New" w:hAnsi="Courier New" w:cs="Courier New"/>
          <w:sz w:val="16"/>
        </w:rPr>
        <w:t>"</w:t>
      </w:r>
      <w:r w:rsidRPr="00226A3F">
        <w:rPr>
          <w:rFonts w:ascii="Courier New" w:hAnsi="Courier New" w:cs="Courier New"/>
          <w:sz w:val="16"/>
        </w:rPr>
        <w:t xml:space="preserve">&gt; </w:t>
      </w:r>
      <w:proofErr w:type="gramStart"/>
      <w:r w:rsidRPr="00226A3F">
        <w:rPr>
          <w:rFonts w:ascii="Courier New" w:hAnsi="Courier New" w:cs="Courier New"/>
          <w:sz w:val="16"/>
        </w:rPr>
        <w:t>1994.790  0.0436</w:t>
      </w:r>
      <w:proofErr w:type="gramEnd"/>
      <w:r w:rsidRPr="00226A3F">
        <w:rPr>
          <w:rFonts w:ascii="Courier New" w:hAnsi="Courier New" w:cs="Courier New"/>
          <w:sz w:val="16"/>
        </w:rPr>
        <w:t xml:space="preserve">  1734.256 &lt;/loc&gt;</w:t>
      </w:r>
    </w:p>
    <w:p w14:paraId="3BC459FC" w14:textId="57FE8DA2"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w:t>
      </w:r>
      <w:proofErr w:type="gramStart"/>
      <w:r w:rsidRPr="00226A3F">
        <w:rPr>
          <w:rFonts w:ascii="Courier New" w:hAnsi="Courier New" w:cs="Courier New"/>
          <w:sz w:val="16"/>
        </w:rPr>
        <w:t>2001.547  0.0545</w:t>
      </w:r>
      <w:proofErr w:type="gramEnd"/>
      <w:r w:rsidRPr="00226A3F">
        <w:rPr>
          <w:rFonts w:ascii="Courier New" w:hAnsi="Courier New" w:cs="Courier New"/>
          <w:sz w:val="16"/>
        </w:rPr>
        <w:t xml:space="preserve">  1736.911 &lt;/loc&gt;</w:t>
      </w:r>
    </w:p>
    <w:p w14:paraId="76BCFD2C" w14:textId="33F79A5A"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w:t>
      </w:r>
      <w:r w:rsidR="00194316">
        <w:rPr>
          <w:rFonts w:ascii="Courier New" w:hAnsi="Courier New" w:cs="Courier New"/>
          <w:sz w:val="16"/>
        </w:rPr>
        <w:t>"</w:t>
      </w:r>
      <w:r w:rsidRPr="00226A3F">
        <w:rPr>
          <w:rFonts w:ascii="Courier New" w:hAnsi="Courier New" w:cs="Courier New"/>
          <w:sz w:val="16"/>
        </w:rPr>
        <w:t>5</w:t>
      </w:r>
      <w:r w:rsidR="00194316">
        <w:rPr>
          <w:rFonts w:ascii="Courier New" w:hAnsi="Courier New" w:cs="Courier New"/>
          <w:sz w:val="16"/>
        </w:rPr>
        <w:t>"</w:t>
      </w:r>
      <w:r w:rsidRPr="00226A3F">
        <w:rPr>
          <w:rFonts w:ascii="Courier New" w:hAnsi="Courier New" w:cs="Courier New"/>
          <w:sz w:val="16"/>
        </w:rPr>
        <w:t xml:space="preserve">&gt; </w:t>
      </w:r>
      <w:proofErr w:type="gramStart"/>
      <w:r w:rsidRPr="00226A3F">
        <w:rPr>
          <w:rFonts w:ascii="Courier New" w:hAnsi="Courier New" w:cs="Courier New"/>
          <w:sz w:val="16"/>
        </w:rPr>
        <w:t>2008.298  14.435</w:t>
      </w:r>
      <w:proofErr w:type="gramEnd"/>
      <w:r w:rsidRPr="00226A3F">
        <w:rPr>
          <w:rFonts w:ascii="Courier New" w:hAnsi="Courier New" w:cs="Courier New"/>
          <w:sz w:val="16"/>
        </w:rPr>
        <w:t xml:space="preserve">  1739.550 &lt;/loc&gt;</w:t>
      </w:r>
    </w:p>
    <w:p w14:paraId="4B497F03" w14:textId="59CD614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w:t>
      </w:r>
      <w:r w:rsidR="00194316">
        <w:rPr>
          <w:rFonts w:ascii="Courier New" w:hAnsi="Courier New" w:cs="Courier New"/>
          <w:sz w:val="16"/>
        </w:rPr>
        <w:t>"</w:t>
      </w:r>
      <w:r w:rsidRPr="00226A3F">
        <w:rPr>
          <w:rFonts w:ascii="Courier New" w:hAnsi="Courier New" w:cs="Courier New"/>
          <w:sz w:val="16"/>
        </w:rPr>
        <w:t>6</w:t>
      </w:r>
      <w:r w:rsidR="00194316">
        <w:rPr>
          <w:rFonts w:ascii="Courier New" w:hAnsi="Courier New" w:cs="Courier New"/>
          <w:sz w:val="16"/>
        </w:rPr>
        <w:t>"</w:t>
      </w:r>
      <w:r w:rsidRPr="00226A3F">
        <w:rPr>
          <w:rFonts w:ascii="Courier New" w:hAnsi="Courier New" w:cs="Courier New"/>
          <w:sz w:val="16"/>
        </w:rPr>
        <w:t xml:space="preserve">&gt; </w:t>
      </w:r>
      <w:proofErr w:type="gramStart"/>
      <w:r w:rsidRPr="00226A3F">
        <w:rPr>
          <w:rFonts w:ascii="Courier New" w:hAnsi="Courier New" w:cs="Courier New"/>
          <w:sz w:val="16"/>
        </w:rPr>
        <w:t>2008.336  28.784</w:t>
      </w:r>
      <w:proofErr w:type="gramEnd"/>
      <w:r w:rsidRPr="00226A3F">
        <w:rPr>
          <w:rFonts w:ascii="Courier New" w:hAnsi="Courier New" w:cs="Courier New"/>
          <w:sz w:val="16"/>
        </w:rPr>
        <w:t xml:space="preserve">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7F849AB1"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4=</w:t>
      </w:r>
      <w:r w:rsidR="00194316">
        <w:rPr>
          <w:rFonts w:ascii="Courier New" w:hAnsi="Courier New" w:cs="Courier New"/>
          <w:b/>
          <w:sz w:val="16"/>
        </w:rPr>
        <w:t>"</w:t>
      </w:r>
      <w:r w:rsidRPr="00645B05">
        <w:rPr>
          <w:rFonts w:ascii="Courier New" w:hAnsi="Courier New" w:cs="Courier New"/>
          <w:b/>
          <w:sz w:val="16"/>
        </w:rPr>
        <w:t>4</w:t>
      </w:r>
      <w:r w:rsidR="00194316">
        <w:rPr>
          <w:rFonts w:ascii="Courier New" w:hAnsi="Courier New" w:cs="Courier New"/>
          <w:b/>
          <w:sz w:val="16"/>
        </w:rPr>
        <w:t>"</w:t>
      </w:r>
      <w:r w:rsidRPr="00645B05">
        <w:rPr>
          <w:rFonts w:ascii="Courier New" w:hAnsi="Courier New" w:cs="Courier New"/>
          <w:b/>
          <w:sz w:val="16"/>
        </w:rPr>
        <w:t xml:space="preserve">/&gt;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805" w:name="_Toc3557076"/>
      <w:bookmarkStart w:id="2806" w:name="_Toc24967573"/>
      <w:r w:rsidRPr="007055D9">
        <w:lastRenderedPageBreak/>
        <w:t>Future extensions</w:t>
      </w:r>
      <w:bookmarkEnd w:id="2622"/>
      <w:bookmarkEnd w:id="2745"/>
      <w:bookmarkEnd w:id="2746"/>
      <w:bookmarkEnd w:id="2805"/>
      <w:bookmarkEnd w:id="2806"/>
    </w:p>
    <w:p w14:paraId="73353AE4" w14:textId="77777777" w:rsidR="00C107D0" w:rsidRPr="00226A3F" w:rsidRDefault="00C107D0" w:rsidP="00235336">
      <w:pPr>
        <w:jc w:val="both"/>
      </w:pPr>
      <w:bookmarkStart w:id="2807" w:name="_Toc338938925"/>
      <w:bookmarkStart w:id="2808"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809" w:name="_Toc338938923"/>
      <w:bookmarkStart w:id="2810" w:name="_Toc338939259"/>
      <w:bookmarkStart w:id="2811" w:name="_Toc413359625"/>
      <w:bookmarkStart w:id="2812" w:name="_Toc3557077"/>
      <w:bookmarkStart w:id="2813" w:name="_Toc24967574"/>
      <w:r w:rsidRPr="00226A3F">
        <w:t>Additional parameters for spot and seam welds</w:t>
      </w:r>
      <w:bookmarkEnd w:id="2809"/>
      <w:bookmarkEnd w:id="2810"/>
      <w:bookmarkEnd w:id="2811"/>
      <w:bookmarkEnd w:id="2812"/>
      <w:bookmarkEnd w:id="2813"/>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814" w:name="_Ref338846673"/>
      <w:bookmarkStart w:id="2815" w:name="_Toc338938924"/>
      <w:bookmarkStart w:id="2816" w:name="_Toc338939260"/>
      <w:bookmarkStart w:id="2817" w:name="_Toc413359626"/>
      <w:bookmarkStart w:id="2818" w:name="_Toc3557078"/>
      <w:bookmarkStart w:id="2819" w:name="_Toc24967575"/>
      <w:r w:rsidRPr="00226A3F">
        <w:t>Other relevant and new joint types</w:t>
      </w:r>
      <w:bookmarkEnd w:id="2814"/>
      <w:bookmarkEnd w:id="2815"/>
      <w:bookmarkEnd w:id="2816"/>
      <w:bookmarkEnd w:id="2817"/>
      <w:bookmarkEnd w:id="2818"/>
      <w:bookmarkEnd w:id="2819"/>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820" w:name="_Toc3557079"/>
      <w:bookmarkStart w:id="2821" w:name="_Toc24967576"/>
      <w:r w:rsidRPr="009F23CF">
        <w:lastRenderedPageBreak/>
        <w:t>Disclaimer</w:t>
      </w:r>
      <w:bookmarkEnd w:id="2820"/>
      <w:bookmarkEnd w:id="2821"/>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822" w:name="_Toc3557080"/>
      <w:bookmarkStart w:id="2823" w:name="_Toc24967577"/>
      <w:r w:rsidRPr="007055D9">
        <w:lastRenderedPageBreak/>
        <w:t>References</w:t>
      </w:r>
      <w:bookmarkEnd w:id="2623"/>
      <w:bookmarkEnd w:id="2624"/>
      <w:bookmarkEnd w:id="2807"/>
      <w:bookmarkEnd w:id="2808"/>
      <w:bookmarkEnd w:id="2822"/>
      <w:bookmarkEnd w:id="2823"/>
    </w:p>
    <w:p w14:paraId="70EC254B" w14:textId="77777777" w:rsidR="00C107D0" w:rsidRPr="00226A3F" w:rsidRDefault="00255787" w:rsidP="00C107D0">
      <w:pPr>
        <w:pStyle w:val="Bibliography"/>
        <w:rPr>
          <w:kern w:val="22"/>
        </w:rPr>
      </w:pPr>
      <w:bookmarkStart w:id="2824" w:name="ReferenceHuf2001"/>
      <w:r w:rsidRPr="007055D9">
        <w:t>[</w:t>
      </w:r>
      <w:r w:rsidR="007A7FDF" w:rsidRPr="007055D9">
        <w:t>1</w:t>
      </w:r>
      <w:r w:rsidRPr="007055D9">
        <w:t>]</w:t>
      </w:r>
      <w:bookmarkEnd w:id="2824"/>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825" w:name="ReferenceZha2005"/>
      <w:r w:rsidRPr="00226A3F">
        <w:rPr>
          <w:kern w:val="22"/>
        </w:rPr>
        <w:t>[2]</w:t>
      </w:r>
      <w:bookmarkEnd w:id="2825"/>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826" w:name="ReferenceGai2006"/>
      <w:r w:rsidRPr="00226A3F">
        <w:rPr>
          <w:kern w:val="22"/>
        </w:rPr>
        <w:t>[3]</w:t>
      </w:r>
      <w:bookmarkEnd w:id="2826"/>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827" w:name="ReferenceBet2008"/>
      <w:r w:rsidRPr="00226A3F">
        <w:rPr>
          <w:kern w:val="22"/>
        </w:rPr>
        <w:t>[4]</w:t>
      </w:r>
      <w:bookmarkEnd w:id="2827"/>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828" w:name="ReferenceMik20061"/>
      <w:r w:rsidRPr="00226A3F">
        <w:rPr>
          <w:kern w:val="22"/>
        </w:rPr>
        <w:t>[5]</w:t>
      </w:r>
      <w:bookmarkEnd w:id="2828"/>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1E9DA52B"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6" w:author="nick" w:date="2019-10-29T19:20:00Z" w:initials="n">
    <w:p w14:paraId="4049B412" w14:textId="592385B4" w:rsidR="009B3707" w:rsidRDefault="009B3707">
      <w:pPr>
        <w:pStyle w:val="CommentText"/>
      </w:pPr>
      <w:r>
        <w:rPr>
          <w:rStyle w:val="CommentReference"/>
        </w:rPr>
        <w:annotationRef/>
      </w:r>
      <w:r>
        <w:t>Changed the XML specification of femdata, to match the proposed changes of FATXML.</w:t>
      </w:r>
    </w:p>
    <w:p w14:paraId="2B28D942" w14:textId="60429FDD" w:rsidR="009B3707" w:rsidRDefault="009B3707">
      <w:pPr>
        <w:pStyle w:val="CommentText"/>
      </w:pPr>
      <w:r>
        <w:t>In Darmstadt May 2019, the AK group was demonstrated with an example that does not include CAE_DATA, VERSION, REPRESENTATION, COMMENT, nor CAE_MEMBER.</w:t>
      </w:r>
    </w:p>
    <w:p w14:paraId="091E08C2" w14:textId="301CBB98" w:rsidR="009B3707" w:rsidRDefault="009B3707">
      <w:pPr>
        <w:pStyle w:val="CommentText"/>
      </w:pPr>
      <w:r>
        <w:t>Only &lt;entity&gt; was necessary to describe the FE entities of the connection’s representation.</w:t>
      </w:r>
    </w:p>
  </w:comment>
  <w:comment w:id="1083" w:author="m.kalaitzaki" w:date="2019-10-29T19:20:00Z" w:initials="m">
    <w:p w14:paraId="4C00160C" w14:textId="7BC23355" w:rsidR="009B3707" w:rsidRPr="00B14B2C" w:rsidRDefault="009B3707">
      <w:pPr>
        <w:pStyle w:val="CommentText"/>
      </w:pPr>
      <w:r>
        <w:rPr>
          <w:rStyle w:val="CommentReference"/>
        </w:rPr>
        <w:annotationRef/>
      </w:r>
      <w:r>
        <w:t>Perhaps a check sh</w:t>
      </w:r>
      <w:r>
        <w:rPr>
          <w:lang w:val="el-GR"/>
        </w:rPr>
        <w:t>ο</w:t>
      </w:r>
      <w:r>
        <w:t>uld be added to assert that max_grip &gt; min_grip</w:t>
      </w:r>
    </w:p>
  </w:comment>
  <w:comment w:id="1082" w:author="Dr. Carsten Franke" w:date="2019-11-24T12:20:00Z" w:initials="CF">
    <w:p w14:paraId="12973899" w14:textId="1B336903" w:rsidR="009B3707" w:rsidRDefault="009B3707">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9B3707" w:rsidRDefault="009B3707">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9B3707" w:rsidRDefault="009B3707" w:rsidP="00E901B5">
      <w:pPr>
        <w:pStyle w:val="CommentText"/>
        <w:numPr>
          <w:ilvl w:val="0"/>
          <w:numId w:val="57"/>
        </w:numPr>
      </w:pPr>
      <w:r>
        <w:t xml:space="preserve">I suggest to have them "all or none" – and to discuss this with the AK, on next occasion! </w:t>
      </w:r>
    </w:p>
  </w:comment>
  <w:comment w:id="1150" w:author="nick" w:date="2019-10-29T19:20:00Z" w:initials="n">
    <w:p w14:paraId="31B29C41" w14:textId="2C213FC8" w:rsidR="009B3707" w:rsidRDefault="009B3707">
      <w:pPr>
        <w:pStyle w:val="CommentText"/>
      </w:pPr>
      <w:r>
        <w:rPr>
          <w:rStyle w:val="CommentReference"/>
        </w:rPr>
        <w:annotationRef/>
      </w:r>
      <w:r>
        <w:t>I rephrased it, because bolts always have a nut.</w:t>
      </w:r>
    </w:p>
  </w:comment>
  <w:comment w:id="1163" w:author="nick" w:date="2019-10-29T19:20:00Z" w:initials="n">
    <w:p w14:paraId="46B54B1E" w14:textId="340FA0BB" w:rsidR="009B3707" w:rsidRDefault="009B3707">
      <w:pPr>
        <w:pStyle w:val="CommentText"/>
      </w:pPr>
      <w:r>
        <w:rPr>
          <w:rStyle w:val="CommentReference"/>
        </w:rPr>
        <w:annotationRef/>
      </w:r>
    </w:p>
  </w:comment>
  <w:comment w:id="1164" w:author="nick" w:date="2019-10-29T19:20:00Z" w:initials="n">
    <w:p w14:paraId="6AC8D420" w14:textId="357EC45D" w:rsidR="009B3707" w:rsidRDefault="009B3707">
      <w:pPr>
        <w:pStyle w:val="CommentText"/>
      </w:pPr>
      <w:r>
        <w:rPr>
          <w:rStyle w:val="CommentReference"/>
        </w:rPr>
        <w:annotationRef/>
      </w:r>
      <w:proofErr w:type="gramStart"/>
      <w:r>
        <w:t>makes</w:t>
      </w:r>
      <w:proofErr w:type="gramEnd"/>
      <w:r>
        <w:t xml:space="preserve"> clear that these contacts not described here</w:t>
      </w:r>
    </w:p>
  </w:comment>
  <w:comment w:id="1249" w:author="nick" w:date="2019-10-29T19:20:00Z" w:initials="n">
    <w:p w14:paraId="6D459460" w14:textId="24FABA59" w:rsidR="009B3707" w:rsidRDefault="009B3707">
      <w:pPr>
        <w:pStyle w:val="CommentText"/>
      </w:pPr>
      <w:r>
        <w:rPr>
          <w:rStyle w:val="CommentReference"/>
        </w:rPr>
        <w:annotationRef/>
      </w:r>
      <w:r>
        <w:t>Example exhibits usage of 5.3.2 to define local contacts</w:t>
      </w:r>
    </w:p>
  </w:comment>
  <w:comment w:id="1334" w:author="nick" w:date="2019-10-29T19:20:00Z" w:initials="n">
    <w:p w14:paraId="4B1DBCDD" w14:textId="20BB62FC" w:rsidR="009B3707" w:rsidRDefault="009B3707">
      <w:pPr>
        <w:pStyle w:val="CommentText"/>
      </w:pPr>
      <w:r>
        <w:rPr>
          <w:rStyle w:val="CommentReference"/>
        </w:rPr>
        <w:annotationRef/>
      </w:r>
      <w:r>
        <w:t>Exhibits all possible usages of contacts</w:t>
      </w:r>
    </w:p>
  </w:comment>
  <w:comment w:id="1905" w:author="nick" w:date="2019-10-29T19:20:00Z" w:initials="n">
    <w:p w14:paraId="4FFDF2F5" w14:textId="77777777" w:rsidR="009B3707" w:rsidRDefault="009B3707" w:rsidP="007E22E1">
      <w:pPr>
        <w:pStyle w:val="CommentText"/>
      </w:pPr>
      <w:r>
        <w:rPr>
          <w:rStyle w:val="CommentReference"/>
        </w:rPr>
        <w:annotationRef/>
      </w:r>
      <w:r>
        <w:t>Example exhibits usage of 5.3.2 to define local contacts</w:t>
      </w:r>
    </w:p>
  </w:comment>
  <w:comment w:id="2244" w:author="m.kalaitzaki" w:date="2019-11-24T12:20:00Z" w:initials="m">
    <w:p w14:paraId="072C9FC4" w14:textId="5A0A8BB1" w:rsidR="009B3707" w:rsidRDefault="009B3707">
      <w:pPr>
        <w:pStyle w:val="CommentText"/>
      </w:pPr>
      <w:r>
        <w:rPr>
          <w:rStyle w:val="CommentReference"/>
        </w:rPr>
        <w:annotationRef/>
      </w:r>
    </w:p>
    <w:p w14:paraId="55F9E0D8" w14:textId="4DA5E44A" w:rsidR="009B3707" w:rsidRDefault="009B3707">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9B3707" w:rsidRDefault="009B3707">
      <w:pPr>
        <w:pStyle w:val="CommentText"/>
      </w:pPr>
    </w:p>
    <w:p w14:paraId="69831420" w14:textId="30398969" w:rsidR="009B3707" w:rsidRPr="00A142EA" w:rsidRDefault="009B3707"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9B3707" w:rsidRDefault="009B3707">
      <w:pPr>
        <w:pStyle w:val="CommentText"/>
      </w:pPr>
    </w:p>
    <w:p w14:paraId="5A502DB2" w14:textId="0BADB034" w:rsidR="009B3707" w:rsidRDefault="009B3707" w:rsidP="00A142EA">
      <w:pPr>
        <w:pStyle w:val="CommentText"/>
      </w:pPr>
      <w:r>
        <w:t>Note that I-welds do not have "section" attribute, at all.</w:t>
      </w:r>
    </w:p>
    <w:p w14:paraId="6C7CC17E" w14:textId="77777777" w:rsidR="009B3707" w:rsidRDefault="009B3707" w:rsidP="00A142EA">
      <w:pPr>
        <w:pStyle w:val="CommentText"/>
      </w:pPr>
    </w:p>
    <w:p w14:paraId="73B846F3" w14:textId="7F86D8B3" w:rsidR="009B3707" w:rsidRDefault="009B3707" w:rsidP="00A142EA">
      <w:pPr>
        <w:pStyle w:val="CommentText"/>
      </w:pPr>
      <w:r>
        <w:t xml:space="preserve">Should we erase this </w:t>
      </w:r>
      <w:proofErr w:type="gramStart"/>
      <w:r>
        <w:t>altogether ?</w:t>
      </w:r>
      <w:proofErr w:type="gramEnd"/>
    </w:p>
  </w:comment>
  <w:comment w:id="2245" w:author="Dr. Carsten Franke" w:date="2019-10-29T19:20:00Z" w:initials="CF">
    <w:p w14:paraId="392216DA" w14:textId="54A4C36F" w:rsidR="009B3707" w:rsidRDefault="009B3707">
      <w:pPr>
        <w:pStyle w:val="CommentText"/>
      </w:pPr>
      <w:r>
        <w:rPr>
          <w:rStyle w:val="CommentReference"/>
        </w:rPr>
        <w:annotationRef/>
      </w:r>
      <w:r>
        <w:t xml:space="preserve">I suggest discussing this with the AK members.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45DF3D" w14:textId="77777777" w:rsidR="00176ED9" w:rsidRDefault="00176ED9">
      <w:r>
        <w:separator/>
      </w:r>
    </w:p>
  </w:endnote>
  <w:endnote w:type="continuationSeparator" w:id="0">
    <w:p w14:paraId="5ECAE1E3" w14:textId="77777777" w:rsidR="00176ED9" w:rsidRDefault="00176ED9">
      <w:r>
        <w:continuationSeparator/>
      </w:r>
    </w:p>
  </w:endnote>
  <w:endnote w:type="continuationNotice" w:id="1">
    <w:p w14:paraId="03EA5F87" w14:textId="77777777" w:rsidR="00176ED9" w:rsidRDefault="00176ED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9B3707"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9B3707" w:rsidRPr="00A713A1" w:rsidRDefault="009B3707" w:rsidP="00FC39A1">
          <w:pPr>
            <w:pStyle w:val="Footer"/>
            <w:rPr>
              <w:sz w:val="16"/>
              <w:szCs w:val="16"/>
            </w:rPr>
          </w:pPr>
        </w:p>
      </w:tc>
    </w:tr>
    <w:tr w:rsidR="009B3707"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7DAD8C19" w:rsidR="009B3707" w:rsidRPr="00823E25" w:rsidRDefault="009B3707"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Pr>
              <w:noProof/>
              <w:sz w:val="16"/>
              <w:szCs w:val="16"/>
            </w:rPr>
            <w:t>November 19, 2019</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9B3707" w:rsidRPr="00A713A1" w:rsidRDefault="009B3707"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F27988">
            <w:rPr>
              <w:rStyle w:val="PageNumber"/>
              <w:noProof/>
              <w:sz w:val="16"/>
              <w:szCs w:val="16"/>
              <w:lang w:val="de-DE"/>
            </w:rPr>
            <w:t>33</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9B3707" w:rsidRPr="00A713A1" w:rsidRDefault="009B3707"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9B3707" w:rsidRPr="00263F8C" w:rsidRDefault="009B3707"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E203B6" w14:textId="77777777" w:rsidR="00176ED9" w:rsidRDefault="00176ED9">
      <w:r>
        <w:separator/>
      </w:r>
    </w:p>
  </w:footnote>
  <w:footnote w:type="continuationSeparator" w:id="0">
    <w:p w14:paraId="19AB7675" w14:textId="77777777" w:rsidR="00176ED9" w:rsidRDefault="00176ED9">
      <w:r>
        <w:continuationSeparator/>
      </w:r>
    </w:p>
  </w:footnote>
  <w:footnote w:type="continuationNotice" w:id="1">
    <w:p w14:paraId="3A377DA6" w14:textId="77777777" w:rsidR="00176ED9" w:rsidRDefault="00176ED9">
      <w:pPr>
        <w:spacing w:after="0"/>
      </w:pPr>
    </w:p>
  </w:footnote>
  <w:footnote w:id="2">
    <w:p w14:paraId="6F81E59D" w14:textId="7B35D24D" w:rsidR="009B3707" w:rsidRPr="00DB42BD" w:rsidRDefault="009B3707"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9B3707" w:rsidRPr="001C48A8" w:rsidRDefault="009B3707">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9B3707" w:rsidRPr="00E211E6" w:rsidRDefault="009B3707"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9B3707" w:rsidRPr="00860E71" w:rsidRDefault="009B3707"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9B3707" w:rsidRPr="005779C6" w:rsidRDefault="009B3707">
      <w:pPr>
        <w:pStyle w:val="FootnoteText"/>
      </w:pPr>
      <w:r>
        <w:rPr>
          <w:rStyle w:val="FootnoteReference"/>
        </w:rPr>
        <w:footnoteRef/>
      </w:r>
      <w:r>
        <w:t xml:space="preserve"> MEDINA support for v3.0 is unforeseen.</w:t>
      </w:r>
    </w:p>
  </w:footnote>
  <w:footnote w:id="7">
    <w:p w14:paraId="44B1FD77" w14:textId="77777777" w:rsidR="009B3707" w:rsidRPr="00E11D02" w:rsidRDefault="009B3707">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4D2BB35A" w:rsidR="009B3707" w:rsidRPr="005872F9" w:rsidDel="003D35D3" w:rsidRDefault="009B3707" w:rsidP="006C2535">
      <w:pPr>
        <w:pStyle w:val="FootnoteText"/>
        <w:rPr>
          <w:del w:id="821" w:author="nick" w:date="2019-10-29T16:41:00Z"/>
        </w:rPr>
      </w:pPr>
      <w:del w:id="822" w:author="nick" w:date="2019-10-29T16:41:00Z">
        <w:r w:rsidDel="003D35D3">
          <w:rPr>
            <w:rStyle w:val="FootnoteReference"/>
          </w:rPr>
          <w:footnoteRef/>
        </w:r>
        <w:r w:rsidDel="003D35D3">
          <w:delText xml:space="preserve"> </w:delText>
        </w:r>
        <w:r w:rsidRPr="005872F9" w:rsidDel="003D35D3">
          <w:rPr>
            <w:i/>
          </w:rPr>
          <w:delText>xmlns=”FATXML”</w:delText>
        </w:r>
        <w:r w:rsidDel="003D35D3">
          <w:delText xml:space="preserve"> is just an example. Usually, an XML namespace is determined by providing an URL.</w:delText>
        </w:r>
      </w:del>
    </w:p>
  </w:footnote>
  <w:footnote w:id="9">
    <w:p w14:paraId="1FC5C48C" w14:textId="77777777" w:rsidR="009B3707" w:rsidRPr="00B17E85" w:rsidRDefault="009B3707"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9B3707" w:rsidRPr="00F70171" w:rsidRDefault="009B3707"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1FECC6D7" w14:textId="590D721E" w:rsidR="009B3707" w:rsidRDefault="009B3707">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2">
    <w:p w14:paraId="280D78EE" w14:textId="77777777" w:rsidR="009B3707" w:rsidRPr="003974C3" w:rsidRDefault="009B3707"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27E511D0" w14:textId="77777777" w:rsidR="009B3707" w:rsidRPr="00D74FE5" w:rsidRDefault="009B3707">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4">
    <w:p w14:paraId="19E92541" w14:textId="473A3C6B" w:rsidR="009B3707" w:rsidRPr="00E41964" w:rsidRDefault="009B3707">
      <w:pPr>
        <w:pStyle w:val="FootnoteText"/>
        <w:rPr>
          <w:lang w:val="de-DE"/>
        </w:rPr>
      </w:pPr>
      <w:r>
        <w:rPr>
          <w:rStyle w:val="FootnoteReference"/>
        </w:rPr>
        <w:footnoteRef/>
      </w:r>
      <w:r w:rsidRPr="00E41964">
        <w:rPr>
          <w:lang w:val="de-DE"/>
        </w:rPr>
        <w:t xml:space="preserve"> </w:t>
      </w:r>
      <w:r w:rsidRPr="00E41964">
        <w:rPr>
          <w:lang w:val="de-DE"/>
        </w:rPr>
        <w:t xml:space="preserve">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5">
    <w:p w14:paraId="2046F1CA" w14:textId="77777777" w:rsidR="009B3707" w:rsidRPr="00C01C5C" w:rsidRDefault="009B3707">
      <w:pPr>
        <w:pStyle w:val="FootnoteText"/>
        <w:rPr>
          <w:lang w:val="de-DE"/>
        </w:rPr>
      </w:pPr>
      <w:r>
        <w:rPr>
          <w:rStyle w:val="FootnoteReference"/>
        </w:rPr>
        <w:footnoteRef/>
      </w:r>
      <w:r w:rsidRPr="00C01C5C">
        <w:rPr>
          <w:lang w:val="de-DE"/>
        </w:rPr>
        <w:t xml:space="preserve"> http://www.btm-europe.de/en/tooling-system/lance-n-loc.html#how-it-works</w:t>
      </w:r>
    </w:p>
  </w:footnote>
  <w:footnote w:id="16">
    <w:p w14:paraId="5CB692EF" w14:textId="77777777" w:rsidR="009B3707" w:rsidRPr="006C3E10" w:rsidRDefault="009B3707">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17">
    <w:p w14:paraId="56AF8D09" w14:textId="762BC998" w:rsidR="009B3707" w:rsidRDefault="009B3707">
      <w:pPr>
        <w:pStyle w:val="FootnoteText"/>
      </w:pPr>
      <w:r>
        <w:rPr>
          <w:rStyle w:val="FootnoteReference"/>
        </w:rPr>
        <w:footnoteRef/>
      </w:r>
      <w:r>
        <w:t xml:space="preserve"> </w:t>
      </w:r>
      <w:proofErr w:type="gramStart"/>
      <w:r>
        <w:t>curves</w:t>
      </w:r>
      <w:proofErr w:type="gramEnd"/>
      <w:r>
        <w:t xml:space="preserve">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8">
    <w:p w14:paraId="65624952" w14:textId="22F38ABB" w:rsidR="009B3707" w:rsidRDefault="009B3707">
      <w:pPr>
        <w:pStyle w:val="FootnoteText"/>
      </w:pPr>
      <w:r>
        <w:rPr>
          <w:rStyle w:val="FootnoteReference"/>
        </w:rPr>
        <w:footnoteRef/>
      </w:r>
      <w:r>
        <w:t xml:space="preserve"> </w:t>
      </w:r>
      <w:proofErr w:type="gramStart"/>
      <w:r>
        <w:t>four-sheet</w:t>
      </w:r>
      <w:proofErr w:type="gramEnd"/>
      <w:r>
        <w:t xml:space="preserve"> overlap welds have been encountered, even though they are not explicitly depicted in this document.</w:t>
      </w:r>
    </w:p>
  </w:footnote>
  <w:footnote w:id="19">
    <w:p w14:paraId="72C54970" w14:textId="68E6B344" w:rsidR="009B3707" w:rsidRDefault="009B3707">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0">
    <w:p w14:paraId="4D521C3E" w14:textId="4C8FEFBC" w:rsidR="009B3707" w:rsidRDefault="009B3707">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1">
    <w:p w14:paraId="632FB406" w14:textId="77777777" w:rsidR="009B3707" w:rsidRPr="00FA0EDB" w:rsidRDefault="009B3707">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9B3707" w14:paraId="4D6F4B17" w14:textId="77777777" w:rsidTr="00A713A1">
      <w:trPr>
        <w:trHeight w:val="355"/>
      </w:trPr>
      <w:tc>
        <w:tcPr>
          <w:tcW w:w="2500" w:type="pct"/>
          <w:shd w:val="clear" w:color="auto" w:fill="auto"/>
          <w:vAlign w:val="bottom"/>
        </w:tcPr>
        <w:p w14:paraId="62C79BAD" w14:textId="77777777" w:rsidR="009B3707" w:rsidRPr="000C0927" w:rsidRDefault="009B3707"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9B3707" w:rsidRPr="000C0927" w:rsidRDefault="009B3707"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9B3707" w:rsidRPr="00263F8C" w:rsidRDefault="009B3707"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5">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8">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2">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9"/>
  </w:num>
  <w:num w:numId="6">
    <w:abstractNumId w:val="30"/>
  </w:num>
  <w:num w:numId="7">
    <w:abstractNumId w:val="17"/>
  </w:num>
  <w:num w:numId="8">
    <w:abstractNumId w:val="12"/>
  </w:num>
  <w:num w:numId="9">
    <w:abstractNumId w:val="20"/>
  </w:num>
  <w:num w:numId="10">
    <w:abstractNumId w:val="47"/>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2"/>
  </w:num>
  <w:num w:numId="18">
    <w:abstractNumId w:val="7"/>
  </w:num>
  <w:num w:numId="19">
    <w:abstractNumId w:val="18"/>
  </w:num>
  <w:num w:numId="20">
    <w:abstractNumId w:val="40"/>
  </w:num>
  <w:num w:numId="21">
    <w:abstractNumId w:val="50"/>
  </w:num>
  <w:num w:numId="22">
    <w:abstractNumId w:val="4"/>
  </w:num>
  <w:num w:numId="23">
    <w:abstractNumId w:val="43"/>
  </w:num>
  <w:num w:numId="24">
    <w:abstractNumId w:val="44"/>
  </w:num>
  <w:num w:numId="25">
    <w:abstractNumId w:val="48"/>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9"/>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1"/>
  </w:num>
  <w:num w:numId="39">
    <w:abstractNumId w:val="34"/>
  </w:num>
  <w:num w:numId="40">
    <w:abstractNumId w:val="46"/>
  </w:num>
  <w:num w:numId="41">
    <w:abstractNumId w:val="21"/>
  </w:num>
  <w:num w:numId="42">
    <w:abstractNumId w:val="32"/>
  </w:num>
  <w:num w:numId="43">
    <w:abstractNumId w:val="45"/>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2"/>
  </w:num>
  <w:num w:numId="53">
    <w:abstractNumId w:val="37"/>
  </w:num>
  <w:num w:numId="54">
    <w:abstractNumId w:val="9"/>
  </w:num>
  <w:num w:numId="55">
    <w:abstractNumId w:val="28"/>
  </w:num>
  <w:num w:numId="56">
    <w:abstractNumId w:val="41"/>
  </w:num>
  <w:num w:numId="57">
    <w:abstractNumId w:val="53"/>
  </w:num>
  <w:num w:numId="58">
    <w:abstractNumId w:val="8"/>
  </w:num>
  <w:num w:numId="59">
    <w:abstractNumId w:val="10"/>
  </w:num>
  <w:num w:numId="60">
    <w:abstractNumId w:val="14"/>
  </w:num>
  <w:num w:numId="61">
    <w:abstractNumId w:val="3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m.kalaitzaki\Documents\GitHub\createXSDforxMCF\V3.0r1\Documentation_xMCF_File_v3.0r1.docx" TargetMode="External"/><Relationship Id="rId42" Type="http://schemas.openxmlformats.org/officeDocument/2006/relationships/image" Target="media/image7.png"/><Relationship Id="rId63" Type="http://schemas.openxmlformats.org/officeDocument/2006/relationships/image" Target="media/image22.png"/><Relationship Id="rId84" Type="http://schemas.openxmlformats.org/officeDocument/2006/relationships/hyperlink" Target="http://en.wikipedia.org/wiki/en:Creative_Commons" TargetMode="External"/><Relationship Id="rId138" Type="http://schemas.openxmlformats.org/officeDocument/2006/relationships/image" Target="media/image76.png"/><Relationship Id="rId159" Type="http://schemas.openxmlformats.org/officeDocument/2006/relationships/image" Target="media/image94.png"/><Relationship Id="rId170" Type="http://schemas.openxmlformats.org/officeDocument/2006/relationships/image" Target="media/image102.png"/><Relationship Id="rId191" Type="http://schemas.openxmlformats.org/officeDocument/2006/relationships/theme" Target="theme/theme1.xml"/><Relationship Id="rId107" Type="http://schemas.openxmlformats.org/officeDocument/2006/relationships/image" Target="media/image53.png"/><Relationship Id="rId11" Type="http://schemas.openxmlformats.org/officeDocument/2006/relationships/hyperlink" Target="file:///C:\Users\m.kalaitzaki\Documents\GitHub\createXSDforxMCF\V3.0r1\Documentation_xMCF_File_v3.0r1.docx" TargetMode="External"/><Relationship Id="rId32" Type="http://schemas.openxmlformats.org/officeDocument/2006/relationships/hyperlink" Target="file:///C:\Users\m.kalaitzaki\Documents\GitHub\createXSDforxMCF\V3.0r1\Documentation_xMCF_File_v3.0r1.docx" TargetMode="External"/><Relationship Id="rId53" Type="http://schemas.openxmlformats.org/officeDocument/2006/relationships/image" Target="media/image14.jpeg"/><Relationship Id="rId74" Type="http://schemas.openxmlformats.org/officeDocument/2006/relationships/image" Target="media/image32.png"/><Relationship Id="rId128" Type="http://schemas.openxmlformats.org/officeDocument/2006/relationships/image" Target="media/image66.jpeg"/><Relationship Id="rId149" Type="http://schemas.openxmlformats.org/officeDocument/2006/relationships/image" Target="media/image86.png"/><Relationship Id="rId5" Type="http://schemas.openxmlformats.org/officeDocument/2006/relationships/settings" Target="settings.xml"/><Relationship Id="rId95" Type="http://schemas.openxmlformats.org/officeDocument/2006/relationships/hyperlink" Target="http://en.wikipedia.org/wiki/Friction_drilling" TargetMode="External"/><Relationship Id="rId160" Type="http://schemas.openxmlformats.org/officeDocument/2006/relationships/image" Target="media/image95.png"/><Relationship Id="rId181" Type="http://schemas.openxmlformats.org/officeDocument/2006/relationships/image" Target="media/image111.png"/><Relationship Id="rId22" Type="http://schemas.openxmlformats.org/officeDocument/2006/relationships/hyperlink" Target="file:///C:\Users\m.kalaitzaki\Documents\GitHub\createXSDforxMCF\V3.0r1\Documentation_xMCF_File_v3.0r1.docx" TargetMode="External"/><Relationship Id="rId43" Type="http://schemas.openxmlformats.org/officeDocument/2006/relationships/hyperlink" Target="http://en.wikipedia.org/wiki/ISO_8601" TargetMode="External"/><Relationship Id="rId64" Type="http://schemas.openxmlformats.org/officeDocument/2006/relationships/image" Target="media/image23.png"/><Relationship Id="rId118" Type="http://schemas.openxmlformats.org/officeDocument/2006/relationships/image" Target="media/image59.png"/><Relationship Id="rId139" Type="http://schemas.openxmlformats.org/officeDocument/2006/relationships/image" Target="media/image77.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71" Type="http://schemas.openxmlformats.org/officeDocument/2006/relationships/oleObject" Target="embeddings/oleObject9.bin"/><Relationship Id="rId12" Type="http://schemas.openxmlformats.org/officeDocument/2006/relationships/hyperlink" Target="file:///C:\Users\m.kalaitzaki\Documents\GitHub\createXSDforxMCF\V3.0r1\Documentation_xMCF_File_v3.0r1.docx" TargetMode="External"/><Relationship Id="rId33" Type="http://schemas.openxmlformats.org/officeDocument/2006/relationships/hyperlink" Target="file:///C:\Users\m.kalaitzaki\Documents\GitHub\createXSDforxMCF\V3.0r1\Documentation_xMCF_File_v3.0r1.docx" TargetMode="External"/><Relationship Id="rId108" Type="http://schemas.openxmlformats.org/officeDocument/2006/relationships/hyperlink" Target="http://www.bartec-dt.com/images/heat2.png" TargetMode="External"/><Relationship Id="rId129" Type="http://schemas.openxmlformats.org/officeDocument/2006/relationships/image" Target="media/image67.jpeg"/><Relationship Id="rId54" Type="http://schemas.openxmlformats.org/officeDocument/2006/relationships/hyperlink" Target="http://www.stanleyengineeredfastening.com/brands/pop/rivets/selection-factors" TargetMode="External"/><Relationship Id="rId75" Type="http://schemas.openxmlformats.org/officeDocument/2006/relationships/image" Target="media/image33.png"/><Relationship Id="rId96" Type="http://schemas.openxmlformats.org/officeDocument/2006/relationships/hyperlink" Target="http://www.unique-design.co.uk/flow-drilling/" TargetMode="External"/><Relationship Id="rId140" Type="http://schemas.openxmlformats.org/officeDocument/2006/relationships/image" Target="media/image78.png"/><Relationship Id="rId161" Type="http://schemas.openxmlformats.org/officeDocument/2006/relationships/oleObject" Target="embeddings/oleObject6.bin"/><Relationship Id="rId182" Type="http://schemas.openxmlformats.org/officeDocument/2006/relationships/image" Target="media/image112.png"/><Relationship Id="rId6" Type="http://schemas.openxmlformats.org/officeDocument/2006/relationships/webSettings" Target="webSettings.xml"/><Relationship Id="rId23" Type="http://schemas.openxmlformats.org/officeDocument/2006/relationships/hyperlink" Target="file:///C:\Users\m.kalaitzaki\Documents\GitHub\createXSDforxMCF\V3.0r1\Documentation_xMCF_File_v3.0r1.docx" TargetMode="External"/><Relationship Id="rId119" Type="http://schemas.openxmlformats.org/officeDocument/2006/relationships/image" Target="media/image60.png"/><Relationship Id="rId44" Type="http://schemas.openxmlformats.org/officeDocument/2006/relationships/hyperlink" Target="http://212.108.163.130/de/arbeitsgebiete/FATXML/index.html" TargetMode="External"/><Relationship Id="rId65" Type="http://schemas.openxmlformats.org/officeDocument/2006/relationships/image" Target="media/image24.png"/><Relationship Id="rId86" Type="http://schemas.openxmlformats.org/officeDocument/2006/relationships/image" Target="media/image39.png"/><Relationship Id="rId130" Type="http://schemas.openxmlformats.org/officeDocument/2006/relationships/image" Target="media/image68.jpeg"/><Relationship Id="rId151" Type="http://schemas.openxmlformats.org/officeDocument/2006/relationships/image" Target="media/image87.png"/><Relationship Id="rId172" Type="http://schemas.openxmlformats.org/officeDocument/2006/relationships/image" Target="media/image103.png"/><Relationship Id="rId13" Type="http://schemas.openxmlformats.org/officeDocument/2006/relationships/hyperlink" Target="file:///C:\Users\m.kalaitzaki\Documents\GitHub\createXSDforxMCF\V3.0r1\Documentation_xMCF_File_v3.0r1.docx" TargetMode="External"/><Relationship Id="rId18" Type="http://schemas.openxmlformats.org/officeDocument/2006/relationships/hyperlink" Target="file:///C:\Users\m.kalaitzaki\Documents\GitHub\createXSDforxMCF\V3.0r1\Documentation_xMCF_File_v3.0r1.docx" TargetMode="External"/><Relationship Id="rId39" Type="http://schemas.openxmlformats.org/officeDocument/2006/relationships/oleObject" Target="embeddings/oleObject2.bin"/><Relationship Id="rId109" Type="http://schemas.openxmlformats.org/officeDocument/2006/relationships/image" Target="media/image54.png"/><Relationship Id="rId34" Type="http://schemas.openxmlformats.org/officeDocument/2006/relationships/hyperlink" Target="file:///C:\Users\m.kalaitzaki\Documents\GitHub\createXSDforxMCF\V3.0r1\Documentation_xMCF_File_v3.0r1.docx" TargetMode="External"/><Relationship Id="rId50" Type="http://schemas.openxmlformats.org/officeDocument/2006/relationships/image" Target="media/image12.png"/><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6.jpeg"/><Relationship Id="rId104" Type="http://schemas.openxmlformats.org/officeDocument/2006/relationships/image" Target="media/image51.png"/><Relationship Id="rId120" Type="http://schemas.openxmlformats.org/officeDocument/2006/relationships/image" Target="media/image61.jpeg"/><Relationship Id="rId125" Type="http://schemas.openxmlformats.org/officeDocument/2006/relationships/image" Target="media/image63.jpeg"/><Relationship Id="rId141" Type="http://schemas.openxmlformats.org/officeDocument/2006/relationships/image" Target="media/image79.png"/><Relationship Id="rId146" Type="http://schemas.openxmlformats.org/officeDocument/2006/relationships/image" Target="media/image84.wmf"/><Relationship Id="rId167" Type="http://schemas.openxmlformats.org/officeDocument/2006/relationships/image" Target="media/image100.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43.png"/><Relationship Id="rId162" Type="http://schemas.openxmlformats.org/officeDocument/2006/relationships/image" Target="media/image96.png"/><Relationship Id="rId183"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hyperlink" Target="file:///C:\Users\m.kalaitzaki\Documents\GitHub\createXSDforxMCF\V3.0r1\Documentation_xMCF_File_v3.0r1.docx" TargetMode="External"/><Relationship Id="rId24" Type="http://schemas.openxmlformats.org/officeDocument/2006/relationships/hyperlink" Target="file:///C:\Users\m.kalaitzaki\Documents\GitHub\createXSDforxMCF\V3.0r1\Documentation_xMCF_File_v3.0r1.docx" TargetMode="External"/><Relationship Id="rId40" Type="http://schemas.openxmlformats.org/officeDocument/2006/relationships/image" Target="media/image5.png"/><Relationship Id="rId45" Type="http://schemas.openxmlformats.org/officeDocument/2006/relationships/comments" Target="comments.xml"/><Relationship Id="rId66" Type="http://schemas.openxmlformats.org/officeDocument/2006/relationships/image" Target="media/image25.png"/><Relationship Id="rId87" Type="http://schemas.openxmlformats.org/officeDocument/2006/relationships/image" Target="media/image40.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9.jpeg"/><Relationship Id="rId136" Type="http://schemas.openxmlformats.org/officeDocument/2006/relationships/image" Target="media/image74.emf"/><Relationship Id="rId157" Type="http://schemas.openxmlformats.org/officeDocument/2006/relationships/image" Target="media/image93.wmf"/><Relationship Id="rId178" Type="http://schemas.openxmlformats.org/officeDocument/2006/relationships/image" Target="media/image108.png"/><Relationship Id="rId61" Type="http://schemas.openxmlformats.org/officeDocument/2006/relationships/image" Target="media/image20.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8.png"/><Relationship Id="rId173" Type="http://schemas.openxmlformats.org/officeDocument/2006/relationships/image" Target="media/image104.png"/><Relationship Id="rId19" Type="http://schemas.openxmlformats.org/officeDocument/2006/relationships/hyperlink" Target="file:///C:\Users\m.kalaitzaki\Documents\GitHub\createXSDforxMCF\V3.0r1\Documentation_xMCF_File_v3.0r1.docx" TargetMode="External"/><Relationship Id="rId14" Type="http://schemas.openxmlformats.org/officeDocument/2006/relationships/hyperlink" Target="file:///C:\Users\m.kalaitzaki\Documents\GitHub\createXSDforxMCF\V3.0r1\Documentation_xMCF_File_v3.0r1.docx" TargetMode="External"/><Relationship Id="rId30" Type="http://schemas.openxmlformats.org/officeDocument/2006/relationships/hyperlink" Target="file:///C:\Users\m.kalaitzaki\Documents\GitHub\createXSDforxMCF\V3.0r1\Documentation_xMCF_File_v3.0r1.docx" TargetMode="External"/><Relationship Id="rId35" Type="http://schemas.openxmlformats.org/officeDocument/2006/relationships/hyperlink" Target="file:///C:\Users\m.kalaitzaki\Documents\GitHub\createXSDforxMCF\V3.0r1\Documentation_xMCF_File_v3.0r1.docx" TargetMode="External"/><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hyperlink" Target="https://www.youtube.com/watch?v=bnPBpN2y2FA" TargetMode="External"/><Relationship Id="rId105" Type="http://schemas.openxmlformats.org/officeDocument/2006/relationships/image" Target="media/image52.png"/><Relationship Id="rId126" Type="http://schemas.openxmlformats.org/officeDocument/2006/relationships/image" Target="media/image64.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image" Target="media/image44.png"/><Relationship Id="rId98" Type="http://schemas.openxmlformats.org/officeDocument/2006/relationships/image" Target="media/image47.png"/><Relationship Id="rId121" Type="http://schemas.openxmlformats.org/officeDocument/2006/relationships/hyperlink" Target="http://www.boellhoff.de/files/jpg2/RIVTAC-Alu-Hybrid-low.jpg" TargetMode="External"/><Relationship Id="rId142" Type="http://schemas.openxmlformats.org/officeDocument/2006/relationships/image" Target="media/image80.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m.kalaitzaki\Documents\GitHub\createXSDforxMCF\V3.0r1\Documentation_xMCF_File_v3.0r1.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image" Target="media/image57.png"/><Relationship Id="rId137" Type="http://schemas.openxmlformats.org/officeDocument/2006/relationships/image" Target="media/image75.png"/><Relationship Id="rId158" Type="http://schemas.openxmlformats.org/officeDocument/2006/relationships/oleObject" Target="embeddings/oleObject5.bin"/><Relationship Id="rId20" Type="http://schemas.openxmlformats.org/officeDocument/2006/relationships/hyperlink" Target="file:///C:\Users\m.kalaitzaki\Documents\GitHub\createXSDforxMCF\V3.0r1\Documentation_xMCF_File_v3.0r1.docx" TargetMode="External"/><Relationship Id="rId41" Type="http://schemas.openxmlformats.org/officeDocument/2006/relationships/image" Target="media/image6.png"/><Relationship Id="rId62" Type="http://schemas.openxmlformats.org/officeDocument/2006/relationships/image" Target="media/image21.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70.jpeg"/><Relationship Id="rId153" Type="http://schemas.openxmlformats.org/officeDocument/2006/relationships/image" Target="media/image89.png"/><Relationship Id="rId174" Type="http://schemas.openxmlformats.org/officeDocument/2006/relationships/oleObject" Target="embeddings/oleObject10.bin"/><Relationship Id="rId179" Type="http://schemas.openxmlformats.org/officeDocument/2006/relationships/image" Target="media/image109.png"/><Relationship Id="rId190" Type="http://schemas.openxmlformats.org/officeDocument/2006/relationships/fontTable" Target="fontTable.xml"/><Relationship Id="rId15" Type="http://schemas.openxmlformats.org/officeDocument/2006/relationships/hyperlink" Target="file:///C:\Users\m.kalaitzaki\Documents\GitHub\createXSDforxMCF\V3.0r1\Documentation_xMCF_File_v3.0r1.docx" TargetMode="External"/><Relationship Id="rId36" Type="http://schemas.openxmlformats.org/officeDocument/2006/relationships/image" Target="media/image2.png"/><Relationship Id="rId57" Type="http://schemas.openxmlformats.org/officeDocument/2006/relationships/image" Target="media/image17.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5.jpeg"/><Relationship Id="rId10" Type="http://schemas.openxmlformats.org/officeDocument/2006/relationships/oleObject" Target="embeddings/oleObject1.bin"/><Relationship Id="rId31" Type="http://schemas.openxmlformats.org/officeDocument/2006/relationships/hyperlink" Target="file:///C:\Users\m.kalaitzaki\Documents\GitHub\createXSDforxMCF\V3.0r1\Documentation_xMCF_File_v3.0r1.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5.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8.png"/><Relationship Id="rId122" Type="http://schemas.openxmlformats.org/officeDocument/2006/relationships/image" Target="media/image62.png"/><Relationship Id="rId143" Type="http://schemas.openxmlformats.org/officeDocument/2006/relationships/image" Target="media/image81.png"/><Relationship Id="rId148" Type="http://schemas.openxmlformats.org/officeDocument/2006/relationships/image" Target="media/image85.png"/><Relationship Id="rId164" Type="http://schemas.openxmlformats.org/officeDocument/2006/relationships/image" Target="media/image98.png"/><Relationship Id="rId169" Type="http://schemas.openxmlformats.org/officeDocument/2006/relationships/image" Target="media/image101.png"/><Relationship Id="rId185" Type="http://schemas.openxmlformats.org/officeDocument/2006/relationships/image" Target="media/image115.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10.png"/><Relationship Id="rId26" Type="http://schemas.openxmlformats.org/officeDocument/2006/relationships/hyperlink" Target="file:///C:\Users\m.kalaitzaki\Documents\GitHub\createXSDforxMCF\V3.0r1\Documentation_xMCF_File_v3.0r1.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s://en.wikipedia.org/wiki/Parameter" TargetMode="External"/><Relationship Id="rId112" Type="http://schemas.openxmlformats.org/officeDocument/2006/relationships/image" Target="media/image55.png"/><Relationship Id="rId133" Type="http://schemas.openxmlformats.org/officeDocument/2006/relationships/image" Target="media/image71.JPG"/><Relationship Id="rId154" Type="http://schemas.openxmlformats.org/officeDocument/2006/relationships/image" Target="media/image90.png"/><Relationship Id="rId175" Type="http://schemas.openxmlformats.org/officeDocument/2006/relationships/image" Target="media/image105.png"/><Relationship Id="rId16" Type="http://schemas.openxmlformats.org/officeDocument/2006/relationships/hyperlink" Target="file:///C:\Users\m.kalaitzaki\Documents\GitHub\createXSDforxMCF\V3.0r1\Documentation_xMCF_File_v3.0r1.docx" TargetMode="External"/><Relationship Id="rId37" Type="http://schemas.openxmlformats.org/officeDocument/2006/relationships/image" Target="media/image3.png"/><Relationship Id="rId58" Type="http://schemas.openxmlformats.org/officeDocument/2006/relationships/image" Target="media/image18.png"/><Relationship Id="rId79" Type="http://schemas.openxmlformats.org/officeDocument/2006/relationships/image" Target="media/image36.png"/><Relationship Id="rId102" Type="http://schemas.openxmlformats.org/officeDocument/2006/relationships/image" Target="media/image49.png"/><Relationship Id="rId123" Type="http://schemas.microsoft.com/office/2007/relationships/hdphoto" Target="media/hdphoto1.wdp"/><Relationship Id="rId144" Type="http://schemas.openxmlformats.org/officeDocument/2006/relationships/image" Target="media/image82.png"/><Relationship Id="rId90" Type="http://schemas.openxmlformats.org/officeDocument/2006/relationships/image" Target="media/image41.png"/><Relationship Id="rId165" Type="http://schemas.openxmlformats.org/officeDocument/2006/relationships/oleObject" Target="embeddings/oleObject7.bin"/><Relationship Id="rId186" Type="http://schemas.openxmlformats.org/officeDocument/2006/relationships/hyperlink" Target="http://www.vda.de/de/publikationen/publikationen_downloads/index.html" TargetMode="External"/><Relationship Id="rId27" Type="http://schemas.openxmlformats.org/officeDocument/2006/relationships/hyperlink" Target="file:///C:\Users\m.kalaitzaki\Documents\GitHub\createXSDforxMCF\V3.0r1\Documentation_xMCF_File_v3.0r1.docx" TargetMode="External"/><Relationship Id="rId48" Type="http://schemas.openxmlformats.org/officeDocument/2006/relationships/image" Target="media/image10.png"/><Relationship Id="rId69" Type="http://schemas.openxmlformats.org/officeDocument/2006/relationships/image" Target="media/image28.png"/><Relationship Id="rId113" Type="http://schemas.openxmlformats.org/officeDocument/2006/relationships/hyperlink" Target="http://en.wikipedia.org/wiki/File:Hairpin_clip.png" TargetMode="External"/><Relationship Id="rId134" Type="http://schemas.openxmlformats.org/officeDocument/2006/relationships/image" Target="media/image72.png"/><Relationship Id="rId80" Type="http://schemas.openxmlformats.org/officeDocument/2006/relationships/image" Target="media/image37.png"/><Relationship Id="rId155" Type="http://schemas.openxmlformats.org/officeDocument/2006/relationships/image" Target="media/image91.png"/><Relationship Id="rId176" Type="http://schemas.openxmlformats.org/officeDocument/2006/relationships/image" Target="media/image106.png"/><Relationship Id="rId17" Type="http://schemas.openxmlformats.org/officeDocument/2006/relationships/hyperlink" Target="file:///C:\Users\m.kalaitzaki\Documents\GitHub\createXSDforxMCF\V3.0r1\Documentation_xMCF_File_v3.0r1.docx" TargetMode="External"/><Relationship Id="rId38" Type="http://schemas.openxmlformats.org/officeDocument/2006/relationships/image" Target="media/image4.emf"/><Relationship Id="rId59" Type="http://schemas.openxmlformats.org/officeDocument/2006/relationships/image" Target="media/image19.png"/><Relationship Id="rId103" Type="http://schemas.openxmlformats.org/officeDocument/2006/relationships/image" Target="media/image50.gif"/><Relationship Id="rId124" Type="http://schemas.openxmlformats.org/officeDocument/2006/relationships/hyperlink" Target="http://www.boellhoff.de" TargetMode="External"/><Relationship Id="rId70" Type="http://schemas.openxmlformats.org/officeDocument/2006/relationships/image" Target="media/image29.png"/><Relationship Id="rId91" Type="http://schemas.openxmlformats.org/officeDocument/2006/relationships/image" Target="media/image42.png"/><Relationship Id="rId145" Type="http://schemas.openxmlformats.org/officeDocument/2006/relationships/image" Target="media/image83.png"/><Relationship Id="rId166" Type="http://schemas.openxmlformats.org/officeDocument/2006/relationships/image" Target="media/image99.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28" Type="http://schemas.openxmlformats.org/officeDocument/2006/relationships/hyperlink" Target="file:///C:\Users\m.kalaitzaki\Documents\GitHub\createXSDforxMCF\V3.0r1\Documentation_xMCF_File_v3.0r1.docx" TargetMode="External"/><Relationship Id="rId49" Type="http://schemas.openxmlformats.org/officeDocument/2006/relationships/image" Target="media/image11.png"/><Relationship Id="rId114" Type="http://schemas.openxmlformats.org/officeDocument/2006/relationships/image" Target="media/image56.png"/><Relationship Id="rId60" Type="http://schemas.openxmlformats.org/officeDocument/2006/relationships/hyperlink" Target="http://www.google.com/patents/US7810231" TargetMode="External"/><Relationship Id="rId81" Type="http://schemas.openxmlformats.org/officeDocument/2006/relationships/image" Target="media/image38.png"/><Relationship Id="rId135" Type="http://schemas.openxmlformats.org/officeDocument/2006/relationships/image" Target="media/image73.png"/><Relationship Id="rId156" Type="http://schemas.openxmlformats.org/officeDocument/2006/relationships/image" Target="media/image92.png"/><Relationship Id="rId177" Type="http://schemas.openxmlformats.org/officeDocument/2006/relationships/image" Target="media/image107.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22FB38-B1ED-4842-8946-C389CEABE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34860</TotalTime>
  <Pages>160</Pages>
  <Words>44887</Words>
  <Characters>255856</Characters>
  <Application>Microsoft Office Word</Application>
  <DocSecurity>0</DocSecurity>
  <Lines>2132</Lines>
  <Paragraphs>600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300143</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51</cp:revision>
  <cp:lastPrinted>2015-03-23T01:59:00Z</cp:lastPrinted>
  <dcterms:created xsi:type="dcterms:W3CDTF">2019-05-16T08:07:00Z</dcterms:created>
  <dcterms:modified xsi:type="dcterms:W3CDTF">2019-11-24T10:55:00Z</dcterms:modified>
</cp:coreProperties>
</file>