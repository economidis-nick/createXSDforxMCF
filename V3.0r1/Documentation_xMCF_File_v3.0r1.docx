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893241"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32078818"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2287441"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4F00C3">
        <w:rPr>
          <w:noProof/>
        </w:rPr>
        <w:t>October 8, 2019</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AFC1630" w14:textId="77777777" w:rsidR="00EA1A11"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hyperlink w:anchor="_Toc8893594" w:history="1">
        <w:r w:rsidR="00EA1A11" w:rsidRPr="00F87F46">
          <w:rPr>
            <w:rStyle w:val="Hyperlink"/>
            <w:noProof/>
            <w14:scene3d>
              <w14:camera w14:prst="orthographicFront"/>
              <w14:lightRig w14:rig="threePt" w14:dir="t">
                <w14:rot w14:lat="0" w14:lon="0" w14:rev="0"/>
              </w14:lightRig>
            </w14:scene3d>
          </w:rPr>
          <w:t>1</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Introduction</w:t>
        </w:r>
        <w:r w:rsidR="00EA1A11">
          <w:rPr>
            <w:noProof/>
            <w:webHidden/>
          </w:rPr>
          <w:tab/>
        </w:r>
        <w:r w:rsidR="00EA1A11">
          <w:rPr>
            <w:noProof/>
            <w:webHidden/>
          </w:rPr>
          <w:fldChar w:fldCharType="begin"/>
        </w:r>
        <w:r w:rsidR="00EA1A11">
          <w:rPr>
            <w:noProof/>
            <w:webHidden/>
          </w:rPr>
          <w:instrText xml:space="preserve"> PAGEREF _Toc8893594 \h </w:instrText>
        </w:r>
        <w:r w:rsidR="00EA1A11">
          <w:rPr>
            <w:noProof/>
            <w:webHidden/>
          </w:rPr>
        </w:r>
        <w:r w:rsidR="00EA1A11">
          <w:rPr>
            <w:noProof/>
            <w:webHidden/>
          </w:rPr>
          <w:fldChar w:fldCharType="separate"/>
        </w:r>
        <w:r w:rsidR="00EA1A11">
          <w:rPr>
            <w:noProof/>
            <w:webHidden/>
          </w:rPr>
          <w:t>17</w:t>
        </w:r>
        <w:r w:rsidR="00EA1A11">
          <w:rPr>
            <w:noProof/>
            <w:webHidden/>
          </w:rPr>
          <w:fldChar w:fldCharType="end"/>
        </w:r>
      </w:hyperlink>
    </w:p>
    <w:p w14:paraId="03EBDD73"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5" w:history="1">
        <w:r w:rsidRPr="00F87F46">
          <w:rPr>
            <w:rStyle w:val="Hyperlink"/>
            <w:noProof/>
          </w:rPr>
          <w:t>1.1</w:t>
        </w:r>
        <w:r>
          <w:rPr>
            <w:rFonts w:asciiTheme="minorHAnsi" w:eastAsiaTheme="minorEastAsia" w:hAnsiTheme="minorHAnsi" w:cstheme="minorBidi"/>
            <w:b w:val="0"/>
            <w:bCs w:val="0"/>
            <w:noProof/>
            <w:sz w:val="22"/>
            <w:szCs w:val="22"/>
            <w:lang w:eastAsia="en-US"/>
          </w:rPr>
          <w:tab/>
        </w:r>
        <w:r w:rsidRPr="00F87F46">
          <w:rPr>
            <w:rStyle w:val="Hyperlink"/>
            <w:noProof/>
          </w:rPr>
          <w:t>Motivation</w:t>
        </w:r>
        <w:r>
          <w:rPr>
            <w:noProof/>
            <w:webHidden/>
          </w:rPr>
          <w:tab/>
        </w:r>
        <w:r>
          <w:rPr>
            <w:noProof/>
            <w:webHidden/>
          </w:rPr>
          <w:fldChar w:fldCharType="begin"/>
        </w:r>
        <w:r>
          <w:rPr>
            <w:noProof/>
            <w:webHidden/>
          </w:rPr>
          <w:instrText xml:space="preserve"> PAGEREF _Toc8893595 \h </w:instrText>
        </w:r>
        <w:r>
          <w:rPr>
            <w:noProof/>
            <w:webHidden/>
          </w:rPr>
        </w:r>
        <w:r>
          <w:rPr>
            <w:noProof/>
            <w:webHidden/>
          </w:rPr>
          <w:fldChar w:fldCharType="separate"/>
        </w:r>
        <w:r>
          <w:rPr>
            <w:noProof/>
            <w:webHidden/>
          </w:rPr>
          <w:t>17</w:t>
        </w:r>
        <w:r>
          <w:rPr>
            <w:noProof/>
            <w:webHidden/>
          </w:rPr>
          <w:fldChar w:fldCharType="end"/>
        </w:r>
      </w:hyperlink>
    </w:p>
    <w:p w14:paraId="0A9B2620"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6" w:history="1">
        <w:r w:rsidRPr="00F87F46">
          <w:rPr>
            <w:rStyle w:val="Hyperlink"/>
            <w:noProof/>
          </w:rPr>
          <w:t>1.2</w:t>
        </w:r>
        <w:r>
          <w:rPr>
            <w:rFonts w:asciiTheme="minorHAnsi" w:eastAsiaTheme="minorEastAsia" w:hAnsiTheme="minorHAnsi" w:cstheme="minorBidi"/>
            <w:b w:val="0"/>
            <w:bCs w:val="0"/>
            <w:noProof/>
            <w:sz w:val="22"/>
            <w:szCs w:val="22"/>
            <w:lang w:eastAsia="en-US"/>
          </w:rPr>
          <w:tab/>
        </w:r>
        <w:r w:rsidRPr="00F87F46">
          <w:rPr>
            <w:rStyle w:val="Hyperlink"/>
            <w:noProof/>
          </w:rPr>
          <w:t>MCF at Ford</w:t>
        </w:r>
        <w:r>
          <w:rPr>
            <w:noProof/>
            <w:webHidden/>
          </w:rPr>
          <w:tab/>
        </w:r>
        <w:r>
          <w:rPr>
            <w:noProof/>
            <w:webHidden/>
          </w:rPr>
          <w:fldChar w:fldCharType="begin"/>
        </w:r>
        <w:r>
          <w:rPr>
            <w:noProof/>
            <w:webHidden/>
          </w:rPr>
          <w:instrText xml:space="preserve"> PAGEREF _Toc8893596 \h </w:instrText>
        </w:r>
        <w:r>
          <w:rPr>
            <w:noProof/>
            <w:webHidden/>
          </w:rPr>
        </w:r>
        <w:r>
          <w:rPr>
            <w:noProof/>
            <w:webHidden/>
          </w:rPr>
          <w:fldChar w:fldCharType="separate"/>
        </w:r>
        <w:r>
          <w:rPr>
            <w:noProof/>
            <w:webHidden/>
          </w:rPr>
          <w:t>17</w:t>
        </w:r>
        <w:r>
          <w:rPr>
            <w:noProof/>
            <w:webHidden/>
          </w:rPr>
          <w:fldChar w:fldCharType="end"/>
        </w:r>
      </w:hyperlink>
    </w:p>
    <w:p w14:paraId="7D124694"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7" w:history="1">
        <w:r w:rsidRPr="00F87F46">
          <w:rPr>
            <w:rStyle w:val="Hyperlink"/>
            <w:noProof/>
          </w:rPr>
          <w:t>1.3</w:t>
        </w:r>
        <w:r>
          <w:rPr>
            <w:rFonts w:asciiTheme="minorHAnsi" w:eastAsiaTheme="minorEastAsia" w:hAnsiTheme="minorHAnsi" w:cstheme="minorBidi"/>
            <w:b w:val="0"/>
            <w:bCs w:val="0"/>
            <w:noProof/>
            <w:sz w:val="22"/>
            <w:szCs w:val="22"/>
            <w:lang w:eastAsia="en-US"/>
          </w:rPr>
          <w:tab/>
        </w:r>
        <w:r w:rsidRPr="00F87F46">
          <w:rPr>
            <w:rStyle w:val="Hyperlink"/>
            <w:noProof/>
          </w:rPr>
          <w:t>From MCF to χMCF - The Scope of the Document</w:t>
        </w:r>
        <w:r>
          <w:rPr>
            <w:noProof/>
            <w:webHidden/>
          </w:rPr>
          <w:tab/>
        </w:r>
        <w:r>
          <w:rPr>
            <w:noProof/>
            <w:webHidden/>
          </w:rPr>
          <w:fldChar w:fldCharType="begin"/>
        </w:r>
        <w:r>
          <w:rPr>
            <w:noProof/>
            <w:webHidden/>
          </w:rPr>
          <w:instrText xml:space="preserve"> PAGEREF _Toc8893597 \h </w:instrText>
        </w:r>
        <w:r>
          <w:rPr>
            <w:noProof/>
            <w:webHidden/>
          </w:rPr>
        </w:r>
        <w:r>
          <w:rPr>
            <w:noProof/>
            <w:webHidden/>
          </w:rPr>
          <w:fldChar w:fldCharType="separate"/>
        </w:r>
        <w:r>
          <w:rPr>
            <w:noProof/>
            <w:webHidden/>
          </w:rPr>
          <w:t>17</w:t>
        </w:r>
        <w:r>
          <w:rPr>
            <w:noProof/>
            <w:webHidden/>
          </w:rPr>
          <w:fldChar w:fldCharType="end"/>
        </w:r>
      </w:hyperlink>
    </w:p>
    <w:p w14:paraId="412A9B5E" w14:textId="77777777" w:rsidR="00EA1A11" w:rsidRDefault="00EA1A1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598" w:history="1">
        <w:r w:rsidRPr="00F87F46">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eastAsia="en-US"/>
          </w:rPr>
          <w:tab/>
        </w:r>
        <w:r w:rsidRPr="00F87F46">
          <w:rPr>
            <w:rStyle w:val="Hyperlink"/>
            <w:noProof/>
          </w:rPr>
          <w:t>Design Principles and Basic Features of χMCF</w:t>
        </w:r>
        <w:r>
          <w:rPr>
            <w:noProof/>
            <w:webHidden/>
          </w:rPr>
          <w:tab/>
        </w:r>
        <w:r>
          <w:rPr>
            <w:noProof/>
            <w:webHidden/>
          </w:rPr>
          <w:fldChar w:fldCharType="begin"/>
        </w:r>
        <w:r>
          <w:rPr>
            <w:noProof/>
            <w:webHidden/>
          </w:rPr>
          <w:instrText xml:space="preserve"> PAGEREF _Toc8893598 \h </w:instrText>
        </w:r>
        <w:r>
          <w:rPr>
            <w:noProof/>
            <w:webHidden/>
          </w:rPr>
        </w:r>
        <w:r>
          <w:rPr>
            <w:noProof/>
            <w:webHidden/>
          </w:rPr>
          <w:fldChar w:fldCharType="separate"/>
        </w:r>
        <w:r>
          <w:rPr>
            <w:noProof/>
            <w:webHidden/>
          </w:rPr>
          <w:t>19</w:t>
        </w:r>
        <w:r>
          <w:rPr>
            <w:noProof/>
            <w:webHidden/>
          </w:rPr>
          <w:fldChar w:fldCharType="end"/>
        </w:r>
      </w:hyperlink>
    </w:p>
    <w:p w14:paraId="1A974BE1"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9" w:history="1">
        <w:r w:rsidRPr="00F87F46">
          <w:rPr>
            <w:rStyle w:val="Hyperlink"/>
            <w:noProof/>
          </w:rPr>
          <w:t>2.1</w:t>
        </w:r>
        <w:r>
          <w:rPr>
            <w:rFonts w:asciiTheme="minorHAnsi" w:eastAsiaTheme="minorEastAsia" w:hAnsiTheme="minorHAnsi" w:cstheme="minorBidi"/>
            <w:b w:val="0"/>
            <w:bCs w:val="0"/>
            <w:noProof/>
            <w:sz w:val="22"/>
            <w:szCs w:val="22"/>
            <w:lang w:eastAsia="en-US"/>
          </w:rPr>
          <w:tab/>
        </w:r>
        <w:r w:rsidRPr="00F87F46">
          <w:rPr>
            <w:rStyle w:val="Hyperlink"/>
            <w:noProof/>
          </w:rPr>
          <w:t>Design Principles</w:t>
        </w:r>
        <w:r>
          <w:rPr>
            <w:noProof/>
            <w:webHidden/>
          </w:rPr>
          <w:tab/>
        </w:r>
        <w:r>
          <w:rPr>
            <w:noProof/>
            <w:webHidden/>
          </w:rPr>
          <w:fldChar w:fldCharType="begin"/>
        </w:r>
        <w:r>
          <w:rPr>
            <w:noProof/>
            <w:webHidden/>
          </w:rPr>
          <w:instrText xml:space="preserve"> PAGEREF _Toc8893599 \h </w:instrText>
        </w:r>
        <w:r>
          <w:rPr>
            <w:noProof/>
            <w:webHidden/>
          </w:rPr>
        </w:r>
        <w:r>
          <w:rPr>
            <w:noProof/>
            <w:webHidden/>
          </w:rPr>
          <w:fldChar w:fldCharType="separate"/>
        </w:r>
        <w:r>
          <w:rPr>
            <w:noProof/>
            <w:webHidden/>
          </w:rPr>
          <w:t>19</w:t>
        </w:r>
        <w:r>
          <w:rPr>
            <w:noProof/>
            <w:webHidden/>
          </w:rPr>
          <w:fldChar w:fldCharType="end"/>
        </w:r>
      </w:hyperlink>
    </w:p>
    <w:p w14:paraId="3946AB57"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0" w:history="1">
        <w:r w:rsidRPr="00F87F46">
          <w:rPr>
            <w:rStyle w:val="Hyperlink"/>
            <w:noProof/>
          </w:rPr>
          <w:t>2.2</w:t>
        </w:r>
        <w:r>
          <w:rPr>
            <w:rFonts w:asciiTheme="minorHAnsi" w:eastAsiaTheme="minorEastAsia" w:hAnsiTheme="minorHAnsi" w:cstheme="minorBidi"/>
            <w:b w:val="0"/>
            <w:bCs w:val="0"/>
            <w:noProof/>
            <w:sz w:val="22"/>
            <w:szCs w:val="22"/>
            <w:lang w:eastAsia="en-US"/>
          </w:rPr>
          <w:tab/>
        </w:r>
        <w:r w:rsidRPr="00F87F46">
          <w:rPr>
            <w:rStyle w:val="Hyperlink"/>
            <w:noProof/>
          </w:rPr>
          <w:t>Idealization of Joints</w:t>
        </w:r>
        <w:r>
          <w:rPr>
            <w:noProof/>
            <w:webHidden/>
          </w:rPr>
          <w:tab/>
        </w:r>
        <w:r>
          <w:rPr>
            <w:noProof/>
            <w:webHidden/>
          </w:rPr>
          <w:fldChar w:fldCharType="begin"/>
        </w:r>
        <w:r>
          <w:rPr>
            <w:noProof/>
            <w:webHidden/>
          </w:rPr>
          <w:instrText xml:space="preserve"> PAGEREF _Toc8893600 \h </w:instrText>
        </w:r>
        <w:r>
          <w:rPr>
            <w:noProof/>
            <w:webHidden/>
          </w:rPr>
        </w:r>
        <w:r>
          <w:rPr>
            <w:noProof/>
            <w:webHidden/>
          </w:rPr>
          <w:fldChar w:fldCharType="separate"/>
        </w:r>
        <w:r>
          <w:rPr>
            <w:noProof/>
            <w:webHidden/>
          </w:rPr>
          <w:t>20</w:t>
        </w:r>
        <w:r>
          <w:rPr>
            <w:noProof/>
            <w:webHidden/>
          </w:rPr>
          <w:fldChar w:fldCharType="end"/>
        </w:r>
      </w:hyperlink>
    </w:p>
    <w:p w14:paraId="6727EFB6"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1" w:history="1">
        <w:r w:rsidRPr="00F87F46">
          <w:rPr>
            <w:rStyle w:val="Hyperlink"/>
            <w:noProof/>
          </w:rPr>
          <w:t>2.3</w:t>
        </w:r>
        <w:r>
          <w:rPr>
            <w:rFonts w:asciiTheme="minorHAnsi" w:eastAsiaTheme="minorEastAsia" w:hAnsiTheme="minorHAnsi" w:cstheme="minorBidi"/>
            <w:b w:val="0"/>
            <w:bCs w:val="0"/>
            <w:noProof/>
            <w:sz w:val="22"/>
            <w:szCs w:val="22"/>
            <w:lang w:eastAsia="en-US"/>
          </w:rPr>
          <w:tab/>
        </w:r>
        <w:r w:rsidRPr="00F87F46">
          <w:rPr>
            <w:rStyle w:val="Hyperlink"/>
            <w:noProof/>
          </w:rPr>
          <w:t>Reconstruction of Joints from χMCF</w:t>
        </w:r>
        <w:r>
          <w:rPr>
            <w:noProof/>
            <w:webHidden/>
          </w:rPr>
          <w:tab/>
        </w:r>
        <w:r>
          <w:rPr>
            <w:noProof/>
            <w:webHidden/>
          </w:rPr>
          <w:fldChar w:fldCharType="begin"/>
        </w:r>
        <w:r>
          <w:rPr>
            <w:noProof/>
            <w:webHidden/>
          </w:rPr>
          <w:instrText xml:space="preserve"> PAGEREF _Toc8893601 \h </w:instrText>
        </w:r>
        <w:r>
          <w:rPr>
            <w:noProof/>
            <w:webHidden/>
          </w:rPr>
        </w:r>
        <w:r>
          <w:rPr>
            <w:noProof/>
            <w:webHidden/>
          </w:rPr>
          <w:fldChar w:fldCharType="separate"/>
        </w:r>
        <w:r>
          <w:rPr>
            <w:noProof/>
            <w:webHidden/>
          </w:rPr>
          <w:t>20</w:t>
        </w:r>
        <w:r>
          <w:rPr>
            <w:noProof/>
            <w:webHidden/>
          </w:rPr>
          <w:fldChar w:fldCharType="end"/>
        </w:r>
      </w:hyperlink>
    </w:p>
    <w:p w14:paraId="0224016C"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2" w:history="1">
        <w:r w:rsidRPr="00F87F46">
          <w:rPr>
            <w:rStyle w:val="Hyperlink"/>
            <w:noProof/>
          </w:rPr>
          <w:t>2.4</w:t>
        </w:r>
        <w:r>
          <w:rPr>
            <w:rFonts w:asciiTheme="minorHAnsi" w:eastAsiaTheme="minorEastAsia" w:hAnsiTheme="minorHAnsi" w:cstheme="minorBidi"/>
            <w:b w:val="0"/>
            <w:bCs w:val="0"/>
            <w:noProof/>
            <w:sz w:val="22"/>
            <w:szCs w:val="22"/>
            <w:lang w:eastAsia="en-US"/>
          </w:rPr>
          <w:tab/>
        </w:r>
        <w:r w:rsidRPr="00F87F46">
          <w:rPr>
            <w:rStyle w:val="Hyperlink"/>
            <w:noProof/>
          </w:rPr>
          <w:t>Description of Topology</w:t>
        </w:r>
        <w:r>
          <w:rPr>
            <w:noProof/>
            <w:webHidden/>
          </w:rPr>
          <w:tab/>
        </w:r>
        <w:r>
          <w:rPr>
            <w:noProof/>
            <w:webHidden/>
          </w:rPr>
          <w:fldChar w:fldCharType="begin"/>
        </w:r>
        <w:r>
          <w:rPr>
            <w:noProof/>
            <w:webHidden/>
          </w:rPr>
          <w:instrText xml:space="preserve"> PAGEREF _Toc8893602 \h </w:instrText>
        </w:r>
        <w:r>
          <w:rPr>
            <w:noProof/>
            <w:webHidden/>
          </w:rPr>
        </w:r>
        <w:r>
          <w:rPr>
            <w:noProof/>
            <w:webHidden/>
          </w:rPr>
          <w:fldChar w:fldCharType="separate"/>
        </w:r>
        <w:r>
          <w:rPr>
            <w:noProof/>
            <w:webHidden/>
          </w:rPr>
          <w:t>20</w:t>
        </w:r>
        <w:r>
          <w:rPr>
            <w:noProof/>
            <w:webHidden/>
          </w:rPr>
          <w:fldChar w:fldCharType="end"/>
        </w:r>
      </w:hyperlink>
    </w:p>
    <w:p w14:paraId="3A5739B7"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3" w:history="1">
        <w:r w:rsidRPr="00F87F46">
          <w:rPr>
            <w:rStyle w:val="Hyperlink"/>
            <w:noProof/>
          </w:rPr>
          <w:t>2.5</w:t>
        </w:r>
        <w:r>
          <w:rPr>
            <w:rFonts w:asciiTheme="minorHAnsi" w:eastAsiaTheme="minorEastAsia" w:hAnsiTheme="minorHAnsi" w:cstheme="minorBidi"/>
            <w:b w:val="0"/>
            <w:bCs w:val="0"/>
            <w:noProof/>
            <w:sz w:val="22"/>
            <w:szCs w:val="22"/>
            <w:lang w:eastAsia="en-US"/>
          </w:rPr>
          <w:tab/>
        </w:r>
        <w:r w:rsidRPr="00F87F46">
          <w:rPr>
            <w:rStyle w:val="Hyperlink"/>
            <w:noProof/>
          </w:rPr>
          <w:t>χMCF in the Development Processes</w:t>
        </w:r>
        <w:r>
          <w:rPr>
            <w:noProof/>
            <w:webHidden/>
          </w:rPr>
          <w:tab/>
        </w:r>
        <w:r>
          <w:rPr>
            <w:noProof/>
            <w:webHidden/>
          </w:rPr>
          <w:fldChar w:fldCharType="begin"/>
        </w:r>
        <w:r>
          <w:rPr>
            <w:noProof/>
            <w:webHidden/>
          </w:rPr>
          <w:instrText xml:space="preserve"> PAGEREF _Toc8893603 \h </w:instrText>
        </w:r>
        <w:r>
          <w:rPr>
            <w:noProof/>
            <w:webHidden/>
          </w:rPr>
        </w:r>
        <w:r>
          <w:rPr>
            <w:noProof/>
            <w:webHidden/>
          </w:rPr>
          <w:fldChar w:fldCharType="separate"/>
        </w:r>
        <w:r>
          <w:rPr>
            <w:noProof/>
            <w:webHidden/>
          </w:rPr>
          <w:t>21</w:t>
        </w:r>
        <w:r>
          <w:rPr>
            <w:noProof/>
            <w:webHidden/>
          </w:rPr>
          <w:fldChar w:fldCharType="end"/>
        </w:r>
      </w:hyperlink>
    </w:p>
    <w:p w14:paraId="3F4E0523" w14:textId="77777777" w:rsidR="00EA1A11" w:rsidRDefault="00EA1A1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04" w:history="1">
        <w:r w:rsidRPr="00F87F46">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eastAsia="en-US"/>
          </w:rPr>
          <w:tab/>
        </w:r>
        <w:r w:rsidRPr="00F87F46">
          <w:rPr>
            <w:rStyle w:val="Hyperlink"/>
            <w:noProof/>
          </w:rPr>
          <w:t>Key-words of XML specification</w:t>
        </w:r>
        <w:r>
          <w:rPr>
            <w:noProof/>
            <w:webHidden/>
          </w:rPr>
          <w:tab/>
        </w:r>
        <w:r>
          <w:rPr>
            <w:noProof/>
            <w:webHidden/>
          </w:rPr>
          <w:fldChar w:fldCharType="begin"/>
        </w:r>
        <w:r>
          <w:rPr>
            <w:noProof/>
            <w:webHidden/>
          </w:rPr>
          <w:instrText xml:space="preserve"> PAGEREF _Toc8893604 \h </w:instrText>
        </w:r>
        <w:r>
          <w:rPr>
            <w:noProof/>
            <w:webHidden/>
          </w:rPr>
        </w:r>
        <w:r>
          <w:rPr>
            <w:noProof/>
            <w:webHidden/>
          </w:rPr>
          <w:fldChar w:fldCharType="separate"/>
        </w:r>
        <w:r>
          <w:rPr>
            <w:noProof/>
            <w:webHidden/>
          </w:rPr>
          <w:t>24</w:t>
        </w:r>
        <w:r>
          <w:rPr>
            <w:noProof/>
            <w:webHidden/>
          </w:rPr>
          <w:fldChar w:fldCharType="end"/>
        </w:r>
      </w:hyperlink>
    </w:p>
    <w:p w14:paraId="2F27F086"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5" w:history="1">
        <w:r w:rsidRPr="00F87F46">
          <w:rPr>
            <w:rStyle w:val="Hyperlink"/>
            <w:noProof/>
          </w:rPr>
          <w:t>3.1</w:t>
        </w:r>
        <w:r>
          <w:rPr>
            <w:rFonts w:asciiTheme="minorHAnsi" w:eastAsiaTheme="minorEastAsia" w:hAnsiTheme="minorHAnsi" w:cstheme="minorBidi"/>
            <w:b w:val="0"/>
            <w:bCs w:val="0"/>
            <w:noProof/>
            <w:sz w:val="22"/>
            <w:szCs w:val="22"/>
            <w:lang w:eastAsia="en-US"/>
          </w:rPr>
          <w:tab/>
        </w:r>
        <w:r w:rsidRPr="00F87F46">
          <w:rPr>
            <w:rStyle w:val="Hyperlink"/>
            <w:noProof/>
          </w:rPr>
          <w:t>Key-words</w:t>
        </w:r>
        <w:r>
          <w:rPr>
            <w:noProof/>
            <w:webHidden/>
          </w:rPr>
          <w:tab/>
        </w:r>
        <w:r>
          <w:rPr>
            <w:noProof/>
            <w:webHidden/>
          </w:rPr>
          <w:fldChar w:fldCharType="begin"/>
        </w:r>
        <w:r>
          <w:rPr>
            <w:noProof/>
            <w:webHidden/>
          </w:rPr>
          <w:instrText xml:space="preserve"> PAGEREF _Toc8893605 \h </w:instrText>
        </w:r>
        <w:r>
          <w:rPr>
            <w:noProof/>
            <w:webHidden/>
          </w:rPr>
        </w:r>
        <w:r>
          <w:rPr>
            <w:noProof/>
            <w:webHidden/>
          </w:rPr>
          <w:fldChar w:fldCharType="separate"/>
        </w:r>
        <w:r>
          <w:rPr>
            <w:noProof/>
            <w:webHidden/>
          </w:rPr>
          <w:t>24</w:t>
        </w:r>
        <w:r>
          <w:rPr>
            <w:noProof/>
            <w:webHidden/>
          </w:rPr>
          <w:fldChar w:fldCharType="end"/>
        </w:r>
      </w:hyperlink>
    </w:p>
    <w:p w14:paraId="2A43123B" w14:textId="77777777" w:rsidR="00EA1A11" w:rsidRDefault="00EA1A1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06" w:history="1">
        <w:r w:rsidRPr="00F87F46">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eastAsia="en-US"/>
          </w:rPr>
          <w:tab/>
        </w:r>
        <w:r w:rsidRPr="00F87F46">
          <w:rPr>
            <w:rStyle w:val="Hyperlink"/>
            <w:noProof/>
          </w:rPr>
          <w:t>Parts, Properties and Assemblies</w:t>
        </w:r>
        <w:r>
          <w:rPr>
            <w:noProof/>
            <w:webHidden/>
          </w:rPr>
          <w:tab/>
        </w:r>
        <w:r>
          <w:rPr>
            <w:noProof/>
            <w:webHidden/>
          </w:rPr>
          <w:fldChar w:fldCharType="begin"/>
        </w:r>
        <w:r>
          <w:rPr>
            <w:noProof/>
            <w:webHidden/>
          </w:rPr>
          <w:instrText xml:space="preserve"> PAGEREF _Toc8893606 \h </w:instrText>
        </w:r>
        <w:r>
          <w:rPr>
            <w:noProof/>
            <w:webHidden/>
          </w:rPr>
        </w:r>
        <w:r>
          <w:rPr>
            <w:noProof/>
            <w:webHidden/>
          </w:rPr>
          <w:fldChar w:fldCharType="separate"/>
        </w:r>
        <w:r>
          <w:rPr>
            <w:noProof/>
            <w:webHidden/>
          </w:rPr>
          <w:t>26</w:t>
        </w:r>
        <w:r>
          <w:rPr>
            <w:noProof/>
            <w:webHidden/>
          </w:rPr>
          <w:fldChar w:fldCharType="end"/>
        </w:r>
      </w:hyperlink>
    </w:p>
    <w:p w14:paraId="6A1F3B32"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7" w:history="1">
        <w:r w:rsidRPr="00F87F46">
          <w:rPr>
            <w:rStyle w:val="Hyperlink"/>
            <w:noProof/>
          </w:rPr>
          <w:t>4.1</w:t>
        </w:r>
        <w:r>
          <w:rPr>
            <w:rFonts w:asciiTheme="minorHAnsi" w:eastAsiaTheme="minorEastAsia" w:hAnsiTheme="minorHAnsi" w:cstheme="minorBidi"/>
            <w:b w:val="0"/>
            <w:bCs w:val="0"/>
            <w:noProof/>
            <w:sz w:val="22"/>
            <w:szCs w:val="22"/>
            <w:lang w:eastAsia="en-US"/>
          </w:rPr>
          <w:tab/>
        </w:r>
        <w:r w:rsidRPr="00F87F46">
          <w:rPr>
            <w:rStyle w:val="Hyperlink"/>
            <w:noProof/>
          </w:rPr>
          <w:t>Parts</w:t>
        </w:r>
        <w:r>
          <w:rPr>
            <w:noProof/>
            <w:webHidden/>
          </w:rPr>
          <w:tab/>
        </w:r>
        <w:r>
          <w:rPr>
            <w:noProof/>
            <w:webHidden/>
          </w:rPr>
          <w:fldChar w:fldCharType="begin"/>
        </w:r>
        <w:r>
          <w:rPr>
            <w:noProof/>
            <w:webHidden/>
          </w:rPr>
          <w:instrText xml:space="preserve"> PAGEREF _Toc8893607 \h </w:instrText>
        </w:r>
        <w:r>
          <w:rPr>
            <w:noProof/>
            <w:webHidden/>
          </w:rPr>
        </w:r>
        <w:r>
          <w:rPr>
            <w:noProof/>
            <w:webHidden/>
          </w:rPr>
          <w:fldChar w:fldCharType="separate"/>
        </w:r>
        <w:r>
          <w:rPr>
            <w:noProof/>
            <w:webHidden/>
          </w:rPr>
          <w:t>26</w:t>
        </w:r>
        <w:r>
          <w:rPr>
            <w:noProof/>
            <w:webHidden/>
          </w:rPr>
          <w:fldChar w:fldCharType="end"/>
        </w:r>
      </w:hyperlink>
    </w:p>
    <w:p w14:paraId="4B2EDE3B" w14:textId="77777777" w:rsidR="00EA1A11" w:rsidRDefault="00EA1A11">
      <w:pPr>
        <w:pStyle w:val="TOC3"/>
        <w:rPr>
          <w:rFonts w:asciiTheme="minorHAnsi" w:eastAsiaTheme="minorEastAsia" w:hAnsiTheme="minorHAnsi" w:cstheme="minorBidi"/>
          <w:noProof/>
          <w:sz w:val="22"/>
          <w:szCs w:val="22"/>
          <w:lang w:eastAsia="en-US"/>
        </w:rPr>
      </w:pPr>
      <w:hyperlink w:anchor="_Toc8893608" w:history="1">
        <w:r w:rsidRPr="00F87F46">
          <w:rPr>
            <w:rStyle w:val="Hyperlink"/>
            <w:noProof/>
          </w:rPr>
          <w:t>4.1.1</w:t>
        </w:r>
        <w:r>
          <w:rPr>
            <w:rFonts w:asciiTheme="minorHAnsi" w:eastAsiaTheme="minorEastAsia" w:hAnsiTheme="minorHAnsi" w:cstheme="minorBidi"/>
            <w:noProof/>
            <w:sz w:val="22"/>
            <w:szCs w:val="22"/>
            <w:lang w:eastAsia="en-US"/>
          </w:rPr>
          <w:tab/>
        </w:r>
        <w:r w:rsidRPr="00F87F46">
          <w:rPr>
            <w:rStyle w:val="Hyperlink"/>
            <w:noProof/>
          </w:rPr>
          <w:t>Part Labels</w:t>
        </w:r>
        <w:r>
          <w:rPr>
            <w:noProof/>
            <w:webHidden/>
          </w:rPr>
          <w:tab/>
        </w:r>
        <w:r>
          <w:rPr>
            <w:noProof/>
            <w:webHidden/>
          </w:rPr>
          <w:fldChar w:fldCharType="begin"/>
        </w:r>
        <w:r>
          <w:rPr>
            <w:noProof/>
            <w:webHidden/>
          </w:rPr>
          <w:instrText xml:space="preserve"> PAGEREF _Toc8893608 \h </w:instrText>
        </w:r>
        <w:r>
          <w:rPr>
            <w:noProof/>
            <w:webHidden/>
          </w:rPr>
        </w:r>
        <w:r>
          <w:rPr>
            <w:noProof/>
            <w:webHidden/>
          </w:rPr>
          <w:fldChar w:fldCharType="separate"/>
        </w:r>
        <w:r>
          <w:rPr>
            <w:noProof/>
            <w:webHidden/>
          </w:rPr>
          <w:t>26</w:t>
        </w:r>
        <w:r>
          <w:rPr>
            <w:noProof/>
            <w:webHidden/>
          </w:rPr>
          <w:fldChar w:fldCharType="end"/>
        </w:r>
      </w:hyperlink>
    </w:p>
    <w:p w14:paraId="60105AF1"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9" w:history="1">
        <w:r w:rsidRPr="00F87F46">
          <w:rPr>
            <w:rStyle w:val="Hyperlink"/>
            <w:noProof/>
          </w:rPr>
          <w:t>4.2</w:t>
        </w:r>
        <w:r>
          <w:rPr>
            <w:rFonts w:asciiTheme="minorHAnsi" w:eastAsiaTheme="minorEastAsia" w:hAnsiTheme="minorHAnsi" w:cstheme="minorBidi"/>
            <w:b w:val="0"/>
            <w:bCs w:val="0"/>
            <w:noProof/>
            <w:sz w:val="22"/>
            <w:szCs w:val="22"/>
            <w:lang w:eastAsia="en-US"/>
          </w:rPr>
          <w:tab/>
        </w:r>
        <w:r w:rsidRPr="00F87F46">
          <w:rPr>
            <w:rStyle w:val="Hyperlink"/>
            <w:noProof/>
          </w:rPr>
          <w:t>Properties</w:t>
        </w:r>
        <w:r>
          <w:rPr>
            <w:noProof/>
            <w:webHidden/>
          </w:rPr>
          <w:tab/>
        </w:r>
        <w:r>
          <w:rPr>
            <w:noProof/>
            <w:webHidden/>
          </w:rPr>
          <w:fldChar w:fldCharType="begin"/>
        </w:r>
        <w:r>
          <w:rPr>
            <w:noProof/>
            <w:webHidden/>
          </w:rPr>
          <w:instrText xml:space="preserve"> PAGEREF _Toc8893609 \h </w:instrText>
        </w:r>
        <w:r>
          <w:rPr>
            <w:noProof/>
            <w:webHidden/>
          </w:rPr>
        </w:r>
        <w:r>
          <w:rPr>
            <w:noProof/>
            <w:webHidden/>
          </w:rPr>
          <w:fldChar w:fldCharType="separate"/>
        </w:r>
        <w:r>
          <w:rPr>
            <w:noProof/>
            <w:webHidden/>
          </w:rPr>
          <w:t>26</w:t>
        </w:r>
        <w:r>
          <w:rPr>
            <w:noProof/>
            <w:webHidden/>
          </w:rPr>
          <w:fldChar w:fldCharType="end"/>
        </w:r>
      </w:hyperlink>
    </w:p>
    <w:p w14:paraId="6E7DC3C3"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0" w:history="1">
        <w:r w:rsidRPr="00F87F46">
          <w:rPr>
            <w:rStyle w:val="Hyperlink"/>
            <w:noProof/>
          </w:rPr>
          <w:t>4.3</w:t>
        </w:r>
        <w:r>
          <w:rPr>
            <w:rFonts w:asciiTheme="minorHAnsi" w:eastAsiaTheme="minorEastAsia" w:hAnsiTheme="minorHAnsi" w:cstheme="minorBidi"/>
            <w:b w:val="0"/>
            <w:bCs w:val="0"/>
            <w:noProof/>
            <w:sz w:val="22"/>
            <w:szCs w:val="22"/>
            <w:lang w:eastAsia="en-US"/>
          </w:rPr>
          <w:tab/>
        </w:r>
        <w:r w:rsidRPr="00F87F46">
          <w:rPr>
            <w:rStyle w:val="Hyperlink"/>
            <w:noProof/>
          </w:rPr>
          <w:t>Assemblies</w:t>
        </w:r>
        <w:r>
          <w:rPr>
            <w:noProof/>
            <w:webHidden/>
          </w:rPr>
          <w:tab/>
        </w:r>
        <w:r>
          <w:rPr>
            <w:noProof/>
            <w:webHidden/>
          </w:rPr>
          <w:fldChar w:fldCharType="begin"/>
        </w:r>
        <w:r>
          <w:rPr>
            <w:noProof/>
            <w:webHidden/>
          </w:rPr>
          <w:instrText xml:space="preserve"> PAGEREF _Toc8893610 \h </w:instrText>
        </w:r>
        <w:r>
          <w:rPr>
            <w:noProof/>
            <w:webHidden/>
          </w:rPr>
        </w:r>
        <w:r>
          <w:rPr>
            <w:noProof/>
            <w:webHidden/>
          </w:rPr>
          <w:fldChar w:fldCharType="separate"/>
        </w:r>
        <w:r>
          <w:rPr>
            <w:noProof/>
            <w:webHidden/>
          </w:rPr>
          <w:t>27</w:t>
        </w:r>
        <w:r>
          <w:rPr>
            <w:noProof/>
            <w:webHidden/>
          </w:rPr>
          <w:fldChar w:fldCharType="end"/>
        </w:r>
      </w:hyperlink>
    </w:p>
    <w:p w14:paraId="69CC057A" w14:textId="77777777" w:rsidR="00EA1A11" w:rsidRDefault="00EA1A1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11" w:history="1">
        <w:r w:rsidRPr="00F87F46">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eastAsia="en-US"/>
          </w:rPr>
          <w:tab/>
        </w:r>
        <w:r w:rsidRPr="00F87F46">
          <w:rPr>
            <w:rStyle w:val="Hyperlink"/>
            <w:noProof/>
          </w:rPr>
          <w:t>File Structure of χMCF</w:t>
        </w:r>
        <w:r>
          <w:rPr>
            <w:noProof/>
            <w:webHidden/>
          </w:rPr>
          <w:tab/>
        </w:r>
        <w:r>
          <w:rPr>
            <w:noProof/>
            <w:webHidden/>
          </w:rPr>
          <w:fldChar w:fldCharType="begin"/>
        </w:r>
        <w:r>
          <w:rPr>
            <w:noProof/>
            <w:webHidden/>
          </w:rPr>
          <w:instrText xml:space="preserve"> PAGEREF _Toc8893611 \h </w:instrText>
        </w:r>
        <w:r>
          <w:rPr>
            <w:noProof/>
            <w:webHidden/>
          </w:rPr>
        </w:r>
        <w:r>
          <w:rPr>
            <w:noProof/>
            <w:webHidden/>
          </w:rPr>
          <w:fldChar w:fldCharType="separate"/>
        </w:r>
        <w:r>
          <w:rPr>
            <w:noProof/>
            <w:webHidden/>
          </w:rPr>
          <w:t>28</w:t>
        </w:r>
        <w:r>
          <w:rPr>
            <w:noProof/>
            <w:webHidden/>
          </w:rPr>
          <w:fldChar w:fldCharType="end"/>
        </w:r>
      </w:hyperlink>
    </w:p>
    <w:p w14:paraId="52FAFA0D"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2" w:history="1">
        <w:r w:rsidRPr="00F87F46">
          <w:rPr>
            <w:rStyle w:val="Hyperlink"/>
            <w:noProof/>
          </w:rPr>
          <w:t>5.1</w:t>
        </w:r>
        <w:r>
          <w:rPr>
            <w:rFonts w:asciiTheme="minorHAnsi" w:eastAsiaTheme="minorEastAsia" w:hAnsiTheme="minorHAnsi" w:cstheme="minorBidi"/>
            <w:b w:val="0"/>
            <w:bCs w:val="0"/>
            <w:noProof/>
            <w:sz w:val="22"/>
            <w:szCs w:val="22"/>
            <w:lang w:eastAsia="en-US"/>
          </w:rPr>
          <w:tab/>
        </w:r>
        <w:r w:rsidRPr="00F87F46">
          <w:rPr>
            <w:rStyle w:val="Hyperlink"/>
            <w:noProof/>
          </w:rPr>
          <w:t>Elements containing general information</w:t>
        </w:r>
        <w:r>
          <w:rPr>
            <w:noProof/>
            <w:webHidden/>
          </w:rPr>
          <w:tab/>
        </w:r>
        <w:r>
          <w:rPr>
            <w:noProof/>
            <w:webHidden/>
          </w:rPr>
          <w:fldChar w:fldCharType="begin"/>
        </w:r>
        <w:r>
          <w:rPr>
            <w:noProof/>
            <w:webHidden/>
          </w:rPr>
          <w:instrText xml:space="preserve"> PAGEREF _Toc8893612 \h </w:instrText>
        </w:r>
        <w:r>
          <w:rPr>
            <w:noProof/>
            <w:webHidden/>
          </w:rPr>
        </w:r>
        <w:r>
          <w:rPr>
            <w:noProof/>
            <w:webHidden/>
          </w:rPr>
          <w:fldChar w:fldCharType="separate"/>
        </w:r>
        <w:r>
          <w:rPr>
            <w:noProof/>
            <w:webHidden/>
          </w:rPr>
          <w:t>28</w:t>
        </w:r>
        <w:r>
          <w:rPr>
            <w:noProof/>
            <w:webHidden/>
          </w:rPr>
          <w:fldChar w:fldCharType="end"/>
        </w:r>
      </w:hyperlink>
    </w:p>
    <w:p w14:paraId="0157B1AC" w14:textId="77777777" w:rsidR="00EA1A11" w:rsidRDefault="00EA1A11">
      <w:pPr>
        <w:pStyle w:val="TOC3"/>
        <w:rPr>
          <w:rFonts w:asciiTheme="minorHAnsi" w:eastAsiaTheme="minorEastAsia" w:hAnsiTheme="minorHAnsi" w:cstheme="minorBidi"/>
          <w:noProof/>
          <w:sz w:val="22"/>
          <w:szCs w:val="22"/>
          <w:lang w:eastAsia="en-US"/>
        </w:rPr>
      </w:pPr>
      <w:hyperlink w:anchor="_Toc8893613" w:history="1">
        <w:r w:rsidRPr="00F87F46">
          <w:rPr>
            <w:rStyle w:val="Hyperlink"/>
            <w:noProof/>
          </w:rPr>
          <w:t>5.1.1</w:t>
        </w:r>
        <w:r>
          <w:rPr>
            <w:rFonts w:asciiTheme="minorHAnsi" w:eastAsiaTheme="minorEastAsia" w:hAnsiTheme="minorHAnsi" w:cstheme="minorBidi"/>
            <w:noProof/>
            <w:sz w:val="22"/>
            <w:szCs w:val="22"/>
            <w:lang w:eastAsia="en-US"/>
          </w:rPr>
          <w:tab/>
        </w:r>
        <w:r w:rsidRPr="00F87F46">
          <w:rPr>
            <w:rStyle w:val="Hyperlink"/>
            <w:noProof/>
          </w:rPr>
          <w:t>Date</w:t>
        </w:r>
        <w:r>
          <w:rPr>
            <w:noProof/>
            <w:webHidden/>
          </w:rPr>
          <w:tab/>
        </w:r>
        <w:r>
          <w:rPr>
            <w:noProof/>
            <w:webHidden/>
          </w:rPr>
          <w:fldChar w:fldCharType="begin"/>
        </w:r>
        <w:r>
          <w:rPr>
            <w:noProof/>
            <w:webHidden/>
          </w:rPr>
          <w:instrText xml:space="preserve"> PAGEREF _Toc8893613 \h </w:instrText>
        </w:r>
        <w:r>
          <w:rPr>
            <w:noProof/>
            <w:webHidden/>
          </w:rPr>
        </w:r>
        <w:r>
          <w:rPr>
            <w:noProof/>
            <w:webHidden/>
          </w:rPr>
          <w:fldChar w:fldCharType="separate"/>
        </w:r>
        <w:r>
          <w:rPr>
            <w:noProof/>
            <w:webHidden/>
          </w:rPr>
          <w:t>28</w:t>
        </w:r>
        <w:r>
          <w:rPr>
            <w:noProof/>
            <w:webHidden/>
          </w:rPr>
          <w:fldChar w:fldCharType="end"/>
        </w:r>
      </w:hyperlink>
    </w:p>
    <w:p w14:paraId="1C47CB02" w14:textId="77777777" w:rsidR="00EA1A11" w:rsidRDefault="00EA1A11">
      <w:pPr>
        <w:pStyle w:val="TOC3"/>
        <w:rPr>
          <w:rFonts w:asciiTheme="minorHAnsi" w:eastAsiaTheme="minorEastAsia" w:hAnsiTheme="minorHAnsi" w:cstheme="minorBidi"/>
          <w:noProof/>
          <w:sz w:val="22"/>
          <w:szCs w:val="22"/>
          <w:lang w:eastAsia="en-US"/>
        </w:rPr>
      </w:pPr>
      <w:hyperlink w:anchor="_Toc8893614" w:history="1">
        <w:r w:rsidRPr="00F87F46">
          <w:rPr>
            <w:rStyle w:val="Hyperlink"/>
            <w:noProof/>
          </w:rPr>
          <w:t>5.1.2</w:t>
        </w:r>
        <w:r>
          <w:rPr>
            <w:rFonts w:asciiTheme="minorHAnsi" w:eastAsiaTheme="minorEastAsia" w:hAnsiTheme="minorHAnsi" w:cstheme="minorBidi"/>
            <w:noProof/>
            <w:sz w:val="22"/>
            <w:szCs w:val="22"/>
            <w:lang w:eastAsia="en-US"/>
          </w:rPr>
          <w:tab/>
        </w:r>
        <w:r w:rsidRPr="00F87F46">
          <w:rPr>
            <w:rStyle w:val="Hyperlink"/>
            <w:noProof/>
          </w:rPr>
          <w:t>Version</w:t>
        </w:r>
        <w:r>
          <w:rPr>
            <w:noProof/>
            <w:webHidden/>
          </w:rPr>
          <w:tab/>
        </w:r>
        <w:r>
          <w:rPr>
            <w:noProof/>
            <w:webHidden/>
          </w:rPr>
          <w:fldChar w:fldCharType="begin"/>
        </w:r>
        <w:r>
          <w:rPr>
            <w:noProof/>
            <w:webHidden/>
          </w:rPr>
          <w:instrText xml:space="preserve"> PAGEREF _Toc8893614 \h </w:instrText>
        </w:r>
        <w:r>
          <w:rPr>
            <w:noProof/>
            <w:webHidden/>
          </w:rPr>
        </w:r>
        <w:r>
          <w:rPr>
            <w:noProof/>
            <w:webHidden/>
          </w:rPr>
          <w:fldChar w:fldCharType="separate"/>
        </w:r>
        <w:r>
          <w:rPr>
            <w:noProof/>
            <w:webHidden/>
          </w:rPr>
          <w:t>29</w:t>
        </w:r>
        <w:r>
          <w:rPr>
            <w:noProof/>
            <w:webHidden/>
          </w:rPr>
          <w:fldChar w:fldCharType="end"/>
        </w:r>
      </w:hyperlink>
    </w:p>
    <w:p w14:paraId="0943D60F" w14:textId="77777777" w:rsidR="00EA1A11" w:rsidRDefault="00EA1A11">
      <w:pPr>
        <w:pStyle w:val="TOC3"/>
        <w:rPr>
          <w:rFonts w:asciiTheme="minorHAnsi" w:eastAsiaTheme="minorEastAsia" w:hAnsiTheme="minorHAnsi" w:cstheme="minorBidi"/>
          <w:noProof/>
          <w:sz w:val="22"/>
          <w:szCs w:val="22"/>
          <w:lang w:eastAsia="en-US"/>
        </w:rPr>
      </w:pPr>
      <w:hyperlink w:anchor="_Toc8893615" w:history="1">
        <w:r w:rsidRPr="00F87F46">
          <w:rPr>
            <w:rStyle w:val="Hyperlink"/>
            <w:noProof/>
          </w:rPr>
          <w:t>5.1.3</w:t>
        </w:r>
        <w:r>
          <w:rPr>
            <w:rFonts w:asciiTheme="minorHAnsi" w:eastAsiaTheme="minorEastAsia" w:hAnsiTheme="minorHAnsi" w:cstheme="minorBidi"/>
            <w:noProof/>
            <w:sz w:val="22"/>
            <w:szCs w:val="22"/>
            <w:lang w:eastAsia="en-US"/>
          </w:rPr>
          <w:tab/>
        </w:r>
        <w:r w:rsidRPr="00F87F46">
          <w:rPr>
            <w:rStyle w:val="Hyperlink"/>
            <w:noProof/>
          </w:rPr>
          <w:t>Unit System</w:t>
        </w:r>
        <w:r>
          <w:rPr>
            <w:noProof/>
            <w:webHidden/>
          </w:rPr>
          <w:tab/>
        </w:r>
        <w:r>
          <w:rPr>
            <w:noProof/>
            <w:webHidden/>
          </w:rPr>
          <w:fldChar w:fldCharType="begin"/>
        </w:r>
        <w:r>
          <w:rPr>
            <w:noProof/>
            <w:webHidden/>
          </w:rPr>
          <w:instrText xml:space="preserve"> PAGEREF _Toc8893615 \h </w:instrText>
        </w:r>
        <w:r>
          <w:rPr>
            <w:noProof/>
            <w:webHidden/>
          </w:rPr>
        </w:r>
        <w:r>
          <w:rPr>
            <w:noProof/>
            <w:webHidden/>
          </w:rPr>
          <w:fldChar w:fldCharType="separate"/>
        </w:r>
        <w:r>
          <w:rPr>
            <w:noProof/>
            <w:webHidden/>
          </w:rPr>
          <w:t>29</w:t>
        </w:r>
        <w:r>
          <w:rPr>
            <w:noProof/>
            <w:webHidden/>
          </w:rPr>
          <w:fldChar w:fldCharType="end"/>
        </w:r>
      </w:hyperlink>
    </w:p>
    <w:p w14:paraId="0A77C3A0"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6" w:history="1">
        <w:r w:rsidRPr="00F87F46">
          <w:rPr>
            <w:rStyle w:val="Hyperlink"/>
            <w:noProof/>
          </w:rPr>
          <w:t>5.2</w:t>
        </w:r>
        <w:r>
          <w:rPr>
            <w:rFonts w:asciiTheme="minorHAnsi" w:eastAsiaTheme="minorEastAsia" w:hAnsiTheme="minorHAnsi" w:cstheme="minorBidi"/>
            <w:b w:val="0"/>
            <w:bCs w:val="0"/>
            <w:noProof/>
            <w:sz w:val="22"/>
            <w:szCs w:val="22"/>
            <w:lang w:eastAsia="en-US"/>
          </w:rPr>
          <w:tab/>
        </w:r>
        <w:r w:rsidRPr="00F87F46">
          <w:rPr>
            <w:rStyle w:val="Hyperlink"/>
            <w:noProof/>
          </w:rPr>
          <w:t>Application, User and Process Specific Data</w:t>
        </w:r>
        <w:r>
          <w:rPr>
            <w:noProof/>
            <w:webHidden/>
          </w:rPr>
          <w:tab/>
        </w:r>
        <w:r>
          <w:rPr>
            <w:noProof/>
            <w:webHidden/>
          </w:rPr>
          <w:fldChar w:fldCharType="begin"/>
        </w:r>
        <w:r>
          <w:rPr>
            <w:noProof/>
            <w:webHidden/>
          </w:rPr>
          <w:instrText xml:space="preserve"> PAGEREF _Toc8893616 \h </w:instrText>
        </w:r>
        <w:r>
          <w:rPr>
            <w:noProof/>
            <w:webHidden/>
          </w:rPr>
        </w:r>
        <w:r>
          <w:rPr>
            <w:noProof/>
            <w:webHidden/>
          </w:rPr>
          <w:fldChar w:fldCharType="separate"/>
        </w:r>
        <w:r>
          <w:rPr>
            <w:noProof/>
            <w:webHidden/>
          </w:rPr>
          <w:t>30</w:t>
        </w:r>
        <w:r>
          <w:rPr>
            <w:noProof/>
            <w:webHidden/>
          </w:rPr>
          <w:fldChar w:fldCharType="end"/>
        </w:r>
      </w:hyperlink>
    </w:p>
    <w:p w14:paraId="2F987581" w14:textId="77777777" w:rsidR="00EA1A11" w:rsidRDefault="00EA1A11">
      <w:pPr>
        <w:pStyle w:val="TOC3"/>
        <w:rPr>
          <w:rFonts w:asciiTheme="minorHAnsi" w:eastAsiaTheme="minorEastAsia" w:hAnsiTheme="minorHAnsi" w:cstheme="minorBidi"/>
          <w:noProof/>
          <w:sz w:val="22"/>
          <w:szCs w:val="22"/>
          <w:lang w:eastAsia="en-US"/>
        </w:rPr>
      </w:pPr>
      <w:hyperlink w:anchor="_Toc8893617" w:history="1">
        <w:r w:rsidRPr="00F87F46">
          <w:rPr>
            <w:rStyle w:val="Hyperlink"/>
            <w:noProof/>
          </w:rPr>
          <w:t>5.2.1</w:t>
        </w:r>
        <w:r>
          <w:rPr>
            <w:rFonts w:asciiTheme="minorHAnsi" w:eastAsiaTheme="minorEastAsia" w:hAnsiTheme="minorHAnsi" w:cstheme="minorBidi"/>
            <w:noProof/>
            <w:sz w:val="22"/>
            <w:szCs w:val="22"/>
            <w:lang w:eastAsia="en-US"/>
          </w:rPr>
          <w:tab/>
        </w:r>
        <w:r w:rsidRPr="00F87F46">
          <w:rPr>
            <w:rStyle w:val="Hyperlink"/>
            <w:noProof/>
          </w:rPr>
          <w:t xml:space="preserve">User Specific Data </w:t>
        </w:r>
        <w:r w:rsidRPr="00F87F46">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_Toc8893617 \h </w:instrText>
        </w:r>
        <w:r>
          <w:rPr>
            <w:noProof/>
            <w:webHidden/>
          </w:rPr>
        </w:r>
        <w:r>
          <w:rPr>
            <w:noProof/>
            <w:webHidden/>
          </w:rPr>
          <w:fldChar w:fldCharType="separate"/>
        </w:r>
        <w:r>
          <w:rPr>
            <w:noProof/>
            <w:webHidden/>
          </w:rPr>
          <w:t>30</w:t>
        </w:r>
        <w:r>
          <w:rPr>
            <w:noProof/>
            <w:webHidden/>
          </w:rPr>
          <w:fldChar w:fldCharType="end"/>
        </w:r>
      </w:hyperlink>
    </w:p>
    <w:p w14:paraId="06E0A3AE" w14:textId="77777777" w:rsidR="00EA1A11" w:rsidRDefault="00EA1A11">
      <w:pPr>
        <w:pStyle w:val="TOC3"/>
        <w:rPr>
          <w:rFonts w:asciiTheme="minorHAnsi" w:eastAsiaTheme="minorEastAsia" w:hAnsiTheme="minorHAnsi" w:cstheme="minorBidi"/>
          <w:noProof/>
          <w:sz w:val="22"/>
          <w:szCs w:val="22"/>
          <w:lang w:eastAsia="en-US"/>
        </w:rPr>
      </w:pPr>
      <w:hyperlink w:anchor="_Toc8893618" w:history="1">
        <w:r w:rsidRPr="00F87F46">
          <w:rPr>
            <w:rStyle w:val="Hyperlink"/>
            <w:noProof/>
          </w:rPr>
          <w:t>5.2.2</w:t>
        </w:r>
        <w:r>
          <w:rPr>
            <w:rFonts w:asciiTheme="minorHAnsi" w:eastAsiaTheme="minorEastAsia" w:hAnsiTheme="minorHAnsi" w:cstheme="minorBidi"/>
            <w:noProof/>
            <w:sz w:val="22"/>
            <w:szCs w:val="22"/>
            <w:lang w:eastAsia="en-US"/>
          </w:rPr>
          <w:tab/>
        </w:r>
        <w:r w:rsidRPr="00F87F46">
          <w:rPr>
            <w:rStyle w:val="Hyperlink"/>
            <w:noProof/>
          </w:rPr>
          <w:t xml:space="preserve">Finite Element Specific Data </w:t>
        </w:r>
        <w:r w:rsidRPr="00F87F46">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_Toc8893618 \h </w:instrText>
        </w:r>
        <w:r>
          <w:rPr>
            <w:noProof/>
            <w:webHidden/>
          </w:rPr>
        </w:r>
        <w:r>
          <w:rPr>
            <w:noProof/>
            <w:webHidden/>
          </w:rPr>
          <w:fldChar w:fldCharType="separate"/>
        </w:r>
        <w:r>
          <w:rPr>
            <w:noProof/>
            <w:webHidden/>
          </w:rPr>
          <w:t>32</w:t>
        </w:r>
        <w:r>
          <w:rPr>
            <w:noProof/>
            <w:webHidden/>
          </w:rPr>
          <w:fldChar w:fldCharType="end"/>
        </w:r>
      </w:hyperlink>
    </w:p>
    <w:p w14:paraId="72F402D1"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9" w:history="1">
        <w:r w:rsidRPr="00F87F46">
          <w:rPr>
            <w:rStyle w:val="Hyperlink"/>
            <w:noProof/>
          </w:rPr>
          <w:t>5.3</w:t>
        </w:r>
        <w:r>
          <w:rPr>
            <w:rFonts w:asciiTheme="minorHAnsi" w:eastAsiaTheme="minorEastAsia" w:hAnsiTheme="minorHAnsi" w:cstheme="minorBidi"/>
            <w:b w:val="0"/>
            <w:bCs w:val="0"/>
            <w:noProof/>
            <w:sz w:val="22"/>
            <w:szCs w:val="22"/>
            <w:lang w:eastAsia="en-US"/>
          </w:rPr>
          <w:tab/>
        </w:r>
        <w:r w:rsidRPr="00F87F46">
          <w:rPr>
            <w:rStyle w:val="Hyperlink"/>
            <w:noProof/>
          </w:rPr>
          <w:t xml:space="preserve">Connection Data </w:t>
        </w:r>
        <w:r w:rsidRPr="00F87F46">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_Toc8893619 \h </w:instrText>
        </w:r>
        <w:r>
          <w:rPr>
            <w:noProof/>
            <w:webHidden/>
          </w:rPr>
        </w:r>
        <w:r>
          <w:rPr>
            <w:noProof/>
            <w:webHidden/>
          </w:rPr>
          <w:fldChar w:fldCharType="separate"/>
        </w:r>
        <w:r>
          <w:rPr>
            <w:noProof/>
            <w:webHidden/>
          </w:rPr>
          <w:t>34</w:t>
        </w:r>
        <w:r>
          <w:rPr>
            <w:noProof/>
            <w:webHidden/>
          </w:rPr>
          <w:fldChar w:fldCharType="end"/>
        </w:r>
      </w:hyperlink>
    </w:p>
    <w:p w14:paraId="161D01C1" w14:textId="77777777" w:rsidR="00EA1A11" w:rsidRDefault="00EA1A11">
      <w:pPr>
        <w:pStyle w:val="TOC3"/>
        <w:rPr>
          <w:rFonts w:asciiTheme="minorHAnsi" w:eastAsiaTheme="minorEastAsia" w:hAnsiTheme="minorHAnsi" w:cstheme="minorBidi"/>
          <w:noProof/>
          <w:sz w:val="22"/>
          <w:szCs w:val="22"/>
          <w:lang w:eastAsia="en-US"/>
        </w:rPr>
      </w:pPr>
      <w:hyperlink w:anchor="_Toc8893620" w:history="1">
        <w:r w:rsidRPr="00F87F46">
          <w:rPr>
            <w:rStyle w:val="Hyperlink"/>
            <w:noProof/>
          </w:rPr>
          <w:t>5.3.1</w:t>
        </w:r>
        <w:r>
          <w:rPr>
            <w:rFonts w:asciiTheme="minorHAnsi" w:eastAsiaTheme="minorEastAsia" w:hAnsiTheme="minorHAnsi" w:cstheme="minorBidi"/>
            <w:noProof/>
            <w:sz w:val="22"/>
            <w:szCs w:val="22"/>
            <w:lang w:eastAsia="en-US"/>
          </w:rPr>
          <w:tab/>
        </w:r>
        <w:r w:rsidRPr="00F87F46">
          <w:rPr>
            <w:rStyle w:val="Hyperlink"/>
            <w:noProof/>
          </w:rPr>
          <w:t>Connected Objects</w:t>
        </w:r>
        <w:r>
          <w:rPr>
            <w:noProof/>
            <w:webHidden/>
          </w:rPr>
          <w:tab/>
        </w:r>
        <w:r>
          <w:rPr>
            <w:noProof/>
            <w:webHidden/>
          </w:rPr>
          <w:fldChar w:fldCharType="begin"/>
        </w:r>
        <w:r>
          <w:rPr>
            <w:noProof/>
            <w:webHidden/>
          </w:rPr>
          <w:instrText xml:space="preserve"> PAGEREF _Toc8893620 \h </w:instrText>
        </w:r>
        <w:r>
          <w:rPr>
            <w:noProof/>
            <w:webHidden/>
          </w:rPr>
        </w:r>
        <w:r>
          <w:rPr>
            <w:noProof/>
            <w:webHidden/>
          </w:rPr>
          <w:fldChar w:fldCharType="separate"/>
        </w:r>
        <w:r>
          <w:rPr>
            <w:noProof/>
            <w:webHidden/>
          </w:rPr>
          <w:t>35</w:t>
        </w:r>
        <w:r>
          <w:rPr>
            <w:noProof/>
            <w:webHidden/>
          </w:rPr>
          <w:fldChar w:fldCharType="end"/>
        </w:r>
      </w:hyperlink>
    </w:p>
    <w:p w14:paraId="71D901AE"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1" w:history="1">
        <w:r w:rsidRPr="00F87F46">
          <w:rPr>
            <w:rStyle w:val="Hyperlink"/>
            <w:noProof/>
          </w:rPr>
          <w:t>5.3.1.1</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_Toc8893621 \h </w:instrText>
        </w:r>
        <w:r>
          <w:rPr>
            <w:noProof/>
            <w:webHidden/>
          </w:rPr>
        </w:r>
        <w:r>
          <w:rPr>
            <w:noProof/>
            <w:webHidden/>
          </w:rPr>
          <w:fldChar w:fldCharType="separate"/>
        </w:r>
        <w:r>
          <w:rPr>
            <w:noProof/>
            <w:webHidden/>
          </w:rPr>
          <w:t>35</w:t>
        </w:r>
        <w:r>
          <w:rPr>
            <w:noProof/>
            <w:webHidden/>
          </w:rPr>
          <w:fldChar w:fldCharType="end"/>
        </w:r>
      </w:hyperlink>
    </w:p>
    <w:p w14:paraId="2D2275BC"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2" w:history="1">
        <w:r w:rsidRPr="00F87F46">
          <w:rPr>
            <w:rStyle w:val="Hyperlink"/>
            <w:noProof/>
          </w:rPr>
          <w:t>5.3.1.2</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_Toc8893622 \h </w:instrText>
        </w:r>
        <w:r>
          <w:rPr>
            <w:noProof/>
            <w:webHidden/>
          </w:rPr>
        </w:r>
        <w:r>
          <w:rPr>
            <w:noProof/>
            <w:webHidden/>
          </w:rPr>
          <w:fldChar w:fldCharType="separate"/>
        </w:r>
        <w:r>
          <w:rPr>
            <w:noProof/>
            <w:webHidden/>
          </w:rPr>
          <w:t>36</w:t>
        </w:r>
        <w:r>
          <w:rPr>
            <w:noProof/>
            <w:webHidden/>
          </w:rPr>
          <w:fldChar w:fldCharType="end"/>
        </w:r>
      </w:hyperlink>
    </w:p>
    <w:p w14:paraId="1E0B7B26" w14:textId="77777777" w:rsidR="00EA1A11" w:rsidRDefault="00EA1A11">
      <w:pPr>
        <w:pStyle w:val="TOC3"/>
        <w:rPr>
          <w:rFonts w:asciiTheme="minorHAnsi" w:eastAsiaTheme="minorEastAsia" w:hAnsiTheme="minorHAnsi" w:cstheme="minorBidi"/>
          <w:noProof/>
          <w:sz w:val="22"/>
          <w:szCs w:val="22"/>
          <w:lang w:eastAsia="en-US"/>
        </w:rPr>
      </w:pPr>
      <w:hyperlink w:anchor="_Toc8893623" w:history="1">
        <w:r w:rsidRPr="00F87F46">
          <w:rPr>
            <w:rStyle w:val="Hyperlink"/>
            <w:noProof/>
          </w:rPr>
          <w:t>5.3.2</w:t>
        </w:r>
        <w:r>
          <w:rPr>
            <w:rFonts w:asciiTheme="minorHAnsi" w:eastAsiaTheme="minorEastAsia" w:hAnsiTheme="minorHAnsi" w:cstheme="minorBidi"/>
            <w:noProof/>
            <w:sz w:val="22"/>
            <w:szCs w:val="22"/>
            <w:lang w:eastAsia="en-US"/>
          </w:rPr>
          <w:tab/>
        </w:r>
        <w:r w:rsidRPr="00F87F46">
          <w:rPr>
            <w:rStyle w:val="Hyperlink"/>
            <w:noProof/>
          </w:rPr>
          <w:t>Contacts and Friction</w:t>
        </w:r>
        <w:r>
          <w:rPr>
            <w:noProof/>
            <w:webHidden/>
          </w:rPr>
          <w:tab/>
        </w:r>
        <w:r>
          <w:rPr>
            <w:noProof/>
            <w:webHidden/>
          </w:rPr>
          <w:fldChar w:fldCharType="begin"/>
        </w:r>
        <w:r>
          <w:rPr>
            <w:noProof/>
            <w:webHidden/>
          </w:rPr>
          <w:instrText xml:space="preserve"> PAGEREF _Toc8893623 \h </w:instrText>
        </w:r>
        <w:r>
          <w:rPr>
            <w:noProof/>
            <w:webHidden/>
          </w:rPr>
        </w:r>
        <w:r>
          <w:rPr>
            <w:noProof/>
            <w:webHidden/>
          </w:rPr>
          <w:fldChar w:fldCharType="separate"/>
        </w:r>
        <w:r>
          <w:rPr>
            <w:noProof/>
            <w:webHidden/>
          </w:rPr>
          <w:t>37</w:t>
        </w:r>
        <w:r>
          <w:rPr>
            <w:noProof/>
            <w:webHidden/>
          </w:rPr>
          <w:fldChar w:fldCharType="end"/>
        </w:r>
      </w:hyperlink>
    </w:p>
    <w:p w14:paraId="39803014"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4" w:history="1">
        <w:r w:rsidRPr="00F87F46">
          <w:rPr>
            <w:rStyle w:val="Hyperlink"/>
            <w:noProof/>
          </w:rPr>
          <w:t>5.3.2.1</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_Toc8893624 \h </w:instrText>
        </w:r>
        <w:r>
          <w:rPr>
            <w:noProof/>
            <w:webHidden/>
          </w:rPr>
        </w:r>
        <w:r>
          <w:rPr>
            <w:noProof/>
            <w:webHidden/>
          </w:rPr>
          <w:fldChar w:fldCharType="separate"/>
        </w:r>
        <w:r>
          <w:rPr>
            <w:noProof/>
            <w:webHidden/>
          </w:rPr>
          <w:t>37</w:t>
        </w:r>
        <w:r>
          <w:rPr>
            <w:noProof/>
            <w:webHidden/>
          </w:rPr>
          <w:fldChar w:fldCharType="end"/>
        </w:r>
      </w:hyperlink>
    </w:p>
    <w:p w14:paraId="05C14FDA"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5" w:history="1">
        <w:r w:rsidRPr="00F87F46">
          <w:rPr>
            <w:rStyle w:val="Hyperlink"/>
            <w:noProof/>
          </w:rPr>
          <w:t>5.3.2.2</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_Toc8893625 \h </w:instrText>
        </w:r>
        <w:r>
          <w:rPr>
            <w:noProof/>
            <w:webHidden/>
          </w:rPr>
        </w:r>
        <w:r>
          <w:rPr>
            <w:noProof/>
            <w:webHidden/>
          </w:rPr>
          <w:fldChar w:fldCharType="separate"/>
        </w:r>
        <w:r>
          <w:rPr>
            <w:noProof/>
            <w:webHidden/>
          </w:rPr>
          <w:t>37</w:t>
        </w:r>
        <w:r>
          <w:rPr>
            <w:noProof/>
            <w:webHidden/>
          </w:rPr>
          <w:fldChar w:fldCharType="end"/>
        </w:r>
      </w:hyperlink>
    </w:p>
    <w:p w14:paraId="642116D7"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6" w:history="1">
        <w:r w:rsidRPr="00F87F46">
          <w:rPr>
            <w:rStyle w:val="Hyperlink"/>
            <w:i/>
            <w:noProof/>
          </w:rPr>
          <w:t>5.3.2.3</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_Toc8893626 \h </w:instrText>
        </w:r>
        <w:r>
          <w:rPr>
            <w:noProof/>
            <w:webHidden/>
          </w:rPr>
        </w:r>
        <w:r>
          <w:rPr>
            <w:noProof/>
            <w:webHidden/>
          </w:rPr>
          <w:fldChar w:fldCharType="separate"/>
        </w:r>
        <w:r>
          <w:rPr>
            <w:noProof/>
            <w:webHidden/>
          </w:rPr>
          <w:t>38</w:t>
        </w:r>
        <w:r>
          <w:rPr>
            <w:noProof/>
            <w:webHidden/>
          </w:rPr>
          <w:fldChar w:fldCharType="end"/>
        </w:r>
      </w:hyperlink>
    </w:p>
    <w:p w14:paraId="64761C3B"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7" w:history="1">
        <w:r w:rsidRPr="00F87F46">
          <w:rPr>
            <w:rStyle w:val="Hyperlink"/>
            <w:i/>
            <w:noProof/>
          </w:rPr>
          <w:t>5.3.2.4</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_Toc8893627 \h </w:instrText>
        </w:r>
        <w:r>
          <w:rPr>
            <w:noProof/>
            <w:webHidden/>
          </w:rPr>
        </w:r>
        <w:r>
          <w:rPr>
            <w:noProof/>
            <w:webHidden/>
          </w:rPr>
          <w:fldChar w:fldCharType="separate"/>
        </w:r>
        <w:r>
          <w:rPr>
            <w:noProof/>
            <w:webHidden/>
          </w:rPr>
          <w:t>38</w:t>
        </w:r>
        <w:r>
          <w:rPr>
            <w:noProof/>
            <w:webHidden/>
          </w:rPr>
          <w:fldChar w:fldCharType="end"/>
        </w:r>
      </w:hyperlink>
    </w:p>
    <w:p w14:paraId="2225F361"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8" w:history="1">
        <w:r w:rsidRPr="00F87F46">
          <w:rPr>
            <w:rStyle w:val="Hyperlink"/>
            <w:noProof/>
          </w:rPr>
          <w:t>5.3.2.5</w:t>
        </w:r>
        <w:r>
          <w:rPr>
            <w:rFonts w:asciiTheme="minorHAnsi" w:eastAsiaTheme="minorEastAsia" w:hAnsiTheme="minorHAnsi" w:cstheme="minorBidi"/>
            <w:noProof/>
            <w:sz w:val="22"/>
            <w:szCs w:val="22"/>
            <w:lang w:eastAsia="en-US"/>
          </w:rPr>
          <w:tab/>
        </w:r>
        <w:r w:rsidRPr="00F87F46">
          <w:rPr>
            <w:rStyle w:val="Hyperlink"/>
            <w:noProof/>
          </w:rPr>
          <w:t>Local Contact Properties</w:t>
        </w:r>
        <w:r>
          <w:rPr>
            <w:noProof/>
            <w:webHidden/>
          </w:rPr>
          <w:tab/>
        </w:r>
        <w:r>
          <w:rPr>
            <w:noProof/>
            <w:webHidden/>
          </w:rPr>
          <w:fldChar w:fldCharType="begin"/>
        </w:r>
        <w:r>
          <w:rPr>
            <w:noProof/>
            <w:webHidden/>
          </w:rPr>
          <w:instrText xml:space="preserve"> PAGEREF _Toc8893628 \h </w:instrText>
        </w:r>
        <w:r>
          <w:rPr>
            <w:noProof/>
            <w:webHidden/>
          </w:rPr>
        </w:r>
        <w:r>
          <w:rPr>
            <w:noProof/>
            <w:webHidden/>
          </w:rPr>
          <w:fldChar w:fldCharType="separate"/>
        </w:r>
        <w:r>
          <w:rPr>
            <w:noProof/>
            <w:webHidden/>
          </w:rPr>
          <w:t>38</w:t>
        </w:r>
        <w:r>
          <w:rPr>
            <w:noProof/>
            <w:webHidden/>
          </w:rPr>
          <w:fldChar w:fldCharType="end"/>
        </w:r>
      </w:hyperlink>
    </w:p>
    <w:p w14:paraId="24F691F4" w14:textId="77777777" w:rsidR="00EA1A11" w:rsidRDefault="00EA1A11">
      <w:pPr>
        <w:pStyle w:val="TOC3"/>
        <w:rPr>
          <w:rFonts w:asciiTheme="minorHAnsi" w:eastAsiaTheme="minorEastAsia" w:hAnsiTheme="minorHAnsi" w:cstheme="minorBidi"/>
          <w:noProof/>
          <w:sz w:val="22"/>
          <w:szCs w:val="22"/>
          <w:lang w:eastAsia="en-US"/>
        </w:rPr>
      </w:pPr>
      <w:hyperlink w:anchor="_Toc8893629" w:history="1">
        <w:r w:rsidRPr="00F87F46">
          <w:rPr>
            <w:rStyle w:val="Hyperlink"/>
            <w:noProof/>
          </w:rPr>
          <w:t>5.3.3</w:t>
        </w:r>
        <w:r>
          <w:rPr>
            <w:rFonts w:asciiTheme="minorHAnsi" w:eastAsiaTheme="minorEastAsia" w:hAnsiTheme="minorHAnsi" w:cstheme="minorBidi"/>
            <w:noProof/>
            <w:sz w:val="22"/>
            <w:szCs w:val="22"/>
            <w:lang w:eastAsia="en-US"/>
          </w:rPr>
          <w:tab/>
        </w:r>
        <w:r w:rsidRPr="00F87F46">
          <w:rPr>
            <w:rStyle w:val="Hyperlink"/>
            <w:noProof/>
          </w:rPr>
          <w:t>Joints</w:t>
        </w:r>
        <w:r>
          <w:rPr>
            <w:noProof/>
            <w:webHidden/>
          </w:rPr>
          <w:tab/>
        </w:r>
        <w:r>
          <w:rPr>
            <w:noProof/>
            <w:webHidden/>
          </w:rPr>
          <w:fldChar w:fldCharType="begin"/>
        </w:r>
        <w:r>
          <w:rPr>
            <w:noProof/>
            <w:webHidden/>
          </w:rPr>
          <w:instrText xml:space="preserve"> PAGEREF _Toc8893629 \h </w:instrText>
        </w:r>
        <w:r>
          <w:rPr>
            <w:noProof/>
            <w:webHidden/>
          </w:rPr>
        </w:r>
        <w:r>
          <w:rPr>
            <w:noProof/>
            <w:webHidden/>
          </w:rPr>
          <w:fldChar w:fldCharType="separate"/>
        </w:r>
        <w:r>
          <w:rPr>
            <w:noProof/>
            <w:webHidden/>
          </w:rPr>
          <w:t>39</w:t>
        </w:r>
        <w:r>
          <w:rPr>
            <w:noProof/>
            <w:webHidden/>
          </w:rPr>
          <w:fldChar w:fldCharType="end"/>
        </w:r>
      </w:hyperlink>
    </w:p>
    <w:p w14:paraId="2249FC95"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0" w:history="1">
        <w:r w:rsidRPr="00F87F46">
          <w:rPr>
            <w:rStyle w:val="Hyperlink"/>
            <w:noProof/>
          </w:rPr>
          <w:t>5.4</w:t>
        </w:r>
        <w:r>
          <w:rPr>
            <w:rFonts w:asciiTheme="minorHAnsi" w:eastAsiaTheme="minorEastAsia" w:hAnsiTheme="minorHAnsi" w:cstheme="minorBidi"/>
            <w:b w:val="0"/>
            <w:bCs w:val="0"/>
            <w:noProof/>
            <w:sz w:val="22"/>
            <w:szCs w:val="22"/>
            <w:lang w:eastAsia="en-US"/>
          </w:rPr>
          <w:tab/>
        </w:r>
        <w:r w:rsidRPr="00F87F46">
          <w:rPr>
            <w:rStyle w:val="Hyperlink"/>
            <w:noProof/>
          </w:rPr>
          <w:t>A Minimalistic Example of a χMCF file</w:t>
        </w:r>
        <w:r>
          <w:rPr>
            <w:noProof/>
            <w:webHidden/>
          </w:rPr>
          <w:tab/>
        </w:r>
        <w:r>
          <w:rPr>
            <w:noProof/>
            <w:webHidden/>
          </w:rPr>
          <w:fldChar w:fldCharType="begin"/>
        </w:r>
        <w:r>
          <w:rPr>
            <w:noProof/>
            <w:webHidden/>
          </w:rPr>
          <w:instrText xml:space="preserve"> PAGEREF _Toc8893630 \h </w:instrText>
        </w:r>
        <w:r>
          <w:rPr>
            <w:noProof/>
            <w:webHidden/>
          </w:rPr>
        </w:r>
        <w:r>
          <w:rPr>
            <w:noProof/>
            <w:webHidden/>
          </w:rPr>
          <w:fldChar w:fldCharType="separate"/>
        </w:r>
        <w:r>
          <w:rPr>
            <w:noProof/>
            <w:webHidden/>
          </w:rPr>
          <w:t>40</w:t>
        </w:r>
        <w:r>
          <w:rPr>
            <w:noProof/>
            <w:webHidden/>
          </w:rPr>
          <w:fldChar w:fldCharType="end"/>
        </w:r>
      </w:hyperlink>
    </w:p>
    <w:p w14:paraId="0B6BA9C9"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1" w:history="1">
        <w:r w:rsidRPr="00F87F46">
          <w:rPr>
            <w:rStyle w:val="Hyperlink"/>
            <w:noProof/>
          </w:rPr>
          <w:t>5.5</w:t>
        </w:r>
        <w:r>
          <w:rPr>
            <w:rFonts w:asciiTheme="minorHAnsi" w:eastAsiaTheme="minorEastAsia" w:hAnsiTheme="minorHAnsi" w:cstheme="minorBidi"/>
            <w:b w:val="0"/>
            <w:bCs w:val="0"/>
            <w:noProof/>
            <w:sz w:val="22"/>
            <w:szCs w:val="22"/>
            <w:lang w:eastAsia="en-US"/>
          </w:rPr>
          <w:tab/>
        </w:r>
        <w:r w:rsidRPr="00F87F46">
          <w:rPr>
            <w:rStyle w:val="Hyperlink"/>
            <w:noProof/>
          </w:rPr>
          <w:t>XML Schema Definition</w:t>
        </w:r>
        <w:r>
          <w:rPr>
            <w:noProof/>
            <w:webHidden/>
          </w:rPr>
          <w:tab/>
        </w:r>
        <w:r>
          <w:rPr>
            <w:noProof/>
            <w:webHidden/>
          </w:rPr>
          <w:fldChar w:fldCharType="begin"/>
        </w:r>
        <w:r>
          <w:rPr>
            <w:noProof/>
            <w:webHidden/>
          </w:rPr>
          <w:instrText xml:space="preserve"> PAGEREF _Toc8893631 \h </w:instrText>
        </w:r>
        <w:r>
          <w:rPr>
            <w:noProof/>
            <w:webHidden/>
          </w:rPr>
        </w:r>
        <w:r>
          <w:rPr>
            <w:noProof/>
            <w:webHidden/>
          </w:rPr>
          <w:fldChar w:fldCharType="separate"/>
        </w:r>
        <w:r>
          <w:rPr>
            <w:noProof/>
            <w:webHidden/>
          </w:rPr>
          <w:t>41</w:t>
        </w:r>
        <w:r>
          <w:rPr>
            <w:noProof/>
            <w:webHidden/>
          </w:rPr>
          <w:fldChar w:fldCharType="end"/>
        </w:r>
      </w:hyperlink>
    </w:p>
    <w:p w14:paraId="3C5D4CB3" w14:textId="77777777" w:rsidR="00EA1A11" w:rsidRDefault="00EA1A1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32" w:history="1">
        <w:r w:rsidRPr="00F87F46">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eastAsia="en-US"/>
          </w:rPr>
          <w:tab/>
        </w:r>
        <w:r w:rsidRPr="00F87F46">
          <w:rPr>
            <w:rStyle w:val="Hyperlink"/>
            <w:noProof/>
          </w:rPr>
          <w:t>Data Common to any Connection</w:t>
        </w:r>
        <w:r>
          <w:rPr>
            <w:noProof/>
            <w:webHidden/>
          </w:rPr>
          <w:tab/>
        </w:r>
        <w:r>
          <w:rPr>
            <w:noProof/>
            <w:webHidden/>
          </w:rPr>
          <w:fldChar w:fldCharType="begin"/>
        </w:r>
        <w:r>
          <w:rPr>
            <w:noProof/>
            <w:webHidden/>
          </w:rPr>
          <w:instrText xml:space="preserve"> PAGEREF _Toc8893632 \h </w:instrText>
        </w:r>
        <w:r>
          <w:rPr>
            <w:noProof/>
            <w:webHidden/>
          </w:rPr>
        </w:r>
        <w:r>
          <w:rPr>
            <w:noProof/>
            <w:webHidden/>
          </w:rPr>
          <w:fldChar w:fldCharType="separate"/>
        </w:r>
        <w:r>
          <w:rPr>
            <w:noProof/>
            <w:webHidden/>
          </w:rPr>
          <w:t>42</w:t>
        </w:r>
        <w:r>
          <w:rPr>
            <w:noProof/>
            <w:webHidden/>
          </w:rPr>
          <w:fldChar w:fldCharType="end"/>
        </w:r>
      </w:hyperlink>
    </w:p>
    <w:p w14:paraId="62545035"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3" w:history="1">
        <w:r w:rsidRPr="00F87F46">
          <w:rPr>
            <w:rStyle w:val="Hyperlink"/>
            <w:noProof/>
          </w:rPr>
          <w:t>6.1</w:t>
        </w:r>
        <w:r>
          <w:rPr>
            <w:rFonts w:asciiTheme="minorHAnsi" w:eastAsiaTheme="minorEastAsia" w:hAnsiTheme="minorHAnsi" w:cstheme="minorBidi"/>
            <w:b w:val="0"/>
            <w:bCs w:val="0"/>
            <w:noProof/>
            <w:sz w:val="22"/>
            <w:szCs w:val="22"/>
            <w:lang w:eastAsia="en-US"/>
          </w:rPr>
          <w:tab/>
        </w:r>
        <w:r w:rsidRPr="00F87F46">
          <w:rPr>
            <w:rStyle w:val="Hyperlink"/>
            <w:noProof/>
          </w:rPr>
          <w:t>Indices and their properties</w:t>
        </w:r>
        <w:r>
          <w:rPr>
            <w:noProof/>
            <w:webHidden/>
          </w:rPr>
          <w:tab/>
        </w:r>
        <w:r>
          <w:rPr>
            <w:noProof/>
            <w:webHidden/>
          </w:rPr>
          <w:fldChar w:fldCharType="begin"/>
        </w:r>
        <w:r>
          <w:rPr>
            <w:noProof/>
            <w:webHidden/>
          </w:rPr>
          <w:instrText xml:space="preserve"> PAGEREF _Toc8893633 \h </w:instrText>
        </w:r>
        <w:r>
          <w:rPr>
            <w:noProof/>
            <w:webHidden/>
          </w:rPr>
        </w:r>
        <w:r>
          <w:rPr>
            <w:noProof/>
            <w:webHidden/>
          </w:rPr>
          <w:fldChar w:fldCharType="separate"/>
        </w:r>
        <w:r>
          <w:rPr>
            <w:noProof/>
            <w:webHidden/>
          </w:rPr>
          <w:t>42</w:t>
        </w:r>
        <w:r>
          <w:rPr>
            <w:noProof/>
            <w:webHidden/>
          </w:rPr>
          <w:fldChar w:fldCharType="end"/>
        </w:r>
      </w:hyperlink>
    </w:p>
    <w:p w14:paraId="5795F1A5"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4" w:history="1">
        <w:r w:rsidRPr="00F87F46">
          <w:rPr>
            <w:rStyle w:val="Hyperlink"/>
            <w:noProof/>
          </w:rPr>
          <w:t>6.2</w:t>
        </w:r>
        <w:r>
          <w:rPr>
            <w:rFonts w:asciiTheme="minorHAnsi" w:eastAsiaTheme="minorEastAsia" w:hAnsiTheme="minorHAnsi" w:cstheme="minorBidi"/>
            <w:b w:val="0"/>
            <w:bCs w:val="0"/>
            <w:noProof/>
            <w:sz w:val="22"/>
            <w:szCs w:val="22"/>
            <w:lang w:eastAsia="en-US"/>
          </w:rPr>
          <w:tab/>
        </w:r>
        <w:r w:rsidRPr="00F87F46">
          <w:rPr>
            <w:rStyle w:val="Hyperlink"/>
            <w:noProof/>
          </w:rPr>
          <w:t xml:space="preserve">Attribute </w:t>
        </w:r>
        <w:r w:rsidRPr="00F87F46">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_Toc8893634 \h </w:instrText>
        </w:r>
        <w:r>
          <w:rPr>
            <w:noProof/>
            <w:webHidden/>
          </w:rPr>
        </w:r>
        <w:r>
          <w:rPr>
            <w:noProof/>
            <w:webHidden/>
          </w:rPr>
          <w:fldChar w:fldCharType="separate"/>
        </w:r>
        <w:r>
          <w:rPr>
            <w:noProof/>
            <w:webHidden/>
          </w:rPr>
          <w:t>42</w:t>
        </w:r>
        <w:r>
          <w:rPr>
            <w:noProof/>
            <w:webHidden/>
          </w:rPr>
          <w:fldChar w:fldCharType="end"/>
        </w:r>
      </w:hyperlink>
    </w:p>
    <w:p w14:paraId="2E643277"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5" w:history="1">
        <w:r w:rsidRPr="00F87F46">
          <w:rPr>
            <w:rStyle w:val="Hyperlink"/>
            <w:noProof/>
          </w:rPr>
          <w:t>6.3</w:t>
        </w:r>
        <w:r>
          <w:rPr>
            <w:rFonts w:asciiTheme="minorHAnsi" w:eastAsiaTheme="minorEastAsia" w:hAnsiTheme="minorHAnsi" w:cstheme="minorBidi"/>
            <w:b w:val="0"/>
            <w:bCs w:val="0"/>
            <w:noProof/>
            <w:sz w:val="22"/>
            <w:szCs w:val="22"/>
            <w:lang w:eastAsia="en-US"/>
          </w:rPr>
          <w:tab/>
        </w:r>
        <w:r w:rsidRPr="00F87F46">
          <w:rPr>
            <w:rStyle w:val="Hyperlink"/>
            <w:noProof/>
          </w:rPr>
          <w:t>Dimensions and Coordinates</w:t>
        </w:r>
        <w:r>
          <w:rPr>
            <w:noProof/>
            <w:webHidden/>
          </w:rPr>
          <w:tab/>
        </w:r>
        <w:r>
          <w:rPr>
            <w:noProof/>
            <w:webHidden/>
          </w:rPr>
          <w:fldChar w:fldCharType="begin"/>
        </w:r>
        <w:r>
          <w:rPr>
            <w:noProof/>
            <w:webHidden/>
          </w:rPr>
          <w:instrText xml:space="preserve"> PAGEREF _Toc8893635 \h </w:instrText>
        </w:r>
        <w:r>
          <w:rPr>
            <w:noProof/>
            <w:webHidden/>
          </w:rPr>
        </w:r>
        <w:r>
          <w:rPr>
            <w:noProof/>
            <w:webHidden/>
          </w:rPr>
          <w:fldChar w:fldCharType="separate"/>
        </w:r>
        <w:r>
          <w:rPr>
            <w:noProof/>
            <w:webHidden/>
          </w:rPr>
          <w:t>42</w:t>
        </w:r>
        <w:r>
          <w:rPr>
            <w:noProof/>
            <w:webHidden/>
          </w:rPr>
          <w:fldChar w:fldCharType="end"/>
        </w:r>
      </w:hyperlink>
    </w:p>
    <w:p w14:paraId="54F0CBCE"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6" w:history="1">
        <w:r w:rsidRPr="00F87F46">
          <w:rPr>
            <w:rStyle w:val="Hyperlink"/>
            <w:noProof/>
          </w:rPr>
          <w:t>6.4</w:t>
        </w:r>
        <w:r>
          <w:rPr>
            <w:rFonts w:asciiTheme="minorHAnsi" w:eastAsiaTheme="minorEastAsia" w:hAnsiTheme="minorHAnsi" w:cstheme="minorBidi"/>
            <w:b w:val="0"/>
            <w:bCs w:val="0"/>
            <w:noProof/>
            <w:sz w:val="22"/>
            <w:szCs w:val="22"/>
            <w:lang w:eastAsia="en-US"/>
          </w:rPr>
          <w:tab/>
        </w:r>
        <w:r w:rsidRPr="00F87F46">
          <w:rPr>
            <w:rStyle w:val="Hyperlink"/>
            <w:noProof/>
          </w:rPr>
          <w:t xml:space="preserve">Attribute </w:t>
        </w:r>
        <w:r w:rsidRPr="00F87F46">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_Toc8893636 \h </w:instrText>
        </w:r>
        <w:r>
          <w:rPr>
            <w:noProof/>
            <w:webHidden/>
          </w:rPr>
        </w:r>
        <w:r>
          <w:rPr>
            <w:noProof/>
            <w:webHidden/>
          </w:rPr>
          <w:fldChar w:fldCharType="separate"/>
        </w:r>
        <w:r>
          <w:rPr>
            <w:noProof/>
            <w:webHidden/>
          </w:rPr>
          <w:t>42</w:t>
        </w:r>
        <w:r>
          <w:rPr>
            <w:noProof/>
            <w:webHidden/>
          </w:rPr>
          <w:fldChar w:fldCharType="end"/>
        </w:r>
      </w:hyperlink>
    </w:p>
    <w:p w14:paraId="34C7901A"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7" w:history="1">
        <w:r w:rsidRPr="00F87F46">
          <w:rPr>
            <w:rStyle w:val="Hyperlink"/>
            <w:noProof/>
          </w:rPr>
          <w:t>6.5</w:t>
        </w:r>
        <w:r>
          <w:rPr>
            <w:rFonts w:asciiTheme="minorHAnsi" w:eastAsiaTheme="minorEastAsia" w:hAnsiTheme="minorHAnsi" w:cstheme="minorBidi"/>
            <w:b w:val="0"/>
            <w:bCs w:val="0"/>
            <w:noProof/>
            <w:sz w:val="22"/>
            <w:szCs w:val="22"/>
            <w:lang w:eastAsia="en-US"/>
          </w:rPr>
          <w:tab/>
        </w:r>
        <w:r w:rsidRPr="00F87F46">
          <w:rPr>
            <w:rStyle w:val="Hyperlink"/>
            <w:noProof/>
          </w:rPr>
          <w:t>Custom Attributes list</w:t>
        </w:r>
        <w:r>
          <w:rPr>
            <w:noProof/>
            <w:webHidden/>
          </w:rPr>
          <w:tab/>
        </w:r>
        <w:r>
          <w:rPr>
            <w:noProof/>
            <w:webHidden/>
          </w:rPr>
          <w:fldChar w:fldCharType="begin"/>
        </w:r>
        <w:r>
          <w:rPr>
            <w:noProof/>
            <w:webHidden/>
          </w:rPr>
          <w:instrText xml:space="preserve"> PAGEREF _Toc8893637 \h </w:instrText>
        </w:r>
        <w:r>
          <w:rPr>
            <w:noProof/>
            <w:webHidden/>
          </w:rPr>
        </w:r>
        <w:r>
          <w:rPr>
            <w:noProof/>
            <w:webHidden/>
          </w:rPr>
          <w:fldChar w:fldCharType="separate"/>
        </w:r>
        <w:r>
          <w:rPr>
            <w:noProof/>
            <w:webHidden/>
          </w:rPr>
          <w:t>43</w:t>
        </w:r>
        <w:r>
          <w:rPr>
            <w:noProof/>
            <w:webHidden/>
          </w:rPr>
          <w:fldChar w:fldCharType="end"/>
        </w:r>
      </w:hyperlink>
    </w:p>
    <w:p w14:paraId="66F00F5B"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8" w:history="1">
        <w:r w:rsidRPr="00F87F46">
          <w:rPr>
            <w:rStyle w:val="Hyperlink"/>
            <w:noProof/>
          </w:rPr>
          <w:t>6.6</w:t>
        </w:r>
        <w:r>
          <w:rPr>
            <w:rFonts w:asciiTheme="minorHAnsi" w:eastAsiaTheme="minorEastAsia" w:hAnsiTheme="minorHAnsi" w:cstheme="minorBidi"/>
            <w:b w:val="0"/>
            <w:bCs w:val="0"/>
            <w:noProof/>
            <w:sz w:val="22"/>
            <w:szCs w:val="22"/>
            <w:lang w:eastAsia="en-US"/>
          </w:rPr>
          <w:tab/>
        </w:r>
        <w:r w:rsidRPr="00F87F46">
          <w:rPr>
            <w:rStyle w:val="Hyperlink"/>
            <w:noProof/>
          </w:rPr>
          <w:t xml:space="preserve">Distinction between </w:t>
        </w:r>
        <w:r w:rsidRPr="00F87F46">
          <w:rPr>
            <w:rStyle w:val="Hyperlink"/>
            <w:rFonts w:ascii="Courier New" w:hAnsi="Courier New" w:cs="Courier New"/>
            <w:noProof/>
          </w:rPr>
          <w:t>&lt;custom_attributes/&gt;</w:t>
        </w:r>
        <w:r w:rsidRPr="00F87F46">
          <w:rPr>
            <w:rStyle w:val="Hyperlink"/>
            <w:noProof/>
          </w:rPr>
          <w:t xml:space="preserve"> and </w:t>
        </w:r>
        <w:r w:rsidRPr="00F87F46">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_Toc8893638 \h </w:instrText>
        </w:r>
        <w:r>
          <w:rPr>
            <w:noProof/>
            <w:webHidden/>
          </w:rPr>
        </w:r>
        <w:r>
          <w:rPr>
            <w:noProof/>
            <w:webHidden/>
          </w:rPr>
          <w:fldChar w:fldCharType="separate"/>
        </w:r>
        <w:r>
          <w:rPr>
            <w:noProof/>
            <w:webHidden/>
          </w:rPr>
          <w:t>48</w:t>
        </w:r>
        <w:r>
          <w:rPr>
            <w:noProof/>
            <w:webHidden/>
          </w:rPr>
          <w:fldChar w:fldCharType="end"/>
        </w:r>
      </w:hyperlink>
    </w:p>
    <w:p w14:paraId="228A1510" w14:textId="77777777" w:rsidR="00EA1A11" w:rsidRDefault="00EA1A11">
      <w:pPr>
        <w:pStyle w:val="TOC3"/>
        <w:rPr>
          <w:rFonts w:asciiTheme="minorHAnsi" w:eastAsiaTheme="minorEastAsia" w:hAnsiTheme="minorHAnsi" w:cstheme="minorBidi"/>
          <w:noProof/>
          <w:sz w:val="22"/>
          <w:szCs w:val="22"/>
          <w:lang w:eastAsia="en-US"/>
        </w:rPr>
      </w:pPr>
      <w:hyperlink w:anchor="_Toc8893639" w:history="1">
        <w:r w:rsidRPr="00F87F46">
          <w:rPr>
            <w:rStyle w:val="Hyperlink"/>
            <w:noProof/>
          </w:rPr>
          <w:t>6.6.1</w:t>
        </w:r>
        <w:r>
          <w:rPr>
            <w:rFonts w:asciiTheme="minorHAnsi" w:eastAsiaTheme="minorEastAsia" w:hAnsiTheme="minorHAnsi" w:cstheme="minorBidi"/>
            <w:noProof/>
            <w:sz w:val="22"/>
            <w:szCs w:val="22"/>
            <w:lang w:eastAsia="en-US"/>
          </w:rPr>
          <w:tab/>
        </w:r>
        <w:r w:rsidRPr="00F87F46">
          <w:rPr>
            <w:rStyle w:val="Hyperlink"/>
            <w:noProof/>
          </w:rPr>
          <w:t xml:space="preserve">Needs of different process roles, addressed by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_Toc8893639 \h </w:instrText>
        </w:r>
        <w:r>
          <w:rPr>
            <w:noProof/>
            <w:webHidden/>
          </w:rPr>
        </w:r>
        <w:r>
          <w:rPr>
            <w:noProof/>
            <w:webHidden/>
          </w:rPr>
          <w:fldChar w:fldCharType="separate"/>
        </w:r>
        <w:r>
          <w:rPr>
            <w:noProof/>
            <w:webHidden/>
          </w:rPr>
          <w:t>48</w:t>
        </w:r>
        <w:r>
          <w:rPr>
            <w:noProof/>
            <w:webHidden/>
          </w:rPr>
          <w:fldChar w:fldCharType="end"/>
        </w:r>
      </w:hyperlink>
    </w:p>
    <w:p w14:paraId="2656DC15" w14:textId="77777777" w:rsidR="00EA1A11" w:rsidRDefault="00EA1A11">
      <w:pPr>
        <w:pStyle w:val="TOC3"/>
        <w:rPr>
          <w:rFonts w:asciiTheme="minorHAnsi" w:eastAsiaTheme="minorEastAsia" w:hAnsiTheme="minorHAnsi" w:cstheme="minorBidi"/>
          <w:noProof/>
          <w:sz w:val="22"/>
          <w:szCs w:val="22"/>
          <w:lang w:eastAsia="en-US"/>
        </w:rPr>
      </w:pPr>
      <w:hyperlink w:anchor="_Toc8893640" w:history="1">
        <w:r w:rsidRPr="00F87F46">
          <w:rPr>
            <w:rStyle w:val="Hyperlink"/>
            <w:noProof/>
          </w:rPr>
          <w:t>6.6.2</w:t>
        </w:r>
        <w:r>
          <w:rPr>
            <w:rFonts w:asciiTheme="minorHAnsi" w:eastAsiaTheme="minorEastAsia" w:hAnsiTheme="minorHAnsi" w:cstheme="minorBidi"/>
            <w:noProof/>
            <w:sz w:val="22"/>
            <w:szCs w:val="22"/>
            <w:lang w:eastAsia="en-US"/>
          </w:rPr>
          <w:tab/>
        </w:r>
        <w:r w:rsidRPr="00F87F46">
          <w:rPr>
            <w:rStyle w:val="Hyperlink"/>
            <w:noProof/>
          </w:rPr>
          <w:t xml:space="preserve">Needs of different applications, addressed by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_Toc8893640 \h </w:instrText>
        </w:r>
        <w:r>
          <w:rPr>
            <w:noProof/>
            <w:webHidden/>
          </w:rPr>
        </w:r>
        <w:r>
          <w:rPr>
            <w:noProof/>
            <w:webHidden/>
          </w:rPr>
          <w:fldChar w:fldCharType="separate"/>
        </w:r>
        <w:r>
          <w:rPr>
            <w:noProof/>
            <w:webHidden/>
          </w:rPr>
          <w:t>48</w:t>
        </w:r>
        <w:r>
          <w:rPr>
            <w:noProof/>
            <w:webHidden/>
          </w:rPr>
          <w:fldChar w:fldCharType="end"/>
        </w:r>
      </w:hyperlink>
    </w:p>
    <w:p w14:paraId="6D45E03A" w14:textId="77777777" w:rsidR="00EA1A11" w:rsidRDefault="00EA1A11">
      <w:pPr>
        <w:pStyle w:val="TOC3"/>
        <w:rPr>
          <w:rFonts w:asciiTheme="minorHAnsi" w:eastAsiaTheme="minorEastAsia" w:hAnsiTheme="minorHAnsi" w:cstheme="minorBidi"/>
          <w:noProof/>
          <w:sz w:val="22"/>
          <w:szCs w:val="22"/>
          <w:lang w:eastAsia="en-US"/>
        </w:rPr>
      </w:pPr>
      <w:hyperlink w:anchor="_Toc8893641" w:history="1">
        <w:r w:rsidRPr="00F87F46">
          <w:rPr>
            <w:rStyle w:val="Hyperlink"/>
            <w:noProof/>
          </w:rPr>
          <w:t>6.6.3</w:t>
        </w:r>
        <w:r>
          <w:rPr>
            <w:rFonts w:asciiTheme="minorHAnsi" w:eastAsiaTheme="minorEastAsia" w:hAnsiTheme="minorHAnsi" w:cstheme="minorBidi"/>
            <w:noProof/>
            <w:sz w:val="22"/>
            <w:szCs w:val="22"/>
            <w:lang w:eastAsia="en-US"/>
          </w:rPr>
          <w:tab/>
        </w:r>
        <w:r w:rsidRPr="00F87F46">
          <w:rPr>
            <w:rStyle w:val="Hyperlink"/>
            <w:noProof/>
          </w:rPr>
          <w:t xml:space="preserve">Different levels of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sidRPr="00F87F46">
          <w:rPr>
            <w:rStyle w:val="Hyperlink"/>
            <w:noProof/>
          </w:rPr>
          <w:t xml:space="preserve"> within χMCF data model</w:t>
        </w:r>
        <w:r>
          <w:rPr>
            <w:noProof/>
            <w:webHidden/>
          </w:rPr>
          <w:tab/>
        </w:r>
        <w:r>
          <w:rPr>
            <w:noProof/>
            <w:webHidden/>
          </w:rPr>
          <w:fldChar w:fldCharType="begin"/>
        </w:r>
        <w:r>
          <w:rPr>
            <w:noProof/>
            <w:webHidden/>
          </w:rPr>
          <w:instrText xml:space="preserve"> PAGEREF _Toc8893641 \h </w:instrText>
        </w:r>
        <w:r>
          <w:rPr>
            <w:noProof/>
            <w:webHidden/>
          </w:rPr>
        </w:r>
        <w:r>
          <w:rPr>
            <w:noProof/>
            <w:webHidden/>
          </w:rPr>
          <w:fldChar w:fldCharType="separate"/>
        </w:r>
        <w:r>
          <w:rPr>
            <w:noProof/>
            <w:webHidden/>
          </w:rPr>
          <w:t>49</w:t>
        </w:r>
        <w:r>
          <w:rPr>
            <w:noProof/>
            <w:webHidden/>
          </w:rPr>
          <w:fldChar w:fldCharType="end"/>
        </w:r>
      </w:hyperlink>
    </w:p>
    <w:p w14:paraId="2CB7FFAA" w14:textId="77777777" w:rsidR="00EA1A11" w:rsidRDefault="00EA1A1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42" w:history="1">
        <w:r w:rsidRPr="00F87F46">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eastAsia="en-US"/>
          </w:rPr>
          <w:tab/>
        </w:r>
        <w:r w:rsidRPr="00F87F46">
          <w:rPr>
            <w:rStyle w:val="Hyperlink"/>
            <w:noProof/>
          </w:rPr>
          <w:t>0D connections</w:t>
        </w:r>
        <w:r>
          <w:rPr>
            <w:noProof/>
            <w:webHidden/>
          </w:rPr>
          <w:tab/>
        </w:r>
        <w:r>
          <w:rPr>
            <w:noProof/>
            <w:webHidden/>
          </w:rPr>
          <w:fldChar w:fldCharType="begin"/>
        </w:r>
        <w:r>
          <w:rPr>
            <w:noProof/>
            <w:webHidden/>
          </w:rPr>
          <w:instrText xml:space="preserve"> PAGEREF _Toc8893642 \h </w:instrText>
        </w:r>
        <w:r>
          <w:rPr>
            <w:noProof/>
            <w:webHidden/>
          </w:rPr>
        </w:r>
        <w:r>
          <w:rPr>
            <w:noProof/>
            <w:webHidden/>
          </w:rPr>
          <w:fldChar w:fldCharType="separate"/>
        </w:r>
        <w:r>
          <w:rPr>
            <w:noProof/>
            <w:webHidden/>
          </w:rPr>
          <w:t>50</w:t>
        </w:r>
        <w:r>
          <w:rPr>
            <w:noProof/>
            <w:webHidden/>
          </w:rPr>
          <w:fldChar w:fldCharType="end"/>
        </w:r>
      </w:hyperlink>
    </w:p>
    <w:p w14:paraId="29D7FA7F"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43" w:history="1">
        <w:r w:rsidRPr="00F87F46">
          <w:rPr>
            <w:rStyle w:val="Hyperlink"/>
            <w:noProof/>
          </w:rPr>
          <w:t>7.1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_Toc8893643 \h </w:instrText>
        </w:r>
        <w:r>
          <w:rPr>
            <w:noProof/>
            <w:webHidden/>
          </w:rPr>
        </w:r>
        <w:r>
          <w:rPr>
            <w:noProof/>
            <w:webHidden/>
          </w:rPr>
          <w:fldChar w:fldCharType="separate"/>
        </w:r>
        <w:r>
          <w:rPr>
            <w:noProof/>
            <w:webHidden/>
          </w:rPr>
          <w:t>50</w:t>
        </w:r>
        <w:r>
          <w:rPr>
            <w:noProof/>
            <w:webHidden/>
          </w:rPr>
          <w:fldChar w:fldCharType="end"/>
        </w:r>
      </w:hyperlink>
    </w:p>
    <w:p w14:paraId="5DB19687" w14:textId="77777777" w:rsidR="00EA1A11" w:rsidRDefault="00EA1A11">
      <w:pPr>
        <w:pStyle w:val="TOC3"/>
        <w:rPr>
          <w:rFonts w:asciiTheme="minorHAnsi" w:eastAsiaTheme="minorEastAsia" w:hAnsiTheme="minorHAnsi" w:cstheme="minorBidi"/>
          <w:noProof/>
          <w:sz w:val="22"/>
          <w:szCs w:val="22"/>
          <w:lang w:eastAsia="en-US"/>
        </w:rPr>
      </w:pPr>
      <w:hyperlink w:anchor="_Toc8893644" w:history="1">
        <w:r w:rsidRPr="00F87F46">
          <w:rPr>
            <w:rStyle w:val="Hyperlink"/>
            <w:noProof/>
          </w:rPr>
          <w:t>7.1.1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_Toc8893644 \h </w:instrText>
        </w:r>
        <w:r>
          <w:rPr>
            <w:noProof/>
            <w:webHidden/>
          </w:rPr>
        </w:r>
        <w:r>
          <w:rPr>
            <w:noProof/>
            <w:webHidden/>
          </w:rPr>
          <w:fldChar w:fldCharType="separate"/>
        </w:r>
        <w:r>
          <w:rPr>
            <w:noProof/>
            <w:webHidden/>
          </w:rPr>
          <w:t>50</w:t>
        </w:r>
        <w:r>
          <w:rPr>
            <w:noProof/>
            <w:webHidden/>
          </w:rPr>
          <w:fldChar w:fldCharType="end"/>
        </w:r>
      </w:hyperlink>
    </w:p>
    <w:p w14:paraId="00E8A252" w14:textId="77777777" w:rsidR="00EA1A11" w:rsidRDefault="00EA1A11">
      <w:pPr>
        <w:pStyle w:val="TOC3"/>
        <w:rPr>
          <w:rFonts w:asciiTheme="minorHAnsi" w:eastAsiaTheme="minorEastAsia" w:hAnsiTheme="minorHAnsi" w:cstheme="minorBidi"/>
          <w:noProof/>
          <w:sz w:val="22"/>
          <w:szCs w:val="22"/>
          <w:lang w:eastAsia="en-US"/>
        </w:rPr>
      </w:pPr>
      <w:hyperlink w:anchor="_Toc8893645" w:history="1">
        <w:r w:rsidRPr="00F87F46">
          <w:rPr>
            <w:rStyle w:val="Hyperlink"/>
            <w:noProof/>
          </w:rPr>
          <w:t>7.1.2</w:t>
        </w:r>
        <w:r>
          <w:rPr>
            <w:rFonts w:asciiTheme="minorHAnsi" w:eastAsiaTheme="minorEastAsia" w:hAnsiTheme="minorHAnsi" w:cstheme="minorBidi"/>
            <w:noProof/>
            <w:sz w:val="22"/>
            <w:szCs w:val="22"/>
            <w:lang w:eastAsia="en-US"/>
          </w:rPr>
          <w:tab/>
        </w:r>
        <w:r w:rsidRPr="00F87F46">
          <w:rPr>
            <w:rStyle w:val="Hyperlink"/>
            <w:noProof/>
          </w:rPr>
          <w:t>Location</w:t>
        </w:r>
        <w:r>
          <w:rPr>
            <w:noProof/>
            <w:webHidden/>
          </w:rPr>
          <w:tab/>
        </w:r>
        <w:r>
          <w:rPr>
            <w:noProof/>
            <w:webHidden/>
          </w:rPr>
          <w:fldChar w:fldCharType="begin"/>
        </w:r>
        <w:r>
          <w:rPr>
            <w:noProof/>
            <w:webHidden/>
          </w:rPr>
          <w:instrText xml:space="preserve"> PAGEREF _Toc8893645 \h </w:instrText>
        </w:r>
        <w:r>
          <w:rPr>
            <w:noProof/>
            <w:webHidden/>
          </w:rPr>
        </w:r>
        <w:r>
          <w:rPr>
            <w:noProof/>
            <w:webHidden/>
          </w:rPr>
          <w:fldChar w:fldCharType="separate"/>
        </w:r>
        <w:r>
          <w:rPr>
            <w:noProof/>
            <w:webHidden/>
          </w:rPr>
          <w:t>50</w:t>
        </w:r>
        <w:r>
          <w:rPr>
            <w:noProof/>
            <w:webHidden/>
          </w:rPr>
          <w:fldChar w:fldCharType="end"/>
        </w:r>
      </w:hyperlink>
    </w:p>
    <w:p w14:paraId="77A7DF21" w14:textId="77777777" w:rsidR="00EA1A11" w:rsidRDefault="00EA1A11">
      <w:pPr>
        <w:pStyle w:val="TOC3"/>
        <w:rPr>
          <w:rFonts w:asciiTheme="minorHAnsi" w:eastAsiaTheme="minorEastAsia" w:hAnsiTheme="minorHAnsi" w:cstheme="minorBidi"/>
          <w:noProof/>
          <w:sz w:val="22"/>
          <w:szCs w:val="22"/>
          <w:lang w:eastAsia="en-US"/>
        </w:rPr>
      </w:pPr>
      <w:hyperlink w:anchor="_Toc8893646" w:history="1">
        <w:r w:rsidRPr="00F87F46">
          <w:rPr>
            <w:rStyle w:val="Hyperlink"/>
            <w:noProof/>
          </w:rPr>
          <w:t>7.1.3</w:t>
        </w:r>
        <w:r>
          <w:rPr>
            <w:rFonts w:asciiTheme="minorHAnsi" w:eastAsiaTheme="minorEastAsia" w:hAnsiTheme="minorHAnsi" w:cstheme="minorBidi"/>
            <w:noProof/>
            <w:sz w:val="22"/>
            <w:szCs w:val="22"/>
            <w:lang w:eastAsia="en-US"/>
          </w:rPr>
          <w:tab/>
        </w:r>
        <w:r w:rsidRPr="00F87F46">
          <w:rPr>
            <w:rStyle w:val="Hyperlink"/>
            <w:noProof/>
          </w:rPr>
          <w:t>Direction</w:t>
        </w:r>
        <w:r>
          <w:rPr>
            <w:noProof/>
            <w:webHidden/>
          </w:rPr>
          <w:tab/>
        </w:r>
        <w:r>
          <w:rPr>
            <w:noProof/>
            <w:webHidden/>
          </w:rPr>
          <w:fldChar w:fldCharType="begin"/>
        </w:r>
        <w:r>
          <w:rPr>
            <w:noProof/>
            <w:webHidden/>
          </w:rPr>
          <w:instrText xml:space="preserve"> PAGEREF _Toc8893646 \h </w:instrText>
        </w:r>
        <w:r>
          <w:rPr>
            <w:noProof/>
            <w:webHidden/>
          </w:rPr>
        </w:r>
        <w:r>
          <w:rPr>
            <w:noProof/>
            <w:webHidden/>
          </w:rPr>
          <w:fldChar w:fldCharType="separate"/>
        </w:r>
        <w:r>
          <w:rPr>
            <w:noProof/>
            <w:webHidden/>
          </w:rPr>
          <w:t>51</w:t>
        </w:r>
        <w:r>
          <w:rPr>
            <w:noProof/>
            <w:webHidden/>
          </w:rPr>
          <w:fldChar w:fldCharType="end"/>
        </w:r>
      </w:hyperlink>
    </w:p>
    <w:p w14:paraId="7E27EFCB" w14:textId="77777777" w:rsidR="00EA1A11" w:rsidRDefault="00EA1A11">
      <w:pPr>
        <w:pStyle w:val="TOC3"/>
        <w:rPr>
          <w:rFonts w:asciiTheme="minorHAnsi" w:eastAsiaTheme="minorEastAsia" w:hAnsiTheme="minorHAnsi" w:cstheme="minorBidi"/>
          <w:noProof/>
          <w:sz w:val="22"/>
          <w:szCs w:val="22"/>
          <w:lang w:eastAsia="en-US"/>
        </w:rPr>
      </w:pPr>
      <w:hyperlink w:anchor="_Toc8893647" w:history="1">
        <w:r w:rsidRPr="00F87F46">
          <w:rPr>
            <w:rStyle w:val="Hyperlink"/>
            <w:noProof/>
          </w:rPr>
          <w:t>7.1.4</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_Toc8893647 \h </w:instrText>
        </w:r>
        <w:r>
          <w:rPr>
            <w:noProof/>
            <w:webHidden/>
          </w:rPr>
        </w:r>
        <w:r>
          <w:rPr>
            <w:noProof/>
            <w:webHidden/>
          </w:rPr>
          <w:fldChar w:fldCharType="separate"/>
        </w:r>
        <w:r>
          <w:rPr>
            <w:noProof/>
            <w:webHidden/>
          </w:rPr>
          <w:t>52</w:t>
        </w:r>
        <w:r>
          <w:rPr>
            <w:noProof/>
            <w:webHidden/>
          </w:rPr>
          <w:fldChar w:fldCharType="end"/>
        </w:r>
      </w:hyperlink>
    </w:p>
    <w:p w14:paraId="5D273F66"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48" w:history="1">
        <w:r w:rsidRPr="00F87F46">
          <w:rPr>
            <w:rStyle w:val="Hyperlink"/>
            <w:noProof/>
          </w:rPr>
          <w:t>7.2</w:t>
        </w:r>
        <w:r>
          <w:rPr>
            <w:rFonts w:asciiTheme="minorHAnsi" w:eastAsiaTheme="minorEastAsia" w:hAnsiTheme="minorHAnsi" w:cstheme="minorBidi"/>
            <w:b w:val="0"/>
            <w:bCs w:val="0"/>
            <w:noProof/>
            <w:sz w:val="22"/>
            <w:szCs w:val="22"/>
            <w:lang w:eastAsia="en-US"/>
          </w:rPr>
          <w:tab/>
        </w:r>
        <w:r w:rsidRPr="00F87F46">
          <w:rPr>
            <w:rStyle w:val="Hyperlink"/>
            <w:noProof/>
          </w:rPr>
          <w:t>Spot Welds</w:t>
        </w:r>
        <w:r>
          <w:rPr>
            <w:noProof/>
            <w:webHidden/>
          </w:rPr>
          <w:tab/>
        </w:r>
        <w:r>
          <w:rPr>
            <w:noProof/>
            <w:webHidden/>
          </w:rPr>
          <w:fldChar w:fldCharType="begin"/>
        </w:r>
        <w:r>
          <w:rPr>
            <w:noProof/>
            <w:webHidden/>
          </w:rPr>
          <w:instrText xml:space="preserve"> PAGEREF _Toc8893648 \h </w:instrText>
        </w:r>
        <w:r>
          <w:rPr>
            <w:noProof/>
            <w:webHidden/>
          </w:rPr>
        </w:r>
        <w:r>
          <w:rPr>
            <w:noProof/>
            <w:webHidden/>
          </w:rPr>
          <w:fldChar w:fldCharType="separate"/>
        </w:r>
        <w:r>
          <w:rPr>
            <w:noProof/>
            <w:webHidden/>
          </w:rPr>
          <w:t>52</w:t>
        </w:r>
        <w:r>
          <w:rPr>
            <w:noProof/>
            <w:webHidden/>
          </w:rPr>
          <w:fldChar w:fldCharType="end"/>
        </w:r>
      </w:hyperlink>
    </w:p>
    <w:p w14:paraId="45B80140"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49" w:history="1">
        <w:r w:rsidRPr="00F87F46">
          <w:rPr>
            <w:rStyle w:val="Hyperlink"/>
            <w:noProof/>
          </w:rPr>
          <w:t>7.3</w:t>
        </w:r>
        <w:r>
          <w:rPr>
            <w:rFonts w:asciiTheme="minorHAnsi" w:eastAsiaTheme="minorEastAsia" w:hAnsiTheme="minorHAnsi" w:cstheme="minorBidi"/>
            <w:b w:val="0"/>
            <w:bCs w:val="0"/>
            <w:noProof/>
            <w:sz w:val="22"/>
            <w:szCs w:val="22"/>
            <w:lang w:eastAsia="en-US"/>
          </w:rPr>
          <w:tab/>
        </w:r>
        <w:r w:rsidRPr="00F87F46">
          <w:rPr>
            <w:rStyle w:val="Hyperlink"/>
            <w:noProof/>
          </w:rPr>
          <w:t>Robscans</w:t>
        </w:r>
        <w:r>
          <w:rPr>
            <w:noProof/>
            <w:webHidden/>
          </w:rPr>
          <w:tab/>
        </w:r>
        <w:r>
          <w:rPr>
            <w:noProof/>
            <w:webHidden/>
          </w:rPr>
          <w:fldChar w:fldCharType="begin"/>
        </w:r>
        <w:r>
          <w:rPr>
            <w:noProof/>
            <w:webHidden/>
          </w:rPr>
          <w:instrText xml:space="preserve"> PAGEREF _Toc8893649 \h </w:instrText>
        </w:r>
        <w:r>
          <w:rPr>
            <w:noProof/>
            <w:webHidden/>
          </w:rPr>
        </w:r>
        <w:r>
          <w:rPr>
            <w:noProof/>
            <w:webHidden/>
          </w:rPr>
          <w:fldChar w:fldCharType="separate"/>
        </w:r>
        <w:r>
          <w:rPr>
            <w:noProof/>
            <w:webHidden/>
          </w:rPr>
          <w:t>53</w:t>
        </w:r>
        <w:r>
          <w:rPr>
            <w:noProof/>
            <w:webHidden/>
          </w:rPr>
          <w:fldChar w:fldCharType="end"/>
        </w:r>
      </w:hyperlink>
    </w:p>
    <w:p w14:paraId="3F14BBE2"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50" w:history="1">
        <w:r w:rsidRPr="00F87F46">
          <w:rPr>
            <w:rStyle w:val="Hyperlink"/>
            <w:noProof/>
          </w:rPr>
          <w:t>7.4</w:t>
        </w:r>
        <w:r>
          <w:rPr>
            <w:rFonts w:asciiTheme="minorHAnsi" w:eastAsiaTheme="minorEastAsia" w:hAnsiTheme="minorHAnsi" w:cstheme="minorBidi"/>
            <w:b w:val="0"/>
            <w:bCs w:val="0"/>
            <w:noProof/>
            <w:sz w:val="22"/>
            <w:szCs w:val="22"/>
            <w:lang w:eastAsia="en-US"/>
          </w:rPr>
          <w:tab/>
        </w:r>
        <w:r w:rsidRPr="00F87F46">
          <w:rPr>
            <w:rStyle w:val="Hyperlink"/>
            <w:noProof/>
          </w:rPr>
          <w:t>Rivets</w:t>
        </w:r>
        <w:r>
          <w:rPr>
            <w:noProof/>
            <w:webHidden/>
          </w:rPr>
          <w:tab/>
        </w:r>
        <w:r>
          <w:rPr>
            <w:noProof/>
            <w:webHidden/>
          </w:rPr>
          <w:fldChar w:fldCharType="begin"/>
        </w:r>
        <w:r>
          <w:rPr>
            <w:noProof/>
            <w:webHidden/>
          </w:rPr>
          <w:instrText xml:space="preserve"> PAGEREF _Toc8893650 \h </w:instrText>
        </w:r>
        <w:r>
          <w:rPr>
            <w:noProof/>
            <w:webHidden/>
          </w:rPr>
        </w:r>
        <w:r>
          <w:rPr>
            <w:noProof/>
            <w:webHidden/>
          </w:rPr>
          <w:fldChar w:fldCharType="separate"/>
        </w:r>
        <w:r>
          <w:rPr>
            <w:noProof/>
            <w:webHidden/>
          </w:rPr>
          <w:t>56</w:t>
        </w:r>
        <w:r>
          <w:rPr>
            <w:noProof/>
            <w:webHidden/>
          </w:rPr>
          <w:fldChar w:fldCharType="end"/>
        </w:r>
      </w:hyperlink>
    </w:p>
    <w:p w14:paraId="19789975" w14:textId="77777777" w:rsidR="00EA1A11" w:rsidRDefault="00EA1A11">
      <w:pPr>
        <w:pStyle w:val="TOC3"/>
        <w:rPr>
          <w:rFonts w:asciiTheme="minorHAnsi" w:eastAsiaTheme="minorEastAsia" w:hAnsiTheme="minorHAnsi" w:cstheme="minorBidi"/>
          <w:noProof/>
          <w:sz w:val="22"/>
          <w:szCs w:val="22"/>
          <w:lang w:eastAsia="en-US"/>
        </w:rPr>
      </w:pPr>
      <w:hyperlink w:anchor="_Toc8893651" w:history="1">
        <w:r w:rsidRPr="00F87F46">
          <w:rPr>
            <w:rStyle w:val="Hyperlink"/>
            <w:noProof/>
          </w:rPr>
          <w:t>7.4.1</w:t>
        </w:r>
        <w:r>
          <w:rPr>
            <w:rFonts w:asciiTheme="minorHAnsi" w:eastAsiaTheme="minorEastAsia" w:hAnsiTheme="minorHAnsi" w:cstheme="minorBidi"/>
            <w:noProof/>
            <w:sz w:val="22"/>
            <w:szCs w:val="22"/>
            <w:lang w:eastAsia="en-US"/>
          </w:rPr>
          <w:tab/>
        </w:r>
        <w:r w:rsidRPr="00F87F46">
          <w:rPr>
            <w:rStyle w:val="Hyperlink"/>
            <w:noProof/>
          </w:rPr>
          <w:t>Blind Rivets</w:t>
        </w:r>
        <w:r>
          <w:rPr>
            <w:noProof/>
            <w:webHidden/>
          </w:rPr>
          <w:tab/>
        </w:r>
        <w:r>
          <w:rPr>
            <w:noProof/>
            <w:webHidden/>
          </w:rPr>
          <w:fldChar w:fldCharType="begin"/>
        </w:r>
        <w:r>
          <w:rPr>
            <w:noProof/>
            <w:webHidden/>
          </w:rPr>
          <w:instrText xml:space="preserve"> PAGEREF _Toc8893651 \h </w:instrText>
        </w:r>
        <w:r>
          <w:rPr>
            <w:noProof/>
            <w:webHidden/>
          </w:rPr>
        </w:r>
        <w:r>
          <w:rPr>
            <w:noProof/>
            <w:webHidden/>
          </w:rPr>
          <w:fldChar w:fldCharType="separate"/>
        </w:r>
        <w:r>
          <w:rPr>
            <w:noProof/>
            <w:webHidden/>
          </w:rPr>
          <w:t>58</w:t>
        </w:r>
        <w:r>
          <w:rPr>
            <w:noProof/>
            <w:webHidden/>
          </w:rPr>
          <w:fldChar w:fldCharType="end"/>
        </w:r>
      </w:hyperlink>
    </w:p>
    <w:p w14:paraId="42A3D480" w14:textId="77777777" w:rsidR="00EA1A11" w:rsidRDefault="00EA1A11">
      <w:pPr>
        <w:pStyle w:val="TOC3"/>
        <w:rPr>
          <w:rFonts w:asciiTheme="minorHAnsi" w:eastAsiaTheme="minorEastAsia" w:hAnsiTheme="minorHAnsi" w:cstheme="minorBidi"/>
          <w:noProof/>
          <w:sz w:val="22"/>
          <w:szCs w:val="22"/>
          <w:lang w:eastAsia="en-US"/>
        </w:rPr>
      </w:pPr>
      <w:hyperlink w:anchor="_Toc8893652" w:history="1">
        <w:r w:rsidRPr="00F87F46">
          <w:rPr>
            <w:rStyle w:val="Hyperlink"/>
            <w:noProof/>
          </w:rPr>
          <w:t>7.4.2</w:t>
        </w:r>
        <w:r>
          <w:rPr>
            <w:rFonts w:asciiTheme="minorHAnsi" w:eastAsiaTheme="minorEastAsia" w:hAnsiTheme="minorHAnsi" w:cstheme="minorBidi"/>
            <w:noProof/>
            <w:sz w:val="22"/>
            <w:szCs w:val="22"/>
            <w:lang w:eastAsia="en-US"/>
          </w:rPr>
          <w:tab/>
        </w:r>
        <w:r w:rsidRPr="00F87F46">
          <w:rPr>
            <w:rStyle w:val="Hyperlink"/>
            <w:noProof/>
          </w:rPr>
          <w:t>Self-Piercing Rivets</w:t>
        </w:r>
        <w:r>
          <w:rPr>
            <w:noProof/>
            <w:webHidden/>
          </w:rPr>
          <w:tab/>
        </w:r>
        <w:r>
          <w:rPr>
            <w:noProof/>
            <w:webHidden/>
          </w:rPr>
          <w:fldChar w:fldCharType="begin"/>
        </w:r>
        <w:r>
          <w:rPr>
            <w:noProof/>
            <w:webHidden/>
          </w:rPr>
          <w:instrText xml:space="preserve"> PAGEREF _Toc8893652 \h </w:instrText>
        </w:r>
        <w:r>
          <w:rPr>
            <w:noProof/>
            <w:webHidden/>
          </w:rPr>
        </w:r>
        <w:r>
          <w:rPr>
            <w:noProof/>
            <w:webHidden/>
          </w:rPr>
          <w:fldChar w:fldCharType="separate"/>
        </w:r>
        <w:r>
          <w:rPr>
            <w:noProof/>
            <w:webHidden/>
          </w:rPr>
          <w:t>61</w:t>
        </w:r>
        <w:r>
          <w:rPr>
            <w:noProof/>
            <w:webHidden/>
          </w:rPr>
          <w:fldChar w:fldCharType="end"/>
        </w:r>
      </w:hyperlink>
    </w:p>
    <w:p w14:paraId="221C18C7" w14:textId="77777777" w:rsidR="00EA1A11" w:rsidRDefault="00EA1A11">
      <w:pPr>
        <w:pStyle w:val="TOC3"/>
        <w:rPr>
          <w:rFonts w:asciiTheme="minorHAnsi" w:eastAsiaTheme="minorEastAsia" w:hAnsiTheme="minorHAnsi" w:cstheme="minorBidi"/>
          <w:noProof/>
          <w:sz w:val="22"/>
          <w:szCs w:val="22"/>
          <w:lang w:eastAsia="en-US"/>
        </w:rPr>
      </w:pPr>
      <w:hyperlink w:anchor="_Toc8893653" w:history="1">
        <w:r w:rsidRPr="00F87F46">
          <w:rPr>
            <w:rStyle w:val="Hyperlink"/>
            <w:noProof/>
          </w:rPr>
          <w:t>7.4.3</w:t>
        </w:r>
        <w:r>
          <w:rPr>
            <w:rFonts w:asciiTheme="minorHAnsi" w:eastAsiaTheme="minorEastAsia" w:hAnsiTheme="minorHAnsi" w:cstheme="minorBidi"/>
            <w:noProof/>
            <w:sz w:val="22"/>
            <w:szCs w:val="22"/>
            <w:lang w:eastAsia="en-US"/>
          </w:rPr>
          <w:tab/>
        </w:r>
        <w:r w:rsidRPr="00F87F46">
          <w:rPr>
            <w:rStyle w:val="Hyperlink"/>
            <w:noProof/>
          </w:rPr>
          <w:t>Solid Rivets</w:t>
        </w:r>
        <w:r>
          <w:rPr>
            <w:noProof/>
            <w:webHidden/>
          </w:rPr>
          <w:tab/>
        </w:r>
        <w:r>
          <w:rPr>
            <w:noProof/>
            <w:webHidden/>
          </w:rPr>
          <w:fldChar w:fldCharType="begin"/>
        </w:r>
        <w:r>
          <w:rPr>
            <w:noProof/>
            <w:webHidden/>
          </w:rPr>
          <w:instrText xml:space="preserve"> PAGEREF _Toc8893653 \h </w:instrText>
        </w:r>
        <w:r>
          <w:rPr>
            <w:noProof/>
            <w:webHidden/>
          </w:rPr>
        </w:r>
        <w:r>
          <w:rPr>
            <w:noProof/>
            <w:webHidden/>
          </w:rPr>
          <w:fldChar w:fldCharType="separate"/>
        </w:r>
        <w:r>
          <w:rPr>
            <w:noProof/>
            <w:webHidden/>
          </w:rPr>
          <w:t>62</w:t>
        </w:r>
        <w:r>
          <w:rPr>
            <w:noProof/>
            <w:webHidden/>
          </w:rPr>
          <w:fldChar w:fldCharType="end"/>
        </w:r>
      </w:hyperlink>
    </w:p>
    <w:p w14:paraId="2AEF61D0" w14:textId="77777777" w:rsidR="00EA1A11" w:rsidRDefault="00EA1A11">
      <w:pPr>
        <w:pStyle w:val="TOC3"/>
        <w:rPr>
          <w:rFonts w:asciiTheme="minorHAnsi" w:eastAsiaTheme="minorEastAsia" w:hAnsiTheme="minorHAnsi" w:cstheme="minorBidi"/>
          <w:noProof/>
          <w:sz w:val="22"/>
          <w:szCs w:val="22"/>
          <w:lang w:eastAsia="en-US"/>
        </w:rPr>
      </w:pPr>
      <w:hyperlink w:anchor="_Toc8893654" w:history="1">
        <w:r w:rsidRPr="00F87F46">
          <w:rPr>
            <w:rStyle w:val="Hyperlink"/>
            <w:noProof/>
          </w:rPr>
          <w:t>7.4.4</w:t>
        </w:r>
        <w:r>
          <w:rPr>
            <w:rFonts w:asciiTheme="minorHAnsi" w:eastAsiaTheme="minorEastAsia" w:hAnsiTheme="minorHAnsi" w:cstheme="minorBidi"/>
            <w:noProof/>
            <w:sz w:val="22"/>
            <w:szCs w:val="22"/>
            <w:lang w:eastAsia="en-US"/>
          </w:rPr>
          <w:tab/>
        </w:r>
        <w:r w:rsidRPr="00F87F46">
          <w:rPr>
            <w:rStyle w:val="Hyperlink"/>
            <w:noProof/>
          </w:rPr>
          <w:t>Swop Rivets</w:t>
        </w:r>
        <w:r>
          <w:rPr>
            <w:noProof/>
            <w:webHidden/>
          </w:rPr>
          <w:tab/>
        </w:r>
        <w:r>
          <w:rPr>
            <w:noProof/>
            <w:webHidden/>
          </w:rPr>
          <w:fldChar w:fldCharType="begin"/>
        </w:r>
        <w:r>
          <w:rPr>
            <w:noProof/>
            <w:webHidden/>
          </w:rPr>
          <w:instrText xml:space="preserve"> PAGEREF _Toc8893654 \h </w:instrText>
        </w:r>
        <w:r>
          <w:rPr>
            <w:noProof/>
            <w:webHidden/>
          </w:rPr>
        </w:r>
        <w:r>
          <w:rPr>
            <w:noProof/>
            <w:webHidden/>
          </w:rPr>
          <w:fldChar w:fldCharType="separate"/>
        </w:r>
        <w:r>
          <w:rPr>
            <w:noProof/>
            <w:webHidden/>
          </w:rPr>
          <w:t>65</w:t>
        </w:r>
        <w:r>
          <w:rPr>
            <w:noProof/>
            <w:webHidden/>
          </w:rPr>
          <w:fldChar w:fldCharType="end"/>
        </w:r>
      </w:hyperlink>
    </w:p>
    <w:p w14:paraId="3C882208"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55" w:history="1">
        <w:r w:rsidRPr="00F87F46">
          <w:rPr>
            <w:rStyle w:val="Hyperlink"/>
            <w:noProof/>
          </w:rPr>
          <w:t>7.5</w:t>
        </w:r>
        <w:r>
          <w:rPr>
            <w:rFonts w:asciiTheme="minorHAnsi" w:eastAsiaTheme="minorEastAsia" w:hAnsiTheme="minorHAnsi" w:cstheme="minorBidi"/>
            <w:b w:val="0"/>
            <w:bCs w:val="0"/>
            <w:noProof/>
            <w:sz w:val="22"/>
            <w:szCs w:val="22"/>
            <w:lang w:eastAsia="en-US"/>
          </w:rPr>
          <w:tab/>
        </w:r>
        <w:r w:rsidRPr="00F87F46">
          <w:rPr>
            <w:rStyle w:val="Hyperlink"/>
            <w:noProof/>
          </w:rPr>
          <w:t>Threaded Connections: Bolts and Screws</w:t>
        </w:r>
        <w:r>
          <w:rPr>
            <w:noProof/>
            <w:webHidden/>
          </w:rPr>
          <w:tab/>
        </w:r>
        <w:r>
          <w:rPr>
            <w:noProof/>
            <w:webHidden/>
          </w:rPr>
          <w:fldChar w:fldCharType="begin"/>
        </w:r>
        <w:r>
          <w:rPr>
            <w:noProof/>
            <w:webHidden/>
          </w:rPr>
          <w:instrText xml:space="preserve"> PAGEREF _Toc8893655 \h </w:instrText>
        </w:r>
        <w:r>
          <w:rPr>
            <w:noProof/>
            <w:webHidden/>
          </w:rPr>
        </w:r>
        <w:r>
          <w:rPr>
            <w:noProof/>
            <w:webHidden/>
          </w:rPr>
          <w:fldChar w:fldCharType="separate"/>
        </w:r>
        <w:r>
          <w:rPr>
            <w:noProof/>
            <w:webHidden/>
          </w:rPr>
          <w:t>67</w:t>
        </w:r>
        <w:r>
          <w:rPr>
            <w:noProof/>
            <w:webHidden/>
          </w:rPr>
          <w:fldChar w:fldCharType="end"/>
        </w:r>
      </w:hyperlink>
    </w:p>
    <w:p w14:paraId="4D8E72F5" w14:textId="77777777" w:rsidR="00EA1A11" w:rsidRDefault="00EA1A11">
      <w:pPr>
        <w:pStyle w:val="TOC3"/>
        <w:rPr>
          <w:rFonts w:asciiTheme="minorHAnsi" w:eastAsiaTheme="minorEastAsia" w:hAnsiTheme="minorHAnsi" w:cstheme="minorBidi"/>
          <w:noProof/>
          <w:sz w:val="22"/>
          <w:szCs w:val="22"/>
          <w:lang w:eastAsia="en-US"/>
        </w:rPr>
      </w:pPr>
      <w:hyperlink w:anchor="_Toc8893656" w:history="1">
        <w:r w:rsidRPr="00F87F46">
          <w:rPr>
            <w:rStyle w:val="Hyperlink"/>
            <w:noProof/>
          </w:rPr>
          <w:t>7.5.1</w:t>
        </w:r>
        <w:r>
          <w:rPr>
            <w:rFonts w:asciiTheme="minorHAnsi" w:eastAsiaTheme="minorEastAsia" w:hAnsiTheme="minorHAnsi" w:cstheme="minorBidi"/>
            <w:noProof/>
            <w:sz w:val="22"/>
            <w:szCs w:val="22"/>
            <w:lang w:eastAsia="en-US"/>
          </w:rPr>
          <w:tab/>
        </w:r>
        <w:r w:rsidRPr="00F87F46">
          <w:rPr>
            <w:rStyle w:val="Hyperlink"/>
            <w:noProof/>
          </w:rPr>
          <w:t>Introdu</w:t>
        </w:r>
        <w:r w:rsidRPr="00F87F46">
          <w:rPr>
            <w:rStyle w:val="Hyperlink"/>
            <w:noProof/>
          </w:rPr>
          <w:t>c</w:t>
        </w:r>
        <w:r w:rsidRPr="00F87F46">
          <w:rPr>
            <w:rStyle w:val="Hyperlink"/>
            <w:noProof/>
          </w:rPr>
          <w:t>tion</w:t>
        </w:r>
        <w:r>
          <w:rPr>
            <w:noProof/>
            <w:webHidden/>
          </w:rPr>
          <w:tab/>
        </w:r>
        <w:r>
          <w:rPr>
            <w:noProof/>
            <w:webHidden/>
          </w:rPr>
          <w:fldChar w:fldCharType="begin"/>
        </w:r>
        <w:r>
          <w:rPr>
            <w:noProof/>
            <w:webHidden/>
          </w:rPr>
          <w:instrText xml:space="preserve"> PAGEREF _Toc8893656 \h </w:instrText>
        </w:r>
        <w:r>
          <w:rPr>
            <w:noProof/>
            <w:webHidden/>
          </w:rPr>
        </w:r>
        <w:r>
          <w:rPr>
            <w:noProof/>
            <w:webHidden/>
          </w:rPr>
          <w:fldChar w:fldCharType="separate"/>
        </w:r>
        <w:r>
          <w:rPr>
            <w:noProof/>
            <w:webHidden/>
          </w:rPr>
          <w:t>67</w:t>
        </w:r>
        <w:r>
          <w:rPr>
            <w:noProof/>
            <w:webHidden/>
          </w:rPr>
          <w:fldChar w:fldCharType="end"/>
        </w:r>
      </w:hyperlink>
    </w:p>
    <w:p w14:paraId="6CDD09FA" w14:textId="77777777" w:rsidR="00EA1A11" w:rsidRDefault="00EA1A11">
      <w:pPr>
        <w:pStyle w:val="TOC3"/>
        <w:rPr>
          <w:rFonts w:asciiTheme="minorHAnsi" w:eastAsiaTheme="minorEastAsia" w:hAnsiTheme="minorHAnsi" w:cstheme="minorBidi"/>
          <w:noProof/>
          <w:sz w:val="22"/>
          <w:szCs w:val="22"/>
          <w:lang w:eastAsia="en-US"/>
        </w:rPr>
      </w:pPr>
      <w:hyperlink w:anchor="_Toc8893657" w:history="1">
        <w:r w:rsidRPr="00F87F46">
          <w:rPr>
            <w:rStyle w:val="Hyperlink"/>
            <w:noProof/>
          </w:rPr>
          <w:t>7.5.2</w:t>
        </w:r>
        <w:r>
          <w:rPr>
            <w:rFonts w:asciiTheme="minorHAnsi" w:eastAsiaTheme="minorEastAsia" w:hAnsiTheme="minorHAnsi" w:cstheme="minorBidi"/>
            <w:noProof/>
            <w:sz w:val="22"/>
            <w:szCs w:val="22"/>
            <w:lang w:eastAsia="en-US"/>
          </w:rPr>
          <w:tab/>
        </w:r>
        <w:r w:rsidRPr="00F87F46">
          <w:rPr>
            <w:rStyle w:val="Hyperlink"/>
            <w:noProof/>
          </w:rPr>
          <w:t>Contacts and Friction</w:t>
        </w:r>
        <w:r>
          <w:rPr>
            <w:noProof/>
            <w:webHidden/>
          </w:rPr>
          <w:tab/>
        </w:r>
        <w:r>
          <w:rPr>
            <w:noProof/>
            <w:webHidden/>
          </w:rPr>
          <w:fldChar w:fldCharType="begin"/>
        </w:r>
        <w:r>
          <w:rPr>
            <w:noProof/>
            <w:webHidden/>
          </w:rPr>
          <w:instrText xml:space="preserve"> PAGEREF _Toc8893657 \h </w:instrText>
        </w:r>
        <w:r>
          <w:rPr>
            <w:noProof/>
            <w:webHidden/>
          </w:rPr>
        </w:r>
        <w:r>
          <w:rPr>
            <w:noProof/>
            <w:webHidden/>
          </w:rPr>
          <w:fldChar w:fldCharType="separate"/>
        </w:r>
        <w:r>
          <w:rPr>
            <w:noProof/>
            <w:webHidden/>
          </w:rPr>
          <w:t>68</w:t>
        </w:r>
        <w:r>
          <w:rPr>
            <w:noProof/>
            <w:webHidden/>
          </w:rPr>
          <w:fldChar w:fldCharType="end"/>
        </w:r>
      </w:hyperlink>
    </w:p>
    <w:p w14:paraId="76D4A804" w14:textId="77777777" w:rsidR="00EA1A11" w:rsidRDefault="00EA1A11">
      <w:pPr>
        <w:pStyle w:val="TOC3"/>
        <w:rPr>
          <w:rFonts w:asciiTheme="minorHAnsi" w:eastAsiaTheme="minorEastAsia" w:hAnsiTheme="minorHAnsi" w:cstheme="minorBidi"/>
          <w:noProof/>
          <w:sz w:val="22"/>
          <w:szCs w:val="22"/>
          <w:lang w:eastAsia="en-US"/>
        </w:rPr>
      </w:pPr>
      <w:hyperlink w:anchor="_Toc8893658" w:history="1">
        <w:r w:rsidRPr="00F87F46">
          <w:rPr>
            <w:rStyle w:val="Hyperlink"/>
            <w:noProof/>
          </w:rPr>
          <w:t>7.5.3</w:t>
        </w:r>
        <w:r>
          <w:rPr>
            <w:rFonts w:asciiTheme="minorHAnsi" w:eastAsiaTheme="minorEastAsia" w:hAnsiTheme="minorHAnsi" w:cstheme="minorBidi"/>
            <w:noProof/>
            <w:sz w:val="22"/>
            <w:szCs w:val="22"/>
            <w:lang w:eastAsia="en-US"/>
          </w:rPr>
          <w:tab/>
        </w:r>
        <w:r w:rsidRPr="00F87F46">
          <w:rPr>
            <w:rStyle w:val="Hyperlink"/>
            <w:noProof/>
          </w:rPr>
          <w:t xml:space="preserve">Definition of element </w:t>
        </w:r>
        <w:r w:rsidRPr="00F87F4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_Toc8893658 \h </w:instrText>
        </w:r>
        <w:r>
          <w:rPr>
            <w:noProof/>
            <w:webHidden/>
          </w:rPr>
        </w:r>
        <w:r>
          <w:rPr>
            <w:noProof/>
            <w:webHidden/>
          </w:rPr>
          <w:fldChar w:fldCharType="separate"/>
        </w:r>
        <w:r>
          <w:rPr>
            <w:noProof/>
            <w:webHidden/>
          </w:rPr>
          <w:t>71</w:t>
        </w:r>
        <w:r>
          <w:rPr>
            <w:noProof/>
            <w:webHidden/>
          </w:rPr>
          <w:fldChar w:fldCharType="end"/>
        </w:r>
      </w:hyperlink>
    </w:p>
    <w:p w14:paraId="573E8661" w14:textId="77777777" w:rsidR="00EA1A11" w:rsidRDefault="00EA1A11">
      <w:pPr>
        <w:pStyle w:val="TOC3"/>
        <w:rPr>
          <w:rFonts w:asciiTheme="minorHAnsi" w:eastAsiaTheme="minorEastAsia" w:hAnsiTheme="minorHAnsi" w:cstheme="minorBidi"/>
          <w:noProof/>
          <w:sz w:val="22"/>
          <w:szCs w:val="22"/>
          <w:lang w:eastAsia="en-US"/>
        </w:rPr>
      </w:pPr>
      <w:hyperlink w:anchor="_Toc8893659" w:history="1">
        <w:r w:rsidRPr="00F87F46">
          <w:rPr>
            <w:rStyle w:val="Hyperlink"/>
            <w:noProof/>
          </w:rPr>
          <w:t>7.5.4</w:t>
        </w:r>
        <w:r>
          <w:rPr>
            <w:rFonts w:asciiTheme="minorHAnsi" w:eastAsiaTheme="minorEastAsia" w:hAnsiTheme="minorHAnsi" w:cstheme="minorBidi"/>
            <w:noProof/>
            <w:sz w:val="22"/>
            <w:szCs w:val="22"/>
            <w:lang w:eastAsia="en-US"/>
          </w:rPr>
          <w:tab/>
        </w:r>
        <w:r w:rsidRPr="00F87F46">
          <w:rPr>
            <w:rStyle w:val="Hyperlink"/>
            <w:noProof/>
          </w:rPr>
          <w:t>Washer</w:t>
        </w:r>
        <w:r>
          <w:rPr>
            <w:noProof/>
            <w:webHidden/>
          </w:rPr>
          <w:tab/>
        </w:r>
        <w:r>
          <w:rPr>
            <w:noProof/>
            <w:webHidden/>
          </w:rPr>
          <w:fldChar w:fldCharType="begin"/>
        </w:r>
        <w:r>
          <w:rPr>
            <w:noProof/>
            <w:webHidden/>
          </w:rPr>
          <w:instrText xml:space="preserve"> PAGEREF _Toc8893659 \h </w:instrText>
        </w:r>
        <w:r>
          <w:rPr>
            <w:noProof/>
            <w:webHidden/>
          </w:rPr>
        </w:r>
        <w:r>
          <w:rPr>
            <w:noProof/>
            <w:webHidden/>
          </w:rPr>
          <w:fldChar w:fldCharType="separate"/>
        </w:r>
        <w:r>
          <w:rPr>
            <w:noProof/>
            <w:webHidden/>
          </w:rPr>
          <w:t>74</w:t>
        </w:r>
        <w:r>
          <w:rPr>
            <w:noProof/>
            <w:webHidden/>
          </w:rPr>
          <w:fldChar w:fldCharType="end"/>
        </w:r>
      </w:hyperlink>
    </w:p>
    <w:p w14:paraId="14B62ADB" w14:textId="77777777" w:rsidR="00EA1A11" w:rsidRDefault="00EA1A11">
      <w:pPr>
        <w:pStyle w:val="TOC3"/>
        <w:rPr>
          <w:rFonts w:asciiTheme="minorHAnsi" w:eastAsiaTheme="minorEastAsia" w:hAnsiTheme="minorHAnsi" w:cstheme="minorBidi"/>
          <w:noProof/>
          <w:sz w:val="22"/>
          <w:szCs w:val="22"/>
          <w:lang w:eastAsia="en-US"/>
        </w:rPr>
      </w:pPr>
      <w:hyperlink w:anchor="_Toc8893660" w:history="1">
        <w:r w:rsidRPr="00F87F46">
          <w:rPr>
            <w:rStyle w:val="Hyperlink"/>
            <w:noProof/>
          </w:rPr>
          <w:t>7.5.5</w:t>
        </w:r>
        <w:r>
          <w:rPr>
            <w:rFonts w:asciiTheme="minorHAnsi" w:eastAsiaTheme="minorEastAsia" w:hAnsiTheme="minorHAnsi" w:cstheme="minorBidi"/>
            <w:noProof/>
            <w:sz w:val="22"/>
            <w:szCs w:val="22"/>
            <w:lang w:eastAsia="en-US"/>
          </w:rPr>
          <w:tab/>
        </w:r>
        <w:r w:rsidRPr="00F87F46">
          <w:rPr>
            <w:rStyle w:val="Hyperlink"/>
            <w:noProof/>
          </w:rPr>
          <w:t>Nut</w:t>
        </w:r>
        <w:r>
          <w:rPr>
            <w:noProof/>
            <w:webHidden/>
          </w:rPr>
          <w:tab/>
        </w:r>
        <w:r>
          <w:rPr>
            <w:noProof/>
            <w:webHidden/>
          </w:rPr>
          <w:fldChar w:fldCharType="begin"/>
        </w:r>
        <w:r>
          <w:rPr>
            <w:noProof/>
            <w:webHidden/>
          </w:rPr>
          <w:instrText xml:space="preserve"> PAGEREF _Toc8893660 \h </w:instrText>
        </w:r>
        <w:r>
          <w:rPr>
            <w:noProof/>
            <w:webHidden/>
          </w:rPr>
        </w:r>
        <w:r>
          <w:rPr>
            <w:noProof/>
            <w:webHidden/>
          </w:rPr>
          <w:fldChar w:fldCharType="separate"/>
        </w:r>
        <w:r>
          <w:rPr>
            <w:noProof/>
            <w:webHidden/>
          </w:rPr>
          <w:t>74</w:t>
        </w:r>
        <w:r>
          <w:rPr>
            <w:noProof/>
            <w:webHidden/>
          </w:rPr>
          <w:fldChar w:fldCharType="end"/>
        </w:r>
      </w:hyperlink>
    </w:p>
    <w:p w14:paraId="2B96D173" w14:textId="77777777" w:rsidR="00EA1A11" w:rsidRDefault="00EA1A11">
      <w:pPr>
        <w:pStyle w:val="TOC3"/>
        <w:rPr>
          <w:rFonts w:asciiTheme="minorHAnsi" w:eastAsiaTheme="minorEastAsia" w:hAnsiTheme="minorHAnsi" w:cstheme="minorBidi"/>
          <w:noProof/>
          <w:sz w:val="22"/>
          <w:szCs w:val="22"/>
          <w:lang w:eastAsia="en-US"/>
        </w:rPr>
      </w:pPr>
      <w:hyperlink w:anchor="_Toc8893661" w:history="1">
        <w:r w:rsidRPr="00F87F46">
          <w:rPr>
            <w:rStyle w:val="Hyperlink"/>
            <w:noProof/>
          </w:rPr>
          <w:t>7.5.6</w:t>
        </w:r>
        <w:r>
          <w:rPr>
            <w:rFonts w:asciiTheme="minorHAnsi" w:eastAsiaTheme="minorEastAsia" w:hAnsiTheme="minorHAnsi" w:cstheme="minorBidi"/>
            <w:noProof/>
            <w:sz w:val="22"/>
            <w:szCs w:val="22"/>
            <w:lang w:eastAsia="en-US"/>
          </w:rPr>
          <w:tab/>
        </w:r>
        <w:r w:rsidRPr="00F87F46">
          <w:rPr>
            <w:rStyle w:val="Hyperlink"/>
            <w:noProof/>
          </w:rPr>
          <w:t>Bolt</w:t>
        </w:r>
        <w:r>
          <w:rPr>
            <w:noProof/>
            <w:webHidden/>
          </w:rPr>
          <w:tab/>
        </w:r>
        <w:r>
          <w:rPr>
            <w:noProof/>
            <w:webHidden/>
          </w:rPr>
          <w:fldChar w:fldCharType="begin"/>
        </w:r>
        <w:r>
          <w:rPr>
            <w:noProof/>
            <w:webHidden/>
          </w:rPr>
          <w:instrText xml:space="preserve"> PAGEREF _Toc8893661 \h </w:instrText>
        </w:r>
        <w:r>
          <w:rPr>
            <w:noProof/>
            <w:webHidden/>
          </w:rPr>
        </w:r>
        <w:r>
          <w:rPr>
            <w:noProof/>
            <w:webHidden/>
          </w:rPr>
          <w:fldChar w:fldCharType="separate"/>
        </w:r>
        <w:r>
          <w:rPr>
            <w:noProof/>
            <w:webHidden/>
          </w:rPr>
          <w:t>75</w:t>
        </w:r>
        <w:r>
          <w:rPr>
            <w:noProof/>
            <w:webHidden/>
          </w:rPr>
          <w:fldChar w:fldCharType="end"/>
        </w:r>
      </w:hyperlink>
    </w:p>
    <w:p w14:paraId="53EE03F7"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62" w:history="1">
        <w:r w:rsidRPr="00F87F46">
          <w:rPr>
            <w:rStyle w:val="Hyperlink"/>
            <w:noProof/>
          </w:rPr>
          <w:t>7.5.6.1</w:t>
        </w:r>
        <w:r>
          <w:rPr>
            <w:rFonts w:asciiTheme="minorHAnsi" w:eastAsiaTheme="minorEastAsia" w:hAnsiTheme="minorHAnsi" w:cstheme="minorBidi"/>
            <w:noProof/>
            <w:sz w:val="22"/>
            <w:szCs w:val="22"/>
            <w:lang w:eastAsia="en-US"/>
          </w:rPr>
          <w:tab/>
        </w:r>
        <w:r w:rsidRPr="00F87F46">
          <w:rPr>
            <w:rStyle w:val="Hyperlink"/>
            <w:noProof/>
          </w:rPr>
          <w:t>Possible Bolt and Screw Assemblies</w:t>
        </w:r>
        <w:r>
          <w:rPr>
            <w:noProof/>
            <w:webHidden/>
          </w:rPr>
          <w:tab/>
        </w:r>
        <w:r>
          <w:rPr>
            <w:noProof/>
            <w:webHidden/>
          </w:rPr>
          <w:fldChar w:fldCharType="begin"/>
        </w:r>
        <w:r>
          <w:rPr>
            <w:noProof/>
            <w:webHidden/>
          </w:rPr>
          <w:instrText xml:space="preserve"> PAGEREF _Toc8893662 \h </w:instrText>
        </w:r>
        <w:r>
          <w:rPr>
            <w:noProof/>
            <w:webHidden/>
          </w:rPr>
        </w:r>
        <w:r>
          <w:rPr>
            <w:noProof/>
            <w:webHidden/>
          </w:rPr>
          <w:fldChar w:fldCharType="separate"/>
        </w:r>
        <w:r>
          <w:rPr>
            <w:noProof/>
            <w:webHidden/>
          </w:rPr>
          <w:t>79</w:t>
        </w:r>
        <w:r>
          <w:rPr>
            <w:noProof/>
            <w:webHidden/>
          </w:rPr>
          <w:fldChar w:fldCharType="end"/>
        </w:r>
      </w:hyperlink>
    </w:p>
    <w:p w14:paraId="6D1AF6BD" w14:textId="77777777" w:rsidR="00EA1A11" w:rsidRDefault="00EA1A11">
      <w:pPr>
        <w:pStyle w:val="TOC3"/>
        <w:rPr>
          <w:rFonts w:asciiTheme="minorHAnsi" w:eastAsiaTheme="minorEastAsia" w:hAnsiTheme="minorHAnsi" w:cstheme="minorBidi"/>
          <w:noProof/>
          <w:sz w:val="22"/>
          <w:szCs w:val="22"/>
          <w:lang w:eastAsia="en-US"/>
        </w:rPr>
      </w:pPr>
      <w:hyperlink w:anchor="_Toc8893663" w:history="1">
        <w:r w:rsidRPr="00F87F46">
          <w:rPr>
            <w:rStyle w:val="Hyperlink"/>
            <w:noProof/>
          </w:rPr>
          <w:t>7.5.7</w:t>
        </w:r>
        <w:r>
          <w:rPr>
            <w:rFonts w:asciiTheme="minorHAnsi" w:eastAsiaTheme="minorEastAsia" w:hAnsiTheme="minorHAnsi" w:cstheme="minorBidi"/>
            <w:noProof/>
            <w:sz w:val="22"/>
            <w:szCs w:val="22"/>
            <w:lang w:eastAsia="en-US"/>
          </w:rPr>
          <w:tab/>
        </w:r>
        <w:r w:rsidRPr="00F87F46">
          <w:rPr>
            <w:rStyle w:val="Hyperlink"/>
            <w:noProof/>
          </w:rPr>
          <w:t>Screw</w:t>
        </w:r>
        <w:r>
          <w:rPr>
            <w:noProof/>
            <w:webHidden/>
          </w:rPr>
          <w:tab/>
        </w:r>
        <w:r>
          <w:rPr>
            <w:noProof/>
            <w:webHidden/>
          </w:rPr>
          <w:fldChar w:fldCharType="begin"/>
        </w:r>
        <w:r>
          <w:rPr>
            <w:noProof/>
            <w:webHidden/>
          </w:rPr>
          <w:instrText xml:space="preserve"> PAGEREF _Toc8893663 \h </w:instrText>
        </w:r>
        <w:r>
          <w:rPr>
            <w:noProof/>
            <w:webHidden/>
          </w:rPr>
        </w:r>
        <w:r>
          <w:rPr>
            <w:noProof/>
            <w:webHidden/>
          </w:rPr>
          <w:fldChar w:fldCharType="separate"/>
        </w:r>
        <w:r>
          <w:rPr>
            <w:noProof/>
            <w:webHidden/>
          </w:rPr>
          <w:t>81</w:t>
        </w:r>
        <w:r>
          <w:rPr>
            <w:noProof/>
            <w:webHidden/>
          </w:rPr>
          <w:fldChar w:fldCharType="end"/>
        </w:r>
      </w:hyperlink>
    </w:p>
    <w:p w14:paraId="3E78B2F6" w14:textId="77777777" w:rsidR="00EA1A11" w:rsidRDefault="00EA1A11">
      <w:pPr>
        <w:pStyle w:val="TOC4"/>
        <w:tabs>
          <w:tab w:val="right" w:leader="dot" w:pos="9060"/>
        </w:tabs>
        <w:rPr>
          <w:rFonts w:asciiTheme="minorHAnsi" w:eastAsiaTheme="minorEastAsia" w:hAnsiTheme="minorHAnsi" w:cstheme="minorBidi"/>
          <w:noProof/>
          <w:sz w:val="22"/>
          <w:szCs w:val="22"/>
          <w:lang w:eastAsia="en-US"/>
        </w:rPr>
      </w:pPr>
      <w:hyperlink w:anchor="_Toc8893664" w:history="1">
        <w:r w:rsidRPr="00F87F46">
          <w:rPr>
            <w:rStyle w:val="Hyperlink"/>
            <w:noProof/>
          </w:rPr>
          <w:t>7.5.7.1 Flow Drilled Screws (FDS)</w:t>
        </w:r>
        <w:r>
          <w:rPr>
            <w:noProof/>
            <w:webHidden/>
          </w:rPr>
          <w:tab/>
        </w:r>
        <w:r>
          <w:rPr>
            <w:noProof/>
            <w:webHidden/>
          </w:rPr>
          <w:fldChar w:fldCharType="begin"/>
        </w:r>
        <w:r>
          <w:rPr>
            <w:noProof/>
            <w:webHidden/>
          </w:rPr>
          <w:instrText xml:space="preserve"> PAGEREF _Toc8893664 \h </w:instrText>
        </w:r>
        <w:r>
          <w:rPr>
            <w:noProof/>
            <w:webHidden/>
          </w:rPr>
        </w:r>
        <w:r>
          <w:rPr>
            <w:noProof/>
            <w:webHidden/>
          </w:rPr>
          <w:fldChar w:fldCharType="separate"/>
        </w:r>
        <w:r>
          <w:rPr>
            <w:noProof/>
            <w:webHidden/>
          </w:rPr>
          <w:t>82</w:t>
        </w:r>
        <w:r>
          <w:rPr>
            <w:noProof/>
            <w:webHidden/>
          </w:rPr>
          <w:fldChar w:fldCharType="end"/>
        </w:r>
      </w:hyperlink>
    </w:p>
    <w:p w14:paraId="37765C69"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5" w:history="1">
        <w:r w:rsidRPr="00F87F46">
          <w:rPr>
            <w:rStyle w:val="Hyperlink"/>
            <w:noProof/>
          </w:rPr>
          <w:t>7.6</w:t>
        </w:r>
        <w:r>
          <w:rPr>
            <w:rFonts w:asciiTheme="minorHAnsi" w:eastAsiaTheme="minorEastAsia" w:hAnsiTheme="minorHAnsi" w:cstheme="minorBidi"/>
            <w:b w:val="0"/>
            <w:bCs w:val="0"/>
            <w:noProof/>
            <w:sz w:val="22"/>
            <w:szCs w:val="22"/>
            <w:lang w:eastAsia="en-US"/>
          </w:rPr>
          <w:tab/>
        </w:r>
        <w:r w:rsidRPr="00F87F46">
          <w:rPr>
            <w:rStyle w:val="Hyperlink"/>
            <w:noProof/>
          </w:rPr>
          <w:t>Gum Drops</w:t>
        </w:r>
        <w:r>
          <w:rPr>
            <w:noProof/>
            <w:webHidden/>
          </w:rPr>
          <w:tab/>
        </w:r>
        <w:r>
          <w:rPr>
            <w:noProof/>
            <w:webHidden/>
          </w:rPr>
          <w:fldChar w:fldCharType="begin"/>
        </w:r>
        <w:r>
          <w:rPr>
            <w:noProof/>
            <w:webHidden/>
          </w:rPr>
          <w:instrText xml:space="preserve"> PAGEREF _Toc8893665 \h </w:instrText>
        </w:r>
        <w:r>
          <w:rPr>
            <w:noProof/>
            <w:webHidden/>
          </w:rPr>
        </w:r>
        <w:r>
          <w:rPr>
            <w:noProof/>
            <w:webHidden/>
          </w:rPr>
          <w:fldChar w:fldCharType="separate"/>
        </w:r>
        <w:r>
          <w:rPr>
            <w:noProof/>
            <w:webHidden/>
          </w:rPr>
          <w:t>84</w:t>
        </w:r>
        <w:r>
          <w:rPr>
            <w:noProof/>
            <w:webHidden/>
          </w:rPr>
          <w:fldChar w:fldCharType="end"/>
        </w:r>
      </w:hyperlink>
    </w:p>
    <w:p w14:paraId="52C40834"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6" w:history="1">
        <w:r w:rsidRPr="00F87F46">
          <w:rPr>
            <w:rStyle w:val="Hyperlink"/>
            <w:noProof/>
          </w:rPr>
          <w:t>7.7</w:t>
        </w:r>
        <w:r>
          <w:rPr>
            <w:rFonts w:asciiTheme="minorHAnsi" w:eastAsiaTheme="minorEastAsia" w:hAnsiTheme="minorHAnsi" w:cstheme="minorBidi"/>
            <w:b w:val="0"/>
            <w:bCs w:val="0"/>
            <w:noProof/>
            <w:sz w:val="22"/>
            <w:szCs w:val="22"/>
            <w:lang w:eastAsia="en-US"/>
          </w:rPr>
          <w:tab/>
        </w:r>
        <w:r w:rsidRPr="00F87F46">
          <w:rPr>
            <w:rStyle w:val="Hyperlink"/>
            <w:noProof/>
          </w:rPr>
          <w:t>Clinches</w:t>
        </w:r>
        <w:r>
          <w:rPr>
            <w:noProof/>
            <w:webHidden/>
          </w:rPr>
          <w:tab/>
        </w:r>
        <w:r>
          <w:rPr>
            <w:noProof/>
            <w:webHidden/>
          </w:rPr>
          <w:fldChar w:fldCharType="begin"/>
        </w:r>
        <w:r>
          <w:rPr>
            <w:noProof/>
            <w:webHidden/>
          </w:rPr>
          <w:instrText xml:space="preserve"> PAGEREF _Toc8893666 \h </w:instrText>
        </w:r>
        <w:r>
          <w:rPr>
            <w:noProof/>
            <w:webHidden/>
          </w:rPr>
        </w:r>
        <w:r>
          <w:rPr>
            <w:noProof/>
            <w:webHidden/>
          </w:rPr>
          <w:fldChar w:fldCharType="separate"/>
        </w:r>
        <w:r>
          <w:rPr>
            <w:noProof/>
            <w:webHidden/>
          </w:rPr>
          <w:t>85</w:t>
        </w:r>
        <w:r>
          <w:rPr>
            <w:noProof/>
            <w:webHidden/>
          </w:rPr>
          <w:fldChar w:fldCharType="end"/>
        </w:r>
      </w:hyperlink>
    </w:p>
    <w:p w14:paraId="457B877C"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7" w:history="1">
        <w:r w:rsidRPr="00F87F46">
          <w:rPr>
            <w:rStyle w:val="Hyperlink"/>
            <w:noProof/>
          </w:rPr>
          <w:t>7.8</w:t>
        </w:r>
        <w:r>
          <w:rPr>
            <w:rFonts w:asciiTheme="minorHAnsi" w:eastAsiaTheme="minorEastAsia" w:hAnsiTheme="minorHAnsi" w:cstheme="minorBidi"/>
            <w:b w:val="0"/>
            <w:bCs w:val="0"/>
            <w:noProof/>
            <w:sz w:val="22"/>
            <w:szCs w:val="22"/>
            <w:lang w:eastAsia="en-US"/>
          </w:rPr>
          <w:tab/>
        </w:r>
        <w:r w:rsidRPr="00F87F46">
          <w:rPr>
            <w:rStyle w:val="Hyperlink"/>
            <w:noProof/>
          </w:rPr>
          <w:t>Heat Stakes / Thermal Stakes</w:t>
        </w:r>
        <w:r>
          <w:rPr>
            <w:noProof/>
            <w:webHidden/>
          </w:rPr>
          <w:tab/>
        </w:r>
        <w:r>
          <w:rPr>
            <w:noProof/>
            <w:webHidden/>
          </w:rPr>
          <w:fldChar w:fldCharType="begin"/>
        </w:r>
        <w:r>
          <w:rPr>
            <w:noProof/>
            <w:webHidden/>
          </w:rPr>
          <w:instrText xml:space="preserve"> PAGEREF _Toc8893667 \h </w:instrText>
        </w:r>
        <w:r>
          <w:rPr>
            <w:noProof/>
            <w:webHidden/>
          </w:rPr>
        </w:r>
        <w:r>
          <w:rPr>
            <w:noProof/>
            <w:webHidden/>
          </w:rPr>
          <w:fldChar w:fldCharType="separate"/>
        </w:r>
        <w:r>
          <w:rPr>
            <w:noProof/>
            <w:webHidden/>
          </w:rPr>
          <w:t>88</w:t>
        </w:r>
        <w:r>
          <w:rPr>
            <w:noProof/>
            <w:webHidden/>
          </w:rPr>
          <w:fldChar w:fldCharType="end"/>
        </w:r>
      </w:hyperlink>
    </w:p>
    <w:p w14:paraId="2F097CA9"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8" w:history="1">
        <w:r w:rsidRPr="00F87F46">
          <w:rPr>
            <w:rStyle w:val="Hyperlink"/>
            <w:noProof/>
          </w:rPr>
          <w:t>7.9</w:t>
        </w:r>
        <w:r>
          <w:rPr>
            <w:rFonts w:asciiTheme="minorHAnsi" w:eastAsiaTheme="minorEastAsia" w:hAnsiTheme="minorHAnsi" w:cstheme="minorBidi"/>
            <w:b w:val="0"/>
            <w:bCs w:val="0"/>
            <w:noProof/>
            <w:sz w:val="22"/>
            <w:szCs w:val="22"/>
            <w:lang w:eastAsia="en-US"/>
          </w:rPr>
          <w:tab/>
        </w:r>
        <w:r w:rsidRPr="00F87F46">
          <w:rPr>
            <w:rStyle w:val="Hyperlink"/>
            <w:noProof/>
          </w:rPr>
          <w:t>Clips/Snap Joints</w:t>
        </w:r>
        <w:r>
          <w:rPr>
            <w:noProof/>
            <w:webHidden/>
          </w:rPr>
          <w:tab/>
        </w:r>
        <w:r>
          <w:rPr>
            <w:noProof/>
            <w:webHidden/>
          </w:rPr>
          <w:fldChar w:fldCharType="begin"/>
        </w:r>
        <w:r>
          <w:rPr>
            <w:noProof/>
            <w:webHidden/>
          </w:rPr>
          <w:instrText xml:space="preserve"> PAGEREF _Toc8893668 \h </w:instrText>
        </w:r>
        <w:r>
          <w:rPr>
            <w:noProof/>
            <w:webHidden/>
          </w:rPr>
        </w:r>
        <w:r>
          <w:rPr>
            <w:noProof/>
            <w:webHidden/>
          </w:rPr>
          <w:fldChar w:fldCharType="separate"/>
        </w:r>
        <w:r>
          <w:rPr>
            <w:noProof/>
            <w:webHidden/>
          </w:rPr>
          <w:t>90</w:t>
        </w:r>
        <w:r>
          <w:rPr>
            <w:noProof/>
            <w:webHidden/>
          </w:rPr>
          <w:fldChar w:fldCharType="end"/>
        </w:r>
      </w:hyperlink>
    </w:p>
    <w:p w14:paraId="1A00265B"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9" w:history="1">
        <w:r w:rsidRPr="00F87F46">
          <w:rPr>
            <w:rStyle w:val="Hyperlink"/>
            <w:noProof/>
          </w:rPr>
          <w:t>7.10</w:t>
        </w:r>
        <w:r>
          <w:rPr>
            <w:rFonts w:asciiTheme="minorHAnsi" w:eastAsiaTheme="minorEastAsia" w:hAnsiTheme="minorHAnsi" w:cstheme="minorBidi"/>
            <w:b w:val="0"/>
            <w:bCs w:val="0"/>
            <w:noProof/>
            <w:sz w:val="22"/>
            <w:szCs w:val="22"/>
            <w:lang w:eastAsia="en-US"/>
          </w:rPr>
          <w:tab/>
        </w:r>
        <w:r w:rsidRPr="00F87F46">
          <w:rPr>
            <w:rStyle w:val="Hyperlink"/>
            <w:noProof/>
          </w:rPr>
          <w:t>Nails</w:t>
        </w:r>
        <w:r>
          <w:rPr>
            <w:noProof/>
            <w:webHidden/>
          </w:rPr>
          <w:tab/>
        </w:r>
        <w:r>
          <w:rPr>
            <w:noProof/>
            <w:webHidden/>
          </w:rPr>
          <w:fldChar w:fldCharType="begin"/>
        </w:r>
        <w:r>
          <w:rPr>
            <w:noProof/>
            <w:webHidden/>
          </w:rPr>
          <w:instrText xml:space="preserve"> PAGEREF _Toc8893669 \h </w:instrText>
        </w:r>
        <w:r>
          <w:rPr>
            <w:noProof/>
            <w:webHidden/>
          </w:rPr>
        </w:r>
        <w:r>
          <w:rPr>
            <w:noProof/>
            <w:webHidden/>
          </w:rPr>
          <w:fldChar w:fldCharType="separate"/>
        </w:r>
        <w:r>
          <w:rPr>
            <w:noProof/>
            <w:webHidden/>
          </w:rPr>
          <w:t>93</w:t>
        </w:r>
        <w:r>
          <w:rPr>
            <w:noProof/>
            <w:webHidden/>
          </w:rPr>
          <w:fldChar w:fldCharType="end"/>
        </w:r>
      </w:hyperlink>
    </w:p>
    <w:p w14:paraId="12CC2510" w14:textId="77777777" w:rsidR="00EA1A11" w:rsidRDefault="00EA1A1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70" w:history="1">
        <w:r w:rsidRPr="00F87F46">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eastAsia="en-US"/>
          </w:rPr>
          <w:tab/>
        </w:r>
        <w:r w:rsidRPr="00F87F46">
          <w:rPr>
            <w:rStyle w:val="Hyperlink"/>
            <w:noProof/>
          </w:rPr>
          <w:t>1D connections</w:t>
        </w:r>
        <w:r>
          <w:rPr>
            <w:noProof/>
            <w:webHidden/>
          </w:rPr>
          <w:tab/>
        </w:r>
        <w:r>
          <w:rPr>
            <w:noProof/>
            <w:webHidden/>
          </w:rPr>
          <w:fldChar w:fldCharType="begin"/>
        </w:r>
        <w:r>
          <w:rPr>
            <w:noProof/>
            <w:webHidden/>
          </w:rPr>
          <w:instrText xml:space="preserve"> PAGEREF _Toc8893670 \h </w:instrText>
        </w:r>
        <w:r>
          <w:rPr>
            <w:noProof/>
            <w:webHidden/>
          </w:rPr>
        </w:r>
        <w:r>
          <w:rPr>
            <w:noProof/>
            <w:webHidden/>
          </w:rPr>
          <w:fldChar w:fldCharType="separate"/>
        </w:r>
        <w:r>
          <w:rPr>
            <w:noProof/>
            <w:webHidden/>
          </w:rPr>
          <w:t>96</w:t>
        </w:r>
        <w:r>
          <w:rPr>
            <w:noProof/>
            <w:webHidden/>
          </w:rPr>
          <w:fldChar w:fldCharType="end"/>
        </w:r>
      </w:hyperlink>
    </w:p>
    <w:p w14:paraId="3CB68C89"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71" w:history="1">
        <w:r w:rsidRPr="00F87F46">
          <w:rPr>
            <w:rStyle w:val="Hyperlink"/>
            <w:noProof/>
          </w:rPr>
          <w:t>8.1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_Toc8893671 \h </w:instrText>
        </w:r>
        <w:r>
          <w:rPr>
            <w:noProof/>
            <w:webHidden/>
          </w:rPr>
        </w:r>
        <w:r>
          <w:rPr>
            <w:noProof/>
            <w:webHidden/>
          </w:rPr>
          <w:fldChar w:fldCharType="separate"/>
        </w:r>
        <w:r>
          <w:rPr>
            <w:noProof/>
            <w:webHidden/>
          </w:rPr>
          <w:t>96</w:t>
        </w:r>
        <w:r>
          <w:rPr>
            <w:noProof/>
            <w:webHidden/>
          </w:rPr>
          <w:fldChar w:fldCharType="end"/>
        </w:r>
      </w:hyperlink>
    </w:p>
    <w:p w14:paraId="423A46AD" w14:textId="77777777" w:rsidR="00EA1A11" w:rsidRDefault="00EA1A11">
      <w:pPr>
        <w:pStyle w:val="TOC3"/>
        <w:rPr>
          <w:rFonts w:asciiTheme="minorHAnsi" w:eastAsiaTheme="minorEastAsia" w:hAnsiTheme="minorHAnsi" w:cstheme="minorBidi"/>
          <w:noProof/>
          <w:sz w:val="22"/>
          <w:szCs w:val="22"/>
          <w:lang w:eastAsia="en-US"/>
        </w:rPr>
      </w:pPr>
      <w:hyperlink w:anchor="_Toc8893672" w:history="1">
        <w:r w:rsidRPr="00F87F46">
          <w:rPr>
            <w:rStyle w:val="Hyperlink"/>
            <w:noProof/>
          </w:rPr>
          <w:t>8.1.1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_Toc8893672 \h </w:instrText>
        </w:r>
        <w:r>
          <w:rPr>
            <w:noProof/>
            <w:webHidden/>
          </w:rPr>
        </w:r>
        <w:r>
          <w:rPr>
            <w:noProof/>
            <w:webHidden/>
          </w:rPr>
          <w:fldChar w:fldCharType="separate"/>
        </w:r>
        <w:r>
          <w:rPr>
            <w:noProof/>
            <w:webHidden/>
          </w:rPr>
          <w:t>96</w:t>
        </w:r>
        <w:r>
          <w:rPr>
            <w:noProof/>
            <w:webHidden/>
          </w:rPr>
          <w:fldChar w:fldCharType="end"/>
        </w:r>
      </w:hyperlink>
    </w:p>
    <w:p w14:paraId="50B62BB2" w14:textId="77777777" w:rsidR="00EA1A11" w:rsidRDefault="00EA1A11">
      <w:pPr>
        <w:pStyle w:val="TOC3"/>
        <w:rPr>
          <w:rFonts w:asciiTheme="minorHAnsi" w:eastAsiaTheme="minorEastAsia" w:hAnsiTheme="minorHAnsi" w:cstheme="minorBidi"/>
          <w:noProof/>
          <w:sz w:val="22"/>
          <w:szCs w:val="22"/>
          <w:lang w:eastAsia="en-US"/>
        </w:rPr>
      </w:pPr>
      <w:hyperlink w:anchor="_Toc8893673" w:history="1">
        <w:r w:rsidRPr="00F87F46">
          <w:rPr>
            <w:rStyle w:val="Hyperlink"/>
            <w:noProof/>
          </w:rPr>
          <w:t>8.1.2</w:t>
        </w:r>
        <w:r>
          <w:rPr>
            <w:rFonts w:asciiTheme="minorHAnsi" w:eastAsiaTheme="minorEastAsia" w:hAnsiTheme="minorHAnsi" w:cstheme="minorBidi"/>
            <w:noProof/>
            <w:sz w:val="22"/>
            <w:szCs w:val="22"/>
            <w:lang w:eastAsia="en-US"/>
          </w:rPr>
          <w:tab/>
        </w:r>
        <w:r w:rsidRPr="00F87F46">
          <w:rPr>
            <w:rStyle w:val="Hyperlink"/>
            <w:noProof/>
          </w:rPr>
          <w:t>Location</w:t>
        </w:r>
        <w:r>
          <w:rPr>
            <w:noProof/>
            <w:webHidden/>
          </w:rPr>
          <w:tab/>
        </w:r>
        <w:r>
          <w:rPr>
            <w:noProof/>
            <w:webHidden/>
          </w:rPr>
          <w:fldChar w:fldCharType="begin"/>
        </w:r>
        <w:r>
          <w:rPr>
            <w:noProof/>
            <w:webHidden/>
          </w:rPr>
          <w:instrText xml:space="preserve"> PAGEREF _Toc8893673 \h </w:instrText>
        </w:r>
        <w:r>
          <w:rPr>
            <w:noProof/>
            <w:webHidden/>
          </w:rPr>
        </w:r>
        <w:r>
          <w:rPr>
            <w:noProof/>
            <w:webHidden/>
          </w:rPr>
          <w:fldChar w:fldCharType="separate"/>
        </w:r>
        <w:r>
          <w:rPr>
            <w:noProof/>
            <w:webHidden/>
          </w:rPr>
          <w:t>96</w:t>
        </w:r>
        <w:r>
          <w:rPr>
            <w:noProof/>
            <w:webHidden/>
          </w:rPr>
          <w:fldChar w:fldCharType="end"/>
        </w:r>
      </w:hyperlink>
    </w:p>
    <w:p w14:paraId="77B72520" w14:textId="77777777" w:rsidR="00EA1A11" w:rsidRDefault="00EA1A11">
      <w:pPr>
        <w:pStyle w:val="TOC3"/>
        <w:rPr>
          <w:rFonts w:asciiTheme="minorHAnsi" w:eastAsiaTheme="minorEastAsia" w:hAnsiTheme="minorHAnsi" w:cstheme="minorBidi"/>
          <w:noProof/>
          <w:sz w:val="22"/>
          <w:szCs w:val="22"/>
          <w:lang w:eastAsia="en-US"/>
        </w:rPr>
      </w:pPr>
      <w:hyperlink w:anchor="_Toc8893674" w:history="1">
        <w:r w:rsidRPr="00F87F46">
          <w:rPr>
            <w:rStyle w:val="Hyperlink"/>
            <w:noProof/>
          </w:rPr>
          <w:t>8.1.3</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_Toc8893674 \h </w:instrText>
        </w:r>
        <w:r>
          <w:rPr>
            <w:noProof/>
            <w:webHidden/>
          </w:rPr>
        </w:r>
        <w:r>
          <w:rPr>
            <w:noProof/>
            <w:webHidden/>
          </w:rPr>
          <w:fldChar w:fldCharType="separate"/>
        </w:r>
        <w:r>
          <w:rPr>
            <w:noProof/>
            <w:webHidden/>
          </w:rPr>
          <w:t>97</w:t>
        </w:r>
        <w:r>
          <w:rPr>
            <w:noProof/>
            <w:webHidden/>
          </w:rPr>
          <w:fldChar w:fldCharType="end"/>
        </w:r>
      </w:hyperlink>
    </w:p>
    <w:p w14:paraId="4818382E"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75" w:history="1">
        <w:r w:rsidRPr="00F87F46">
          <w:rPr>
            <w:rStyle w:val="Hyperlink"/>
            <w:noProof/>
          </w:rPr>
          <w:t>8.2</w:t>
        </w:r>
        <w:r>
          <w:rPr>
            <w:rFonts w:asciiTheme="minorHAnsi" w:eastAsiaTheme="minorEastAsia" w:hAnsiTheme="minorHAnsi" w:cstheme="minorBidi"/>
            <w:b w:val="0"/>
            <w:bCs w:val="0"/>
            <w:noProof/>
            <w:sz w:val="22"/>
            <w:szCs w:val="22"/>
            <w:lang w:eastAsia="en-US"/>
          </w:rPr>
          <w:tab/>
        </w:r>
        <w:r w:rsidRPr="00F87F46">
          <w:rPr>
            <w:rStyle w:val="Hyperlink"/>
            <w:noProof/>
          </w:rPr>
          <w:t>Seam Welds</w:t>
        </w:r>
        <w:r>
          <w:rPr>
            <w:noProof/>
            <w:webHidden/>
          </w:rPr>
          <w:tab/>
        </w:r>
        <w:r>
          <w:rPr>
            <w:noProof/>
            <w:webHidden/>
          </w:rPr>
          <w:fldChar w:fldCharType="begin"/>
        </w:r>
        <w:r>
          <w:rPr>
            <w:noProof/>
            <w:webHidden/>
          </w:rPr>
          <w:instrText xml:space="preserve"> PAGEREF _Toc8893675 \h </w:instrText>
        </w:r>
        <w:r>
          <w:rPr>
            <w:noProof/>
            <w:webHidden/>
          </w:rPr>
        </w:r>
        <w:r>
          <w:rPr>
            <w:noProof/>
            <w:webHidden/>
          </w:rPr>
          <w:fldChar w:fldCharType="separate"/>
        </w:r>
        <w:r>
          <w:rPr>
            <w:noProof/>
            <w:webHidden/>
          </w:rPr>
          <w:t>98</w:t>
        </w:r>
        <w:r>
          <w:rPr>
            <w:noProof/>
            <w:webHidden/>
          </w:rPr>
          <w:fldChar w:fldCharType="end"/>
        </w:r>
      </w:hyperlink>
    </w:p>
    <w:p w14:paraId="64302AC7" w14:textId="77777777" w:rsidR="00EA1A11" w:rsidRDefault="00EA1A11">
      <w:pPr>
        <w:pStyle w:val="TOC3"/>
        <w:rPr>
          <w:rFonts w:asciiTheme="minorHAnsi" w:eastAsiaTheme="minorEastAsia" w:hAnsiTheme="minorHAnsi" w:cstheme="minorBidi"/>
          <w:noProof/>
          <w:sz w:val="22"/>
          <w:szCs w:val="22"/>
          <w:lang w:eastAsia="en-US"/>
        </w:rPr>
      </w:pPr>
      <w:hyperlink w:anchor="_Toc8893676" w:history="1">
        <w:r w:rsidRPr="00F87F46">
          <w:rPr>
            <w:rStyle w:val="Hyperlink"/>
            <w:noProof/>
          </w:rPr>
          <w:t>8.2.1</w:t>
        </w:r>
        <w:r>
          <w:rPr>
            <w:rFonts w:asciiTheme="minorHAnsi" w:eastAsiaTheme="minorEastAsia" w:hAnsiTheme="minorHAnsi" w:cstheme="minorBidi"/>
            <w:noProof/>
            <w:sz w:val="22"/>
            <w:szCs w:val="22"/>
            <w:lang w:eastAsia="en-US"/>
          </w:rPr>
          <w:tab/>
        </w:r>
        <w:r w:rsidRPr="00F87F46">
          <w:rPr>
            <w:rStyle w:val="Hyperlink"/>
            <w:noProof/>
          </w:rPr>
          <w:t>Description and Modeling Parameters</w:t>
        </w:r>
        <w:r>
          <w:rPr>
            <w:noProof/>
            <w:webHidden/>
          </w:rPr>
          <w:tab/>
        </w:r>
        <w:r>
          <w:rPr>
            <w:noProof/>
            <w:webHidden/>
          </w:rPr>
          <w:fldChar w:fldCharType="begin"/>
        </w:r>
        <w:r>
          <w:rPr>
            <w:noProof/>
            <w:webHidden/>
          </w:rPr>
          <w:instrText xml:space="preserve"> PAGEREF _Toc8893676 \h </w:instrText>
        </w:r>
        <w:r>
          <w:rPr>
            <w:noProof/>
            <w:webHidden/>
          </w:rPr>
        </w:r>
        <w:r>
          <w:rPr>
            <w:noProof/>
            <w:webHidden/>
          </w:rPr>
          <w:fldChar w:fldCharType="separate"/>
        </w:r>
        <w:r>
          <w:rPr>
            <w:noProof/>
            <w:webHidden/>
          </w:rPr>
          <w:t>98</w:t>
        </w:r>
        <w:r>
          <w:rPr>
            <w:noProof/>
            <w:webHidden/>
          </w:rPr>
          <w:fldChar w:fldCharType="end"/>
        </w:r>
      </w:hyperlink>
    </w:p>
    <w:p w14:paraId="26E60DFA" w14:textId="77777777" w:rsidR="00EA1A11" w:rsidRDefault="00EA1A11">
      <w:pPr>
        <w:pStyle w:val="TOC3"/>
        <w:rPr>
          <w:rFonts w:asciiTheme="minorHAnsi" w:eastAsiaTheme="minorEastAsia" w:hAnsiTheme="minorHAnsi" w:cstheme="minorBidi"/>
          <w:noProof/>
          <w:sz w:val="22"/>
          <w:szCs w:val="22"/>
          <w:lang w:eastAsia="en-US"/>
        </w:rPr>
      </w:pPr>
      <w:hyperlink w:anchor="_Toc8893677" w:history="1">
        <w:r w:rsidRPr="00F87F46">
          <w:rPr>
            <w:rStyle w:val="Hyperlink"/>
            <w:noProof/>
          </w:rPr>
          <w:t>8.2.2</w:t>
        </w:r>
        <w:r>
          <w:rPr>
            <w:rFonts w:asciiTheme="minorHAnsi" w:eastAsiaTheme="minorEastAsia" w:hAnsiTheme="minorHAnsi" w:cstheme="minorBidi"/>
            <w:noProof/>
            <w:sz w:val="22"/>
            <w:szCs w:val="22"/>
            <w:lang w:eastAsia="en-US"/>
          </w:rPr>
          <w:tab/>
        </w:r>
        <w:r w:rsidRPr="00F87F46">
          <w:rPr>
            <w:rStyle w:val="Hyperlink"/>
            <w:noProof/>
          </w:rPr>
          <w:t>Seam Weld Definition Overview</w:t>
        </w:r>
        <w:r>
          <w:rPr>
            <w:noProof/>
            <w:webHidden/>
          </w:rPr>
          <w:tab/>
        </w:r>
        <w:r>
          <w:rPr>
            <w:noProof/>
            <w:webHidden/>
          </w:rPr>
          <w:fldChar w:fldCharType="begin"/>
        </w:r>
        <w:r>
          <w:rPr>
            <w:noProof/>
            <w:webHidden/>
          </w:rPr>
          <w:instrText xml:space="preserve"> PAGEREF _Toc8893677 \h </w:instrText>
        </w:r>
        <w:r>
          <w:rPr>
            <w:noProof/>
            <w:webHidden/>
          </w:rPr>
        </w:r>
        <w:r>
          <w:rPr>
            <w:noProof/>
            <w:webHidden/>
          </w:rPr>
          <w:fldChar w:fldCharType="separate"/>
        </w:r>
        <w:r>
          <w:rPr>
            <w:noProof/>
            <w:webHidden/>
          </w:rPr>
          <w:t>99</w:t>
        </w:r>
        <w:r>
          <w:rPr>
            <w:noProof/>
            <w:webHidden/>
          </w:rPr>
          <w:fldChar w:fldCharType="end"/>
        </w:r>
      </w:hyperlink>
    </w:p>
    <w:p w14:paraId="62B3090F" w14:textId="77777777" w:rsidR="00EA1A11" w:rsidRDefault="00EA1A11">
      <w:pPr>
        <w:pStyle w:val="TOC3"/>
        <w:rPr>
          <w:rFonts w:asciiTheme="minorHAnsi" w:eastAsiaTheme="minorEastAsia" w:hAnsiTheme="minorHAnsi" w:cstheme="minorBidi"/>
          <w:noProof/>
          <w:sz w:val="22"/>
          <w:szCs w:val="22"/>
          <w:lang w:eastAsia="en-US"/>
        </w:rPr>
      </w:pPr>
      <w:hyperlink w:anchor="_Toc8893678" w:history="1">
        <w:r w:rsidRPr="00F87F46">
          <w:rPr>
            <w:rStyle w:val="Hyperlink"/>
            <w:noProof/>
          </w:rPr>
          <w:t>8.2.3</w:t>
        </w:r>
        <w:r>
          <w:rPr>
            <w:rFonts w:asciiTheme="minorHAnsi" w:eastAsiaTheme="minorEastAsia" w:hAnsiTheme="minorHAnsi" w:cstheme="minorBidi"/>
            <w:noProof/>
            <w:sz w:val="22"/>
            <w:szCs w:val="22"/>
            <w:lang w:eastAsia="en-US"/>
          </w:rPr>
          <w:tab/>
        </w:r>
        <w:r w:rsidRPr="00F87F46">
          <w:rPr>
            <w:rStyle w:val="Hyperlink"/>
            <w:noProof/>
          </w:rPr>
          <w:t>Specific XML Realization</w:t>
        </w:r>
        <w:r>
          <w:rPr>
            <w:noProof/>
            <w:webHidden/>
          </w:rPr>
          <w:tab/>
        </w:r>
        <w:r>
          <w:rPr>
            <w:noProof/>
            <w:webHidden/>
          </w:rPr>
          <w:fldChar w:fldCharType="begin"/>
        </w:r>
        <w:r>
          <w:rPr>
            <w:noProof/>
            <w:webHidden/>
          </w:rPr>
          <w:instrText xml:space="preserve"> PAGEREF _Toc8893678 \h </w:instrText>
        </w:r>
        <w:r>
          <w:rPr>
            <w:noProof/>
            <w:webHidden/>
          </w:rPr>
        </w:r>
        <w:r>
          <w:rPr>
            <w:noProof/>
            <w:webHidden/>
          </w:rPr>
          <w:fldChar w:fldCharType="separate"/>
        </w:r>
        <w:r>
          <w:rPr>
            <w:noProof/>
            <w:webHidden/>
          </w:rPr>
          <w:t>101</w:t>
        </w:r>
        <w:r>
          <w:rPr>
            <w:noProof/>
            <w:webHidden/>
          </w:rPr>
          <w:fldChar w:fldCharType="end"/>
        </w:r>
      </w:hyperlink>
    </w:p>
    <w:p w14:paraId="096F6B1B" w14:textId="77777777" w:rsidR="00EA1A11" w:rsidRDefault="00EA1A11">
      <w:pPr>
        <w:pStyle w:val="TOC3"/>
        <w:rPr>
          <w:rFonts w:asciiTheme="minorHAnsi" w:eastAsiaTheme="minorEastAsia" w:hAnsiTheme="minorHAnsi" w:cstheme="minorBidi"/>
          <w:noProof/>
          <w:sz w:val="22"/>
          <w:szCs w:val="22"/>
          <w:lang w:eastAsia="en-US"/>
        </w:rPr>
      </w:pPr>
      <w:hyperlink w:anchor="_Toc8893679" w:history="1">
        <w:r w:rsidRPr="00F87F46">
          <w:rPr>
            <w:rStyle w:val="Hyperlink"/>
            <w:noProof/>
          </w:rPr>
          <w:t>8.2.4</w:t>
        </w:r>
        <w:r>
          <w:rPr>
            <w:rFonts w:asciiTheme="minorHAnsi" w:eastAsiaTheme="minorEastAsia" w:hAnsiTheme="minorHAnsi" w:cstheme="minorBidi"/>
            <w:noProof/>
            <w:sz w:val="22"/>
            <w:szCs w:val="22"/>
            <w:lang w:eastAsia="en-US"/>
          </w:rPr>
          <w:tab/>
        </w:r>
        <w:r w:rsidRPr="00F87F46">
          <w:rPr>
            <w:rStyle w:val="Hyperlink"/>
            <w:noProof/>
          </w:rPr>
          <w:t>Generic Seam Weld Definition</w:t>
        </w:r>
        <w:r>
          <w:rPr>
            <w:noProof/>
            <w:webHidden/>
          </w:rPr>
          <w:tab/>
        </w:r>
        <w:r>
          <w:rPr>
            <w:noProof/>
            <w:webHidden/>
          </w:rPr>
          <w:fldChar w:fldCharType="begin"/>
        </w:r>
        <w:r>
          <w:rPr>
            <w:noProof/>
            <w:webHidden/>
          </w:rPr>
          <w:instrText xml:space="preserve"> PAGEREF _Toc8893679 \h </w:instrText>
        </w:r>
        <w:r>
          <w:rPr>
            <w:noProof/>
            <w:webHidden/>
          </w:rPr>
        </w:r>
        <w:r>
          <w:rPr>
            <w:noProof/>
            <w:webHidden/>
          </w:rPr>
          <w:fldChar w:fldCharType="separate"/>
        </w:r>
        <w:r>
          <w:rPr>
            <w:noProof/>
            <w:webHidden/>
          </w:rPr>
          <w:t>101</w:t>
        </w:r>
        <w:r>
          <w:rPr>
            <w:noProof/>
            <w:webHidden/>
          </w:rPr>
          <w:fldChar w:fldCharType="end"/>
        </w:r>
      </w:hyperlink>
    </w:p>
    <w:p w14:paraId="126C9871"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0" w:history="1">
        <w:r w:rsidRPr="00F87F46">
          <w:rPr>
            <w:rStyle w:val="Hyperlink"/>
            <w:noProof/>
          </w:rPr>
          <w:t>8.2.4.1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_Toc8893680 \h </w:instrText>
        </w:r>
        <w:r>
          <w:rPr>
            <w:noProof/>
            <w:webHidden/>
          </w:rPr>
        </w:r>
        <w:r>
          <w:rPr>
            <w:noProof/>
            <w:webHidden/>
          </w:rPr>
          <w:fldChar w:fldCharType="separate"/>
        </w:r>
        <w:r>
          <w:rPr>
            <w:noProof/>
            <w:webHidden/>
          </w:rPr>
          <w:t>101</w:t>
        </w:r>
        <w:r>
          <w:rPr>
            <w:noProof/>
            <w:webHidden/>
          </w:rPr>
          <w:fldChar w:fldCharType="end"/>
        </w:r>
      </w:hyperlink>
    </w:p>
    <w:p w14:paraId="6B20F247"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1" w:history="1">
        <w:r w:rsidRPr="00F87F46">
          <w:rPr>
            <w:rStyle w:val="Hyperlink"/>
            <w:noProof/>
          </w:rPr>
          <w:t>8.2.4.2</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_Toc8893681 \h </w:instrText>
        </w:r>
        <w:r>
          <w:rPr>
            <w:noProof/>
            <w:webHidden/>
          </w:rPr>
        </w:r>
        <w:r>
          <w:rPr>
            <w:noProof/>
            <w:webHidden/>
          </w:rPr>
          <w:fldChar w:fldCharType="separate"/>
        </w:r>
        <w:r>
          <w:rPr>
            <w:noProof/>
            <w:webHidden/>
          </w:rPr>
          <w:t>102</w:t>
        </w:r>
        <w:r>
          <w:rPr>
            <w:noProof/>
            <w:webHidden/>
          </w:rPr>
          <w:fldChar w:fldCharType="end"/>
        </w:r>
      </w:hyperlink>
    </w:p>
    <w:p w14:paraId="69FB75B7"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2" w:history="1">
        <w:r w:rsidRPr="00F87F46">
          <w:rPr>
            <w:rStyle w:val="Hyperlink"/>
            <w:noProof/>
          </w:rPr>
          <w:t>8.2.4.3</w:t>
        </w:r>
        <w:r>
          <w:rPr>
            <w:rFonts w:asciiTheme="minorHAnsi" w:eastAsiaTheme="minorEastAsia" w:hAnsiTheme="minorHAnsi" w:cstheme="minorBidi"/>
            <w:noProof/>
            <w:sz w:val="22"/>
            <w:szCs w:val="22"/>
            <w:lang w:eastAsia="en-US"/>
          </w:rPr>
          <w:tab/>
        </w:r>
        <w:r w:rsidRPr="00F87F46">
          <w:rPr>
            <w:rStyle w:val="Hyperlink"/>
            <w:noProof/>
          </w:rPr>
          <w:t>Weld Position and Sheet Metal Parameters</w:t>
        </w:r>
        <w:r>
          <w:rPr>
            <w:noProof/>
            <w:webHidden/>
          </w:rPr>
          <w:tab/>
        </w:r>
        <w:r>
          <w:rPr>
            <w:noProof/>
            <w:webHidden/>
          </w:rPr>
          <w:fldChar w:fldCharType="begin"/>
        </w:r>
        <w:r>
          <w:rPr>
            <w:noProof/>
            <w:webHidden/>
          </w:rPr>
          <w:instrText xml:space="preserve"> PAGEREF _Toc8893682 \h </w:instrText>
        </w:r>
        <w:r>
          <w:rPr>
            <w:noProof/>
            <w:webHidden/>
          </w:rPr>
        </w:r>
        <w:r>
          <w:rPr>
            <w:noProof/>
            <w:webHidden/>
          </w:rPr>
          <w:fldChar w:fldCharType="separate"/>
        </w:r>
        <w:r>
          <w:rPr>
            <w:noProof/>
            <w:webHidden/>
          </w:rPr>
          <w:t>104</w:t>
        </w:r>
        <w:r>
          <w:rPr>
            <w:noProof/>
            <w:webHidden/>
          </w:rPr>
          <w:fldChar w:fldCharType="end"/>
        </w:r>
      </w:hyperlink>
    </w:p>
    <w:p w14:paraId="6EDFEB48" w14:textId="77777777" w:rsidR="00EA1A11" w:rsidRDefault="00EA1A11">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8893683" w:history="1">
        <w:r w:rsidRPr="00F87F46">
          <w:rPr>
            <w:rStyle w:val="Hyperlink"/>
            <w:noProof/>
          </w:rPr>
          <w:t>8.2.4.3.1</w:t>
        </w:r>
        <w:r>
          <w:rPr>
            <w:rFonts w:asciiTheme="minorHAnsi" w:eastAsiaTheme="minorEastAsia" w:hAnsiTheme="minorHAnsi" w:cstheme="minorBidi"/>
            <w:noProof/>
            <w:sz w:val="22"/>
            <w:szCs w:val="22"/>
            <w:lang w:eastAsia="en-US"/>
          </w:rPr>
          <w:tab/>
        </w:r>
        <w:r w:rsidRPr="00F87F46">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_Toc8893683 \h </w:instrText>
        </w:r>
        <w:r>
          <w:rPr>
            <w:noProof/>
            <w:webHidden/>
          </w:rPr>
        </w:r>
        <w:r>
          <w:rPr>
            <w:noProof/>
            <w:webHidden/>
          </w:rPr>
          <w:fldChar w:fldCharType="separate"/>
        </w:r>
        <w:r>
          <w:rPr>
            <w:noProof/>
            <w:webHidden/>
          </w:rPr>
          <w:t>104</w:t>
        </w:r>
        <w:r>
          <w:rPr>
            <w:noProof/>
            <w:webHidden/>
          </w:rPr>
          <w:fldChar w:fldCharType="end"/>
        </w:r>
      </w:hyperlink>
    </w:p>
    <w:p w14:paraId="1F522863" w14:textId="77777777" w:rsidR="00EA1A11" w:rsidRDefault="00EA1A11">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8893684" w:history="1">
        <w:r w:rsidRPr="00F87F46">
          <w:rPr>
            <w:rStyle w:val="Hyperlink"/>
            <w:noProof/>
          </w:rPr>
          <w:t>8.2.4.3.2</w:t>
        </w:r>
        <w:r>
          <w:rPr>
            <w:rFonts w:asciiTheme="minorHAnsi" w:eastAsiaTheme="minorEastAsia" w:hAnsiTheme="minorHAnsi" w:cstheme="minorBidi"/>
            <w:noProof/>
            <w:sz w:val="22"/>
            <w:szCs w:val="22"/>
            <w:lang w:eastAsia="en-US"/>
          </w:rPr>
          <w:tab/>
        </w:r>
        <w:r w:rsidRPr="00F87F46">
          <w:rPr>
            <w:rStyle w:val="Hyperlink"/>
            <w:noProof/>
          </w:rPr>
          <w:t>Welding Position</w:t>
        </w:r>
        <w:r>
          <w:rPr>
            <w:noProof/>
            <w:webHidden/>
          </w:rPr>
          <w:tab/>
        </w:r>
        <w:r>
          <w:rPr>
            <w:noProof/>
            <w:webHidden/>
          </w:rPr>
          <w:fldChar w:fldCharType="begin"/>
        </w:r>
        <w:r>
          <w:rPr>
            <w:noProof/>
            <w:webHidden/>
          </w:rPr>
          <w:instrText xml:space="preserve"> PAGEREF _Toc8893684 \h </w:instrText>
        </w:r>
        <w:r>
          <w:rPr>
            <w:noProof/>
            <w:webHidden/>
          </w:rPr>
        </w:r>
        <w:r>
          <w:rPr>
            <w:noProof/>
            <w:webHidden/>
          </w:rPr>
          <w:fldChar w:fldCharType="separate"/>
        </w:r>
        <w:r>
          <w:rPr>
            <w:noProof/>
            <w:webHidden/>
          </w:rPr>
          <w:t>105</w:t>
        </w:r>
        <w:r>
          <w:rPr>
            <w:noProof/>
            <w:webHidden/>
          </w:rPr>
          <w:fldChar w:fldCharType="end"/>
        </w:r>
      </w:hyperlink>
    </w:p>
    <w:p w14:paraId="2DE421ED" w14:textId="77777777" w:rsidR="00EA1A11" w:rsidRDefault="00EA1A11">
      <w:pPr>
        <w:pStyle w:val="TOC3"/>
        <w:rPr>
          <w:rFonts w:asciiTheme="minorHAnsi" w:eastAsiaTheme="minorEastAsia" w:hAnsiTheme="minorHAnsi" w:cstheme="minorBidi"/>
          <w:noProof/>
          <w:sz w:val="22"/>
          <w:szCs w:val="22"/>
          <w:lang w:eastAsia="en-US"/>
        </w:rPr>
      </w:pPr>
      <w:hyperlink w:anchor="_Toc8893685" w:history="1">
        <w:r w:rsidRPr="00F87F46">
          <w:rPr>
            <w:rStyle w:val="Hyperlink"/>
            <w:noProof/>
          </w:rPr>
          <w:t>8.2.5</w:t>
        </w:r>
        <w:r>
          <w:rPr>
            <w:rFonts w:asciiTheme="minorHAnsi" w:eastAsiaTheme="minorEastAsia" w:hAnsiTheme="minorHAnsi" w:cstheme="minorBidi"/>
            <w:noProof/>
            <w:sz w:val="22"/>
            <w:szCs w:val="22"/>
            <w:lang w:eastAsia="en-US"/>
          </w:rPr>
          <w:tab/>
        </w:r>
        <w:r w:rsidRPr="00F87F46">
          <w:rPr>
            <w:rStyle w:val="Hyperlink"/>
            <w:noProof/>
          </w:rPr>
          <w:t>Butt Joint</w:t>
        </w:r>
        <w:r>
          <w:rPr>
            <w:noProof/>
            <w:webHidden/>
          </w:rPr>
          <w:tab/>
        </w:r>
        <w:r>
          <w:rPr>
            <w:noProof/>
            <w:webHidden/>
          </w:rPr>
          <w:fldChar w:fldCharType="begin"/>
        </w:r>
        <w:r>
          <w:rPr>
            <w:noProof/>
            <w:webHidden/>
          </w:rPr>
          <w:instrText xml:space="preserve"> PAGEREF _Toc8893685 \h </w:instrText>
        </w:r>
        <w:r>
          <w:rPr>
            <w:noProof/>
            <w:webHidden/>
          </w:rPr>
        </w:r>
        <w:r>
          <w:rPr>
            <w:noProof/>
            <w:webHidden/>
          </w:rPr>
          <w:fldChar w:fldCharType="separate"/>
        </w:r>
        <w:r>
          <w:rPr>
            <w:noProof/>
            <w:webHidden/>
          </w:rPr>
          <w:t>110</w:t>
        </w:r>
        <w:r>
          <w:rPr>
            <w:noProof/>
            <w:webHidden/>
          </w:rPr>
          <w:fldChar w:fldCharType="end"/>
        </w:r>
      </w:hyperlink>
    </w:p>
    <w:p w14:paraId="23F65146"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6" w:history="1">
        <w:r w:rsidRPr="00F87F46">
          <w:rPr>
            <w:rStyle w:val="Hyperlink"/>
            <w:noProof/>
          </w:rPr>
          <w:t>8.2.5.1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_Toc8893686 \h </w:instrText>
        </w:r>
        <w:r>
          <w:rPr>
            <w:noProof/>
            <w:webHidden/>
          </w:rPr>
        </w:r>
        <w:r>
          <w:rPr>
            <w:noProof/>
            <w:webHidden/>
          </w:rPr>
          <w:fldChar w:fldCharType="separate"/>
        </w:r>
        <w:r>
          <w:rPr>
            <w:noProof/>
            <w:webHidden/>
          </w:rPr>
          <w:t>110</w:t>
        </w:r>
        <w:r>
          <w:rPr>
            <w:noProof/>
            <w:webHidden/>
          </w:rPr>
          <w:fldChar w:fldCharType="end"/>
        </w:r>
      </w:hyperlink>
    </w:p>
    <w:p w14:paraId="3B98AB8B"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7" w:history="1">
        <w:r w:rsidRPr="00F87F46">
          <w:rPr>
            <w:rStyle w:val="Hyperlink"/>
            <w:noProof/>
          </w:rPr>
          <w:t>8.2.5.2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_Toc8893687 \h </w:instrText>
        </w:r>
        <w:r>
          <w:rPr>
            <w:noProof/>
            <w:webHidden/>
          </w:rPr>
        </w:r>
        <w:r>
          <w:rPr>
            <w:noProof/>
            <w:webHidden/>
          </w:rPr>
          <w:fldChar w:fldCharType="separate"/>
        </w:r>
        <w:r>
          <w:rPr>
            <w:noProof/>
            <w:webHidden/>
          </w:rPr>
          <w:t>110</w:t>
        </w:r>
        <w:r>
          <w:rPr>
            <w:noProof/>
            <w:webHidden/>
          </w:rPr>
          <w:fldChar w:fldCharType="end"/>
        </w:r>
      </w:hyperlink>
    </w:p>
    <w:p w14:paraId="6AF9C76A"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8" w:history="1">
        <w:r w:rsidRPr="00F87F46">
          <w:rPr>
            <w:rStyle w:val="Hyperlink"/>
            <w:noProof/>
          </w:rPr>
          <w:t>8.2.5.3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_Toc8893688 \h </w:instrText>
        </w:r>
        <w:r>
          <w:rPr>
            <w:noProof/>
            <w:webHidden/>
          </w:rPr>
        </w:r>
        <w:r>
          <w:rPr>
            <w:noProof/>
            <w:webHidden/>
          </w:rPr>
          <w:fldChar w:fldCharType="separate"/>
        </w:r>
        <w:r>
          <w:rPr>
            <w:noProof/>
            <w:webHidden/>
          </w:rPr>
          <w:t>110</w:t>
        </w:r>
        <w:r>
          <w:rPr>
            <w:noProof/>
            <w:webHidden/>
          </w:rPr>
          <w:fldChar w:fldCharType="end"/>
        </w:r>
      </w:hyperlink>
    </w:p>
    <w:p w14:paraId="0B641822"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9" w:history="1">
        <w:r w:rsidRPr="00F87F46">
          <w:rPr>
            <w:rStyle w:val="Hyperlink"/>
            <w:noProof/>
          </w:rPr>
          <w:t>8.2.5.4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_Toc8893689 \h </w:instrText>
        </w:r>
        <w:r>
          <w:rPr>
            <w:noProof/>
            <w:webHidden/>
          </w:rPr>
        </w:r>
        <w:r>
          <w:rPr>
            <w:noProof/>
            <w:webHidden/>
          </w:rPr>
          <w:fldChar w:fldCharType="separate"/>
        </w:r>
        <w:r>
          <w:rPr>
            <w:noProof/>
            <w:webHidden/>
          </w:rPr>
          <w:t>110</w:t>
        </w:r>
        <w:r>
          <w:rPr>
            <w:noProof/>
            <w:webHidden/>
          </w:rPr>
          <w:fldChar w:fldCharType="end"/>
        </w:r>
      </w:hyperlink>
    </w:p>
    <w:p w14:paraId="19FE961D"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0" w:history="1">
        <w:r w:rsidRPr="00F87F46">
          <w:rPr>
            <w:rStyle w:val="Hyperlink"/>
            <w:noProof/>
          </w:rPr>
          <w:t>8.2.5.5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_Toc8893690 \h </w:instrText>
        </w:r>
        <w:r>
          <w:rPr>
            <w:noProof/>
            <w:webHidden/>
          </w:rPr>
        </w:r>
        <w:r>
          <w:rPr>
            <w:noProof/>
            <w:webHidden/>
          </w:rPr>
          <w:fldChar w:fldCharType="separate"/>
        </w:r>
        <w:r>
          <w:rPr>
            <w:noProof/>
            <w:webHidden/>
          </w:rPr>
          <w:t>112</w:t>
        </w:r>
        <w:r>
          <w:rPr>
            <w:noProof/>
            <w:webHidden/>
          </w:rPr>
          <w:fldChar w:fldCharType="end"/>
        </w:r>
      </w:hyperlink>
    </w:p>
    <w:p w14:paraId="56D18E22" w14:textId="77777777" w:rsidR="00EA1A11" w:rsidRDefault="00EA1A11">
      <w:pPr>
        <w:pStyle w:val="TOC3"/>
        <w:rPr>
          <w:rFonts w:asciiTheme="minorHAnsi" w:eastAsiaTheme="minorEastAsia" w:hAnsiTheme="minorHAnsi" w:cstheme="minorBidi"/>
          <w:noProof/>
          <w:sz w:val="22"/>
          <w:szCs w:val="22"/>
          <w:lang w:eastAsia="en-US"/>
        </w:rPr>
      </w:pPr>
      <w:hyperlink w:anchor="_Toc8893691" w:history="1">
        <w:r w:rsidRPr="00F87F46">
          <w:rPr>
            <w:rStyle w:val="Hyperlink"/>
            <w:noProof/>
          </w:rPr>
          <w:t>8.2.6</w:t>
        </w:r>
        <w:r>
          <w:rPr>
            <w:rFonts w:asciiTheme="minorHAnsi" w:eastAsiaTheme="minorEastAsia" w:hAnsiTheme="minorHAnsi" w:cstheme="minorBidi"/>
            <w:noProof/>
            <w:sz w:val="22"/>
            <w:szCs w:val="22"/>
            <w:lang w:eastAsia="en-US"/>
          </w:rPr>
          <w:tab/>
        </w:r>
        <w:r w:rsidRPr="00F87F46">
          <w:rPr>
            <w:rStyle w:val="Hyperlink"/>
            <w:noProof/>
          </w:rPr>
          <w:t>Corner Weld</w:t>
        </w:r>
        <w:r>
          <w:rPr>
            <w:noProof/>
            <w:webHidden/>
          </w:rPr>
          <w:tab/>
        </w:r>
        <w:r>
          <w:rPr>
            <w:noProof/>
            <w:webHidden/>
          </w:rPr>
          <w:fldChar w:fldCharType="begin"/>
        </w:r>
        <w:r>
          <w:rPr>
            <w:noProof/>
            <w:webHidden/>
          </w:rPr>
          <w:instrText xml:space="preserve"> PAGEREF _Toc8893691 \h </w:instrText>
        </w:r>
        <w:r>
          <w:rPr>
            <w:noProof/>
            <w:webHidden/>
          </w:rPr>
        </w:r>
        <w:r>
          <w:rPr>
            <w:noProof/>
            <w:webHidden/>
          </w:rPr>
          <w:fldChar w:fldCharType="separate"/>
        </w:r>
        <w:r>
          <w:rPr>
            <w:noProof/>
            <w:webHidden/>
          </w:rPr>
          <w:t>112</w:t>
        </w:r>
        <w:r>
          <w:rPr>
            <w:noProof/>
            <w:webHidden/>
          </w:rPr>
          <w:fldChar w:fldCharType="end"/>
        </w:r>
      </w:hyperlink>
    </w:p>
    <w:p w14:paraId="40467FA6"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2" w:history="1">
        <w:r w:rsidRPr="00F87F46">
          <w:rPr>
            <w:rStyle w:val="Hyperlink"/>
            <w:noProof/>
          </w:rPr>
          <w:t>8.2.6.1</w:t>
        </w:r>
        <w:r>
          <w:rPr>
            <w:rFonts w:asciiTheme="minorHAnsi" w:eastAsiaTheme="minorEastAsia" w:hAnsiTheme="minorHAnsi" w:cstheme="minorBidi"/>
            <w:noProof/>
            <w:sz w:val="22"/>
            <w:szCs w:val="22"/>
            <w:lang w:eastAsia="en-US"/>
          </w:rPr>
          <w:tab/>
        </w:r>
        <w:r w:rsidRPr="00F87F46">
          <w:rPr>
            <w:rStyle w:val="Hyperlink"/>
            <w:noProof/>
          </w:rPr>
          <w:t>Simple Corner Weld</w:t>
        </w:r>
        <w:r>
          <w:rPr>
            <w:noProof/>
            <w:webHidden/>
          </w:rPr>
          <w:tab/>
        </w:r>
        <w:r>
          <w:rPr>
            <w:noProof/>
            <w:webHidden/>
          </w:rPr>
          <w:fldChar w:fldCharType="begin"/>
        </w:r>
        <w:r>
          <w:rPr>
            <w:noProof/>
            <w:webHidden/>
          </w:rPr>
          <w:instrText xml:space="preserve"> PAGEREF _Toc8893692 \h </w:instrText>
        </w:r>
        <w:r>
          <w:rPr>
            <w:noProof/>
            <w:webHidden/>
          </w:rPr>
        </w:r>
        <w:r>
          <w:rPr>
            <w:noProof/>
            <w:webHidden/>
          </w:rPr>
          <w:fldChar w:fldCharType="separate"/>
        </w:r>
        <w:r>
          <w:rPr>
            <w:noProof/>
            <w:webHidden/>
          </w:rPr>
          <w:t>112</w:t>
        </w:r>
        <w:r>
          <w:rPr>
            <w:noProof/>
            <w:webHidden/>
          </w:rPr>
          <w:fldChar w:fldCharType="end"/>
        </w:r>
      </w:hyperlink>
    </w:p>
    <w:p w14:paraId="6B9BE037"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3" w:history="1">
        <w:r w:rsidRPr="00F87F46">
          <w:rPr>
            <w:rStyle w:val="Hyperlink"/>
            <w:noProof/>
          </w:rPr>
          <w:t>8.2.6.2</w:t>
        </w:r>
        <w:r>
          <w:rPr>
            <w:rFonts w:asciiTheme="minorHAnsi" w:eastAsiaTheme="minorEastAsia" w:hAnsiTheme="minorHAnsi" w:cstheme="minorBidi"/>
            <w:noProof/>
            <w:sz w:val="22"/>
            <w:szCs w:val="22"/>
            <w:lang w:eastAsia="en-US"/>
          </w:rPr>
          <w:tab/>
        </w:r>
        <w:r w:rsidRPr="00F87F46">
          <w:rPr>
            <w:rStyle w:val="Hyperlink"/>
            <w:noProof/>
          </w:rPr>
          <w:t>Double Corner Weld</w:t>
        </w:r>
        <w:r>
          <w:rPr>
            <w:noProof/>
            <w:webHidden/>
          </w:rPr>
          <w:tab/>
        </w:r>
        <w:r>
          <w:rPr>
            <w:noProof/>
            <w:webHidden/>
          </w:rPr>
          <w:fldChar w:fldCharType="begin"/>
        </w:r>
        <w:r>
          <w:rPr>
            <w:noProof/>
            <w:webHidden/>
          </w:rPr>
          <w:instrText xml:space="preserve"> PAGEREF _Toc8893693 \h </w:instrText>
        </w:r>
        <w:r>
          <w:rPr>
            <w:noProof/>
            <w:webHidden/>
          </w:rPr>
        </w:r>
        <w:r>
          <w:rPr>
            <w:noProof/>
            <w:webHidden/>
          </w:rPr>
          <w:fldChar w:fldCharType="separate"/>
        </w:r>
        <w:r>
          <w:rPr>
            <w:noProof/>
            <w:webHidden/>
          </w:rPr>
          <w:t>113</w:t>
        </w:r>
        <w:r>
          <w:rPr>
            <w:noProof/>
            <w:webHidden/>
          </w:rPr>
          <w:fldChar w:fldCharType="end"/>
        </w:r>
      </w:hyperlink>
    </w:p>
    <w:p w14:paraId="55F580CF"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4" w:history="1">
        <w:r w:rsidRPr="00F87F46">
          <w:rPr>
            <w:rStyle w:val="Hyperlink"/>
            <w:noProof/>
          </w:rPr>
          <w:t>8.2.6.3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_Toc8893694 \h </w:instrText>
        </w:r>
        <w:r>
          <w:rPr>
            <w:noProof/>
            <w:webHidden/>
          </w:rPr>
        </w:r>
        <w:r>
          <w:rPr>
            <w:noProof/>
            <w:webHidden/>
          </w:rPr>
          <w:fldChar w:fldCharType="separate"/>
        </w:r>
        <w:r>
          <w:rPr>
            <w:noProof/>
            <w:webHidden/>
          </w:rPr>
          <w:t>114</w:t>
        </w:r>
        <w:r>
          <w:rPr>
            <w:noProof/>
            <w:webHidden/>
          </w:rPr>
          <w:fldChar w:fldCharType="end"/>
        </w:r>
      </w:hyperlink>
    </w:p>
    <w:p w14:paraId="465B7584"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5" w:history="1">
        <w:r w:rsidRPr="00F87F46">
          <w:rPr>
            <w:rStyle w:val="Hyperlink"/>
            <w:noProof/>
          </w:rPr>
          <w:t>8.2.6.4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_Toc8893695 \h </w:instrText>
        </w:r>
        <w:r>
          <w:rPr>
            <w:noProof/>
            <w:webHidden/>
          </w:rPr>
        </w:r>
        <w:r>
          <w:rPr>
            <w:noProof/>
            <w:webHidden/>
          </w:rPr>
          <w:fldChar w:fldCharType="separate"/>
        </w:r>
        <w:r>
          <w:rPr>
            <w:noProof/>
            <w:webHidden/>
          </w:rPr>
          <w:t>114</w:t>
        </w:r>
        <w:r>
          <w:rPr>
            <w:noProof/>
            <w:webHidden/>
          </w:rPr>
          <w:fldChar w:fldCharType="end"/>
        </w:r>
      </w:hyperlink>
    </w:p>
    <w:p w14:paraId="3DB82D82"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6" w:history="1">
        <w:r w:rsidRPr="00F87F46">
          <w:rPr>
            <w:rStyle w:val="Hyperlink"/>
            <w:noProof/>
          </w:rPr>
          <w:t>8.2.6.5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_Toc8893696 \h </w:instrText>
        </w:r>
        <w:r>
          <w:rPr>
            <w:noProof/>
            <w:webHidden/>
          </w:rPr>
        </w:r>
        <w:r>
          <w:rPr>
            <w:noProof/>
            <w:webHidden/>
          </w:rPr>
          <w:fldChar w:fldCharType="separate"/>
        </w:r>
        <w:r>
          <w:rPr>
            <w:noProof/>
            <w:webHidden/>
          </w:rPr>
          <w:t>116</w:t>
        </w:r>
        <w:r>
          <w:rPr>
            <w:noProof/>
            <w:webHidden/>
          </w:rPr>
          <w:fldChar w:fldCharType="end"/>
        </w:r>
      </w:hyperlink>
    </w:p>
    <w:p w14:paraId="5DB6A4EC" w14:textId="77777777" w:rsidR="00EA1A11" w:rsidRDefault="00EA1A11">
      <w:pPr>
        <w:pStyle w:val="TOC3"/>
        <w:rPr>
          <w:rFonts w:asciiTheme="minorHAnsi" w:eastAsiaTheme="minorEastAsia" w:hAnsiTheme="minorHAnsi" w:cstheme="minorBidi"/>
          <w:noProof/>
          <w:sz w:val="22"/>
          <w:szCs w:val="22"/>
          <w:lang w:eastAsia="en-US"/>
        </w:rPr>
      </w:pPr>
      <w:hyperlink w:anchor="_Toc8893697" w:history="1">
        <w:r w:rsidRPr="00F87F46">
          <w:rPr>
            <w:rStyle w:val="Hyperlink"/>
            <w:noProof/>
          </w:rPr>
          <w:t>8.2.7</w:t>
        </w:r>
        <w:r>
          <w:rPr>
            <w:rFonts w:asciiTheme="minorHAnsi" w:eastAsiaTheme="minorEastAsia" w:hAnsiTheme="minorHAnsi" w:cstheme="minorBidi"/>
            <w:noProof/>
            <w:sz w:val="22"/>
            <w:szCs w:val="22"/>
            <w:lang w:eastAsia="en-US"/>
          </w:rPr>
          <w:tab/>
        </w:r>
        <w:r w:rsidRPr="00F87F46">
          <w:rPr>
            <w:rStyle w:val="Hyperlink"/>
            <w:noProof/>
          </w:rPr>
          <w:t>Edge Weld</w:t>
        </w:r>
        <w:r>
          <w:rPr>
            <w:noProof/>
            <w:webHidden/>
          </w:rPr>
          <w:tab/>
        </w:r>
        <w:r>
          <w:rPr>
            <w:noProof/>
            <w:webHidden/>
          </w:rPr>
          <w:fldChar w:fldCharType="begin"/>
        </w:r>
        <w:r>
          <w:rPr>
            <w:noProof/>
            <w:webHidden/>
          </w:rPr>
          <w:instrText xml:space="preserve"> PAGEREF _Toc8893697 \h </w:instrText>
        </w:r>
        <w:r>
          <w:rPr>
            <w:noProof/>
            <w:webHidden/>
          </w:rPr>
        </w:r>
        <w:r>
          <w:rPr>
            <w:noProof/>
            <w:webHidden/>
          </w:rPr>
          <w:fldChar w:fldCharType="separate"/>
        </w:r>
        <w:r>
          <w:rPr>
            <w:noProof/>
            <w:webHidden/>
          </w:rPr>
          <w:t>116</w:t>
        </w:r>
        <w:r>
          <w:rPr>
            <w:noProof/>
            <w:webHidden/>
          </w:rPr>
          <w:fldChar w:fldCharType="end"/>
        </w:r>
      </w:hyperlink>
    </w:p>
    <w:p w14:paraId="42E1E3A0"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8" w:history="1">
        <w:r w:rsidRPr="00F87F46">
          <w:rPr>
            <w:rStyle w:val="Hyperlink"/>
            <w:noProof/>
          </w:rPr>
          <w:t>8.2.7.1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_Toc8893698 \h </w:instrText>
        </w:r>
        <w:r>
          <w:rPr>
            <w:noProof/>
            <w:webHidden/>
          </w:rPr>
        </w:r>
        <w:r>
          <w:rPr>
            <w:noProof/>
            <w:webHidden/>
          </w:rPr>
          <w:fldChar w:fldCharType="separate"/>
        </w:r>
        <w:r>
          <w:rPr>
            <w:noProof/>
            <w:webHidden/>
          </w:rPr>
          <w:t>117</w:t>
        </w:r>
        <w:r>
          <w:rPr>
            <w:noProof/>
            <w:webHidden/>
          </w:rPr>
          <w:fldChar w:fldCharType="end"/>
        </w:r>
      </w:hyperlink>
    </w:p>
    <w:p w14:paraId="6EE64E8F"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9" w:history="1">
        <w:r w:rsidRPr="00F87F46">
          <w:rPr>
            <w:rStyle w:val="Hyperlink"/>
            <w:noProof/>
          </w:rPr>
          <w:t>8.2.7.2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_Toc8893699 \h </w:instrText>
        </w:r>
        <w:r>
          <w:rPr>
            <w:noProof/>
            <w:webHidden/>
          </w:rPr>
        </w:r>
        <w:r>
          <w:rPr>
            <w:noProof/>
            <w:webHidden/>
          </w:rPr>
          <w:fldChar w:fldCharType="separate"/>
        </w:r>
        <w:r>
          <w:rPr>
            <w:noProof/>
            <w:webHidden/>
          </w:rPr>
          <w:t>117</w:t>
        </w:r>
        <w:r>
          <w:rPr>
            <w:noProof/>
            <w:webHidden/>
          </w:rPr>
          <w:fldChar w:fldCharType="end"/>
        </w:r>
      </w:hyperlink>
    </w:p>
    <w:p w14:paraId="1460B133"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0" w:history="1">
        <w:r w:rsidRPr="00F87F46">
          <w:rPr>
            <w:rStyle w:val="Hyperlink"/>
            <w:noProof/>
          </w:rPr>
          <w:t>8.2.7.3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_Toc8893700 \h </w:instrText>
        </w:r>
        <w:r>
          <w:rPr>
            <w:noProof/>
            <w:webHidden/>
          </w:rPr>
        </w:r>
        <w:r>
          <w:rPr>
            <w:noProof/>
            <w:webHidden/>
          </w:rPr>
          <w:fldChar w:fldCharType="separate"/>
        </w:r>
        <w:r>
          <w:rPr>
            <w:noProof/>
            <w:webHidden/>
          </w:rPr>
          <w:t>117</w:t>
        </w:r>
        <w:r>
          <w:rPr>
            <w:noProof/>
            <w:webHidden/>
          </w:rPr>
          <w:fldChar w:fldCharType="end"/>
        </w:r>
      </w:hyperlink>
    </w:p>
    <w:p w14:paraId="5C7A9EB5"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1" w:history="1">
        <w:r w:rsidRPr="00F87F46">
          <w:rPr>
            <w:rStyle w:val="Hyperlink"/>
            <w:noProof/>
          </w:rPr>
          <w:t>8.2.7.4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_Toc8893701 \h </w:instrText>
        </w:r>
        <w:r>
          <w:rPr>
            <w:noProof/>
            <w:webHidden/>
          </w:rPr>
        </w:r>
        <w:r>
          <w:rPr>
            <w:noProof/>
            <w:webHidden/>
          </w:rPr>
          <w:fldChar w:fldCharType="separate"/>
        </w:r>
        <w:r>
          <w:rPr>
            <w:noProof/>
            <w:webHidden/>
          </w:rPr>
          <w:t>117</w:t>
        </w:r>
        <w:r>
          <w:rPr>
            <w:noProof/>
            <w:webHidden/>
          </w:rPr>
          <w:fldChar w:fldCharType="end"/>
        </w:r>
      </w:hyperlink>
    </w:p>
    <w:p w14:paraId="672773E5"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2" w:history="1">
        <w:r w:rsidRPr="00F87F46">
          <w:rPr>
            <w:rStyle w:val="Hyperlink"/>
            <w:noProof/>
          </w:rPr>
          <w:t>8.2.7.5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_Toc8893702 \h </w:instrText>
        </w:r>
        <w:r>
          <w:rPr>
            <w:noProof/>
            <w:webHidden/>
          </w:rPr>
        </w:r>
        <w:r>
          <w:rPr>
            <w:noProof/>
            <w:webHidden/>
          </w:rPr>
          <w:fldChar w:fldCharType="separate"/>
        </w:r>
        <w:r>
          <w:rPr>
            <w:noProof/>
            <w:webHidden/>
          </w:rPr>
          <w:t>118</w:t>
        </w:r>
        <w:r>
          <w:rPr>
            <w:noProof/>
            <w:webHidden/>
          </w:rPr>
          <w:fldChar w:fldCharType="end"/>
        </w:r>
      </w:hyperlink>
    </w:p>
    <w:p w14:paraId="6F9618D7" w14:textId="77777777" w:rsidR="00EA1A11" w:rsidRDefault="00EA1A11">
      <w:pPr>
        <w:pStyle w:val="TOC3"/>
        <w:rPr>
          <w:rFonts w:asciiTheme="minorHAnsi" w:eastAsiaTheme="minorEastAsia" w:hAnsiTheme="minorHAnsi" w:cstheme="minorBidi"/>
          <w:noProof/>
          <w:sz w:val="22"/>
          <w:szCs w:val="22"/>
          <w:lang w:eastAsia="en-US"/>
        </w:rPr>
      </w:pPr>
      <w:hyperlink w:anchor="_Toc8893703" w:history="1">
        <w:r w:rsidRPr="00F87F46">
          <w:rPr>
            <w:rStyle w:val="Hyperlink"/>
            <w:noProof/>
          </w:rPr>
          <w:t>8.2.8</w:t>
        </w:r>
        <w:r>
          <w:rPr>
            <w:rFonts w:asciiTheme="minorHAnsi" w:eastAsiaTheme="minorEastAsia" w:hAnsiTheme="minorHAnsi" w:cstheme="minorBidi"/>
            <w:noProof/>
            <w:sz w:val="22"/>
            <w:szCs w:val="22"/>
            <w:lang w:eastAsia="en-US"/>
          </w:rPr>
          <w:tab/>
        </w:r>
        <w:r w:rsidRPr="00F87F46">
          <w:rPr>
            <w:rStyle w:val="Hyperlink"/>
            <w:noProof/>
          </w:rPr>
          <w:t>I-Weld</w:t>
        </w:r>
        <w:r>
          <w:rPr>
            <w:noProof/>
            <w:webHidden/>
          </w:rPr>
          <w:tab/>
        </w:r>
        <w:r>
          <w:rPr>
            <w:noProof/>
            <w:webHidden/>
          </w:rPr>
          <w:fldChar w:fldCharType="begin"/>
        </w:r>
        <w:r>
          <w:rPr>
            <w:noProof/>
            <w:webHidden/>
          </w:rPr>
          <w:instrText xml:space="preserve"> PAGEREF _Toc8893703 \h </w:instrText>
        </w:r>
        <w:r>
          <w:rPr>
            <w:noProof/>
            <w:webHidden/>
          </w:rPr>
        </w:r>
        <w:r>
          <w:rPr>
            <w:noProof/>
            <w:webHidden/>
          </w:rPr>
          <w:fldChar w:fldCharType="separate"/>
        </w:r>
        <w:r>
          <w:rPr>
            <w:noProof/>
            <w:webHidden/>
          </w:rPr>
          <w:t>119</w:t>
        </w:r>
        <w:r>
          <w:rPr>
            <w:noProof/>
            <w:webHidden/>
          </w:rPr>
          <w:fldChar w:fldCharType="end"/>
        </w:r>
      </w:hyperlink>
    </w:p>
    <w:p w14:paraId="6C43EB96"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4" w:history="1">
        <w:r w:rsidRPr="00F87F46">
          <w:rPr>
            <w:rStyle w:val="Hyperlink"/>
            <w:noProof/>
          </w:rPr>
          <w:t>8.2.8.1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_Toc8893704 \h </w:instrText>
        </w:r>
        <w:r>
          <w:rPr>
            <w:noProof/>
            <w:webHidden/>
          </w:rPr>
        </w:r>
        <w:r>
          <w:rPr>
            <w:noProof/>
            <w:webHidden/>
          </w:rPr>
          <w:fldChar w:fldCharType="separate"/>
        </w:r>
        <w:r>
          <w:rPr>
            <w:noProof/>
            <w:webHidden/>
          </w:rPr>
          <w:t>119</w:t>
        </w:r>
        <w:r>
          <w:rPr>
            <w:noProof/>
            <w:webHidden/>
          </w:rPr>
          <w:fldChar w:fldCharType="end"/>
        </w:r>
      </w:hyperlink>
    </w:p>
    <w:p w14:paraId="04B1C086"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5" w:history="1">
        <w:r w:rsidRPr="00F87F46">
          <w:rPr>
            <w:rStyle w:val="Hyperlink"/>
            <w:noProof/>
          </w:rPr>
          <w:t>8.2.8.2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_Toc8893705 \h </w:instrText>
        </w:r>
        <w:r>
          <w:rPr>
            <w:noProof/>
            <w:webHidden/>
          </w:rPr>
        </w:r>
        <w:r>
          <w:rPr>
            <w:noProof/>
            <w:webHidden/>
          </w:rPr>
          <w:fldChar w:fldCharType="separate"/>
        </w:r>
        <w:r>
          <w:rPr>
            <w:noProof/>
            <w:webHidden/>
          </w:rPr>
          <w:t>119</w:t>
        </w:r>
        <w:r>
          <w:rPr>
            <w:noProof/>
            <w:webHidden/>
          </w:rPr>
          <w:fldChar w:fldCharType="end"/>
        </w:r>
      </w:hyperlink>
    </w:p>
    <w:p w14:paraId="32337EDE"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6" w:history="1">
        <w:r w:rsidRPr="00F87F46">
          <w:rPr>
            <w:rStyle w:val="Hyperlink"/>
            <w:noProof/>
          </w:rPr>
          <w:t>8.2.8.3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_Toc8893706 \h </w:instrText>
        </w:r>
        <w:r>
          <w:rPr>
            <w:noProof/>
            <w:webHidden/>
          </w:rPr>
        </w:r>
        <w:r>
          <w:rPr>
            <w:noProof/>
            <w:webHidden/>
          </w:rPr>
          <w:fldChar w:fldCharType="separate"/>
        </w:r>
        <w:r>
          <w:rPr>
            <w:noProof/>
            <w:webHidden/>
          </w:rPr>
          <w:t>119</w:t>
        </w:r>
        <w:r>
          <w:rPr>
            <w:noProof/>
            <w:webHidden/>
          </w:rPr>
          <w:fldChar w:fldCharType="end"/>
        </w:r>
      </w:hyperlink>
    </w:p>
    <w:p w14:paraId="7C96C83C"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7" w:history="1">
        <w:r w:rsidRPr="00F87F46">
          <w:rPr>
            <w:rStyle w:val="Hyperlink"/>
            <w:noProof/>
          </w:rPr>
          <w:t>8.2.8.4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_Toc8893707 \h </w:instrText>
        </w:r>
        <w:r>
          <w:rPr>
            <w:noProof/>
            <w:webHidden/>
          </w:rPr>
        </w:r>
        <w:r>
          <w:rPr>
            <w:noProof/>
            <w:webHidden/>
          </w:rPr>
          <w:fldChar w:fldCharType="separate"/>
        </w:r>
        <w:r>
          <w:rPr>
            <w:noProof/>
            <w:webHidden/>
          </w:rPr>
          <w:t>120</w:t>
        </w:r>
        <w:r>
          <w:rPr>
            <w:noProof/>
            <w:webHidden/>
          </w:rPr>
          <w:fldChar w:fldCharType="end"/>
        </w:r>
      </w:hyperlink>
    </w:p>
    <w:p w14:paraId="3F8CB1D7"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8" w:history="1">
        <w:r w:rsidRPr="00F87F46">
          <w:rPr>
            <w:rStyle w:val="Hyperlink"/>
            <w:noProof/>
          </w:rPr>
          <w:t>8.2.8.5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_Toc8893708 \h </w:instrText>
        </w:r>
        <w:r>
          <w:rPr>
            <w:noProof/>
            <w:webHidden/>
          </w:rPr>
        </w:r>
        <w:r>
          <w:rPr>
            <w:noProof/>
            <w:webHidden/>
          </w:rPr>
          <w:fldChar w:fldCharType="separate"/>
        </w:r>
        <w:r>
          <w:rPr>
            <w:noProof/>
            <w:webHidden/>
          </w:rPr>
          <w:t>121</w:t>
        </w:r>
        <w:r>
          <w:rPr>
            <w:noProof/>
            <w:webHidden/>
          </w:rPr>
          <w:fldChar w:fldCharType="end"/>
        </w:r>
      </w:hyperlink>
    </w:p>
    <w:p w14:paraId="138F4B51" w14:textId="77777777" w:rsidR="00EA1A11" w:rsidRDefault="00EA1A11">
      <w:pPr>
        <w:pStyle w:val="TOC3"/>
        <w:rPr>
          <w:rFonts w:asciiTheme="minorHAnsi" w:eastAsiaTheme="minorEastAsia" w:hAnsiTheme="minorHAnsi" w:cstheme="minorBidi"/>
          <w:noProof/>
          <w:sz w:val="22"/>
          <w:szCs w:val="22"/>
          <w:lang w:eastAsia="en-US"/>
        </w:rPr>
      </w:pPr>
      <w:hyperlink w:anchor="_Toc8893709" w:history="1">
        <w:r w:rsidRPr="00F87F46">
          <w:rPr>
            <w:rStyle w:val="Hyperlink"/>
            <w:noProof/>
          </w:rPr>
          <w:t>8.2.9</w:t>
        </w:r>
        <w:r>
          <w:rPr>
            <w:rFonts w:asciiTheme="minorHAnsi" w:eastAsiaTheme="minorEastAsia" w:hAnsiTheme="minorHAnsi" w:cstheme="minorBidi"/>
            <w:noProof/>
            <w:sz w:val="22"/>
            <w:szCs w:val="22"/>
            <w:lang w:eastAsia="en-US"/>
          </w:rPr>
          <w:tab/>
        </w:r>
        <w:r w:rsidRPr="00F87F46">
          <w:rPr>
            <w:rStyle w:val="Hyperlink"/>
            <w:noProof/>
          </w:rPr>
          <w:t>Overlap Weld</w:t>
        </w:r>
        <w:r>
          <w:rPr>
            <w:noProof/>
            <w:webHidden/>
          </w:rPr>
          <w:tab/>
        </w:r>
        <w:r>
          <w:rPr>
            <w:noProof/>
            <w:webHidden/>
          </w:rPr>
          <w:fldChar w:fldCharType="begin"/>
        </w:r>
        <w:r>
          <w:rPr>
            <w:noProof/>
            <w:webHidden/>
          </w:rPr>
          <w:instrText xml:space="preserve"> PAGEREF _Toc8893709 \h </w:instrText>
        </w:r>
        <w:r>
          <w:rPr>
            <w:noProof/>
            <w:webHidden/>
          </w:rPr>
        </w:r>
        <w:r>
          <w:rPr>
            <w:noProof/>
            <w:webHidden/>
          </w:rPr>
          <w:fldChar w:fldCharType="separate"/>
        </w:r>
        <w:r>
          <w:rPr>
            <w:noProof/>
            <w:webHidden/>
          </w:rPr>
          <w:t>121</w:t>
        </w:r>
        <w:r>
          <w:rPr>
            <w:noProof/>
            <w:webHidden/>
          </w:rPr>
          <w:fldChar w:fldCharType="end"/>
        </w:r>
      </w:hyperlink>
    </w:p>
    <w:p w14:paraId="7B491D77"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0" w:history="1">
        <w:r w:rsidRPr="00F87F46">
          <w:rPr>
            <w:rStyle w:val="Hyperlink"/>
            <w:noProof/>
          </w:rPr>
          <w:t>8.2.9.1</w:t>
        </w:r>
        <w:r>
          <w:rPr>
            <w:rFonts w:asciiTheme="minorHAnsi" w:eastAsiaTheme="minorEastAsia" w:hAnsiTheme="minorHAnsi" w:cstheme="minorBidi"/>
            <w:noProof/>
            <w:sz w:val="22"/>
            <w:szCs w:val="22"/>
            <w:lang w:eastAsia="en-US"/>
          </w:rPr>
          <w:tab/>
        </w:r>
        <w:r w:rsidRPr="00F87F46">
          <w:rPr>
            <w:rStyle w:val="Hyperlink"/>
            <w:noProof/>
          </w:rPr>
          <w:t>Simple Overlap Weld</w:t>
        </w:r>
        <w:r>
          <w:rPr>
            <w:noProof/>
            <w:webHidden/>
          </w:rPr>
          <w:tab/>
        </w:r>
        <w:r>
          <w:rPr>
            <w:noProof/>
            <w:webHidden/>
          </w:rPr>
          <w:fldChar w:fldCharType="begin"/>
        </w:r>
        <w:r>
          <w:rPr>
            <w:noProof/>
            <w:webHidden/>
          </w:rPr>
          <w:instrText xml:space="preserve"> PAGEREF _Toc8893710 \h </w:instrText>
        </w:r>
        <w:r>
          <w:rPr>
            <w:noProof/>
            <w:webHidden/>
          </w:rPr>
        </w:r>
        <w:r>
          <w:rPr>
            <w:noProof/>
            <w:webHidden/>
          </w:rPr>
          <w:fldChar w:fldCharType="separate"/>
        </w:r>
        <w:r>
          <w:rPr>
            <w:noProof/>
            <w:webHidden/>
          </w:rPr>
          <w:t>121</w:t>
        </w:r>
        <w:r>
          <w:rPr>
            <w:noProof/>
            <w:webHidden/>
          </w:rPr>
          <w:fldChar w:fldCharType="end"/>
        </w:r>
      </w:hyperlink>
    </w:p>
    <w:p w14:paraId="3EFC6387"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1" w:history="1">
        <w:r w:rsidRPr="00F87F46">
          <w:rPr>
            <w:rStyle w:val="Hyperlink"/>
            <w:noProof/>
          </w:rPr>
          <w:t>8.2.9.2</w:t>
        </w:r>
        <w:r>
          <w:rPr>
            <w:rFonts w:asciiTheme="minorHAnsi" w:eastAsiaTheme="minorEastAsia" w:hAnsiTheme="minorHAnsi" w:cstheme="minorBidi"/>
            <w:noProof/>
            <w:sz w:val="22"/>
            <w:szCs w:val="22"/>
            <w:lang w:eastAsia="en-US"/>
          </w:rPr>
          <w:tab/>
        </w:r>
        <w:r w:rsidRPr="00F87F46">
          <w:rPr>
            <w:rStyle w:val="Hyperlink"/>
            <w:noProof/>
          </w:rPr>
          <w:t>Single Sided Double Overlap Weld</w:t>
        </w:r>
        <w:r>
          <w:rPr>
            <w:noProof/>
            <w:webHidden/>
          </w:rPr>
          <w:tab/>
        </w:r>
        <w:r>
          <w:rPr>
            <w:noProof/>
            <w:webHidden/>
          </w:rPr>
          <w:fldChar w:fldCharType="begin"/>
        </w:r>
        <w:r>
          <w:rPr>
            <w:noProof/>
            <w:webHidden/>
          </w:rPr>
          <w:instrText xml:space="preserve"> PAGEREF _Toc8893711 \h </w:instrText>
        </w:r>
        <w:r>
          <w:rPr>
            <w:noProof/>
            <w:webHidden/>
          </w:rPr>
        </w:r>
        <w:r>
          <w:rPr>
            <w:noProof/>
            <w:webHidden/>
          </w:rPr>
          <w:fldChar w:fldCharType="separate"/>
        </w:r>
        <w:r>
          <w:rPr>
            <w:noProof/>
            <w:webHidden/>
          </w:rPr>
          <w:t>122</w:t>
        </w:r>
        <w:r>
          <w:rPr>
            <w:noProof/>
            <w:webHidden/>
          </w:rPr>
          <w:fldChar w:fldCharType="end"/>
        </w:r>
      </w:hyperlink>
    </w:p>
    <w:p w14:paraId="73831146"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2" w:history="1">
        <w:r w:rsidRPr="00F87F46">
          <w:rPr>
            <w:rStyle w:val="Hyperlink"/>
            <w:noProof/>
          </w:rPr>
          <w:t>8.2.9.3</w:t>
        </w:r>
        <w:r>
          <w:rPr>
            <w:rFonts w:asciiTheme="minorHAnsi" w:eastAsiaTheme="minorEastAsia" w:hAnsiTheme="minorHAnsi" w:cstheme="minorBidi"/>
            <w:noProof/>
            <w:sz w:val="22"/>
            <w:szCs w:val="22"/>
            <w:lang w:eastAsia="en-US"/>
          </w:rPr>
          <w:tab/>
        </w:r>
        <w:r w:rsidRPr="00F87F46">
          <w:rPr>
            <w:rStyle w:val="Hyperlink"/>
            <w:noProof/>
          </w:rPr>
          <w:t>Double Sided Double Overlap Weld</w:t>
        </w:r>
        <w:r>
          <w:rPr>
            <w:noProof/>
            <w:webHidden/>
          </w:rPr>
          <w:tab/>
        </w:r>
        <w:r>
          <w:rPr>
            <w:noProof/>
            <w:webHidden/>
          </w:rPr>
          <w:fldChar w:fldCharType="begin"/>
        </w:r>
        <w:r>
          <w:rPr>
            <w:noProof/>
            <w:webHidden/>
          </w:rPr>
          <w:instrText xml:space="preserve"> PAGEREF _Toc8893712 \h </w:instrText>
        </w:r>
        <w:r>
          <w:rPr>
            <w:noProof/>
            <w:webHidden/>
          </w:rPr>
        </w:r>
        <w:r>
          <w:rPr>
            <w:noProof/>
            <w:webHidden/>
          </w:rPr>
          <w:fldChar w:fldCharType="separate"/>
        </w:r>
        <w:r>
          <w:rPr>
            <w:noProof/>
            <w:webHidden/>
          </w:rPr>
          <w:t>123</w:t>
        </w:r>
        <w:r>
          <w:rPr>
            <w:noProof/>
            <w:webHidden/>
          </w:rPr>
          <w:fldChar w:fldCharType="end"/>
        </w:r>
      </w:hyperlink>
    </w:p>
    <w:p w14:paraId="063AA577"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3" w:history="1">
        <w:r w:rsidRPr="00F87F46">
          <w:rPr>
            <w:rStyle w:val="Hyperlink"/>
            <w:noProof/>
          </w:rPr>
          <w:t>8.2.9.4</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_Toc8893713 \h </w:instrText>
        </w:r>
        <w:r>
          <w:rPr>
            <w:noProof/>
            <w:webHidden/>
          </w:rPr>
        </w:r>
        <w:r>
          <w:rPr>
            <w:noProof/>
            <w:webHidden/>
          </w:rPr>
          <w:fldChar w:fldCharType="separate"/>
        </w:r>
        <w:r>
          <w:rPr>
            <w:noProof/>
            <w:webHidden/>
          </w:rPr>
          <w:t>123</w:t>
        </w:r>
        <w:r>
          <w:rPr>
            <w:noProof/>
            <w:webHidden/>
          </w:rPr>
          <w:fldChar w:fldCharType="end"/>
        </w:r>
      </w:hyperlink>
    </w:p>
    <w:p w14:paraId="12EA839A"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4" w:history="1">
        <w:r w:rsidRPr="00F87F46">
          <w:rPr>
            <w:rStyle w:val="Hyperlink"/>
            <w:noProof/>
          </w:rPr>
          <w:t>8.2.9.5</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_Toc8893714 \h </w:instrText>
        </w:r>
        <w:r>
          <w:rPr>
            <w:noProof/>
            <w:webHidden/>
          </w:rPr>
        </w:r>
        <w:r>
          <w:rPr>
            <w:noProof/>
            <w:webHidden/>
          </w:rPr>
          <w:fldChar w:fldCharType="separate"/>
        </w:r>
        <w:r>
          <w:rPr>
            <w:noProof/>
            <w:webHidden/>
          </w:rPr>
          <w:t>124</w:t>
        </w:r>
        <w:r>
          <w:rPr>
            <w:noProof/>
            <w:webHidden/>
          </w:rPr>
          <w:fldChar w:fldCharType="end"/>
        </w:r>
      </w:hyperlink>
    </w:p>
    <w:p w14:paraId="49C7555B"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5" w:history="1">
        <w:r w:rsidRPr="00F87F46">
          <w:rPr>
            <w:rStyle w:val="Hyperlink"/>
            <w:noProof/>
          </w:rPr>
          <w:t>8.2.9.6</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_Toc8893715 \h </w:instrText>
        </w:r>
        <w:r>
          <w:rPr>
            <w:noProof/>
            <w:webHidden/>
          </w:rPr>
        </w:r>
        <w:r>
          <w:rPr>
            <w:noProof/>
            <w:webHidden/>
          </w:rPr>
          <w:fldChar w:fldCharType="separate"/>
        </w:r>
        <w:r>
          <w:rPr>
            <w:noProof/>
            <w:webHidden/>
          </w:rPr>
          <w:t>125</w:t>
        </w:r>
        <w:r>
          <w:rPr>
            <w:noProof/>
            <w:webHidden/>
          </w:rPr>
          <w:fldChar w:fldCharType="end"/>
        </w:r>
      </w:hyperlink>
    </w:p>
    <w:p w14:paraId="7F22568D" w14:textId="77777777" w:rsidR="00EA1A11" w:rsidRDefault="00EA1A11">
      <w:pPr>
        <w:pStyle w:val="TOC3"/>
        <w:rPr>
          <w:rFonts w:asciiTheme="minorHAnsi" w:eastAsiaTheme="minorEastAsia" w:hAnsiTheme="minorHAnsi" w:cstheme="minorBidi"/>
          <w:noProof/>
          <w:sz w:val="22"/>
          <w:szCs w:val="22"/>
          <w:lang w:eastAsia="en-US"/>
        </w:rPr>
      </w:pPr>
      <w:hyperlink w:anchor="_Toc8893716" w:history="1">
        <w:r w:rsidRPr="00F87F46">
          <w:rPr>
            <w:rStyle w:val="Hyperlink"/>
            <w:noProof/>
          </w:rPr>
          <w:t>8.2.10</w:t>
        </w:r>
        <w:r>
          <w:rPr>
            <w:rFonts w:asciiTheme="minorHAnsi" w:eastAsiaTheme="minorEastAsia" w:hAnsiTheme="minorHAnsi" w:cstheme="minorBidi"/>
            <w:noProof/>
            <w:sz w:val="22"/>
            <w:szCs w:val="22"/>
            <w:lang w:eastAsia="en-US"/>
          </w:rPr>
          <w:tab/>
        </w:r>
        <w:r w:rsidRPr="00F87F46">
          <w:rPr>
            <w:rStyle w:val="Hyperlink"/>
            <w:noProof/>
          </w:rPr>
          <w:t>Y-Joint</w:t>
        </w:r>
        <w:r>
          <w:rPr>
            <w:noProof/>
            <w:webHidden/>
          </w:rPr>
          <w:tab/>
        </w:r>
        <w:r>
          <w:rPr>
            <w:noProof/>
            <w:webHidden/>
          </w:rPr>
          <w:fldChar w:fldCharType="begin"/>
        </w:r>
        <w:r>
          <w:rPr>
            <w:noProof/>
            <w:webHidden/>
          </w:rPr>
          <w:instrText xml:space="preserve"> PAGEREF _Toc8893716 \h </w:instrText>
        </w:r>
        <w:r>
          <w:rPr>
            <w:noProof/>
            <w:webHidden/>
          </w:rPr>
        </w:r>
        <w:r>
          <w:rPr>
            <w:noProof/>
            <w:webHidden/>
          </w:rPr>
          <w:fldChar w:fldCharType="separate"/>
        </w:r>
        <w:r>
          <w:rPr>
            <w:noProof/>
            <w:webHidden/>
          </w:rPr>
          <w:t>126</w:t>
        </w:r>
        <w:r>
          <w:rPr>
            <w:noProof/>
            <w:webHidden/>
          </w:rPr>
          <w:fldChar w:fldCharType="end"/>
        </w:r>
      </w:hyperlink>
    </w:p>
    <w:p w14:paraId="635F5EE6"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7" w:history="1">
        <w:r w:rsidRPr="00F87F46">
          <w:rPr>
            <w:rStyle w:val="Hyperlink"/>
            <w:noProof/>
          </w:rPr>
          <w:t>8.2.10.1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_Toc8893717 \h </w:instrText>
        </w:r>
        <w:r>
          <w:rPr>
            <w:noProof/>
            <w:webHidden/>
          </w:rPr>
        </w:r>
        <w:r>
          <w:rPr>
            <w:noProof/>
            <w:webHidden/>
          </w:rPr>
          <w:fldChar w:fldCharType="separate"/>
        </w:r>
        <w:r>
          <w:rPr>
            <w:noProof/>
            <w:webHidden/>
          </w:rPr>
          <w:t>126</w:t>
        </w:r>
        <w:r>
          <w:rPr>
            <w:noProof/>
            <w:webHidden/>
          </w:rPr>
          <w:fldChar w:fldCharType="end"/>
        </w:r>
      </w:hyperlink>
    </w:p>
    <w:p w14:paraId="5CC88B2C"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8" w:history="1">
        <w:r w:rsidRPr="00F87F46">
          <w:rPr>
            <w:rStyle w:val="Hyperlink"/>
            <w:noProof/>
          </w:rPr>
          <w:t>8.2.10.2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_Toc8893718 \h </w:instrText>
        </w:r>
        <w:r>
          <w:rPr>
            <w:noProof/>
            <w:webHidden/>
          </w:rPr>
        </w:r>
        <w:r>
          <w:rPr>
            <w:noProof/>
            <w:webHidden/>
          </w:rPr>
          <w:fldChar w:fldCharType="separate"/>
        </w:r>
        <w:r>
          <w:rPr>
            <w:noProof/>
            <w:webHidden/>
          </w:rPr>
          <w:t>126</w:t>
        </w:r>
        <w:r>
          <w:rPr>
            <w:noProof/>
            <w:webHidden/>
          </w:rPr>
          <w:fldChar w:fldCharType="end"/>
        </w:r>
      </w:hyperlink>
    </w:p>
    <w:p w14:paraId="14900D39"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9" w:history="1">
        <w:r w:rsidRPr="00F87F46">
          <w:rPr>
            <w:rStyle w:val="Hyperlink"/>
            <w:noProof/>
          </w:rPr>
          <w:t>8.2.10.3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_Toc8893719 \h </w:instrText>
        </w:r>
        <w:r>
          <w:rPr>
            <w:noProof/>
            <w:webHidden/>
          </w:rPr>
        </w:r>
        <w:r>
          <w:rPr>
            <w:noProof/>
            <w:webHidden/>
          </w:rPr>
          <w:fldChar w:fldCharType="separate"/>
        </w:r>
        <w:r>
          <w:rPr>
            <w:noProof/>
            <w:webHidden/>
          </w:rPr>
          <w:t>127</w:t>
        </w:r>
        <w:r>
          <w:rPr>
            <w:noProof/>
            <w:webHidden/>
          </w:rPr>
          <w:fldChar w:fldCharType="end"/>
        </w:r>
      </w:hyperlink>
    </w:p>
    <w:p w14:paraId="75580F4F"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0" w:history="1">
        <w:r w:rsidRPr="00F87F46">
          <w:rPr>
            <w:rStyle w:val="Hyperlink"/>
            <w:noProof/>
          </w:rPr>
          <w:t>8.2.10.4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_Toc8893720 \h </w:instrText>
        </w:r>
        <w:r>
          <w:rPr>
            <w:noProof/>
            <w:webHidden/>
          </w:rPr>
        </w:r>
        <w:r>
          <w:rPr>
            <w:noProof/>
            <w:webHidden/>
          </w:rPr>
          <w:fldChar w:fldCharType="separate"/>
        </w:r>
        <w:r>
          <w:rPr>
            <w:noProof/>
            <w:webHidden/>
          </w:rPr>
          <w:t>127</w:t>
        </w:r>
        <w:r>
          <w:rPr>
            <w:noProof/>
            <w:webHidden/>
          </w:rPr>
          <w:fldChar w:fldCharType="end"/>
        </w:r>
      </w:hyperlink>
    </w:p>
    <w:p w14:paraId="4E502E1A"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1" w:history="1">
        <w:r w:rsidRPr="00F87F46">
          <w:rPr>
            <w:rStyle w:val="Hyperlink"/>
            <w:noProof/>
          </w:rPr>
          <w:t>8.2.10.5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_Toc8893721 \h </w:instrText>
        </w:r>
        <w:r>
          <w:rPr>
            <w:noProof/>
            <w:webHidden/>
          </w:rPr>
        </w:r>
        <w:r>
          <w:rPr>
            <w:noProof/>
            <w:webHidden/>
          </w:rPr>
          <w:fldChar w:fldCharType="separate"/>
        </w:r>
        <w:r>
          <w:rPr>
            <w:noProof/>
            <w:webHidden/>
          </w:rPr>
          <w:t>129</w:t>
        </w:r>
        <w:r>
          <w:rPr>
            <w:noProof/>
            <w:webHidden/>
          </w:rPr>
          <w:fldChar w:fldCharType="end"/>
        </w:r>
      </w:hyperlink>
    </w:p>
    <w:p w14:paraId="75058491" w14:textId="77777777" w:rsidR="00EA1A11" w:rsidRDefault="00EA1A11">
      <w:pPr>
        <w:pStyle w:val="TOC3"/>
        <w:rPr>
          <w:rFonts w:asciiTheme="minorHAnsi" w:eastAsiaTheme="minorEastAsia" w:hAnsiTheme="minorHAnsi" w:cstheme="minorBidi"/>
          <w:noProof/>
          <w:sz w:val="22"/>
          <w:szCs w:val="22"/>
          <w:lang w:eastAsia="en-US"/>
        </w:rPr>
      </w:pPr>
      <w:hyperlink w:anchor="_Toc8893722" w:history="1">
        <w:r w:rsidRPr="00F87F46">
          <w:rPr>
            <w:rStyle w:val="Hyperlink"/>
            <w:noProof/>
          </w:rPr>
          <w:t>8.2.11</w:t>
        </w:r>
        <w:r>
          <w:rPr>
            <w:rFonts w:asciiTheme="minorHAnsi" w:eastAsiaTheme="minorEastAsia" w:hAnsiTheme="minorHAnsi" w:cstheme="minorBidi"/>
            <w:noProof/>
            <w:sz w:val="22"/>
            <w:szCs w:val="22"/>
            <w:lang w:eastAsia="en-US"/>
          </w:rPr>
          <w:tab/>
        </w:r>
        <w:r w:rsidRPr="00F87F46">
          <w:rPr>
            <w:rStyle w:val="Hyperlink"/>
            <w:noProof/>
          </w:rPr>
          <w:t>K-Joint</w:t>
        </w:r>
        <w:r>
          <w:rPr>
            <w:noProof/>
            <w:webHidden/>
          </w:rPr>
          <w:tab/>
        </w:r>
        <w:r>
          <w:rPr>
            <w:noProof/>
            <w:webHidden/>
          </w:rPr>
          <w:fldChar w:fldCharType="begin"/>
        </w:r>
        <w:r>
          <w:rPr>
            <w:noProof/>
            <w:webHidden/>
          </w:rPr>
          <w:instrText xml:space="preserve"> PAGEREF _Toc8893722 \h </w:instrText>
        </w:r>
        <w:r>
          <w:rPr>
            <w:noProof/>
            <w:webHidden/>
          </w:rPr>
        </w:r>
        <w:r>
          <w:rPr>
            <w:noProof/>
            <w:webHidden/>
          </w:rPr>
          <w:fldChar w:fldCharType="separate"/>
        </w:r>
        <w:r>
          <w:rPr>
            <w:noProof/>
            <w:webHidden/>
          </w:rPr>
          <w:t>129</w:t>
        </w:r>
        <w:r>
          <w:rPr>
            <w:noProof/>
            <w:webHidden/>
          </w:rPr>
          <w:fldChar w:fldCharType="end"/>
        </w:r>
      </w:hyperlink>
    </w:p>
    <w:p w14:paraId="6FBBA8CE"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3" w:history="1">
        <w:r w:rsidRPr="00F87F46">
          <w:rPr>
            <w:rStyle w:val="Hyperlink"/>
            <w:noProof/>
          </w:rPr>
          <w:t>8.2.11.1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_Toc8893723 \h </w:instrText>
        </w:r>
        <w:r>
          <w:rPr>
            <w:noProof/>
            <w:webHidden/>
          </w:rPr>
        </w:r>
        <w:r>
          <w:rPr>
            <w:noProof/>
            <w:webHidden/>
          </w:rPr>
          <w:fldChar w:fldCharType="separate"/>
        </w:r>
        <w:r>
          <w:rPr>
            <w:noProof/>
            <w:webHidden/>
          </w:rPr>
          <w:t>129</w:t>
        </w:r>
        <w:r>
          <w:rPr>
            <w:noProof/>
            <w:webHidden/>
          </w:rPr>
          <w:fldChar w:fldCharType="end"/>
        </w:r>
      </w:hyperlink>
    </w:p>
    <w:p w14:paraId="0D47EA0A"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4" w:history="1">
        <w:r w:rsidRPr="00F87F46">
          <w:rPr>
            <w:rStyle w:val="Hyperlink"/>
            <w:noProof/>
          </w:rPr>
          <w:t>8.2.11.2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_Toc8893724 \h </w:instrText>
        </w:r>
        <w:r>
          <w:rPr>
            <w:noProof/>
            <w:webHidden/>
          </w:rPr>
        </w:r>
        <w:r>
          <w:rPr>
            <w:noProof/>
            <w:webHidden/>
          </w:rPr>
          <w:fldChar w:fldCharType="separate"/>
        </w:r>
        <w:r>
          <w:rPr>
            <w:noProof/>
            <w:webHidden/>
          </w:rPr>
          <w:t>130</w:t>
        </w:r>
        <w:r>
          <w:rPr>
            <w:noProof/>
            <w:webHidden/>
          </w:rPr>
          <w:fldChar w:fldCharType="end"/>
        </w:r>
      </w:hyperlink>
    </w:p>
    <w:p w14:paraId="1AEA3736"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5" w:history="1">
        <w:r w:rsidRPr="00F87F46">
          <w:rPr>
            <w:rStyle w:val="Hyperlink"/>
            <w:noProof/>
          </w:rPr>
          <w:t>8.2.11.3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_Toc8893725 \h </w:instrText>
        </w:r>
        <w:r>
          <w:rPr>
            <w:noProof/>
            <w:webHidden/>
          </w:rPr>
        </w:r>
        <w:r>
          <w:rPr>
            <w:noProof/>
            <w:webHidden/>
          </w:rPr>
          <w:fldChar w:fldCharType="separate"/>
        </w:r>
        <w:r>
          <w:rPr>
            <w:noProof/>
            <w:webHidden/>
          </w:rPr>
          <w:t>130</w:t>
        </w:r>
        <w:r>
          <w:rPr>
            <w:noProof/>
            <w:webHidden/>
          </w:rPr>
          <w:fldChar w:fldCharType="end"/>
        </w:r>
      </w:hyperlink>
    </w:p>
    <w:p w14:paraId="2654C139"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6" w:history="1">
        <w:r w:rsidRPr="00F87F46">
          <w:rPr>
            <w:rStyle w:val="Hyperlink"/>
            <w:noProof/>
          </w:rPr>
          <w:t>8.2.11.4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_Toc8893726 \h </w:instrText>
        </w:r>
        <w:r>
          <w:rPr>
            <w:noProof/>
            <w:webHidden/>
          </w:rPr>
        </w:r>
        <w:r>
          <w:rPr>
            <w:noProof/>
            <w:webHidden/>
          </w:rPr>
          <w:fldChar w:fldCharType="separate"/>
        </w:r>
        <w:r>
          <w:rPr>
            <w:noProof/>
            <w:webHidden/>
          </w:rPr>
          <w:t>130</w:t>
        </w:r>
        <w:r>
          <w:rPr>
            <w:noProof/>
            <w:webHidden/>
          </w:rPr>
          <w:fldChar w:fldCharType="end"/>
        </w:r>
      </w:hyperlink>
    </w:p>
    <w:p w14:paraId="1C8580CD"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7" w:history="1">
        <w:r w:rsidRPr="00F87F46">
          <w:rPr>
            <w:rStyle w:val="Hyperlink"/>
            <w:noProof/>
          </w:rPr>
          <w:t>8.2.11.5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_Toc8893727 \h </w:instrText>
        </w:r>
        <w:r>
          <w:rPr>
            <w:noProof/>
            <w:webHidden/>
          </w:rPr>
        </w:r>
        <w:r>
          <w:rPr>
            <w:noProof/>
            <w:webHidden/>
          </w:rPr>
          <w:fldChar w:fldCharType="separate"/>
        </w:r>
        <w:r>
          <w:rPr>
            <w:noProof/>
            <w:webHidden/>
          </w:rPr>
          <w:t>133</w:t>
        </w:r>
        <w:r>
          <w:rPr>
            <w:noProof/>
            <w:webHidden/>
          </w:rPr>
          <w:fldChar w:fldCharType="end"/>
        </w:r>
      </w:hyperlink>
    </w:p>
    <w:p w14:paraId="48AAEAD3" w14:textId="77777777" w:rsidR="00EA1A11" w:rsidRDefault="00EA1A11">
      <w:pPr>
        <w:pStyle w:val="TOC3"/>
        <w:rPr>
          <w:rFonts w:asciiTheme="minorHAnsi" w:eastAsiaTheme="minorEastAsia" w:hAnsiTheme="minorHAnsi" w:cstheme="minorBidi"/>
          <w:noProof/>
          <w:sz w:val="22"/>
          <w:szCs w:val="22"/>
          <w:lang w:eastAsia="en-US"/>
        </w:rPr>
      </w:pPr>
      <w:hyperlink w:anchor="_Toc8893728" w:history="1">
        <w:r w:rsidRPr="00F87F46">
          <w:rPr>
            <w:rStyle w:val="Hyperlink"/>
            <w:noProof/>
          </w:rPr>
          <w:t>8.2.12</w:t>
        </w:r>
        <w:r>
          <w:rPr>
            <w:rFonts w:asciiTheme="minorHAnsi" w:eastAsiaTheme="minorEastAsia" w:hAnsiTheme="minorHAnsi" w:cstheme="minorBidi"/>
            <w:noProof/>
            <w:sz w:val="22"/>
            <w:szCs w:val="22"/>
            <w:lang w:eastAsia="en-US"/>
          </w:rPr>
          <w:tab/>
        </w:r>
        <w:r w:rsidRPr="00F87F46">
          <w:rPr>
            <w:rStyle w:val="Hyperlink"/>
            <w:noProof/>
          </w:rPr>
          <w:t>Cruciform Joint</w:t>
        </w:r>
        <w:r>
          <w:rPr>
            <w:noProof/>
            <w:webHidden/>
          </w:rPr>
          <w:tab/>
        </w:r>
        <w:r>
          <w:rPr>
            <w:noProof/>
            <w:webHidden/>
          </w:rPr>
          <w:fldChar w:fldCharType="begin"/>
        </w:r>
        <w:r>
          <w:rPr>
            <w:noProof/>
            <w:webHidden/>
          </w:rPr>
          <w:instrText xml:space="preserve"> PAGEREF _Toc8893728 \h </w:instrText>
        </w:r>
        <w:r>
          <w:rPr>
            <w:noProof/>
            <w:webHidden/>
          </w:rPr>
        </w:r>
        <w:r>
          <w:rPr>
            <w:noProof/>
            <w:webHidden/>
          </w:rPr>
          <w:fldChar w:fldCharType="separate"/>
        </w:r>
        <w:r>
          <w:rPr>
            <w:noProof/>
            <w:webHidden/>
          </w:rPr>
          <w:t>133</w:t>
        </w:r>
        <w:r>
          <w:rPr>
            <w:noProof/>
            <w:webHidden/>
          </w:rPr>
          <w:fldChar w:fldCharType="end"/>
        </w:r>
      </w:hyperlink>
    </w:p>
    <w:p w14:paraId="5FFF7CE3"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9" w:history="1">
        <w:r w:rsidRPr="00F87F46">
          <w:rPr>
            <w:rStyle w:val="Hyperlink"/>
            <w:noProof/>
          </w:rPr>
          <w:t>8.2.12.1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_Toc8893729 \h </w:instrText>
        </w:r>
        <w:r>
          <w:rPr>
            <w:noProof/>
            <w:webHidden/>
          </w:rPr>
        </w:r>
        <w:r>
          <w:rPr>
            <w:noProof/>
            <w:webHidden/>
          </w:rPr>
          <w:fldChar w:fldCharType="separate"/>
        </w:r>
        <w:r>
          <w:rPr>
            <w:noProof/>
            <w:webHidden/>
          </w:rPr>
          <w:t>133</w:t>
        </w:r>
        <w:r>
          <w:rPr>
            <w:noProof/>
            <w:webHidden/>
          </w:rPr>
          <w:fldChar w:fldCharType="end"/>
        </w:r>
      </w:hyperlink>
    </w:p>
    <w:p w14:paraId="6767014E"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0" w:history="1">
        <w:r w:rsidRPr="00F87F46">
          <w:rPr>
            <w:rStyle w:val="Hyperlink"/>
            <w:noProof/>
          </w:rPr>
          <w:t>8.2.12.2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_Toc8893730 \h </w:instrText>
        </w:r>
        <w:r>
          <w:rPr>
            <w:noProof/>
            <w:webHidden/>
          </w:rPr>
        </w:r>
        <w:r>
          <w:rPr>
            <w:noProof/>
            <w:webHidden/>
          </w:rPr>
          <w:fldChar w:fldCharType="separate"/>
        </w:r>
        <w:r>
          <w:rPr>
            <w:noProof/>
            <w:webHidden/>
          </w:rPr>
          <w:t>133</w:t>
        </w:r>
        <w:r>
          <w:rPr>
            <w:noProof/>
            <w:webHidden/>
          </w:rPr>
          <w:fldChar w:fldCharType="end"/>
        </w:r>
      </w:hyperlink>
    </w:p>
    <w:p w14:paraId="75A9FC4D"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1" w:history="1">
        <w:r w:rsidRPr="00F87F46">
          <w:rPr>
            <w:rStyle w:val="Hyperlink"/>
            <w:noProof/>
          </w:rPr>
          <w:t>8.2.12.3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_Toc8893731 \h </w:instrText>
        </w:r>
        <w:r>
          <w:rPr>
            <w:noProof/>
            <w:webHidden/>
          </w:rPr>
        </w:r>
        <w:r>
          <w:rPr>
            <w:noProof/>
            <w:webHidden/>
          </w:rPr>
          <w:fldChar w:fldCharType="separate"/>
        </w:r>
        <w:r>
          <w:rPr>
            <w:noProof/>
            <w:webHidden/>
          </w:rPr>
          <w:t>134</w:t>
        </w:r>
        <w:r>
          <w:rPr>
            <w:noProof/>
            <w:webHidden/>
          </w:rPr>
          <w:fldChar w:fldCharType="end"/>
        </w:r>
      </w:hyperlink>
    </w:p>
    <w:p w14:paraId="1541168D"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2" w:history="1">
        <w:r w:rsidRPr="00F87F46">
          <w:rPr>
            <w:rStyle w:val="Hyperlink"/>
            <w:noProof/>
          </w:rPr>
          <w:t>8.2.12.4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_Toc8893732 \h </w:instrText>
        </w:r>
        <w:r>
          <w:rPr>
            <w:noProof/>
            <w:webHidden/>
          </w:rPr>
        </w:r>
        <w:r>
          <w:rPr>
            <w:noProof/>
            <w:webHidden/>
          </w:rPr>
          <w:fldChar w:fldCharType="separate"/>
        </w:r>
        <w:r>
          <w:rPr>
            <w:noProof/>
            <w:webHidden/>
          </w:rPr>
          <w:t>134</w:t>
        </w:r>
        <w:r>
          <w:rPr>
            <w:noProof/>
            <w:webHidden/>
          </w:rPr>
          <w:fldChar w:fldCharType="end"/>
        </w:r>
      </w:hyperlink>
    </w:p>
    <w:p w14:paraId="7D0AED5F"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3" w:history="1">
        <w:r w:rsidRPr="00F87F46">
          <w:rPr>
            <w:rStyle w:val="Hyperlink"/>
            <w:noProof/>
          </w:rPr>
          <w:t>8.2.12.5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_Toc8893733 \h </w:instrText>
        </w:r>
        <w:r>
          <w:rPr>
            <w:noProof/>
            <w:webHidden/>
          </w:rPr>
        </w:r>
        <w:r>
          <w:rPr>
            <w:noProof/>
            <w:webHidden/>
          </w:rPr>
          <w:fldChar w:fldCharType="separate"/>
        </w:r>
        <w:r>
          <w:rPr>
            <w:noProof/>
            <w:webHidden/>
          </w:rPr>
          <w:t>137</w:t>
        </w:r>
        <w:r>
          <w:rPr>
            <w:noProof/>
            <w:webHidden/>
          </w:rPr>
          <w:fldChar w:fldCharType="end"/>
        </w:r>
      </w:hyperlink>
    </w:p>
    <w:p w14:paraId="274140A9" w14:textId="77777777" w:rsidR="00EA1A11" w:rsidRDefault="00EA1A11">
      <w:pPr>
        <w:pStyle w:val="TOC3"/>
        <w:rPr>
          <w:rFonts w:asciiTheme="minorHAnsi" w:eastAsiaTheme="minorEastAsia" w:hAnsiTheme="minorHAnsi" w:cstheme="minorBidi"/>
          <w:noProof/>
          <w:sz w:val="22"/>
          <w:szCs w:val="22"/>
          <w:lang w:eastAsia="en-US"/>
        </w:rPr>
      </w:pPr>
      <w:hyperlink w:anchor="_Toc8893734" w:history="1">
        <w:r w:rsidRPr="00F87F46">
          <w:rPr>
            <w:rStyle w:val="Hyperlink"/>
            <w:noProof/>
          </w:rPr>
          <w:t>8.2.13</w:t>
        </w:r>
        <w:r>
          <w:rPr>
            <w:rFonts w:asciiTheme="minorHAnsi" w:eastAsiaTheme="minorEastAsia" w:hAnsiTheme="minorHAnsi" w:cstheme="minorBidi"/>
            <w:noProof/>
            <w:sz w:val="22"/>
            <w:szCs w:val="22"/>
            <w:lang w:eastAsia="en-US"/>
          </w:rPr>
          <w:tab/>
        </w:r>
        <w:r w:rsidRPr="00F87F46">
          <w:rPr>
            <w:rStyle w:val="Hyperlink"/>
            <w:noProof/>
          </w:rPr>
          <w:t>Flared Joint</w:t>
        </w:r>
        <w:r>
          <w:rPr>
            <w:noProof/>
            <w:webHidden/>
          </w:rPr>
          <w:tab/>
        </w:r>
        <w:r>
          <w:rPr>
            <w:noProof/>
            <w:webHidden/>
          </w:rPr>
          <w:fldChar w:fldCharType="begin"/>
        </w:r>
        <w:r>
          <w:rPr>
            <w:noProof/>
            <w:webHidden/>
          </w:rPr>
          <w:instrText xml:space="preserve"> PAGEREF _Toc8893734 \h </w:instrText>
        </w:r>
        <w:r>
          <w:rPr>
            <w:noProof/>
            <w:webHidden/>
          </w:rPr>
        </w:r>
        <w:r>
          <w:rPr>
            <w:noProof/>
            <w:webHidden/>
          </w:rPr>
          <w:fldChar w:fldCharType="separate"/>
        </w:r>
        <w:r>
          <w:rPr>
            <w:noProof/>
            <w:webHidden/>
          </w:rPr>
          <w:t>137</w:t>
        </w:r>
        <w:r>
          <w:rPr>
            <w:noProof/>
            <w:webHidden/>
          </w:rPr>
          <w:fldChar w:fldCharType="end"/>
        </w:r>
      </w:hyperlink>
    </w:p>
    <w:p w14:paraId="0D5A63A5"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5" w:history="1">
        <w:r w:rsidRPr="00F87F46">
          <w:rPr>
            <w:rStyle w:val="Hyperlink"/>
            <w:noProof/>
          </w:rPr>
          <w:t>8.2.13.1</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_Toc8893735 \h </w:instrText>
        </w:r>
        <w:r>
          <w:rPr>
            <w:noProof/>
            <w:webHidden/>
          </w:rPr>
        </w:r>
        <w:r>
          <w:rPr>
            <w:noProof/>
            <w:webHidden/>
          </w:rPr>
          <w:fldChar w:fldCharType="separate"/>
        </w:r>
        <w:r>
          <w:rPr>
            <w:noProof/>
            <w:webHidden/>
          </w:rPr>
          <w:t>138</w:t>
        </w:r>
        <w:r>
          <w:rPr>
            <w:noProof/>
            <w:webHidden/>
          </w:rPr>
          <w:fldChar w:fldCharType="end"/>
        </w:r>
      </w:hyperlink>
    </w:p>
    <w:p w14:paraId="5FAD7905"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6" w:history="1">
        <w:r w:rsidRPr="00F87F46">
          <w:rPr>
            <w:rStyle w:val="Hyperlink"/>
            <w:noProof/>
          </w:rPr>
          <w:t>8.2.13.2</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_Toc8893736 \h </w:instrText>
        </w:r>
        <w:r>
          <w:rPr>
            <w:noProof/>
            <w:webHidden/>
          </w:rPr>
        </w:r>
        <w:r>
          <w:rPr>
            <w:noProof/>
            <w:webHidden/>
          </w:rPr>
          <w:fldChar w:fldCharType="separate"/>
        </w:r>
        <w:r>
          <w:rPr>
            <w:noProof/>
            <w:webHidden/>
          </w:rPr>
          <w:t>138</w:t>
        </w:r>
        <w:r>
          <w:rPr>
            <w:noProof/>
            <w:webHidden/>
          </w:rPr>
          <w:fldChar w:fldCharType="end"/>
        </w:r>
      </w:hyperlink>
    </w:p>
    <w:p w14:paraId="1D08AAFB"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7" w:history="1">
        <w:r w:rsidRPr="00F87F46">
          <w:rPr>
            <w:rStyle w:val="Hyperlink"/>
            <w:noProof/>
          </w:rPr>
          <w:t>8.2.13.4</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_Toc8893737 \h </w:instrText>
        </w:r>
        <w:r>
          <w:rPr>
            <w:noProof/>
            <w:webHidden/>
          </w:rPr>
        </w:r>
        <w:r>
          <w:rPr>
            <w:noProof/>
            <w:webHidden/>
          </w:rPr>
          <w:fldChar w:fldCharType="separate"/>
        </w:r>
        <w:r>
          <w:rPr>
            <w:noProof/>
            <w:webHidden/>
          </w:rPr>
          <w:t>138</w:t>
        </w:r>
        <w:r>
          <w:rPr>
            <w:noProof/>
            <w:webHidden/>
          </w:rPr>
          <w:fldChar w:fldCharType="end"/>
        </w:r>
      </w:hyperlink>
    </w:p>
    <w:p w14:paraId="709423D1"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38" w:history="1">
        <w:r w:rsidRPr="00F87F46">
          <w:rPr>
            <w:rStyle w:val="Hyperlink"/>
            <w:noProof/>
          </w:rPr>
          <w:t>8.3</w:t>
        </w:r>
        <w:r>
          <w:rPr>
            <w:rFonts w:asciiTheme="minorHAnsi" w:eastAsiaTheme="minorEastAsia" w:hAnsiTheme="minorHAnsi" w:cstheme="minorBidi"/>
            <w:b w:val="0"/>
            <w:bCs w:val="0"/>
            <w:noProof/>
            <w:sz w:val="22"/>
            <w:szCs w:val="22"/>
            <w:lang w:eastAsia="en-US"/>
          </w:rPr>
          <w:tab/>
        </w:r>
        <w:r w:rsidRPr="00F87F46">
          <w:rPr>
            <w:rStyle w:val="Hyperlink"/>
            <w:noProof/>
          </w:rPr>
          <w:t>Adhesive Lines</w:t>
        </w:r>
        <w:r>
          <w:rPr>
            <w:noProof/>
            <w:webHidden/>
          </w:rPr>
          <w:tab/>
        </w:r>
        <w:r>
          <w:rPr>
            <w:noProof/>
            <w:webHidden/>
          </w:rPr>
          <w:fldChar w:fldCharType="begin"/>
        </w:r>
        <w:r>
          <w:rPr>
            <w:noProof/>
            <w:webHidden/>
          </w:rPr>
          <w:instrText xml:space="preserve"> PAGEREF _Toc8893738 \h </w:instrText>
        </w:r>
        <w:r>
          <w:rPr>
            <w:noProof/>
            <w:webHidden/>
          </w:rPr>
        </w:r>
        <w:r>
          <w:rPr>
            <w:noProof/>
            <w:webHidden/>
          </w:rPr>
          <w:fldChar w:fldCharType="separate"/>
        </w:r>
        <w:r>
          <w:rPr>
            <w:noProof/>
            <w:webHidden/>
          </w:rPr>
          <w:t>139</w:t>
        </w:r>
        <w:r>
          <w:rPr>
            <w:noProof/>
            <w:webHidden/>
          </w:rPr>
          <w:fldChar w:fldCharType="end"/>
        </w:r>
      </w:hyperlink>
    </w:p>
    <w:p w14:paraId="7E2EF173"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39" w:history="1">
        <w:r w:rsidRPr="00F87F46">
          <w:rPr>
            <w:rStyle w:val="Hyperlink"/>
            <w:noProof/>
          </w:rPr>
          <w:t>8.4</w:t>
        </w:r>
        <w:r>
          <w:rPr>
            <w:rFonts w:asciiTheme="minorHAnsi" w:eastAsiaTheme="minorEastAsia" w:hAnsiTheme="minorHAnsi" w:cstheme="minorBidi"/>
            <w:b w:val="0"/>
            <w:bCs w:val="0"/>
            <w:noProof/>
            <w:sz w:val="22"/>
            <w:szCs w:val="22"/>
            <w:lang w:eastAsia="en-US"/>
          </w:rPr>
          <w:tab/>
        </w:r>
        <w:r w:rsidRPr="00F87F46">
          <w:rPr>
            <w:rStyle w:val="Hyperlink"/>
            <w:noProof/>
          </w:rPr>
          <w:t>Hemming Flanges</w:t>
        </w:r>
        <w:r>
          <w:rPr>
            <w:noProof/>
            <w:webHidden/>
          </w:rPr>
          <w:tab/>
        </w:r>
        <w:r>
          <w:rPr>
            <w:noProof/>
            <w:webHidden/>
          </w:rPr>
          <w:fldChar w:fldCharType="begin"/>
        </w:r>
        <w:r>
          <w:rPr>
            <w:noProof/>
            <w:webHidden/>
          </w:rPr>
          <w:instrText xml:space="preserve"> PAGEREF _Toc8893739 \h </w:instrText>
        </w:r>
        <w:r>
          <w:rPr>
            <w:noProof/>
            <w:webHidden/>
          </w:rPr>
        </w:r>
        <w:r>
          <w:rPr>
            <w:noProof/>
            <w:webHidden/>
          </w:rPr>
          <w:fldChar w:fldCharType="separate"/>
        </w:r>
        <w:r>
          <w:rPr>
            <w:noProof/>
            <w:webHidden/>
          </w:rPr>
          <w:t>141</w:t>
        </w:r>
        <w:r>
          <w:rPr>
            <w:noProof/>
            <w:webHidden/>
          </w:rPr>
          <w:fldChar w:fldCharType="end"/>
        </w:r>
      </w:hyperlink>
    </w:p>
    <w:p w14:paraId="69F1B19A" w14:textId="77777777" w:rsidR="00EA1A11" w:rsidRDefault="00EA1A11">
      <w:pPr>
        <w:pStyle w:val="TOC3"/>
        <w:rPr>
          <w:rFonts w:asciiTheme="minorHAnsi" w:eastAsiaTheme="minorEastAsia" w:hAnsiTheme="minorHAnsi" w:cstheme="minorBidi"/>
          <w:noProof/>
          <w:sz w:val="22"/>
          <w:szCs w:val="22"/>
          <w:lang w:eastAsia="en-US"/>
        </w:rPr>
      </w:pPr>
      <w:hyperlink w:anchor="_Toc8893740" w:history="1">
        <w:r w:rsidRPr="00F87F46">
          <w:rPr>
            <w:rStyle w:val="Hyperlink"/>
            <w:noProof/>
          </w:rPr>
          <w:t>8.4.1</w:t>
        </w:r>
        <w:r>
          <w:rPr>
            <w:rFonts w:asciiTheme="minorHAnsi" w:eastAsiaTheme="minorEastAsia" w:hAnsiTheme="minorHAnsi" w:cstheme="minorBidi"/>
            <w:noProof/>
            <w:sz w:val="22"/>
            <w:szCs w:val="22"/>
            <w:lang w:eastAsia="en-US"/>
          </w:rPr>
          <w:tab/>
        </w:r>
        <w:r w:rsidRPr="00F87F46">
          <w:rPr>
            <w:rStyle w:val="Hyperlink"/>
            <w:noProof/>
          </w:rPr>
          <w:t>Introduction</w:t>
        </w:r>
        <w:r>
          <w:rPr>
            <w:noProof/>
            <w:webHidden/>
          </w:rPr>
          <w:tab/>
        </w:r>
        <w:r>
          <w:rPr>
            <w:noProof/>
            <w:webHidden/>
          </w:rPr>
          <w:fldChar w:fldCharType="begin"/>
        </w:r>
        <w:r>
          <w:rPr>
            <w:noProof/>
            <w:webHidden/>
          </w:rPr>
          <w:instrText xml:space="preserve"> PAGEREF _Toc8893740 \h </w:instrText>
        </w:r>
        <w:r>
          <w:rPr>
            <w:noProof/>
            <w:webHidden/>
          </w:rPr>
        </w:r>
        <w:r>
          <w:rPr>
            <w:noProof/>
            <w:webHidden/>
          </w:rPr>
          <w:fldChar w:fldCharType="separate"/>
        </w:r>
        <w:r>
          <w:rPr>
            <w:noProof/>
            <w:webHidden/>
          </w:rPr>
          <w:t>141</w:t>
        </w:r>
        <w:r>
          <w:rPr>
            <w:noProof/>
            <w:webHidden/>
          </w:rPr>
          <w:fldChar w:fldCharType="end"/>
        </w:r>
      </w:hyperlink>
    </w:p>
    <w:p w14:paraId="78373F47" w14:textId="77777777" w:rsidR="00EA1A11" w:rsidRDefault="00EA1A11">
      <w:pPr>
        <w:pStyle w:val="TOC3"/>
        <w:rPr>
          <w:rFonts w:asciiTheme="minorHAnsi" w:eastAsiaTheme="minorEastAsia" w:hAnsiTheme="minorHAnsi" w:cstheme="minorBidi"/>
          <w:noProof/>
          <w:sz w:val="22"/>
          <w:szCs w:val="22"/>
          <w:lang w:eastAsia="en-US"/>
        </w:rPr>
      </w:pPr>
      <w:hyperlink w:anchor="_Toc8893741" w:history="1">
        <w:r w:rsidRPr="00F87F46">
          <w:rPr>
            <w:rStyle w:val="Hyperlink"/>
            <w:noProof/>
          </w:rPr>
          <w:t>8.4.2</w:t>
        </w:r>
        <w:r>
          <w:rPr>
            <w:rFonts w:asciiTheme="minorHAnsi" w:eastAsiaTheme="minorEastAsia" w:hAnsiTheme="minorHAnsi" w:cstheme="minorBidi"/>
            <w:noProof/>
            <w:sz w:val="22"/>
            <w:szCs w:val="22"/>
            <w:lang w:eastAsia="en-US"/>
          </w:rPr>
          <w:tab/>
        </w:r>
        <w:r w:rsidRPr="00F87F46">
          <w:rPr>
            <w:rStyle w:val="Hyperlink"/>
            <w:noProof/>
          </w:rPr>
          <w:t xml:space="preserve">Definition of element </w:t>
        </w:r>
        <w:r w:rsidRPr="00F87F46">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_Toc8893741 \h </w:instrText>
        </w:r>
        <w:r>
          <w:rPr>
            <w:noProof/>
            <w:webHidden/>
          </w:rPr>
        </w:r>
        <w:r>
          <w:rPr>
            <w:noProof/>
            <w:webHidden/>
          </w:rPr>
          <w:fldChar w:fldCharType="separate"/>
        </w:r>
        <w:r>
          <w:rPr>
            <w:noProof/>
            <w:webHidden/>
          </w:rPr>
          <w:t>142</w:t>
        </w:r>
        <w:r>
          <w:rPr>
            <w:noProof/>
            <w:webHidden/>
          </w:rPr>
          <w:fldChar w:fldCharType="end"/>
        </w:r>
      </w:hyperlink>
    </w:p>
    <w:p w14:paraId="7A837AEE"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42" w:history="1">
        <w:r w:rsidRPr="00F87F46">
          <w:rPr>
            <w:rStyle w:val="Hyperlink"/>
            <w:noProof/>
          </w:rPr>
          <w:t>8.5</w:t>
        </w:r>
        <w:r>
          <w:rPr>
            <w:rFonts w:asciiTheme="minorHAnsi" w:eastAsiaTheme="minorEastAsia" w:hAnsiTheme="minorHAnsi" w:cstheme="minorBidi"/>
            <w:b w:val="0"/>
            <w:bCs w:val="0"/>
            <w:noProof/>
            <w:sz w:val="22"/>
            <w:szCs w:val="22"/>
            <w:lang w:eastAsia="en-US"/>
          </w:rPr>
          <w:tab/>
        </w:r>
        <w:r w:rsidRPr="00F87F46">
          <w:rPr>
            <w:rStyle w:val="Hyperlink"/>
            <w:noProof/>
          </w:rPr>
          <w:t>Sequence Connections</w:t>
        </w:r>
        <w:r>
          <w:rPr>
            <w:noProof/>
            <w:webHidden/>
          </w:rPr>
          <w:tab/>
        </w:r>
        <w:r>
          <w:rPr>
            <w:noProof/>
            <w:webHidden/>
          </w:rPr>
          <w:fldChar w:fldCharType="begin"/>
        </w:r>
        <w:r>
          <w:rPr>
            <w:noProof/>
            <w:webHidden/>
          </w:rPr>
          <w:instrText xml:space="preserve"> PAGEREF _Toc8893742 \h </w:instrText>
        </w:r>
        <w:r>
          <w:rPr>
            <w:noProof/>
            <w:webHidden/>
          </w:rPr>
        </w:r>
        <w:r>
          <w:rPr>
            <w:noProof/>
            <w:webHidden/>
          </w:rPr>
          <w:fldChar w:fldCharType="separate"/>
        </w:r>
        <w:r>
          <w:rPr>
            <w:noProof/>
            <w:webHidden/>
          </w:rPr>
          <w:t>145</w:t>
        </w:r>
        <w:r>
          <w:rPr>
            <w:noProof/>
            <w:webHidden/>
          </w:rPr>
          <w:fldChar w:fldCharType="end"/>
        </w:r>
      </w:hyperlink>
    </w:p>
    <w:p w14:paraId="210FEB48" w14:textId="77777777" w:rsidR="00EA1A11" w:rsidRDefault="00EA1A1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743" w:history="1">
        <w:r w:rsidRPr="00F87F46">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eastAsia="en-US"/>
          </w:rPr>
          <w:tab/>
        </w:r>
        <w:r w:rsidRPr="00F87F46">
          <w:rPr>
            <w:rStyle w:val="Hyperlink"/>
            <w:noProof/>
          </w:rPr>
          <w:t>2D connections</w:t>
        </w:r>
        <w:r>
          <w:rPr>
            <w:noProof/>
            <w:webHidden/>
          </w:rPr>
          <w:tab/>
        </w:r>
        <w:r>
          <w:rPr>
            <w:noProof/>
            <w:webHidden/>
          </w:rPr>
          <w:fldChar w:fldCharType="begin"/>
        </w:r>
        <w:r>
          <w:rPr>
            <w:noProof/>
            <w:webHidden/>
          </w:rPr>
          <w:instrText xml:space="preserve"> PAGEREF _Toc8893743 \h </w:instrText>
        </w:r>
        <w:r>
          <w:rPr>
            <w:noProof/>
            <w:webHidden/>
          </w:rPr>
        </w:r>
        <w:r>
          <w:rPr>
            <w:noProof/>
            <w:webHidden/>
          </w:rPr>
          <w:fldChar w:fldCharType="separate"/>
        </w:r>
        <w:r>
          <w:rPr>
            <w:noProof/>
            <w:webHidden/>
          </w:rPr>
          <w:t>148</w:t>
        </w:r>
        <w:r>
          <w:rPr>
            <w:noProof/>
            <w:webHidden/>
          </w:rPr>
          <w:fldChar w:fldCharType="end"/>
        </w:r>
      </w:hyperlink>
    </w:p>
    <w:p w14:paraId="7AC1F581"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44" w:history="1">
        <w:r w:rsidRPr="00F87F46">
          <w:rPr>
            <w:rStyle w:val="Hyperlink"/>
            <w:noProof/>
          </w:rPr>
          <w:t>9.1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_Toc8893744 \h </w:instrText>
        </w:r>
        <w:r>
          <w:rPr>
            <w:noProof/>
            <w:webHidden/>
          </w:rPr>
        </w:r>
        <w:r>
          <w:rPr>
            <w:noProof/>
            <w:webHidden/>
          </w:rPr>
          <w:fldChar w:fldCharType="separate"/>
        </w:r>
        <w:r>
          <w:rPr>
            <w:noProof/>
            <w:webHidden/>
          </w:rPr>
          <w:t>148</w:t>
        </w:r>
        <w:r>
          <w:rPr>
            <w:noProof/>
            <w:webHidden/>
          </w:rPr>
          <w:fldChar w:fldCharType="end"/>
        </w:r>
      </w:hyperlink>
    </w:p>
    <w:p w14:paraId="7DF45995" w14:textId="77777777" w:rsidR="00EA1A11" w:rsidRDefault="00EA1A11">
      <w:pPr>
        <w:pStyle w:val="TOC3"/>
        <w:rPr>
          <w:rFonts w:asciiTheme="minorHAnsi" w:eastAsiaTheme="minorEastAsia" w:hAnsiTheme="minorHAnsi" w:cstheme="minorBidi"/>
          <w:noProof/>
          <w:sz w:val="22"/>
          <w:szCs w:val="22"/>
          <w:lang w:eastAsia="en-US"/>
        </w:rPr>
      </w:pPr>
      <w:hyperlink w:anchor="_Toc8893745" w:history="1">
        <w:r w:rsidRPr="00F87F46">
          <w:rPr>
            <w:rStyle w:val="Hyperlink"/>
            <w:noProof/>
          </w:rPr>
          <w:t>9.1.1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_Toc8893745 \h </w:instrText>
        </w:r>
        <w:r>
          <w:rPr>
            <w:noProof/>
            <w:webHidden/>
          </w:rPr>
        </w:r>
        <w:r>
          <w:rPr>
            <w:noProof/>
            <w:webHidden/>
          </w:rPr>
          <w:fldChar w:fldCharType="separate"/>
        </w:r>
        <w:r>
          <w:rPr>
            <w:noProof/>
            <w:webHidden/>
          </w:rPr>
          <w:t>148</w:t>
        </w:r>
        <w:r>
          <w:rPr>
            <w:noProof/>
            <w:webHidden/>
          </w:rPr>
          <w:fldChar w:fldCharType="end"/>
        </w:r>
      </w:hyperlink>
    </w:p>
    <w:p w14:paraId="221DB5EC" w14:textId="77777777" w:rsidR="00EA1A11" w:rsidRDefault="00EA1A11">
      <w:pPr>
        <w:pStyle w:val="TOC3"/>
        <w:rPr>
          <w:rFonts w:asciiTheme="minorHAnsi" w:eastAsiaTheme="minorEastAsia" w:hAnsiTheme="minorHAnsi" w:cstheme="minorBidi"/>
          <w:noProof/>
          <w:sz w:val="22"/>
          <w:szCs w:val="22"/>
          <w:lang w:eastAsia="en-US"/>
        </w:rPr>
      </w:pPr>
      <w:hyperlink w:anchor="_Toc8893746" w:history="1">
        <w:r w:rsidRPr="00F87F46">
          <w:rPr>
            <w:rStyle w:val="Hyperlink"/>
            <w:noProof/>
          </w:rPr>
          <w:t>9.1.2</w:t>
        </w:r>
        <w:r>
          <w:rPr>
            <w:rFonts w:asciiTheme="minorHAnsi" w:eastAsiaTheme="minorEastAsia" w:hAnsiTheme="minorHAnsi" w:cstheme="minorBidi"/>
            <w:noProof/>
            <w:sz w:val="22"/>
            <w:szCs w:val="22"/>
            <w:lang w:eastAsia="en-US"/>
          </w:rPr>
          <w:tab/>
        </w:r>
        <w:r w:rsidRPr="00F87F46">
          <w:rPr>
            <w:rStyle w:val="Hyperlink"/>
            <w:noProof/>
          </w:rPr>
          <w:t>Connection Face</w:t>
        </w:r>
        <w:r>
          <w:rPr>
            <w:noProof/>
            <w:webHidden/>
          </w:rPr>
          <w:tab/>
        </w:r>
        <w:r>
          <w:rPr>
            <w:noProof/>
            <w:webHidden/>
          </w:rPr>
          <w:fldChar w:fldCharType="begin"/>
        </w:r>
        <w:r>
          <w:rPr>
            <w:noProof/>
            <w:webHidden/>
          </w:rPr>
          <w:instrText xml:space="preserve"> PAGEREF _Toc8893746 \h </w:instrText>
        </w:r>
        <w:r>
          <w:rPr>
            <w:noProof/>
            <w:webHidden/>
          </w:rPr>
        </w:r>
        <w:r>
          <w:rPr>
            <w:noProof/>
            <w:webHidden/>
          </w:rPr>
          <w:fldChar w:fldCharType="separate"/>
        </w:r>
        <w:r>
          <w:rPr>
            <w:noProof/>
            <w:webHidden/>
          </w:rPr>
          <w:t>148</w:t>
        </w:r>
        <w:r>
          <w:rPr>
            <w:noProof/>
            <w:webHidden/>
          </w:rPr>
          <w:fldChar w:fldCharType="end"/>
        </w:r>
      </w:hyperlink>
    </w:p>
    <w:p w14:paraId="68D8DDE6" w14:textId="77777777" w:rsidR="00EA1A11" w:rsidRDefault="00EA1A11">
      <w:pPr>
        <w:pStyle w:val="TOC3"/>
        <w:rPr>
          <w:rFonts w:asciiTheme="minorHAnsi" w:eastAsiaTheme="minorEastAsia" w:hAnsiTheme="minorHAnsi" w:cstheme="minorBidi"/>
          <w:noProof/>
          <w:sz w:val="22"/>
          <w:szCs w:val="22"/>
          <w:lang w:eastAsia="en-US"/>
        </w:rPr>
      </w:pPr>
      <w:hyperlink w:anchor="_Toc8893747" w:history="1">
        <w:r w:rsidRPr="00F87F46">
          <w:rPr>
            <w:rStyle w:val="Hyperlink"/>
            <w:noProof/>
          </w:rPr>
          <w:t>9.1.3</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_Toc8893747 \h </w:instrText>
        </w:r>
        <w:r>
          <w:rPr>
            <w:noProof/>
            <w:webHidden/>
          </w:rPr>
        </w:r>
        <w:r>
          <w:rPr>
            <w:noProof/>
            <w:webHidden/>
          </w:rPr>
          <w:fldChar w:fldCharType="separate"/>
        </w:r>
        <w:r>
          <w:rPr>
            <w:noProof/>
            <w:webHidden/>
          </w:rPr>
          <w:t>150</w:t>
        </w:r>
        <w:r>
          <w:rPr>
            <w:noProof/>
            <w:webHidden/>
          </w:rPr>
          <w:fldChar w:fldCharType="end"/>
        </w:r>
      </w:hyperlink>
    </w:p>
    <w:p w14:paraId="62C59F1D"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48" w:history="1">
        <w:r w:rsidRPr="00F87F46">
          <w:rPr>
            <w:rStyle w:val="Hyperlink"/>
            <w:noProof/>
          </w:rPr>
          <w:t>9.2</w:t>
        </w:r>
        <w:r>
          <w:rPr>
            <w:rFonts w:asciiTheme="minorHAnsi" w:eastAsiaTheme="minorEastAsia" w:hAnsiTheme="minorHAnsi" w:cstheme="minorBidi"/>
            <w:b w:val="0"/>
            <w:bCs w:val="0"/>
            <w:noProof/>
            <w:sz w:val="22"/>
            <w:szCs w:val="22"/>
            <w:lang w:eastAsia="en-US"/>
          </w:rPr>
          <w:tab/>
        </w:r>
        <w:r w:rsidRPr="00F87F46">
          <w:rPr>
            <w:rStyle w:val="Hyperlink"/>
            <w:noProof/>
          </w:rPr>
          <w:t>Adhesive Faces</w:t>
        </w:r>
        <w:r>
          <w:rPr>
            <w:noProof/>
            <w:webHidden/>
          </w:rPr>
          <w:tab/>
        </w:r>
        <w:r>
          <w:rPr>
            <w:noProof/>
            <w:webHidden/>
          </w:rPr>
          <w:fldChar w:fldCharType="begin"/>
        </w:r>
        <w:r>
          <w:rPr>
            <w:noProof/>
            <w:webHidden/>
          </w:rPr>
          <w:instrText xml:space="preserve"> PAGEREF _Toc8893748 \h </w:instrText>
        </w:r>
        <w:r>
          <w:rPr>
            <w:noProof/>
            <w:webHidden/>
          </w:rPr>
        </w:r>
        <w:r>
          <w:rPr>
            <w:noProof/>
            <w:webHidden/>
          </w:rPr>
          <w:fldChar w:fldCharType="separate"/>
        </w:r>
        <w:r>
          <w:rPr>
            <w:noProof/>
            <w:webHidden/>
          </w:rPr>
          <w:t>151</w:t>
        </w:r>
        <w:r>
          <w:rPr>
            <w:noProof/>
            <w:webHidden/>
          </w:rPr>
          <w:fldChar w:fldCharType="end"/>
        </w:r>
      </w:hyperlink>
    </w:p>
    <w:p w14:paraId="5275FE37" w14:textId="77777777" w:rsidR="00EA1A11" w:rsidRDefault="00EA1A11">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8893749" w:history="1">
        <w:r w:rsidRPr="00F87F46">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eastAsia="en-US"/>
          </w:rPr>
          <w:tab/>
        </w:r>
        <w:r w:rsidRPr="00F87F46">
          <w:rPr>
            <w:rStyle w:val="Hyperlink"/>
            <w:noProof/>
          </w:rPr>
          <w:t>Future extensions</w:t>
        </w:r>
        <w:r>
          <w:rPr>
            <w:noProof/>
            <w:webHidden/>
          </w:rPr>
          <w:tab/>
        </w:r>
        <w:r>
          <w:rPr>
            <w:noProof/>
            <w:webHidden/>
          </w:rPr>
          <w:fldChar w:fldCharType="begin"/>
        </w:r>
        <w:r>
          <w:rPr>
            <w:noProof/>
            <w:webHidden/>
          </w:rPr>
          <w:instrText xml:space="preserve"> PAGEREF _Toc8893749 \h </w:instrText>
        </w:r>
        <w:r>
          <w:rPr>
            <w:noProof/>
            <w:webHidden/>
          </w:rPr>
        </w:r>
        <w:r>
          <w:rPr>
            <w:noProof/>
            <w:webHidden/>
          </w:rPr>
          <w:fldChar w:fldCharType="separate"/>
        </w:r>
        <w:r>
          <w:rPr>
            <w:noProof/>
            <w:webHidden/>
          </w:rPr>
          <w:t>153</w:t>
        </w:r>
        <w:r>
          <w:rPr>
            <w:noProof/>
            <w:webHidden/>
          </w:rPr>
          <w:fldChar w:fldCharType="end"/>
        </w:r>
      </w:hyperlink>
    </w:p>
    <w:p w14:paraId="13A6664A"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50" w:history="1">
        <w:r w:rsidRPr="00F87F46">
          <w:rPr>
            <w:rStyle w:val="Hyperlink"/>
            <w:noProof/>
          </w:rPr>
          <w:t>10.1</w:t>
        </w:r>
        <w:r>
          <w:rPr>
            <w:rFonts w:asciiTheme="minorHAnsi" w:eastAsiaTheme="minorEastAsia" w:hAnsiTheme="minorHAnsi" w:cstheme="minorBidi"/>
            <w:b w:val="0"/>
            <w:bCs w:val="0"/>
            <w:noProof/>
            <w:sz w:val="22"/>
            <w:szCs w:val="22"/>
            <w:lang w:eastAsia="en-US"/>
          </w:rPr>
          <w:tab/>
        </w:r>
        <w:r w:rsidRPr="00F87F46">
          <w:rPr>
            <w:rStyle w:val="Hyperlink"/>
            <w:noProof/>
          </w:rPr>
          <w:t>Additional parameters for spot and seam welds</w:t>
        </w:r>
        <w:r>
          <w:rPr>
            <w:noProof/>
            <w:webHidden/>
          </w:rPr>
          <w:tab/>
        </w:r>
        <w:r>
          <w:rPr>
            <w:noProof/>
            <w:webHidden/>
          </w:rPr>
          <w:fldChar w:fldCharType="begin"/>
        </w:r>
        <w:r>
          <w:rPr>
            <w:noProof/>
            <w:webHidden/>
          </w:rPr>
          <w:instrText xml:space="preserve"> PAGEREF _Toc8893750 \h </w:instrText>
        </w:r>
        <w:r>
          <w:rPr>
            <w:noProof/>
            <w:webHidden/>
          </w:rPr>
        </w:r>
        <w:r>
          <w:rPr>
            <w:noProof/>
            <w:webHidden/>
          </w:rPr>
          <w:fldChar w:fldCharType="separate"/>
        </w:r>
        <w:r>
          <w:rPr>
            <w:noProof/>
            <w:webHidden/>
          </w:rPr>
          <w:t>153</w:t>
        </w:r>
        <w:r>
          <w:rPr>
            <w:noProof/>
            <w:webHidden/>
          </w:rPr>
          <w:fldChar w:fldCharType="end"/>
        </w:r>
      </w:hyperlink>
    </w:p>
    <w:p w14:paraId="71AEE458"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51" w:history="1">
        <w:r w:rsidRPr="00F87F46">
          <w:rPr>
            <w:rStyle w:val="Hyperlink"/>
            <w:noProof/>
          </w:rPr>
          <w:t>10.2</w:t>
        </w:r>
        <w:r>
          <w:rPr>
            <w:rFonts w:asciiTheme="minorHAnsi" w:eastAsiaTheme="minorEastAsia" w:hAnsiTheme="minorHAnsi" w:cstheme="minorBidi"/>
            <w:b w:val="0"/>
            <w:bCs w:val="0"/>
            <w:noProof/>
            <w:sz w:val="22"/>
            <w:szCs w:val="22"/>
            <w:lang w:eastAsia="en-US"/>
          </w:rPr>
          <w:tab/>
        </w:r>
        <w:r w:rsidRPr="00F87F46">
          <w:rPr>
            <w:rStyle w:val="Hyperlink"/>
            <w:noProof/>
          </w:rPr>
          <w:t>Other relevant and new joint types</w:t>
        </w:r>
        <w:r>
          <w:rPr>
            <w:noProof/>
            <w:webHidden/>
          </w:rPr>
          <w:tab/>
        </w:r>
        <w:r>
          <w:rPr>
            <w:noProof/>
            <w:webHidden/>
          </w:rPr>
          <w:fldChar w:fldCharType="begin"/>
        </w:r>
        <w:r>
          <w:rPr>
            <w:noProof/>
            <w:webHidden/>
          </w:rPr>
          <w:instrText xml:space="preserve"> PAGEREF _Toc8893751 \h </w:instrText>
        </w:r>
        <w:r>
          <w:rPr>
            <w:noProof/>
            <w:webHidden/>
          </w:rPr>
        </w:r>
        <w:r>
          <w:rPr>
            <w:noProof/>
            <w:webHidden/>
          </w:rPr>
          <w:fldChar w:fldCharType="separate"/>
        </w:r>
        <w:r>
          <w:rPr>
            <w:noProof/>
            <w:webHidden/>
          </w:rPr>
          <w:t>153</w:t>
        </w:r>
        <w:r>
          <w:rPr>
            <w:noProof/>
            <w:webHidden/>
          </w:rPr>
          <w:fldChar w:fldCharType="end"/>
        </w:r>
      </w:hyperlink>
    </w:p>
    <w:p w14:paraId="5D7AFE66" w14:textId="77777777" w:rsidR="00EA1A11" w:rsidRDefault="00EA1A11">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8893752" w:history="1">
        <w:r w:rsidRPr="00F87F46">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eastAsia="en-US"/>
          </w:rPr>
          <w:tab/>
        </w:r>
        <w:r w:rsidRPr="00F87F46">
          <w:rPr>
            <w:rStyle w:val="Hyperlink"/>
            <w:noProof/>
          </w:rPr>
          <w:t>Disclaimer</w:t>
        </w:r>
        <w:r>
          <w:rPr>
            <w:noProof/>
            <w:webHidden/>
          </w:rPr>
          <w:tab/>
        </w:r>
        <w:r>
          <w:rPr>
            <w:noProof/>
            <w:webHidden/>
          </w:rPr>
          <w:fldChar w:fldCharType="begin"/>
        </w:r>
        <w:r>
          <w:rPr>
            <w:noProof/>
            <w:webHidden/>
          </w:rPr>
          <w:instrText xml:space="preserve"> PAGEREF _Toc8893752 \h </w:instrText>
        </w:r>
        <w:r>
          <w:rPr>
            <w:noProof/>
            <w:webHidden/>
          </w:rPr>
        </w:r>
        <w:r>
          <w:rPr>
            <w:noProof/>
            <w:webHidden/>
          </w:rPr>
          <w:fldChar w:fldCharType="separate"/>
        </w:r>
        <w:r>
          <w:rPr>
            <w:noProof/>
            <w:webHidden/>
          </w:rPr>
          <w:t>154</w:t>
        </w:r>
        <w:r>
          <w:rPr>
            <w:noProof/>
            <w:webHidden/>
          </w:rPr>
          <w:fldChar w:fldCharType="end"/>
        </w:r>
      </w:hyperlink>
    </w:p>
    <w:p w14:paraId="527E87C3" w14:textId="77777777" w:rsidR="00EA1A11" w:rsidRDefault="00EA1A11">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8893753" w:history="1">
        <w:r w:rsidRPr="00F87F46">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eastAsia="en-US"/>
          </w:rPr>
          <w:tab/>
        </w:r>
        <w:r w:rsidRPr="00F87F46">
          <w:rPr>
            <w:rStyle w:val="Hyperlink"/>
            <w:noProof/>
          </w:rPr>
          <w:t>References</w:t>
        </w:r>
        <w:r>
          <w:rPr>
            <w:noProof/>
            <w:webHidden/>
          </w:rPr>
          <w:tab/>
        </w:r>
        <w:r>
          <w:rPr>
            <w:noProof/>
            <w:webHidden/>
          </w:rPr>
          <w:fldChar w:fldCharType="begin"/>
        </w:r>
        <w:r>
          <w:rPr>
            <w:noProof/>
            <w:webHidden/>
          </w:rPr>
          <w:instrText xml:space="preserve"> PAGEREF _Toc8893753 \h </w:instrText>
        </w:r>
        <w:r>
          <w:rPr>
            <w:noProof/>
            <w:webHidden/>
          </w:rPr>
        </w:r>
        <w:r>
          <w:rPr>
            <w:noProof/>
            <w:webHidden/>
          </w:rPr>
          <w:fldChar w:fldCharType="separate"/>
        </w:r>
        <w:r>
          <w:rPr>
            <w:noProof/>
            <w:webHidden/>
          </w:rPr>
          <w:t>155</w:t>
        </w:r>
        <w:r>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6A692040" w14:textId="77777777" w:rsidR="00EA1A11" w:rsidRDefault="008D51C0">
      <w:pPr>
        <w:pStyle w:val="TableofFigures"/>
        <w:tabs>
          <w:tab w:val="right" w:leader="dot" w:pos="9060"/>
        </w:tabs>
        <w:rPr>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8893754" w:history="1">
        <w:r w:rsidR="00EA1A11" w:rsidRPr="00A47FC2">
          <w:rPr>
            <w:rStyle w:val="Hyperlink"/>
            <w:noProof/>
          </w:rPr>
          <w:t>Figure 1: Seam weld as 1</w:t>
        </w:r>
        <w:r w:rsidR="00EA1A11" w:rsidRPr="00A47FC2">
          <w:rPr>
            <w:rStyle w:val="Hyperlink"/>
            <w:noProof/>
          </w:rPr>
          <w:noBreakHyphen/>
          <w:t>dimensional joint</w:t>
        </w:r>
        <w:r w:rsidR="00EA1A11">
          <w:rPr>
            <w:noProof/>
            <w:webHidden/>
          </w:rPr>
          <w:tab/>
        </w:r>
        <w:r w:rsidR="00EA1A11">
          <w:rPr>
            <w:noProof/>
            <w:webHidden/>
          </w:rPr>
          <w:fldChar w:fldCharType="begin"/>
        </w:r>
        <w:r w:rsidR="00EA1A11">
          <w:rPr>
            <w:noProof/>
            <w:webHidden/>
          </w:rPr>
          <w:instrText xml:space="preserve"> PAGEREF _Toc8893754 \h </w:instrText>
        </w:r>
        <w:r w:rsidR="00EA1A11">
          <w:rPr>
            <w:noProof/>
            <w:webHidden/>
          </w:rPr>
        </w:r>
        <w:r w:rsidR="00EA1A11">
          <w:rPr>
            <w:noProof/>
            <w:webHidden/>
          </w:rPr>
          <w:fldChar w:fldCharType="separate"/>
        </w:r>
        <w:r w:rsidR="00EA1A11">
          <w:rPr>
            <w:noProof/>
            <w:webHidden/>
          </w:rPr>
          <w:t>20</w:t>
        </w:r>
        <w:r w:rsidR="00EA1A11">
          <w:rPr>
            <w:noProof/>
            <w:webHidden/>
          </w:rPr>
          <w:fldChar w:fldCharType="end"/>
        </w:r>
      </w:hyperlink>
    </w:p>
    <w:p w14:paraId="5E07159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55" w:history="1">
        <w:r w:rsidRPr="00A47FC2">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_Toc8893755 \h </w:instrText>
        </w:r>
        <w:r>
          <w:rPr>
            <w:noProof/>
            <w:webHidden/>
          </w:rPr>
        </w:r>
        <w:r>
          <w:rPr>
            <w:noProof/>
            <w:webHidden/>
          </w:rPr>
          <w:fldChar w:fldCharType="separate"/>
        </w:r>
        <w:r>
          <w:rPr>
            <w:noProof/>
            <w:webHidden/>
          </w:rPr>
          <w:t>21</w:t>
        </w:r>
        <w:r>
          <w:rPr>
            <w:noProof/>
            <w:webHidden/>
          </w:rPr>
          <w:fldChar w:fldCharType="end"/>
        </w:r>
      </w:hyperlink>
    </w:p>
    <w:p w14:paraId="50D3E94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56" w:history="1">
        <w:r w:rsidRPr="00A47FC2">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_Toc8893756 \h </w:instrText>
        </w:r>
        <w:r>
          <w:rPr>
            <w:noProof/>
            <w:webHidden/>
          </w:rPr>
        </w:r>
        <w:r>
          <w:rPr>
            <w:noProof/>
            <w:webHidden/>
          </w:rPr>
          <w:fldChar w:fldCharType="separate"/>
        </w:r>
        <w:r>
          <w:rPr>
            <w:noProof/>
            <w:webHidden/>
          </w:rPr>
          <w:t>21</w:t>
        </w:r>
        <w:r>
          <w:rPr>
            <w:noProof/>
            <w:webHidden/>
          </w:rPr>
          <w:fldChar w:fldCharType="end"/>
        </w:r>
      </w:hyperlink>
    </w:p>
    <w:p w14:paraId="6CA8C45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57" w:history="1">
        <w:r w:rsidRPr="00A47FC2">
          <w:rPr>
            <w:rStyle w:val="Hyperlink"/>
            <w:noProof/>
          </w:rPr>
          <w:t>Figure 4: The Development Process</w:t>
        </w:r>
        <w:r>
          <w:rPr>
            <w:noProof/>
            <w:webHidden/>
          </w:rPr>
          <w:tab/>
        </w:r>
        <w:r>
          <w:rPr>
            <w:noProof/>
            <w:webHidden/>
          </w:rPr>
          <w:fldChar w:fldCharType="begin"/>
        </w:r>
        <w:r>
          <w:rPr>
            <w:noProof/>
            <w:webHidden/>
          </w:rPr>
          <w:instrText xml:space="preserve"> PAGEREF _Toc8893757 \h </w:instrText>
        </w:r>
        <w:r>
          <w:rPr>
            <w:noProof/>
            <w:webHidden/>
          </w:rPr>
        </w:r>
        <w:r>
          <w:rPr>
            <w:noProof/>
            <w:webHidden/>
          </w:rPr>
          <w:fldChar w:fldCharType="separate"/>
        </w:r>
        <w:r>
          <w:rPr>
            <w:noProof/>
            <w:webHidden/>
          </w:rPr>
          <w:t>22</w:t>
        </w:r>
        <w:r>
          <w:rPr>
            <w:noProof/>
            <w:webHidden/>
          </w:rPr>
          <w:fldChar w:fldCharType="end"/>
        </w:r>
      </w:hyperlink>
    </w:p>
    <w:p w14:paraId="2182553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58" w:history="1">
        <w:r w:rsidRPr="00A47FC2">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_Toc8893758 \h </w:instrText>
        </w:r>
        <w:r>
          <w:rPr>
            <w:noProof/>
            <w:webHidden/>
          </w:rPr>
        </w:r>
        <w:r>
          <w:rPr>
            <w:noProof/>
            <w:webHidden/>
          </w:rPr>
          <w:fldChar w:fldCharType="separate"/>
        </w:r>
        <w:r>
          <w:rPr>
            <w:noProof/>
            <w:webHidden/>
          </w:rPr>
          <w:t>22</w:t>
        </w:r>
        <w:r>
          <w:rPr>
            <w:noProof/>
            <w:webHidden/>
          </w:rPr>
          <w:fldChar w:fldCharType="end"/>
        </w:r>
      </w:hyperlink>
    </w:p>
    <w:p w14:paraId="200BFD9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59" w:history="1">
        <w:r w:rsidRPr="00A47FC2">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_Toc8893759 \h </w:instrText>
        </w:r>
        <w:r>
          <w:rPr>
            <w:noProof/>
            <w:webHidden/>
          </w:rPr>
        </w:r>
        <w:r>
          <w:rPr>
            <w:noProof/>
            <w:webHidden/>
          </w:rPr>
          <w:fldChar w:fldCharType="separate"/>
        </w:r>
        <w:r>
          <w:rPr>
            <w:noProof/>
            <w:webHidden/>
          </w:rPr>
          <w:t>27</w:t>
        </w:r>
        <w:r>
          <w:rPr>
            <w:noProof/>
            <w:webHidden/>
          </w:rPr>
          <w:fldChar w:fldCharType="end"/>
        </w:r>
      </w:hyperlink>
    </w:p>
    <w:p w14:paraId="070D59B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0" w:history="1">
        <w:r w:rsidRPr="00A47FC2">
          <w:rPr>
            <w:rStyle w:val="Hyperlink"/>
            <w:noProof/>
          </w:rPr>
          <w:t>Figure 7: Robscans with Different Rotation Angles; Two of them Mirrored</w:t>
        </w:r>
        <w:r>
          <w:rPr>
            <w:noProof/>
            <w:webHidden/>
          </w:rPr>
          <w:tab/>
        </w:r>
        <w:r>
          <w:rPr>
            <w:noProof/>
            <w:webHidden/>
          </w:rPr>
          <w:fldChar w:fldCharType="begin"/>
        </w:r>
        <w:r>
          <w:rPr>
            <w:noProof/>
            <w:webHidden/>
          </w:rPr>
          <w:instrText xml:space="preserve"> PAGEREF _Toc8893760 \h </w:instrText>
        </w:r>
        <w:r>
          <w:rPr>
            <w:noProof/>
            <w:webHidden/>
          </w:rPr>
        </w:r>
        <w:r>
          <w:rPr>
            <w:noProof/>
            <w:webHidden/>
          </w:rPr>
          <w:fldChar w:fldCharType="separate"/>
        </w:r>
        <w:r>
          <w:rPr>
            <w:noProof/>
            <w:webHidden/>
          </w:rPr>
          <w:t>54</w:t>
        </w:r>
        <w:r>
          <w:rPr>
            <w:noProof/>
            <w:webHidden/>
          </w:rPr>
          <w:fldChar w:fldCharType="end"/>
        </w:r>
      </w:hyperlink>
    </w:p>
    <w:p w14:paraId="26366CC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1" w:history="1">
        <w:r w:rsidRPr="00A47FC2">
          <w:rPr>
            <w:rStyle w:val="Hyperlink"/>
            <w:noProof/>
          </w:rPr>
          <w:t>Figure 8: Rivet head types</w:t>
        </w:r>
        <w:r>
          <w:rPr>
            <w:noProof/>
            <w:webHidden/>
          </w:rPr>
          <w:tab/>
        </w:r>
        <w:r>
          <w:rPr>
            <w:noProof/>
            <w:webHidden/>
          </w:rPr>
          <w:fldChar w:fldCharType="begin"/>
        </w:r>
        <w:r>
          <w:rPr>
            <w:noProof/>
            <w:webHidden/>
          </w:rPr>
          <w:instrText xml:space="preserve"> PAGEREF _Toc8893761 \h </w:instrText>
        </w:r>
        <w:r>
          <w:rPr>
            <w:noProof/>
            <w:webHidden/>
          </w:rPr>
        </w:r>
        <w:r>
          <w:rPr>
            <w:noProof/>
            <w:webHidden/>
          </w:rPr>
          <w:fldChar w:fldCharType="separate"/>
        </w:r>
        <w:r>
          <w:rPr>
            <w:noProof/>
            <w:webHidden/>
          </w:rPr>
          <w:t>57</w:t>
        </w:r>
        <w:r>
          <w:rPr>
            <w:noProof/>
            <w:webHidden/>
          </w:rPr>
          <w:fldChar w:fldCharType="end"/>
        </w:r>
      </w:hyperlink>
    </w:p>
    <w:p w14:paraId="10F734A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2" w:history="1">
        <w:r w:rsidRPr="00A47FC2">
          <w:rPr>
            <w:rStyle w:val="Hyperlink"/>
            <w:noProof/>
          </w:rPr>
          <w:t>Figure 9: Cross Section of a blind rivet</w:t>
        </w:r>
        <w:r>
          <w:rPr>
            <w:noProof/>
            <w:webHidden/>
          </w:rPr>
          <w:tab/>
        </w:r>
        <w:r>
          <w:rPr>
            <w:noProof/>
            <w:webHidden/>
          </w:rPr>
          <w:fldChar w:fldCharType="begin"/>
        </w:r>
        <w:r>
          <w:rPr>
            <w:noProof/>
            <w:webHidden/>
          </w:rPr>
          <w:instrText xml:space="preserve"> PAGEREF _Toc8893762 \h </w:instrText>
        </w:r>
        <w:r>
          <w:rPr>
            <w:noProof/>
            <w:webHidden/>
          </w:rPr>
        </w:r>
        <w:r>
          <w:rPr>
            <w:noProof/>
            <w:webHidden/>
          </w:rPr>
          <w:fldChar w:fldCharType="separate"/>
        </w:r>
        <w:r>
          <w:rPr>
            <w:noProof/>
            <w:webHidden/>
          </w:rPr>
          <w:t>59</w:t>
        </w:r>
        <w:r>
          <w:rPr>
            <w:noProof/>
            <w:webHidden/>
          </w:rPr>
          <w:fldChar w:fldCharType="end"/>
        </w:r>
      </w:hyperlink>
    </w:p>
    <w:p w14:paraId="76ACC7C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3" w:history="1">
        <w:r w:rsidRPr="00A47FC2">
          <w:rPr>
            <w:rStyle w:val="Hyperlink"/>
            <w:noProof/>
          </w:rPr>
          <w:t>Figure 10: Thick and Thin Assembling</w:t>
        </w:r>
        <w:r>
          <w:rPr>
            <w:noProof/>
            <w:webHidden/>
          </w:rPr>
          <w:tab/>
        </w:r>
        <w:r>
          <w:rPr>
            <w:noProof/>
            <w:webHidden/>
          </w:rPr>
          <w:fldChar w:fldCharType="begin"/>
        </w:r>
        <w:r>
          <w:rPr>
            <w:noProof/>
            <w:webHidden/>
          </w:rPr>
          <w:instrText xml:space="preserve"> PAGEREF _Toc8893763 \h </w:instrText>
        </w:r>
        <w:r>
          <w:rPr>
            <w:noProof/>
            <w:webHidden/>
          </w:rPr>
        </w:r>
        <w:r>
          <w:rPr>
            <w:noProof/>
            <w:webHidden/>
          </w:rPr>
          <w:fldChar w:fldCharType="separate"/>
        </w:r>
        <w:r>
          <w:rPr>
            <w:noProof/>
            <w:webHidden/>
          </w:rPr>
          <w:t>59</w:t>
        </w:r>
        <w:r>
          <w:rPr>
            <w:noProof/>
            <w:webHidden/>
          </w:rPr>
          <w:fldChar w:fldCharType="end"/>
        </w:r>
      </w:hyperlink>
    </w:p>
    <w:p w14:paraId="5D78416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4" w:history="1">
        <w:r w:rsidRPr="00A47FC2">
          <w:rPr>
            <w:rStyle w:val="Hyperlink"/>
            <w:noProof/>
          </w:rPr>
          <w:t>Figure 11: Fastening Soft and Hard</w:t>
        </w:r>
        <w:r>
          <w:rPr>
            <w:noProof/>
            <w:webHidden/>
          </w:rPr>
          <w:tab/>
        </w:r>
        <w:r>
          <w:rPr>
            <w:noProof/>
            <w:webHidden/>
          </w:rPr>
          <w:fldChar w:fldCharType="begin"/>
        </w:r>
        <w:r>
          <w:rPr>
            <w:noProof/>
            <w:webHidden/>
          </w:rPr>
          <w:instrText xml:space="preserve"> PAGEREF _Toc8893764 \h </w:instrText>
        </w:r>
        <w:r>
          <w:rPr>
            <w:noProof/>
            <w:webHidden/>
          </w:rPr>
        </w:r>
        <w:r>
          <w:rPr>
            <w:noProof/>
            <w:webHidden/>
          </w:rPr>
          <w:fldChar w:fldCharType="separate"/>
        </w:r>
        <w:r>
          <w:rPr>
            <w:noProof/>
            <w:webHidden/>
          </w:rPr>
          <w:t>60</w:t>
        </w:r>
        <w:r>
          <w:rPr>
            <w:noProof/>
            <w:webHidden/>
          </w:rPr>
          <w:fldChar w:fldCharType="end"/>
        </w:r>
      </w:hyperlink>
    </w:p>
    <w:p w14:paraId="6972FEC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5" w:history="1">
        <w:r w:rsidRPr="00A47FC2">
          <w:rPr>
            <w:rStyle w:val="Hyperlink"/>
            <w:noProof/>
          </w:rPr>
          <w:t>Figure 12: Cross Section of a Self-Piercing Rivet</w:t>
        </w:r>
        <w:r>
          <w:rPr>
            <w:noProof/>
            <w:webHidden/>
          </w:rPr>
          <w:tab/>
        </w:r>
        <w:r>
          <w:rPr>
            <w:noProof/>
            <w:webHidden/>
          </w:rPr>
          <w:fldChar w:fldCharType="begin"/>
        </w:r>
        <w:r>
          <w:rPr>
            <w:noProof/>
            <w:webHidden/>
          </w:rPr>
          <w:instrText xml:space="preserve"> PAGEREF _Toc8893765 \h </w:instrText>
        </w:r>
        <w:r>
          <w:rPr>
            <w:noProof/>
            <w:webHidden/>
          </w:rPr>
        </w:r>
        <w:r>
          <w:rPr>
            <w:noProof/>
            <w:webHidden/>
          </w:rPr>
          <w:fldChar w:fldCharType="separate"/>
        </w:r>
        <w:r>
          <w:rPr>
            <w:noProof/>
            <w:webHidden/>
          </w:rPr>
          <w:t>61</w:t>
        </w:r>
        <w:r>
          <w:rPr>
            <w:noProof/>
            <w:webHidden/>
          </w:rPr>
          <w:fldChar w:fldCharType="end"/>
        </w:r>
      </w:hyperlink>
    </w:p>
    <w:p w14:paraId="7BA55F7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6" w:history="1">
        <w:r w:rsidRPr="00A47FC2">
          <w:rPr>
            <w:rStyle w:val="Hyperlink"/>
            <w:noProof/>
          </w:rPr>
          <w:t>Figure 13: S</w:t>
        </w:r>
        <w:r w:rsidRPr="00A47FC2">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_Toc8893766 \h </w:instrText>
        </w:r>
        <w:r>
          <w:rPr>
            <w:noProof/>
            <w:webHidden/>
          </w:rPr>
        </w:r>
        <w:r>
          <w:rPr>
            <w:noProof/>
            <w:webHidden/>
          </w:rPr>
          <w:fldChar w:fldCharType="separate"/>
        </w:r>
        <w:r>
          <w:rPr>
            <w:noProof/>
            <w:webHidden/>
          </w:rPr>
          <w:t>61</w:t>
        </w:r>
        <w:r>
          <w:rPr>
            <w:noProof/>
            <w:webHidden/>
          </w:rPr>
          <w:fldChar w:fldCharType="end"/>
        </w:r>
      </w:hyperlink>
    </w:p>
    <w:p w14:paraId="124BB75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7" w:history="1">
        <w:r w:rsidRPr="00A47FC2">
          <w:rPr>
            <w:rStyle w:val="Hyperlink"/>
            <w:noProof/>
          </w:rPr>
          <w:t>Figure 14: Dimensions of Solid Rivets</w:t>
        </w:r>
        <w:r>
          <w:rPr>
            <w:noProof/>
            <w:webHidden/>
          </w:rPr>
          <w:tab/>
        </w:r>
        <w:r>
          <w:rPr>
            <w:noProof/>
            <w:webHidden/>
          </w:rPr>
          <w:fldChar w:fldCharType="begin"/>
        </w:r>
        <w:r>
          <w:rPr>
            <w:noProof/>
            <w:webHidden/>
          </w:rPr>
          <w:instrText xml:space="preserve"> PAGEREF _Toc8893767 \h </w:instrText>
        </w:r>
        <w:r>
          <w:rPr>
            <w:noProof/>
            <w:webHidden/>
          </w:rPr>
        </w:r>
        <w:r>
          <w:rPr>
            <w:noProof/>
            <w:webHidden/>
          </w:rPr>
          <w:fldChar w:fldCharType="separate"/>
        </w:r>
        <w:r>
          <w:rPr>
            <w:noProof/>
            <w:webHidden/>
          </w:rPr>
          <w:t>63</w:t>
        </w:r>
        <w:r>
          <w:rPr>
            <w:noProof/>
            <w:webHidden/>
          </w:rPr>
          <w:fldChar w:fldCharType="end"/>
        </w:r>
      </w:hyperlink>
    </w:p>
    <w:p w14:paraId="7DC5421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8" w:history="1">
        <w:r w:rsidRPr="00A47FC2">
          <w:rPr>
            <w:rStyle w:val="Hyperlink"/>
            <w:noProof/>
          </w:rPr>
          <w:t>Figure 15: Clinch allowance of solid rivet</w:t>
        </w:r>
        <w:r>
          <w:rPr>
            <w:noProof/>
            <w:webHidden/>
          </w:rPr>
          <w:tab/>
        </w:r>
        <w:r>
          <w:rPr>
            <w:noProof/>
            <w:webHidden/>
          </w:rPr>
          <w:fldChar w:fldCharType="begin"/>
        </w:r>
        <w:r>
          <w:rPr>
            <w:noProof/>
            <w:webHidden/>
          </w:rPr>
          <w:instrText xml:space="preserve"> PAGEREF _Toc8893768 \h </w:instrText>
        </w:r>
        <w:r>
          <w:rPr>
            <w:noProof/>
            <w:webHidden/>
          </w:rPr>
        </w:r>
        <w:r>
          <w:rPr>
            <w:noProof/>
            <w:webHidden/>
          </w:rPr>
          <w:fldChar w:fldCharType="separate"/>
        </w:r>
        <w:r>
          <w:rPr>
            <w:noProof/>
            <w:webHidden/>
          </w:rPr>
          <w:t>64</w:t>
        </w:r>
        <w:r>
          <w:rPr>
            <w:noProof/>
            <w:webHidden/>
          </w:rPr>
          <w:fldChar w:fldCharType="end"/>
        </w:r>
      </w:hyperlink>
    </w:p>
    <w:p w14:paraId="13867DF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9" w:history="1">
        <w:r w:rsidRPr="00A47FC2">
          <w:rPr>
            <w:rStyle w:val="Hyperlink"/>
            <w:noProof/>
          </w:rPr>
          <w:t>Figure 16: Cross section of a SWOP Rivet</w:t>
        </w:r>
        <w:r>
          <w:rPr>
            <w:noProof/>
            <w:webHidden/>
          </w:rPr>
          <w:tab/>
        </w:r>
        <w:r>
          <w:rPr>
            <w:noProof/>
            <w:webHidden/>
          </w:rPr>
          <w:fldChar w:fldCharType="begin"/>
        </w:r>
        <w:r>
          <w:rPr>
            <w:noProof/>
            <w:webHidden/>
          </w:rPr>
          <w:instrText xml:space="preserve"> PAGEREF _Toc8893769 \h </w:instrText>
        </w:r>
        <w:r>
          <w:rPr>
            <w:noProof/>
            <w:webHidden/>
          </w:rPr>
        </w:r>
        <w:r>
          <w:rPr>
            <w:noProof/>
            <w:webHidden/>
          </w:rPr>
          <w:fldChar w:fldCharType="separate"/>
        </w:r>
        <w:r>
          <w:rPr>
            <w:noProof/>
            <w:webHidden/>
          </w:rPr>
          <w:t>65</w:t>
        </w:r>
        <w:r>
          <w:rPr>
            <w:noProof/>
            <w:webHidden/>
          </w:rPr>
          <w:fldChar w:fldCharType="end"/>
        </w:r>
      </w:hyperlink>
    </w:p>
    <w:p w14:paraId="299B83B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0" w:history="1">
        <w:r w:rsidRPr="00A47FC2">
          <w:rPr>
            <w:rStyle w:val="Hyperlink"/>
            <w:noProof/>
          </w:rPr>
          <w:t>Figure 17: Bolts and Screws</w:t>
        </w:r>
        <w:r>
          <w:rPr>
            <w:noProof/>
            <w:webHidden/>
          </w:rPr>
          <w:tab/>
        </w:r>
        <w:r>
          <w:rPr>
            <w:noProof/>
            <w:webHidden/>
          </w:rPr>
          <w:fldChar w:fldCharType="begin"/>
        </w:r>
        <w:r>
          <w:rPr>
            <w:noProof/>
            <w:webHidden/>
          </w:rPr>
          <w:instrText xml:space="preserve"> PAGEREF _Toc8893770 \h </w:instrText>
        </w:r>
        <w:r>
          <w:rPr>
            <w:noProof/>
            <w:webHidden/>
          </w:rPr>
        </w:r>
        <w:r>
          <w:rPr>
            <w:noProof/>
            <w:webHidden/>
          </w:rPr>
          <w:fldChar w:fldCharType="separate"/>
        </w:r>
        <w:r>
          <w:rPr>
            <w:noProof/>
            <w:webHidden/>
          </w:rPr>
          <w:t>67</w:t>
        </w:r>
        <w:r>
          <w:rPr>
            <w:noProof/>
            <w:webHidden/>
          </w:rPr>
          <w:fldChar w:fldCharType="end"/>
        </w:r>
      </w:hyperlink>
    </w:p>
    <w:p w14:paraId="4E18B72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1" w:history="1">
        <w:r w:rsidRPr="00A47FC2">
          <w:rPr>
            <w:rStyle w:val="Hyperlink"/>
            <w:noProof/>
          </w:rPr>
          <w:t>Figure 18: Different Screw Forms</w:t>
        </w:r>
        <w:r>
          <w:rPr>
            <w:noProof/>
            <w:webHidden/>
          </w:rPr>
          <w:tab/>
        </w:r>
        <w:r>
          <w:rPr>
            <w:noProof/>
            <w:webHidden/>
          </w:rPr>
          <w:fldChar w:fldCharType="begin"/>
        </w:r>
        <w:r>
          <w:rPr>
            <w:noProof/>
            <w:webHidden/>
          </w:rPr>
          <w:instrText xml:space="preserve"> PAGEREF _Toc8893771 \h </w:instrText>
        </w:r>
        <w:r>
          <w:rPr>
            <w:noProof/>
            <w:webHidden/>
          </w:rPr>
        </w:r>
        <w:r>
          <w:rPr>
            <w:noProof/>
            <w:webHidden/>
          </w:rPr>
          <w:fldChar w:fldCharType="separate"/>
        </w:r>
        <w:r>
          <w:rPr>
            <w:noProof/>
            <w:webHidden/>
          </w:rPr>
          <w:t>67</w:t>
        </w:r>
        <w:r>
          <w:rPr>
            <w:noProof/>
            <w:webHidden/>
          </w:rPr>
          <w:fldChar w:fldCharType="end"/>
        </w:r>
      </w:hyperlink>
    </w:p>
    <w:p w14:paraId="2538464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2" w:history="1">
        <w:r w:rsidRPr="00A47FC2">
          <w:rPr>
            <w:rStyle w:val="Hyperlink"/>
            <w:noProof/>
          </w:rPr>
          <w:t>Figure 19: Definition of Length and Head Sizes</w:t>
        </w:r>
        <w:r>
          <w:rPr>
            <w:noProof/>
            <w:webHidden/>
          </w:rPr>
          <w:tab/>
        </w:r>
        <w:r>
          <w:rPr>
            <w:noProof/>
            <w:webHidden/>
          </w:rPr>
          <w:fldChar w:fldCharType="begin"/>
        </w:r>
        <w:r>
          <w:rPr>
            <w:noProof/>
            <w:webHidden/>
          </w:rPr>
          <w:instrText xml:space="preserve"> PAGEREF _Toc8893772 \h </w:instrText>
        </w:r>
        <w:r>
          <w:rPr>
            <w:noProof/>
            <w:webHidden/>
          </w:rPr>
        </w:r>
        <w:r>
          <w:rPr>
            <w:noProof/>
            <w:webHidden/>
          </w:rPr>
          <w:fldChar w:fldCharType="separate"/>
        </w:r>
        <w:r>
          <w:rPr>
            <w:noProof/>
            <w:webHidden/>
          </w:rPr>
          <w:t>68</w:t>
        </w:r>
        <w:r>
          <w:rPr>
            <w:noProof/>
            <w:webHidden/>
          </w:rPr>
          <w:fldChar w:fldCharType="end"/>
        </w:r>
      </w:hyperlink>
    </w:p>
    <w:p w14:paraId="7AED51E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3" w:history="1">
        <w:r w:rsidRPr="00A47FC2">
          <w:rPr>
            <w:rStyle w:val="Hyperlink"/>
            <w:noProof/>
          </w:rPr>
          <w:t>Figure 20: Definition of lead, pitch and starts of a thread.</w:t>
        </w:r>
        <w:r>
          <w:rPr>
            <w:noProof/>
            <w:webHidden/>
          </w:rPr>
          <w:tab/>
        </w:r>
        <w:r>
          <w:rPr>
            <w:noProof/>
            <w:webHidden/>
          </w:rPr>
          <w:fldChar w:fldCharType="begin"/>
        </w:r>
        <w:r>
          <w:rPr>
            <w:noProof/>
            <w:webHidden/>
          </w:rPr>
          <w:instrText xml:space="preserve"> PAGEREF _Toc8893773 \h </w:instrText>
        </w:r>
        <w:r>
          <w:rPr>
            <w:noProof/>
            <w:webHidden/>
          </w:rPr>
        </w:r>
        <w:r>
          <w:rPr>
            <w:noProof/>
            <w:webHidden/>
          </w:rPr>
          <w:fldChar w:fldCharType="separate"/>
        </w:r>
        <w:r>
          <w:rPr>
            <w:noProof/>
            <w:webHidden/>
          </w:rPr>
          <w:t>68</w:t>
        </w:r>
        <w:r>
          <w:rPr>
            <w:noProof/>
            <w:webHidden/>
          </w:rPr>
          <w:fldChar w:fldCharType="end"/>
        </w:r>
      </w:hyperlink>
    </w:p>
    <w:p w14:paraId="7D6C26F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4" w:history="1">
        <w:r w:rsidRPr="00A47FC2">
          <w:rPr>
            <w:rStyle w:val="Hyperlink"/>
            <w:noProof/>
          </w:rPr>
          <w:t>Figure 21: Bolt with welded nut</w:t>
        </w:r>
        <w:r>
          <w:rPr>
            <w:noProof/>
            <w:webHidden/>
          </w:rPr>
          <w:tab/>
        </w:r>
        <w:r>
          <w:rPr>
            <w:noProof/>
            <w:webHidden/>
          </w:rPr>
          <w:fldChar w:fldCharType="begin"/>
        </w:r>
        <w:r>
          <w:rPr>
            <w:noProof/>
            <w:webHidden/>
          </w:rPr>
          <w:instrText xml:space="preserve"> PAGEREF _Toc8893774 \h </w:instrText>
        </w:r>
        <w:r>
          <w:rPr>
            <w:noProof/>
            <w:webHidden/>
          </w:rPr>
        </w:r>
        <w:r>
          <w:rPr>
            <w:noProof/>
            <w:webHidden/>
          </w:rPr>
          <w:fldChar w:fldCharType="separate"/>
        </w:r>
        <w:r>
          <w:rPr>
            <w:noProof/>
            <w:webHidden/>
          </w:rPr>
          <w:t>79</w:t>
        </w:r>
        <w:r>
          <w:rPr>
            <w:noProof/>
            <w:webHidden/>
          </w:rPr>
          <w:fldChar w:fldCharType="end"/>
        </w:r>
      </w:hyperlink>
    </w:p>
    <w:p w14:paraId="3920C5E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5" w:history="1">
        <w:r w:rsidRPr="00A47FC2">
          <w:rPr>
            <w:rStyle w:val="Hyperlink"/>
            <w:noProof/>
          </w:rPr>
          <w:t>Figure 22: Bolt with free nut</w:t>
        </w:r>
        <w:r>
          <w:rPr>
            <w:noProof/>
            <w:webHidden/>
          </w:rPr>
          <w:tab/>
        </w:r>
        <w:r>
          <w:rPr>
            <w:noProof/>
            <w:webHidden/>
          </w:rPr>
          <w:fldChar w:fldCharType="begin"/>
        </w:r>
        <w:r>
          <w:rPr>
            <w:noProof/>
            <w:webHidden/>
          </w:rPr>
          <w:instrText xml:space="preserve"> PAGEREF _Toc8893775 \h </w:instrText>
        </w:r>
        <w:r>
          <w:rPr>
            <w:noProof/>
            <w:webHidden/>
          </w:rPr>
        </w:r>
        <w:r>
          <w:rPr>
            <w:noProof/>
            <w:webHidden/>
          </w:rPr>
          <w:fldChar w:fldCharType="separate"/>
        </w:r>
        <w:r>
          <w:rPr>
            <w:noProof/>
            <w:webHidden/>
          </w:rPr>
          <w:t>79</w:t>
        </w:r>
        <w:r>
          <w:rPr>
            <w:noProof/>
            <w:webHidden/>
          </w:rPr>
          <w:fldChar w:fldCharType="end"/>
        </w:r>
      </w:hyperlink>
    </w:p>
    <w:p w14:paraId="3954EA7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6" w:history="1">
        <w:r w:rsidRPr="00A47FC2">
          <w:rPr>
            <w:rStyle w:val="Hyperlink"/>
            <w:noProof/>
          </w:rPr>
          <w:t>Figure 23: Screw without nut</w:t>
        </w:r>
        <w:r>
          <w:rPr>
            <w:noProof/>
            <w:webHidden/>
          </w:rPr>
          <w:tab/>
        </w:r>
        <w:r>
          <w:rPr>
            <w:noProof/>
            <w:webHidden/>
          </w:rPr>
          <w:fldChar w:fldCharType="begin"/>
        </w:r>
        <w:r>
          <w:rPr>
            <w:noProof/>
            <w:webHidden/>
          </w:rPr>
          <w:instrText xml:space="preserve"> PAGEREF _Toc8893776 \h </w:instrText>
        </w:r>
        <w:r>
          <w:rPr>
            <w:noProof/>
            <w:webHidden/>
          </w:rPr>
        </w:r>
        <w:r>
          <w:rPr>
            <w:noProof/>
            <w:webHidden/>
          </w:rPr>
          <w:fldChar w:fldCharType="separate"/>
        </w:r>
        <w:r>
          <w:rPr>
            <w:noProof/>
            <w:webHidden/>
          </w:rPr>
          <w:t>79</w:t>
        </w:r>
        <w:r>
          <w:rPr>
            <w:noProof/>
            <w:webHidden/>
          </w:rPr>
          <w:fldChar w:fldCharType="end"/>
        </w:r>
      </w:hyperlink>
    </w:p>
    <w:p w14:paraId="09B4806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7" w:history="1">
        <w:r w:rsidRPr="00A47FC2">
          <w:rPr>
            <w:rStyle w:val="Hyperlink"/>
            <w:noProof/>
          </w:rPr>
          <w:t>Figure 24: Welded stud with free nut</w:t>
        </w:r>
        <w:r>
          <w:rPr>
            <w:noProof/>
            <w:webHidden/>
          </w:rPr>
          <w:tab/>
        </w:r>
        <w:r>
          <w:rPr>
            <w:noProof/>
            <w:webHidden/>
          </w:rPr>
          <w:fldChar w:fldCharType="begin"/>
        </w:r>
        <w:r>
          <w:rPr>
            <w:noProof/>
            <w:webHidden/>
          </w:rPr>
          <w:instrText xml:space="preserve"> PAGEREF _Toc8893777 \h </w:instrText>
        </w:r>
        <w:r>
          <w:rPr>
            <w:noProof/>
            <w:webHidden/>
          </w:rPr>
        </w:r>
        <w:r>
          <w:rPr>
            <w:noProof/>
            <w:webHidden/>
          </w:rPr>
          <w:fldChar w:fldCharType="separate"/>
        </w:r>
        <w:r>
          <w:rPr>
            <w:noProof/>
            <w:webHidden/>
          </w:rPr>
          <w:t>80</w:t>
        </w:r>
        <w:r>
          <w:rPr>
            <w:noProof/>
            <w:webHidden/>
          </w:rPr>
          <w:fldChar w:fldCharType="end"/>
        </w:r>
      </w:hyperlink>
    </w:p>
    <w:p w14:paraId="6CAE8B5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8" w:history="1">
        <w:r w:rsidRPr="00A47FC2">
          <w:rPr>
            <w:rStyle w:val="Hyperlink"/>
            <w:noProof/>
          </w:rPr>
          <w:t>Figure 25: Plain stud</w:t>
        </w:r>
        <w:r>
          <w:rPr>
            <w:noProof/>
            <w:webHidden/>
          </w:rPr>
          <w:tab/>
        </w:r>
        <w:r>
          <w:rPr>
            <w:noProof/>
            <w:webHidden/>
          </w:rPr>
          <w:fldChar w:fldCharType="begin"/>
        </w:r>
        <w:r>
          <w:rPr>
            <w:noProof/>
            <w:webHidden/>
          </w:rPr>
          <w:instrText xml:space="preserve"> PAGEREF _Toc8893778 \h </w:instrText>
        </w:r>
        <w:r>
          <w:rPr>
            <w:noProof/>
            <w:webHidden/>
          </w:rPr>
        </w:r>
        <w:r>
          <w:rPr>
            <w:noProof/>
            <w:webHidden/>
          </w:rPr>
          <w:fldChar w:fldCharType="separate"/>
        </w:r>
        <w:r>
          <w:rPr>
            <w:noProof/>
            <w:webHidden/>
          </w:rPr>
          <w:t>80</w:t>
        </w:r>
        <w:r>
          <w:rPr>
            <w:noProof/>
            <w:webHidden/>
          </w:rPr>
          <w:fldChar w:fldCharType="end"/>
        </w:r>
      </w:hyperlink>
    </w:p>
    <w:p w14:paraId="7F25657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9" w:history="1">
        <w:r w:rsidRPr="00A47FC2">
          <w:rPr>
            <w:rStyle w:val="Hyperlink"/>
            <w:noProof/>
          </w:rPr>
          <w:t>Figure 26: Process of Flow Drill Screwing</w:t>
        </w:r>
        <w:r>
          <w:rPr>
            <w:noProof/>
            <w:webHidden/>
          </w:rPr>
          <w:tab/>
        </w:r>
        <w:r>
          <w:rPr>
            <w:noProof/>
            <w:webHidden/>
          </w:rPr>
          <w:fldChar w:fldCharType="begin"/>
        </w:r>
        <w:r>
          <w:rPr>
            <w:noProof/>
            <w:webHidden/>
          </w:rPr>
          <w:instrText xml:space="preserve"> PAGEREF _Toc8893779 \h </w:instrText>
        </w:r>
        <w:r>
          <w:rPr>
            <w:noProof/>
            <w:webHidden/>
          </w:rPr>
        </w:r>
        <w:r>
          <w:rPr>
            <w:noProof/>
            <w:webHidden/>
          </w:rPr>
          <w:fldChar w:fldCharType="separate"/>
        </w:r>
        <w:r>
          <w:rPr>
            <w:noProof/>
            <w:webHidden/>
          </w:rPr>
          <w:t>82</w:t>
        </w:r>
        <w:r>
          <w:rPr>
            <w:noProof/>
            <w:webHidden/>
          </w:rPr>
          <w:fldChar w:fldCharType="end"/>
        </w:r>
      </w:hyperlink>
    </w:p>
    <w:p w14:paraId="58B2A20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0" w:history="1">
        <w:r w:rsidRPr="00A47FC2">
          <w:rPr>
            <w:rStyle w:val="Hyperlink"/>
            <w:noProof/>
          </w:rPr>
          <w:t>Figure 27: Measures of applied FDS</w:t>
        </w:r>
        <w:r>
          <w:rPr>
            <w:noProof/>
            <w:webHidden/>
          </w:rPr>
          <w:tab/>
        </w:r>
        <w:r>
          <w:rPr>
            <w:noProof/>
            <w:webHidden/>
          </w:rPr>
          <w:fldChar w:fldCharType="begin"/>
        </w:r>
        <w:r>
          <w:rPr>
            <w:noProof/>
            <w:webHidden/>
          </w:rPr>
          <w:instrText xml:space="preserve"> PAGEREF _Toc8893780 \h </w:instrText>
        </w:r>
        <w:r>
          <w:rPr>
            <w:noProof/>
            <w:webHidden/>
          </w:rPr>
        </w:r>
        <w:r>
          <w:rPr>
            <w:noProof/>
            <w:webHidden/>
          </w:rPr>
          <w:fldChar w:fldCharType="separate"/>
        </w:r>
        <w:r>
          <w:rPr>
            <w:noProof/>
            <w:webHidden/>
          </w:rPr>
          <w:t>82</w:t>
        </w:r>
        <w:r>
          <w:rPr>
            <w:noProof/>
            <w:webHidden/>
          </w:rPr>
          <w:fldChar w:fldCharType="end"/>
        </w:r>
      </w:hyperlink>
    </w:p>
    <w:p w14:paraId="57FDF27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1" w:history="1">
        <w:r w:rsidRPr="00A47FC2">
          <w:rPr>
            <w:rStyle w:val="Hyperlink"/>
            <w:noProof/>
          </w:rPr>
          <w:t>Figure 28: Pre-machined or clearance hole in FDS connection</w:t>
        </w:r>
        <w:r>
          <w:rPr>
            <w:noProof/>
            <w:webHidden/>
          </w:rPr>
          <w:tab/>
        </w:r>
        <w:r>
          <w:rPr>
            <w:noProof/>
            <w:webHidden/>
          </w:rPr>
          <w:fldChar w:fldCharType="begin"/>
        </w:r>
        <w:r>
          <w:rPr>
            <w:noProof/>
            <w:webHidden/>
          </w:rPr>
          <w:instrText xml:space="preserve"> PAGEREF _Toc8893781 \h </w:instrText>
        </w:r>
        <w:r>
          <w:rPr>
            <w:noProof/>
            <w:webHidden/>
          </w:rPr>
        </w:r>
        <w:r>
          <w:rPr>
            <w:noProof/>
            <w:webHidden/>
          </w:rPr>
          <w:fldChar w:fldCharType="separate"/>
        </w:r>
        <w:r>
          <w:rPr>
            <w:noProof/>
            <w:webHidden/>
          </w:rPr>
          <w:t>83</w:t>
        </w:r>
        <w:r>
          <w:rPr>
            <w:noProof/>
            <w:webHidden/>
          </w:rPr>
          <w:fldChar w:fldCharType="end"/>
        </w:r>
      </w:hyperlink>
    </w:p>
    <w:p w14:paraId="444C24A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2" w:history="1">
        <w:r w:rsidRPr="00A47FC2">
          <w:rPr>
            <w:rStyle w:val="Hyperlink"/>
            <w:noProof/>
          </w:rPr>
          <w:t>Figure 29: Pilot hole on sheet metal</w:t>
        </w:r>
        <w:r>
          <w:rPr>
            <w:noProof/>
            <w:webHidden/>
          </w:rPr>
          <w:tab/>
        </w:r>
        <w:r>
          <w:rPr>
            <w:noProof/>
            <w:webHidden/>
          </w:rPr>
          <w:fldChar w:fldCharType="begin"/>
        </w:r>
        <w:r>
          <w:rPr>
            <w:noProof/>
            <w:webHidden/>
          </w:rPr>
          <w:instrText xml:space="preserve"> PAGEREF _Toc8893782 \h </w:instrText>
        </w:r>
        <w:r>
          <w:rPr>
            <w:noProof/>
            <w:webHidden/>
          </w:rPr>
        </w:r>
        <w:r>
          <w:rPr>
            <w:noProof/>
            <w:webHidden/>
          </w:rPr>
          <w:fldChar w:fldCharType="separate"/>
        </w:r>
        <w:r>
          <w:rPr>
            <w:noProof/>
            <w:webHidden/>
          </w:rPr>
          <w:t>83</w:t>
        </w:r>
        <w:r>
          <w:rPr>
            <w:noProof/>
            <w:webHidden/>
          </w:rPr>
          <w:fldChar w:fldCharType="end"/>
        </w:r>
      </w:hyperlink>
    </w:p>
    <w:p w14:paraId="3827484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3" w:history="1">
        <w:r w:rsidRPr="00A47FC2">
          <w:rPr>
            <w:rStyle w:val="Hyperlink"/>
            <w:noProof/>
          </w:rPr>
          <w:t>Figure 30: Schematic representation of the clinching operation</w:t>
        </w:r>
        <w:r>
          <w:rPr>
            <w:noProof/>
            <w:webHidden/>
          </w:rPr>
          <w:tab/>
        </w:r>
        <w:r>
          <w:rPr>
            <w:noProof/>
            <w:webHidden/>
          </w:rPr>
          <w:fldChar w:fldCharType="begin"/>
        </w:r>
        <w:r>
          <w:rPr>
            <w:noProof/>
            <w:webHidden/>
          </w:rPr>
          <w:instrText xml:space="preserve"> PAGEREF _Toc8893783 \h </w:instrText>
        </w:r>
        <w:r>
          <w:rPr>
            <w:noProof/>
            <w:webHidden/>
          </w:rPr>
        </w:r>
        <w:r>
          <w:rPr>
            <w:noProof/>
            <w:webHidden/>
          </w:rPr>
          <w:fldChar w:fldCharType="separate"/>
        </w:r>
        <w:r>
          <w:rPr>
            <w:noProof/>
            <w:webHidden/>
          </w:rPr>
          <w:t>85</w:t>
        </w:r>
        <w:r>
          <w:rPr>
            <w:noProof/>
            <w:webHidden/>
          </w:rPr>
          <w:fldChar w:fldCharType="end"/>
        </w:r>
      </w:hyperlink>
    </w:p>
    <w:p w14:paraId="560CA05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4" w:history="1">
        <w:r w:rsidRPr="00A47FC2">
          <w:rPr>
            <w:rStyle w:val="Hyperlink"/>
            <w:noProof/>
          </w:rPr>
          <w:t>Figure 31: Clinch Joint Dimensions</w:t>
        </w:r>
        <w:r>
          <w:rPr>
            <w:noProof/>
            <w:webHidden/>
          </w:rPr>
          <w:tab/>
        </w:r>
        <w:r>
          <w:rPr>
            <w:noProof/>
            <w:webHidden/>
          </w:rPr>
          <w:fldChar w:fldCharType="begin"/>
        </w:r>
        <w:r>
          <w:rPr>
            <w:noProof/>
            <w:webHidden/>
          </w:rPr>
          <w:instrText xml:space="preserve"> PAGEREF _Toc8893784 \h </w:instrText>
        </w:r>
        <w:r>
          <w:rPr>
            <w:noProof/>
            <w:webHidden/>
          </w:rPr>
        </w:r>
        <w:r>
          <w:rPr>
            <w:noProof/>
            <w:webHidden/>
          </w:rPr>
          <w:fldChar w:fldCharType="separate"/>
        </w:r>
        <w:r>
          <w:rPr>
            <w:noProof/>
            <w:webHidden/>
          </w:rPr>
          <w:t>85</w:t>
        </w:r>
        <w:r>
          <w:rPr>
            <w:noProof/>
            <w:webHidden/>
          </w:rPr>
          <w:fldChar w:fldCharType="end"/>
        </w:r>
      </w:hyperlink>
    </w:p>
    <w:p w14:paraId="3D6EF2B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5" w:history="1">
        <w:r w:rsidRPr="00A47FC2">
          <w:rPr>
            <w:rStyle w:val="Hyperlink"/>
            <w:noProof/>
          </w:rPr>
          <w:t>Figure 32: TOX (left) and BTM’s Tog-L-Loc system</w:t>
        </w:r>
        <w:r>
          <w:rPr>
            <w:noProof/>
            <w:webHidden/>
          </w:rPr>
          <w:tab/>
        </w:r>
        <w:r>
          <w:rPr>
            <w:noProof/>
            <w:webHidden/>
          </w:rPr>
          <w:fldChar w:fldCharType="begin"/>
        </w:r>
        <w:r>
          <w:rPr>
            <w:noProof/>
            <w:webHidden/>
          </w:rPr>
          <w:instrText xml:space="preserve"> PAGEREF _Toc8893785 \h </w:instrText>
        </w:r>
        <w:r>
          <w:rPr>
            <w:noProof/>
            <w:webHidden/>
          </w:rPr>
        </w:r>
        <w:r>
          <w:rPr>
            <w:noProof/>
            <w:webHidden/>
          </w:rPr>
          <w:fldChar w:fldCharType="separate"/>
        </w:r>
        <w:r>
          <w:rPr>
            <w:noProof/>
            <w:webHidden/>
          </w:rPr>
          <w:t>86</w:t>
        </w:r>
        <w:r>
          <w:rPr>
            <w:noProof/>
            <w:webHidden/>
          </w:rPr>
          <w:fldChar w:fldCharType="end"/>
        </w:r>
      </w:hyperlink>
    </w:p>
    <w:p w14:paraId="6461D4D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6" w:history="1">
        <w:r w:rsidRPr="00A47FC2">
          <w:rPr>
            <w:rStyle w:val="Hyperlink"/>
            <w:noProof/>
          </w:rPr>
          <w:t>Figure 33: Cross Section of a Heat Stake</w:t>
        </w:r>
        <w:r>
          <w:rPr>
            <w:noProof/>
            <w:webHidden/>
          </w:rPr>
          <w:tab/>
        </w:r>
        <w:r>
          <w:rPr>
            <w:noProof/>
            <w:webHidden/>
          </w:rPr>
          <w:fldChar w:fldCharType="begin"/>
        </w:r>
        <w:r>
          <w:rPr>
            <w:noProof/>
            <w:webHidden/>
          </w:rPr>
          <w:instrText xml:space="preserve"> PAGEREF _Toc8893786 \h </w:instrText>
        </w:r>
        <w:r>
          <w:rPr>
            <w:noProof/>
            <w:webHidden/>
          </w:rPr>
        </w:r>
        <w:r>
          <w:rPr>
            <w:noProof/>
            <w:webHidden/>
          </w:rPr>
          <w:fldChar w:fldCharType="separate"/>
        </w:r>
        <w:r>
          <w:rPr>
            <w:noProof/>
            <w:webHidden/>
          </w:rPr>
          <w:t>88</w:t>
        </w:r>
        <w:r>
          <w:rPr>
            <w:noProof/>
            <w:webHidden/>
          </w:rPr>
          <w:fldChar w:fldCharType="end"/>
        </w:r>
      </w:hyperlink>
    </w:p>
    <w:p w14:paraId="182EC95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7" w:history="1">
        <w:r w:rsidRPr="00A47FC2">
          <w:rPr>
            <w:rStyle w:val="Hyperlink"/>
            <w:noProof/>
          </w:rPr>
          <w:t>Figure 34: A "Hairpin Clip"</w:t>
        </w:r>
        <w:r>
          <w:rPr>
            <w:noProof/>
            <w:webHidden/>
          </w:rPr>
          <w:tab/>
        </w:r>
        <w:r>
          <w:rPr>
            <w:noProof/>
            <w:webHidden/>
          </w:rPr>
          <w:fldChar w:fldCharType="begin"/>
        </w:r>
        <w:r>
          <w:rPr>
            <w:noProof/>
            <w:webHidden/>
          </w:rPr>
          <w:instrText xml:space="preserve"> PAGEREF _Toc8893787 \h </w:instrText>
        </w:r>
        <w:r>
          <w:rPr>
            <w:noProof/>
            <w:webHidden/>
          </w:rPr>
        </w:r>
        <w:r>
          <w:rPr>
            <w:noProof/>
            <w:webHidden/>
          </w:rPr>
          <w:fldChar w:fldCharType="separate"/>
        </w:r>
        <w:r>
          <w:rPr>
            <w:noProof/>
            <w:webHidden/>
          </w:rPr>
          <w:t>90</w:t>
        </w:r>
        <w:r>
          <w:rPr>
            <w:noProof/>
            <w:webHidden/>
          </w:rPr>
          <w:fldChar w:fldCharType="end"/>
        </w:r>
      </w:hyperlink>
    </w:p>
    <w:p w14:paraId="55EFFAC2"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8" w:history="1">
        <w:r w:rsidRPr="00A47FC2">
          <w:rPr>
            <w:rStyle w:val="Hyperlink"/>
            <w:noProof/>
          </w:rPr>
          <w:t>Figure 35: Internal and External Circlips</w:t>
        </w:r>
        <w:r>
          <w:rPr>
            <w:noProof/>
            <w:webHidden/>
          </w:rPr>
          <w:tab/>
        </w:r>
        <w:r>
          <w:rPr>
            <w:noProof/>
            <w:webHidden/>
          </w:rPr>
          <w:fldChar w:fldCharType="begin"/>
        </w:r>
        <w:r>
          <w:rPr>
            <w:noProof/>
            <w:webHidden/>
          </w:rPr>
          <w:instrText xml:space="preserve"> PAGEREF _Toc8893788 \h </w:instrText>
        </w:r>
        <w:r>
          <w:rPr>
            <w:noProof/>
            <w:webHidden/>
          </w:rPr>
        </w:r>
        <w:r>
          <w:rPr>
            <w:noProof/>
            <w:webHidden/>
          </w:rPr>
          <w:fldChar w:fldCharType="separate"/>
        </w:r>
        <w:r>
          <w:rPr>
            <w:noProof/>
            <w:webHidden/>
          </w:rPr>
          <w:t>90</w:t>
        </w:r>
        <w:r>
          <w:rPr>
            <w:noProof/>
            <w:webHidden/>
          </w:rPr>
          <w:fldChar w:fldCharType="end"/>
        </w:r>
      </w:hyperlink>
    </w:p>
    <w:p w14:paraId="7273B59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9" w:history="1">
        <w:r w:rsidRPr="00A47FC2">
          <w:rPr>
            <w:rStyle w:val="Hyperlink"/>
            <w:noProof/>
          </w:rPr>
          <w:t>Figure 36: Clips Pushed into a Hole</w:t>
        </w:r>
        <w:r>
          <w:rPr>
            <w:noProof/>
            <w:webHidden/>
          </w:rPr>
          <w:tab/>
        </w:r>
        <w:r>
          <w:rPr>
            <w:noProof/>
            <w:webHidden/>
          </w:rPr>
          <w:fldChar w:fldCharType="begin"/>
        </w:r>
        <w:r>
          <w:rPr>
            <w:noProof/>
            <w:webHidden/>
          </w:rPr>
          <w:instrText xml:space="preserve"> PAGEREF _Toc8893789 \h </w:instrText>
        </w:r>
        <w:r>
          <w:rPr>
            <w:noProof/>
            <w:webHidden/>
          </w:rPr>
        </w:r>
        <w:r>
          <w:rPr>
            <w:noProof/>
            <w:webHidden/>
          </w:rPr>
          <w:fldChar w:fldCharType="separate"/>
        </w:r>
        <w:r>
          <w:rPr>
            <w:noProof/>
            <w:webHidden/>
          </w:rPr>
          <w:t>91</w:t>
        </w:r>
        <w:r>
          <w:rPr>
            <w:noProof/>
            <w:webHidden/>
          </w:rPr>
          <w:fldChar w:fldCharType="end"/>
        </w:r>
      </w:hyperlink>
    </w:p>
    <w:p w14:paraId="5C0B8A1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0" w:history="1">
        <w:r w:rsidRPr="00A47FC2">
          <w:rPr>
            <w:rStyle w:val="Hyperlink"/>
            <w:noProof/>
          </w:rPr>
          <w:t>Figure 37: Clips Sliding onto a Flat Surface</w:t>
        </w:r>
        <w:r>
          <w:rPr>
            <w:noProof/>
            <w:webHidden/>
          </w:rPr>
          <w:tab/>
        </w:r>
        <w:r>
          <w:rPr>
            <w:noProof/>
            <w:webHidden/>
          </w:rPr>
          <w:fldChar w:fldCharType="begin"/>
        </w:r>
        <w:r>
          <w:rPr>
            <w:noProof/>
            <w:webHidden/>
          </w:rPr>
          <w:instrText xml:space="preserve"> PAGEREF _Toc8893790 \h </w:instrText>
        </w:r>
        <w:r>
          <w:rPr>
            <w:noProof/>
            <w:webHidden/>
          </w:rPr>
        </w:r>
        <w:r>
          <w:rPr>
            <w:noProof/>
            <w:webHidden/>
          </w:rPr>
          <w:fldChar w:fldCharType="separate"/>
        </w:r>
        <w:r>
          <w:rPr>
            <w:noProof/>
            <w:webHidden/>
          </w:rPr>
          <w:t>91</w:t>
        </w:r>
        <w:r>
          <w:rPr>
            <w:noProof/>
            <w:webHidden/>
          </w:rPr>
          <w:fldChar w:fldCharType="end"/>
        </w:r>
      </w:hyperlink>
    </w:p>
    <w:p w14:paraId="41BDCC4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1" w:history="1">
        <w:r w:rsidRPr="00A47FC2">
          <w:rPr>
            <w:rStyle w:val="Hyperlink"/>
            <w:noProof/>
          </w:rPr>
          <w:t>Figure 38: RIVTAC</w:t>
        </w:r>
        <w:r w:rsidRPr="00A47FC2">
          <w:rPr>
            <w:rStyle w:val="Hyperlink"/>
            <w:rFonts w:cs="Calibri"/>
            <w:noProof/>
          </w:rPr>
          <w:t>®</w:t>
        </w:r>
        <w:r w:rsidRPr="00A47FC2">
          <w:rPr>
            <w:rStyle w:val="Hyperlink"/>
            <w:noProof/>
          </w:rPr>
          <w:t xml:space="preserve"> Nail</w:t>
        </w:r>
        <w:r>
          <w:rPr>
            <w:noProof/>
            <w:webHidden/>
          </w:rPr>
          <w:tab/>
        </w:r>
        <w:r>
          <w:rPr>
            <w:noProof/>
            <w:webHidden/>
          </w:rPr>
          <w:fldChar w:fldCharType="begin"/>
        </w:r>
        <w:r>
          <w:rPr>
            <w:noProof/>
            <w:webHidden/>
          </w:rPr>
          <w:instrText xml:space="preserve"> PAGEREF _Toc8893791 \h </w:instrText>
        </w:r>
        <w:r>
          <w:rPr>
            <w:noProof/>
            <w:webHidden/>
          </w:rPr>
        </w:r>
        <w:r>
          <w:rPr>
            <w:noProof/>
            <w:webHidden/>
          </w:rPr>
          <w:fldChar w:fldCharType="separate"/>
        </w:r>
        <w:r>
          <w:rPr>
            <w:noProof/>
            <w:webHidden/>
          </w:rPr>
          <w:t>93</w:t>
        </w:r>
        <w:r>
          <w:rPr>
            <w:noProof/>
            <w:webHidden/>
          </w:rPr>
          <w:fldChar w:fldCharType="end"/>
        </w:r>
      </w:hyperlink>
    </w:p>
    <w:p w14:paraId="2953A36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2" w:history="1">
        <w:r w:rsidRPr="00A47FC2">
          <w:rPr>
            <w:rStyle w:val="Hyperlink"/>
            <w:noProof/>
          </w:rPr>
          <w:t>Figure 39: Cross Section of a Nail, Connecting Two Sheets</w:t>
        </w:r>
        <w:r>
          <w:rPr>
            <w:noProof/>
            <w:webHidden/>
          </w:rPr>
          <w:tab/>
        </w:r>
        <w:r>
          <w:rPr>
            <w:noProof/>
            <w:webHidden/>
          </w:rPr>
          <w:fldChar w:fldCharType="begin"/>
        </w:r>
        <w:r>
          <w:rPr>
            <w:noProof/>
            <w:webHidden/>
          </w:rPr>
          <w:instrText xml:space="preserve"> PAGEREF _Toc8893792 \h </w:instrText>
        </w:r>
        <w:r>
          <w:rPr>
            <w:noProof/>
            <w:webHidden/>
          </w:rPr>
        </w:r>
        <w:r>
          <w:rPr>
            <w:noProof/>
            <w:webHidden/>
          </w:rPr>
          <w:fldChar w:fldCharType="separate"/>
        </w:r>
        <w:r>
          <w:rPr>
            <w:noProof/>
            <w:webHidden/>
          </w:rPr>
          <w:t>93</w:t>
        </w:r>
        <w:r>
          <w:rPr>
            <w:noProof/>
            <w:webHidden/>
          </w:rPr>
          <w:fldChar w:fldCharType="end"/>
        </w:r>
      </w:hyperlink>
    </w:p>
    <w:p w14:paraId="08B082C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3" w:history="1">
        <w:r w:rsidRPr="00A47FC2">
          <w:rPr>
            <w:rStyle w:val="Hyperlink"/>
            <w:noProof/>
          </w:rPr>
          <w:t>Figure 40: Weld Line Changing from Y-Joint to Overlap-Joint</w:t>
        </w:r>
        <w:r>
          <w:rPr>
            <w:noProof/>
            <w:webHidden/>
          </w:rPr>
          <w:tab/>
        </w:r>
        <w:r>
          <w:rPr>
            <w:noProof/>
            <w:webHidden/>
          </w:rPr>
          <w:fldChar w:fldCharType="begin"/>
        </w:r>
        <w:r>
          <w:rPr>
            <w:noProof/>
            <w:webHidden/>
          </w:rPr>
          <w:instrText xml:space="preserve"> PAGEREF _Toc8893793 \h </w:instrText>
        </w:r>
        <w:r>
          <w:rPr>
            <w:noProof/>
            <w:webHidden/>
          </w:rPr>
        </w:r>
        <w:r>
          <w:rPr>
            <w:noProof/>
            <w:webHidden/>
          </w:rPr>
          <w:fldChar w:fldCharType="separate"/>
        </w:r>
        <w:r>
          <w:rPr>
            <w:noProof/>
            <w:webHidden/>
          </w:rPr>
          <w:t>98</w:t>
        </w:r>
        <w:r>
          <w:rPr>
            <w:noProof/>
            <w:webHidden/>
          </w:rPr>
          <w:fldChar w:fldCharType="end"/>
        </w:r>
      </w:hyperlink>
    </w:p>
    <w:p w14:paraId="7696F14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4" w:history="1">
        <w:r w:rsidRPr="00A47FC2">
          <w:rPr>
            <w:rStyle w:val="Hyperlink"/>
            <w:noProof/>
          </w:rPr>
          <w:t>Figure 41: Longitudinal stiffener, top view</w:t>
        </w:r>
        <w:r>
          <w:rPr>
            <w:noProof/>
            <w:webHidden/>
          </w:rPr>
          <w:tab/>
        </w:r>
        <w:r>
          <w:rPr>
            <w:noProof/>
            <w:webHidden/>
          </w:rPr>
          <w:fldChar w:fldCharType="begin"/>
        </w:r>
        <w:r>
          <w:rPr>
            <w:noProof/>
            <w:webHidden/>
          </w:rPr>
          <w:instrText xml:space="preserve"> PAGEREF _Toc8893794 \h </w:instrText>
        </w:r>
        <w:r>
          <w:rPr>
            <w:noProof/>
            <w:webHidden/>
          </w:rPr>
        </w:r>
        <w:r>
          <w:rPr>
            <w:noProof/>
            <w:webHidden/>
          </w:rPr>
          <w:fldChar w:fldCharType="separate"/>
        </w:r>
        <w:r>
          <w:rPr>
            <w:noProof/>
            <w:webHidden/>
          </w:rPr>
          <w:t>98</w:t>
        </w:r>
        <w:r>
          <w:rPr>
            <w:noProof/>
            <w:webHidden/>
          </w:rPr>
          <w:fldChar w:fldCharType="end"/>
        </w:r>
      </w:hyperlink>
    </w:p>
    <w:p w14:paraId="17B20AF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5" w:history="1">
        <w:r w:rsidRPr="00A47FC2">
          <w:rPr>
            <w:rStyle w:val="Hyperlink"/>
            <w:noProof/>
          </w:rPr>
          <w:t>Figure 42: Seam weld types and attributes</w:t>
        </w:r>
        <w:r>
          <w:rPr>
            <w:noProof/>
            <w:webHidden/>
          </w:rPr>
          <w:tab/>
        </w:r>
        <w:r>
          <w:rPr>
            <w:noProof/>
            <w:webHidden/>
          </w:rPr>
          <w:fldChar w:fldCharType="begin"/>
        </w:r>
        <w:r>
          <w:rPr>
            <w:noProof/>
            <w:webHidden/>
          </w:rPr>
          <w:instrText xml:space="preserve"> PAGEREF _Toc8893795 \h </w:instrText>
        </w:r>
        <w:r>
          <w:rPr>
            <w:noProof/>
            <w:webHidden/>
          </w:rPr>
        </w:r>
        <w:r>
          <w:rPr>
            <w:noProof/>
            <w:webHidden/>
          </w:rPr>
          <w:fldChar w:fldCharType="separate"/>
        </w:r>
        <w:r>
          <w:rPr>
            <w:noProof/>
            <w:webHidden/>
          </w:rPr>
          <w:t>100</w:t>
        </w:r>
        <w:r>
          <w:rPr>
            <w:noProof/>
            <w:webHidden/>
          </w:rPr>
          <w:fldChar w:fldCharType="end"/>
        </w:r>
      </w:hyperlink>
    </w:p>
    <w:p w14:paraId="245BF3D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6" w:history="1">
        <w:r w:rsidRPr="00A47FC2">
          <w:rPr>
            <w:rStyle w:val="Hyperlink"/>
            <w:noProof/>
          </w:rPr>
          <w:t>Figure 43: χMCF Structure of a Seam Weld (</w:t>
        </w:r>
        <w:r w:rsidRPr="00A47FC2">
          <w:rPr>
            <w:rStyle w:val="Hyperlink"/>
            <w:i/>
            <w:noProof/>
          </w:rPr>
          <w:t>connection_1d</w:t>
        </w:r>
        <w:r w:rsidRPr="00A47FC2">
          <w:rPr>
            <w:rStyle w:val="Hyperlink"/>
            <w:noProof/>
          </w:rPr>
          <w:t>)</w:t>
        </w:r>
        <w:r>
          <w:rPr>
            <w:noProof/>
            <w:webHidden/>
          </w:rPr>
          <w:tab/>
        </w:r>
        <w:r>
          <w:rPr>
            <w:noProof/>
            <w:webHidden/>
          </w:rPr>
          <w:fldChar w:fldCharType="begin"/>
        </w:r>
        <w:r>
          <w:rPr>
            <w:noProof/>
            <w:webHidden/>
          </w:rPr>
          <w:instrText xml:space="preserve"> PAGEREF _Toc8893796 \h </w:instrText>
        </w:r>
        <w:r>
          <w:rPr>
            <w:noProof/>
            <w:webHidden/>
          </w:rPr>
        </w:r>
        <w:r>
          <w:rPr>
            <w:noProof/>
            <w:webHidden/>
          </w:rPr>
          <w:fldChar w:fldCharType="separate"/>
        </w:r>
        <w:r>
          <w:rPr>
            <w:noProof/>
            <w:webHidden/>
          </w:rPr>
          <w:t>101</w:t>
        </w:r>
        <w:r>
          <w:rPr>
            <w:noProof/>
            <w:webHidden/>
          </w:rPr>
          <w:fldChar w:fldCharType="end"/>
        </w:r>
      </w:hyperlink>
    </w:p>
    <w:p w14:paraId="76A70CF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7" w:history="1">
        <w:r w:rsidRPr="00A47FC2">
          <w:rPr>
            <w:rStyle w:val="Hyperlink"/>
            <w:noProof/>
          </w:rPr>
          <w:t>Figure 44: Sheet Parameters vs.  Weld Position Parameters</w:t>
        </w:r>
        <w:r>
          <w:rPr>
            <w:noProof/>
            <w:webHidden/>
          </w:rPr>
          <w:tab/>
        </w:r>
        <w:r>
          <w:rPr>
            <w:noProof/>
            <w:webHidden/>
          </w:rPr>
          <w:fldChar w:fldCharType="begin"/>
        </w:r>
        <w:r>
          <w:rPr>
            <w:noProof/>
            <w:webHidden/>
          </w:rPr>
          <w:instrText xml:space="preserve"> PAGEREF _Toc8893797 \h </w:instrText>
        </w:r>
        <w:r>
          <w:rPr>
            <w:noProof/>
            <w:webHidden/>
          </w:rPr>
        </w:r>
        <w:r>
          <w:rPr>
            <w:noProof/>
            <w:webHidden/>
          </w:rPr>
          <w:fldChar w:fldCharType="separate"/>
        </w:r>
        <w:r>
          <w:rPr>
            <w:noProof/>
            <w:webHidden/>
          </w:rPr>
          <w:t>104</w:t>
        </w:r>
        <w:r>
          <w:rPr>
            <w:noProof/>
            <w:webHidden/>
          </w:rPr>
          <w:fldChar w:fldCharType="end"/>
        </w:r>
      </w:hyperlink>
    </w:p>
    <w:p w14:paraId="01AA76D2"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8" w:history="1">
        <w:r w:rsidRPr="00A47FC2">
          <w:rPr>
            <w:rStyle w:val="Hyperlink"/>
            <w:noProof/>
          </w:rPr>
          <w:t>Figure 45: Welding Position of a Y-Joint</w:t>
        </w:r>
        <w:r>
          <w:rPr>
            <w:noProof/>
            <w:webHidden/>
          </w:rPr>
          <w:tab/>
        </w:r>
        <w:r>
          <w:rPr>
            <w:noProof/>
            <w:webHidden/>
          </w:rPr>
          <w:fldChar w:fldCharType="begin"/>
        </w:r>
        <w:r>
          <w:rPr>
            <w:noProof/>
            <w:webHidden/>
          </w:rPr>
          <w:instrText xml:space="preserve"> PAGEREF _Toc8893798 \h </w:instrText>
        </w:r>
        <w:r>
          <w:rPr>
            <w:noProof/>
            <w:webHidden/>
          </w:rPr>
        </w:r>
        <w:r>
          <w:rPr>
            <w:noProof/>
            <w:webHidden/>
          </w:rPr>
          <w:fldChar w:fldCharType="separate"/>
        </w:r>
        <w:r>
          <w:rPr>
            <w:noProof/>
            <w:webHidden/>
          </w:rPr>
          <w:t>106</w:t>
        </w:r>
        <w:r>
          <w:rPr>
            <w:noProof/>
            <w:webHidden/>
          </w:rPr>
          <w:fldChar w:fldCharType="end"/>
        </w:r>
      </w:hyperlink>
    </w:p>
    <w:p w14:paraId="039D043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9" w:history="1">
        <w:r w:rsidRPr="00A47FC2">
          <w:rPr>
            <w:rStyle w:val="Hyperlink"/>
            <w:noProof/>
          </w:rPr>
          <w:t>Figure 46: Welding Position vector direction and length</w:t>
        </w:r>
        <w:r>
          <w:rPr>
            <w:noProof/>
            <w:webHidden/>
          </w:rPr>
          <w:tab/>
        </w:r>
        <w:r>
          <w:rPr>
            <w:noProof/>
            <w:webHidden/>
          </w:rPr>
          <w:fldChar w:fldCharType="begin"/>
        </w:r>
        <w:r>
          <w:rPr>
            <w:noProof/>
            <w:webHidden/>
          </w:rPr>
          <w:instrText xml:space="preserve"> PAGEREF _Toc8893799 \h </w:instrText>
        </w:r>
        <w:r>
          <w:rPr>
            <w:noProof/>
            <w:webHidden/>
          </w:rPr>
        </w:r>
        <w:r>
          <w:rPr>
            <w:noProof/>
            <w:webHidden/>
          </w:rPr>
          <w:fldChar w:fldCharType="separate"/>
        </w:r>
        <w:r>
          <w:rPr>
            <w:noProof/>
            <w:webHidden/>
          </w:rPr>
          <w:t>107</w:t>
        </w:r>
        <w:r>
          <w:rPr>
            <w:noProof/>
            <w:webHidden/>
          </w:rPr>
          <w:fldChar w:fldCharType="end"/>
        </w:r>
      </w:hyperlink>
    </w:p>
    <w:p w14:paraId="39B7BF7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11" w:anchor="_Toc8893800" w:history="1">
        <w:r w:rsidRPr="00A47FC2">
          <w:rPr>
            <w:rStyle w:val="Hyperlink"/>
            <w:noProof/>
          </w:rPr>
          <w:t>Figure 47: Butt Joint Sheet Layout</w:t>
        </w:r>
        <w:r>
          <w:rPr>
            <w:noProof/>
            <w:webHidden/>
          </w:rPr>
          <w:tab/>
        </w:r>
        <w:r>
          <w:rPr>
            <w:noProof/>
            <w:webHidden/>
          </w:rPr>
          <w:fldChar w:fldCharType="begin"/>
        </w:r>
        <w:r>
          <w:rPr>
            <w:noProof/>
            <w:webHidden/>
          </w:rPr>
          <w:instrText xml:space="preserve"> PAGEREF _Toc8893800 \h </w:instrText>
        </w:r>
        <w:r>
          <w:rPr>
            <w:noProof/>
            <w:webHidden/>
          </w:rPr>
        </w:r>
        <w:r>
          <w:rPr>
            <w:noProof/>
            <w:webHidden/>
          </w:rPr>
          <w:fldChar w:fldCharType="separate"/>
        </w:r>
        <w:r>
          <w:rPr>
            <w:noProof/>
            <w:webHidden/>
          </w:rPr>
          <w:t>110</w:t>
        </w:r>
        <w:r>
          <w:rPr>
            <w:noProof/>
            <w:webHidden/>
          </w:rPr>
          <w:fldChar w:fldCharType="end"/>
        </w:r>
      </w:hyperlink>
    </w:p>
    <w:p w14:paraId="593866D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12" w:anchor="_Toc8893801" w:history="1">
        <w:r w:rsidRPr="00A47FC2">
          <w:rPr>
            <w:rStyle w:val="Hyperlink"/>
            <w:noProof/>
          </w:rPr>
          <w:t>Figure 48: Butt Joint Weld parameters</w:t>
        </w:r>
        <w:r>
          <w:rPr>
            <w:noProof/>
            <w:webHidden/>
          </w:rPr>
          <w:tab/>
        </w:r>
        <w:r>
          <w:rPr>
            <w:noProof/>
            <w:webHidden/>
          </w:rPr>
          <w:fldChar w:fldCharType="begin"/>
        </w:r>
        <w:r>
          <w:rPr>
            <w:noProof/>
            <w:webHidden/>
          </w:rPr>
          <w:instrText xml:space="preserve"> PAGEREF _Toc8893801 \h </w:instrText>
        </w:r>
        <w:r>
          <w:rPr>
            <w:noProof/>
            <w:webHidden/>
          </w:rPr>
        </w:r>
        <w:r>
          <w:rPr>
            <w:noProof/>
            <w:webHidden/>
          </w:rPr>
          <w:fldChar w:fldCharType="separate"/>
        </w:r>
        <w:r>
          <w:rPr>
            <w:noProof/>
            <w:webHidden/>
          </w:rPr>
          <w:t>110</w:t>
        </w:r>
        <w:r>
          <w:rPr>
            <w:noProof/>
            <w:webHidden/>
          </w:rPr>
          <w:fldChar w:fldCharType="end"/>
        </w:r>
      </w:hyperlink>
    </w:p>
    <w:p w14:paraId="63CE79B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13" w:anchor="_Toc8893802" w:history="1">
        <w:r w:rsidRPr="00A47FC2">
          <w:rPr>
            <w:rStyle w:val="Hyperlink"/>
            <w:noProof/>
          </w:rPr>
          <w:t>Figure 49: Corner Weld Sheet Layout</w:t>
        </w:r>
        <w:r>
          <w:rPr>
            <w:noProof/>
            <w:webHidden/>
          </w:rPr>
          <w:tab/>
        </w:r>
        <w:r>
          <w:rPr>
            <w:noProof/>
            <w:webHidden/>
          </w:rPr>
          <w:fldChar w:fldCharType="begin"/>
        </w:r>
        <w:r>
          <w:rPr>
            <w:noProof/>
            <w:webHidden/>
          </w:rPr>
          <w:instrText xml:space="preserve"> PAGEREF _Toc8893802 \h </w:instrText>
        </w:r>
        <w:r>
          <w:rPr>
            <w:noProof/>
            <w:webHidden/>
          </w:rPr>
        </w:r>
        <w:r>
          <w:rPr>
            <w:noProof/>
            <w:webHidden/>
          </w:rPr>
          <w:fldChar w:fldCharType="separate"/>
        </w:r>
        <w:r>
          <w:rPr>
            <w:noProof/>
            <w:webHidden/>
          </w:rPr>
          <w:t>112</w:t>
        </w:r>
        <w:r>
          <w:rPr>
            <w:noProof/>
            <w:webHidden/>
          </w:rPr>
          <w:fldChar w:fldCharType="end"/>
        </w:r>
      </w:hyperlink>
    </w:p>
    <w:p w14:paraId="031FFDA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14" w:anchor="_Toc8893803" w:history="1">
        <w:r w:rsidRPr="00A47FC2">
          <w:rPr>
            <w:rStyle w:val="Hyperlink"/>
            <w:noProof/>
          </w:rPr>
          <w:t>Figure 50: Corner Weld Parameters</w:t>
        </w:r>
        <w:r>
          <w:rPr>
            <w:noProof/>
            <w:webHidden/>
          </w:rPr>
          <w:tab/>
        </w:r>
        <w:r>
          <w:rPr>
            <w:noProof/>
            <w:webHidden/>
          </w:rPr>
          <w:fldChar w:fldCharType="begin"/>
        </w:r>
        <w:r>
          <w:rPr>
            <w:noProof/>
            <w:webHidden/>
          </w:rPr>
          <w:instrText xml:space="preserve"> PAGEREF _Toc8893803 \h </w:instrText>
        </w:r>
        <w:r>
          <w:rPr>
            <w:noProof/>
            <w:webHidden/>
          </w:rPr>
        </w:r>
        <w:r>
          <w:rPr>
            <w:noProof/>
            <w:webHidden/>
          </w:rPr>
          <w:fldChar w:fldCharType="separate"/>
        </w:r>
        <w:r>
          <w:rPr>
            <w:noProof/>
            <w:webHidden/>
          </w:rPr>
          <w:t>113</w:t>
        </w:r>
        <w:r>
          <w:rPr>
            <w:noProof/>
            <w:webHidden/>
          </w:rPr>
          <w:fldChar w:fldCharType="end"/>
        </w:r>
      </w:hyperlink>
    </w:p>
    <w:p w14:paraId="7D52D4E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15" w:anchor="_Toc8893804" w:history="1">
        <w:r w:rsidRPr="00A47FC2">
          <w:rPr>
            <w:rStyle w:val="Hyperlink"/>
            <w:noProof/>
          </w:rPr>
          <w:t>Figure 51: Corner Weld Sheet Layout</w:t>
        </w:r>
        <w:r>
          <w:rPr>
            <w:noProof/>
            <w:webHidden/>
          </w:rPr>
          <w:tab/>
        </w:r>
        <w:r>
          <w:rPr>
            <w:noProof/>
            <w:webHidden/>
          </w:rPr>
          <w:fldChar w:fldCharType="begin"/>
        </w:r>
        <w:r>
          <w:rPr>
            <w:noProof/>
            <w:webHidden/>
          </w:rPr>
          <w:instrText xml:space="preserve"> PAGEREF _Toc8893804 \h </w:instrText>
        </w:r>
        <w:r>
          <w:rPr>
            <w:noProof/>
            <w:webHidden/>
          </w:rPr>
        </w:r>
        <w:r>
          <w:rPr>
            <w:noProof/>
            <w:webHidden/>
          </w:rPr>
          <w:fldChar w:fldCharType="separate"/>
        </w:r>
        <w:r>
          <w:rPr>
            <w:noProof/>
            <w:webHidden/>
          </w:rPr>
          <w:t>113</w:t>
        </w:r>
        <w:r>
          <w:rPr>
            <w:noProof/>
            <w:webHidden/>
          </w:rPr>
          <w:fldChar w:fldCharType="end"/>
        </w:r>
      </w:hyperlink>
    </w:p>
    <w:p w14:paraId="6DBE3E3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16" w:anchor="_Toc8893805" w:history="1">
        <w:r w:rsidRPr="00A47FC2">
          <w:rPr>
            <w:rStyle w:val="Hyperlink"/>
            <w:noProof/>
          </w:rPr>
          <w:t>Figure 52: Double Corner Weld Parameters</w:t>
        </w:r>
        <w:r>
          <w:rPr>
            <w:noProof/>
            <w:webHidden/>
          </w:rPr>
          <w:tab/>
        </w:r>
        <w:r>
          <w:rPr>
            <w:noProof/>
            <w:webHidden/>
          </w:rPr>
          <w:fldChar w:fldCharType="begin"/>
        </w:r>
        <w:r>
          <w:rPr>
            <w:noProof/>
            <w:webHidden/>
          </w:rPr>
          <w:instrText xml:space="preserve"> PAGEREF _Toc8893805 \h </w:instrText>
        </w:r>
        <w:r>
          <w:rPr>
            <w:noProof/>
            <w:webHidden/>
          </w:rPr>
        </w:r>
        <w:r>
          <w:rPr>
            <w:noProof/>
            <w:webHidden/>
          </w:rPr>
          <w:fldChar w:fldCharType="separate"/>
        </w:r>
        <w:r>
          <w:rPr>
            <w:noProof/>
            <w:webHidden/>
          </w:rPr>
          <w:t>113</w:t>
        </w:r>
        <w:r>
          <w:rPr>
            <w:noProof/>
            <w:webHidden/>
          </w:rPr>
          <w:fldChar w:fldCharType="end"/>
        </w:r>
      </w:hyperlink>
    </w:p>
    <w:p w14:paraId="3666B46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17" w:anchor="_Toc8893806" w:history="1">
        <w:r w:rsidRPr="00A47FC2">
          <w:rPr>
            <w:rStyle w:val="Hyperlink"/>
            <w:noProof/>
          </w:rPr>
          <w:t>Figure 53: Edge Weld Sheet Layout</w:t>
        </w:r>
        <w:r>
          <w:rPr>
            <w:noProof/>
            <w:webHidden/>
          </w:rPr>
          <w:tab/>
        </w:r>
        <w:r>
          <w:rPr>
            <w:noProof/>
            <w:webHidden/>
          </w:rPr>
          <w:fldChar w:fldCharType="begin"/>
        </w:r>
        <w:r>
          <w:rPr>
            <w:noProof/>
            <w:webHidden/>
          </w:rPr>
          <w:instrText xml:space="preserve"> PAGEREF _Toc8893806 \h </w:instrText>
        </w:r>
        <w:r>
          <w:rPr>
            <w:noProof/>
            <w:webHidden/>
          </w:rPr>
        </w:r>
        <w:r>
          <w:rPr>
            <w:noProof/>
            <w:webHidden/>
          </w:rPr>
          <w:fldChar w:fldCharType="separate"/>
        </w:r>
        <w:r>
          <w:rPr>
            <w:noProof/>
            <w:webHidden/>
          </w:rPr>
          <w:t>117</w:t>
        </w:r>
        <w:r>
          <w:rPr>
            <w:noProof/>
            <w:webHidden/>
          </w:rPr>
          <w:fldChar w:fldCharType="end"/>
        </w:r>
      </w:hyperlink>
    </w:p>
    <w:p w14:paraId="1D23B23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18" w:anchor="_Toc8893807" w:history="1">
        <w:r w:rsidRPr="00A47FC2">
          <w:rPr>
            <w:rStyle w:val="Hyperlink"/>
            <w:noProof/>
          </w:rPr>
          <w:t>Figure 54: Edge Weld parameters</w:t>
        </w:r>
        <w:r>
          <w:rPr>
            <w:noProof/>
            <w:webHidden/>
          </w:rPr>
          <w:tab/>
        </w:r>
        <w:r>
          <w:rPr>
            <w:noProof/>
            <w:webHidden/>
          </w:rPr>
          <w:fldChar w:fldCharType="begin"/>
        </w:r>
        <w:r>
          <w:rPr>
            <w:noProof/>
            <w:webHidden/>
          </w:rPr>
          <w:instrText xml:space="preserve"> PAGEREF _Toc8893807 \h </w:instrText>
        </w:r>
        <w:r>
          <w:rPr>
            <w:noProof/>
            <w:webHidden/>
          </w:rPr>
        </w:r>
        <w:r>
          <w:rPr>
            <w:noProof/>
            <w:webHidden/>
          </w:rPr>
          <w:fldChar w:fldCharType="separate"/>
        </w:r>
        <w:r>
          <w:rPr>
            <w:noProof/>
            <w:webHidden/>
          </w:rPr>
          <w:t>117</w:t>
        </w:r>
        <w:r>
          <w:rPr>
            <w:noProof/>
            <w:webHidden/>
          </w:rPr>
          <w:fldChar w:fldCharType="end"/>
        </w:r>
      </w:hyperlink>
    </w:p>
    <w:p w14:paraId="7D78461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19" w:anchor="_Toc8893808" w:history="1">
        <w:r w:rsidRPr="00A47FC2">
          <w:rPr>
            <w:rStyle w:val="Hyperlink"/>
            <w:noProof/>
          </w:rPr>
          <w:t>Figure 55: I-Weld Sheet Layout</w:t>
        </w:r>
        <w:r>
          <w:rPr>
            <w:noProof/>
            <w:webHidden/>
          </w:rPr>
          <w:tab/>
        </w:r>
        <w:r>
          <w:rPr>
            <w:noProof/>
            <w:webHidden/>
          </w:rPr>
          <w:fldChar w:fldCharType="begin"/>
        </w:r>
        <w:r>
          <w:rPr>
            <w:noProof/>
            <w:webHidden/>
          </w:rPr>
          <w:instrText xml:space="preserve"> PAGEREF _Toc8893808 \h </w:instrText>
        </w:r>
        <w:r>
          <w:rPr>
            <w:noProof/>
            <w:webHidden/>
          </w:rPr>
        </w:r>
        <w:r>
          <w:rPr>
            <w:noProof/>
            <w:webHidden/>
          </w:rPr>
          <w:fldChar w:fldCharType="separate"/>
        </w:r>
        <w:r>
          <w:rPr>
            <w:noProof/>
            <w:webHidden/>
          </w:rPr>
          <w:t>119</w:t>
        </w:r>
        <w:r>
          <w:rPr>
            <w:noProof/>
            <w:webHidden/>
          </w:rPr>
          <w:fldChar w:fldCharType="end"/>
        </w:r>
      </w:hyperlink>
    </w:p>
    <w:p w14:paraId="0A269C7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0" w:anchor="_Toc8893809" w:history="1">
        <w:r w:rsidRPr="00A47FC2">
          <w:rPr>
            <w:rStyle w:val="Hyperlink"/>
            <w:noProof/>
          </w:rPr>
          <w:t>Figure 56: I-Weld Parameters</w:t>
        </w:r>
        <w:r>
          <w:rPr>
            <w:noProof/>
            <w:webHidden/>
          </w:rPr>
          <w:tab/>
        </w:r>
        <w:r>
          <w:rPr>
            <w:noProof/>
            <w:webHidden/>
          </w:rPr>
          <w:fldChar w:fldCharType="begin"/>
        </w:r>
        <w:r>
          <w:rPr>
            <w:noProof/>
            <w:webHidden/>
          </w:rPr>
          <w:instrText xml:space="preserve"> PAGEREF _Toc8893809 \h </w:instrText>
        </w:r>
        <w:r>
          <w:rPr>
            <w:noProof/>
            <w:webHidden/>
          </w:rPr>
        </w:r>
        <w:r>
          <w:rPr>
            <w:noProof/>
            <w:webHidden/>
          </w:rPr>
          <w:fldChar w:fldCharType="separate"/>
        </w:r>
        <w:r>
          <w:rPr>
            <w:noProof/>
            <w:webHidden/>
          </w:rPr>
          <w:t>119</w:t>
        </w:r>
        <w:r>
          <w:rPr>
            <w:noProof/>
            <w:webHidden/>
          </w:rPr>
          <w:fldChar w:fldCharType="end"/>
        </w:r>
      </w:hyperlink>
    </w:p>
    <w:p w14:paraId="064DDB5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1" w:anchor="_Toc8893810" w:history="1">
        <w:r w:rsidRPr="00A47FC2">
          <w:rPr>
            <w:rStyle w:val="Hyperlink"/>
            <w:noProof/>
          </w:rPr>
          <w:t>Figure 57: Overlap Weld Sheet Layout</w:t>
        </w:r>
        <w:r>
          <w:rPr>
            <w:noProof/>
            <w:webHidden/>
          </w:rPr>
          <w:tab/>
        </w:r>
        <w:r>
          <w:rPr>
            <w:noProof/>
            <w:webHidden/>
          </w:rPr>
          <w:fldChar w:fldCharType="begin"/>
        </w:r>
        <w:r>
          <w:rPr>
            <w:noProof/>
            <w:webHidden/>
          </w:rPr>
          <w:instrText xml:space="preserve"> PAGEREF _Toc8893810 \h </w:instrText>
        </w:r>
        <w:r>
          <w:rPr>
            <w:noProof/>
            <w:webHidden/>
          </w:rPr>
        </w:r>
        <w:r>
          <w:rPr>
            <w:noProof/>
            <w:webHidden/>
          </w:rPr>
          <w:fldChar w:fldCharType="separate"/>
        </w:r>
        <w:r>
          <w:rPr>
            <w:noProof/>
            <w:webHidden/>
          </w:rPr>
          <w:t>121</w:t>
        </w:r>
        <w:r>
          <w:rPr>
            <w:noProof/>
            <w:webHidden/>
          </w:rPr>
          <w:fldChar w:fldCharType="end"/>
        </w:r>
      </w:hyperlink>
    </w:p>
    <w:p w14:paraId="73E4B5C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2" w:anchor="_Toc8893811" w:history="1">
        <w:r w:rsidRPr="00A47FC2">
          <w:rPr>
            <w:rStyle w:val="Hyperlink"/>
            <w:noProof/>
          </w:rPr>
          <w:t>Figure 58: Overlap Weld Parameters</w:t>
        </w:r>
        <w:r>
          <w:rPr>
            <w:noProof/>
            <w:webHidden/>
          </w:rPr>
          <w:tab/>
        </w:r>
        <w:r>
          <w:rPr>
            <w:noProof/>
            <w:webHidden/>
          </w:rPr>
          <w:fldChar w:fldCharType="begin"/>
        </w:r>
        <w:r>
          <w:rPr>
            <w:noProof/>
            <w:webHidden/>
          </w:rPr>
          <w:instrText xml:space="preserve"> PAGEREF _Toc8893811 \h </w:instrText>
        </w:r>
        <w:r>
          <w:rPr>
            <w:noProof/>
            <w:webHidden/>
          </w:rPr>
        </w:r>
        <w:r>
          <w:rPr>
            <w:noProof/>
            <w:webHidden/>
          </w:rPr>
          <w:fldChar w:fldCharType="separate"/>
        </w:r>
        <w:r>
          <w:rPr>
            <w:noProof/>
            <w:webHidden/>
          </w:rPr>
          <w:t>121</w:t>
        </w:r>
        <w:r>
          <w:rPr>
            <w:noProof/>
            <w:webHidden/>
          </w:rPr>
          <w:fldChar w:fldCharType="end"/>
        </w:r>
      </w:hyperlink>
    </w:p>
    <w:p w14:paraId="281F7CD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3" w:anchor="_Toc8893812" w:history="1">
        <w:r w:rsidRPr="00A47FC2">
          <w:rPr>
            <w:rStyle w:val="Hyperlink"/>
            <w:noProof/>
          </w:rPr>
          <w:t>Figure 59: Single Sided Double Overlap Weld</w:t>
        </w:r>
        <w:r>
          <w:rPr>
            <w:noProof/>
            <w:webHidden/>
          </w:rPr>
          <w:tab/>
        </w:r>
        <w:r>
          <w:rPr>
            <w:noProof/>
            <w:webHidden/>
          </w:rPr>
          <w:fldChar w:fldCharType="begin"/>
        </w:r>
        <w:r>
          <w:rPr>
            <w:noProof/>
            <w:webHidden/>
          </w:rPr>
          <w:instrText xml:space="preserve"> PAGEREF _Toc8893812 \h </w:instrText>
        </w:r>
        <w:r>
          <w:rPr>
            <w:noProof/>
            <w:webHidden/>
          </w:rPr>
        </w:r>
        <w:r>
          <w:rPr>
            <w:noProof/>
            <w:webHidden/>
          </w:rPr>
          <w:fldChar w:fldCharType="separate"/>
        </w:r>
        <w:r>
          <w:rPr>
            <w:noProof/>
            <w:webHidden/>
          </w:rPr>
          <w:t>122</w:t>
        </w:r>
        <w:r>
          <w:rPr>
            <w:noProof/>
            <w:webHidden/>
          </w:rPr>
          <w:fldChar w:fldCharType="end"/>
        </w:r>
      </w:hyperlink>
    </w:p>
    <w:p w14:paraId="5B046E2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4" w:anchor="_Toc8893813" w:history="1">
        <w:r w:rsidRPr="00A47FC2">
          <w:rPr>
            <w:rStyle w:val="Hyperlink"/>
            <w:noProof/>
          </w:rPr>
          <w:t>Figure 60: Overlap Weld Parameters</w:t>
        </w:r>
        <w:r>
          <w:rPr>
            <w:noProof/>
            <w:webHidden/>
          </w:rPr>
          <w:tab/>
        </w:r>
        <w:r>
          <w:rPr>
            <w:noProof/>
            <w:webHidden/>
          </w:rPr>
          <w:fldChar w:fldCharType="begin"/>
        </w:r>
        <w:r>
          <w:rPr>
            <w:noProof/>
            <w:webHidden/>
          </w:rPr>
          <w:instrText xml:space="preserve"> PAGEREF _Toc8893813 \h </w:instrText>
        </w:r>
        <w:r>
          <w:rPr>
            <w:noProof/>
            <w:webHidden/>
          </w:rPr>
        </w:r>
        <w:r>
          <w:rPr>
            <w:noProof/>
            <w:webHidden/>
          </w:rPr>
          <w:fldChar w:fldCharType="separate"/>
        </w:r>
        <w:r>
          <w:rPr>
            <w:noProof/>
            <w:webHidden/>
          </w:rPr>
          <w:t>122</w:t>
        </w:r>
        <w:r>
          <w:rPr>
            <w:noProof/>
            <w:webHidden/>
          </w:rPr>
          <w:fldChar w:fldCharType="end"/>
        </w:r>
      </w:hyperlink>
    </w:p>
    <w:p w14:paraId="54030DF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5" w:anchor="_Toc8893814" w:history="1">
        <w:r w:rsidRPr="00A47FC2">
          <w:rPr>
            <w:rStyle w:val="Hyperlink"/>
            <w:noProof/>
          </w:rPr>
          <w:t>Figure 61: Double Sided Double Overlap Weld</w:t>
        </w:r>
        <w:r>
          <w:rPr>
            <w:noProof/>
            <w:webHidden/>
          </w:rPr>
          <w:tab/>
        </w:r>
        <w:r>
          <w:rPr>
            <w:noProof/>
            <w:webHidden/>
          </w:rPr>
          <w:fldChar w:fldCharType="begin"/>
        </w:r>
        <w:r>
          <w:rPr>
            <w:noProof/>
            <w:webHidden/>
          </w:rPr>
          <w:instrText xml:space="preserve"> PAGEREF _Toc8893814 \h </w:instrText>
        </w:r>
        <w:r>
          <w:rPr>
            <w:noProof/>
            <w:webHidden/>
          </w:rPr>
        </w:r>
        <w:r>
          <w:rPr>
            <w:noProof/>
            <w:webHidden/>
          </w:rPr>
          <w:fldChar w:fldCharType="separate"/>
        </w:r>
        <w:r>
          <w:rPr>
            <w:noProof/>
            <w:webHidden/>
          </w:rPr>
          <w:t>123</w:t>
        </w:r>
        <w:r>
          <w:rPr>
            <w:noProof/>
            <w:webHidden/>
          </w:rPr>
          <w:fldChar w:fldCharType="end"/>
        </w:r>
      </w:hyperlink>
    </w:p>
    <w:p w14:paraId="143C566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6" w:anchor="_Toc8893815" w:history="1">
        <w:r w:rsidRPr="00A47FC2">
          <w:rPr>
            <w:rStyle w:val="Hyperlink"/>
            <w:noProof/>
          </w:rPr>
          <w:t>Figure 62: Parameters of Double Sided Double Overlap Weld</w:t>
        </w:r>
        <w:r>
          <w:rPr>
            <w:noProof/>
            <w:webHidden/>
          </w:rPr>
          <w:tab/>
        </w:r>
        <w:r>
          <w:rPr>
            <w:noProof/>
            <w:webHidden/>
          </w:rPr>
          <w:fldChar w:fldCharType="begin"/>
        </w:r>
        <w:r>
          <w:rPr>
            <w:noProof/>
            <w:webHidden/>
          </w:rPr>
          <w:instrText xml:space="preserve"> PAGEREF _Toc8893815 \h </w:instrText>
        </w:r>
        <w:r>
          <w:rPr>
            <w:noProof/>
            <w:webHidden/>
          </w:rPr>
        </w:r>
        <w:r>
          <w:rPr>
            <w:noProof/>
            <w:webHidden/>
          </w:rPr>
          <w:fldChar w:fldCharType="separate"/>
        </w:r>
        <w:r>
          <w:rPr>
            <w:noProof/>
            <w:webHidden/>
          </w:rPr>
          <w:t>123</w:t>
        </w:r>
        <w:r>
          <w:rPr>
            <w:noProof/>
            <w:webHidden/>
          </w:rPr>
          <w:fldChar w:fldCharType="end"/>
        </w:r>
      </w:hyperlink>
    </w:p>
    <w:p w14:paraId="69CAE5A2"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7" w:anchor="_Toc8893816" w:history="1">
        <w:r w:rsidRPr="00A47FC2">
          <w:rPr>
            <w:rStyle w:val="Hyperlink"/>
            <w:noProof/>
          </w:rPr>
          <w:t>Figure 63: Y-Joint Sheet Layout</w:t>
        </w:r>
        <w:r>
          <w:rPr>
            <w:noProof/>
            <w:webHidden/>
          </w:rPr>
          <w:tab/>
        </w:r>
        <w:r>
          <w:rPr>
            <w:noProof/>
            <w:webHidden/>
          </w:rPr>
          <w:fldChar w:fldCharType="begin"/>
        </w:r>
        <w:r>
          <w:rPr>
            <w:noProof/>
            <w:webHidden/>
          </w:rPr>
          <w:instrText xml:space="preserve"> PAGEREF _Toc8893816 \h </w:instrText>
        </w:r>
        <w:r>
          <w:rPr>
            <w:noProof/>
            <w:webHidden/>
          </w:rPr>
        </w:r>
        <w:r>
          <w:rPr>
            <w:noProof/>
            <w:webHidden/>
          </w:rPr>
          <w:fldChar w:fldCharType="separate"/>
        </w:r>
        <w:r>
          <w:rPr>
            <w:noProof/>
            <w:webHidden/>
          </w:rPr>
          <w:t>126</w:t>
        </w:r>
        <w:r>
          <w:rPr>
            <w:noProof/>
            <w:webHidden/>
          </w:rPr>
          <w:fldChar w:fldCharType="end"/>
        </w:r>
      </w:hyperlink>
    </w:p>
    <w:p w14:paraId="27D8779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8" w:anchor="_Toc8893817" w:history="1">
        <w:r w:rsidRPr="00A47FC2">
          <w:rPr>
            <w:rStyle w:val="Hyperlink"/>
            <w:noProof/>
          </w:rPr>
          <w:t>Figure 64: Parameters of Y-Joint Weld</w:t>
        </w:r>
        <w:r>
          <w:rPr>
            <w:noProof/>
            <w:webHidden/>
          </w:rPr>
          <w:tab/>
        </w:r>
        <w:r>
          <w:rPr>
            <w:noProof/>
            <w:webHidden/>
          </w:rPr>
          <w:fldChar w:fldCharType="begin"/>
        </w:r>
        <w:r>
          <w:rPr>
            <w:noProof/>
            <w:webHidden/>
          </w:rPr>
          <w:instrText xml:space="preserve"> PAGEREF _Toc8893817 \h </w:instrText>
        </w:r>
        <w:r>
          <w:rPr>
            <w:noProof/>
            <w:webHidden/>
          </w:rPr>
        </w:r>
        <w:r>
          <w:rPr>
            <w:noProof/>
            <w:webHidden/>
          </w:rPr>
          <w:fldChar w:fldCharType="separate"/>
        </w:r>
        <w:r>
          <w:rPr>
            <w:noProof/>
            <w:webHidden/>
          </w:rPr>
          <w:t>126</w:t>
        </w:r>
        <w:r>
          <w:rPr>
            <w:noProof/>
            <w:webHidden/>
          </w:rPr>
          <w:fldChar w:fldCharType="end"/>
        </w:r>
      </w:hyperlink>
    </w:p>
    <w:p w14:paraId="3671438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9" w:anchor="_Toc8893818" w:history="1">
        <w:r w:rsidRPr="00A47FC2">
          <w:rPr>
            <w:rStyle w:val="Hyperlink"/>
            <w:noProof/>
          </w:rPr>
          <w:t>Figure 65: K-Joint Sheet Layout</w:t>
        </w:r>
        <w:r>
          <w:rPr>
            <w:noProof/>
            <w:webHidden/>
          </w:rPr>
          <w:tab/>
        </w:r>
        <w:r>
          <w:rPr>
            <w:noProof/>
            <w:webHidden/>
          </w:rPr>
          <w:fldChar w:fldCharType="begin"/>
        </w:r>
        <w:r>
          <w:rPr>
            <w:noProof/>
            <w:webHidden/>
          </w:rPr>
          <w:instrText xml:space="preserve"> PAGEREF _Toc8893818 \h </w:instrText>
        </w:r>
        <w:r>
          <w:rPr>
            <w:noProof/>
            <w:webHidden/>
          </w:rPr>
        </w:r>
        <w:r>
          <w:rPr>
            <w:noProof/>
            <w:webHidden/>
          </w:rPr>
          <w:fldChar w:fldCharType="separate"/>
        </w:r>
        <w:r>
          <w:rPr>
            <w:noProof/>
            <w:webHidden/>
          </w:rPr>
          <w:t>129</w:t>
        </w:r>
        <w:r>
          <w:rPr>
            <w:noProof/>
            <w:webHidden/>
          </w:rPr>
          <w:fldChar w:fldCharType="end"/>
        </w:r>
      </w:hyperlink>
    </w:p>
    <w:p w14:paraId="3238AA8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30" w:anchor="_Toc8893819" w:history="1">
        <w:r w:rsidRPr="00A47FC2">
          <w:rPr>
            <w:rStyle w:val="Hyperlink"/>
            <w:noProof/>
          </w:rPr>
          <w:t>Figure 66: Parameters of K-Joint Weld</w:t>
        </w:r>
        <w:r>
          <w:rPr>
            <w:noProof/>
            <w:webHidden/>
          </w:rPr>
          <w:tab/>
        </w:r>
        <w:r>
          <w:rPr>
            <w:noProof/>
            <w:webHidden/>
          </w:rPr>
          <w:fldChar w:fldCharType="begin"/>
        </w:r>
        <w:r>
          <w:rPr>
            <w:noProof/>
            <w:webHidden/>
          </w:rPr>
          <w:instrText xml:space="preserve"> PAGEREF _Toc8893819 \h </w:instrText>
        </w:r>
        <w:r>
          <w:rPr>
            <w:noProof/>
            <w:webHidden/>
          </w:rPr>
        </w:r>
        <w:r>
          <w:rPr>
            <w:noProof/>
            <w:webHidden/>
          </w:rPr>
          <w:fldChar w:fldCharType="separate"/>
        </w:r>
        <w:r>
          <w:rPr>
            <w:noProof/>
            <w:webHidden/>
          </w:rPr>
          <w:t>130</w:t>
        </w:r>
        <w:r>
          <w:rPr>
            <w:noProof/>
            <w:webHidden/>
          </w:rPr>
          <w:fldChar w:fldCharType="end"/>
        </w:r>
      </w:hyperlink>
    </w:p>
    <w:p w14:paraId="42F2A2A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31" w:anchor="_Toc8893820" w:history="1">
        <w:r w:rsidRPr="00A47FC2">
          <w:rPr>
            <w:rStyle w:val="Hyperlink"/>
            <w:noProof/>
          </w:rPr>
          <w:t>Figure 67: Cruciform Joint Sheet Layout</w:t>
        </w:r>
        <w:r>
          <w:rPr>
            <w:noProof/>
            <w:webHidden/>
          </w:rPr>
          <w:tab/>
        </w:r>
        <w:r>
          <w:rPr>
            <w:noProof/>
            <w:webHidden/>
          </w:rPr>
          <w:fldChar w:fldCharType="begin"/>
        </w:r>
        <w:r>
          <w:rPr>
            <w:noProof/>
            <w:webHidden/>
          </w:rPr>
          <w:instrText xml:space="preserve"> PAGEREF _Toc8893820 \h </w:instrText>
        </w:r>
        <w:r>
          <w:rPr>
            <w:noProof/>
            <w:webHidden/>
          </w:rPr>
        </w:r>
        <w:r>
          <w:rPr>
            <w:noProof/>
            <w:webHidden/>
          </w:rPr>
          <w:fldChar w:fldCharType="separate"/>
        </w:r>
        <w:r>
          <w:rPr>
            <w:noProof/>
            <w:webHidden/>
          </w:rPr>
          <w:t>133</w:t>
        </w:r>
        <w:r>
          <w:rPr>
            <w:noProof/>
            <w:webHidden/>
          </w:rPr>
          <w:fldChar w:fldCharType="end"/>
        </w:r>
      </w:hyperlink>
    </w:p>
    <w:p w14:paraId="7156E7E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32" w:anchor="_Toc8893821" w:history="1">
        <w:r w:rsidRPr="00A47FC2">
          <w:rPr>
            <w:rStyle w:val="Hyperlink"/>
            <w:noProof/>
          </w:rPr>
          <w:t>Figure 68: Parameters of Cruciform Joint</w:t>
        </w:r>
        <w:r>
          <w:rPr>
            <w:noProof/>
            <w:webHidden/>
          </w:rPr>
          <w:tab/>
        </w:r>
        <w:r>
          <w:rPr>
            <w:noProof/>
            <w:webHidden/>
          </w:rPr>
          <w:fldChar w:fldCharType="begin"/>
        </w:r>
        <w:r>
          <w:rPr>
            <w:noProof/>
            <w:webHidden/>
          </w:rPr>
          <w:instrText xml:space="preserve"> PAGEREF _Toc8893821 \h </w:instrText>
        </w:r>
        <w:r>
          <w:rPr>
            <w:noProof/>
            <w:webHidden/>
          </w:rPr>
        </w:r>
        <w:r>
          <w:rPr>
            <w:noProof/>
            <w:webHidden/>
          </w:rPr>
          <w:fldChar w:fldCharType="separate"/>
        </w:r>
        <w:r>
          <w:rPr>
            <w:noProof/>
            <w:webHidden/>
          </w:rPr>
          <w:t>133</w:t>
        </w:r>
        <w:r>
          <w:rPr>
            <w:noProof/>
            <w:webHidden/>
          </w:rPr>
          <w:fldChar w:fldCharType="end"/>
        </w:r>
      </w:hyperlink>
    </w:p>
    <w:p w14:paraId="2E0BD08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33" w:anchor="_Toc8893822" w:history="1">
        <w:r w:rsidRPr="00A47FC2">
          <w:rPr>
            <w:rStyle w:val="Hyperlink"/>
            <w:noProof/>
          </w:rPr>
          <w:t>Figure 69: Flared Joint Sheet Layout</w:t>
        </w:r>
        <w:r>
          <w:rPr>
            <w:noProof/>
            <w:webHidden/>
          </w:rPr>
          <w:tab/>
        </w:r>
        <w:r>
          <w:rPr>
            <w:noProof/>
            <w:webHidden/>
          </w:rPr>
          <w:fldChar w:fldCharType="begin"/>
        </w:r>
        <w:r>
          <w:rPr>
            <w:noProof/>
            <w:webHidden/>
          </w:rPr>
          <w:instrText xml:space="preserve"> PAGEREF _Toc8893822 \h </w:instrText>
        </w:r>
        <w:r>
          <w:rPr>
            <w:noProof/>
            <w:webHidden/>
          </w:rPr>
        </w:r>
        <w:r>
          <w:rPr>
            <w:noProof/>
            <w:webHidden/>
          </w:rPr>
          <w:fldChar w:fldCharType="separate"/>
        </w:r>
        <w:r>
          <w:rPr>
            <w:noProof/>
            <w:webHidden/>
          </w:rPr>
          <w:t>137</w:t>
        </w:r>
        <w:r>
          <w:rPr>
            <w:noProof/>
            <w:webHidden/>
          </w:rPr>
          <w:fldChar w:fldCharType="end"/>
        </w:r>
      </w:hyperlink>
    </w:p>
    <w:p w14:paraId="164BA0B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34" w:anchor="_Toc8893823" w:history="1">
        <w:r w:rsidRPr="00A47FC2">
          <w:rPr>
            <w:rStyle w:val="Hyperlink"/>
            <w:noProof/>
          </w:rPr>
          <w:t>Figure 70: Parameters of Flared Joint Weld</w:t>
        </w:r>
        <w:r>
          <w:rPr>
            <w:noProof/>
            <w:webHidden/>
          </w:rPr>
          <w:tab/>
        </w:r>
        <w:r>
          <w:rPr>
            <w:noProof/>
            <w:webHidden/>
          </w:rPr>
          <w:fldChar w:fldCharType="begin"/>
        </w:r>
        <w:r>
          <w:rPr>
            <w:noProof/>
            <w:webHidden/>
          </w:rPr>
          <w:instrText xml:space="preserve"> PAGEREF _Toc8893823 \h </w:instrText>
        </w:r>
        <w:r>
          <w:rPr>
            <w:noProof/>
            <w:webHidden/>
          </w:rPr>
        </w:r>
        <w:r>
          <w:rPr>
            <w:noProof/>
            <w:webHidden/>
          </w:rPr>
          <w:fldChar w:fldCharType="separate"/>
        </w:r>
        <w:r>
          <w:rPr>
            <w:noProof/>
            <w:webHidden/>
          </w:rPr>
          <w:t>137</w:t>
        </w:r>
        <w:r>
          <w:rPr>
            <w:noProof/>
            <w:webHidden/>
          </w:rPr>
          <w:fldChar w:fldCharType="end"/>
        </w:r>
      </w:hyperlink>
    </w:p>
    <w:p w14:paraId="6E604B0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24" w:history="1">
        <w:r w:rsidRPr="00A47FC2">
          <w:rPr>
            <w:rStyle w:val="Hyperlink"/>
            <w:noProof/>
          </w:rPr>
          <w:t>Figure 71: The Three Regions of a Hemming</w:t>
        </w:r>
        <w:r>
          <w:rPr>
            <w:noProof/>
            <w:webHidden/>
          </w:rPr>
          <w:tab/>
        </w:r>
        <w:r>
          <w:rPr>
            <w:noProof/>
            <w:webHidden/>
          </w:rPr>
          <w:fldChar w:fldCharType="begin"/>
        </w:r>
        <w:r>
          <w:rPr>
            <w:noProof/>
            <w:webHidden/>
          </w:rPr>
          <w:instrText xml:space="preserve"> PAGEREF _Toc8893824 \h </w:instrText>
        </w:r>
        <w:r>
          <w:rPr>
            <w:noProof/>
            <w:webHidden/>
          </w:rPr>
        </w:r>
        <w:r>
          <w:rPr>
            <w:noProof/>
            <w:webHidden/>
          </w:rPr>
          <w:fldChar w:fldCharType="separate"/>
        </w:r>
        <w:r>
          <w:rPr>
            <w:noProof/>
            <w:webHidden/>
          </w:rPr>
          <w:t>141</w:t>
        </w:r>
        <w:r>
          <w:rPr>
            <w:noProof/>
            <w:webHidden/>
          </w:rPr>
          <w:fldChar w:fldCharType="end"/>
        </w:r>
      </w:hyperlink>
    </w:p>
    <w:p w14:paraId="7F2AB27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25" w:history="1">
        <w:r w:rsidRPr="00A47FC2">
          <w:rPr>
            <w:rStyle w:val="Hyperlink"/>
            <w:noProof/>
          </w:rPr>
          <w:t>Figure 72: Path Changes and Width Changes in Hemming Flanges</w:t>
        </w:r>
        <w:r>
          <w:rPr>
            <w:noProof/>
            <w:webHidden/>
          </w:rPr>
          <w:tab/>
        </w:r>
        <w:r>
          <w:rPr>
            <w:noProof/>
            <w:webHidden/>
          </w:rPr>
          <w:fldChar w:fldCharType="begin"/>
        </w:r>
        <w:r>
          <w:rPr>
            <w:noProof/>
            <w:webHidden/>
          </w:rPr>
          <w:instrText xml:space="preserve"> PAGEREF _Toc8893825 \h </w:instrText>
        </w:r>
        <w:r>
          <w:rPr>
            <w:noProof/>
            <w:webHidden/>
          </w:rPr>
        </w:r>
        <w:r>
          <w:rPr>
            <w:noProof/>
            <w:webHidden/>
          </w:rPr>
          <w:fldChar w:fldCharType="separate"/>
        </w:r>
        <w:r>
          <w:rPr>
            <w:noProof/>
            <w:webHidden/>
          </w:rPr>
          <w:t>141</w:t>
        </w:r>
        <w:r>
          <w:rPr>
            <w:noProof/>
            <w:webHidden/>
          </w:rPr>
          <w:fldChar w:fldCharType="end"/>
        </w:r>
      </w:hyperlink>
    </w:p>
    <w:p w14:paraId="240C78B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26" w:history="1">
        <w:r w:rsidRPr="00A47FC2">
          <w:rPr>
            <w:rStyle w:val="Hyperlink"/>
            <w:noProof/>
          </w:rPr>
          <w:t>Figure 73: Adhesive Path Differs from Root Path</w:t>
        </w:r>
        <w:r>
          <w:rPr>
            <w:noProof/>
            <w:webHidden/>
          </w:rPr>
          <w:tab/>
        </w:r>
        <w:r>
          <w:rPr>
            <w:noProof/>
            <w:webHidden/>
          </w:rPr>
          <w:fldChar w:fldCharType="begin"/>
        </w:r>
        <w:r>
          <w:rPr>
            <w:noProof/>
            <w:webHidden/>
          </w:rPr>
          <w:instrText xml:space="preserve"> PAGEREF _Toc8893826 \h </w:instrText>
        </w:r>
        <w:r>
          <w:rPr>
            <w:noProof/>
            <w:webHidden/>
          </w:rPr>
        </w:r>
        <w:r>
          <w:rPr>
            <w:noProof/>
            <w:webHidden/>
          </w:rPr>
          <w:fldChar w:fldCharType="separate"/>
        </w:r>
        <w:r>
          <w:rPr>
            <w:noProof/>
            <w:webHidden/>
          </w:rPr>
          <w:t>142</w:t>
        </w:r>
        <w:r>
          <w:rPr>
            <w:noProof/>
            <w:webHidden/>
          </w:rPr>
          <w:fldChar w:fldCharType="end"/>
        </w:r>
      </w:hyperlink>
    </w:p>
    <w:p w14:paraId="0D809C7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27" w:history="1">
        <w:r w:rsidRPr="00A47FC2">
          <w:rPr>
            <w:rStyle w:val="Hyperlink"/>
            <w:noProof/>
          </w:rPr>
          <w:t>Figure 74: Reinforcements need to be considered as Part of the Inner Panel</w:t>
        </w:r>
        <w:r>
          <w:rPr>
            <w:noProof/>
            <w:webHidden/>
          </w:rPr>
          <w:tab/>
        </w:r>
        <w:r>
          <w:rPr>
            <w:noProof/>
            <w:webHidden/>
          </w:rPr>
          <w:fldChar w:fldCharType="begin"/>
        </w:r>
        <w:r>
          <w:rPr>
            <w:noProof/>
            <w:webHidden/>
          </w:rPr>
          <w:instrText xml:space="preserve"> PAGEREF _Toc8893827 \h </w:instrText>
        </w:r>
        <w:r>
          <w:rPr>
            <w:noProof/>
            <w:webHidden/>
          </w:rPr>
        </w:r>
        <w:r>
          <w:rPr>
            <w:noProof/>
            <w:webHidden/>
          </w:rPr>
          <w:fldChar w:fldCharType="separate"/>
        </w:r>
        <w:r>
          <w:rPr>
            <w:noProof/>
            <w:webHidden/>
          </w:rPr>
          <w:t>142</w:t>
        </w:r>
        <w:r>
          <w:rPr>
            <w:noProof/>
            <w:webHidden/>
          </w:rPr>
          <w:fldChar w:fldCharType="end"/>
        </w:r>
      </w:hyperlink>
    </w:p>
    <w:p w14:paraId="1A00393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28" w:history="1">
        <w:r w:rsidRPr="00A47FC2">
          <w:rPr>
            <w:rStyle w:val="Hyperlink"/>
            <w:noProof/>
          </w:rPr>
          <w:t>Figure 75: Sequence without margin</w:t>
        </w:r>
        <w:r>
          <w:rPr>
            <w:noProof/>
            <w:webHidden/>
          </w:rPr>
          <w:tab/>
        </w:r>
        <w:r>
          <w:rPr>
            <w:noProof/>
            <w:webHidden/>
          </w:rPr>
          <w:fldChar w:fldCharType="begin"/>
        </w:r>
        <w:r>
          <w:rPr>
            <w:noProof/>
            <w:webHidden/>
          </w:rPr>
          <w:instrText xml:space="preserve"> PAGEREF _Toc8893828 \h </w:instrText>
        </w:r>
        <w:r>
          <w:rPr>
            <w:noProof/>
            <w:webHidden/>
          </w:rPr>
        </w:r>
        <w:r>
          <w:rPr>
            <w:noProof/>
            <w:webHidden/>
          </w:rPr>
          <w:fldChar w:fldCharType="separate"/>
        </w:r>
        <w:r>
          <w:rPr>
            <w:noProof/>
            <w:webHidden/>
          </w:rPr>
          <w:t>145</w:t>
        </w:r>
        <w:r>
          <w:rPr>
            <w:noProof/>
            <w:webHidden/>
          </w:rPr>
          <w:fldChar w:fldCharType="end"/>
        </w:r>
      </w:hyperlink>
    </w:p>
    <w:p w14:paraId="15A073C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29" w:history="1">
        <w:r w:rsidRPr="00A47FC2">
          <w:rPr>
            <w:rStyle w:val="Hyperlink"/>
            <w:noProof/>
          </w:rPr>
          <w:t>Figure 76: Sequence with margin and spacing</w:t>
        </w:r>
        <w:r>
          <w:rPr>
            <w:noProof/>
            <w:webHidden/>
          </w:rPr>
          <w:tab/>
        </w:r>
        <w:r>
          <w:rPr>
            <w:noProof/>
            <w:webHidden/>
          </w:rPr>
          <w:fldChar w:fldCharType="begin"/>
        </w:r>
        <w:r>
          <w:rPr>
            <w:noProof/>
            <w:webHidden/>
          </w:rPr>
          <w:instrText xml:space="preserve"> PAGEREF _Toc8893829 \h </w:instrText>
        </w:r>
        <w:r>
          <w:rPr>
            <w:noProof/>
            <w:webHidden/>
          </w:rPr>
        </w:r>
        <w:r>
          <w:rPr>
            <w:noProof/>
            <w:webHidden/>
          </w:rPr>
          <w:fldChar w:fldCharType="separate"/>
        </w:r>
        <w:r>
          <w:rPr>
            <w:noProof/>
            <w:webHidden/>
          </w:rPr>
          <w:t>145</w:t>
        </w:r>
        <w:r>
          <w:rPr>
            <w:noProof/>
            <w:webHidden/>
          </w:rPr>
          <w:fldChar w:fldCharType="end"/>
        </w:r>
      </w:hyperlink>
    </w:p>
    <w:p w14:paraId="4785C5D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30" w:history="1">
        <w:r w:rsidRPr="00A47FC2">
          <w:rPr>
            <w:rStyle w:val="Hyperlink"/>
            <w:noProof/>
          </w:rPr>
          <w:t>Figure 77: Margin relaxation</w:t>
        </w:r>
        <w:r>
          <w:rPr>
            <w:noProof/>
            <w:webHidden/>
          </w:rPr>
          <w:tab/>
        </w:r>
        <w:r>
          <w:rPr>
            <w:noProof/>
            <w:webHidden/>
          </w:rPr>
          <w:fldChar w:fldCharType="begin"/>
        </w:r>
        <w:r>
          <w:rPr>
            <w:noProof/>
            <w:webHidden/>
          </w:rPr>
          <w:instrText xml:space="preserve"> PAGEREF _Toc8893830 \h </w:instrText>
        </w:r>
        <w:r>
          <w:rPr>
            <w:noProof/>
            <w:webHidden/>
          </w:rPr>
        </w:r>
        <w:r>
          <w:rPr>
            <w:noProof/>
            <w:webHidden/>
          </w:rPr>
          <w:fldChar w:fldCharType="separate"/>
        </w:r>
        <w:r>
          <w:rPr>
            <w:noProof/>
            <w:webHidden/>
          </w:rPr>
          <w:t>145</w:t>
        </w:r>
        <w:r>
          <w:rPr>
            <w:noProof/>
            <w:webHidden/>
          </w:rPr>
          <w:fldChar w:fldCharType="end"/>
        </w:r>
      </w:hyperlink>
    </w:p>
    <w:p w14:paraId="7202FC2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31" w:history="1">
        <w:r w:rsidRPr="00A47FC2">
          <w:rPr>
            <w:rStyle w:val="Hyperlink"/>
            <w:noProof/>
          </w:rPr>
          <w:t>Figure 78: Spacing relaxation</w:t>
        </w:r>
        <w:r>
          <w:rPr>
            <w:noProof/>
            <w:webHidden/>
          </w:rPr>
          <w:tab/>
        </w:r>
        <w:r>
          <w:rPr>
            <w:noProof/>
            <w:webHidden/>
          </w:rPr>
          <w:fldChar w:fldCharType="begin"/>
        </w:r>
        <w:r>
          <w:rPr>
            <w:noProof/>
            <w:webHidden/>
          </w:rPr>
          <w:instrText xml:space="preserve"> PAGEREF _Toc8893831 \h </w:instrText>
        </w:r>
        <w:r>
          <w:rPr>
            <w:noProof/>
            <w:webHidden/>
          </w:rPr>
        </w:r>
        <w:r>
          <w:rPr>
            <w:noProof/>
            <w:webHidden/>
          </w:rPr>
          <w:fldChar w:fldCharType="separate"/>
        </w:r>
        <w:r>
          <w:rPr>
            <w:noProof/>
            <w:webHidden/>
          </w:rPr>
          <w:t>145</w:t>
        </w:r>
        <w:r>
          <w:rPr>
            <w:noProof/>
            <w:webHidden/>
          </w:rPr>
          <w:fldChar w:fldCharType="end"/>
        </w:r>
      </w:hyperlink>
    </w:p>
    <w:p w14:paraId="77904F7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32" w:history="1">
        <w:r w:rsidRPr="00A47FC2">
          <w:rPr>
            <w:rStyle w:val="Hyperlink"/>
            <w:noProof/>
          </w:rPr>
          <w:t>Figure 79: Picture of an adhesive face</w:t>
        </w:r>
        <w:r>
          <w:rPr>
            <w:noProof/>
            <w:webHidden/>
          </w:rPr>
          <w:tab/>
        </w:r>
        <w:r>
          <w:rPr>
            <w:noProof/>
            <w:webHidden/>
          </w:rPr>
          <w:fldChar w:fldCharType="begin"/>
        </w:r>
        <w:r>
          <w:rPr>
            <w:noProof/>
            <w:webHidden/>
          </w:rPr>
          <w:instrText xml:space="preserve"> PAGEREF _Toc8893832 \h </w:instrText>
        </w:r>
        <w:r>
          <w:rPr>
            <w:noProof/>
            <w:webHidden/>
          </w:rPr>
        </w:r>
        <w:r>
          <w:rPr>
            <w:noProof/>
            <w:webHidden/>
          </w:rPr>
          <w:fldChar w:fldCharType="separate"/>
        </w:r>
        <w:r>
          <w:rPr>
            <w:noProof/>
            <w:webHidden/>
          </w:rPr>
          <w:t>151</w:t>
        </w:r>
        <w:r>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86343B" w14:textId="77777777" w:rsidR="00EA1A11" w:rsidRDefault="007C39C1">
      <w:pPr>
        <w:pStyle w:val="TableofFigures"/>
        <w:tabs>
          <w:tab w:val="right" w:leader="dot" w:pos="9060"/>
        </w:tabs>
        <w:rPr>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hyperlink w:anchor="_Toc8893833" w:history="1">
        <w:r w:rsidR="00EA1A11" w:rsidRPr="008D2DF6">
          <w:rPr>
            <w:rStyle w:val="Hyperlink"/>
            <w:noProof/>
          </w:rPr>
          <w:t xml:space="preserve">Table 1: Nested elements of element </w:t>
        </w:r>
        <w:r w:rsidR="00EA1A11" w:rsidRPr="008D2DF6">
          <w:rPr>
            <w:rStyle w:val="Hyperlink"/>
            <w:rFonts w:ascii="Courier New" w:hAnsi="Courier New" w:cs="Courier New"/>
            <w:i/>
            <w:noProof/>
          </w:rPr>
          <w:t>&lt;xmcf/&gt;</w:t>
        </w:r>
        <w:r w:rsidR="00EA1A11">
          <w:rPr>
            <w:noProof/>
            <w:webHidden/>
          </w:rPr>
          <w:tab/>
        </w:r>
        <w:r w:rsidR="00EA1A11">
          <w:rPr>
            <w:noProof/>
            <w:webHidden/>
          </w:rPr>
          <w:fldChar w:fldCharType="begin"/>
        </w:r>
        <w:r w:rsidR="00EA1A11">
          <w:rPr>
            <w:noProof/>
            <w:webHidden/>
          </w:rPr>
          <w:instrText xml:space="preserve"> PAGEREF _Toc8893833 \h </w:instrText>
        </w:r>
        <w:r w:rsidR="00EA1A11">
          <w:rPr>
            <w:noProof/>
            <w:webHidden/>
          </w:rPr>
        </w:r>
        <w:r w:rsidR="00EA1A11">
          <w:rPr>
            <w:noProof/>
            <w:webHidden/>
          </w:rPr>
          <w:fldChar w:fldCharType="separate"/>
        </w:r>
        <w:r w:rsidR="00EA1A11">
          <w:rPr>
            <w:noProof/>
            <w:webHidden/>
          </w:rPr>
          <w:t>28</w:t>
        </w:r>
        <w:r w:rsidR="00EA1A11">
          <w:rPr>
            <w:noProof/>
            <w:webHidden/>
          </w:rPr>
          <w:fldChar w:fldCharType="end"/>
        </w:r>
      </w:hyperlink>
    </w:p>
    <w:p w14:paraId="538E870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34" w:history="1">
        <w:r w:rsidRPr="008D2DF6">
          <w:rPr>
            <w:rStyle w:val="Hyperlink"/>
            <w:noProof/>
          </w:rPr>
          <w:t>Table 2: XML-specification of</w:t>
        </w:r>
        <w:r w:rsidRPr="008D2DF6">
          <w:rPr>
            <w:rStyle w:val="Hyperlink"/>
            <w:i/>
            <w:noProof/>
          </w:rPr>
          <w:t xml:space="preserve"> </w:t>
        </w:r>
        <w:r w:rsidRPr="008D2DF6">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_Toc8893834 \h </w:instrText>
        </w:r>
        <w:r>
          <w:rPr>
            <w:noProof/>
            <w:webHidden/>
          </w:rPr>
        </w:r>
        <w:r>
          <w:rPr>
            <w:noProof/>
            <w:webHidden/>
          </w:rPr>
          <w:fldChar w:fldCharType="separate"/>
        </w:r>
        <w:r>
          <w:rPr>
            <w:noProof/>
            <w:webHidden/>
          </w:rPr>
          <w:t>29</w:t>
        </w:r>
        <w:r>
          <w:rPr>
            <w:noProof/>
            <w:webHidden/>
          </w:rPr>
          <w:fldChar w:fldCharType="end"/>
        </w:r>
      </w:hyperlink>
    </w:p>
    <w:p w14:paraId="1DDF48A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35" w:history="1">
        <w:r w:rsidRPr="008D2DF6">
          <w:rPr>
            <w:rStyle w:val="Hyperlink"/>
            <w:noProof/>
          </w:rPr>
          <w:t xml:space="preserve">Table 3: XML-specification of </w:t>
        </w:r>
        <w:r w:rsidRPr="008D2DF6">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_Toc8893835 \h </w:instrText>
        </w:r>
        <w:r>
          <w:rPr>
            <w:noProof/>
            <w:webHidden/>
          </w:rPr>
        </w:r>
        <w:r>
          <w:rPr>
            <w:noProof/>
            <w:webHidden/>
          </w:rPr>
          <w:fldChar w:fldCharType="separate"/>
        </w:r>
        <w:r>
          <w:rPr>
            <w:noProof/>
            <w:webHidden/>
          </w:rPr>
          <w:t>31</w:t>
        </w:r>
        <w:r>
          <w:rPr>
            <w:noProof/>
            <w:webHidden/>
          </w:rPr>
          <w:fldChar w:fldCharType="end"/>
        </w:r>
      </w:hyperlink>
    </w:p>
    <w:p w14:paraId="19F3D79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36" w:history="1">
        <w:r w:rsidRPr="008D2DF6">
          <w:rPr>
            <w:rStyle w:val="Hyperlink"/>
            <w:noProof/>
          </w:rPr>
          <w:t xml:space="preserve">Table 4: XML-specification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_Toc8893836 \h </w:instrText>
        </w:r>
        <w:r>
          <w:rPr>
            <w:noProof/>
            <w:webHidden/>
          </w:rPr>
        </w:r>
        <w:r>
          <w:rPr>
            <w:noProof/>
            <w:webHidden/>
          </w:rPr>
          <w:fldChar w:fldCharType="separate"/>
        </w:r>
        <w:r>
          <w:rPr>
            <w:noProof/>
            <w:webHidden/>
          </w:rPr>
          <w:t>33</w:t>
        </w:r>
        <w:r>
          <w:rPr>
            <w:noProof/>
            <w:webHidden/>
          </w:rPr>
          <w:fldChar w:fldCharType="end"/>
        </w:r>
      </w:hyperlink>
    </w:p>
    <w:p w14:paraId="3AA34F7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37" w:history="1">
        <w:r w:rsidRPr="008D2DF6">
          <w:rPr>
            <w:rStyle w:val="Hyperlink"/>
            <w:noProof/>
          </w:rPr>
          <w:t xml:space="preserve">Table 5: Nested elements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_Toc8893837 \h </w:instrText>
        </w:r>
        <w:r>
          <w:rPr>
            <w:noProof/>
            <w:webHidden/>
          </w:rPr>
        </w:r>
        <w:r>
          <w:rPr>
            <w:noProof/>
            <w:webHidden/>
          </w:rPr>
          <w:fldChar w:fldCharType="separate"/>
        </w:r>
        <w:r>
          <w:rPr>
            <w:noProof/>
            <w:webHidden/>
          </w:rPr>
          <w:t>33</w:t>
        </w:r>
        <w:r>
          <w:rPr>
            <w:noProof/>
            <w:webHidden/>
          </w:rPr>
          <w:fldChar w:fldCharType="end"/>
        </w:r>
      </w:hyperlink>
    </w:p>
    <w:p w14:paraId="262B7EB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38" w:history="1">
        <w:r w:rsidRPr="008D2DF6">
          <w:rPr>
            <w:rStyle w:val="Hyperlink"/>
            <w:noProof/>
          </w:rPr>
          <w:t xml:space="preserve">Table 6: Attributes elements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_Toc8893838 \h </w:instrText>
        </w:r>
        <w:r>
          <w:rPr>
            <w:noProof/>
            <w:webHidden/>
          </w:rPr>
        </w:r>
        <w:r>
          <w:rPr>
            <w:noProof/>
            <w:webHidden/>
          </w:rPr>
          <w:fldChar w:fldCharType="separate"/>
        </w:r>
        <w:r>
          <w:rPr>
            <w:noProof/>
            <w:webHidden/>
          </w:rPr>
          <w:t>33</w:t>
        </w:r>
        <w:r>
          <w:rPr>
            <w:noProof/>
            <w:webHidden/>
          </w:rPr>
          <w:fldChar w:fldCharType="end"/>
        </w:r>
      </w:hyperlink>
    </w:p>
    <w:p w14:paraId="6DA9E69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39" w:history="1">
        <w:r w:rsidRPr="008D2DF6">
          <w:rPr>
            <w:rStyle w:val="Hyperlink"/>
            <w:noProof/>
          </w:rPr>
          <w:t xml:space="preserve">Table 7: Nested elements of element </w:t>
        </w:r>
        <w:r w:rsidRPr="008D2DF6">
          <w:rPr>
            <w:rStyle w:val="Hyperlink"/>
            <w:rFonts w:ascii="Courier New" w:hAnsi="Courier New" w:cs="Courier New"/>
            <w:i/>
            <w:noProof/>
          </w:rPr>
          <w:t>&lt;CAE_DATA&gt;</w:t>
        </w:r>
        <w:r>
          <w:rPr>
            <w:noProof/>
            <w:webHidden/>
          </w:rPr>
          <w:tab/>
        </w:r>
        <w:r>
          <w:rPr>
            <w:noProof/>
            <w:webHidden/>
          </w:rPr>
          <w:fldChar w:fldCharType="begin"/>
        </w:r>
        <w:r>
          <w:rPr>
            <w:noProof/>
            <w:webHidden/>
          </w:rPr>
          <w:instrText xml:space="preserve"> PAGEREF _Toc8893839 \h </w:instrText>
        </w:r>
        <w:r>
          <w:rPr>
            <w:noProof/>
            <w:webHidden/>
          </w:rPr>
        </w:r>
        <w:r>
          <w:rPr>
            <w:noProof/>
            <w:webHidden/>
          </w:rPr>
          <w:fldChar w:fldCharType="separate"/>
        </w:r>
        <w:r>
          <w:rPr>
            <w:noProof/>
            <w:webHidden/>
          </w:rPr>
          <w:t>33</w:t>
        </w:r>
        <w:r>
          <w:rPr>
            <w:noProof/>
            <w:webHidden/>
          </w:rPr>
          <w:fldChar w:fldCharType="end"/>
        </w:r>
      </w:hyperlink>
    </w:p>
    <w:p w14:paraId="29FFDEB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0" w:history="1">
        <w:r w:rsidRPr="008D2DF6">
          <w:rPr>
            <w:rStyle w:val="Hyperlink"/>
            <w:noProof/>
          </w:rPr>
          <w:t xml:space="preserve">Table 8: Attributes of element </w:t>
        </w:r>
        <w:r w:rsidRPr="008D2D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_Toc8893840 \h </w:instrText>
        </w:r>
        <w:r>
          <w:rPr>
            <w:noProof/>
            <w:webHidden/>
          </w:rPr>
        </w:r>
        <w:r>
          <w:rPr>
            <w:noProof/>
            <w:webHidden/>
          </w:rPr>
          <w:fldChar w:fldCharType="separate"/>
        </w:r>
        <w:r>
          <w:rPr>
            <w:noProof/>
            <w:webHidden/>
          </w:rPr>
          <w:t>34</w:t>
        </w:r>
        <w:r>
          <w:rPr>
            <w:noProof/>
            <w:webHidden/>
          </w:rPr>
          <w:fldChar w:fldCharType="end"/>
        </w:r>
      </w:hyperlink>
    </w:p>
    <w:p w14:paraId="5810AED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1" w:history="1">
        <w:r w:rsidRPr="008D2DF6">
          <w:rPr>
            <w:rStyle w:val="Hyperlink"/>
            <w:noProof/>
          </w:rPr>
          <w:t xml:space="preserve">Table 9: Nested elements of element </w:t>
        </w:r>
        <w:r w:rsidRPr="008D2D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_Toc8893841 \h </w:instrText>
        </w:r>
        <w:r>
          <w:rPr>
            <w:noProof/>
            <w:webHidden/>
          </w:rPr>
        </w:r>
        <w:r>
          <w:rPr>
            <w:noProof/>
            <w:webHidden/>
          </w:rPr>
          <w:fldChar w:fldCharType="separate"/>
        </w:r>
        <w:r>
          <w:rPr>
            <w:noProof/>
            <w:webHidden/>
          </w:rPr>
          <w:t>34</w:t>
        </w:r>
        <w:r>
          <w:rPr>
            <w:noProof/>
            <w:webHidden/>
          </w:rPr>
          <w:fldChar w:fldCharType="end"/>
        </w:r>
      </w:hyperlink>
    </w:p>
    <w:p w14:paraId="131007B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2" w:history="1">
        <w:r w:rsidRPr="008D2DF6">
          <w:rPr>
            <w:rStyle w:val="Hyperlink"/>
            <w:noProof/>
          </w:rPr>
          <w:t xml:space="preserve">Table 10: Nested elements of </w:t>
        </w:r>
        <w:r w:rsidRPr="008D2DF6">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_Toc8893842 \h </w:instrText>
        </w:r>
        <w:r>
          <w:rPr>
            <w:noProof/>
            <w:webHidden/>
          </w:rPr>
        </w:r>
        <w:r>
          <w:rPr>
            <w:noProof/>
            <w:webHidden/>
          </w:rPr>
          <w:fldChar w:fldCharType="separate"/>
        </w:r>
        <w:r>
          <w:rPr>
            <w:noProof/>
            <w:webHidden/>
          </w:rPr>
          <w:t>35</w:t>
        </w:r>
        <w:r>
          <w:rPr>
            <w:noProof/>
            <w:webHidden/>
          </w:rPr>
          <w:fldChar w:fldCharType="end"/>
        </w:r>
      </w:hyperlink>
    </w:p>
    <w:p w14:paraId="69056F6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3" w:history="1">
        <w:r w:rsidRPr="008D2DF6">
          <w:rPr>
            <w:rStyle w:val="Hyperlink"/>
            <w:noProof/>
          </w:rPr>
          <w:t xml:space="preserve">Table 11: Attributes of element </w:t>
        </w:r>
        <w:r w:rsidRPr="008D2DF6">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_Toc8893843 \h </w:instrText>
        </w:r>
        <w:r>
          <w:rPr>
            <w:noProof/>
            <w:webHidden/>
          </w:rPr>
        </w:r>
        <w:r>
          <w:rPr>
            <w:noProof/>
            <w:webHidden/>
          </w:rPr>
          <w:fldChar w:fldCharType="separate"/>
        </w:r>
        <w:r>
          <w:rPr>
            <w:noProof/>
            <w:webHidden/>
          </w:rPr>
          <w:t>35</w:t>
        </w:r>
        <w:r>
          <w:rPr>
            <w:noProof/>
            <w:webHidden/>
          </w:rPr>
          <w:fldChar w:fldCharType="end"/>
        </w:r>
      </w:hyperlink>
    </w:p>
    <w:p w14:paraId="1090379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4" w:history="1">
        <w:r w:rsidRPr="008D2DF6">
          <w:rPr>
            <w:rStyle w:val="Hyperlink"/>
            <w:noProof/>
          </w:rPr>
          <w:t xml:space="preserve">Table 12: Attributes of element </w:t>
        </w:r>
        <w:r w:rsidRPr="008D2DF6">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_Toc8893844 \h </w:instrText>
        </w:r>
        <w:r>
          <w:rPr>
            <w:noProof/>
            <w:webHidden/>
          </w:rPr>
        </w:r>
        <w:r>
          <w:rPr>
            <w:noProof/>
            <w:webHidden/>
          </w:rPr>
          <w:fldChar w:fldCharType="separate"/>
        </w:r>
        <w:r>
          <w:rPr>
            <w:noProof/>
            <w:webHidden/>
          </w:rPr>
          <w:t>36</w:t>
        </w:r>
        <w:r>
          <w:rPr>
            <w:noProof/>
            <w:webHidden/>
          </w:rPr>
          <w:fldChar w:fldCharType="end"/>
        </w:r>
      </w:hyperlink>
    </w:p>
    <w:p w14:paraId="07B1358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5" w:history="1">
        <w:r w:rsidRPr="008D2DF6">
          <w:rPr>
            <w:rStyle w:val="Hyperlink"/>
            <w:noProof/>
          </w:rPr>
          <w:t xml:space="preserve">Table 13: Nested elements of element </w:t>
        </w:r>
        <w:r w:rsidRPr="008D2D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_Toc8893845 \h </w:instrText>
        </w:r>
        <w:r>
          <w:rPr>
            <w:noProof/>
            <w:webHidden/>
          </w:rPr>
        </w:r>
        <w:r>
          <w:rPr>
            <w:noProof/>
            <w:webHidden/>
          </w:rPr>
          <w:fldChar w:fldCharType="separate"/>
        </w:r>
        <w:r>
          <w:rPr>
            <w:noProof/>
            <w:webHidden/>
          </w:rPr>
          <w:t>37</w:t>
        </w:r>
        <w:r>
          <w:rPr>
            <w:noProof/>
            <w:webHidden/>
          </w:rPr>
          <w:fldChar w:fldCharType="end"/>
        </w:r>
      </w:hyperlink>
    </w:p>
    <w:p w14:paraId="34606E0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6" w:history="1">
        <w:r w:rsidRPr="008D2DF6">
          <w:rPr>
            <w:rStyle w:val="Hyperlink"/>
            <w:noProof/>
          </w:rPr>
          <w:t xml:space="preserve">Table 14: Nested elements of element </w:t>
        </w:r>
        <w:r w:rsidRPr="008D2D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_Toc8893846 \h </w:instrText>
        </w:r>
        <w:r>
          <w:rPr>
            <w:noProof/>
            <w:webHidden/>
          </w:rPr>
        </w:r>
        <w:r>
          <w:rPr>
            <w:noProof/>
            <w:webHidden/>
          </w:rPr>
          <w:fldChar w:fldCharType="separate"/>
        </w:r>
        <w:r>
          <w:rPr>
            <w:noProof/>
            <w:webHidden/>
          </w:rPr>
          <w:t>37</w:t>
        </w:r>
        <w:r>
          <w:rPr>
            <w:noProof/>
            <w:webHidden/>
          </w:rPr>
          <w:fldChar w:fldCharType="end"/>
        </w:r>
      </w:hyperlink>
    </w:p>
    <w:p w14:paraId="726A4D3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7" w:history="1">
        <w:r w:rsidRPr="008D2DF6">
          <w:rPr>
            <w:rStyle w:val="Hyperlink"/>
            <w:noProof/>
          </w:rPr>
          <w:t xml:space="preserve">Table 15: Attributes of element </w:t>
        </w:r>
        <w:r w:rsidRPr="008D2DF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_Toc8893847 \h </w:instrText>
        </w:r>
        <w:r>
          <w:rPr>
            <w:noProof/>
            <w:webHidden/>
          </w:rPr>
        </w:r>
        <w:r>
          <w:rPr>
            <w:noProof/>
            <w:webHidden/>
          </w:rPr>
          <w:fldChar w:fldCharType="separate"/>
        </w:r>
        <w:r>
          <w:rPr>
            <w:noProof/>
            <w:webHidden/>
          </w:rPr>
          <w:t>38</w:t>
        </w:r>
        <w:r>
          <w:rPr>
            <w:noProof/>
            <w:webHidden/>
          </w:rPr>
          <w:fldChar w:fldCharType="end"/>
        </w:r>
      </w:hyperlink>
    </w:p>
    <w:p w14:paraId="73216A8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8" w:history="1">
        <w:r w:rsidRPr="008D2DF6">
          <w:rPr>
            <w:rStyle w:val="Hyperlink"/>
            <w:noProof/>
          </w:rPr>
          <w:t xml:space="preserve">Table 16: Attributes of element </w:t>
        </w:r>
        <w:r w:rsidRPr="008D2DF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_Toc8893848 \h </w:instrText>
        </w:r>
        <w:r>
          <w:rPr>
            <w:noProof/>
            <w:webHidden/>
          </w:rPr>
        </w:r>
        <w:r>
          <w:rPr>
            <w:noProof/>
            <w:webHidden/>
          </w:rPr>
          <w:fldChar w:fldCharType="separate"/>
        </w:r>
        <w:r>
          <w:rPr>
            <w:noProof/>
            <w:webHidden/>
          </w:rPr>
          <w:t>39</w:t>
        </w:r>
        <w:r>
          <w:rPr>
            <w:noProof/>
            <w:webHidden/>
          </w:rPr>
          <w:fldChar w:fldCharType="end"/>
        </w:r>
      </w:hyperlink>
    </w:p>
    <w:p w14:paraId="63FFDF2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9" w:history="1">
        <w:r w:rsidRPr="008D2DF6">
          <w:rPr>
            <w:rStyle w:val="Hyperlink"/>
            <w:noProof/>
          </w:rPr>
          <w:t xml:space="preserve">Table 17: Nested elements of element </w:t>
        </w:r>
        <w:r w:rsidRPr="008D2DF6">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_Toc8893849 \h </w:instrText>
        </w:r>
        <w:r>
          <w:rPr>
            <w:noProof/>
            <w:webHidden/>
          </w:rPr>
        </w:r>
        <w:r>
          <w:rPr>
            <w:noProof/>
            <w:webHidden/>
          </w:rPr>
          <w:fldChar w:fldCharType="separate"/>
        </w:r>
        <w:r>
          <w:rPr>
            <w:noProof/>
            <w:webHidden/>
          </w:rPr>
          <w:t>39</w:t>
        </w:r>
        <w:r>
          <w:rPr>
            <w:noProof/>
            <w:webHidden/>
          </w:rPr>
          <w:fldChar w:fldCharType="end"/>
        </w:r>
      </w:hyperlink>
    </w:p>
    <w:p w14:paraId="6A20EAF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0" w:history="1">
        <w:r w:rsidRPr="008D2DF6">
          <w:rPr>
            <w:rStyle w:val="Hyperlink"/>
            <w:noProof/>
          </w:rPr>
          <w:t xml:space="preserve">Table 18: Nested elements of element </w:t>
        </w:r>
        <w:r w:rsidRPr="008D2DF6">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_Toc8893850 \h </w:instrText>
        </w:r>
        <w:r>
          <w:rPr>
            <w:noProof/>
            <w:webHidden/>
          </w:rPr>
        </w:r>
        <w:r>
          <w:rPr>
            <w:noProof/>
            <w:webHidden/>
          </w:rPr>
          <w:fldChar w:fldCharType="separate"/>
        </w:r>
        <w:r>
          <w:rPr>
            <w:noProof/>
            <w:webHidden/>
          </w:rPr>
          <w:t>44</w:t>
        </w:r>
        <w:r>
          <w:rPr>
            <w:noProof/>
            <w:webHidden/>
          </w:rPr>
          <w:fldChar w:fldCharType="end"/>
        </w:r>
      </w:hyperlink>
    </w:p>
    <w:p w14:paraId="0BE2824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1" w:history="1">
        <w:r w:rsidRPr="008D2DF6">
          <w:rPr>
            <w:rStyle w:val="Hyperlink"/>
            <w:noProof/>
          </w:rPr>
          <w:t xml:space="preserve">Table 19: Attributes of </w:t>
        </w:r>
        <w:r w:rsidRPr="008D2DF6">
          <w:rPr>
            <w:rStyle w:val="Hyperlink"/>
            <w:rFonts w:ascii="Courier New" w:hAnsi="Courier New" w:cs="Courier New"/>
            <w:i/>
            <w:noProof/>
          </w:rPr>
          <w:t>&lt;custom_attributes/&gt;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_Toc8893851 \h </w:instrText>
        </w:r>
        <w:r>
          <w:rPr>
            <w:noProof/>
            <w:webHidden/>
          </w:rPr>
        </w:r>
        <w:r>
          <w:rPr>
            <w:noProof/>
            <w:webHidden/>
          </w:rPr>
          <w:fldChar w:fldCharType="separate"/>
        </w:r>
        <w:r>
          <w:rPr>
            <w:noProof/>
            <w:webHidden/>
          </w:rPr>
          <w:t>44</w:t>
        </w:r>
        <w:r>
          <w:rPr>
            <w:noProof/>
            <w:webHidden/>
          </w:rPr>
          <w:fldChar w:fldCharType="end"/>
        </w:r>
      </w:hyperlink>
    </w:p>
    <w:p w14:paraId="0BACF6B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2" w:history="1">
        <w:r w:rsidRPr="008D2DF6">
          <w:rPr>
            <w:rStyle w:val="Hyperlink"/>
            <w:noProof/>
          </w:rPr>
          <w:t xml:space="preserve">Table 20: Nested elements of element </w:t>
        </w:r>
        <w:r w:rsidRPr="008D2DF6">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_Toc8893852 \h </w:instrText>
        </w:r>
        <w:r>
          <w:rPr>
            <w:noProof/>
            <w:webHidden/>
          </w:rPr>
        </w:r>
        <w:r>
          <w:rPr>
            <w:noProof/>
            <w:webHidden/>
          </w:rPr>
          <w:fldChar w:fldCharType="separate"/>
        </w:r>
        <w:r>
          <w:rPr>
            <w:noProof/>
            <w:webHidden/>
          </w:rPr>
          <w:t>45</w:t>
        </w:r>
        <w:r>
          <w:rPr>
            <w:noProof/>
            <w:webHidden/>
          </w:rPr>
          <w:fldChar w:fldCharType="end"/>
        </w:r>
      </w:hyperlink>
    </w:p>
    <w:p w14:paraId="0581E6A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3" w:history="1">
        <w:r w:rsidRPr="008D2DF6">
          <w:rPr>
            <w:rStyle w:val="Hyperlink"/>
            <w:noProof/>
          </w:rPr>
          <w:t xml:space="preserve">Table 21: Attributes of </w:t>
        </w:r>
        <w:r w:rsidRPr="008D2DF6">
          <w:rPr>
            <w:rStyle w:val="Hyperlink"/>
            <w:rFonts w:ascii="Courier New" w:hAnsi="Courier New" w:cs="Courier New"/>
            <w:i/>
            <w:noProof/>
          </w:rPr>
          <w:t>&lt;string/&gt;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_Toc8893853 \h </w:instrText>
        </w:r>
        <w:r>
          <w:rPr>
            <w:noProof/>
            <w:webHidden/>
          </w:rPr>
        </w:r>
        <w:r>
          <w:rPr>
            <w:noProof/>
            <w:webHidden/>
          </w:rPr>
          <w:fldChar w:fldCharType="separate"/>
        </w:r>
        <w:r>
          <w:rPr>
            <w:noProof/>
            <w:webHidden/>
          </w:rPr>
          <w:t>45</w:t>
        </w:r>
        <w:r>
          <w:rPr>
            <w:noProof/>
            <w:webHidden/>
          </w:rPr>
          <w:fldChar w:fldCharType="end"/>
        </w:r>
      </w:hyperlink>
    </w:p>
    <w:p w14:paraId="63799D0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4" w:history="1">
        <w:r w:rsidRPr="008D2DF6">
          <w:rPr>
            <w:rStyle w:val="Hyperlink"/>
            <w:noProof/>
          </w:rPr>
          <w:t xml:space="preserve">Table 22: Attributes of </w:t>
        </w:r>
        <w:r w:rsidRPr="008D2DF6">
          <w:rPr>
            <w:rStyle w:val="Hyperlink"/>
            <w:rFonts w:ascii="Courier New" w:hAnsi="Courier New" w:cs="Courier New"/>
            <w:i/>
            <w:noProof/>
          </w:rPr>
          <w:t>&lt;real/&gt;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_Toc8893854 \h </w:instrText>
        </w:r>
        <w:r>
          <w:rPr>
            <w:noProof/>
            <w:webHidden/>
          </w:rPr>
        </w:r>
        <w:r>
          <w:rPr>
            <w:noProof/>
            <w:webHidden/>
          </w:rPr>
          <w:fldChar w:fldCharType="separate"/>
        </w:r>
        <w:r>
          <w:rPr>
            <w:noProof/>
            <w:webHidden/>
          </w:rPr>
          <w:t>45</w:t>
        </w:r>
        <w:r>
          <w:rPr>
            <w:noProof/>
            <w:webHidden/>
          </w:rPr>
          <w:fldChar w:fldCharType="end"/>
        </w:r>
      </w:hyperlink>
    </w:p>
    <w:p w14:paraId="4B892C7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5" w:history="1">
        <w:r w:rsidRPr="008D2DF6">
          <w:rPr>
            <w:rStyle w:val="Hyperlink"/>
            <w:noProof/>
          </w:rPr>
          <w:t xml:space="preserve">Table 23: Attributes of </w:t>
        </w:r>
        <w:r w:rsidRPr="008D2DF6">
          <w:rPr>
            <w:rStyle w:val="Hyperlink"/>
            <w:rFonts w:ascii="Courier New" w:hAnsi="Courier New" w:cs="Courier New"/>
            <w:i/>
            <w:noProof/>
          </w:rPr>
          <w:t>&lt;integer/&gt;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_Toc8893855 \h </w:instrText>
        </w:r>
        <w:r>
          <w:rPr>
            <w:noProof/>
            <w:webHidden/>
          </w:rPr>
        </w:r>
        <w:r>
          <w:rPr>
            <w:noProof/>
            <w:webHidden/>
          </w:rPr>
          <w:fldChar w:fldCharType="separate"/>
        </w:r>
        <w:r>
          <w:rPr>
            <w:noProof/>
            <w:webHidden/>
          </w:rPr>
          <w:t>45</w:t>
        </w:r>
        <w:r>
          <w:rPr>
            <w:noProof/>
            <w:webHidden/>
          </w:rPr>
          <w:fldChar w:fldCharType="end"/>
        </w:r>
      </w:hyperlink>
    </w:p>
    <w:p w14:paraId="687CC4A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6" w:history="1">
        <w:r w:rsidRPr="008D2DF6">
          <w:rPr>
            <w:rStyle w:val="Hyperlink"/>
            <w:noProof/>
          </w:rPr>
          <w:t xml:space="preserve">Table 24: Attributes of </w:t>
        </w:r>
        <w:r w:rsidRPr="008D2DF6">
          <w:rPr>
            <w:rStyle w:val="Hyperlink"/>
            <w:rFonts w:ascii="Courier New" w:hAnsi="Courier New" w:cs="Courier New"/>
            <w:i/>
            <w:noProof/>
          </w:rPr>
          <w:t>&lt;string_list/&gt;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_Toc8893856 \h </w:instrText>
        </w:r>
        <w:r>
          <w:rPr>
            <w:noProof/>
            <w:webHidden/>
          </w:rPr>
        </w:r>
        <w:r>
          <w:rPr>
            <w:noProof/>
            <w:webHidden/>
          </w:rPr>
          <w:fldChar w:fldCharType="separate"/>
        </w:r>
        <w:r>
          <w:rPr>
            <w:noProof/>
            <w:webHidden/>
          </w:rPr>
          <w:t>45</w:t>
        </w:r>
        <w:r>
          <w:rPr>
            <w:noProof/>
            <w:webHidden/>
          </w:rPr>
          <w:fldChar w:fldCharType="end"/>
        </w:r>
      </w:hyperlink>
    </w:p>
    <w:p w14:paraId="1590FD3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7" w:history="1">
        <w:r w:rsidRPr="008D2DF6">
          <w:rPr>
            <w:rStyle w:val="Hyperlink"/>
            <w:noProof/>
          </w:rPr>
          <w:t xml:space="preserve">Table 25: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string_list</w:t>
        </w:r>
        <w:r w:rsidRPr="008D2DF6">
          <w:rPr>
            <w:rStyle w:val="Hyperlink"/>
            <w:noProof/>
          </w:rPr>
          <w:t>/&gt;</w:t>
        </w:r>
        <w:r>
          <w:rPr>
            <w:noProof/>
            <w:webHidden/>
          </w:rPr>
          <w:tab/>
        </w:r>
        <w:r>
          <w:rPr>
            <w:noProof/>
            <w:webHidden/>
          </w:rPr>
          <w:fldChar w:fldCharType="begin"/>
        </w:r>
        <w:r>
          <w:rPr>
            <w:noProof/>
            <w:webHidden/>
          </w:rPr>
          <w:instrText xml:space="preserve"> PAGEREF _Toc8893857 \h </w:instrText>
        </w:r>
        <w:r>
          <w:rPr>
            <w:noProof/>
            <w:webHidden/>
          </w:rPr>
        </w:r>
        <w:r>
          <w:rPr>
            <w:noProof/>
            <w:webHidden/>
          </w:rPr>
          <w:fldChar w:fldCharType="separate"/>
        </w:r>
        <w:r>
          <w:rPr>
            <w:noProof/>
            <w:webHidden/>
          </w:rPr>
          <w:t>46</w:t>
        </w:r>
        <w:r>
          <w:rPr>
            <w:noProof/>
            <w:webHidden/>
          </w:rPr>
          <w:fldChar w:fldCharType="end"/>
        </w:r>
      </w:hyperlink>
    </w:p>
    <w:p w14:paraId="764E991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8" w:history="1">
        <w:r w:rsidRPr="008D2DF6">
          <w:rPr>
            <w:rStyle w:val="Hyperlink"/>
            <w:noProof/>
          </w:rPr>
          <w:t xml:space="preserve">Table 26: Attributes of </w:t>
        </w:r>
        <w:r w:rsidRPr="008D2DF6">
          <w:rPr>
            <w:rStyle w:val="Hyperlink"/>
            <w:rFonts w:ascii="Courier New" w:hAnsi="Courier New" w:cs="Courier New"/>
            <w:i/>
            <w:noProof/>
          </w:rPr>
          <w:t>&lt;real_list/&gt;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_Toc8893858 \h </w:instrText>
        </w:r>
        <w:r>
          <w:rPr>
            <w:noProof/>
            <w:webHidden/>
          </w:rPr>
        </w:r>
        <w:r>
          <w:rPr>
            <w:noProof/>
            <w:webHidden/>
          </w:rPr>
          <w:fldChar w:fldCharType="separate"/>
        </w:r>
        <w:r>
          <w:rPr>
            <w:noProof/>
            <w:webHidden/>
          </w:rPr>
          <w:t>46</w:t>
        </w:r>
        <w:r>
          <w:rPr>
            <w:noProof/>
            <w:webHidden/>
          </w:rPr>
          <w:fldChar w:fldCharType="end"/>
        </w:r>
      </w:hyperlink>
    </w:p>
    <w:p w14:paraId="4054FCF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9" w:history="1">
        <w:r w:rsidRPr="008D2DF6">
          <w:rPr>
            <w:rStyle w:val="Hyperlink"/>
            <w:noProof/>
          </w:rPr>
          <w:t xml:space="preserve">Table 27: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real_list</w:t>
        </w:r>
        <w:r w:rsidRPr="008D2DF6">
          <w:rPr>
            <w:rStyle w:val="Hyperlink"/>
            <w:noProof/>
          </w:rPr>
          <w:t>/&gt;</w:t>
        </w:r>
        <w:r>
          <w:rPr>
            <w:noProof/>
            <w:webHidden/>
          </w:rPr>
          <w:tab/>
        </w:r>
        <w:r>
          <w:rPr>
            <w:noProof/>
            <w:webHidden/>
          </w:rPr>
          <w:fldChar w:fldCharType="begin"/>
        </w:r>
        <w:r>
          <w:rPr>
            <w:noProof/>
            <w:webHidden/>
          </w:rPr>
          <w:instrText xml:space="preserve"> PAGEREF _Toc8893859 \h </w:instrText>
        </w:r>
        <w:r>
          <w:rPr>
            <w:noProof/>
            <w:webHidden/>
          </w:rPr>
        </w:r>
        <w:r>
          <w:rPr>
            <w:noProof/>
            <w:webHidden/>
          </w:rPr>
          <w:fldChar w:fldCharType="separate"/>
        </w:r>
        <w:r>
          <w:rPr>
            <w:noProof/>
            <w:webHidden/>
          </w:rPr>
          <w:t>46</w:t>
        </w:r>
        <w:r>
          <w:rPr>
            <w:noProof/>
            <w:webHidden/>
          </w:rPr>
          <w:fldChar w:fldCharType="end"/>
        </w:r>
      </w:hyperlink>
    </w:p>
    <w:p w14:paraId="1778C33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0" w:history="1">
        <w:r w:rsidRPr="008D2DF6">
          <w:rPr>
            <w:rStyle w:val="Hyperlink"/>
            <w:noProof/>
          </w:rPr>
          <w:t xml:space="preserve">Table 28: Attributes of </w:t>
        </w:r>
        <w:r w:rsidRPr="008D2DF6">
          <w:rPr>
            <w:rStyle w:val="Hyperlink"/>
            <w:rFonts w:ascii="Courier New" w:hAnsi="Courier New" w:cs="Courier New"/>
            <w:i/>
            <w:noProof/>
          </w:rPr>
          <w:t>&lt;int_list/&gt;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_Toc8893860 \h </w:instrText>
        </w:r>
        <w:r>
          <w:rPr>
            <w:noProof/>
            <w:webHidden/>
          </w:rPr>
        </w:r>
        <w:r>
          <w:rPr>
            <w:noProof/>
            <w:webHidden/>
          </w:rPr>
          <w:fldChar w:fldCharType="separate"/>
        </w:r>
        <w:r>
          <w:rPr>
            <w:noProof/>
            <w:webHidden/>
          </w:rPr>
          <w:t>46</w:t>
        </w:r>
        <w:r>
          <w:rPr>
            <w:noProof/>
            <w:webHidden/>
          </w:rPr>
          <w:fldChar w:fldCharType="end"/>
        </w:r>
      </w:hyperlink>
    </w:p>
    <w:p w14:paraId="0EE676D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1" w:history="1">
        <w:r w:rsidRPr="008D2DF6">
          <w:rPr>
            <w:rStyle w:val="Hyperlink"/>
            <w:noProof/>
          </w:rPr>
          <w:t xml:space="preserve">Table 29: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real_list/</w:t>
        </w:r>
        <w:r w:rsidRPr="008D2DF6">
          <w:rPr>
            <w:rStyle w:val="Hyperlink"/>
            <w:noProof/>
          </w:rPr>
          <w:t>&gt;</w:t>
        </w:r>
        <w:r>
          <w:rPr>
            <w:noProof/>
            <w:webHidden/>
          </w:rPr>
          <w:tab/>
        </w:r>
        <w:r>
          <w:rPr>
            <w:noProof/>
            <w:webHidden/>
          </w:rPr>
          <w:fldChar w:fldCharType="begin"/>
        </w:r>
        <w:r>
          <w:rPr>
            <w:noProof/>
            <w:webHidden/>
          </w:rPr>
          <w:instrText xml:space="preserve"> PAGEREF _Toc8893861 \h </w:instrText>
        </w:r>
        <w:r>
          <w:rPr>
            <w:noProof/>
            <w:webHidden/>
          </w:rPr>
        </w:r>
        <w:r>
          <w:rPr>
            <w:noProof/>
            <w:webHidden/>
          </w:rPr>
          <w:fldChar w:fldCharType="separate"/>
        </w:r>
        <w:r>
          <w:rPr>
            <w:noProof/>
            <w:webHidden/>
          </w:rPr>
          <w:t>46</w:t>
        </w:r>
        <w:r>
          <w:rPr>
            <w:noProof/>
            <w:webHidden/>
          </w:rPr>
          <w:fldChar w:fldCharType="end"/>
        </w:r>
      </w:hyperlink>
    </w:p>
    <w:p w14:paraId="3A68F53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2" w:history="1">
        <w:r w:rsidRPr="008D2DF6">
          <w:rPr>
            <w:rStyle w:val="Hyperlink"/>
            <w:noProof/>
          </w:rPr>
          <w:t xml:space="preserve">Table 30: Attributes of element </w:t>
        </w:r>
        <w:r w:rsidRPr="008D2D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_Toc8893862 \h </w:instrText>
        </w:r>
        <w:r>
          <w:rPr>
            <w:noProof/>
            <w:webHidden/>
          </w:rPr>
        </w:r>
        <w:r>
          <w:rPr>
            <w:noProof/>
            <w:webHidden/>
          </w:rPr>
          <w:fldChar w:fldCharType="separate"/>
        </w:r>
        <w:r>
          <w:rPr>
            <w:noProof/>
            <w:webHidden/>
          </w:rPr>
          <w:t>50</w:t>
        </w:r>
        <w:r>
          <w:rPr>
            <w:noProof/>
            <w:webHidden/>
          </w:rPr>
          <w:fldChar w:fldCharType="end"/>
        </w:r>
      </w:hyperlink>
    </w:p>
    <w:p w14:paraId="6794D94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3" w:history="1">
        <w:r w:rsidRPr="008D2DF6">
          <w:rPr>
            <w:rStyle w:val="Hyperlink"/>
            <w:noProof/>
          </w:rPr>
          <w:t xml:space="preserve">Table 31: Text values of element </w:t>
        </w:r>
        <w:r w:rsidRPr="008D2DF6">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_Toc8893863 \h </w:instrText>
        </w:r>
        <w:r>
          <w:rPr>
            <w:noProof/>
            <w:webHidden/>
          </w:rPr>
        </w:r>
        <w:r>
          <w:rPr>
            <w:noProof/>
            <w:webHidden/>
          </w:rPr>
          <w:fldChar w:fldCharType="separate"/>
        </w:r>
        <w:r>
          <w:rPr>
            <w:noProof/>
            <w:webHidden/>
          </w:rPr>
          <w:t>51</w:t>
        </w:r>
        <w:r>
          <w:rPr>
            <w:noProof/>
            <w:webHidden/>
          </w:rPr>
          <w:fldChar w:fldCharType="end"/>
        </w:r>
      </w:hyperlink>
    </w:p>
    <w:p w14:paraId="546195B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4" w:history="1">
        <w:r w:rsidRPr="008D2DF6">
          <w:rPr>
            <w:rStyle w:val="Hyperlink"/>
            <w:noProof/>
          </w:rPr>
          <w:t xml:space="preserve">Table 32: Attributes of elements </w:t>
        </w:r>
        <w:r w:rsidRPr="008D2DF6">
          <w:rPr>
            <w:rStyle w:val="Hyperlink"/>
            <w:rFonts w:ascii="Courier New" w:hAnsi="Courier New" w:cs="Courier New"/>
            <w:i/>
            <w:noProof/>
            <w:highlight w:val="white"/>
          </w:rPr>
          <w:t>&lt;normal_direction</w:t>
        </w:r>
        <w:r w:rsidRPr="008D2DF6">
          <w:rPr>
            <w:rStyle w:val="Hyperlink"/>
            <w:rFonts w:ascii="Courier New" w:hAnsi="Courier New" w:cs="Courier New"/>
            <w:i/>
            <w:noProof/>
          </w:rPr>
          <w:t>/&gt;</w:t>
        </w:r>
        <w:r w:rsidRPr="008D2DF6">
          <w:rPr>
            <w:rStyle w:val="Hyperlink"/>
            <w:noProof/>
          </w:rPr>
          <w:t xml:space="preserve"> &amp; </w:t>
        </w:r>
        <w:r w:rsidRPr="008D2DF6">
          <w:rPr>
            <w:rStyle w:val="Hyperlink"/>
            <w:rFonts w:ascii="Courier New" w:hAnsi="Courier New" w:cs="Courier New"/>
            <w:i/>
            <w:noProof/>
            <w:highlight w:val="white"/>
          </w:rPr>
          <w:t>&lt;tangential_direction</w:t>
        </w:r>
        <w:r w:rsidRPr="008D2DF6">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_Toc8893864 \h </w:instrText>
        </w:r>
        <w:r>
          <w:rPr>
            <w:noProof/>
            <w:webHidden/>
          </w:rPr>
        </w:r>
        <w:r>
          <w:rPr>
            <w:noProof/>
            <w:webHidden/>
          </w:rPr>
          <w:fldChar w:fldCharType="separate"/>
        </w:r>
        <w:r>
          <w:rPr>
            <w:noProof/>
            <w:webHidden/>
          </w:rPr>
          <w:t>51</w:t>
        </w:r>
        <w:r>
          <w:rPr>
            <w:noProof/>
            <w:webHidden/>
          </w:rPr>
          <w:fldChar w:fldCharType="end"/>
        </w:r>
      </w:hyperlink>
    </w:p>
    <w:p w14:paraId="3EB9B4D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5" w:history="1">
        <w:r w:rsidRPr="008D2DF6">
          <w:rPr>
            <w:rStyle w:val="Hyperlink"/>
            <w:noProof/>
          </w:rPr>
          <w:t xml:space="preserve">Table 33: Nested elements of element </w:t>
        </w:r>
        <w:r w:rsidRPr="008D2D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_Toc8893865 \h </w:instrText>
        </w:r>
        <w:r>
          <w:rPr>
            <w:noProof/>
            <w:webHidden/>
          </w:rPr>
        </w:r>
        <w:r>
          <w:rPr>
            <w:noProof/>
            <w:webHidden/>
          </w:rPr>
          <w:fldChar w:fldCharType="separate"/>
        </w:r>
        <w:r>
          <w:rPr>
            <w:noProof/>
            <w:webHidden/>
          </w:rPr>
          <w:t>52</w:t>
        </w:r>
        <w:r>
          <w:rPr>
            <w:noProof/>
            <w:webHidden/>
          </w:rPr>
          <w:fldChar w:fldCharType="end"/>
        </w:r>
      </w:hyperlink>
    </w:p>
    <w:p w14:paraId="755CA09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6" w:history="1">
        <w:r w:rsidRPr="008D2DF6">
          <w:rPr>
            <w:rStyle w:val="Hyperlink"/>
            <w:noProof/>
          </w:rPr>
          <w:t>Table 34: Nested elements of</w:t>
        </w:r>
        <w:r w:rsidRPr="008D2DF6">
          <w:rPr>
            <w:rStyle w:val="Hyperlink"/>
            <w:rFonts w:ascii="Courier New" w:hAnsi="Courier New" w:cs="Courier New"/>
            <w:i/>
            <w:noProof/>
          </w:rPr>
          <w:t xml:space="preserve"> &lt;connection_0d/&gt;</w:t>
        </w:r>
        <w:r w:rsidRPr="008D2DF6">
          <w:rPr>
            <w:rStyle w:val="Hyperlink"/>
            <w:rFonts w:cstheme="minorHAnsi"/>
            <w:noProof/>
          </w:rPr>
          <w:t xml:space="preserve"> for </w:t>
        </w:r>
        <w:r w:rsidRPr="008D2D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_Toc8893866 \h </w:instrText>
        </w:r>
        <w:r>
          <w:rPr>
            <w:noProof/>
            <w:webHidden/>
          </w:rPr>
        </w:r>
        <w:r>
          <w:rPr>
            <w:noProof/>
            <w:webHidden/>
          </w:rPr>
          <w:fldChar w:fldCharType="separate"/>
        </w:r>
        <w:r>
          <w:rPr>
            <w:noProof/>
            <w:webHidden/>
          </w:rPr>
          <w:t>52</w:t>
        </w:r>
        <w:r>
          <w:rPr>
            <w:noProof/>
            <w:webHidden/>
          </w:rPr>
          <w:fldChar w:fldCharType="end"/>
        </w:r>
      </w:hyperlink>
    </w:p>
    <w:p w14:paraId="7D8A531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7" w:history="1">
        <w:r w:rsidRPr="008D2DF6">
          <w:rPr>
            <w:rStyle w:val="Hyperlink"/>
            <w:noProof/>
          </w:rPr>
          <w:t>Table 35: Attributes of element</w:t>
        </w:r>
        <w:r w:rsidRPr="008D2D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_Toc8893867 \h </w:instrText>
        </w:r>
        <w:r>
          <w:rPr>
            <w:noProof/>
            <w:webHidden/>
          </w:rPr>
        </w:r>
        <w:r>
          <w:rPr>
            <w:noProof/>
            <w:webHidden/>
          </w:rPr>
          <w:fldChar w:fldCharType="separate"/>
        </w:r>
        <w:r>
          <w:rPr>
            <w:noProof/>
            <w:webHidden/>
          </w:rPr>
          <w:t>53</w:t>
        </w:r>
        <w:r>
          <w:rPr>
            <w:noProof/>
            <w:webHidden/>
          </w:rPr>
          <w:fldChar w:fldCharType="end"/>
        </w:r>
      </w:hyperlink>
    </w:p>
    <w:p w14:paraId="3EA2921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8" w:history="1">
        <w:r w:rsidRPr="008D2DF6">
          <w:rPr>
            <w:rStyle w:val="Hyperlink"/>
            <w:noProof/>
          </w:rPr>
          <w:t>Table 36: Nested elements of</w:t>
        </w:r>
        <w:r w:rsidRPr="008D2DF6">
          <w:rPr>
            <w:rStyle w:val="Hyperlink"/>
            <w:rFonts w:ascii="Courier New" w:hAnsi="Courier New" w:cs="Courier New"/>
            <w:i/>
            <w:noProof/>
          </w:rPr>
          <w:t xml:space="preserve"> &lt;connection_0d/&gt;</w:t>
        </w:r>
        <w:r w:rsidRPr="008D2DF6">
          <w:rPr>
            <w:rStyle w:val="Hyperlink"/>
            <w:rFonts w:cstheme="minorHAnsi"/>
            <w:noProof/>
          </w:rPr>
          <w:t xml:space="preserve"> for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_Toc8893868 \h </w:instrText>
        </w:r>
        <w:r>
          <w:rPr>
            <w:noProof/>
            <w:webHidden/>
          </w:rPr>
        </w:r>
        <w:r>
          <w:rPr>
            <w:noProof/>
            <w:webHidden/>
          </w:rPr>
          <w:fldChar w:fldCharType="separate"/>
        </w:r>
        <w:r>
          <w:rPr>
            <w:noProof/>
            <w:webHidden/>
          </w:rPr>
          <w:t>54</w:t>
        </w:r>
        <w:r>
          <w:rPr>
            <w:noProof/>
            <w:webHidden/>
          </w:rPr>
          <w:fldChar w:fldCharType="end"/>
        </w:r>
      </w:hyperlink>
    </w:p>
    <w:p w14:paraId="7DCA61A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9" w:history="1">
        <w:r w:rsidRPr="008D2DF6">
          <w:rPr>
            <w:rStyle w:val="Hyperlink"/>
            <w:noProof/>
          </w:rPr>
          <w:t xml:space="preserve">Table 37: Attributes of element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_Toc8893869 \h </w:instrText>
        </w:r>
        <w:r>
          <w:rPr>
            <w:noProof/>
            <w:webHidden/>
          </w:rPr>
        </w:r>
        <w:r>
          <w:rPr>
            <w:noProof/>
            <w:webHidden/>
          </w:rPr>
          <w:fldChar w:fldCharType="separate"/>
        </w:r>
        <w:r>
          <w:rPr>
            <w:noProof/>
            <w:webHidden/>
          </w:rPr>
          <w:t>55</w:t>
        </w:r>
        <w:r>
          <w:rPr>
            <w:noProof/>
            <w:webHidden/>
          </w:rPr>
          <w:fldChar w:fldCharType="end"/>
        </w:r>
      </w:hyperlink>
    </w:p>
    <w:p w14:paraId="581033F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0" w:history="1">
        <w:r w:rsidRPr="008D2DF6">
          <w:rPr>
            <w:rStyle w:val="Hyperlink"/>
            <w:noProof/>
          </w:rPr>
          <w:t xml:space="preserve">Table 38: Nested elements of element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_Toc8893870 \h </w:instrText>
        </w:r>
        <w:r>
          <w:rPr>
            <w:noProof/>
            <w:webHidden/>
          </w:rPr>
        </w:r>
        <w:r>
          <w:rPr>
            <w:noProof/>
            <w:webHidden/>
          </w:rPr>
          <w:fldChar w:fldCharType="separate"/>
        </w:r>
        <w:r>
          <w:rPr>
            <w:noProof/>
            <w:webHidden/>
          </w:rPr>
          <w:t>55</w:t>
        </w:r>
        <w:r>
          <w:rPr>
            <w:noProof/>
            <w:webHidden/>
          </w:rPr>
          <w:fldChar w:fldCharType="end"/>
        </w:r>
      </w:hyperlink>
    </w:p>
    <w:p w14:paraId="00A6092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1" w:history="1">
        <w:r w:rsidRPr="008D2DF6">
          <w:rPr>
            <w:rStyle w:val="Hyperlink"/>
            <w:noProof/>
          </w:rPr>
          <w:t xml:space="preserve">Table 39: Nested elements of </w:t>
        </w:r>
        <w:r w:rsidRPr="008D2DF6">
          <w:rPr>
            <w:rStyle w:val="Hyperlink"/>
            <w:rFonts w:ascii="Courier New" w:hAnsi="Courier New" w:cs="Courier New"/>
            <w:i/>
            <w:noProof/>
          </w:rPr>
          <w:t>&lt;connection_0d/&gt;</w:t>
        </w:r>
        <w:r w:rsidRPr="008D2DF6">
          <w:rPr>
            <w:rStyle w:val="Hyperlink"/>
            <w:rFonts w:cstheme="minorHAnsi"/>
            <w:noProof/>
          </w:rPr>
          <w:t xml:space="preserve"> for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_Toc8893871 \h </w:instrText>
        </w:r>
        <w:r>
          <w:rPr>
            <w:noProof/>
            <w:webHidden/>
          </w:rPr>
        </w:r>
        <w:r>
          <w:rPr>
            <w:noProof/>
            <w:webHidden/>
          </w:rPr>
          <w:fldChar w:fldCharType="separate"/>
        </w:r>
        <w:r>
          <w:rPr>
            <w:noProof/>
            <w:webHidden/>
          </w:rPr>
          <w:t>56</w:t>
        </w:r>
        <w:r>
          <w:rPr>
            <w:noProof/>
            <w:webHidden/>
          </w:rPr>
          <w:fldChar w:fldCharType="end"/>
        </w:r>
      </w:hyperlink>
    </w:p>
    <w:p w14:paraId="7CBA247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2" w:history="1">
        <w:r w:rsidRPr="008D2DF6">
          <w:rPr>
            <w:rStyle w:val="Hyperlink"/>
            <w:noProof/>
          </w:rPr>
          <w:t xml:space="preserve">Table 40: Attributes of element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_Toc8893872 \h </w:instrText>
        </w:r>
        <w:r>
          <w:rPr>
            <w:noProof/>
            <w:webHidden/>
          </w:rPr>
        </w:r>
        <w:r>
          <w:rPr>
            <w:noProof/>
            <w:webHidden/>
          </w:rPr>
          <w:fldChar w:fldCharType="separate"/>
        </w:r>
        <w:r>
          <w:rPr>
            <w:noProof/>
            <w:webHidden/>
          </w:rPr>
          <w:t>57</w:t>
        </w:r>
        <w:r>
          <w:rPr>
            <w:noProof/>
            <w:webHidden/>
          </w:rPr>
          <w:fldChar w:fldCharType="end"/>
        </w:r>
      </w:hyperlink>
    </w:p>
    <w:p w14:paraId="0C16AAE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3" w:history="1">
        <w:r w:rsidRPr="008D2DF6">
          <w:rPr>
            <w:rStyle w:val="Hyperlink"/>
            <w:noProof/>
          </w:rPr>
          <w:t xml:space="preserve">Table 41: Nested elements of element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_Toc8893873 \h </w:instrText>
        </w:r>
        <w:r>
          <w:rPr>
            <w:noProof/>
            <w:webHidden/>
          </w:rPr>
        </w:r>
        <w:r>
          <w:rPr>
            <w:noProof/>
            <w:webHidden/>
          </w:rPr>
          <w:fldChar w:fldCharType="separate"/>
        </w:r>
        <w:r>
          <w:rPr>
            <w:noProof/>
            <w:webHidden/>
          </w:rPr>
          <w:t>57</w:t>
        </w:r>
        <w:r>
          <w:rPr>
            <w:noProof/>
            <w:webHidden/>
          </w:rPr>
          <w:fldChar w:fldCharType="end"/>
        </w:r>
      </w:hyperlink>
    </w:p>
    <w:p w14:paraId="5CA716B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4" w:history="1">
        <w:r w:rsidRPr="008D2DF6">
          <w:rPr>
            <w:rStyle w:val="Hyperlink"/>
            <w:noProof/>
          </w:rPr>
          <w:t xml:space="preserve">Table 42: Attributes of element </w:t>
        </w:r>
        <w:r w:rsidRPr="008D2DF6">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_Toc8893874 \h </w:instrText>
        </w:r>
        <w:r>
          <w:rPr>
            <w:noProof/>
            <w:webHidden/>
          </w:rPr>
        </w:r>
        <w:r>
          <w:rPr>
            <w:noProof/>
            <w:webHidden/>
          </w:rPr>
          <w:fldChar w:fldCharType="separate"/>
        </w:r>
        <w:r>
          <w:rPr>
            <w:noProof/>
            <w:webHidden/>
          </w:rPr>
          <w:t>58</w:t>
        </w:r>
        <w:r>
          <w:rPr>
            <w:noProof/>
            <w:webHidden/>
          </w:rPr>
          <w:fldChar w:fldCharType="end"/>
        </w:r>
      </w:hyperlink>
    </w:p>
    <w:p w14:paraId="111E55A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5" w:history="1">
        <w:r w:rsidRPr="008D2DF6">
          <w:rPr>
            <w:rStyle w:val="Hyperlink"/>
            <w:noProof/>
          </w:rPr>
          <w:t xml:space="preserve">Table 43: Attributes of element </w:t>
        </w:r>
        <w:r w:rsidRPr="008D2DF6">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_Toc8893875 \h </w:instrText>
        </w:r>
        <w:r>
          <w:rPr>
            <w:noProof/>
            <w:webHidden/>
          </w:rPr>
        </w:r>
        <w:r>
          <w:rPr>
            <w:noProof/>
            <w:webHidden/>
          </w:rPr>
          <w:fldChar w:fldCharType="separate"/>
        </w:r>
        <w:r>
          <w:rPr>
            <w:noProof/>
            <w:webHidden/>
          </w:rPr>
          <w:t>62</w:t>
        </w:r>
        <w:r>
          <w:rPr>
            <w:noProof/>
            <w:webHidden/>
          </w:rPr>
          <w:fldChar w:fldCharType="end"/>
        </w:r>
      </w:hyperlink>
    </w:p>
    <w:p w14:paraId="53C98B5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6" w:history="1">
        <w:r w:rsidRPr="008D2DF6">
          <w:rPr>
            <w:rStyle w:val="Hyperlink"/>
            <w:noProof/>
          </w:rPr>
          <w:t>Table 44: Pictures of all Solid Rivets</w:t>
        </w:r>
        <w:r>
          <w:rPr>
            <w:noProof/>
            <w:webHidden/>
          </w:rPr>
          <w:tab/>
        </w:r>
        <w:r>
          <w:rPr>
            <w:noProof/>
            <w:webHidden/>
          </w:rPr>
          <w:fldChar w:fldCharType="begin"/>
        </w:r>
        <w:r>
          <w:rPr>
            <w:noProof/>
            <w:webHidden/>
          </w:rPr>
          <w:instrText xml:space="preserve"> PAGEREF _Toc8893876 \h </w:instrText>
        </w:r>
        <w:r>
          <w:rPr>
            <w:noProof/>
            <w:webHidden/>
          </w:rPr>
        </w:r>
        <w:r>
          <w:rPr>
            <w:noProof/>
            <w:webHidden/>
          </w:rPr>
          <w:fldChar w:fldCharType="separate"/>
        </w:r>
        <w:r>
          <w:rPr>
            <w:noProof/>
            <w:webHidden/>
          </w:rPr>
          <w:t>63</w:t>
        </w:r>
        <w:r>
          <w:rPr>
            <w:noProof/>
            <w:webHidden/>
          </w:rPr>
          <w:fldChar w:fldCharType="end"/>
        </w:r>
      </w:hyperlink>
    </w:p>
    <w:p w14:paraId="75F44D7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7" w:history="1">
        <w:r w:rsidRPr="008D2DF6">
          <w:rPr>
            <w:rStyle w:val="Hyperlink"/>
            <w:noProof/>
          </w:rPr>
          <w:t xml:space="preserve">Table 45: Attributes of element </w:t>
        </w:r>
        <w:r w:rsidRPr="008D2DF6">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_Toc8893877 \h </w:instrText>
        </w:r>
        <w:r>
          <w:rPr>
            <w:noProof/>
            <w:webHidden/>
          </w:rPr>
        </w:r>
        <w:r>
          <w:rPr>
            <w:noProof/>
            <w:webHidden/>
          </w:rPr>
          <w:fldChar w:fldCharType="separate"/>
        </w:r>
        <w:r>
          <w:rPr>
            <w:noProof/>
            <w:webHidden/>
          </w:rPr>
          <w:t>64</w:t>
        </w:r>
        <w:r>
          <w:rPr>
            <w:noProof/>
            <w:webHidden/>
          </w:rPr>
          <w:fldChar w:fldCharType="end"/>
        </w:r>
      </w:hyperlink>
    </w:p>
    <w:p w14:paraId="384DCB6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8" w:history="1">
        <w:r w:rsidRPr="008D2DF6">
          <w:rPr>
            <w:rStyle w:val="Hyperlink"/>
            <w:noProof/>
          </w:rPr>
          <w:t xml:space="preserve">Table 46: Attributes of element </w:t>
        </w:r>
        <w:r w:rsidRPr="008D2DF6">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_Toc8893878 \h </w:instrText>
        </w:r>
        <w:r>
          <w:rPr>
            <w:noProof/>
            <w:webHidden/>
          </w:rPr>
        </w:r>
        <w:r>
          <w:rPr>
            <w:noProof/>
            <w:webHidden/>
          </w:rPr>
          <w:fldChar w:fldCharType="separate"/>
        </w:r>
        <w:r>
          <w:rPr>
            <w:noProof/>
            <w:webHidden/>
          </w:rPr>
          <w:t>66</w:t>
        </w:r>
        <w:r>
          <w:rPr>
            <w:noProof/>
            <w:webHidden/>
          </w:rPr>
          <w:fldChar w:fldCharType="end"/>
        </w:r>
      </w:hyperlink>
    </w:p>
    <w:p w14:paraId="1B80957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9" w:history="1">
        <w:r w:rsidRPr="008D2DF6">
          <w:rPr>
            <w:rStyle w:val="Hyperlink"/>
            <w:noProof/>
          </w:rPr>
          <w:t xml:space="preserve">Table 47: Nested elements of element </w:t>
        </w:r>
        <w:r w:rsidRPr="008D2D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_Toc8893879 \h </w:instrText>
        </w:r>
        <w:r>
          <w:rPr>
            <w:noProof/>
            <w:webHidden/>
          </w:rPr>
        </w:r>
        <w:r>
          <w:rPr>
            <w:noProof/>
            <w:webHidden/>
          </w:rPr>
          <w:fldChar w:fldCharType="separate"/>
        </w:r>
        <w:r>
          <w:rPr>
            <w:noProof/>
            <w:webHidden/>
          </w:rPr>
          <w:t>69</w:t>
        </w:r>
        <w:r>
          <w:rPr>
            <w:noProof/>
            <w:webHidden/>
          </w:rPr>
          <w:fldChar w:fldCharType="end"/>
        </w:r>
      </w:hyperlink>
    </w:p>
    <w:p w14:paraId="2EF2E3C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0" w:history="1">
        <w:r w:rsidRPr="008D2DF6">
          <w:rPr>
            <w:rStyle w:val="Hyperlink"/>
            <w:noProof/>
          </w:rPr>
          <w:t xml:space="preserve">Table 48: Attributes of element </w:t>
        </w:r>
        <w:r w:rsidRPr="008D2D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_Toc8893880 \h </w:instrText>
        </w:r>
        <w:r>
          <w:rPr>
            <w:noProof/>
            <w:webHidden/>
          </w:rPr>
        </w:r>
        <w:r>
          <w:rPr>
            <w:noProof/>
            <w:webHidden/>
          </w:rPr>
          <w:fldChar w:fldCharType="separate"/>
        </w:r>
        <w:r>
          <w:rPr>
            <w:noProof/>
            <w:webHidden/>
          </w:rPr>
          <w:t>69</w:t>
        </w:r>
        <w:r>
          <w:rPr>
            <w:noProof/>
            <w:webHidden/>
          </w:rPr>
          <w:fldChar w:fldCharType="end"/>
        </w:r>
      </w:hyperlink>
    </w:p>
    <w:p w14:paraId="3719123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1" w:history="1">
        <w:r w:rsidRPr="008D2DF6">
          <w:rPr>
            <w:rStyle w:val="Hyperlink"/>
            <w:noProof/>
          </w:rPr>
          <w:t xml:space="preserve">Table 49: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_Toc8893881 \h </w:instrText>
        </w:r>
        <w:r>
          <w:rPr>
            <w:noProof/>
            <w:webHidden/>
          </w:rPr>
        </w:r>
        <w:r>
          <w:rPr>
            <w:noProof/>
            <w:webHidden/>
          </w:rPr>
          <w:fldChar w:fldCharType="separate"/>
        </w:r>
        <w:r>
          <w:rPr>
            <w:noProof/>
            <w:webHidden/>
          </w:rPr>
          <w:t>71</w:t>
        </w:r>
        <w:r>
          <w:rPr>
            <w:noProof/>
            <w:webHidden/>
          </w:rPr>
          <w:fldChar w:fldCharType="end"/>
        </w:r>
      </w:hyperlink>
    </w:p>
    <w:p w14:paraId="57DBFE4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2" w:history="1">
        <w:r w:rsidRPr="008D2DF6">
          <w:rPr>
            <w:rStyle w:val="Hyperlink"/>
            <w:noProof/>
          </w:rPr>
          <w:t xml:space="preserve">Table 50: Attributes of element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_Toc8893882 \h </w:instrText>
        </w:r>
        <w:r>
          <w:rPr>
            <w:noProof/>
            <w:webHidden/>
          </w:rPr>
        </w:r>
        <w:r>
          <w:rPr>
            <w:noProof/>
            <w:webHidden/>
          </w:rPr>
          <w:fldChar w:fldCharType="separate"/>
        </w:r>
        <w:r>
          <w:rPr>
            <w:noProof/>
            <w:webHidden/>
          </w:rPr>
          <w:t>72</w:t>
        </w:r>
        <w:r>
          <w:rPr>
            <w:noProof/>
            <w:webHidden/>
          </w:rPr>
          <w:fldChar w:fldCharType="end"/>
        </w:r>
      </w:hyperlink>
    </w:p>
    <w:p w14:paraId="2DB5C14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3" w:history="1">
        <w:r w:rsidRPr="008D2DF6">
          <w:rPr>
            <w:rStyle w:val="Hyperlink"/>
            <w:noProof/>
          </w:rPr>
          <w:t xml:space="preserve">Table 51: Nested elements of element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_Toc8893883 \h </w:instrText>
        </w:r>
        <w:r>
          <w:rPr>
            <w:noProof/>
            <w:webHidden/>
          </w:rPr>
        </w:r>
        <w:r>
          <w:rPr>
            <w:noProof/>
            <w:webHidden/>
          </w:rPr>
          <w:fldChar w:fldCharType="separate"/>
        </w:r>
        <w:r>
          <w:rPr>
            <w:noProof/>
            <w:webHidden/>
          </w:rPr>
          <w:t>73</w:t>
        </w:r>
        <w:r>
          <w:rPr>
            <w:noProof/>
            <w:webHidden/>
          </w:rPr>
          <w:fldChar w:fldCharType="end"/>
        </w:r>
      </w:hyperlink>
    </w:p>
    <w:p w14:paraId="30C4AD7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4" w:history="1">
        <w:r w:rsidRPr="008D2DF6">
          <w:rPr>
            <w:rStyle w:val="Hyperlink"/>
            <w:noProof/>
          </w:rPr>
          <w:t xml:space="preserve">Table 52: Attributes of element </w:t>
        </w:r>
        <w:r w:rsidRPr="008D2DF6">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_Toc8893884 \h </w:instrText>
        </w:r>
        <w:r>
          <w:rPr>
            <w:noProof/>
            <w:webHidden/>
          </w:rPr>
        </w:r>
        <w:r>
          <w:rPr>
            <w:noProof/>
            <w:webHidden/>
          </w:rPr>
          <w:fldChar w:fldCharType="separate"/>
        </w:r>
        <w:r>
          <w:rPr>
            <w:noProof/>
            <w:webHidden/>
          </w:rPr>
          <w:t>74</w:t>
        </w:r>
        <w:r>
          <w:rPr>
            <w:noProof/>
            <w:webHidden/>
          </w:rPr>
          <w:fldChar w:fldCharType="end"/>
        </w:r>
      </w:hyperlink>
    </w:p>
    <w:p w14:paraId="043E8A1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5" w:history="1">
        <w:r w:rsidRPr="008D2DF6">
          <w:rPr>
            <w:rStyle w:val="Hyperlink"/>
            <w:noProof/>
          </w:rPr>
          <w:t xml:space="preserve">Table 53: Attributes of element </w:t>
        </w:r>
        <w:r w:rsidRPr="008D2D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_Toc8893885 \h </w:instrText>
        </w:r>
        <w:r>
          <w:rPr>
            <w:noProof/>
            <w:webHidden/>
          </w:rPr>
        </w:r>
        <w:r>
          <w:rPr>
            <w:noProof/>
            <w:webHidden/>
          </w:rPr>
          <w:fldChar w:fldCharType="separate"/>
        </w:r>
        <w:r>
          <w:rPr>
            <w:noProof/>
            <w:webHidden/>
          </w:rPr>
          <w:t>75</w:t>
        </w:r>
        <w:r>
          <w:rPr>
            <w:noProof/>
            <w:webHidden/>
          </w:rPr>
          <w:fldChar w:fldCharType="end"/>
        </w:r>
      </w:hyperlink>
    </w:p>
    <w:p w14:paraId="6E4362A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6" w:history="1">
        <w:r w:rsidRPr="008D2DF6">
          <w:rPr>
            <w:rStyle w:val="Hyperlink"/>
            <w:noProof/>
          </w:rPr>
          <w:t xml:space="preserve">Table 54: Nested elements of element </w:t>
        </w:r>
        <w:r w:rsidRPr="008D2D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_Toc8893886 \h </w:instrText>
        </w:r>
        <w:r>
          <w:rPr>
            <w:noProof/>
            <w:webHidden/>
          </w:rPr>
        </w:r>
        <w:r>
          <w:rPr>
            <w:noProof/>
            <w:webHidden/>
          </w:rPr>
          <w:fldChar w:fldCharType="separate"/>
        </w:r>
        <w:r>
          <w:rPr>
            <w:noProof/>
            <w:webHidden/>
          </w:rPr>
          <w:t>75</w:t>
        </w:r>
        <w:r>
          <w:rPr>
            <w:noProof/>
            <w:webHidden/>
          </w:rPr>
          <w:fldChar w:fldCharType="end"/>
        </w:r>
      </w:hyperlink>
    </w:p>
    <w:p w14:paraId="2A2B73A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7" w:history="1">
        <w:r w:rsidRPr="008D2DF6">
          <w:rPr>
            <w:rStyle w:val="Hyperlink"/>
            <w:noProof/>
          </w:rPr>
          <w:t xml:space="preserve">Table 55: Attributes of element </w:t>
        </w:r>
        <w:r w:rsidRPr="008D2D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_Toc8893887 \h </w:instrText>
        </w:r>
        <w:r>
          <w:rPr>
            <w:noProof/>
            <w:webHidden/>
          </w:rPr>
        </w:r>
        <w:r>
          <w:rPr>
            <w:noProof/>
            <w:webHidden/>
          </w:rPr>
          <w:fldChar w:fldCharType="separate"/>
        </w:r>
        <w:r>
          <w:rPr>
            <w:noProof/>
            <w:webHidden/>
          </w:rPr>
          <w:t>76</w:t>
        </w:r>
        <w:r>
          <w:rPr>
            <w:noProof/>
            <w:webHidden/>
          </w:rPr>
          <w:fldChar w:fldCharType="end"/>
        </w:r>
      </w:hyperlink>
    </w:p>
    <w:p w14:paraId="6000E4A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8" w:history="1">
        <w:r w:rsidRPr="008D2DF6">
          <w:rPr>
            <w:rStyle w:val="Hyperlink"/>
            <w:noProof/>
          </w:rPr>
          <w:t xml:space="preserve">Table 56: Nested elements of element </w:t>
        </w:r>
        <w:r w:rsidRPr="008D2D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_Toc8893888 \h </w:instrText>
        </w:r>
        <w:r>
          <w:rPr>
            <w:noProof/>
            <w:webHidden/>
          </w:rPr>
        </w:r>
        <w:r>
          <w:rPr>
            <w:noProof/>
            <w:webHidden/>
          </w:rPr>
          <w:fldChar w:fldCharType="separate"/>
        </w:r>
        <w:r>
          <w:rPr>
            <w:noProof/>
            <w:webHidden/>
          </w:rPr>
          <w:t>76</w:t>
        </w:r>
        <w:r>
          <w:rPr>
            <w:noProof/>
            <w:webHidden/>
          </w:rPr>
          <w:fldChar w:fldCharType="end"/>
        </w:r>
      </w:hyperlink>
    </w:p>
    <w:p w14:paraId="1D508E5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9" w:history="1">
        <w:r w:rsidRPr="008D2DF6">
          <w:rPr>
            <w:rStyle w:val="Hyperlink"/>
            <w:noProof/>
          </w:rPr>
          <w:t xml:space="preserve">Table 57: Attributes of element </w:t>
        </w:r>
        <w:r w:rsidRPr="008D2D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_Toc8893889 \h </w:instrText>
        </w:r>
        <w:r>
          <w:rPr>
            <w:noProof/>
            <w:webHidden/>
          </w:rPr>
        </w:r>
        <w:r>
          <w:rPr>
            <w:noProof/>
            <w:webHidden/>
          </w:rPr>
          <w:fldChar w:fldCharType="separate"/>
        </w:r>
        <w:r>
          <w:rPr>
            <w:noProof/>
            <w:webHidden/>
          </w:rPr>
          <w:t>81</w:t>
        </w:r>
        <w:r>
          <w:rPr>
            <w:noProof/>
            <w:webHidden/>
          </w:rPr>
          <w:fldChar w:fldCharType="end"/>
        </w:r>
      </w:hyperlink>
    </w:p>
    <w:p w14:paraId="367292B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0" w:history="1">
        <w:r w:rsidRPr="008D2DF6">
          <w:rPr>
            <w:rStyle w:val="Hyperlink"/>
            <w:noProof/>
          </w:rPr>
          <w:t xml:space="preserve">Table 58: Nested elements of element </w:t>
        </w:r>
        <w:r w:rsidRPr="008D2D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_Toc8893890 \h </w:instrText>
        </w:r>
        <w:r>
          <w:rPr>
            <w:noProof/>
            <w:webHidden/>
          </w:rPr>
        </w:r>
        <w:r>
          <w:rPr>
            <w:noProof/>
            <w:webHidden/>
          </w:rPr>
          <w:fldChar w:fldCharType="separate"/>
        </w:r>
        <w:r>
          <w:rPr>
            <w:noProof/>
            <w:webHidden/>
          </w:rPr>
          <w:t>81</w:t>
        </w:r>
        <w:r>
          <w:rPr>
            <w:noProof/>
            <w:webHidden/>
          </w:rPr>
          <w:fldChar w:fldCharType="end"/>
        </w:r>
      </w:hyperlink>
    </w:p>
    <w:p w14:paraId="6473B69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1" w:history="1">
        <w:r w:rsidRPr="008D2DF6">
          <w:rPr>
            <w:rStyle w:val="Hyperlink"/>
            <w:noProof/>
          </w:rPr>
          <w:t xml:space="preserve">Table 59: Attributes of element </w:t>
        </w:r>
        <w:r w:rsidRPr="008D2DF6">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_Toc8893891 \h </w:instrText>
        </w:r>
        <w:r>
          <w:rPr>
            <w:noProof/>
            <w:webHidden/>
          </w:rPr>
        </w:r>
        <w:r>
          <w:rPr>
            <w:noProof/>
            <w:webHidden/>
          </w:rPr>
          <w:fldChar w:fldCharType="separate"/>
        </w:r>
        <w:r>
          <w:rPr>
            <w:noProof/>
            <w:webHidden/>
          </w:rPr>
          <w:t>83</w:t>
        </w:r>
        <w:r>
          <w:rPr>
            <w:noProof/>
            <w:webHidden/>
          </w:rPr>
          <w:fldChar w:fldCharType="end"/>
        </w:r>
      </w:hyperlink>
    </w:p>
    <w:p w14:paraId="4630DAE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2" w:history="1">
        <w:r w:rsidRPr="008D2DF6">
          <w:rPr>
            <w:rStyle w:val="Hyperlink"/>
            <w:noProof/>
          </w:rPr>
          <w:t xml:space="preserve">Table 60: Nested elements of </w:t>
        </w:r>
        <w:r w:rsidRPr="008D2DF6">
          <w:rPr>
            <w:rStyle w:val="Hyperlink"/>
            <w:rFonts w:ascii="Courier New" w:hAnsi="Courier New" w:cs="Courier New"/>
            <w:i/>
            <w:noProof/>
          </w:rPr>
          <w:t>&lt;connection_0d&gt;</w:t>
        </w:r>
        <w:r w:rsidRPr="008D2DF6">
          <w:rPr>
            <w:rStyle w:val="Hyperlink"/>
            <w:rFonts w:cstheme="minorHAnsi"/>
            <w:noProof/>
          </w:rPr>
          <w:t xml:space="preserve"> for </w:t>
        </w:r>
        <w:r w:rsidRPr="008D2D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_Toc8893892 \h </w:instrText>
        </w:r>
        <w:r>
          <w:rPr>
            <w:noProof/>
            <w:webHidden/>
          </w:rPr>
        </w:r>
        <w:r>
          <w:rPr>
            <w:noProof/>
            <w:webHidden/>
          </w:rPr>
          <w:fldChar w:fldCharType="separate"/>
        </w:r>
        <w:r>
          <w:rPr>
            <w:noProof/>
            <w:webHidden/>
          </w:rPr>
          <w:t>84</w:t>
        </w:r>
        <w:r>
          <w:rPr>
            <w:noProof/>
            <w:webHidden/>
          </w:rPr>
          <w:fldChar w:fldCharType="end"/>
        </w:r>
      </w:hyperlink>
    </w:p>
    <w:p w14:paraId="5B4BC40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3" w:history="1">
        <w:r w:rsidRPr="008D2DF6">
          <w:rPr>
            <w:rStyle w:val="Hyperlink"/>
            <w:noProof/>
          </w:rPr>
          <w:t xml:space="preserve">Table 61: Attributes of element </w:t>
        </w:r>
        <w:r w:rsidRPr="008D2D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_Toc8893893 \h </w:instrText>
        </w:r>
        <w:r>
          <w:rPr>
            <w:noProof/>
            <w:webHidden/>
          </w:rPr>
        </w:r>
        <w:r>
          <w:rPr>
            <w:noProof/>
            <w:webHidden/>
          </w:rPr>
          <w:fldChar w:fldCharType="separate"/>
        </w:r>
        <w:r>
          <w:rPr>
            <w:noProof/>
            <w:webHidden/>
          </w:rPr>
          <w:t>84</w:t>
        </w:r>
        <w:r>
          <w:rPr>
            <w:noProof/>
            <w:webHidden/>
          </w:rPr>
          <w:fldChar w:fldCharType="end"/>
        </w:r>
      </w:hyperlink>
    </w:p>
    <w:p w14:paraId="04AB81F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4" w:history="1">
        <w:r w:rsidRPr="008D2DF6">
          <w:rPr>
            <w:rStyle w:val="Hyperlink"/>
            <w:noProof/>
          </w:rPr>
          <w:t xml:space="preserve">Table 62: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_Toc8893894 \h </w:instrText>
        </w:r>
        <w:r>
          <w:rPr>
            <w:noProof/>
            <w:webHidden/>
          </w:rPr>
        </w:r>
        <w:r>
          <w:rPr>
            <w:noProof/>
            <w:webHidden/>
          </w:rPr>
          <w:fldChar w:fldCharType="separate"/>
        </w:r>
        <w:r>
          <w:rPr>
            <w:noProof/>
            <w:webHidden/>
          </w:rPr>
          <w:t>86</w:t>
        </w:r>
        <w:r>
          <w:rPr>
            <w:noProof/>
            <w:webHidden/>
          </w:rPr>
          <w:fldChar w:fldCharType="end"/>
        </w:r>
      </w:hyperlink>
    </w:p>
    <w:p w14:paraId="42A63A5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5" w:history="1">
        <w:r w:rsidRPr="008D2DF6">
          <w:rPr>
            <w:rStyle w:val="Hyperlink"/>
            <w:noProof/>
          </w:rPr>
          <w:t xml:space="preserve">Table 63: Attributes of element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_Toc8893895 \h </w:instrText>
        </w:r>
        <w:r>
          <w:rPr>
            <w:noProof/>
            <w:webHidden/>
          </w:rPr>
        </w:r>
        <w:r>
          <w:rPr>
            <w:noProof/>
            <w:webHidden/>
          </w:rPr>
          <w:fldChar w:fldCharType="separate"/>
        </w:r>
        <w:r>
          <w:rPr>
            <w:noProof/>
            <w:webHidden/>
          </w:rPr>
          <w:t>86</w:t>
        </w:r>
        <w:r>
          <w:rPr>
            <w:noProof/>
            <w:webHidden/>
          </w:rPr>
          <w:fldChar w:fldCharType="end"/>
        </w:r>
      </w:hyperlink>
    </w:p>
    <w:p w14:paraId="7E18483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6" w:history="1">
        <w:r w:rsidRPr="008D2DF6">
          <w:rPr>
            <w:rStyle w:val="Hyperlink"/>
            <w:noProof/>
          </w:rPr>
          <w:t xml:space="preserve">Table 64: Nested elements of element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_Toc8893896 \h </w:instrText>
        </w:r>
        <w:r>
          <w:rPr>
            <w:noProof/>
            <w:webHidden/>
          </w:rPr>
        </w:r>
        <w:r>
          <w:rPr>
            <w:noProof/>
            <w:webHidden/>
          </w:rPr>
          <w:fldChar w:fldCharType="separate"/>
        </w:r>
        <w:r>
          <w:rPr>
            <w:noProof/>
            <w:webHidden/>
          </w:rPr>
          <w:t>87</w:t>
        </w:r>
        <w:r>
          <w:rPr>
            <w:noProof/>
            <w:webHidden/>
          </w:rPr>
          <w:fldChar w:fldCharType="end"/>
        </w:r>
      </w:hyperlink>
    </w:p>
    <w:p w14:paraId="0497131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7" w:history="1">
        <w:r w:rsidRPr="008D2DF6">
          <w:rPr>
            <w:rStyle w:val="Hyperlink"/>
            <w:noProof/>
          </w:rPr>
          <w:t xml:space="preserve">Table 65: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_Toc8893897 \h </w:instrText>
        </w:r>
        <w:r>
          <w:rPr>
            <w:noProof/>
            <w:webHidden/>
          </w:rPr>
        </w:r>
        <w:r>
          <w:rPr>
            <w:noProof/>
            <w:webHidden/>
          </w:rPr>
          <w:fldChar w:fldCharType="separate"/>
        </w:r>
        <w:r>
          <w:rPr>
            <w:noProof/>
            <w:webHidden/>
          </w:rPr>
          <w:t>89</w:t>
        </w:r>
        <w:r>
          <w:rPr>
            <w:noProof/>
            <w:webHidden/>
          </w:rPr>
          <w:fldChar w:fldCharType="end"/>
        </w:r>
      </w:hyperlink>
    </w:p>
    <w:p w14:paraId="32C41A52"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8" w:history="1">
        <w:r w:rsidRPr="008D2DF6">
          <w:rPr>
            <w:rStyle w:val="Hyperlink"/>
            <w:noProof/>
          </w:rPr>
          <w:t xml:space="preserve">Table 66: Attributes of element </w:t>
        </w:r>
        <w:r w:rsidRPr="008D2D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_Toc8893898 \h </w:instrText>
        </w:r>
        <w:r>
          <w:rPr>
            <w:noProof/>
            <w:webHidden/>
          </w:rPr>
        </w:r>
        <w:r>
          <w:rPr>
            <w:noProof/>
            <w:webHidden/>
          </w:rPr>
          <w:fldChar w:fldCharType="separate"/>
        </w:r>
        <w:r>
          <w:rPr>
            <w:noProof/>
            <w:webHidden/>
          </w:rPr>
          <w:t>89</w:t>
        </w:r>
        <w:r>
          <w:rPr>
            <w:noProof/>
            <w:webHidden/>
          </w:rPr>
          <w:fldChar w:fldCharType="end"/>
        </w:r>
      </w:hyperlink>
    </w:p>
    <w:p w14:paraId="283281C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9" w:history="1">
        <w:r w:rsidRPr="008D2DF6">
          <w:rPr>
            <w:rStyle w:val="Hyperlink"/>
            <w:noProof/>
          </w:rPr>
          <w:t xml:space="preserve">Table 67: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_Toc8893899 \h </w:instrText>
        </w:r>
        <w:r>
          <w:rPr>
            <w:noProof/>
            <w:webHidden/>
          </w:rPr>
        </w:r>
        <w:r>
          <w:rPr>
            <w:noProof/>
            <w:webHidden/>
          </w:rPr>
          <w:fldChar w:fldCharType="separate"/>
        </w:r>
        <w:r>
          <w:rPr>
            <w:noProof/>
            <w:webHidden/>
          </w:rPr>
          <w:t>91</w:t>
        </w:r>
        <w:r>
          <w:rPr>
            <w:noProof/>
            <w:webHidden/>
          </w:rPr>
          <w:fldChar w:fldCharType="end"/>
        </w:r>
      </w:hyperlink>
    </w:p>
    <w:p w14:paraId="34A9556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0" w:history="1">
        <w:r w:rsidRPr="008D2DF6">
          <w:rPr>
            <w:rStyle w:val="Hyperlink"/>
            <w:noProof/>
          </w:rPr>
          <w:t xml:space="preserve">Table 68: Attributes of element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_Toc8893900 \h </w:instrText>
        </w:r>
        <w:r>
          <w:rPr>
            <w:noProof/>
            <w:webHidden/>
          </w:rPr>
        </w:r>
        <w:r>
          <w:rPr>
            <w:noProof/>
            <w:webHidden/>
          </w:rPr>
          <w:fldChar w:fldCharType="separate"/>
        </w:r>
        <w:r>
          <w:rPr>
            <w:noProof/>
            <w:webHidden/>
          </w:rPr>
          <w:t>91</w:t>
        </w:r>
        <w:r>
          <w:rPr>
            <w:noProof/>
            <w:webHidden/>
          </w:rPr>
          <w:fldChar w:fldCharType="end"/>
        </w:r>
      </w:hyperlink>
    </w:p>
    <w:p w14:paraId="5F3F4842"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1" w:history="1">
        <w:r w:rsidRPr="008D2DF6">
          <w:rPr>
            <w:rStyle w:val="Hyperlink"/>
            <w:noProof/>
          </w:rPr>
          <w:t xml:space="preserve">Table 69: Nested elements of element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_Toc8893901 \h </w:instrText>
        </w:r>
        <w:r>
          <w:rPr>
            <w:noProof/>
            <w:webHidden/>
          </w:rPr>
        </w:r>
        <w:r>
          <w:rPr>
            <w:noProof/>
            <w:webHidden/>
          </w:rPr>
          <w:fldChar w:fldCharType="separate"/>
        </w:r>
        <w:r>
          <w:rPr>
            <w:noProof/>
            <w:webHidden/>
          </w:rPr>
          <w:t>92</w:t>
        </w:r>
        <w:r>
          <w:rPr>
            <w:noProof/>
            <w:webHidden/>
          </w:rPr>
          <w:fldChar w:fldCharType="end"/>
        </w:r>
      </w:hyperlink>
    </w:p>
    <w:p w14:paraId="19C3EA0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2" w:history="1">
        <w:r w:rsidRPr="008D2DF6">
          <w:rPr>
            <w:rStyle w:val="Hyperlink"/>
            <w:noProof/>
          </w:rPr>
          <w:t xml:space="preserve">Table 70: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_Toc8893902 \h </w:instrText>
        </w:r>
        <w:r>
          <w:rPr>
            <w:noProof/>
            <w:webHidden/>
          </w:rPr>
        </w:r>
        <w:r>
          <w:rPr>
            <w:noProof/>
            <w:webHidden/>
          </w:rPr>
          <w:fldChar w:fldCharType="separate"/>
        </w:r>
        <w:r>
          <w:rPr>
            <w:noProof/>
            <w:webHidden/>
          </w:rPr>
          <w:t>93</w:t>
        </w:r>
        <w:r>
          <w:rPr>
            <w:noProof/>
            <w:webHidden/>
          </w:rPr>
          <w:fldChar w:fldCharType="end"/>
        </w:r>
      </w:hyperlink>
    </w:p>
    <w:p w14:paraId="0BF54D5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3" w:history="1">
        <w:r w:rsidRPr="008D2DF6">
          <w:rPr>
            <w:rStyle w:val="Hyperlink"/>
            <w:noProof/>
          </w:rPr>
          <w:t xml:space="preserve">Table 71: Attributes of element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_Toc8893903 \h </w:instrText>
        </w:r>
        <w:r>
          <w:rPr>
            <w:noProof/>
            <w:webHidden/>
          </w:rPr>
        </w:r>
        <w:r>
          <w:rPr>
            <w:noProof/>
            <w:webHidden/>
          </w:rPr>
          <w:fldChar w:fldCharType="separate"/>
        </w:r>
        <w:r>
          <w:rPr>
            <w:noProof/>
            <w:webHidden/>
          </w:rPr>
          <w:t>94</w:t>
        </w:r>
        <w:r>
          <w:rPr>
            <w:noProof/>
            <w:webHidden/>
          </w:rPr>
          <w:fldChar w:fldCharType="end"/>
        </w:r>
      </w:hyperlink>
    </w:p>
    <w:p w14:paraId="5CA574D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4" w:history="1">
        <w:r w:rsidRPr="008D2DF6">
          <w:rPr>
            <w:rStyle w:val="Hyperlink"/>
            <w:noProof/>
          </w:rPr>
          <w:t xml:space="preserve">Table 72: Nested elements of element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_Toc8893904 \h </w:instrText>
        </w:r>
        <w:r>
          <w:rPr>
            <w:noProof/>
            <w:webHidden/>
          </w:rPr>
        </w:r>
        <w:r>
          <w:rPr>
            <w:noProof/>
            <w:webHidden/>
          </w:rPr>
          <w:fldChar w:fldCharType="separate"/>
        </w:r>
        <w:r>
          <w:rPr>
            <w:noProof/>
            <w:webHidden/>
          </w:rPr>
          <w:t>95</w:t>
        </w:r>
        <w:r>
          <w:rPr>
            <w:noProof/>
            <w:webHidden/>
          </w:rPr>
          <w:fldChar w:fldCharType="end"/>
        </w:r>
      </w:hyperlink>
    </w:p>
    <w:p w14:paraId="52808C0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5" w:history="1">
        <w:r w:rsidRPr="008D2DF6">
          <w:rPr>
            <w:rStyle w:val="Hyperlink"/>
            <w:noProof/>
          </w:rPr>
          <w:t xml:space="preserve">Table 73: Attributes of element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_Toc8893905 \h </w:instrText>
        </w:r>
        <w:r>
          <w:rPr>
            <w:noProof/>
            <w:webHidden/>
          </w:rPr>
        </w:r>
        <w:r>
          <w:rPr>
            <w:noProof/>
            <w:webHidden/>
          </w:rPr>
          <w:fldChar w:fldCharType="separate"/>
        </w:r>
        <w:r>
          <w:rPr>
            <w:noProof/>
            <w:webHidden/>
          </w:rPr>
          <w:t>96</w:t>
        </w:r>
        <w:r>
          <w:rPr>
            <w:noProof/>
            <w:webHidden/>
          </w:rPr>
          <w:fldChar w:fldCharType="end"/>
        </w:r>
      </w:hyperlink>
    </w:p>
    <w:p w14:paraId="288921F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6" w:history="1">
        <w:r w:rsidRPr="008D2DF6">
          <w:rPr>
            <w:rStyle w:val="Hyperlink"/>
            <w:noProof/>
          </w:rPr>
          <w:t xml:space="preserve">Table 74: Nested elements of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_Toc8893906 \h </w:instrText>
        </w:r>
        <w:r>
          <w:rPr>
            <w:noProof/>
            <w:webHidden/>
          </w:rPr>
        </w:r>
        <w:r>
          <w:rPr>
            <w:noProof/>
            <w:webHidden/>
          </w:rPr>
          <w:fldChar w:fldCharType="separate"/>
        </w:r>
        <w:r>
          <w:rPr>
            <w:noProof/>
            <w:webHidden/>
          </w:rPr>
          <w:t>96</w:t>
        </w:r>
        <w:r>
          <w:rPr>
            <w:noProof/>
            <w:webHidden/>
          </w:rPr>
          <w:fldChar w:fldCharType="end"/>
        </w:r>
      </w:hyperlink>
    </w:p>
    <w:p w14:paraId="2FE9D64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7" w:history="1">
        <w:r w:rsidRPr="008D2DF6">
          <w:rPr>
            <w:rStyle w:val="Hyperlink"/>
            <w:noProof/>
          </w:rPr>
          <w:t xml:space="preserve">Table 75: Attributes of element </w:t>
        </w:r>
        <w:r w:rsidRPr="008D2D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_Toc8893907 \h </w:instrText>
        </w:r>
        <w:r>
          <w:rPr>
            <w:noProof/>
            <w:webHidden/>
          </w:rPr>
        </w:r>
        <w:r>
          <w:rPr>
            <w:noProof/>
            <w:webHidden/>
          </w:rPr>
          <w:fldChar w:fldCharType="separate"/>
        </w:r>
        <w:r>
          <w:rPr>
            <w:noProof/>
            <w:webHidden/>
          </w:rPr>
          <w:t>97</w:t>
        </w:r>
        <w:r>
          <w:rPr>
            <w:noProof/>
            <w:webHidden/>
          </w:rPr>
          <w:fldChar w:fldCharType="end"/>
        </w:r>
      </w:hyperlink>
    </w:p>
    <w:p w14:paraId="38CD524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8" w:history="1">
        <w:r w:rsidRPr="008D2DF6">
          <w:rPr>
            <w:rStyle w:val="Hyperlink"/>
            <w:noProof/>
          </w:rPr>
          <w:t xml:space="preserve">Table 76: Nested elements of element </w:t>
        </w:r>
        <w:r w:rsidRPr="008D2DF6">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_Toc8893908 \h </w:instrText>
        </w:r>
        <w:r>
          <w:rPr>
            <w:noProof/>
            <w:webHidden/>
          </w:rPr>
        </w:r>
        <w:r>
          <w:rPr>
            <w:noProof/>
            <w:webHidden/>
          </w:rPr>
          <w:fldChar w:fldCharType="separate"/>
        </w:r>
        <w:r>
          <w:rPr>
            <w:noProof/>
            <w:webHidden/>
          </w:rPr>
          <w:t>97</w:t>
        </w:r>
        <w:r>
          <w:rPr>
            <w:noProof/>
            <w:webHidden/>
          </w:rPr>
          <w:fldChar w:fldCharType="end"/>
        </w:r>
      </w:hyperlink>
    </w:p>
    <w:p w14:paraId="37DB5A3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9" w:history="1">
        <w:r w:rsidRPr="008D2DF6">
          <w:rPr>
            <w:rStyle w:val="Hyperlink"/>
            <w:noProof/>
          </w:rPr>
          <w:t xml:space="preserve">Table 77: Attributes of element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_Toc8893909 \h </w:instrText>
        </w:r>
        <w:r>
          <w:rPr>
            <w:noProof/>
            <w:webHidden/>
          </w:rPr>
        </w:r>
        <w:r>
          <w:rPr>
            <w:noProof/>
            <w:webHidden/>
          </w:rPr>
          <w:fldChar w:fldCharType="separate"/>
        </w:r>
        <w:r>
          <w:rPr>
            <w:noProof/>
            <w:webHidden/>
          </w:rPr>
          <w:t>101</w:t>
        </w:r>
        <w:r>
          <w:rPr>
            <w:noProof/>
            <w:webHidden/>
          </w:rPr>
          <w:fldChar w:fldCharType="end"/>
        </w:r>
      </w:hyperlink>
    </w:p>
    <w:p w14:paraId="7521E98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0" w:history="1">
        <w:r w:rsidRPr="008D2DF6">
          <w:rPr>
            <w:rStyle w:val="Hyperlink"/>
            <w:noProof/>
          </w:rPr>
          <w:t xml:space="preserve">Table 78: Nested elements of element </w:t>
        </w:r>
        <w:r w:rsidRPr="008D2DF6">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_Toc8893910 \h </w:instrText>
        </w:r>
        <w:r>
          <w:rPr>
            <w:noProof/>
            <w:webHidden/>
          </w:rPr>
        </w:r>
        <w:r>
          <w:rPr>
            <w:noProof/>
            <w:webHidden/>
          </w:rPr>
          <w:fldChar w:fldCharType="separate"/>
        </w:r>
        <w:r>
          <w:rPr>
            <w:noProof/>
            <w:webHidden/>
          </w:rPr>
          <w:t>102</w:t>
        </w:r>
        <w:r>
          <w:rPr>
            <w:noProof/>
            <w:webHidden/>
          </w:rPr>
          <w:fldChar w:fldCharType="end"/>
        </w:r>
      </w:hyperlink>
    </w:p>
    <w:p w14:paraId="31095E5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1" w:history="1">
        <w:r w:rsidRPr="008D2DF6">
          <w:rPr>
            <w:rStyle w:val="Hyperlink"/>
            <w:noProof/>
          </w:rPr>
          <w:t xml:space="preserve">Table 79: Attributes of element </w:t>
        </w:r>
        <w:r w:rsidRPr="008D2D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_Toc8893911 \h </w:instrText>
        </w:r>
        <w:r>
          <w:rPr>
            <w:noProof/>
            <w:webHidden/>
          </w:rPr>
        </w:r>
        <w:r>
          <w:rPr>
            <w:noProof/>
            <w:webHidden/>
          </w:rPr>
          <w:fldChar w:fldCharType="separate"/>
        </w:r>
        <w:r>
          <w:rPr>
            <w:noProof/>
            <w:webHidden/>
          </w:rPr>
          <w:t>103</w:t>
        </w:r>
        <w:r>
          <w:rPr>
            <w:noProof/>
            <w:webHidden/>
          </w:rPr>
          <w:fldChar w:fldCharType="end"/>
        </w:r>
      </w:hyperlink>
    </w:p>
    <w:p w14:paraId="4F75690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2" w:history="1">
        <w:r w:rsidRPr="008D2DF6">
          <w:rPr>
            <w:rStyle w:val="Hyperlink"/>
            <w:noProof/>
          </w:rPr>
          <w:t xml:space="preserve">Table 80: Nested elements of element </w:t>
        </w:r>
        <w:r w:rsidRPr="008D2D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_Toc8893912 \h </w:instrText>
        </w:r>
        <w:r>
          <w:rPr>
            <w:noProof/>
            <w:webHidden/>
          </w:rPr>
        </w:r>
        <w:r>
          <w:rPr>
            <w:noProof/>
            <w:webHidden/>
          </w:rPr>
          <w:fldChar w:fldCharType="separate"/>
        </w:r>
        <w:r>
          <w:rPr>
            <w:noProof/>
            <w:webHidden/>
          </w:rPr>
          <w:t>103</w:t>
        </w:r>
        <w:r>
          <w:rPr>
            <w:noProof/>
            <w:webHidden/>
          </w:rPr>
          <w:fldChar w:fldCharType="end"/>
        </w:r>
      </w:hyperlink>
    </w:p>
    <w:p w14:paraId="664C071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3" w:history="1">
        <w:r w:rsidRPr="008D2DF6">
          <w:rPr>
            <w:rStyle w:val="Hyperlink"/>
            <w:noProof/>
          </w:rPr>
          <w:t xml:space="preserve">Table 81: Attributes of element </w:t>
        </w:r>
        <w:r w:rsidRPr="008D2DF6">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_Toc8893913 \h </w:instrText>
        </w:r>
        <w:r>
          <w:rPr>
            <w:noProof/>
            <w:webHidden/>
          </w:rPr>
        </w:r>
        <w:r>
          <w:rPr>
            <w:noProof/>
            <w:webHidden/>
          </w:rPr>
          <w:fldChar w:fldCharType="separate"/>
        </w:r>
        <w:r>
          <w:rPr>
            <w:noProof/>
            <w:webHidden/>
          </w:rPr>
          <w:t>105</w:t>
        </w:r>
        <w:r>
          <w:rPr>
            <w:noProof/>
            <w:webHidden/>
          </w:rPr>
          <w:fldChar w:fldCharType="end"/>
        </w:r>
      </w:hyperlink>
    </w:p>
    <w:p w14:paraId="0DB7EDD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4" w:history="1">
        <w:r w:rsidRPr="008D2DF6">
          <w:rPr>
            <w:rStyle w:val="Hyperlink"/>
            <w:noProof/>
          </w:rPr>
          <w:t xml:space="preserve">Table 82: Attributes of element </w:t>
        </w:r>
        <w:r w:rsidRPr="008D2DF6">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_Toc8893914 \h </w:instrText>
        </w:r>
        <w:r>
          <w:rPr>
            <w:noProof/>
            <w:webHidden/>
          </w:rPr>
        </w:r>
        <w:r>
          <w:rPr>
            <w:noProof/>
            <w:webHidden/>
          </w:rPr>
          <w:fldChar w:fldCharType="separate"/>
        </w:r>
        <w:r>
          <w:rPr>
            <w:noProof/>
            <w:webHidden/>
          </w:rPr>
          <w:t>106</w:t>
        </w:r>
        <w:r>
          <w:rPr>
            <w:noProof/>
            <w:webHidden/>
          </w:rPr>
          <w:fldChar w:fldCharType="end"/>
        </w:r>
      </w:hyperlink>
    </w:p>
    <w:p w14:paraId="642D3D8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5" w:history="1">
        <w:r w:rsidRPr="008D2DF6">
          <w:rPr>
            <w:rStyle w:val="Hyperlink"/>
            <w:noProof/>
          </w:rPr>
          <w:t>Table 83: Default values of attribute "filler", dependent from attribute "technology"</w:t>
        </w:r>
        <w:r>
          <w:rPr>
            <w:noProof/>
            <w:webHidden/>
          </w:rPr>
          <w:tab/>
        </w:r>
        <w:r>
          <w:rPr>
            <w:noProof/>
            <w:webHidden/>
          </w:rPr>
          <w:fldChar w:fldCharType="begin"/>
        </w:r>
        <w:r>
          <w:rPr>
            <w:noProof/>
            <w:webHidden/>
          </w:rPr>
          <w:instrText xml:space="preserve"> PAGEREF _Toc8893915 \h </w:instrText>
        </w:r>
        <w:r>
          <w:rPr>
            <w:noProof/>
            <w:webHidden/>
          </w:rPr>
        </w:r>
        <w:r>
          <w:rPr>
            <w:noProof/>
            <w:webHidden/>
          </w:rPr>
          <w:fldChar w:fldCharType="separate"/>
        </w:r>
        <w:r>
          <w:rPr>
            <w:noProof/>
            <w:webHidden/>
          </w:rPr>
          <w:t>109</w:t>
        </w:r>
        <w:r>
          <w:rPr>
            <w:noProof/>
            <w:webHidden/>
          </w:rPr>
          <w:fldChar w:fldCharType="end"/>
        </w:r>
      </w:hyperlink>
    </w:p>
    <w:p w14:paraId="369F5D9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6" w:history="1">
        <w:r w:rsidRPr="008D2DF6">
          <w:rPr>
            <w:rStyle w:val="Hyperlink"/>
            <w:noProof/>
          </w:rPr>
          <w:t>Table 84: Parameters of Butt Joint Weld</w:t>
        </w:r>
        <w:r>
          <w:rPr>
            <w:noProof/>
            <w:webHidden/>
          </w:rPr>
          <w:tab/>
        </w:r>
        <w:r>
          <w:rPr>
            <w:noProof/>
            <w:webHidden/>
          </w:rPr>
          <w:fldChar w:fldCharType="begin"/>
        </w:r>
        <w:r>
          <w:rPr>
            <w:noProof/>
            <w:webHidden/>
          </w:rPr>
          <w:instrText xml:space="preserve"> PAGEREF _Toc8893916 \h </w:instrText>
        </w:r>
        <w:r>
          <w:rPr>
            <w:noProof/>
            <w:webHidden/>
          </w:rPr>
        </w:r>
        <w:r>
          <w:rPr>
            <w:noProof/>
            <w:webHidden/>
          </w:rPr>
          <w:fldChar w:fldCharType="separate"/>
        </w:r>
        <w:r>
          <w:rPr>
            <w:noProof/>
            <w:webHidden/>
          </w:rPr>
          <w:t>110</w:t>
        </w:r>
        <w:r>
          <w:rPr>
            <w:noProof/>
            <w:webHidden/>
          </w:rPr>
          <w:fldChar w:fldCharType="end"/>
        </w:r>
      </w:hyperlink>
    </w:p>
    <w:p w14:paraId="1AD6E82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7" w:history="1">
        <w:r w:rsidRPr="008D2DF6">
          <w:rPr>
            <w:rStyle w:val="Hyperlink"/>
            <w:noProof/>
          </w:rPr>
          <w:t xml:space="preserve">Table 85: Attributes of element </w:t>
        </w:r>
        <w:r w:rsidRPr="008D2DF6">
          <w:rPr>
            <w:rStyle w:val="Hyperlink"/>
            <w:rFonts w:ascii="Courier New" w:hAnsi="Courier New" w:cs="Courier New"/>
            <w:i/>
            <w:noProof/>
            <w:kern w:val="22"/>
          </w:rPr>
          <w:t>&lt;weld_position/&gt;</w:t>
        </w:r>
        <w:r w:rsidRPr="008D2DF6">
          <w:rPr>
            <w:rStyle w:val="Hyperlink"/>
            <w:noProof/>
          </w:rPr>
          <w:t xml:space="preserve"> for Butt Joint</w:t>
        </w:r>
        <w:r>
          <w:rPr>
            <w:noProof/>
            <w:webHidden/>
          </w:rPr>
          <w:tab/>
        </w:r>
        <w:r>
          <w:rPr>
            <w:noProof/>
            <w:webHidden/>
          </w:rPr>
          <w:fldChar w:fldCharType="begin"/>
        </w:r>
        <w:r>
          <w:rPr>
            <w:noProof/>
            <w:webHidden/>
          </w:rPr>
          <w:instrText xml:space="preserve"> PAGEREF _Toc8893917 \h </w:instrText>
        </w:r>
        <w:r>
          <w:rPr>
            <w:noProof/>
            <w:webHidden/>
          </w:rPr>
        </w:r>
        <w:r>
          <w:rPr>
            <w:noProof/>
            <w:webHidden/>
          </w:rPr>
          <w:fldChar w:fldCharType="separate"/>
        </w:r>
        <w:r>
          <w:rPr>
            <w:noProof/>
            <w:webHidden/>
          </w:rPr>
          <w:t>111</w:t>
        </w:r>
        <w:r>
          <w:rPr>
            <w:noProof/>
            <w:webHidden/>
          </w:rPr>
          <w:fldChar w:fldCharType="end"/>
        </w:r>
      </w:hyperlink>
    </w:p>
    <w:p w14:paraId="4195597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8" w:history="1">
        <w:r w:rsidRPr="008D2DF6">
          <w:rPr>
            <w:rStyle w:val="Hyperlink"/>
            <w:noProof/>
          </w:rPr>
          <w:t xml:space="preserve">Table 86: Attributes of element </w:t>
        </w:r>
        <w:r w:rsidRPr="008D2DF6">
          <w:rPr>
            <w:rStyle w:val="Hyperlink"/>
            <w:rFonts w:ascii="Courier New" w:hAnsi="Courier New" w:cs="Courier New"/>
            <w:i/>
            <w:noProof/>
            <w:kern w:val="22"/>
          </w:rPr>
          <w:t>&lt;sheet_parameter/&gt;</w:t>
        </w:r>
        <w:r w:rsidRPr="008D2DF6">
          <w:rPr>
            <w:rStyle w:val="Hyperlink"/>
            <w:noProof/>
          </w:rPr>
          <w:t xml:space="preserve"> for Butt Joint</w:t>
        </w:r>
        <w:r>
          <w:rPr>
            <w:noProof/>
            <w:webHidden/>
          </w:rPr>
          <w:tab/>
        </w:r>
        <w:r>
          <w:rPr>
            <w:noProof/>
            <w:webHidden/>
          </w:rPr>
          <w:fldChar w:fldCharType="begin"/>
        </w:r>
        <w:r>
          <w:rPr>
            <w:noProof/>
            <w:webHidden/>
          </w:rPr>
          <w:instrText xml:space="preserve"> PAGEREF _Toc8893918 \h </w:instrText>
        </w:r>
        <w:r>
          <w:rPr>
            <w:noProof/>
            <w:webHidden/>
          </w:rPr>
        </w:r>
        <w:r>
          <w:rPr>
            <w:noProof/>
            <w:webHidden/>
          </w:rPr>
          <w:fldChar w:fldCharType="separate"/>
        </w:r>
        <w:r>
          <w:rPr>
            <w:noProof/>
            <w:webHidden/>
          </w:rPr>
          <w:t>112</w:t>
        </w:r>
        <w:r>
          <w:rPr>
            <w:noProof/>
            <w:webHidden/>
          </w:rPr>
          <w:fldChar w:fldCharType="end"/>
        </w:r>
      </w:hyperlink>
    </w:p>
    <w:p w14:paraId="19960BA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9" w:history="1">
        <w:r w:rsidRPr="008D2DF6">
          <w:rPr>
            <w:rStyle w:val="Hyperlink"/>
            <w:noProof/>
          </w:rPr>
          <w:t>Table 87: Parameters of Simple Corner Weld</w:t>
        </w:r>
        <w:r>
          <w:rPr>
            <w:noProof/>
            <w:webHidden/>
          </w:rPr>
          <w:tab/>
        </w:r>
        <w:r>
          <w:rPr>
            <w:noProof/>
            <w:webHidden/>
          </w:rPr>
          <w:fldChar w:fldCharType="begin"/>
        </w:r>
        <w:r>
          <w:rPr>
            <w:noProof/>
            <w:webHidden/>
          </w:rPr>
          <w:instrText xml:space="preserve"> PAGEREF _Toc8893919 \h </w:instrText>
        </w:r>
        <w:r>
          <w:rPr>
            <w:noProof/>
            <w:webHidden/>
          </w:rPr>
        </w:r>
        <w:r>
          <w:rPr>
            <w:noProof/>
            <w:webHidden/>
          </w:rPr>
          <w:fldChar w:fldCharType="separate"/>
        </w:r>
        <w:r>
          <w:rPr>
            <w:noProof/>
            <w:webHidden/>
          </w:rPr>
          <w:t>113</w:t>
        </w:r>
        <w:r>
          <w:rPr>
            <w:noProof/>
            <w:webHidden/>
          </w:rPr>
          <w:fldChar w:fldCharType="end"/>
        </w:r>
      </w:hyperlink>
    </w:p>
    <w:p w14:paraId="2C494B2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0" w:history="1">
        <w:r w:rsidRPr="008D2DF6">
          <w:rPr>
            <w:rStyle w:val="Hyperlink"/>
            <w:noProof/>
          </w:rPr>
          <w:t>Table 88: Parameters of Double Corner Weld</w:t>
        </w:r>
        <w:r>
          <w:rPr>
            <w:noProof/>
            <w:webHidden/>
          </w:rPr>
          <w:tab/>
        </w:r>
        <w:r>
          <w:rPr>
            <w:noProof/>
            <w:webHidden/>
          </w:rPr>
          <w:fldChar w:fldCharType="begin"/>
        </w:r>
        <w:r>
          <w:rPr>
            <w:noProof/>
            <w:webHidden/>
          </w:rPr>
          <w:instrText xml:space="preserve"> PAGEREF _Toc8893920 \h </w:instrText>
        </w:r>
        <w:r>
          <w:rPr>
            <w:noProof/>
            <w:webHidden/>
          </w:rPr>
        </w:r>
        <w:r>
          <w:rPr>
            <w:noProof/>
            <w:webHidden/>
          </w:rPr>
          <w:fldChar w:fldCharType="separate"/>
        </w:r>
        <w:r>
          <w:rPr>
            <w:noProof/>
            <w:webHidden/>
          </w:rPr>
          <w:t>114</w:t>
        </w:r>
        <w:r>
          <w:rPr>
            <w:noProof/>
            <w:webHidden/>
          </w:rPr>
          <w:fldChar w:fldCharType="end"/>
        </w:r>
      </w:hyperlink>
    </w:p>
    <w:p w14:paraId="12D4CFF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1" w:history="1">
        <w:r w:rsidRPr="008D2DF6">
          <w:rPr>
            <w:rStyle w:val="Hyperlink"/>
            <w:noProof/>
          </w:rPr>
          <w:t xml:space="preserve">Table 89: Attributes of element </w:t>
        </w:r>
        <w:r w:rsidRPr="008D2DF6">
          <w:rPr>
            <w:rStyle w:val="Hyperlink"/>
            <w:rFonts w:ascii="Courier New" w:hAnsi="Courier New" w:cs="Courier New"/>
            <w:i/>
            <w:noProof/>
          </w:rPr>
          <w:t>&lt;weld_position/&gt;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_Toc8893921 \h </w:instrText>
        </w:r>
        <w:r>
          <w:rPr>
            <w:noProof/>
            <w:webHidden/>
          </w:rPr>
        </w:r>
        <w:r>
          <w:rPr>
            <w:noProof/>
            <w:webHidden/>
          </w:rPr>
          <w:fldChar w:fldCharType="separate"/>
        </w:r>
        <w:r>
          <w:rPr>
            <w:noProof/>
            <w:webHidden/>
          </w:rPr>
          <w:t>115</w:t>
        </w:r>
        <w:r>
          <w:rPr>
            <w:noProof/>
            <w:webHidden/>
          </w:rPr>
          <w:fldChar w:fldCharType="end"/>
        </w:r>
      </w:hyperlink>
    </w:p>
    <w:p w14:paraId="093B046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2" w:history="1">
        <w:r w:rsidRPr="008D2DF6">
          <w:rPr>
            <w:rStyle w:val="Hyperlink"/>
            <w:noProof/>
          </w:rPr>
          <w:t xml:space="preserve">Table 90: Values of Attribute </w:t>
        </w:r>
        <w:r w:rsidRPr="008D2DF6">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_Toc8893922 \h </w:instrText>
        </w:r>
        <w:r>
          <w:rPr>
            <w:noProof/>
            <w:webHidden/>
          </w:rPr>
        </w:r>
        <w:r>
          <w:rPr>
            <w:noProof/>
            <w:webHidden/>
          </w:rPr>
          <w:fldChar w:fldCharType="separate"/>
        </w:r>
        <w:r>
          <w:rPr>
            <w:noProof/>
            <w:webHidden/>
          </w:rPr>
          <w:t>115</w:t>
        </w:r>
        <w:r>
          <w:rPr>
            <w:noProof/>
            <w:webHidden/>
          </w:rPr>
          <w:fldChar w:fldCharType="end"/>
        </w:r>
      </w:hyperlink>
    </w:p>
    <w:p w14:paraId="3825D7A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3" w:history="1">
        <w:r w:rsidRPr="008D2DF6">
          <w:rPr>
            <w:rStyle w:val="Hyperlink"/>
            <w:noProof/>
          </w:rPr>
          <w:t xml:space="preserve">Table 91: Values of Attribute </w:t>
        </w:r>
        <w:r w:rsidRPr="008D2DF6">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_Toc8893923 \h </w:instrText>
        </w:r>
        <w:r>
          <w:rPr>
            <w:noProof/>
            <w:webHidden/>
          </w:rPr>
        </w:r>
        <w:r>
          <w:rPr>
            <w:noProof/>
            <w:webHidden/>
          </w:rPr>
          <w:fldChar w:fldCharType="separate"/>
        </w:r>
        <w:r>
          <w:rPr>
            <w:noProof/>
            <w:webHidden/>
          </w:rPr>
          <w:t>115</w:t>
        </w:r>
        <w:r>
          <w:rPr>
            <w:noProof/>
            <w:webHidden/>
          </w:rPr>
          <w:fldChar w:fldCharType="end"/>
        </w:r>
      </w:hyperlink>
    </w:p>
    <w:p w14:paraId="1ECF573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4" w:history="1">
        <w:r w:rsidRPr="008D2DF6">
          <w:rPr>
            <w:rStyle w:val="Hyperlink"/>
            <w:noProof/>
          </w:rPr>
          <w:t xml:space="preserve">Table 92: Attributes of element </w:t>
        </w:r>
        <w:r w:rsidRPr="008D2DF6">
          <w:rPr>
            <w:rStyle w:val="Hyperlink"/>
            <w:rFonts w:ascii="Courier New" w:hAnsi="Courier New" w:cs="Courier New"/>
            <w:i/>
            <w:noProof/>
            <w:kern w:val="22"/>
          </w:rPr>
          <w:t>&lt;sheet_parameter/&gt;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_Toc8893924 \h </w:instrText>
        </w:r>
        <w:r>
          <w:rPr>
            <w:noProof/>
            <w:webHidden/>
          </w:rPr>
        </w:r>
        <w:r>
          <w:rPr>
            <w:noProof/>
            <w:webHidden/>
          </w:rPr>
          <w:fldChar w:fldCharType="separate"/>
        </w:r>
        <w:r>
          <w:rPr>
            <w:noProof/>
            <w:webHidden/>
          </w:rPr>
          <w:t>116</w:t>
        </w:r>
        <w:r>
          <w:rPr>
            <w:noProof/>
            <w:webHidden/>
          </w:rPr>
          <w:fldChar w:fldCharType="end"/>
        </w:r>
      </w:hyperlink>
    </w:p>
    <w:p w14:paraId="1351DD9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5" w:history="1">
        <w:r w:rsidRPr="008D2DF6">
          <w:rPr>
            <w:rStyle w:val="Hyperlink"/>
            <w:noProof/>
          </w:rPr>
          <w:t>Table 93: Parameters of Edge Weld</w:t>
        </w:r>
        <w:r>
          <w:rPr>
            <w:noProof/>
            <w:webHidden/>
          </w:rPr>
          <w:tab/>
        </w:r>
        <w:r>
          <w:rPr>
            <w:noProof/>
            <w:webHidden/>
          </w:rPr>
          <w:fldChar w:fldCharType="begin"/>
        </w:r>
        <w:r>
          <w:rPr>
            <w:noProof/>
            <w:webHidden/>
          </w:rPr>
          <w:instrText xml:space="preserve"> PAGEREF _Toc8893925 \h </w:instrText>
        </w:r>
        <w:r>
          <w:rPr>
            <w:noProof/>
            <w:webHidden/>
          </w:rPr>
        </w:r>
        <w:r>
          <w:rPr>
            <w:noProof/>
            <w:webHidden/>
          </w:rPr>
          <w:fldChar w:fldCharType="separate"/>
        </w:r>
        <w:r>
          <w:rPr>
            <w:noProof/>
            <w:webHidden/>
          </w:rPr>
          <w:t>117</w:t>
        </w:r>
        <w:r>
          <w:rPr>
            <w:noProof/>
            <w:webHidden/>
          </w:rPr>
          <w:fldChar w:fldCharType="end"/>
        </w:r>
      </w:hyperlink>
    </w:p>
    <w:p w14:paraId="46AF4A1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6" w:history="1">
        <w:r w:rsidRPr="008D2DF6">
          <w:rPr>
            <w:rStyle w:val="Hyperlink"/>
            <w:noProof/>
          </w:rPr>
          <w:t xml:space="preserve">Table 94: Attributes of element </w:t>
        </w:r>
        <w:r w:rsidRPr="008D2DF6">
          <w:rPr>
            <w:rStyle w:val="Hyperlink"/>
            <w:rFonts w:ascii="Courier New" w:hAnsi="Courier New" w:cs="Courier New"/>
            <w:i/>
            <w:noProof/>
            <w:kern w:val="22"/>
          </w:rPr>
          <w:t>&lt;weld_position/&gt;</w:t>
        </w:r>
        <w:r w:rsidRPr="008D2DF6">
          <w:rPr>
            <w:rStyle w:val="Hyperlink"/>
            <w:noProof/>
          </w:rPr>
          <w:t xml:space="preserve"> for Edge Weld</w:t>
        </w:r>
        <w:r>
          <w:rPr>
            <w:noProof/>
            <w:webHidden/>
          </w:rPr>
          <w:tab/>
        </w:r>
        <w:r>
          <w:rPr>
            <w:noProof/>
            <w:webHidden/>
          </w:rPr>
          <w:fldChar w:fldCharType="begin"/>
        </w:r>
        <w:r>
          <w:rPr>
            <w:noProof/>
            <w:webHidden/>
          </w:rPr>
          <w:instrText xml:space="preserve"> PAGEREF _Toc8893926 \h </w:instrText>
        </w:r>
        <w:r>
          <w:rPr>
            <w:noProof/>
            <w:webHidden/>
          </w:rPr>
        </w:r>
        <w:r>
          <w:rPr>
            <w:noProof/>
            <w:webHidden/>
          </w:rPr>
          <w:fldChar w:fldCharType="separate"/>
        </w:r>
        <w:r>
          <w:rPr>
            <w:noProof/>
            <w:webHidden/>
          </w:rPr>
          <w:t>118</w:t>
        </w:r>
        <w:r>
          <w:rPr>
            <w:noProof/>
            <w:webHidden/>
          </w:rPr>
          <w:fldChar w:fldCharType="end"/>
        </w:r>
      </w:hyperlink>
    </w:p>
    <w:p w14:paraId="4DBB2D5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7" w:history="1">
        <w:r w:rsidRPr="008D2DF6">
          <w:rPr>
            <w:rStyle w:val="Hyperlink"/>
            <w:noProof/>
          </w:rPr>
          <w:t xml:space="preserve">Table 95: Attributes of element </w:t>
        </w:r>
        <w:r w:rsidRPr="008D2DF6">
          <w:rPr>
            <w:rStyle w:val="Hyperlink"/>
            <w:rFonts w:ascii="Courier New" w:hAnsi="Courier New" w:cs="Courier New"/>
            <w:i/>
            <w:noProof/>
            <w:kern w:val="22"/>
          </w:rPr>
          <w:t>&lt;sheet_parameter/&gt;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_Toc8893927 \h </w:instrText>
        </w:r>
        <w:r>
          <w:rPr>
            <w:noProof/>
            <w:webHidden/>
          </w:rPr>
        </w:r>
        <w:r>
          <w:rPr>
            <w:noProof/>
            <w:webHidden/>
          </w:rPr>
          <w:fldChar w:fldCharType="separate"/>
        </w:r>
        <w:r>
          <w:rPr>
            <w:noProof/>
            <w:webHidden/>
          </w:rPr>
          <w:t>119</w:t>
        </w:r>
        <w:r>
          <w:rPr>
            <w:noProof/>
            <w:webHidden/>
          </w:rPr>
          <w:fldChar w:fldCharType="end"/>
        </w:r>
      </w:hyperlink>
    </w:p>
    <w:p w14:paraId="20C6AD7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8" w:history="1">
        <w:r w:rsidRPr="008D2DF6">
          <w:rPr>
            <w:rStyle w:val="Hyperlink"/>
            <w:noProof/>
          </w:rPr>
          <w:t>Table 96: Parameters of I-Weld</w:t>
        </w:r>
        <w:r>
          <w:rPr>
            <w:noProof/>
            <w:webHidden/>
          </w:rPr>
          <w:tab/>
        </w:r>
        <w:r>
          <w:rPr>
            <w:noProof/>
            <w:webHidden/>
          </w:rPr>
          <w:fldChar w:fldCharType="begin"/>
        </w:r>
        <w:r>
          <w:rPr>
            <w:noProof/>
            <w:webHidden/>
          </w:rPr>
          <w:instrText xml:space="preserve"> PAGEREF _Toc8893928 \h </w:instrText>
        </w:r>
        <w:r>
          <w:rPr>
            <w:noProof/>
            <w:webHidden/>
          </w:rPr>
        </w:r>
        <w:r>
          <w:rPr>
            <w:noProof/>
            <w:webHidden/>
          </w:rPr>
          <w:fldChar w:fldCharType="separate"/>
        </w:r>
        <w:r>
          <w:rPr>
            <w:noProof/>
            <w:webHidden/>
          </w:rPr>
          <w:t>119</w:t>
        </w:r>
        <w:r>
          <w:rPr>
            <w:noProof/>
            <w:webHidden/>
          </w:rPr>
          <w:fldChar w:fldCharType="end"/>
        </w:r>
      </w:hyperlink>
    </w:p>
    <w:p w14:paraId="00FA29D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9" w:history="1">
        <w:r w:rsidRPr="008D2DF6">
          <w:rPr>
            <w:rStyle w:val="Hyperlink"/>
            <w:noProof/>
          </w:rPr>
          <w:t xml:space="preserve">Table 97: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I Weld</w:t>
        </w:r>
        <w:r>
          <w:rPr>
            <w:noProof/>
            <w:webHidden/>
          </w:rPr>
          <w:tab/>
        </w:r>
        <w:r>
          <w:rPr>
            <w:noProof/>
            <w:webHidden/>
          </w:rPr>
          <w:fldChar w:fldCharType="begin"/>
        </w:r>
        <w:r>
          <w:rPr>
            <w:noProof/>
            <w:webHidden/>
          </w:rPr>
          <w:instrText xml:space="preserve"> PAGEREF _Toc8893929 \h </w:instrText>
        </w:r>
        <w:r>
          <w:rPr>
            <w:noProof/>
            <w:webHidden/>
          </w:rPr>
        </w:r>
        <w:r>
          <w:rPr>
            <w:noProof/>
            <w:webHidden/>
          </w:rPr>
          <w:fldChar w:fldCharType="separate"/>
        </w:r>
        <w:r>
          <w:rPr>
            <w:noProof/>
            <w:webHidden/>
          </w:rPr>
          <w:t>120</w:t>
        </w:r>
        <w:r>
          <w:rPr>
            <w:noProof/>
            <w:webHidden/>
          </w:rPr>
          <w:fldChar w:fldCharType="end"/>
        </w:r>
      </w:hyperlink>
    </w:p>
    <w:p w14:paraId="1823F50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0" w:history="1">
        <w:r w:rsidRPr="008D2DF6">
          <w:rPr>
            <w:rStyle w:val="Hyperlink"/>
            <w:noProof/>
          </w:rPr>
          <w:t>Table 98: Attributes of element &lt;</w:t>
        </w:r>
        <w:r w:rsidRPr="008D2DF6">
          <w:rPr>
            <w:rStyle w:val="Hyperlink"/>
            <w:rFonts w:ascii="Courier New" w:hAnsi="Courier New" w:cs="Courier New"/>
            <w:i/>
            <w:noProof/>
            <w:kern w:val="22"/>
          </w:rPr>
          <w:t>sheet_parameter/&gt;</w:t>
        </w:r>
        <w:r w:rsidRPr="008D2DF6">
          <w:rPr>
            <w:rStyle w:val="Hyperlink"/>
            <w:noProof/>
          </w:rPr>
          <w:t xml:space="preserve"> for I Weld</w:t>
        </w:r>
        <w:r>
          <w:rPr>
            <w:noProof/>
            <w:webHidden/>
          </w:rPr>
          <w:tab/>
        </w:r>
        <w:r>
          <w:rPr>
            <w:noProof/>
            <w:webHidden/>
          </w:rPr>
          <w:fldChar w:fldCharType="begin"/>
        </w:r>
        <w:r>
          <w:rPr>
            <w:noProof/>
            <w:webHidden/>
          </w:rPr>
          <w:instrText xml:space="preserve"> PAGEREF _Toc8893930 \h </w:instrText>
        </w:r>
        <w:r>
          <w:rPr>
            <w:noProof/>
            <w:webHidden/>
          </w:rPr>
        </w:r>
        <w:r>
          <w:rPr>
            <w:noProof/>
            <w:webHidden/>
          </w:rPr>
          <w:fldChar w:fldCharType="separate"/>
        </w:r>
        <w:r>
          <w:rPr>
            <w:noProof/>
            <w:webHidden/>
          </w:rPr>
          <w:t>121</w:t>
        </w:r>
        <w:r>
          <w:rPr>
            <w:noProof/>
            <w:webHidden/>
          </w:rPr>
          <w:fldChar w:fldCharType="end"/>
        </w:r>
      </w:hyperlink>
    </w:p>
    <w:p w14:paraId="367AB6F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1" w:history="1">
        <w:r w:rsidRPr="008D2DF6">
          <w:rPr>
            <w:rStyle w:val="Hyperlink"/>
            <w:noProof/>
          </w:rPr>
          <w:t>Table 99: Parameters of Overlap Weld</w:t>
        </w:r>
        <w:r>
          <w:rPr>
            <w:noProof/>
            <w:webHidden/>
          </w:rPr>
          <w:tab/>
        </w:r>
        <w:r>
          <w:rPr>
            <w:noProof/>
            <w:webHidden/>
          </w:rPr>
          <w:fldChar w:fldCharType="begin"/>
        </w:r>
        <w:r>
          <w:rPr>
            <w:noProof/>
            <w:webHidden/>
          </w:rPr>
          <w:instrText xml:space="preserve"> PAGEREF _Toc8893931 \h </w:instrText>
        </w:r>
        <w:r>
          <w:rPr>
            <w:noProof/>
            <w:webHidden/>
          </w:rPr>
        </w:r>
        <w:r>
          <w:rPr>
            <w:noProof/>
            <w:webHidden/>
          </w:rPr>
          <w:fldChar w:fldCharType="separate"/>
        </w:r>
        <w:r>
          <w:rPr>
            <w:noProof/>
            <w:webHidden/>
          </w:rPr>
          <w:t>122</w:t>
        </w:r>
        <w:r>
          <w:rPr>
            <w:noProof/>
            <w:webHidden/>
          </w:rPr>
          <w:fldChar w:fldCharType="end"/>
        </w:r>
      </w:hyperlink>
    </w:p>
    <w:p w14:paraId="1CC9653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2" w:history="1">
        <w:r w:rsidRPr="008D2DF6">
          <w:rPr>
            <w:rStyle w:val="Hyperlink"/>
            <w:noProof/>
          </w:rPr>
          <w:t>Table 100: Parameters of Single Sided Double Overlap Weld</w:t>
        </w:r>
        <w:r>
          <w:rPr>
            <w:noProof/>
            <w:webHidden/>
          </w:rPr>
          <w:tab/>
        </w:r>
        <w:r>
          <w:rPr>
            <w:noProof/>
            <w:webHidden/>
          </w:rPr>
          <w:fldChar w:fldCharType="begin"/>
        </w:r>
        <w:r>
          <w:rPr>
            <w:noProof/>
            <w:webHidden/>
          </w:rPr>
          <w:instrText xml:space="preserve"> PAGEREF _Toc8893932 \h </w:instrText>
        </w:r>
        <w:r>
          <w:rPr>
            <w:noProof/>
            <w:webHidden/>
          </w:rPr>
        </w:r>
        <w:r>
          <w:rPr>
            <w:noProof/>
            <w:webHidden/>
          </w:rPr>
          <w:fldChar w:fldCharType="separate"/>
        </w:r>
        <w:r>
          <w:rPr>
            <w:noProof/>
            <w:webHidden/>
          </w:rPr>
          <w:t>123</w:t>
        </w:r>
        <w:r>
          <w:rPr>
            <w:noProof/>
            <w:webHidden/>
          </w:rPr>
          <w:fldChar w:fldCharType="end"/>
        </w:r>
      </w:hyperlink>
    </w:p>
    <w:p w14:paraId="753D353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3" w:history="1">
        <w:r w:rsidRPr="008D2DF6">
          <w:rPr>
            <w:rStyle w:val="Hyperlink"/>
            <w:noProof/>
          </w:rPr>
          <w:t>Table 101: Parameters of Double Sided Double Overlap Weld</w:t>
        </w:r>
        <w:r>
          <w:rPr>
            <w:noProof/>
            <w:webHidden/>
          </w:rPr>
          <w:tab/>
        </w:r>
        <w:r>
          <w:rPr>
            <w:noProof/>
            <w:webHidden/>
          </w:rPr>
          <w:fldChar w:fldCharType="begin"/>
        </w:r>
        <w:r>
          <w:rPr>
            <w:noProof/>
            <w:webHidden/>
          </w:rPr>
          <w:instrText xml:space="preserve"> PAGEREF _Toc8893933 \h </w:instrText>
        </w:r>
        <w:r>
          <w:rPr>
            <w:noProof/>
            <w:webHidden/>
          </w:rPr>
        </w:r>
        <w:r>
          <w:rPr>
            <w:noProof/>
            <w:webHidden/>
          </w:rPr>
          <w:fldChar w:fldCharType="separate"/>
        </w:r>
        <w:r>
          <w:rPr>
            <w:noProof/>
            <w:webHidden/>
          </w:rPr>
          <w:t>123</w:t>
        </w:r>
        <w:r>
          <w:rPr>
            <w:noProof/>
            <w:webHidden/>
          </w:rPr>
          <w:fldChar w:fldCharType="end"/>
        </w:r>
      </w:hyperlink>
    </w:p>
    <w:p w14:paraId="483056D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4" w:history="1">
        <w:r w:rsidRPr="008D2DF6">
          <w:rPr>
            <w:rStyle w:val="Hyperlink"/>
            <w:noProof/>
          </w:rPr>
          <w:t>Table 102: Attributes of element &lt;</w:t>
        </w:r>
        <w:r w:rsidRPr="008D2DF6">
          <w:rPr>
            <w:rStyle w:val="Hyperlink"/>
            <w:rFonts w:ascii="Courier New" w:hAnsi="Courier New" w:cs="Courier New"/>
            <w:i/>
            <w:noProof/>
            <w:kern w:val="22"/>
          </w:rPr>
          <w:t>weld_position/&gt;</w:t>
        </w:r>
        <w:r w:rsidRPr="008D2DF6">
          <w:rPr>
            <w:rStyle w:val="Hyperlink"/>
            <w:noProof/>
          </w:rPr>
          <w:t xml:space="preserve"> for Overlap Weld</w:t>
        </w:r>
        <w:r>
          <w:rPr>
            <w:noProof/>
            <w:webHidden/>
          </w:rPr>
          <w:tab/>
        </w:r>
        <w:r>
          <w:rPr>
            <w:noProof/>
            <w:webHidden/>
          </w:rPr>
          <w:fldChar w:fldCharType="begin"/>
        </w:r>
        <w:r>
          <w:rPr>
            <w:noProof/>
            <w:webHidden/>
          </w:rPr>
          <w:instrText xml:space="preserve"> PAGEREF _Toc8893934 \h </w:instrText>
        </w:r>
        <w:r>
          <w:rPr>
            <w:noProof/>
            <w:webHidden/>
          </w:rPr>
        </w:r>
        <w:r>
          <w:rPr>
            <w:noProof/>
            <w:webHidden/>
          </w:rPr>
          <w:fldChar w:fldCharType="separate"/>
        </w:r>
        <w:r>
          <w:rPr>
            <w:noProof/>
            <w:webHidden/>
          </w:rPr>
          <w:t>124</w:t>
        </w:r>
        <w:r>
          <w:rPr>
            <w:noProof/>
            <w:webHidden/>
          </w:rPr>
          <w:fldChar w:fldCharType="end"/>
        </w:r>
      </w:hyperlink>
    </w:p>
    <w:p w14:paraId="017FCBA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5" w:history="1">
        <w:r w:rsidRPr="008D2DF6">
          <w:rPr>
            <w:rStyle w:val="Hyperlink"/>
            <w:noProof/>
          </w:rPr>
          <w:t>Table 103: Attributes of element &lt;</w:t>
        </w:r>
        <w:r w:rsidRPr="008D2DF6">
          <w:rPr>
            <w:rStyle w:val="Hyperlink"/>
            <w:rFonts w:ascii="Courier New" w:hAnsi="Courier New" w:cs="Courier New"/>
            <w:i/>
            <w:noProof/>
            <w:kern w:val="22"/>
          </w:rPr>
          <w:t>sheet_parameter/&gt;</w:t>
        </w:r>
        <w:r w:rsidRPr="008D2DF6">
          <w:rPr>
            <w:rStyle w:val="Hyperlink"/>
            <w:noProof/>
          </w:rPr>
          <w:t xml:space="preserve"> for Overlap Weld</w:t>
        </w:r>
        <w:r>
          <w:rPr>
            <w:noProof/>
            <w:webHidden/>
          </w:rPr>
          <w:tab/>
        </w:r>
        <w:r>
          <w:rPr>
            <w:noProof/>
            <w:webHidden/>
          </w:rPr>
          <w:fldChar w:fldCharType="begin"/>
        </w:r>
        <w:r>
          <w:rPr>
            <w:noProof/>
            <w:webHidden/>
          </w:rPr>
          <w:instrText xml:space="preserve"> PAGEREF _Toc8893935 \h </w:instrText>
        </w:r>
        <w:r>
          <w:rPr>
            <w:noProof/>
            <w:webHidden/>
          </w:rPr>
        </w:r>
        <w:r>
          <w:rPr>
            <w:noProof/>
            <w:webHidden/>
          </w:rPr>
          <w:fldChar w:fldCharType="separate"/>
        </w:r>
        <w:r>
          <w:rPr>
            <w:noProof/>
            <w:webHidden/>
          </w:rPr>
          <w:t>125</w:t>
        </w:r>
        <w:r>
          <w:rPr>
            <w:noProof/>
            <w:webHidden/>
          </w:rPr>
          <w:fldChar w:fldCharType="end"/>
        </w:r>
      </w:hyperlink>
    </w:p>
    <w:p w14:paraId="1EB36CF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6" w:history="1">
        <w:r w:rsidRPr="008D2DF6">
          <w:rPr>
            <w:rStyle w:val="Hyperlink"/>
            <w:noProof/>
          </w:rPr>
          <w:t>Table 104: Parameters of Y-Joint</w:t>
        </w:r>
        <w:r>
          <w:rPr>
            <w:noProof/>
            <w:webHidden/>
          </w:rPr>
          <w:tab/>
        </w:r>
        <w:r>
          <w:rPr>
            <w:noProof/>
            <w:webHidden/>
          </w:rPr>
          <w:fldChar w:fldCharType="begin"/>
        </w:r>
        <w:r>
          <w:rPr>
            <w:noProof/>
            <w:webHidden/>
          </w:rPr>
          <w:instrText xml:space="preserve"> PAGEREF _Toc8893936 \h </w:instrText>
        </w:r>
        <w:r>
          <w:rPr>
            <w:noProof/>
            <w:webHidden/>
          </w:rPr>
        </w:r>
        <w:r>
          <w:rPr>
            <w:noProof/>
            <w:webHidden/>
          </w:rPr>
          <w:fldChar w:fldCharType="separate"/>
        </w:r>
        <w:r>
          <w:rPr>
            <w:noProof/>
            <w:webHidden/>
          </w:rPr>
          <w:t>126</w:t>
        </w:r>
        <w:r>
          <w:rPr>
            <w:noProof/>
            <w:webHidden/>
          </w:rPr>
          <w:fldChar w:fldCharType="end"/>
        </w:r>
      </w:hyperlink>
    </w:p>
    <w:p w14:paraId="646880F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7" w:history="1">
        <w:r w:rsidRPr="008D2DF6">
          <w:rPr>
            <w:rStyle w:val="Hyperlink"/>
            <w:noProof/>
          </w:rPr>
          <w:t>Table 105: Attributes of element &lt;</w:t>
        </w:r>
        <w:r w:rsidRPr="008D2DF6">
          <w:rPr>
            <w:rStyle w:val="Hyperlink"/>
            <w:rFonts w:ascii="Courier New" w:hAnsi="Courier New" w:cs="Courier New"/>
            <w:i/>
            <w:noProof/>
            <w:kern w:val="22"/>
          </w:rPr>
          <w:t>weld_position/&gt;</w:t>
        </w:r>
        <w:r w:rsidRPr="008D2DF6">
          <w:rPr>
            <w:rStyle w:val="Hyperlink"/>
            <w:noProof/>
          </w:rPr>
          <w:t xml:space="preserve"> for Y Joint</w:t>
        </w:r>
        <w:r>
          <w:rPr>
            <w:noProof/>
            <w:webHidden/>
          </w:rPr>
          <w:tab/>
        </w:r>
        <w:r>
          <w:rPr>
            <w:noProof/>
            <w:webHidden/>
          </w:rPr>
          <w:fldChar w:fldCharType="begin"/>
        </w:r>
        <w:r>
          <w:rPr>
            <w:noProof/>
            <w:webHidden/>
          </w:rPr>
          <w:instrText xml:space="preserve"> PAGEREF _Toc8893937 \h </w:instrText>
        </w:r>
        <w:r>
          <w:rPr>
            <w:noProof/>
            <w:webHidden/>
          </w:rPr>
        </w:r>
        <w:r>
          <w:rPr>
            <w:noProof/>
            <w:webHidden/>
          </w:rPr>
          <w:fldChar w:fldCharType="separate"/>
        </w:r>
        <w:r>
          <w:rPr>
            <w:noProof/>
            <w:webHidden/>
          </w:rPr>
          <w:t>127</w:t>
        </w:r>
        <w:r>
          <w:rPr>
            <w:noProof/>
            <w:webHidden/>
          </w:rPr>
          <w:fldChar w:fldCharType="end"/>
        </w:r>
      </w:hyperlink>
    </w:p>
    <w:p w14:paraId="1828A0B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8" w:history="1">
        <w:r w:rsidRPr="008D2DF6">
          <w:rPr>
            <w:rStyle w:val="Hyperlink"/>
            <w:noProof/>
          </w:rPr>
          <w:t xml:space="preserve">Table 106: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_Toc8893938 \h </w:instrText>
        </w:r>
        <w:r>
          <w:rPr>
            <w:noProof/>
            <w:webHidden/>
          </w:rPr>
        </w:r>
        <w:r>
          <w:rPr>
            <w:noProof/>
            <w:webHidden/>
          </w:rPr>
          <w:fldChar w:fldCharType="separate"/>
        </w:r>
        <w:r>
          <w:rPr>
            <w:noProof/>
            <w:webHidden/>
          </w:rPr>
          <w:t>128</w:t>
        </w:r>
        <w:r>
          <w:rPr>
            <w:noProof/>
            <w:webHidden/>
          </w:rPr>
          <w:fldChar w:fldCharType="end"/>
        </w:r>
      </w:hyperlink>
    </w:p>
    <w:p w14:paraId="69AB77B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9" w:history="1">
        <w:r w:rsidRPr="008D2DF6">
          <w:rPr>
            <w:rStyle w:val="Hyperlink"/>
            <w:noProof/>
          </w:rPr>
          <w:t xml:space="preserve">Table 107: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Y-Joint</w:t>
        </w:r>
        <w:r>
          <w:rPr>
            <w:noProof/>
            <w:webHidden/>
          </w:rPr>
          <w:tab/>
        </w:r>
        <w:r>
          <w:rPr>
            <w:noProof/>
            <w:webHidden/>
          </w:rPr>
          <w:fldChar w:fldCharType="begin"/>
        </w:r>
        <w:r>
          <w:rPr>
            <w:noProof/>
            <w:webHidden/>
          </w:rPr>
          <w:instrText xml:space="preserve"> PAGEREF _Toc8893939 \h </w:instrText>
        </w:r>
        <w:r>
          <w:rPr>
            <w:noProof/>
            <w:webHidden/>
          </w:rPr>
        </w:r>
        <w:r>
          <w:rPr>
            <w:noProof/>
            <w:webHidden/>
          </w:rPr>
          <w:fldChar w:fldCharType="separate"/>
        </w:r>
        <w:r>
          <w:rPr>
            <w:noProof/>
            <w:webHidden/>
          </w:rPr>
          <w:t>129</w:t>
        </w:r>
        <w:r>
          <w:rPr>
            <w:noProof/>
            <w:webHidden/>
          </w:rPr>
          <w:fldChar w:fldCharType="end"/>
        </w:r>
      </w:hyperlink>
    </w:p>
    <w:p w14:paraId="721D318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0" w:history="1">
        <w:r w:rsidRPr="008D2DF6">
          <w:rPr>
            <w:rStyle w:val="Hyperlink"/>
            <w:noProof/>
          </w:rPr>
          <w:t>Table 108: Parameters of K-Joint</w:t>
        </w:r>
        <w:r>
          <w:rPr>
            <w:noProof/>
            <w:webHidden/>
          </w:rPr>
          <w:tab/>
        </w:r>
        <w:r>
          <w:rPr>
            <w:noProof/>
            <w:webHidden/>
          </w:rPr>
          <w:fldChar w:fldCharType="begin"/>
        </w:r>
        <w:r>
          <w:rPr>
            <w:noProof/>
            <w:webHidden/>
          </w:rPr>
          <w:instrText xml:space="preserve"> PAGEREF _Toc8893940 \h </w:instrText>
        </w:r>
        <w:r>
          <w:rPr>
            <w:noProof/>
            <w:webHidden/>
          </w:rPr>
        </w:r>
        <w:r>
          <w:rPr>
            <w:noProof/>
            <w:webHidden/>
          </w:rPr>
          <w:fldChar w:fldCharType="separate"/>
        </w:r>
        <w:r>
          <w:rPr>
            <w:noProof/>
            <w:webHidden/>
          </w:rPr>
          <w:t>130</w:t>
        </w:r>
        <w:r>
          <w:rPr>
            <w:noProof/>
            <w:webHidden/>
          </w:rPr>
          <w:fldChar w:fldCharType="end"/>
        </w:r>
      </w:hyperlink>
    </w:p>
    <w:p w14:paraId="6502C84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1" w:history="1">
        <w:r w:rsidRPr="008D2DF6">
          <w:rPr>
            <w:rStyle w:val="Hyperlink"/>
            <w:noProof/>
          </w:rPr>
          <w:t xml:space="preserve">Table 109: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K Joint</w:t>
        </w:r>
        <w:r>
          <w:rPr>
            <w:noProof/>
            <w:webHidden/>
          </w:rPr>
          <w:tab/>
        </w:r>
        <w:r>
          <w:rPr>
            <w:noProof/>
            <w:webHidden/>
          </w:rPr>
          <w:fldChar w:fldCharType="begin"/>
        </w:r>
        <w:r>
          <w:rPr>
            <w:noProof/>
            <w:webHidden/>
          </w:rPr>
          <w:instrText xml:space="preserve"> PAGEREF _Toc8893941 \h </w:instrText>
        </w:r>
        <w:r>
          <w:rPr>
            <w:noProof/>
            <w:webHidden/>
          </w:rPr>
        </w:r>
        <w:r>
          <w:rPr>
            <w:noProof/>
            <w:webHidden/>
          </w:rPr>
          <w:fldChar w:fldCharType="separate"/>
        </w:r>
        <w:r>
          <w:rPr>
            <w:noProof/>
            <w:webHidden/>
          </w:rPr>
          <w:t>131</w:t>
        </w:r>
        <w:r>
          <w:rPr>
            <w:noProof/>
            <w:webHidden/>
          </w:rPr>
          <w:fldChar w:fldCharType="end"/>
        </w:r>
      </w:hyperlink>
    </w:p>
    <w:p w14:paraId="36CA7F3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2" w:history="1">
        <w:r w:rsidRPr="008D2DF6">
          <w:rPr>
            <w:rStyle w:val="Hyperlink"/>
            <w:noProof/>
          </w:rPr>
          <w:t xml:space="preserve">Table 110: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_Toc8893942 \h </w:instrText>
        </w:r>
        <w:r>
          <w:rPr>
            <w:noProof/>
            <w:webHidden/>
          </w:rPr>
        </w:r>
        <w:r>
          <w:rPr>
            <w:noProof/>
            <w:webHidden/>
          </w:rPr>
          <w:fldChar w:fldCharType="separate"/>
        </w:r>
        <w:r>
          <w:rPr>
            <w:noProof/>
            <w:webHidden/>
          </w:rPr>
          <w:t>131</w:t>
        </w:r>
        <w:r>
          <w:rPr>
            <w:noProof/>
            <w:webHidden/>
          </w:rPr>
          <w:fldChar w:fldCharType="end"/>
        </w:r>
      </w:hyperlink>
    </w:p>
    <w:p w14:paraId="11806ED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3" w:history="1">
        <w:r w:rsidRPr="008D2DF6">
          <w:rPr>
            <w:rStyle w:val="Hyperlink"/>
            <w:noProof/>
          </w:rPr>
          <w:t>Table 111: Attributes of element &lt;</w:t>
        </w:r>
        <w:r w:rsidRPr="008D2DF6">
          <w:rPr>
            <w:rStyle w:val="Hyperlink"/>
            <w:rFonts w:ascii="Courier New" w:hAnsi="Courier New" w:cs="Courier New"/>
            <w:i/>
            <w:noProof/>
            <w:kern w:val="22"/>
          </w:rPr>
          <w:t>sheet_parameter/&gt;</w:t>
        </w:r>
        <w:r w:rsidRPr="008D2DF6">
          <w:rPr>
            <w:rStyle w:val="Hyperlink"/>
            <w:noProof/>
          </w:rPr>
          <w:t xml:space="preserve"> for K Joint</w:t>
        </w:r>
        <w:r>
          <w:rPr>
            <w:noProof/>
            <w:webHidden/>
          </w:rPr>
          <w:tab/>
        </w:r>
        <w:r>
          <w:rPr>
            <w:noProof/>
            <w:webHidden/>
          </w:rPr>
          <w:fldChar w:fldCharType="begin"/>
        </w:r>
        <w:r>
          <w:rPr>
            <w:noProof/>
            <w:webHidden/>
          </w:rPr>
          <w:instrText xml:space="preserve"> PAGEREF _Toc8893943 \h </w:instrText>
        </w:r>
        <w:r>
          <w:rPr>
            <w:noProof/>
            <w:webHidden/>
          </w:rPr>
        </w:r>
        <w:r>
          <w:rPr>
            <w:noProof/>
            <w:webHidden/>
          </w:rPr>
          <w:fldChar w:fldCharType="separate"/>
        </w:r>
        <w:r>
          <w:rPr>
            <w:noProof/>
            <w:webHidden/>
          </w:rPr>
          <w:t>133</w:t>
        </w:r>
        <w:r>
          <w:rPr>
            <w:noProof/>
            <w:webHidden/>
          </w:rPr>
          <w:fldChar w:fldCharType="end"/>
        </w:r>
      </w:hyperlink>
    </w:p>
    <w:p w14:paraId="0729684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4" w:history="1">
        <w:r w:rsidRPr="008D2DF6">
          <w:rPr>
            <w:rStyle w:val="Hyperlink"/>
            <w:noProof/>
          </w:rPr>
          <w:t>Table 112: Parameters of Cruciform Joint</w:t>
        </w:r>
        <w:r>
          <w:rPr>
            <w:noProof/>
            <w:webHidden/>
          </w:rPr>
          <w:tab/>
        </w:r>
        <w:r>
          <w:rPr>
            <w:noProof/>
            <w:webHidden/>
          </w:rPr>
          <w:fldChar w:fldCharType="begin"/>
        </w:r>
        <w:r>
          <w:rPr>
            <w:noProof/>
            <w:webHidden/>
          </w:rPr>
          <w:instrText xml:space="preserve"> PAGEREF _Toc8893944 \h </w:instrText>
        </w:r>
        <w:r>
          <w:rPr>
            <w:noProof/>
            <w:webHidden/>
          </w:rPr>
        </w:r>
        <w:r>
          <w:rPr>
            <w:noProof/>
            <w:webHidden/>
          </w:rPr>
          <w:fldChar w:fldCharType="separate"/>
        </w:r>
        <w:r>
          <w:rPr>
            <w:noProof/>
            <w:webHidden/>
          </w:rPr>
          <w:t>134</w:t>
        </w:r>
        <w:r>
          <w:rPr>
            <w:noProof/>
            <w:webHidden/>
          </w:rPr>
          <w:fldChar w:fldCharType="end"/>
        </w:r>
      </w:hyperlink>
    </w:p>
    <w:p w14:paraId="5A933A4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5" w:history="1">
        <w:r w:rsidRPr="008D2DF6">
          <w:rPr>
            <w:rStyle w:val="Hyperlink"/>
            <w:noProof/>
          </w:rPr>
          <w:t xml:space="preserve">Table 113: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Cruciform Joint</w:t>
        </w:r>
        <w:r>
          <w:rPr>
            <w:noProof/>
            <w:webHidden/>
          </w:rPr>
          <w:tab/>
        </w:r>
        <w:r>
          <w:rPr>
            <w:noProof/>
            <w:webHidden/>
          </w:rPr>
          <w:fldChar w:fldCharType="begin"/>
        </w:r>
        <w:r>
          <w:rPr>
            <w:noProof/>
            <w:webHidden/>
          </w:rPr>
          <w:instrText xml:space="preserve"> PAGEREF _Toc8893945 \h </w:instrText>
        </w:r>
        <w:r>
          <w:rPr>
            <w:noProof/>
            <w:webHidden/>
          </w:rPr>
        </w:r>
        <w:r>
          <w:rPr>
            <w:noProof/>
            <w:webHidden/>
          </w:rPr>
          <w:fldChar w:fldCharType="separate"/>
        </w:r>
        <w:r>
          <w:rPr>
            <w:noProof/>
            <w:webHidden/>
          </w:rPr>
          <w:t>135</w:t>
        </w:r>
        <w:r>
          <w:rPr>
            <w:noProof/>
            <w:webHidden/>
          </w:rPr>
          <w:fldChar w:fldCharType="end"/>
        </w:r>
      </w:hyperlink>
    </w:p>
    <w:p w14:paraId="5D2F634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6" w:history="1">
        <w:r w:rsidRPr="008D2DF6">
          <w:rPr>
            <w:rStyle w:val="Hyperlink"/>
            <w:noProof/>
          </w:rPr>
          <w:t xml:space="preserve">Table 114: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_Toc8893946 \h </w:instrText>
        </w:r>
        <w:r>
          <w:rPr>
            <w:noProof/>
            <w:webHidden/>
          </w:rPr>
        </w:r>
        <w:r>
          <w:rPr>
            <w:noProof/>
            <w:webHidden/>
          </w:rPr>
          <w:fldChar w:fldCharType="separate"/>
        </w:r>
        <w:r>
          <w:rPr>
            <w:noProof/>
            <w:webHidden/>
          </w:rPr>
          <w:t>135</w:t>
        </w:r>
        <w:r>
          <w:rPr>
            <w:noProof/>
            <w:webHidden/>
          </w:rPr>
          <w:fldChar w:fldCharType="end"/>
        </w:r>
      </w:hyperlink>
    </w:p>
    <w:p w14:paraId="7E00581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7" w:history="1">
        <w:r w:rsidRPr="008D2DF6">
          <w:rPr>
            <w:rStyle w:val="Hyperlink"/>
            <w:noProof/>
          </w:rPr>
          <w:t xml:space="preserve">Table 115: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Cruciform Joint</w:t>
        </w:r>
        <w:r>
          <w:rPr>
            <w:noProof/>
            <w:webHidden/>
          </w:rPr>
          <w:tab/>
        </w:r>
        <w:r>
          <w:rPr>
            <w:noProof/>
            <w:webHidden/>
          </w:rPr>
          <w:fldChar w:fldCharType="begin"/>
        </w:r>
        <w:r>
          <w:rPr>
            <w:noProof/>
            <w:webHidden/>
          </w:rPr>
          <w:instrText xml:space="preserve"> PAGEREF _Toc8893947 \h </w:instrText>
        </w:r>
        <w:r>
          <w:rPr>
            <w:noProof/>
            <w:webHidden/>
          </w:rPr>
        </w:r>
        <w:r>
          <w:rPr>
            <w:noProof/>
            <w:webHidden/>
          </w:rPr>
          <w:fldChar w:fldCharType="separate"/>
        </w:r>
        <w:r>
          <w:rPr>
            <w:noProof/>
            <w:webHidden/>
          </w:rPr>
          <w:t>137</w:t>
        </w:r>
        <w:r>
          <w:rPr>
            <w:noProof/>
            <w:webHidden/>
          </w:rPr>
          <w:fldChar w:fldCharType="end"/>
        </w:r>
      </w:hyperlink>
    </w:p>
    <w:p w14:paraId="6E400DC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8" w:history="1">
        <w:r w:rsidRPr="008D2DF6">
          <w:rPr>
            <w:rStyle w:val="Hyperlink"/>
            <w:noProof/>
          </w:rPr>
          <w:t>Table 116: Parameters of Flared joint</w:t>
        </w:r>
        <w:r>
          <w:rPr>
            <w:noProof/>
            <w:webHidden/>
          </w:rPr>
          <w:tab/>
        </w:r>
        <w:r>
          <w:rPr>
            <w:noProof/>
            <w:webHidden/>
          </w:rPr>
          <w:fldChar w:fldCharType="begin"/>
        </w:r>
        <w:r>
          <w:rPr>
            <w:noProof/>
            <w:webHidden/>
          </w:rPr>
          <w:instrText xml:space="preserve"> PAGEREF _Toc8893948 \h </w:instrText>
        </w:r>
        <w:r>
          <w:rPr>
            <w:noProof/>
            <w:webHidden/>
          </w:rPr>
        </w:r>
        <w:r>
          <w:rPr>
            <w:noProof/>
            <w:webHidden/>
          </w:rPr>
          <w:fldChar w:fldCharType="separate"/>
        </w:r>
        <w:r>
          <w:rPr>
            <w:noProof/>
            <w:webHidden/>
          </w:rPr>
          <w:t>137</w:t>
        </w:r>
        <w:r>
          <w:rPr>
            <w:noProof/>
            <w:webHidden/>
          </w:rPr>
          <w:fldChar w:fldCharType="end"/>
        </w:r>
      </w:hyperlink>
    </w:p>
    <w:p w14:paraId="2A5E21C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9" w:history="1">
        <w:r w:rsidRPr="008D2DF6">
          <w:rPr>
            <w:rStyle w:val="Hyperlink"/>
            <w:noProof/>
          </w:rPr>
          <w:t xml:space="preserve">Table 117: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Flared Joint</w:t>
        </w:r>
        <w:r>
          <w:rPr>
            <w:noProof/>
            <w:webHidden/>
          </w:rPr>
          <w:tab/>
        </w:r>
        <w:r>
          <w:rPr>
            <w:noProof/>
            <w:webHidden/>
          </w:rPr>
          <w:fldChar w:fldCharType="begin"/>
        </w:r>
        <w:r>
          <w:rPr>
            <w:noProof/>
            <w:webHidden/>
          </w:rPr>
          <w:instrText xml:space="preserve"> PAGEREF _Toc8893949 \h </w:instrText>
        </w:r>
        <w:r>
          <w:rPr>
            <w:noProof/>
            <w:webHidden/>
          </w:rPr>
        </w:r>
        <w:r>
          <w:rPr>
            <w:noProof/>
            <w:webHidden/>
          </w:rPr>
          <w:fldChar w:fldCharType="separate"/>
        </w:r>
        <w:r>
          <w:rPr>
            <w:noProof/>
            <w:webHidden/>
          </w:rPr>
          <w:t>138</w:t>
        </w:r>
        <w:r>
          <w:rPr>
            <w:noProof/>
            <w:webHidden/>
          </w:rPr>
          <w:fldChar w:fldCharType="end"/>
        </w:r>
      </w:hyperlink>
    </w:p>
    <w:p w14:paraId="7843957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0" w:history="1">
        <w:r w:rsidRPr="008D2DF6">
          <w:rPr>
            <w:rStyle w:val="Hyperlink"/>
            <w:noProof/>
          </w:rPr>
          <w:t xml:space="preserve">Table 118: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Flared Joint</w:t>
        </w:r>
        <w:r>
          <w:rPr>
            <w:noProof/>
            <w:webHidden/>
          </w:rPr>
          <w:tab/>
        </w:r>
        <w:r>
          <w:rPr>
            <w:noProof/>
            <w:webHidden/>
          </w:rPr>
          <w:fldChar w:fldCharType="begin"/>
        </w:r>
        <w:r>
          <w:rPr>
            <w:noProof/>
            <w:webHidden/>
          </w:rPr>
          <w:instrText xml:space="preserve"> PAGEREF _Toc8893950 \h </w:instrText>
        </w:r>
        <w:r>
          <w:rPr>
            <w:noProof/>
            <w:webHidden/>
          </w:rPr>
        </w:r>
        <w:r>
          <w:rPr>
            <w:noProof/>
            <w:webHidden/>
          </w:rPr>
          <w:fldChar w:fldCharType="separate"/>
        </w:r>
        <w:r>
          <w:rPr>
            <w:noProof/>
            <w:webHidden/>
          </w:rPr>
          <w:t>139</w:t>
        </w:r>
        <w:r>
          <w:rPr>
            <w:noProof/>
            <w:webHidden/>
          </w:rPr>
          <w:fldChar w:fldCharType="end"/>
        </w:r>
      </w:hyperlink>
    </w:p>
    <w:p w14:paraId="53C9772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1" w:history="1">
        <w:r w:rsidRPr="008D2DF6">
          <w:rPr>
            <w:rStyle w:val="Hyperlink"/>
            <w:noProof/>
          </w:rPr>
          <w:t xml:space="preserve">Table 119: Attributes of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_Toc8893951 \h </w:instrText>
        </w:r>
        <w:r>
          <w:rPr>
            <w:noProof/>
            <w:webHidden/>
          </w:rPr>
        </w:r>
        <w:r>
          <w:rPr>
            <w:noProof/>
            <w:webHidden/>
          </w:rPr>
          <w:fldChar w:fldCharType="separate"/>
        </w:r>
        <w:r>
          <w:rPr>
            <w:noProof/>
            <w:webHidden/>
          </w:rPr>
          <w:t>139</w:t>
        </w:r>
        <w:r>
          <w:rPr>
            <w:noProof/>
            <w:webHidden/>
          </w:rPr>
          <w:fldChar w:fldCharType="end"/>
        </w:r>
      </w:hyperlink>
    </w:p>
    <w:p w14:paraId="72EC0DB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2" w:history="1">
        <w:r w:rsidRPr="008D2DF6">
          <w:rPr>
            <w:rStyle w:val="Hyperlink"/>
            <w:noProof/>
          </w:rPr>
          <w:t xml:space="preserve">Table 120: Nested elements of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_Toc8893952 \h </w:instrText>
        </w:r>
        <w:r>
          <w:rPr>
            <w:noProof/>
            <w:webHidden/>
          </w:rPr>
        </w:r>
        <w:r>
          <w:rPr>
            <w:noProof/>
            <w:webHidden/>
          </w:rPr>
          <w:fldChar w:fldCharType="separate"/>
        </w:r>
        <w:r>
          <w:rPr>
            <w:noProof/>
            <w:webHidden/>
          </w:rPr>
          <w:t>139</w:t>
        </w:r>
        <w:r>
          <w:rPr>
            <w:noProof/>
            <w:webHidden/>
          </w:rPr>
          <w:fldChar w:fldCharType="end"/>
        </w:r>
      </w:hyperlink>
    </w:p>
    <w:p w14:paraId="64D738C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3" w:history="1">
        <w:r w:rsidRPr="008D2DF6">
          <w:rPr>
            <w:rStyle w:val="Hyperlink"/>
            <w:noProof/>
          </w:rPr>
          <w:t xml:space="preserve">Table 121: Attributes of element </w:t>
        </w:r>
        <w:r w:rsidRPr="008D2DF6">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_Toc8893953 \h </w:instrText>
        </w:r>
        <w:r>
          <w:rPr>
            <w:noProof/>
            <w:webHidden/>
          </w:rPr>
        </w:r>
        <w:r>
          <w:rPr>
            <w:noProof/>
            <w:webHidden/>
          </w:rPr>
          <w:fldChar w:fldCharType="separate"/>
        </w:r>
        <w:r>
          <w:rPr>
            <w:noProof/>
            <w:webHidden/>
          </w:rPr>
          <w:t>139</w:t>
        </w:r>
        <w:r>
          <w:rPr>
            <w:noProof/>
            <w:webHidden/>
          </w:rPr>
          <w:fldChar w:fldCharType="end"/>
        </w:r>
      </w:hyperlink>
    </w:p>
    <w:p w14:paraId="2FAA7B6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4" w:history="1">
        <w:r w:rsidRPr="008D2DF6">
          <w:rPr>
            <w:rStyle w:val="Hyperlink"/>
            <w:noProof/>
          </w:rPr>
          <w:t xml:space="preserve">Table 122: Attributes of </w:t>
        </w:r>
        <w:r w:rsidRPr="008D2DF6">
          <w:rPr>
            <w:rStyle w:val="Hyperlink"/>
            <w:rFonts w:ascii="Courier New" w:hAnsi="Courier New" w:cs="Courier New"/>
            <w:i/>
            <w:noProof/>
          </w:rPr>
          <w:t xml:space="preserve">&lt;connection_1d/&gt; </w:t>
        </w:r>
        <w:r w:rsidRPr="008D2DF6">
          <w:rPr>
            <w:rStyle w:val="Hyperlink"/>
            <w:noProof/>
          </w:rPr>
          <w:t xml:space="preserve">for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_Toc8893954 \h </w:instrText>
        </w:r>
        <w:r>
          <w:rPr>
            <w:noProof/>
            <w:webHidden/>
          </w:rPr>
        </w:r>
        <w:r>
          <w:rPr>
            <w:noProof/>
            <w:webHidden/>
          </w:rPr>
          <w:fldChar w:fldCharType="separate"/>
        </w:r>
        <w:r>
          <w:rPr>
            <w:noProof/>
            <w:webHidden/>
          </w:rPr>
          <w:t>142</w:t>
        </w:r>
        <w:r>
          <w:rPr>
            <w:noProof/>
            <w:webHidden/>
          </w:rPr>
          <w:fldChar w:fldCharType="end"/>
        </w:r>
      </w:hyperlink>
    </w:p>
    <w:p w14:paraId="3A4D902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5" w:history="1">
        <w:r w:rsidRPr="008D2DF6">
          <w:rPr>
            <w:rStyle w:val="Hyperlink"/>
            <w:noProof/>
          </w:rPr>
          <w:t xml:space="preserve">Table 123: Nested elements of </w:t>
        </w:r>
        <w:r w:rsidRPr="008D2DF6">
          <w:rPr>
            <w:rStyle w:val="Hyperlink"/>
            <w:rFonts w:ascii="Courier New" w:hAnsi="Courier New" w:cs="Courier New"/>
            <w:i/>
            <w:noProof/>
          </w:rPr>
          <w:t xml:space="preserve">&lt;connection_1d/&gt; </w:t>
        </w:r>
        <w:r w:rsidRPr="008D2DF6">
          <w:rPr>
            <w:rStyle w:val="Hyperlink"/>
            <w:noProof/>
          </w:rPr>
          <w:t xml:space="preserve">for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_Toc8893955 \h </w:instrText>
        </w:r>
        <w:r>
          <w:rPr>
            <w:noProof/>
            <w:webHidden/>
          </w:rPr>
        </w:r>
        <w:r>
          <w:rPr>
            <w:noProof/>
            <w:webHidden/>
          </w:rPr>
          <w:fldChar w:fldCharType="separate"/>
        </w:r>
        <w:r>
          <w:rPr>
            <w:noProof/>
            <w:webHidden/>
          </w:rPr>
          <w:t>143</w:t>
        </w:r>
        <w:r>
          <w:rPr>
            <w:noProof/>
            <w:webHidden/>
          </w:rPr>
          <w:fldChar w:fldCharType="end"/>
        </w:r>
      </w:hyperlink>
    </w:p>
    <w:p w14:paraId="4C9F678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6" w:history="1">
        <w:r w:rsidRPr="008D2DF6">
          <w:rPr>
            <w:rStyle w:val="Hyperlink"/>
            <w:noProof/>
          </w:rPr>
          <w:t xml:space="preserve">Table 124: Attributes of element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_Toc8893956 \h </w:instrText>
        </w:r>
        <w:r>
          <w:rPr>
            <w:noProof/>
            <w:webHidden/>
          </w:rPr>
        </w:r>
        <w:r>
          <w:rPr>
            <w:noProof/>
            <w:webHidden/>
          </w:rPr>
          <w:fldChar w:fldCharType="separate"/>
        </w:r>
        <w:r>
          <w:rPr>
            <w:noProof/>
            <w:webHidden/>
          </w:rPr>
          <w:t>143</w:t>
        </w:r>
        <w:r>
          <w:rPr>
            <w:noProof/>
            <w:webHidden/>
          </w:rPr>
          <w:fldChar w:fldCharType="end"/>
        </w:r>
      </w:hyperlink>
    </w:p>
    <w:p w14:paraId="1A52A312"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7" w:history="1">
        <w:r w:rsidRPr="008D2DF6">
          <w:rPr>
            <w:rStyle w:val="Hyperlink"/>
            <w:noProof/>
          </w:rPr>
          <w:t xml:space="preserve">Table 125: Nested elements of element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_Toc8893957 \h </w:instrText>
        </w:r>
        <w:r>
          <w:rPr>
            <w:noProof/>
            <w:webHidden/>
          </w:rPr>
        </w:r>
        <w:r>
          <w:rPr>
            <w:noProof/>
            <w:webHidden/>
          </w:rPr>
          <w:fldChar w:fldCharType="separate"/>
        </w:r>
        <w:r>
          <w:rPr>
            <w:noProof/>
            <w:webHidden/>
          </w:rPr>
          <w:t>143</w:t>
        </w:r>
        <w:r>
          <w:rPr>
            <w:noProof/>
            <w:webHidden/>
          </w:rPr>
          <w:fldChar w:fldCharType="end"/>
        </w:r>
      </w:hyperlink>
    </w:p>
    <w:p w14:paraId="6F46AFE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8" w:history="1">
        <w:r w:rsidRPr="008D2DF6">
          <w:rPr>
            <w:rStyle w:val="Hyperlink"/>
            <w:noProof/>
          </w:rPr>
          <w:t xml:space="preserve">Table 126: Attributes of element </w:t>
        </w:r>
        <w:r w:rsidRPr="008D2D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_Toc8893958 \h </w:instrText>
        </w:r>
        <w:r>
          <w:rPr>
            <w:noProof/>
            <w:webHidden/>
          </w:rPr>
        </w:r>
        <w:r>
          <w:rPr>
            <w:noProof/>
            <w:webHidden/>
          </w:rPr>
          <w:fldChar w:fldCharType="separate"/>
        </w:r>
        <w:r>
          <w:rPr>
            <w:noProof/>
            <w:webHidden/>
          </w:rPr>
          <w:t>143</w:t>
        </w:r>
        <w:r>
          <w:rPr>
            <w:noProof/>
            <w:webHidden/>
          </w:rPr>
          <w:fldChar w:fldCharType="end"/>
        </w:r>
      </w:hyperlink>
    </w:p>
    <w:p w14:paraId="05D6D38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9" w:history="1">
        <w:r w:rsidRPr="008D2DF6">
          <w:rPr>
            <w:rStyle w:val="Hyperlink"/>
            <w:noProof/>
          </w:rPr>
          <w:t xml:space="preserve">Table 127: Nested elements of element </w:t>
        </w:r>
        <w:r w:rsidRPr="008D2D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_Toc8893959 \h </w:instrText>
        </w:r>
        <w:r>
          <w:rPr>
            <w:noProof/>
            <w:webHidden/>
          </w:rPr>
        </w:r>
        <w:r>
          <w:rPr>
            <w:noProof/>
            <w:webHidden/>
          </w:rPr>
          <w:fldChar w:fldCharType="separate"/>
        </w:r>
        <w:r>
          <w:rPr>
            <w:noProof/>
            <w:webHidden/>
          </w:rPr>
          <w:t>144</w:t>
        </w:r>
        <w:r>
          <w:rPr>
            <w:noProof/>
            <w:webHidden/>
          </w:rPr>
          <w:fldChar w:fldCharType="end"/>
        </w:r>
      </w:hyperlink>
    </w:p>
    <w:p w14:paraId="1D7E059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0" w:history="1">
        <w:r w:rsidRPr="008D2DF6">
          <w:rPr>
            <w:rStyle w:val="Hyperlink"/>
            <w:noProof/>
          </w:rPr>
          <w:t xml:space="preserve">Table 128: Nested elements of </w:t>
        </w:r>
        <w:r w:rsidRPr="008D2DF6">
          <w:rPr>
            <w:rStyle w:val="Hyperlink"/>
            <w:rFonts w:ascii="Courier New" w:hAnsi="Courier New" w:cs="Courier New"/>
            <w:i/>
            <w:noProof/>
          </w:rPr>
          <w:t>&lt;connection_1d/&gt;</w:t>
        </w:r>
        <w:r w:rsidRPr="008D2DF6">
          <w:rPr>
            <w:rStyle w:val="Hyperlink"/>
            <w:noProof/>
          </w:rPr>
          <w:t xml:space="preserve"> for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_Toc8893960 \h </w:instrText>
        </w:r>
        <w:r>
          <w:rPr>
            <w:noProof/>
            <w:webHidden/>
          </w:rPr>
        </w:r>
        <w:r>
          <w:rPr>
            <w:noProof/>
            <w:webHidden/>
          </w:rPr>
          <w:fldChar w:fldCharType="separate"/>
        </w:r>
        <w:r>
          <w:rPr>
            <w:noProof/>
            <w:webHidden/>
          </w:rPr>
          <w:t>147</w:t>
        </w:r>
        <w:r>
          <w:rPr>
            <w:noProof/>
            <w:webHidden/>
          </w:rPr>
          <w:fldChar w:fldCharType="end"/>
        </w:r>
      </w:hyperlink>
    </w:p>
    <w:p w14:paraId="06AA1F8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1" w:history="1">
        <w:r w:rsidRPr="008D2DF6">
          <w:rPr>
            <w:rStyle w:val="Hyperlink"/>
            <w:noProof/>
          </w:rPr>
          <w:t xml:space="preserve">Table 129: Nested elements of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_Toc8893961 \h </w:instrText>
        </w:r>
        <w:r>
          <w:rPr>
            <w:noProof/>
            <w:webHidden/>
          </w:rPr>
        </w:r>
        <w:r>
          <w:rPr>
            <w:noProof/>
            <w:webHidden/>
          </w:rPr>
          <w:fldChar w:fldCharType="separate"/>
        </w:r>
        <w:r>
          <w:rPr>
            <w:noProof/>
            <w:webHidden/>
          </w:rPr>
          <w:t>147</w:t>
        </w:r>
        <w:r>
          <w:rPr>
            <w:noProof/>
            <w:webHidden/>
          </w:rPr>
          <w:fldChar w:fldCharType="end"/>
        </w:r>
      </w:hyperlink>
    </w:p>
    <w:p w14:paraId="4787EFB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2" w:history="1">
        <w:r w:rsidRPr="008D2DF6">
          <w:rPr>
            <w:rStyle w:val="Hyperlink"/>
            <w:noProof/>
          </w:rPr>
          <w:t xml:space="preserve">Table 130: Attributes of element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_Toc8893962 \h </w:instrText>
        </w:r>
        <w:r>
          <w:rPr>
            <w:noProof/>
            <w:webHidden/>
          </w:rPr>
        </w:r>
        <w:r>
          <w:rPr>
            <w:noProof/>
            <w:webHidden/>
          </w:rPr>
          <w:fldChar w:fldCharType="separate"/>
        </w:r>
        <w:r>
          <w:rPr>
            <w:noProof/>
            <w:webHidden/>
          </w:rPr>
          <w:t>147</w:t>
        </w:r>
        <w:r>
          <w:rPr>
            <w:noProof/>
            <w:webHidden/>
          </w:rPr>
          <w:fldChar w:fldCharType="end"/>
        </w:r>
      </w:hyperlink>
    </w:p>
    <w:p w14:paraId="4504BE8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3" w:history="1">
        <w:r w:rsidRPr="008D2DF6">
          <w:rPr>
            <w:rStyle w:val="Hyperlink"/>
            <w:noProof/>
          </w:rPr>
          <w:t xml:space="preserve">Table 131: Attributes of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_Toc8893963 \h </w:instrText>
        </w:r>
        <w:r>
          <w:rPr>
            <w:noProof/>
            <w:webHidden/>
          </w:rPr>
        </w:r>
        <w:r>
          <w:rPr>
            <w:noProof/>
            <w:webHidden/>
          </w:rPr>
          <w:fldChar w:fldCharType="separate"/>
        </w:r>
        <w:r>
          <w:rPr>
            <w:noProof/>
            <w:webHidden/>
          </w:rPr>
          <w:t>148</w:t>
        </w:r>
        <w:r>
          <w:rPr>
            <w:noProof/>
            <w:webHidden/>
          </w:rPr>
          <w:fldChar w:fldCharType="end"/>
        </w:r>
      </w:hyperlink>
    </w:p>
    <w:p w14:paraId="620E734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4" w:history="1">
        <w:r w:rsidRPr="008D2DF6">
          <w:rPr>
            <w:rStyle w:val="Hyperlink"/>
            <w:noProof/>
          </w:rPr>
          <w:t xml:space="preserve">Table 132: Nested elements of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_Toc8893964 \h </w:instrText>
        </w:r>
        <w:r>
          <w:rPr>
            <w:noProof/>
            <w:webHidden/>
          </w:rPr>
        </w:r>
        <w:r>
          <w:rPr>
            <w:noProof/>
            <w:webHidden/>
          </w:rPr>
          <w:fldChar w:fldCharType="separate"/>
        </w:r>
        <w:r>
          <w:rPr>
            <w:noProof/>
            <w:webHidden/>
          </w:rPr>
          <w:t>149</w:t>
        </w:r>
        <w:r>
          <w:rPr>
            <w:noProof/>
            <w:webHidden/>
          </w:rPr>
          <w:fldChar w:fldCharType="end"/>
        </w:r>
      </w:hyperlink>
    </w:p>
    <w:p w14:paraId="5F6A092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5" w:history="1">
        <w:r w:rsidRPr="008D2DF6">
          <w:rPr>
            <w:rStyle w:val="Hyperlink"/>
            <w:noProof/>
          </w:rPr>
          <w:t xml:space="preserve">Table 133: Attributes of element </w:t>
        </w:r>
        <w:r w:rsidRPr="008D2D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_Toc8893965 \h </w:instrText>
        </w:r>
        <w:r>
          <w:rPr>
            <w:noProof/>
            <w:webHidden/>
          </w:rPr>
        </w:r>
        <w:r>
          <w:rPr>
            <w:noProof/>
            <w:webHidden/>
          </w:rPr>
          <w:fldChar w:fldCharType="separate"/>
        </w:r>
        <w:r>
          <w:rPr>
            <w:noProof/>
            <w:webHidden/>
          </w:rPr>
          <w:t>149</w:t>
        </w:r>
        <w:r>
          <w:rPr>
            <w:noProof/>
            <w:webHidden/>
          </w:rPr>
          <w:fldChar w:fldCharType="end"/>
        </w:r>
      </w:hyperlink>
    </w:p>
    <w:p w14:paraId="01EE994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6" w:history="1">
        <w:r w:rsidRPr="008D2DF6">
          <w:rPr>
            <w:rStyle w:val="Hyperlink"/>
            <w:noProof/>
          </w:rPr>
          <w:t xml:space="preserve">Table 134: Nested elements of element </w:t>
        </w:r>
        <w:r w:rsidRPr="008D2DF6">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_Toc8893966 \h </w:instrText>
        </w:r>
        <w:r>
          <w:rPr>
            <w:noProof/>
            <w:webHidden/>
          </w:rPr>
        </w:r>
        <w:r>
          <w:rPr>
            <w:noProof/>
            <w:webHidden/>
          </w:rPr>
          <w:fldChar w:fldCharType="separate"/>
        </w:r>
        <w:r>
          <w:rPr>
            <w:noProof/>
            <w:webHidden/>
          </w:rPr>
          <w:t>149</w:t>
        </w:r>
        <w:r>
          <w:rPr>
            <w:noProof/>
            <w:webHidden/>
          </w:rPr>
          <w:fldChar w:fldCharType="end"/>
        </w:r>
      </w:hyperlink>
    </w:p>
    <w:p w14:paraId="397C014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7" w:history="1">
        <w:r w:rsidRPr="008D2DF6">
          <w:rPr>
            <w:rStyle w:val="Hyperlink"/>
            <w:noProof/>
          </w:rPr>
          <w:t xml:space="preserve">Table 135: Attributes of element </w:t>
        </w:r>
        <w:r w:rsidRPr="008D2DF6">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_Toc8893967 \h </w:instrText>
        </w:r>
        <w:r>
          <w:rPr>
            <w:noProof/>
            <w:webHidden/>
          </w:rPr>
        </w:r>
        <w:r>
          <w:rPr>
            <w:noProof/>
            <w:webHidden/>
          </w:rPr>
          <w:fldChar w:fldCharType="separate"/>
        </w:r>
        <w:r>
          <w:rPr>
            <w:noProof/>
            <w:webHidden/>
          </w:rPr>
          <w:t>150</w:t>
        </w:r>
        <w:r>
          <w:rPr>
            <w:noProof/>
            <w:webHidden/>
          </w:rPr>
          <w:fldChar w:fldCharType="end"/>
        </w:r>
      </w:hyperlink>
    </w:p>
    <w:p w14:paraId="6549E69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8" w:history="1">
        <w:r w:rsidRPr="008D2DF6">
          <w:rPr>
            <w:rStyle w:val="Hyperlink"/>
            <w:noProof/>
          </w:rPr>
          <w:t xml:space="preserve">Table 136: Nested elements of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_Toc8893968 \h </w:instrText>
        </w:r>
        <w:r>
          <w:rPr>
            <w:noProof/>
            <w:webHidden/>
          </w:rPr>
        </w:r>
        <w:r>
          <w:rPr>
            <w:noProof/>
            <w:webHidden/>
          </w:rPr>
          <w:fldChar w:fldCharType="separate"/>
        </w:r>
        <w:r>
          <w:rPr>
            <w:noProof/>
            <w:webHidden/>
          </w:rPr>
          <w:t>150</w:t>
        </w:r>
        <w:r>
          <w:rPr>
            <w:noProof/>
            <w:webHidden/>
          </w:rPr>
          <w:fldChar w:fldCharType="end"/>
        </w:r>
      </w:hyperlink>
    </w:p>
    <w:p w14:paraId="5F214CD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9" w:history="1">
        <w:r w:rsidRPr="008D2DF6">
          <w:rPr>
            <w:rStyle w:val="Hyperlink"/>
            <w:noProof/>
          </w:rPr>
          <w:t xml:space="preserve">Table 137: Attributes of element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_Toc8893969 \h </w:instrText>
        </w:r>
        <w:r>
          <w:rPr>
            <w:noProof/>
            <w:webHidden/>
          </w:rPr>
        </w:r>
        <w:r>
          <w:rPr>
            <w:noProof/>
            <w:webHidden/>
          </w:rPr>
          <w:fldChar w:fldCharType="separate"/>
        </w:r>
        <w:r>
          <w:rPr>
            <w:noProof/>
            <w:webHidden/>
          </w:rPr>
          <w:t>151</w:t>
        </w:r>
        <w:r>
          <w:rPr>
            <w:noProof/>
            <w:webHidden/>
          </w:rPr>
          <w:fldChar w:fldCharType="end"/>
        </w:r>
      </w:hyperlink>
    </w:p>
    <w:p w14:paraId="1B8D76E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70" w:history="1">
        <w:r w:rsidRPr="008D2DF6">
          <w:rPr>
            <w:rStyle w:val="Hyperlink"/>
            <w:noProof/>
          </w:rPr>
          <w:t xml:space="preserve">Table 138: Nested elements of element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_Toc8893970 \h </w:instrText>
        </w:r>
        <w:r>
          <w:rPr>
            <w:noProof/>
            <w:webHidden/>
          </w:rPr>
        </w:r>
        <w:r>
          <w:rPr>
            <w:noProof/>
            <w:webHidden/>
          </w:rPr>
          <w:fldChar w:fldCharType="separate"/>
        </w:r>
        <w:r>
          <w:rPr>
            <w:noProof/>
            <w:webHidden/>
          </w:rPr>
          <w:t>151</w:t>
        </w:r>
        <w:r>
          <w:rPr>
            <w:noProof/>
            <w:webHidden/>
          </w:rPr>
          <w:fldChar w:fldCharType="end"/>
        </w:r>
      </w:hyperlink>
    </w:p>
    <w:p w14:paraId="1D162DA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71" w:history="1">
        <w:r w:rsidRPr="008D2DF6">
          <w:rPr>
            <w:rStyle w:val="Hyperlink"/>
            <w:noProof/>
          </w:rPr>
          <w:t xml:space="preserve">Table 139: Attributes of element </w:t>
        </w:r>
        <w:r w:rsidRPr="008D2DF6">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_Toc8893971 \h </w:instrText>
        </w:r>
        <w:r>
          <w:rPr>
            <w:noProof/>
            <w:webHidden/>
          </w:rPr>
        </w:r>
        <w:r>
          <w:rPr>
            <w:noProof/>
            <w:webHidden/>
          </w:rPr>
          <w:fldChar w:fldCharType="separate"/>
        </w:r>
        <w:r>
          <w:rPr>
            <w:noProof/>
            <w:webHidden/>
          </w:rPr>
          <w:t>151</w:t>
        </w:r>
        <w:r>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 w:name="_Toc288196432"/>
      <w:bookmarkStart w:id="2" w:name="_Toc288200730"/>
      <w:bookmarkStart w:id="3" w:name="_Toc338938866"/>
      <w:bookmarkStart w:id="4"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5" w:name="_Toc3556920"/>
      <w:bookmarkStart w:id="6" w:name="_Toc8893594"/>
      <w:r w:rsidRPr="007055D9">
        <w:lastRenderedPageBreak/>
        <w:t>Introduction</w:t>
      </w:r>
      <w:bookmarkEnd w:id="1"/>
      <w:bookmarkEnd w:id="2"/>
      <w:bookmarkEnd w:id="3"/>
      <w:bookmarkEnd w:id="4"/>
      <w:bookmarkEnd w:id="5"/>
      <w:bookmarkEnd w:id="6"/>
    </w:p>
    <w:p w14:paraId="7504B27B" w14:textId="77777777" w:rsidR="00B04A42" w:rsidRPr="007055D9" w:rsidRDefault="00B04A42" w:rsidP="00B04A42">
      <w:pPr>
        <w:pStyle w:val="Heading2"/>
      </w:pPr>
      <w:bookmarkStart w:id="7" w:name="_Toc338938867"/>
      <w:bookmarkStart w:id="8" w:name="_Toc338939047"/>
      <w:bookmarkStart w:id="9" w:name="_Toc3556921"/>
      <w:bookmarkStart w:id="10" w:name="_Toc8893595"/>
      <w:r w:rsidRPr="007055D9">
        <w:t>Motivation</w:t>
      </w:r>
      <w:bookmarkEnd w:id="7"/>
      <w:bookmarkEnd w:id="8"/>
      <w:bookmarkEnd w:id="9"/>
      <w:bookmarkEnd w:id="10"/>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1" w:name="_Toc338938868"/>
      <w:bookmarkStart w:id="12" w:name="_Toc338939048"/>
      <w:bookmarkStart w:id="13" w:name="_Toc3556922"/>
      <w:bookmarkStart w:id="14" w:name="_Toc8893596"/>
      <w:r w:rsidRPr="007055D9">
        <w:t>MCF</w:t>
      </w:r>
      <w:bookmarkEnd w:id="11"/>
      <w:bookmarkEnd w:id="12"/>
      <w:r w:rsidR="001A37D6">
        <w:t xml:space="preserve"> at Ford</w:t>
      </w:r>
      <w:bookmarkEnd w:id="13"/>
      <w:bookmarkEnd w:id="14"/>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15" w:name="_Toc338938869"/>
      <w:bookmarkStart w:id="16" w:name="_Toc338939049"/>
      <w:bookmarkStart w:id="17" w:name="_Toc3556923"/>
      <w:bookmarkStart w:id="18" w:name="_Toc8893597"/>
      <w:r w:rsidRPr="007055D9">
        <w:t>From MCF to χMCF</w:t>
      </w:r>
      <w:bookmarkEnd w:id="15"/>
      <w:bookmarkEnd w:id="16"/>
      <w:r w:rsidRPr="007055D9">
        <w:t xml:space="preserve"> </w:t>
      </w:r>
      <w:r>
        <w:t xml:space="preserve">- </w:t>
      </w:r>
      <w:r w:rsidRPr="007055D9">
        <w:t>The Scope of the Document</w:t>
      </w:r>
      <w:bookmarkEnd w:id="17"/>
      <w:bookmarkEnd w:id="18"/>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19" w:name="_Toc334183503"/>
      <w:bookmarkStart w:id="20" w:name="_Toc338938871"/>
      <w:bookmarkStart w:id="21" w:name="_Toc338939051"/>
      <w:bookmarkStart w:id="22" w:name="_Toc288196434"/>
      <w:bookmarkStart w:id="23"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24" w:name="_Toc3556924"/>
      <w:bookmarkStart w:id="25" w:name="_Toc889359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19"/>
      <w:bookmarkEnd w:id="20"/>
      <w:bookmarkEnd w:id="21"/>
      <w:bookmarkEnd w:id="24"/>
      <w:bookmarkEnd w:id="25"/>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26" w:name="_Toc338938872"/>
      <w:bookmarkStart w:id="27" w:name="_Toc338939052"/>
      <w:bookmarkStart w:id="28" w:name="_Toc3556925"/>
      <w:bookmarkStart w:id="29" w:name="_Toc8893599"/>
      <w:r w:rsidRPr="007055D9">
        <w:t xml:space="preserve">Design </w:t>
      </w:r>
      <w:r w:rsidR="00255787" w:rsidRPr="007055D9">
        <w:t>Principles</w:t>
      </w:r>
      <w:bookmarkEnd w:id="22"/>
      <w:bookmarkEnd w:id="23"/>
      <w:bookmarkEnd w:id="26"/>
      <w:bookmarkEnd w:id="27"/>
      <w:bookmarkEnd w:id="28"/>
      <w:bookmarkEnd w:id="2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30"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0"/>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1" w:name="_Toc288196435"/>
      <w:bookmarkStart w:id="3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33" w:name="_Ref338930849"/>
      <w:bookmarkStart w:id="34" w:name="_Toc338938873"/>
      <w:bookmarkStart w:id="35" w:name="_Toc338939053"/>
      <w:bookmarkStart w:id="36" w:name="_Toc3556926"/>
      <w:bookmarkStart w:id="37" w:name="_Toc8893600"/>
      <w:r w:rsidRPr="007055D9">
        <w:t>Idealization</w:t>
      </w:r>
      <w:r w:rsidR="00A765F4" w:rsidRPr="007055D9">
        <w:t xml:space="preserve"> of </w:t>
      </w:r>
      <w:bookmarkEnd w:id="33"/>
      <w:bookmarkEnd w:id="34"/>
      <w:bookmarkEnd w:id="35"/>
      <w:r w:rsidR="00073568" w:rsidRPr="007055D9">
        <w:t>Joints</w:t>
      </w:r>
      <w:bookmarkEnd w:id="36"/>
      <w:bookmarkEnd w:id="37"/>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38" w:name="_Ref428531162"/>
      <w:bookmarkStart w:id="39" w:name="_Toc3557081"/>
      <w:bookmarkStart w:id="40" w:name="_Toc8893754"/>
      <w:r>
        <w:t xml:space="preserve">Figure </w:t>
      </w:r>
      <w:r>
        <w:fldChar w:fldCharType="begin"/>
      </w:r>
      <w:r>
        <w:instrText xml:space="preserve"> SEQ Figure \* ARABIC </w:instrText>
      </w:r>
      <w:r>
        <w:fldChar w:fldCharType="separate"/>
      </w:r>
      <w:r w:rsidR="00745DB6">
        <w:rPr>
          <w:noProof/>
        </w:rPr>
        <w:t>1</w:t>
      </w:r>
      <w:r>
        <w:fldChar w:fldCharType="end"/>
      </w:r>
      <w:bookmarkEnd w:id="38"/>
      <w:r w:rsidR="00F920C6">
        <w:t>: Seam weld as 1</w:t>
      </w:r>
      <w:r w:rsidR="00F920C6">
        <w:noBreakHyphen/>
        <w:t>dimensional joint</w:t>
      </w:r>
      <w:bookmarkEnd w:id="39"/>
      <w:bookmarkEnd w:id="40"/>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41" w:name="_Toc338938874"/>
      <w:bookmarkStart w:id="42" w:name="_Toc338939054"/>
      <w:bookmarkStart w:id="43" w:name="_Toc3556927"/>
      <w:bookmarkStart w:id="44" w:name="_Toc8893601"/>
      <w:r w:rsidRPr="007055D9">
        <w:t xml:space="preserve">Reconstruction of </w:t>
      </w:r>
      <w:r w:rsidR="000C6241" w:rsidRPr="007055D9">
        <w:t xml:space="preserve">Joints </w:t>
      </w:r>
      <w:r w:rsidRPr="007055D9">
        <w:t xml:space="preserve">from </w:t>
      </w:r>
      <w:r w:rsidR="00A5126C" w:rsidRPr="00A5126C">
        <w:t>χ</w:t>
      </w:r>
      <w:r w:rsidRPr="007055D9">
        <w:t>MCF</w:t>
      </w:r>
      <w:bookmarkEnd w:id="41"/>
      <w:bookmarkEnd w:id="42"/>
      <w:bookmarkEnd w:id="43"/>
      <w:bookmarkEnd w:id="44"/>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45" w:name="_Toc338938875"/>
      <w:bookmarkStart w:id="46" w:name="_Toc338939055"/>
      <w:bookmarkStart w:id="47" w:name="_Ref371678646"/>
      <w:bookmarkStart w:id="48" w:name="_Toc3556928"/>
      <w:bookmarkStart w:id="49" w:name="_Toc8893602"/>
      <w:r w:rsidRPr="007055D9">
        <w:t xml:space="preserve">Description of </w:t>
      </w:r>
      <w:bookmarkEnd w:id="45"/>
      <w:bookmarkEnd w:id="46"/>
      <w:bookmarkEnd w:id="47"/>
      <w:r w:rsidR="000C6241" w:rsidRPr="007055D9">
        <w:t>Topology</w:t>
      </w:r>
      <w:bookmarkEnd w:id="48"/>
      <w:bookmarkEnd w:id="49"/>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50"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50"/>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roofErr w:type="gramStart"/>
      <w:r w:rsidRPr="007055D9">
        <w:t>..</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51" w:name="_Ref334010986"/>
      <w:bookmarkStart w:id="52" w:name="_Toc3557082"/>
      <w:bookmarkStart w:id="53" w:name="_Toc8893755"/>
      <w:r>
        <w:t xml:space="preserve">Figure </w:t>
      </w:r>
      <w:r>
        <w:fldChar w:fldCharType="begin"/>
      </w:r>
      <w:r>
        <w:instrText xml:space="preserve"> SEQ Figure \* ARABIC </w:instrText>
      </w:r>
      <w:r>
        <w:fldChar w:fldCharType="separate"/>
      </w:r>
      <w:r w:rsidR="00745DB6">
        <w:rPr>
          <w:noProof/>
        </w:rPr>
        <w:t>2</w:t>
      </w:r>
      <w:r>
        <w:fldChar w:fldCharType="end"/>
      </w:r>
      <w:r>
        <w:t>:</w:t>
      </w:r>
      <w:bookmarkEnd w:id="51"/>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52"/>
      <w:bookmarkEnd w:id="53"/>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33" type="#_x0000_t75" style="width:376.85pt;height:115.65pt" o:ole="">
            <v:imagedata r:id="rId37" o:title="" cropbottom="43024f" cropright="10402f"/>
          </v:shape>
          <o:OLEObject Type="Embed" ProgID="PowerPoint.Slide.8" ShapeID="_x0000_i1033" DrawAspect="Content" ObjectID="_1632078809" r:id="rId38"/>
        </w:object>
      </w:r>
    </w:p>
    <w:p w14:paraId="35DD0AD4" w14:textId="77777777" w:rsidR="00066BB2" w:rsidRPr="007055D9" w:rsidRDefault="007250B7" w:rsidP="0050415A">
      <w:pPr>
        <w:pStyle w:val="Caption"/>
      </w:pPr>
      <w:bookmarkStart w:id="54" w:name="_Toc3557083"/>
      <w:bookmarkStart w:id="55" w:name="_Toc8893756"/>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54"/>
      <w:bookmarkEnd w:id="55"/>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56" w:name="_Toc338938876"/>
      <w:bookmarkStart w:id="57" w:name="_Toc338939056"/>
      <w:bookmarkStart w:id="58" w:name="_Toc3556929"/>
      <w:bookmarkStart w:id="59" w:name="_Toc8893603"/>
      <w:bookmarkStart w:id="60" w:name="_Toc288196436"/>
      <w:bookmarkStart w:id="61" w:name="_Toc288200734"/>
      <w:bookmarkEnd w:id="31"/>
      <w:bookmarkEnd w:id="32"/>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56"/>
      <w:bookmarkEnd w:id="57"/>
      <w:r w:rsidR="004E47A8" w:rsidRPr="007055D9">
        <w:t>Processes</w:t>
      </w:r>
      <w:bookmarkEnd w:id="58"/>
      <w:bookmarkEnd w:id="59"/>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62" w:name="_Ref333842518"/>
      <w:bookmarkStart w:id="63" w:name="_Ref333842510"/>
      <w:bookmarkStart w:id="64" w:name="_Toc3557084"/>
      <w:bookmarkStart w:id="65" w:name="_Toc8893757"/>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62"/>
      <w:r w:rsidRPr="007055D9">
        <w:t>: The</w:t>
      </w:r>
      <w:r w:rsidR="000033ED" w:rsidRPr="007055D9">
        <w:t xml:space="preserve"> </w:t>
      </w:r>
      <w:r w:rsidR="008C1F93" w:rsidRPr="007055D9">
        <w:t xml:space="preserve">Development </w:t>
      </w:r>
      <w:bookmarkEnd w:id="63"/>
      <w:r w:rsidR="008C1F93" w:rsidRPr="007055D9">
        <w:t>Process</w:t>
      </w:r>
      <w:bookmarkEnd w:id="64"/>
      <w:bookmarkEnd w:id="65"/>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66"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67" w:name="_Ref334482085"/>
      <w:bookmarkStart w:id="68" w:name="_Ref334482078"/>
      <w:bookmarkStart w:id="69" w:name="_Toc3557085"/>
      <w:bookmarkStart w:id="70" w:name="_Toc8893758"/>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66"/>
      <w:bookmarkEnd w:id="67"/>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68"/>
      <w:r w:rsidR="005E0B44" w:rsidRPr="007055D9">
        <w:t>Process</w:t>
      </w:r>
      <w:bookmarkEnd w:id="69"/>
      <w:bookmarkEnd w:id="70"/>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71" w:name="_Toc3556930"/>
      <w:bookmarkStart w:id="72" w:name="_Toc8893604"/>
      <w:r w:rsidRPr="007055D9">
        <w:lastRenderedPageBreak/>
        <w:t xml:space="preserve">Key-words </w:t>
      </w:r>
      <w:r w:rsidR="004F2D36" w:rsidRPr="007055D9">
        <w:t>of XML specification</w:t>
      </w:r>
      <w:bookmarkEnd w:id="71"/>
      <w:bookmarkEnd w:id="72"/>
    </w:p>
    <w:p w14:paraId="433568B7" w14:textId="77777777" w:rsidR="003B4F3B" w:rsidRPr="007055D9" w:rsidRDefault="002D62D0" w:rsidP="00860E71">
      <w:pPr>
        <w:pStyle w:val="Heading2"/>
      </w:pPr>
      <w:bookmarkStart w:id="73" w:name="_Toc3556931"/>
      <w:bookmarkStart w:id="74" w:name="_Toc8893605"/>
      <w:r w:rsidRPr="007055D9">
        <w:t>Key-words</w:t>
      </w:r>
      <w:bookmarkEnd w:id="73"/>
      <w:bookmarkEnd w:id="74"/>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proofErr w:type="gramStart"/>
      <w:r w:rsidRPr="007055D9">
        <w:t>]“</w:t>
      </w:r>
      <w:proofErr w:type="gramEnd"/>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Sometimes, first character is restricted to “[A-Za-z</w:t>
      </w:r>
      <w:proofErr w:type="gramStart"/>
      <w:r w:rsidR="00F51251" w:rsidRPr="007055D9">
        <w:t>]“</w:t>
      </w:r>
      <w:proofErr w:type="gramEnd"/>
      <w:r w:rsidR="00F51251" w:rsidRPr="007055D9">
        <w:t xml:space="preserve">.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75" w:name="_Ref371679978"/>
      <w:bookmarkStart w:id="76" w:name="_Ref371939247"/>
      <w:bookmarkStart w:id="77" w:name="_Toc3556933"/>
      <w:bookmarkStart w:id="78" w:name="_Toc8893606"/>
      <w:bookmarkStart w:id="79" w:name="_Toc288196441"/>
      <w:bookmarkStart w:id="80" w:name="_Toc288200739"/>
      <w:bookmarkEnd w:id="60"/>
      <w:bookmarkEnd w:id="61"/>
      <w:r w:rsidRPr="007055D9">
        <w:lastRenderedPageBreak/>
        <w:t>Parts</w:t>
      </w:r>
      <w:r w:rsidR="00522BFE" w:rsidRPr="007055D9">
        <w:t>, Properties</w:t>
      </w:r>
      <w:r w:rsidRPr="007055D9">
        <w:t xml:space="preserve"> and </w:t>
      </w:r>
      <w:r w:rsidR="00CA1B81" w:rsidRPr="007055D9">
        <w:t>A</w:t>
      </w:r>
      <w:r w:rsidRPr="007055D9">
        <w:t>ssemblies</w:t>
      </w:r>
      <w:bookmarkEnd w:id="75"/>
      <w:bookmarkEnd w:id="76"/>
      <w:bookmarkEnd w:id="77"/>
      <w:bookmarkEnd w:id="78"/>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81" w:name="_Toc3556934"/>
      <w:bookmarkStart w:id="82" w:name="_Toc8893607"/>
      <w:r w:rsidRPr="007055D9">
        <w:t>Parts</w:t>
      </w:r>
      <w:bookmarkEnd w:id="81"/>
      <w:bookmarkEnd w:id="82"/>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83" w:name="_Toc3556935"/>
      <w:bookmarkStart w:id="84" w:name="_Toc8893608"/>
      <w:r w:rsidRPr="007055D9">
        <w:t>Part Labels</w:t>
      </w:r>
      <w:bookmarkEnd w:id="83"/>
      <w:bookmarkEnd w:id="84"/>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85" w:name="_Toc3556936"/>
      <w:bookmarkStart w:id="86" w:name="_Toc8893609"/>
      <w:r w:rsidRPr="007055D9">
        <w:t>Properties</w:t>
      </w:r>
      <w:bookmarkEnd w:id="85"/>
      <w:bookmarkEnd w:id="86"/>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87" w:name="_Toc428456056"/>
      <w:bookmarkStart w:id="88" w:name="_Toc428537020"/>
      <w:bookmarkStart w:id="89" w:name="_Toc428969339"/>
      <w:bookmarkStart w:id="90" w:name="_Toc429052730"/>
      <w:bookmarkStart w:id="91" w:name="_Toc3556937"/>
      <w:bookmarkStart w:id="92" w:name="_Toc8893610"/>
      <w:bookmarkEnd w:id="87"/>
      <w:bookmarkEnd w:id="88"/>
      <w:bookmarkEnd w:id="89"/>
      <w:bookmarkEnd w:id="90"/>
      <w:r w:rsidRPr="007055D9">
        <w:t>Assemblies</w:t>
      </w:r>
      <w:bookmarkEnd w:id="91"/>
      <w:bookmarkEnd w:id="92"/>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93" w:name="_Toc3557086"/>
      <w:bookmarkStart w:id="94" w:name="_Toc8893759"/>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93"/>
      <w:bookmarkEnd w:id="94"/>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95" w:name="_Toc3556938"/>
      <w:bookmarkStart w:id="96" w:name="_Toc8893611"/>
      <w:r w:rsidRPr="007055D9">
        <w:lastRenderedPageBreak/>
        <w:t>File Structure of χMCF</w:t>
      </w:r>
      <w:bookmarkEnd w:id="95"/>
      <w:bookmarkEnd w:id="96"/>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97" w:name="_Toc428279323"/>
      <w:bookmarkStart w:id="98" w:name="_Toc428456059"/>
      <w:bookmarkStart w:id="99" w:name="_Toc428537023"/>
      <w:bookmarkStart w:id="100" w:name="_Toc428969342"/>
      <w:bookmarkStart w:id="101" w:name="_Toc429052733"/>
      <w:bookmarkStart w:id="102" w:name="_Toc3556939"/>
      <w:bookmarkStart w:id="103" w:name="_Toc8893612"/>
      <w:bookmarkEnd w:id="97"/>
      <w:bookmarkEnd w:id="98"/>
      <w:bookmarkEnd w:id="99"/>
      <w:bookmarkEnd w:id="100"/>
      <w:bookmarkEnd w:id="101"/>
      <w:r w:rsidRPr="007055D9">
        <w:t>Elements containing g</w:t>
      </w:r>
      <w:r w:rsidR="00A341E9" w:rsidRPr="007055D9">
        <w:t>eneral information</w:t>
      </w:r>
      <w:bookmarkEnd w:id="102"/>
      <w:bookmarkEnd w:id="103"/>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04" w:name="_Toc3566409"/>
      <w:bookmarkStart w:id="105" w:name="_Toc8893833"/>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04"/>
      <w:bookmarkEnd w:id="105"/>
    </w:p>
    <w:p w14:paraId="574E4A30" w14:textId="77777777" w:rsidR="00CC728F" w:rsidRPr="007055D9" w:rsidRDefault="00CF4308" w:rsidP="00736820">
      <w:pPr>
        <w:pStyle w:val="Heading3"/>
        <w:tabs>
          <w:tab w:val="clear" w:pos="720"/>
          <w:tab w:val="num" w:pos="1701"/>
        </w:tabs>
      </w:pPr>
      <w:bookmarkStart w:id="106" w:name="_Toc3556940"/>
      <w:bookmarkStart w:id="107" w:name="_Toc8893613"/>
      <w:r w:rsidRPr="007055D9">
        <w:t>Date</w:t>
      </w:r>
      <w:bookmarkEnd w:id="106"/>
      <w:bookmarkEnd w:id="107"/>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proofErr w:type="gramStart"/>
      <w:r>
        <w:t>&lt;?xml</w:t>
      </w:r>
      <w:proofErr w:type="gramEnd"/>
      <w:r>
        <w:t xml:space="preserve">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26C29DED" w:rsidR="00BA120B" w:rsidRDefault="00BA120B" w:rsidP="008041BF">
      <w:pPr>
        <w:pStyle w:val="XMLCode"/>
        <w:keepNext/>
        <w:keepLines/>
      </w:pPr>
      <w:proofErr w:type="gramStart"/>
      <w:r>
        <w:t>xsi:</w:t>
      </w:r>
      <w:proofErr w:type="gramEnd"/>
      <w:r>
        <w:t>noNamespaceSchemaLocation="</w:t>
      </w:r>
      <w:ins w:id="108" w:author="nick" w:date="2019-05-15T01:50:00Z">
        <w:r w:rsidR="009A3F31">
          <w:rPr>
            <w:b/>
            <w:bCs/>
            <w:color w:val="8000FF"/>
          </w:rPr>
          <w:t>xmcf_3_0_1.xsd</w:t>
        </w:r>
      </w:ins>
      <w:del w:id="109" w:author="nick" w:date="2019-05-15T01:50:00Z">
        <w:r w:rsidR="00E3398E" w:rsidRPr="00E3398E" w:rsidDel="009A3F31">
          <w:rPr>
            <w:b/>
          </w:rPr>
          <w:delText>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4BEE5D60"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ins w:id="110" w:author="nick" w:date="2019-05-15T01:45:00Z">
        <w:r w:rsidR="009A3F31">
          <w:t>3</w:t>
        </w:r>
        <w:r w:rsidR="009A3F31" w:rsidRPr="00BA120B">
          <w:t>.0.</w:t>
        </w:r>
        <w:r w:rsidR="009A3F31">
          <w:t>1</w:t>
        </w:r>
      </w:ins>
      <w:commentRangeStart w:id="111"/>
      <w:del w:id="112" w:author="nick" w:date="2019-05-15T01:45:00Z">
        <w:r w:rsidR="00EB4BFC" w:rsidDel="009A3F31">
          <w:delText>3</w:delText>
        </w:r>
        <w:r w:rsidR="00BA120B" w:rsidRPr="00BA120B" w:rsidDel="009A3F31">
          <w:delText>.0.0</w:delText>
        </w:r>
      </w:del>
      <w:commentRangeEnd w:id="111"/>
      <w:r w:rsidR="003608F9">
        <w:rPr>
          <w:rStyle w:val="CommentReference"/>
          <w:rFonts w:ascii="Calibri" w:hAnsi="Calibri"/>
          <w:lang w:eastAsia="x-none"/>
        </w:rPr>
        <w:commentReference w:id="111"/>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13" w:name="_Toc3556941"/>
      <w:bookmarkStart w:id="114" w:name="_Toc8893614"/>
      <w:r w:rsidRPr="007055D9">
        <w:t>Version</w:t>
      </w:r>
      <w:bookmarkEnd w:id="113"/>
      <w:bookmarkEnd w:id="11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6D9801E6"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ins w:id="115" w:author="nick" w:date="2019-05-15T01:46:00Z">
        <w:r w:rsidR="009A3F31">
          <w:t>3</w:t>
        </w:r>
        <w:r w:rsidR="009A3F31" w:rsidRPr="00BA120B">
          <w:t>.0.</w:t>
        </w:r>
        <w:r w:rsidR="009A3F31">
          <w:t>1</w:t>
        </w:r>
      </w:ins>
      <w:del w:id="116" w:author="nick" w:date="2019-05-15T01:46:00Z">
        <w:r w:rsidR="00C04963" w:rsidDel="009A3F31">
          <w:delText>3</w:delText>
        </w:r>
        <w:r w:rsidRPr="007055D9" w:rsidDel="009A3F31">
          <w:delText>.0</w:delText>
        </w:r>
        <w:r w:rsidR="005117F6" w:rsidDel="009A3F31">
          <w:delText>.0</w:delText>
        </w:r>
      </w:del>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proofErr w:type="gramStart"/>
      <w:r>
        <w:t>&lt;?xml</w:t>
      </w:r>
      <w:proofErr w:type="gramEnd"/>
      <w:r>
        <w:t xml:space="preserve"> version="1.0" encoding="UTF-8" ?&gt;</w:t>
      </w:r>
    </w:p>
    <w:p w14:paraId="1ECD7034" w14:textId="77777777" w:rsidR="00BA120B" w:rsidRDefault="00BA120B" w:rsidP="002F5F70">
      <w:pPr>
        <w:pStyle w:val="XMLCode"/>
        <w:keepNext/>
      </w:pPr>
      <w:r>
        <w:t xml:space="preserve">&lt;xmcf xmlns:xsi="http://www.w3.org/2001/XMLSchema-instance"          </w:t>
      </w:r>
    </w:p>
    <w:p w14:paraId="4A564F09" w14:textId="1CC458C5" w:rsidR="00BA120B" w:rsidRDefault="00BA120B" w:rsidP="00BA120B">
      <w:pPr>
        <w:pStyle w:val="XMLCode"/>
      </w:pPr>
      <w:proofErr w:type="gramStart"/>
      <w:r>
        <w:t>xsi:</w:t>
      </w:r>
      <w:proofErr w:type="gramEnd"/>
      <w:r>
        <w:t>noNamespaceSchemaLocation="</w:t>
      </w:r>
      <w:ins w:id="117" w:author="nick" w:date="2019-05-15T01:50:00Z">
        <w:r w:rsidR="009A3F31">
          <w:rPr>
            <w:b/>
            <w:bCs/>
            <w:color w:val="8000FF"/>
          </w:rPr>
          <w:t>xmcf_3_0_1.xsd</w:t>
        </w:r>
      </w:ins>
      <w:del w:id="118" w:author="nick" w:date="2019-05-15T01:50:00Z">
        <w:r w:rsidR="00E3398E" w:rsidRPr="00E3398E" w:rsidDel="009A3F31">
          <w:rPr>
            <w:b/>
          </w:rPr>
          <w:delText xml:space="preserve"> 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22DEBB"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ins w:id="119" w:author="nick" w:date="2019-05-15T01:46:00Z">
        <w:r w:rsidR="009A3F31">
          <w:t>3</w:t>
        </w:r>
        <w:r w:rsidR="009A3F31" w:rsidRPr="00BA120B">
          <w:t>.0.</w:t>
        </w:r>
        <w:r w:rsidR="009A3F31">
          <w:t>1</w:t>
        </w:r>
      </w:ins>
      <w:del w:id="120" w:author="nick" w:date="2019-05-15T01:46:00Z">
        <w:r w:rsidR="00C04963" w:rsidDel="009A3F31">
          <w:rPr>
            <w:b/>
            <w:color w:val="0070C0"/>
          </w:rPr>
          <w:delText>3</w:delText>
        </w:r>
        <w:r w:rsidRPr="00BA120B" w:rsidDel="009A3F31">
          <w:rPr>
            <w:b/>
            <w:color w:val="0070C0"/>
          </w:rPr>
          <w:delText>.0.0</w:delText>
        </w:r>
      </w:del>
      <w:r w:rsidRPr="00BA120B">
        <w:rPr>
          <w:b/>
          <w:color w:val="0070C0"/>
        </w:rPr>
        <w:t xml:space="preserve">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21" w:name="_Toc3556942"/>
      <w:bookmarkStart w:id="122" w:name="_Toc8893615"/>
      <w:r w:rsidRPr="007055D9">
        <w:t>Unit System</w:t>
      </w:r>
      <w:bookmarkEnd w:id="121"/>
      <w:bookmarkEnd w:id="12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123" w:name="_Toc3566410"/>
      <w:bookmarkStart w:id="124" w:name="_Toc8893834"/>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23"/>
      <w:bookmarkEnd w:id="12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proofErr w:type="gramStart"/>
      <w:r>
        <w:t>&lt;?xml</w:t>
      </w:r>
      <w:proofErr w:type="gramEnd"/>
      <w:r>
        <w:t xml:space="preserve">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36BCEB67" w:rsidR="00AC3B52" w:rsidRDefault="00AC3B52" w:rsidP="00C04963">
      <w:pPr>
        <w:pStyle w:val="XMLCode"/>
        <w:keepNext/>
        <w:keepLines/>
      </w:pPr>
      <w:proofErr w:type="gramStart"/>
      <w:r>
        <w:t>xsi:</w:t>
      </w:r>
      <w:proofErr w:type="gramEnd"/>
      <w:r>
        <w:t>noNamespaceSchemaLocation="</w:t>
      </w:r>
      <w:ins w:id="125" w:author="nick" w:date="2019-05-15T01:51:00Z">
        <w:r w:rsidR="009A3F31">
          <w:rPr>
            <w:b/>
            <w:bCs/>
            <w:color w:val="8000FF"/>
          </w:rPr>
          <w:t>xmcf_3_0_1.xsd</w:t>
        </w:r>
      </w:ins>
      <w:del w:id="126" w:author="nick" w:date="2019-05-15T01:51:00Z">
        <w:r w:rsidR="00E3398E" w:rsidRPr="00E3398E" w:rsidDel="009A3F31">
          <w:rPr>
            <w:b/>
          </w:rPr>
          <w:delText>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4487F8A4" w:rsidR="00AC3B52" w:rsidRDefault="00AC3B52" w:rsidP="00C04963">
      <w:pPr>
        <w:pStyle w:val="XMLCode"/>
        <w:keepNext/>
        <w:keepLines/>
      </w:pPr>
      <w:r>
        <w:t xml:space="preserve">    &lt;</w:t>
      </w:r>
      <w:proofErr w:type="gramStart"/>
      <w:r>
        <w:t>version</w:t>
      </w:r>
      <w:proofErr w:type="gramEnd"/>
      <w:r>
        <w:t xml:space="preserve">&gt; </w:t>
      </w:r>
      <w:ins w:id="127" w:author="nick" w:date="2019-05-15T01:46:00Z">
        <w:r w:rsidR="009A3F31">
          <w:t>3</w:t>
        </w:r>
        <w:r w:rsidR="009A3F31" w:rsidRPr="00BA120B">
          <w:t>.0.</w:t>
        </w:r>
        <w:r w:rsidR="009A3F31">
          <w:t>1</w:t>
        </w:r>
      </w:ins>
      <w:del w:id="128" w:author="nick" w:date="2019-05-15T01:46:00Z">
        <w:r w:rsidR="00C04963" w:rsidDel="009A3F31">
          <w:delText>3</w:delText>
        </w:r>
        <w:r w:rsidDel="009A3F31">
          <w:delText>.0.0</w:delText>
        </w:r>
      </w:del>
      <w:r>
        <w:t xml:space="preserve">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29" w:name="_Toc339013871"/>
      <w:bookmarkStart w:id="130" w:name="_Toc3556943"/>
      <w:bookmarkStart w:id="131" w:name="_Toc8893616"/>
      <w:r w:rsidRPr="007055D9">
        <w:t>Application</w:t>
      </w:r>
      <w:r w:rsidR="007070CD" w:rsidRPr="007055D9">
        <w:t>,</w:t>
      </w:r>
      <w:r w:rsidRPr="007055D9">
        <w:t xml:space="preserve"> User </w:t>
      </w:r>
      <w:r w:rsidR="007070CD" w:rsidRPr="007055D9">
        <w:t xml:space="preserve">and Process </w:t>
      </w:r>
      <w:r w:rsidRPr="007055D9">
        <w:t>Specific Data</w:t>
      </w:r>
      <w:bookmarkEnd w:id="129"/>
      <w:bookmarkEnd w:id="130"/>
      <w:bookmarkEnd w:id="131"/>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4"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32" w:name="_Toc413359565"/>
      <w:bookmarkStart w:id="133" w:name="_Ref414560122"/>
      <w:bookmarkStart w:id="134" w:name="_Ref414563183"/>
      <w:bookmarkStart w:id="135" w:name="_Ref414571476"/>
      <w:bookmarkStart w:id="136" w:name="_Ref428530906"/>
      <w:bookmarkStart w:id="137" w:name="_Ref429050591"/>
      <w:bookmarkStart w:id="138" w:name="_Ref429053268"/>
      <w:bookmarkStart w:id="139" w:name="_Toc3556944"/>
      <w:bookmarkStart w:id="140" w:name="_Toc8893617"/>
      <w:r w:rsidRPr="007055D9">
        <w:t xml:space="preserve">User Specific Data </w:t>
      </w:r>
      <w:r w:rsidRPr="00E70284">
        <w:rPr>
          <w:rFonts w:ascii="Courier New" w:hAnsi="Courier New" w:cs="Courier New"/>
          <w:b w:val="0"/>
          <w:sz w:val="26"/>
          <w:szCs w:val="28"/>
          <w:lang w:eastAsia="de-DE"/>
        </w:rPr>
        <w:t>&lt;appdata&gt;</w:t>
      </w:r>
      <w:bookmarkEnd w:id="132"/>
      <w:bookmarkEnd w:id="133"/>
      <w:bookmarkEnd w:id="134"/>
      <w:bookmarkEnd w:id="135"/>
      <w:bookmarkEnd w:id="136"/>
      <w:bookmarkEnd w:id="137"/>
      <w:bookmarkEnd w:id="138"/>
      <w:bookmarkEnd w:id="139"/>
      <w:bookmarkEnd w:id="140"/>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41" w:name="_Toc3566411"/>
      <w:bookmarkStart w:id="142" w:name="_Toc8893835"/>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41"/>
      <w:bookmarkEnd w:id="142"/>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proofErr w:type="gramStart"/>
      <w:r>
        <w:t>&lt;?xml</w:t>
      </w:r>
      <w:proofErr w:type="gramEnd"/>
      <w:r>
        <w:t xml:space="preserve">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035C07A8" w:rsidR="003E7CFB" w:rsidRDefault="003E7CFB" w:rsidP="003E7CFB">
      <w:pPr>
        <w:pStyle w:val="XMLCode"/>
      </w:pPr>
      <w:proofErr w:type="gramStart"/>
      <w:r>
        <w:t>xsi:</w:t>
      </w:r>
      <w:proofErr w:type="gramEnd"/>
      <w:r>
        <w:t>noNamespaceSchemaLocation="</w:t>
      </w:r>
      <w:del w:id="143" w:author="nick" w:date="2019-05-15T01:48:00Z">
        <w:r w:rsidDel="009A3F31">
          <w:delText>xmcf.xsd</w:delText>
        </w:r>
      </w:del>
      <w:ins w:id="144" w:author="nick" w:date="2019-05-15T01:48:00Z">
        <w:r w:rsidR="009A3F31">
          <w:t>xmcf_3_0_1.xsd</w:t>
        </w:r>
      </w:ins>
      <w:r>
        <w:t>"&gt;</w:t>
      </w:r>
    </w:p>
    <w:p w14:paraId="3FAE3DE9" w14:textId="77777777" w:rsidR="00901447" w:rsidRDefault="003E7CFB" w:rsidP="00901447">
      <w:pPr>
        <w:pStyle w:val="XMLCode"/>
      </w:pPr>
      <w:r>
        <w:t xml:space="preserve">    </w:t>
      </w:r>
      <w:r w:rsidR="00901447">
        <w:t>&lt;date&gt; 2014-08-07 &lt;/date&gt;</w:t>
      </w:r>
    </w:p>
    <w:p w14:paraId="1A89FCFF" w14:textId="0FC3AB20" w:rsidR="00901447" w:rsidRDefault="00901447" w:rsidP="00901447">
      <w:pPr>
        <w:pStyle w:val="XMLCode"/>
      </w:pPr>
      <w:r>
        <w:t xml:space="preserve">    &lt;</w:t>
      </w:r>
      <w:proofErr w:type="gramStart"/>
      <w:r>
        <w:t>version</w:t>
      </w:r>
      <w:proofErr w:type="gramEnd"/>
      <w:r>
        <w:t xml:space="preserve">&gt; </w:t>
      </w:r>
      <w:ins w:id="145" w:author="nick" w:date="2019-05-15T01:46:00Z">
        <w:r w:rsidR="009A3F31">
          <w:t>3</w:t>
        </w:r>
        <w:r w:rsidR="009A3F31" w:rsidRPr="00BA120B">
          <w:t>.0.</w:t>
        </w:r>
        <w:r w:rsidR="009A3F31">
          <w:t>1</w:t>
        </w:r>
      </w:ins>
      <w:del w:id="146" w:author="nick" w:date="2019-05-15T01:46:00Z">
        <w:r w:rsidR="005779C6" w:rsidDel="009A3F31">
          <w:delText>3</w:delText>
        </w:r>
        <w:r w:rsidDel="009A3F31">
          <w:delText>.0.0</w:delText>
        </w:r>
      </w:del>
      <w:r>
        <w:t xml:space="preserve">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w:t>
      </w:r>
      <w:proofErr w:type="gramStart"/>
      <w:r w:rsidR="00787E83" w:rsidRPr="00BA120B">
        <w:rPr>
          <w:b/>
          <w:color w:val="0070C0"/>
        </w:rPr>
        <w:t>appdata</w:t>
      </w:r>
      <w:proofErr w:type="gramEnd"/>
      <w:r w:rsidR="00787E83" w:rsidRPr="00BA120B">
        <w:rPr>
          <w:b/>
          <w:color w:val="0070C0"/>
        </w:rPr>
        <w:t>&gt;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proofErr w:type="gramStart"/>
      <w:r>
        <w:t>&lt;?xml</w:t>
      </w:r>
      <w:proofErr w:type="gramEnd"/>
      <w:r>
        <w:t xml:space="preserve">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Pr="00D37B49" w:rsidRDefault="007A0F9F" w:rsidP="007A0F9F">
      <w:pPr>
        <w:pStyle w:val="XMLCode"/>
        <w:rPr>
          <w:b/>
          <w:color w:val="0070C0"/>
        </w:rPr>
      </w:pPr>
      <w:r w:rsidRPr="00D37B49">
        <w:rPr>
          <w:b/>
          <w:color w:val="0070C0"/>
        </w:rPr>
        <w:t>xmlns:MEDINA="http://servicenet.t-systems.com/medina/xMCF"</w:t>
      </w:r>
    </w:p>
    <w:p w14:paraId="643A0621" w14:textId="77777777" w:rsidR="007A0F9F" w:rsidRPr="00D37B49" w:rsidRDefault="007A0F9F" w:rsidP="007A0F9F">
      <w:pPr>
        <w:pStyle w:val="XMLCode"/>
        <w:rPr>
          <w:b/>
          <w:color w:val="0070C0"/>
        </w:rPr>
      </w:pPr>
      <w:r w:rsidRPr="00D37B49">
        <w:rPr>
          <w:b/>
          <w:color w:val="0070C0"/>
        </w:rPr>
        <w:t xml:space="preserve">xsi:schemaLocation="http://servicenet.t-systems.com/medina/xMCF mcf_MEDINA.xsd" </w:t>
      </w:r>
    </w:p>
    <w:p w14:paraId="210A17F3" w14:textId="32E3BCA0" w:rsidR="007A0F9F" w:rsidRDefault="007A0F9F" w:rsidP="007A0F9F">
      <w:pPr>
        <w:pStyle w:val="XMLCode"/>
      </w:pPr>
      <w:proofErr w:type="gramStart"/>
      <w:r>
        <w:t>xsi:</w:t>
      </w:r>
      <w:proofErr w:type="gramEnd"/>
      <w:r>
        <w:t>noNamespaceSchemaLocation="</w:t>
      </w:r>
      <w:ins w:id="147" w:author="nick" w:date="2019-05-15T01:48:00Z">
        <w:r w:rsidR="009A3F31">
          <w:t>xmcf_3_0_1.xsd</w:t>
        </w:r>
      </w:ins>
      <w:del w:id="148" w:author="nick" w:date="2019-05-15T01:48:00Z">
        <w:r w:rsidDel="009A3F31">
          <w:delText>xmcf.xsd</w:delText>
        </w:r>
      </w:del>
      <w:r>
        <w:t>"&gt;</w:t>
      </w:r>
    </w:p>
    <w:p w14:paraId="1B4597B3" w14:textId="77777777" w:rsidR="00901447" w:rsidRDefault="007A0F9F" w:rsidP="00901447">
      <w:pPr>
        <w:pStyle w:val="XMLCode"/>
      </w:pPr>
      <w:r>
        <w:t xml:space="preserve">    </w:t>
      </w:r>
      <w:r w:rsidR="00901447">
        <w:t>&lt;date&gt; 2014-08-07 &lt;/date&gt;</w:t>
      </w:r>
    </w:p>
    <w:p w14:paraId="57D9805F" w14:textId="1C3A9B6C" w:rsidR="00901447" w:rsidRDefault="00901447" w:rsidP="00901447">
      <w:pPr>
        <w:pStyle w:val="XMLCode"/>
      </w:pPr>
      <w:r>
        <w:t xml:space="preserve">    &lt;</w:t>
      </w:r>
      <w:proofErr w:type="gramStart"/>
      <w:r>
        <w:t>version</w:t>
      </w:r>
      <w:proofErr w:type="gramEnd"/>
      <w:r>
        <w:t xml:space="preserve">&gt; </w:t>
      </w:r>
      <w:ins w:id="149" w:author="nick" w:date="2019-05-15T01:46:00Z">
        <w:r w:rsidR="009A3F31">
          <w:t>3</w:t>
        </w:r>
        <w:r w:rsidR="009A3F31" w:rsidRPr="00BA120B">
          <w:t>.0.</w:t>
        </w:r>
        <w:r w:rsidR="009A3F31">
          <w:t>1</w:t>
        </w:r>
      </w:ins>
      <w:del w:id="150" w:author="nick" w:date="2019-05-15T01:46:00Z">
        <w:r w:rsidR="005779C6" w:rsidDel="009A3F31">
          <w:delText>3</w:delText>
        </w:r>
        <w:r w:rsidDel="009A3F31">
          <w:delText>.0.0</w:delText>
        </w:r>
      </w:del>
      <w:r>
        <w:t xml:space="preserve">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50D9B0FB" w:rsidR="007A0F9F" w:rsidRDefault="007A0F9F" w:rsidP="007A0F9F">
      <w:pPr>
        <w:pStyle w:val="XMLCode"/>
      </w:pPr>
      <w:r>
        <w:t xml:space="preserve">            &lt;connection_1d</w:t>
      </w:r>
      <w:del w:id="151" w:author="nick" w:date="2019-05-13T18:55:00Z">
        <w:r w:rsidDel="00D37B49">
          <w:delText xml:space="preserve"> label="1000032"</w:delText>
        </w:r>
      </w:del>
      <w:r>
        <w:t>&gt;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152" w:name="_Finite_Element_Specific"/>
      <w:bookmarkStart w:id="153" w:name="_Ref414560131"/>
      <w:bookmarkStart w:id="154" w:name="_Toc3556945"/>
      <w:bookmarkStart w:id="155" w:name="_Toc8893618"/>
      <w:bookmarkEnd w:id="152"/>
      <w:r w:rsidRPr="007055D9">
        <w:t xml:space="preserve">Finite Element Specific Data </w:t>
      </w:r>
      <w:r w:rsidRPr="00E366F9">
        <w:rPr>
          <w:rFonts w:ascii="Courier New" w:hAnsi="Courier New" w:cs="Courier New"/>
          <w:b w:val="0"/>
          <w:sz w:val="26"/>
          <w:szCs w:val="28"/>
          <w:lang w:eastAsia="de-DE"/>
        </w:rPr>
        <w:t>&lt;femdata&gt;</w:t>
      </w:r>
      <w:bookmarkEnd w:id="153"/>
      <w:bookmarkEnd w:id="154"/>
      <w:bookmarkEnd w:id="155"/>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w:t>
      </w:r>
      <w:proofErr w:type="gramStart"/>
      <w:r w:rsidRPr="00AC3719">
        <w:rPr>
          <w:rFonts w:ascii="Courier New" w:hAnsi="Courier New" w:cs="Courier New"/>
          <w:b/>
          <w:i/>
          <w:sz w:val="18"/>
          <w:szCs w:val="18"/>
        </w:rPr>
        <w:t>femdata</w:t>
      </w:r>
      <w:proofErr w:type="gramEnd"/>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w:t>
      </w:r>
      <w:proofErr w:type="gramStart"/>
      <w:r>
        <w:t>are</w:t>
      </w:r>
      <w:proofErr w:type="gramEnd"/>
      <w:r>
        <w:t xml:space="preserv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56" w:name="_Toc3566412"/>
      <w:bookmarkStart w:id="157" w:name="_Toc8893836"/>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56"/>
      <w:bookmarkEnd w:id="157"/>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5"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6"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158" w:name="_Toc3566413"/>
      <w:bookmarkStart w:id="159" w:name="_Toc8893837"/>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58"/>
      <w:bookmarkEnd w:id="159"/>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54A88394" w:rsidR="005C59E0"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160" w:name="_Toc3566414"/>
      <w:bookmarkStart w:id="161" w:name="_Toc8893838"/>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60"/>
      <w:bookmarkEnd w:id="161"/>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5FCCA7E5" w:rsidR="00A533D8" w:rsidRPr="007055D9" w:rsidRDefault="000E60DF" w:rsidP="005D241A">
            <w:pPr>
              <w:keepNext/>
              <w:keepLines/>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162" w:name="_Toc3566415"/>
      <w:bookmarkStart w:id="163" w:name="_Toc8893839"/>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62"/>
      <w:bookmarkEnd w:id="163"/>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288EB84A" w:rsidR="000C2483" w:rsidRPr="007055D9" w:rsidRDefault="000C2483" w:rsidP="00206E87">
      <w:pPr>
        <w:pStyle w:val="XMLCode"/>
        <w:keepNext/>
        <w:keepLines/>
      </w:pPr>
      <w:r w:rsidRPr="007055D9">
        <w:t>&lt;connection_0d</w:t>
      </w:r>
      <w:del w:id="164" w:author="nick" w:date="2019-05-13T18:50:00Z">
        <w:r w:rsidR="00821FC2" w:rsidDel="00885E47">
          <w:delText xml:space="preserve"> label=”My0dConnection_id_100000”</w:delText>
        </w:r>
      </w:del>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65" w:name="_Toc373504790"/>
      <w:bookmarkStart w:id="166" w:name="_Toc373505008"/>
      <w:bookmarkStart w:id="167" w:name="_Toc339013872"/>
      <w:bookmarkStart w:id="168" w:name="_Ref414560151"/>
      <w:bookmarkStart w:id="169" w:name="_Toc3556946"/>
      <w:bookmarkStart w:id="170" w:name="_Toc8893619"/>
      <w:bookmarkEnd w:id="165"/>
      <w:bookmarkEnd w:id="166"/>
      <w:r w:rsidRPr="007055D9">
        <w:t>Connection Data</w:t>
      </w:r>
      <w:bookmarkEnd w:id="167"/>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68"/>
      <w:bookmarkEnd w:id="169"/>
      <w:bookmarkEnd w:id="170"/>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171" w:name="_Toc3566416"/>
      <w:bookmarkStart w:id="172" w:name="_Toc8893840"/>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1"/>
      <w:bookmarkEnd w:id="17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173" w:name="_Toc3566417"/>
      <w:bookmarkStart w:id="174" w:name="_Toc8893841"/>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3"/>
      <w:bookmarkEnd w:id="174"/>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175" w:name="_Ref432343981"/>
      <w:bookmarkStart w:id="176" w:name="_Toc3556947"/>
      <w:bookmarkStart w:id="177" w:name="_Toc8893620"/>
      <w:r w:rsidRPr="007055D9">
        <w:t xml:space="preserve">Connected </w:t>
      </w:r>
      <w:r w:rsidR="00A101BB" w:rsidRPr="007055D9">
        <w:t>Objects</w:t>
      </w:r>
      <w:bookmarkEnd w:id="175"/>
      <w:bookmarkEnd w:id="176"/>
      <w:bookmarkEnd w:id="177"/>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178" w:name="_Toc3566418"/>
      <w:bookmarkStart w:id="179" w:name="_Toc8893842"/>
      <w:bookmarkStart w:id="180"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178"/>
      <w:bookmarkEnd w:id="179"/>
    </w:p>
    <w:p w14:paraId="6E0C7858" w14:textId="77777777" w:rsidR="00A33BC7" w:rsidRPr="007055D9" w:rsidRDefault="00543B6B" w:rsidP="00860E71">
      <w:pPr>
        <w:pStyle w:val="Heading4"/>
      </w:pPr>
      <w:bookmarkStart w:id="181" w:name="_Ref428791371"/>
      <w:bookmarkStart w:id="182" w:name="_Ref428891357"/>
      <w:bookmarkStart w:id="183" w:name="_Ref428892751"/>
      <w:bookmarkStart w:id="184" w:name="_Toc3556948"/>
      <w:bookmarkStart w:id="185" w:name="_Toc8893621"/>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80"/>
      <w:bookmarkEnd w:id="181"/>
      <w:bookmarkEnd w:id="182"/>
      <w:bookmarkEnd w:id="183"/>
      <w:bookmarkEnd w:id="184"/>
      <w:bookmarkEnd w:id="185"/>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186" w:name="_Toc3566419"/>
      <w:bookmarkStart w:id="187" w:name="_Toc8893843"/>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186"/>
      <w:bookmarkEnd w:id="187"/>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188" w:name="_Toc3556949"/>
      <w:bookmarkStart w:id="189" w:name="_Toc8893622"/>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188"/>
      <w:bookmarkEnd w:id="189"/>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190" w:name="_Toc3566420"/>
      <w:bookmarkStart w:id="191" w:name="_Toc8893844"/>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190"/>
      <w:bookmarkEnd w:id="191"/>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065C0095" w14:textId="2D23E37E" w:rsidR="00E31089" w:rsidRPr="008A760C" w:rsidRDefault="00E31089" w:rsidP="00E31089">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p>
    <w:p w14:paraId="128EFB05" w14:textId="64933654" w:rsidR="00E31089" w:rsidRPr="008A760C" w:rsidRDefault="00E31089" w:rsidP="00E31089">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="110099"/&gt;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7777777" w:rsidR="004E14D1" w:rsidRPr="00CC7960" w:rsidRDefault="004E14D1" w:rsidP="004E14D1">
      <w:pPr>
        <w:pStyle w:val="XMLCode"/>
        <w:rPr>
          <w:b/>
          <w:color w:val="0070C0"/>
        </w:rPr>
      </w:pPr>
      <w:r w:rsidRPr="00CC7960">
        <w:rPr>
          <w:b/>
          <w:color w:val="0070C0"/>
        </w:rPr>
        <w:t xml:space="preserve">    &lt;part index=”1” label=”</w:t>
      </w:r>
      <w:r>
        <w:rPr>
          <w:b/>
          <w:color w:val="0070C0"/>
        </w:rPr>
        <w:t>PART_9004400</w:t>
      </w:r>
      <w:r w:rsidRPr="00CC7960">
        <w:rPr>
          <w:b/>
          <w:color w:val="0070C0"/>
        </w:rPr>
        <w:t xml:space="preserve">” </w:t>
      </w:r>
      <w:proofErr w:type="gramStart"/>
      <w:r w:rsidRPr="00CC7960">
        <w:rPr>
          <w:b/>
          <w:color w:val="0070C0"/>
        </w:rPr>
        <w:t>pid</w:t>
      </w:r>
      <w:proofErr w:type="gramEnd"/>
      <w:r w:rsidRPr="00CC7960">
        <w:rPr>
          <w:b/>
          <w:color w:val="0070C0"/>
        </w:rPr>
        <w:t>=”3202132”/&gt;</w:t>
      </w:r>
    </w:p>
    <w:p w14:paraId="7633AB5B" w14:textId="77777777"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="42"&gt;</w:t>
      </w:r>
    </w:p>
    <w:p w14:paraId="3741B214"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p>
    <w:p w14:paraId="6E597205"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="110099"/&gt;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313A27B7" w:rsidR="004E7FC4" w:rsidRPr="00CC7960" w:rsidRDefault="004E7FC4" w:rsidP="004E7FC4">
      <w:pPr>
        <w:pStyle w:val="XMLCode"/>
        <w:rPr>
          <w:b/>
          <w:color w:val="0070C0"/>
        </w:rPr>
      </w:pPr>
      <w:r w:rsidRPr="00CC7960">
        <w:rPr>
          <w:b/>
          <w:color w:val="0070C0"/>
        </w:rPr>
        <w:t xml:space="preserve">    &lt;part index=”1” label=”</w:t>
      </w:r>
      <w:r>
        <w:rPr>
          <w:b/>
          <w:color w:val="0070C0"/>
        </w:rPr>
        <w:t>PART_9004400</w:t>
      </w:r>
      <w:r w:rsidRPr="00CC7960">
        <w:rPr>
          <w:b/>
          <w:color w:val="0070C0"/>
        </w:rPr>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4B921402" w14:textId="3C1802DB" w:rsidR="004E7FC4" w:rsidRPr="008A760C" w:rsidRDefault="004E7FC4" w:rsidP="004E7FC4">
      <w:pPr>
        <w:pStyle w:val="XMLCode"/>
        <w:rPr>
          <w:b/>
          <w:color w:val="0070C0"/>
        </w:rPr>
      </w:pPr>
      <w:r w:rsidRPr="008A760C">
        <w:rPr>
          <w:b/>
          <w:color w:val="0070C0"/>
        </w:rPr>
        <w:t xml:space="preserve">        &lt;part label=”</w:t>
      </w:r>
      <w:r>
        <w:rPr>
          <w:b/>
          <w:color w:val="0070C0"/>
        </w:rPr>
        <w:t>PART_7000400</w:t>
      </w:r>
      <w:r w:rsidRPr="008A760C">
        <w:rPr>
          <w:b/>
          <w:color w:val="0070C0"/>
        </w:rPr>
        <w:t>”/&gt;</w:t>
      </w:r>
    </w:p>
    <w:p w14:paraId="3E16767B" w14:textId="0573873E" w:rsidR="004E7FC4" w:rsidRPr="008A760C" w:rsidRDefault="004E7FC4" w:rsidP="004E7FC4">
      <w:pPr>
        <w:pStyle w:val="XMLCode"/>
        <w:rPr>
          <w:b/>
          <w:color w:val="0070C0"/>
        </w:rPr>
      </w:pPr>
      <w:r w:rsidRPr="008A760C">
        <w:rPr>
          <w:b/>
          <w:color w:val="0070C0"/>
        </w:rPr>
        <w:t xml:space="preserve">        &lt;part label=”</w:t>
      </w:r>
      <w:r>
        <w:rPr>
          <w:b/>
          <w:color w:val="0070C0"/>
        </w:rPr>
        <w:t>PART_7000800</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6E3C7EE5" w:rsidR="009569E0" w:rsidRPr="00CC7960" w:rsidRDefault="009569E0" w:rsidP="009569E0">
      <w:pPr>
        <w:pStyle w:val="XMLCode"/>
        <w:rPr>
          <w:b/>
          <w:color w:val="0070C0"/>
        </w:rPr>
      </w:pPr>
      <w:r w:rsidRPr="00CC7960">
        <w:rPr>
          <w:b/>
          <w:color w:val="0070C0"/>
        </w:rPr>
        <w:t xml:space="preserve">    &lt;part index=”1”</w:t>
      </w:r>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=”3202132”</w:t>
      </w:r>
      <w:r w:rsidRPr="00CC7960">
        <w:rPr>
          <w:b/>
          <w:color w:val="0070C0"/>
        </w:rPr>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="110013"/&gt;</w:t>
      </w:r>
    </w:p>
    <w:p w14:paraId="7307D772"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192" w:name="_Ref414608310"/>
      <w:bookmarkStart w:id="193" w:name="_Toc3556950"/>
      <w:bookmarkStart w:id="194" w:name="_Toc8893623"/>
      <w:r>
        <w:t xml:space="preserve">Contacts and </w:t>
      </w:r>
      <w:r w:rsidR="004B7C8B">
        <w:t>F</w:t>
      </w:r>
      <w:r w:rsidR="004B7C8B" w:rsidRPr="004B7C8B">
        <w:t>riction</w:t>
      </w:r>
      <w:bookmarkEnd w:id="192"/>
      <w:bookmarkEnd w:id="193"/>
      <w:bookmarkEnd w:id="194"/>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195" w:name="_Ref414841585"/>
      <w:bookmarkStart w:id="196" w:name="_Toc3556951"/>
      <w:bookmarkStart w:id="197" w:name="_Toc8893624"/>
      <w:r w:rsidRPr="00880D5C">
        <w:rPr>
          <w:szCs w:val="26"/>
        </w:rPr>
        <w:t xml:space="preserve">Element </w:t>
      </w:r>
      <w:r w:rsidRPr="00880D5C">
        <w:rPr>
          <w:rFonts w:ascii="Courier New" w:hAnsi="Courier New" w:cs="Courier New"/>
          <w:b w:val="0"/>
          <w:i/>
          <w:szCs w:val="26"/>
        </w:rPr>
        <w:t>&lt;contact_list/&gt;</w:t>
      </w:r>
      <w:bookmarkEnd w:id="195"/>
      <w:bookmarkEnd w:id="196"/>
      <w:bookmarkEnd w:id="197"/>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198" w:name="_Toc414573794"/>
      <w:bookmarkStart w:id="199" w:name="_Toc3566421"/>
      <w:bookmarkStart w:id="200" w:name="_Toc8893845"/>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198"/>
      <w:bookmarkEnd w:id="199"/>
      <w:bookmarkEnd w:id="200"/>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201" w:name="_Toc3556952"/>
      <w:bookmarkStart w:id="202" w:name="_Toc8893625"/>
      <w:r w:rsidRPr="00880D5C">
        <w:rPr>
          <w:szCs w:val="26"/>
        </w:rPr>
        <w:t xml:space="preserve">Element </w:t>
      </w:r>
      <w:r w:rsidRPr="00880D5C">
        <w:rPr>
          <w:rFonts w:ascii="Courier New" w:hAnsi="Courier New" w:cs="Courier New"/>
          <w:b w:val="0"/>
          <w:i/>
          <w:szCs w:val="26"/>
        </w:rPr>
        <w:t>&lt;contact&gt;</w:t>
      </w:r>
      <w:bookmarkEnd w:id="201"/>
      <w:bookmarkEnd w:id="202"/>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203" w:name="_Toc3566422"/>
      <w:bookmarkStart w:id="204" w:name="_Toc8893846"/>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03"/>
      <w:bookmarkEnd w:id="204"/>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205" w:name="_Toc3556953"/>
      <w:bookmarkStart w:id="206" w:name="_Toc8893626"/>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05"/>
      <w:bookmarkEnd w:id="206"/>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gramStart"/>
      <w:r w:rsidR="005373EC">
        <w:rPr>
          <w:rFonts w:cs="Courier New"/>
          <w:szCs w:val="22"/>
        </w:rPr>
        <w:t>pid</w:t>
      </w:r>
      <w:proofErr w:type="gramEnd"/>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207" w:name="_Toc414573795"/>
      <w:bookmarkStart w:id="208" w:name="_Toc3566423"/>
      <w:bookmarkStart w:id="209" w:name="_Toc8893847"/>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07"/>
      <w:bookmarkEnd w:id="208"/>
      <w:bookmarkEnd w:id="209"/>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10" w:name="_Toc3556954"/>
      <w:bookmarkStart w:id="211" w:name="_Toc8893627"/>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10"/>
      <w:bookmarkEnd w:id="211"/>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77777777" w:rsidR="00F829D8" w:rsidRDefault="00F829D8" w:rsidP="00F829D8">
      <w:pPr>
        <w:pStyle w:val="XMLCode"/>
        <w:keepNext/>
      </w:pPr>
      <w:r>
        <w:t xml:space="preserve">    </w:t>
      </w:r>
      <w:r w:rsidRPr="00F829D8">
        <w:rPr>
          <w:b/>
          <w:color w:val="0070C0"/>
        </w:rPr>
        <w:t>&lt;part index=”1” label=”</w:t>
      </w:r>
      <w:r>
        <w:rPr>
          <w:b/>
          <w:color w:val="0070C0"/>
        </w:rPr>
        <w:t>PART_9004400</w:t>
      </w:r>
      <w:r w:rsidRPr="00F829D8">
        <w:rPr>
          <w:b/>
          <w:color w:val="0070C0"/>
        </w:rPr>
        <w:t xml:space="preserve">” </w:t>
      </w:r>
      <w:proofErr w:type="gramStart"/>
      <w:r w:rsidRPr="00F829D8">
        <w:rPr>
          <w:b/>
          <w:color w:val="0070C0"/>
        </w:rPr>
        <w:t>pid</w:t>
      </w:r>
      <w:proofErr w:type="gramEnd"/>
      <w:r w:rsidRPr="00F829D8">
        <w:rPr>
          <w:b/>
          <w:color w:val="0070C0"/>
        </w:rPr>
        <w:t>=”3202132”/&gt;</w:t>
      </w:r>
    </w:p>
    <w:p w14:paraId="64160B16" w14:textId="77777777" w:rsidR="00F829D8" w:rsidRPr="008A760C" w:rsidRDefault="00F829D8" w:rsidP="00F829D8">
      <w:pPr>
        <w:pStyle w:val="XMLCode"/>
        <w:rPr>
          <w:b/>
          <w:color w:val="0070C0"/>
        </w:rPr>
      </w:pPr>
      <w:r>
        <w:t xml:space="preserve">    </w:t>
      </w:r>
      <w:r w:rsidRPr="008A760C">
        <w:rPr>
          <w:b/>
          <w:color w:val="0070C0"/>
        </w:rPr>
        <w:t>&lt;assy index="42"&gt;</w:t>
      </w:r>
    </w:p>
    <w:p w14:paraId="3CB43C0F"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p>
    <w:p w14:paraId="6970E8F5"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="110099"/&gt;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70EBB31B" w14:textId="16701937"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PART_9004400</w:t>
      </w:r>
      <w:r w:rsidRPr="00F829D8">
        <w:rPr>
          <w:b/>
          <w:color w:val="0070C0"/>
        </w:rPr>
        <w:t>"/&gt;</w:t>
      </w:r>
    </w:p>
    <w:p w14:paraId="1D431317" w14:textId="75CEB7DA"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PART_7000400</w:t>
      </w:r>
      <w:r w:rsidRPr="00F829D8">
        <w:rPr>
          <w:b/>
          <w:color w:val="0070C0"/>
        </w:rPr>
        <w:t>"/&gt;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&gt;</w:t>
      </w:r>
    </w:p>
    <w:p w14:paraId="336E334C" w14:textId="71BCDF48"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PART_7000800</w:t>
      </w:r>
      <w:r w:rsidRPr="00F829D8">
        <w:rPr>
          <w:b/>
          <w:color w:val="0070C0"/>
        </w:rPr>
        <w:t>"/&gt;</w:t>
      </w:r>
    </w:p>
    <w:p w14:paraId="14EEFEAF" w14:textId="77777777" w:rsidR="00235C13" w:rsidRPr="00F829D8" w:rsidRDefault="00235C13" w:rsidP="00235C13">
      <w:pPr>
        <w:pStyle w:val="XMLCode"/>
        <w:ind w:firstLine="539"/>
        <w:rPr>
          <w:b/>
          <w:color w:val="0070C0"/>
        </w:rPr>
      </w:pPr>
      <w:r w:rsidRPr="00F829D8">
        <w:rPr>
          <w:b/>
          <w:color w:val="0070C0"/>
        </w:rPr>
        <w:t xml:space="preserve">   &lt;partner </w:t>
      </w:r>
      <w:proofErr w:type="gramStart"/>
      <w:r w:rsidRPr="00F829D8">
        <w:rPr>
          <w:b/>
          <w:color w:val="0070C0"/>
        </w:rPr>
        <w:t>pid</w:t>
      </w:r>
      <w:proofErr w:type="gramEnd"/>
      <w:r w:rsidRPr="00F829D8">
        <w:rPr>
          <w:b/>
          <w:color w:val="0070C0"/>
        </w:rPr>
        <w:t>="3202132"/&gt;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12" w:name="_Ref414837767"/>
      <w:bookmarkStart w:id="213" w:name="_Toc3556955"/>
      <w:bookmarkStart w:id="214" w:name="_Toc8893628"/>
      <w:r>
        <w:t xml:space="preserve">Local </w:t>
      </w:r>
      <w:r w:rsidR="008706FB">
        <w:t>Contact</w:t>
      </w:r>
      <w:r w:rsidRPr="0030552A">
        <w:t xml:space="preserve"> </w:t>
      </w:r>
      <w:r w:rsidR="008706FB">
        <w:t>P</w:t>
      </w:r>
      <w:r>
        <w:t>ropert</w:t>
      </w:r>
      <w:r w:rsidR="008706FB">
        <w:t>ies</w:t>
      </w:r>
      <w:bookmarkEnd w:id="212"/>
      <w:bookmarkEnd w:id="213"/>
      <w:bookmarkEnd w:id="214"/>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215" w:name="_Toc3566424"/>
      <w:bookmarkStart w:id="216" w:name="_Toc8893848"/>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15"/>
      <w:bookmarkEnd w:id="216"/>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217" w:name="_Ref414836574"/>
      <w:bookmarkStart w:id="218" w:name="_Toc3556956"/>
      <w:bookmarkStart w:id="219" w:name="_Toc8893629"/>
      <w:r w:rsidRPr="007055D9">
        <w:t>Joints</w:t>
      </w:r>
      <w:bookmarkEnd w:id="217"/>
      <w:bookmarkEnd w:id="218"/>
      <w:bookmarkEnd w:id="219"/>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220" w:name="_Toc3566425"/>
      <w:bookmarkStart w:id="221" w:name="_Toc8893849"/>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20"/>
      <w:bookmarkEnd w:id="221"/>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22" w:name="_Toc428456083"/>
      <w:bookmarkStart w:id="223" w:name="_Toc428537047"/>
      <w:bookmarkStart w:id="224" w:name="_Toc428969366"/>
      <w:bookmarkStart w:id="225" w:name="_Toc429052757"/>
      <w:bookmarkStart w:id="226" w:name="_Toc3556957"/>
      <w:bookmarkStart w:id="227" w:name="_Toc8893630"/>
      <w:bookmarkEnd w:id="222"/>
      <w:bookmarkEnd w:id="223"/>
      <w:bookmarkEnd w:id="224"/>
      <w:bookmarkEnd w:id="225"/>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26"/>
      <w:bookmarkEnd w:id="227"/>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468DFA49" w:rsidR="006C2535" w:rsidRPr="001E6C77" w:rsidRDefault="006C2535" w:rsidP="006C2535">
      <w:pPr>
        <w:pStyle w:val="XMLCode"/>
        <w:rPr>
          <w:rFonts w:cs="Courier New"/>
          <w:sz w:val="15"/>
          <w:szCs w:val="15"/>
        </w:rPr>
      </w:pPr>
      <w:proofErr w:type="gramStart"/>
      <w:r w:rsidRPr="001E6C77">
        <w:rPr>
          <w:rFonts w:cs="Courier New"/>
          <w:sz w:val="15"/>
          <w:szCs w:val="15"/>
        </w:rPr>
        <w:t>xsi:</w:t>
      </w:r>
      <w:proofErr w:type="gramEnd"/>
      <w:r w:rsidRPr="001E6C77">
        <w:rPr>
          <w:rFonts w:cs="Courier New"/>
          <w:sz w:val="15"/>
          <w:szCs w:val="15"/>
        </w:rPr>
        <w:t>noNamespaceSchemaLocation="</w:t>
      </w:r>
      <w:ins w:id="228" w:author="nick" w:date="2019-05-15T01:48:00Z">
        <w:r w:rsidR="009A3F31">
          <w:t>xmcf_3_0_1.xsd</w:t>
        </w:r>
      </w:ins>
      <w:del w:id="229" w:author="nick" w:date="2019-05-15T01:48:00Z">
        <w:r w:rsidRPr="001E6C77" w:rsidDel="009A3F31">
          <w:rPr>
            <w:rFonts w:cs="Courier New"/>
            <w:sz w:val="15"/>
            <w:szCs w:val="15"/>
          </w:rPr>
          <w:delText>xmcf.xsd</w:delText>
        </w:r>
      </w:del>
      <w:r w:rsidRPr="001E6C77">
        <w:rPr>
          <w:rFonts w:cs="Courier New"/>
          <w:sz w:val="15"/>
          <w:szCs w:val="15"/>
        </w:rPr>
        <w:t>"&gt;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1DC81A42"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ins w:id="230" w:author="nick" w:date="2019-05-15T01:46:00Z">
        <w:r w:rsidR="009A3F31">
          <w:t>3</w:t>
        </w:r>
        <w:r w:rsidR="009A3F31" w:rsidRPr="00BA120B">
          <w:t>.0.</w:t>
        </w:r>
        <w:r w:rsidR="009A3F31">
          <w:t>1</w:t>
        </w:r>
      </w:ins>
      <w:del w:id="231" w:author="nick" w:date="2019-05-15T01:46:00Z">
        <w:r w:rsidR="002E1524" w:rsidDel="009A3F31">
          <w:rPr>
            <w:sz w:val="15"/>
            <w:szCs w:val="15"/>
          </w:rPr>
          <w:delText>3</w:delText>
        </w:r>
        <w:r w:rsidRPr="001E6C77" w:rsidDel="009A3F31">
          <w:rPr>
            <w:sz w:val="15"/>
            <w:szCs w:val="15"/>
          </w:rPr>
          <w:delText>.0.0</w:delText>
        </w:r>
      </w:del>
      <w:r w:rsidRPr="001E6C77">
        <w:rPr>
          <w:sz w:val="15"/>
          <w:szCs w:val="15"/>
        </w:rPr>
        <w:t xml:space="preserve">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32" w:author="nick" w:date="2019-03-05T18:43:00Z">
        <w:r w:rsidR="00AE0CCD">
          <w:rPr>
            <w:sz w:val="15"/>
            <w:szCs w:val="15"/>
          </w:rPr>
          <w:t xml:space="preserve"> </w:t>
        </w:r>
      </w:ins>
      <w:commentRangeStart w:id="233"/>
      <w:ins w:id="234" w:author="Dr. Carsten Franke" w:date="2019-03-18T14:58:00Z">
        <w:del w:id="235" w:author="nick" w:date="2019-03-20T22:30:00Z">
          <w:r w:rsidR="001B680E" w:rsidDel="00DA3D72">
            <w:rPr>
              <w:sz w:val="15"/>
              <w:szCs w:val="15"/>
            </w:rPr>
            <w:delText>83</w:delText>
          </w:r>
        </w:del>
      </w:ins>
      <w:commentRangeEnd w:id="233"/>
      <w:r w:rsidR="00DA3D72">
        <w:rPr>
          <w:rStyle w:val="CommentReference"/>
          <w:rFonts w:ascii="Calibri" w:hAnsi="Calibri"/>
          <w:lang w:eastAsia="x-none"/>
        </w:rPr>
        <w:commentReference w:id="233"/>
      </w:r>
      <w:ins w:id="236"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13FBDA32" w:rsidR="00F829D8" w:rsidRPr="001E6C77" w:rsidRDefault="00F829D8" w:rsidP="00F829D8">
      <w:pPr>
        <w:pStyle w:val="XMLCode"/>
        <w:rPr>
          <w:sz w:val="15"/>
          <w:szCs w:val="15"/>
        </w:rPr>
      </w:pPr>
      <w:r>
        <w:rPr>
          <w:sz w:val="15"/>
          <w:szCs w:val="15"/>
        </w:rPr>
        <w:t xml:space="preserve">            &lt;part index=”1”</w:t>
      </w:r>
      <w:r w:rsidRPr="001E6C77">
        <w:rPr>
          <w:sz w:val="15"/>
          <w:szCs w:val="15"/>
        </w:rPr>
        <w:t xml:space="preserve"> label=</w:t>
      </w:r>
      <w:r w:rsidRPr="00CC7960">
        <w:rPr>
          <w:sz w:val="15"/>
          <w:szCs w:val="15"/>
        </w:rPr>
        <w:t>"PART_8000880"</w:t>
      </w:r>
      <w:r w:rsidRPr="001E6C77">
        <w:rPr>
          <w:sz w:val="15"/>
          <w:szCs w:val="15"/>
        </w:rPr>
        <w:t xml:space="preserve"> </w:t>
      </w:r>
      <w:proofErr w:type="gramStart"/>
      <w:r w:rsidRPr="001E6C77">
        <w:rPr>
          <w:sz w:val="15"/>
          <w:szCs w:val="15"/>
        </w:rPr>
        <w:t>pid</w:t>
      </w:r>
      <w:proofErr w:type="gramEnd"/>
      <w:r w:rsidRPr="001E6C77">
        <w:rPr>
          <w:sz w:val="15"/>
          <w:szCs w:val="15"/>
        </w:rPr>
        <w:t>=”20123213”/&gt;</w:t>
      </w:r>
    </w:p>
    <w:p w14:paraId="373119F0" w14:textId="4D5F38AA"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Pr="00CC7960">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37" w:name="_Ref395100983"/>
      <w:r w:rsidRPr="001E6C77">
        <w:rPr>
          <w:rStyle w:val="FootnoteReference"/>
          <w:sz w:val="15"/>
          <w:szCs w:val="15"/>
        </w:rPr>
        <w:footnoteReference w:id="8"/>
      </w:r>
      <w:bookmarkEnd w:id="237"/>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38" w:name="_Toc428279348"/>
      <w:bookmarkStart w:id="239" w:name="_Toc428456085"/>
      <w:bookmarkStart w:id="240" w:name="_Toc428537049"/>
      <w:bookmarkStart w:id="241" w:name="_Toc428969368"/>
      <w:bookmarkStart w:id="242" w:name="_Toc429052759"/>
      <w:bookmarkStart w:id="243" w:name="_Toc3556958"/>
      <w:bookmarkStart w:id="244" w:name="_Toc8893631"/>
      <w:bookmarkEnd w:id="238"/>
      <w:bookmarkEnd w:id="239"/>
      <w:bookmarkEnd w:id="240"/>
      <w:bookmarkEnd w:id="241"/>
      <w:bookmarkEnd w:id="242"/>
      <w:r w:rsidRPr="007055D9">
        <w:lastRenderedPageBreak/>
        <w:t>XML Schema Definition</w:t>
      </w:r>
      <w:bookmarkEnd w:id="243"/>
      <w:bookmarkEnd w:id="244"/>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45" w:name="_Toc334484488"/>
      <w:bookmarkStart w:id="246" w:name="_Toc334486133"/>
      <w:bookmarkStart w:id="247" w:name="XMLStructureConnectionGroups"/>
      <w:bookmarkStart w:id="248" w:name="SeamweldConnectionGroupPart"/>
      <w:bookmarkStart w:id="249" w:name="XMLStructurePartsPIDs"/>
      <w:bookmarkStart w:id="250" w:name="XMLStructureConnections"/>
      <w:bookmarkStart w:id="251" w:name="XMLStructurePointConnections"/>
      <w:bookmarkStart w:id="252" w:name="XMLStructureLineConnections"/>
      <w:bookmarkStart w:id="253" w:name="XMLStructurePlaneConnections"/>
      <w:bookmarkStart w:id="254" w:name="_Toc338938892"/>
      <w:bookmarkStart w:id="255" w:name="_Toc338939088"/>
      <w:bookmarkStart w:id="256" w:name="_Toc3556959"/>
      <w:bookmarkStart w:id="257" w:name="_Toc8893632"/>
      <w:bookmarkEnd w:id="79"/>
      <w:bookmarkEnd w:id="80"/>
      <w:bookmarkEnd w:id="245"/>
      <w:bookmarkEnd w:id="246"/>
      <w:bookmarkEnd w:id="247"/>
      <w:bookmarkEnd w:id="248"/>
      <w:bookmarkEnd w:id="249"/>
      <w:bookmarkEnd w:id="250"/>
      <w:bookmarkEnd w:id="251"/>
      <w:bookmarkEnd w:id="252"/>
      <w:bookmarkEnd w:id="253"/>
      <w:r w:rsidRPr="007055D9">
        <w:lastRenderedPageBreak/>
        <w:t>Data Common to any Connection</w:t>
      </w:r>
      <w:bookmarkEnd w:id="254"/>
      <w:bookmarkEnd w:id="255"/>
      <w:bookmarkEnd w:id="256"/>
      <w:bookmarkEnd w:id="257"/>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258" w:name="_Ref448911656"/>
      <w:bookmarkStart w:id="259" w:name="_Toc3556960"/>
      <w:bookmarkStart w:id="260" w:name="_Toc8893633"/>
      <w:bookmarkStart w:id="261" w:name="_Toc413359574"/>
      <w:bookmarkStart w:id="262" w:name="_Toc338938893"/>
      <w:bookmarkStart w:id="263" w:name="_Toc338939089"/>
      <w:bookmarkStart w:id="264" w:name="_Toc288196462"/>
      <w:bookmarkStart w:id="265" w:name="_Toc288200760"/>
      <w:r>
        <w:t>Indices and their properties</w:t>
      </w:r>
      <w:bookmarkEnd w:id="258"/>
      <w:bookmarkEnd w:id="259"/>
      <w:bookmarkEnd w:id="260"/>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266" w:name="_Toc3556961"/>
      <w:bookmarkStart w:id="267" w:name="_Toc8893634"/>
      <w:r w:rsidRPr="00BD20ED">
        <w:rPr>
          <w:szCs w:val="34"/>
        </w:rPr>
        <w:t xml:space="preserve">Attribute </w:t>
      </w:r>
      <w:r w:rsidRPr="00BD20ED">
        <w:rPr>
          <w:rFonts w:ascii="Courier New" w:hAnsi="Courier New" w:cs="Courier New"/>
          <w:b w:val="0"/>
          <w:szCs w:val="34"/>
          <w:highlight w:val="white"/>
        </w:rPr>
        <w:t>label</w:t>
      </w:r>
      <w:bookmarkEnd w:id="261"/>
      <w:bookmarkEnd w:id="266"/>
      <w:bookmarkEnd w:id="267"/>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268" w:name="_Ref413329202"/>
      <w:bookmarkStart w:id="269" w:name="_Toc413359575"/>
      <w:bookmarkStart w:id="270" w:name="_Toc3556962"/>
      <w:bookmarkStart w:id="271" w:name="_Toc8893635"/>
      <w:r>
        <w:rPr>
          <w:szCs w:val="34"/>
        </w:rPr>
        <w:t>Dimensions and Coordinates</w:t>
      </w:r>
      <w:bookmarkEnd w:id="268"/>
      <w:bookmarkEnd w:id="269"/>
      <w:bookmarkEnd w:id="270"/>
      <w:bookmarkEnd w:id="271"/>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272" w:name="_Toc413359576"/>
      <w:bookmarkStart w:id="273" w:name="_Ref440360308"/>
      <w:bookmarkStart w:id="274" w:name="_Ref440360312"/>
      <w:bookmarkStart w:id="275" w:name="_Ref440360851"/>
      <w:bookmarkStart w:id="276" w:name="_Ref440360857"/>
      <w:bookmarkStart w:id="277" w:name="_Ref440453613"/>
      <w:bookmarkStart w:id="278" w:name="_Ref440453616"/>
      <w:bookmarkStart w:id="279" w:name="_Ref440454500"/>
      <w:bookmarkStart w:id="280" w:name="_Ref440454502"/>
      <w:bookmarkStart w:id="281" w:name="_Toc3556963"/>
      <w:bookmarkStart w:id="282" w:name="_Toc8893636"/>
      <w:r w:rsidRPr="00BD20ED">
        <w:rPr>
          <w:szCs w:val="34"/>
        </w:rPr>
        <w:t xml:space="preserve">Attribute </w:t>
      </w:r>
      <w:r>
        <w:rPr>
          <w:rFonts w:ascii="Courier New" w:hAnsi="Courier New" w:cs="Courier New"/>
          <w:b w:val="0"/>
          <w:szCs w:val="34"/>
          <w:highlight w:val="white"/>
        </w:rPr>
        <w:t>quality_control</w:t>
      </w:r>
      <w:bookmarkEnd w:id="272"/>
      <w:bookmarkEnd w:id="273"/>
      <w:bookmarkEnd w:id="274"/>
      <w:bookmarkEnd w:id="275"/>
      <w:bookmarkEnd w:id="276"/>
      <w:bookmarkEnd w:id="277"/>
      <w:bookmarkEnd w:id="278"/>
      <w:bookmarkEnd w:id="279"/>
      <w:bookmarkEnd w:id="280"/>
      <w:bookmarkEnd w:id="281"/>
      <w:bookmarkEnd w:id="282"/>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283" w:name="_Ref428442251"/>
      <w:bookmarkStart w:id="284" w:name="_Toc3556964"/>
      <w:bookmarkStart w:id="285" w:name="_Toc8893637"/>
      <w:r w:rsidRPr="007331A4">
        <w:lastRenderedPageBreak/>
        <w:t>Custom Attributes list</w:t>
      </w:r>
      <w:bookmarkEnd w:id="283"/>
      <w:bookmarkEnd w:id="284"/>
      <w:bookmarkEnd w:id="285"/>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286" w:name="_Toc440039075"/>
      <w:bookmarkStart w:id="287" w:name="_Toc3566426"/>
      <w:bookmarkStart w:id="288" w:name="_Toc8893850"/>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286"/>
      <w:bookmarkEnd w:id="287"/>
      <w:bookmarkEnd w:id="288"/>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289" w:name="_Toc440039076"/>
      <w:bookmarkStart w:id="290" w:name="_Toc3566427"/>
      <w:bookmarkStart w:id="291" w:name="_Toc8893851"/>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289"/>
      <w:bookmarkEnd w:id="290"/>
      <w:bookmarkEnd w:id="291"/>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1</w:t>
            </w:r>
            <w:r>
              <w:rPr>
                <w:sz w:val="20"/>
                <w:szCs w:val="20"/>
              </w:rPr>
              <w:t xml:space="preserve">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1</w:t>
            </w:r>
            <w:r>
              <w:rPr>
                <w:sz w:val="20"/>
                <w:szCs w:val="20"/>
              </w:rPr>
              <w:t xml:space="preserve">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1</w:t>
            </w:r>
            <w:r>
              <w:rPr>
                <w:sz w:val="20"/>
                <w:szCs w:val="20"/>
              </w:rPr>
              <w:t xml:space="preserve">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1</w:t>
            </w:r>
            <w:r>
              <w:rPr>
                <w:sz w:val="20"/>
                <w:szCs w:val="20"/>
              </w:rPr>
              <w:t xml:space="preserve">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1</w:t>
            </w:r>
            <w:r>
              <w:rPr>
                <w:sz w:val="20"/>
                <w:szCs w:val="20"/>
              </w:rPr>
              <w:t xml:space="preserve">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1</w:t>
            </w:r>
            <w:r>
              <w:rPr>
                <w:sz w:val="20"/>
                <w:szCs w:val="20"/>
              </w:rPr>
              <w:t xml:space="preserve">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292" w:name="_Toc440039077"/>
      <w:bookmarkStart w:id="293" w:name="_Toc3566428"/>
      <w:bookmarkStart w:id="294" w:name="_Toc8893852"/>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292"/>
      <w:bookmarkEnd w:id="293"/>
      <w:bookmarkEnd w:id="294"/>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295" w:name="_Toc440039078"/>
      <w:bookmarkStart w:id="296" w:name="_Toc3566429"/>
      <w:bookmarkStart w:id="297" w:name="_Toc8893853"/>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295"/>
      <w:bookmarkEnd w:id="296"/>
      <w:bookmarkEnd w:id="297"/>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298" w:name="_Toc440039079"/>
      <w:bookmarkStart w:id="299" w:name="_Toc3566430"/>
      <w:bookmarkStart w:id="300" w:name="_Toc8893854"/>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298"/>
      <w:bookmarkEnd w:id="299"/>
      <w:bookmarkEnd w:id="300"/>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301" w:name="_Toc440039080"/>
      <w:bookmarkStart w:id="302" w:name="_Toc3566431"/>
      <w:bookmarkStart w:id="303" w:name="_Toc8893855"/>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01"/>
      <w:bookmarkEnd w:id="302"/>
      <w:bookmarkEnd w:id="303"/>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304" w:name="_Toc440039081"/>
      <w:bookmarkStart w:id="305" w:name="_Toc3566432"/>
      <w:bookmarkStart w:id="306" w:name="_Toc8893856"/>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04"/>
      <w:bookmarkEnd w:id="305"/>
      <w:bookmarkEnd w:id="306"/>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307" w:name="_Toc440039082"/>
      <w:bookmarkStart w:id="308" w:name="_Toc3566433"/>
      <w:bookmarkStart w:id="309" w:name="_Toc8893857"/>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07"/>
      <w:bookmarkEnd w:id="308"/>
      <w:bookmarkEnd w:id="309"/>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310" w:name="_Toc440039083"/>
      <w:bookmarkStart w:id="311" w:name="_Toc3566434"/>
      <w:bookmarkStart w:id="312" w:name="_Toc8893858"/>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10"/>
      <w:bookmarkEnd w:id="311"/>
      <w:bookmarkEnd w:id="312"/>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313" w:name="_Toc440039084"/>
      <w:bookmarkStart w:id="314" w:name="_Toc3566435"/>
      <w:bookmarkStart w:id="315" w:name="_Toc8893859"/>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13"/>
      <w:bookmarkEnd w:id="314"/>
      <w:bookmarkEnd w:id="315"/>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316" w:name="_Toc440039085"/>
      <w:bookmarkStart w:id="317" w:name="_Toc3566436"/>
      <w:bookmarkStart w:id="318" w:name="_Toc8893860"/>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16"/>
      <w:bookmarkEnd w:id="317"/>
      <w:bookmarkEnd w:id="318"/>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319" w:name="_Toc440039086"/>
      <w:bookmarkStart w:id="320" w:name="_Toc3566437"/>
      <w:bookmarkStart w:id="321" w:name="_Toc8893861"/>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19"/>
      <w:bookmarkEnd w:id="320"/>
      <w:bookmarkEnd w:id="321"/>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322" w:name="_Toc440038865"/>
      <w:bookmarkStart w:id="323" w:name="_Toc3556965"/>
      <w:bookmarkStart w:id="324" w:name="_Toc8893638"/>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22"/>
      <w:bookmarkEnd w:id="323"/>
      <w:bookmarkEnd w:id="324"/>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325" w:name="_Toc440038866"/>
      <w:bookmarkStart w:id="326" w:name="_Toc3556966"/>
      <w:bookmarkStart w:id="327" w:name="_Toc8893639"/>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25"/>
      <w:bookmarkEnd w:id="326"/>
      <w:bookmarkEnd w:id="327"/>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328" w:name="_Toc440038867"/>
      <w:bookmarkStart w:id="329" w:name="_Toc3556967"/>
      <w:bookmarkStart w:id="330" w:name="_Toc8893640"/>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28"/>
      <w:bookmarkEnd w:id="329"/>
      <w:bookmarkEnd w:id="330"/>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331" w:name="_Toc440038868"/>
      <w:bookmarkStart w:id="332" w:name="_Toc3556968"/>
      <w:bookmarkStart w:id="333" w:name="_Toc8893641"/>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331"/>
      <w:bookmarkEnd w:id="332"/>
      <w:bookmarkEnd w:id="333"/>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334" w:name="_Toc3556969"/>
      <w:bookmarkStart w:id="335" w:name="_Toc8893642"/>
      <w:r w:rsidRPr="007055D9">
        <w:lastRenderedPageBreak/>
        <w:t>0D connections</w:t>
      </w:r>
      <w:bookmarkEnd w:id="334"/>
      <w:bookmarkEnd w:id="335"/>
    </w:p>
    <w:p w14:paraId="25FFC0E6" w14:textId="77777777" w:rsidR="002E60CB" w:rsidRPr="00226A3F" w:rsidRDefault="002E60CB" w:rsidP="002E60CB">
      <w:pPr>
        <w:pStyle w:val="Heading2"/>
        <w:tabs>
          <w:tab w:val="clear" w:pos="576"/>
          <w:tab w:val="left" w:pos="567"/>
          <w:tab w:val="num" w:pos="1134"/>
        </w:tabs>
        <w:ind w:left="578" w:hanging="578"/>
      </w:pPr>
      <w:bookmarkStart w:id="336" w:name="_Toc413359578"/>
      <w:bookmarkStart w:id="337" w:name="_Toc3556970"/>
      <w:bookmarkStart w:id="338" w:name="_Toc8893643"/>
      <w:r w:rsidRPr="00226A3F">
        <w:t>Generic Definitions</w:t>
      </w:r>
      <w:bookmarkEnd w:id="336"/>
      <w:bookmarkEnd w:id="337"/>
      <w:bookmarkEnd w:id="338"/>
    </w:p>
    <w:p w14:paraId="5F980062" w14:textId="77777777" w:rsidR="002E60CB" w:rsidRPr="00226A3F" w:rsidRDefault="002E60CB" w:rsidP="002E60CB">
      <w:pPr>
        <w:pStyle w:val="Heading3"/>
      </w:pPr>
      <w:bookmarkStart w:id="339" w:name="_Toc413359579"/>
      <w:bookmarkStart w:id="340" w:name="_Ref428958711"/>
      <w:bookmarkStart w:id="341" w:name="_Toc3556971"/>
      <w:bookmarkStart w:id="342" w:name="_Toc8893644"/>
      <w:r w:rsidRPr="00226A3F">
        <w:t>Identification</w:t>
      </w:r>
      <w:bookmarkEnd w:id="339"/>
      <w:bookmarkEnd w:id="340"/>
      <w:bookmarkEnd w:id="341"/>
      <w:bookmarkEnd w:id="342"/>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343" w:name="_Toc3566438"/>
      <w:bookmarkStart w:id="344" w:name="_Toc8893862"/>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343"/>
      <w:bookmarkEnd w:id="344"/>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60581FC"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885E47">
        <w:rPr>
          <w:b/>
          <w:color w:val="0070C0"/>
          <w:lang w:val="es-ES"/>
        </w:rPr>
        <w:t>SPOT_3490</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345" w:name="_Ref414563154"/>
      <w:bookmarkStart w:id="346" w:name="_Toc3556972"/>
      <w:bookmarkStart w:id="347" w:name="_Toc8893645"/>
      <w:r w:rsidRPr="007055D9">
        <w:t>Location</w:t>
      </w:r>
      <w:bookmarkEnd w:id="345"/>
      <w:bookmarkEnd w:id="346"/>
      <w:bookmarkEnd w:id="347"/>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348" w:name="_Toc3566439"/>
      <w:bookmarkStart w:id="349" w:name="_Toc8893863"/>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348"/>
      <w:bookmarkEnd w:id="349"/>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350" w:name="_Toc428279359"/>
      <w:bookmarkStart w:id="351" w:name="_Toc428456096"/>
      <w:bookmarkStart w:id="352" w:name="_Toc428537060"/>
      <w:bookmarkStart w:id="353" w:name="_Toc428969379"/>
      <w:bookmarkStart w:id="354" w:name="_Toc429052770"/>
      <w:bookmarkStart w:id="355" w:name="_Direction"/>
      <w:bookmarkStart w:id="356" w:name="_Ref400880511"/>
      <w:bookmarkStart w:id="357" w:name="_Toc413359581"/>
      <w:bookmarkStart w:id="358" w:name="_Toc3556973"/>
      <w:bookmarkStart w:id="359" w:name="_Toc8893646"/>
      <w:bookmarkEnd w:id="350"/>
      <w:bookmarkEnd w:id="351"/>
      <w:bookmarkEnd w:id="352"/>
      <w:bookmarkEnd w:id="353"/>
      <w:bookmarkEnd w:id="354"/>
      <w:bookmarkEnd w:id="355"/>
      <w:r>
        <w:t>Direc</w:t>
      </w:r>
      <w:r w:rsidRPr="00226A3F">
        <w:t>tion</w:t>
      </w:r>
      <w:bookmarkEnd w:id="356"/>
      <w:bookmarkEnd w:id="357"/>
      <w:bookmarkEnd w:id="358"/>
      <w:bookmarkEnd w:id="359"/>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360" w:name="_Toc3566440"/>
      <w:bookmarkStart w:id="361" w:name="_Toc8893864"/>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360"/>
      <w:bookmarkEnd w:id="361"/>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proofErr w:type="gramStart"/>
      <w:r w:rsidRPr="00602F28">
        <w:rPr>
          <w:b/>
          <w:bCs/>
        </w:rPr>
        <w:t xml:space="preserve">" </w:t>
      </w:r>
      <w:r w:rsidR="009366C1">
        <w:rPr>
          <w:b/>
          <w:bCs/>
        </w:rPr>
        <w:t xml:space="preserve"> </w:t>
      </w:r>
      <w:r w:rsidRPr="00602F28">
        <w:rPr>
          <w:b/>
          <w:bCs/>
        </w:rPr>
        <w:t>y</w:t>
      </w:r>
      <w:proofErr w:type="gramEnd"/>
      <w:r w:rsidRPr="00602F28">
        <w:rPr>
          <w:b/>
          <w:bCs/>
        </w:rPr>
        <w:t>="0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proofErr w:type="gramStart"/>
      <w:r w:rsidRPr="00602F28">
        <w:rPr>
          <w:b/>
          <w:bCs/>
        </w:rPr>
        <w:t xml:space="preserve">" </w:t>
      </w:r>
      <w:r w:rsidR="009366C1">
        <w:rPr>
          <w:b/>
          <w:bCs/>
        </w:rPr>
        <w:t xml:space="preserve"> </w:t>
      </w:r>
      <w:r w:rsidRPr="00602F28">
        <w:rPr>
          <w:b/>
          <w:bCs/>
        </w:rPr>
        <w:t>/</w:t>
      </w:r>
      <w:proofErr w:type="gramEnd"/>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362" w:name="_Toc428279361"/>
      <w:bookmarkStart w:id="363" w:name="_Toc428456098"/>
      <w:bookmarkStart w:id="364" w:name="_Toc3556974"/>
      <w:bookmarkStart w:id="365" w:name="_Toc8893647"/>
      <w:bookmarkEnd w:id="362"/>
      <w:bookmarkEnd w:id="363"/>
      <w:r w:rsidRPr="00736820">
        <w:t>Type</w:t>
      </w:r>
      <w:r w:rsidRPr="007055D9">
        <w:t xml:space="preserve"> Specification</w:t>
      </w:r>
      <w:bookmarkEnd w:id="364"/>
      <w:bookmarkEnd w:id="365"/>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366" w:name="_Toc3566441"/>
      <w:bookmarkStart w:id="367" w:name="_Toc8893865"/>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366"/>
      <w:bookmarkEnd w:id="367"/>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368" w:name="_Ref428355238"/>
      <w:bookmarkStart w:id="369" w:name="_Toc3556975"/>
      <w:bookmarkStart w:id="370" w:name="_Toc8893648"/>
      <w:r w:rsidRPr="007055D9">
        <w:t xml:space="preserve">Spot </w:t>
      </w:r>
      <w:r w:rsidR="002E657F">
        <w:t>W</w:t>
      </w:r>
      <w:r w:rsidRPr="007055D9">
        <w:t>elds</w:t>
      </w:r>
      <w:bookmarkEnd w:id="368"/>
      <w:bookmarkEnd w:id="369"/>
      <w:bookmarkEnd w:id="37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371" w:name="_Toc3566442"/>
      <w:bookmarkStart w:id="372" w:name="_Toc8893866"/>
      <w:r>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371"/>
      <w:bookmarkEnd w:id="372"/>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373" w:name="_Toc3566443"/>
      <w:bookmarkStart w:id="374" w:name="_Toc8893867"/>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373"/>
      <w:bookmarkEnd w:id="374"/>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0085E735" w:rsidR="002E60CB" w:rsidRPr="00226A3F" w:rsidRDefault="002E60CB" w:rsidP="002E60CB">
      <w:pPr>
        <w:pStyle w:val="XMLCode"/>
        <w:keepNext/>
      </w:pPr>
      <w:r w:rsidRPr="00226A3F">
        <w:t>&lt;connection_0d label="</w:t>
      </w:r>
      <w:r w:rsidR="00885E47">
        <w:t>SPOT</w:t>
      </w:r>
      <w:r w:rsidRPr="00226A3F">
        <w:t>_</w:t>
      </w:r>
      <w:r w:rsidR="00885E47">
        <w:t>L</w:t>
      </w:r>
      <w:r w:rsidR="00885E47" w:rsidRPr="00226A3F">
        <w:t>eft</w:t>
      </w:r>
      <w:r w:rsidRPr="00226A3F">
        <w: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375" w:name="_Toc3556976"/>
      <w:bookmarkStart w:id="376" w:name="_Toc8893649"/>
      <w:r w:rsidRPr="007055D9">
        <w:t>Robscans</w:t>
      </w:r>
      <w:bookmarkEnd w:id="375"/>
      <w:bookmarkEnd w:id="376"/>
    </w:p>
    <w:bookmarkEnd w:id="262"/>
    <w:bookmarkEnd w:id="263"/>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377" w:name="_Ref401160011"/>
      <w:bookmarkStart w:id="378" w:name="_Toc413359628"/>
      <w:bookmarkStart w:id="379" w:name="_Toc3557087"/>
      <w:bookmarkStart w:id="380" w:name="_Toc8893760"/>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377"/>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378"/>
      <w:bookmarkEnd w:id="379"/>
      <w:bookmarkEnd w:id="380"/>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381" w:name="_Toc3566444"/>
      <w:bookmarkStart w:id="382" w:name="_Toc8893868"/>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381"/>
      <w:bookmarkEnd w:id="382"/>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383" w:name="_Toc3566445"/>
      <w:bookmarkStart w:id="384" w:name="_Toc8893869"/>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383"/>
      <w:bookmarkEnd w:id="384"/>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385" w:name="_Toc3566446"/>
      <w:bookmarkStart w:id="386" w:name="_Toc8893870"/>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385"/>
      <w:bookmarkEnd w:id="386"/>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4747FF1C" w:rsidR="002E60CB" w:rsidRPr="00226A3F" w:rsidRDefault="002E60CB" w:rsidP="002E60CB">
      <w:pPr>
        <w:pStyle w:val="XMLCode"/>
        <w:keepNext/>
      </w:pPr>
      <w:r w:rsidRPr="00226A3F">
        <w:t>&lt;connection_0d label="</w:t>
      </w:r>
      <w:r w:rsidR="00885E47">
        <w:t>RSC_</w:t>
      </w:r>
      <w:r w:rsidRPr="00226A3F">
        <w:t>1272360"&gt;</w:t>
      </w:r>
    </w:p>
    <w:p w14:paraId="19C6284C" w14:textId="28EEFD04" w:rsidR="002E60CB" w:rsidRPr="00226A3F" w:rsidRDefault="002E60CB" w:rsidP="002E60CB">
      <w:pPr>
        <w:pStyle w:val="XMLCode"/>
        <w:keepNext/>
      </w:pPr>
      <w:r w:rsidRPr="00226A3F">
        <w:t xml:space="preserve">    &lt;loc&gt; 507 1 0.8 &lt;/loc&gt;</w:t>
      </w:r>
    </w:p>
    <w:p w14:paraId="6204A082" w14:textId="1D9442CB" w:rsidR="002E60CB" w:rsidRPr="00390D3C" w:rsidRDefault="002E60CB" w:rsidP="002E60CB">
      <w:pPr>
        <w:pStyle w:val="XMLCode"/>
        <w:keepNext/>
        <w:rPr>
          <w:color w:val="0070C0"/>
        </w:rPr>
      </w:pPr>
      <w:r w:rsidRPr="00226A3F">
        <w:t xml:space="preserve">    </w:t>
      </w:r>
      <w:r w:rsidRPr="00390D3C">
        <w:rPr>
          <w:color w:val="0070C0"/>
        </w:rPr>
        <w:t>&lt;robscan base="1" pattern="</w:t>
      </w:r>
      <w:r w:rsidR="008508D9">
        <w:rPr>
          <w:color w:val="0070C0"/>
        </w:rPr>
        <w:t>KL_ST</w:t>
      </w:r>
      <w:r w:rsidRPr="00390D3C">
        <w:rPr>
          <w:color w:val="0070C0"/>
        </w:rPr>
        <w:t xml:space="preserv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w:t>
      </w:r>
      <w:proofErr w:type="gramStart"/>
      <w:r w:rsidRPr="00174031">
        <w:rPr>
          <w:color w:val="FF0000"/>
        </w:rPr>
        <w:t>!--</w:t>
      </w:r>
      <w:proofErr w:type="gramEnd"/>
      <w:r w:rsidRPr="00174031">
        <w:rPr>
          <w:color w:val="FF0000"/>
        </w:rPr>
        <w:t xml:space="preserve">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w:t>
      </w:r>
      <w:proofErr w:type="gramStart"/>
      <w:r w:rsidRPr="00174031">
        <w:rPr>
          <w:color w:val="FF0000"/>
        </w:rPr>
        <w:t>!--</w:t>
      </w:r>
      <w:proofErr w:type="gramEnd"/>
      <w:r w:rsidRPr="00174031">
        <w:rPr>
          <w:color w:val="FF0000"/>
        </w:rPr>
        <w:t xml:space="preserve">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387" w:name="_Toc428279365"/>
      <w:bookmarkStart w:id="388" w:name="_Toc428456102"/>
      <w:bookmarkStart w:id="389" w:name="_Toc428537065"/>
      <w:bookmarkStart w:id="390" w:name="_Toc428969384"/>
      <w:bookmarkStart w:id="391" w:name="_Toc429052775"/>
      <w:bookmarkStart w:id="392" w:name="_Toc413359585"/>
      <w:bookmarkStart w:id="393" w:name="_Toc3556977"/>
      <w:bookmarkStart w:id="394" w:name="_Toc8893650"/>
      <w:bookmarkEnd w:id="387"/>
      <w:bookmarkEnd w:id="388"/>
      <w:bookmarkEnd w:id="389"/>
      <w:bookmarkEnd w:id="390"/>
      <w:bookmarkEnd w:id="391"/>
      <w:r w:rsidRPr="00226A3F">
        <w:t>Rivets</w:t>
      </w:r>
      <w:bookmarkEnd w:id="392"/>
      <w:bookmarkEnd w:id="393"/>
      <w:bookmarkEnd w:id="394"/>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395" w:name="_Toc3566447"/>
      <w:bookmarkStart w:id="396" w:name="_Toc8893871"/>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395"/>
      <w:bookmarkEnd w:id="396"/>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397" w:name="_Toc3566448"/>
      <w:bookmarkStart w:id="398" w:name="_Toc8893872"/>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397"/>
      <w:bookmarkEnd w:id="398"/>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399" w:name="_Toc3557088"/>
      <w:bookmarkStart w:id="400" w:name="_Toc8893761"/>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399"/>
      <w:bookmarkEnd w:id="400"/>
    </w:p>
    <w:p w14:paraId="7F37EEC1" w14:textId="593BCFD1" w:rsidR="00E75E50" w:rsidRDefault="00E75E50" w:rsidP="00E75E50">
      <w:pPr>
        <w:pStyle w:val="ListParagraph"/>
        <w:numPr>
          <w:ilvl w:val="0"/>
          <w:numId w:val="22"/>
        </w:numPr>
        <w:jc w:val="both"/>
      </w:pPr>
      <w:proofErr w:type="gramStart"/>
      <w:r w:rsidRPr="00A2186E">
        <w:rPr>
          <w:rStyle w:val="elementdeftypeChar"/>
        </w:rPr>
        <w:t>hardness</w:t>
      </w:r>
      <w:proofErr w:type="gramEnd"/>
      <w:r>
        <w:t xml:space="preserve">: </w:t>
      </w:r>
      <w:r w:rsidRPr="00670301">
        <w:t>Vickers hardness HV of the rivet material.</w:t>
      </w:r>
      <w:r>
        <w:t xml:space="preserve">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401" w:name="_Toc3566449"/>
      <w:bookmarkStart w:id="402" w:name="_Toc8893873"/>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401"/>
      <w:bookmarkEnd w:id="402"/>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403" w:name="_Toc428279367"/>
      <w:bookmarkStart w:id="404" w:name="_Toc428456104"/>
      <w:bookmarkStart w:id="405" w:name="_Toc428537067"/>
      <w:bookmarkStart w:id="406" w:name="_Toc428969386"/>
      <w:bookmarkStart w:id="407" w:name="_Toc429052777"/>
      <w:bookmarkStart w:id="408" w:name="_Toc413359586"/>
      <w:bookmarkStart w:id="409" w:name="_Toc3556978"/>
      <w:bookmarkStart w:id="410" w:name="_Toc8893651"/>
      <w:bookmarkEnd w:id="403"/>
      <w:bookmarkEnd w:id="404"/>
      <w:bookmarkEnd w:id="405"/>
      <w:bookmarkEnd w:id="406"/>
      <w:bookmarkEnd w:id="407"/>
      <w:r>
        <w:t>Blind</w:t>
      </w:r>
      <w:r w:rsidRPr="00942FED">
        <w:t xml:space="preserve"> Rivets</w:t>
      </w:r>
      <w:bookmarkEnd w:id="408"/>
      <w:bookmarkEnd w:id="409"/>
      <w:bookmarkEnd w:id="410"/>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411" w:name="_Toc3566450"/>
      <w:bookmarkStart w:id="412" w:name="_Toc8893874"/>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411"/>
      <w:bookmarkEnd w:id="412"/>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413" w:name="_Toc3557089"/>
      <w:bookmarkStart w:id="414" w:name="_Toc8893762"/>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413"/>
      <w:bookmarkEnd w:id="414"/>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415" w:name="_Toc3557090"/>
      <w:bookmarkStart w:id="416" w:name="_Toc8893763"/>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415"/>
      <w:bookmarkEnd w:id="416"/>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417" w:name="_Toc3557091"/>
      <w:bookmarkStart w:id="418" w:name="_Toc8893764"/>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417"/>
      <w:bookmarkEnd w:id="418"/>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419" w:name="_Toc428279369"/>
      <w:bookmarkStart w:id="420" w:name="_Toc428965611"/>
      <w:bookmarkEnd w:id="419"/>
      <w:bookmarkEnd w:id="420"/>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421" w:name="_Toc428279370"/>
    <w:bookmarkStart w:id="422" w:name="_Toc428456106"/>
    <w:bookmarkStart w:id="423" w:name="_Toc428537069"/>
    <w:bookmarkStart w:id="424" w:name="_Toc428969388"/>
    <w:bookmarkStart w:id="425" w:name="_Toc429052779"/>
    <w:bookmarkStart w:id="426" w:name="_Toc413359587"/>
    <w:bookmarkEnd w:id="421"/>
    <w:bookmarkEnd w:id="422"/>
    <w:bookmarkEnd w:id="423"/>
    <w:bookmarkEnd w:id="424"/>
    <w:bookmarkEnd w:id="425"/>
    <w:p w14:paraId="6391282C" w14:textId="77777777" w:rsidR="002E60CB" w:rsidRPr="00942FED" w:rsidRDefault="00DB0669" w:rsidP="004B2578">
      <w:pPr>
        <w:pStyle w:val="Heading3"/>
      </w:pPr>
      <w:r>
        <w:rPr>
          <w:b w:val="0"/>
          <w:bCs w:val="0"/>
          <w:sz w:val="18"/>
          <w:szCs w:val="24"/>
        </w:rPr>
        <w:lastRenderedPageBreak/>
        <w:fldChar w:fldCharType="end"/>
      </w:r>
      <w:bookmarkStart w:id="427" w:name="_Toc3556979"/>
      <w:bookmarkStart w:id="428" w:name="_Toc8893652"/>
      <w:r w:rsidR="002E60CB" w:rsidRPr="00942FED">
        <w:t>Self</w:t>
      </w:r>
      <w:r w:rsidR="000306B0">
        <w:t>-</w:t>
      </w:r>
      <w:r w:rsidR="002E60CB" w:rsidRPr="00942FED">
        <w:t>Piercing Rivets</w:t>
      </w:r>
      <w:bookmarkEnd w:id="426"/>
      <w:bookmarkEnd w:id="427"/>
      <w:bookmarkEnd w:id="428"/>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429" w:name="_Toc413359629"/>
      <w:bookmarkStart w:id="430" w:name="_Toc3557092"/>
      <w:bookmarkStart w:id="431" w:name="_Toc8893765"/>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429"/>
      <w:bookmarkEnd w:id="430"/>
      <w:bookmarkEnd w:id="431"/>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77777777" w:rsidR="00C52145" w:rsidRPr="00C52145" w:rsidRDefault="00C52145" w:rsidP="00C52145">
      <w:pPr>
        <w:pStyle w:val="Caption"/>
      </w:pPr>
      <w:bookmarkStart w:id="432" w:name="_Toc3557093"/>
      <w:bookmarkStart w:id="433" w:name="_Toc8893766"/>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432"/>
      <w:bookmarkEnd w:id="433"/>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434" w:name="_Toc3566451"/>
      <w:bookmarkStart w:id="435" w:name="_Toc8893875"/>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434"/>
      <w:bookmarkEnd w:id="435"/>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r w:rsidR="00E75E50">
        <w:rPr>
          <w:b/>
          <w:color w:val="0070C0"/>
        </w:rPr>
        <w:t xml:space="preserve"> </w:t>
      </w:r>
      <w:r w:rsidR="00E75E50" w:rsidRPr="00332883">
        <w:rPr>
          <w:b/>
          <w:color w:val="0070C0"/>
        </w:rPr>
        <w:t>hardness="410"</w:t>
      </w:r>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8D1C204"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436" w:name="_Toc428456108"/>
      <w:bookmarkStart w:id="437" w:name="_Toc428537071"/>
      <w:bookmarkStart w:id="438" w:name="_Toc428969390"/>
      <w:bookmarkStart w:id="439" w:name="_Toc429052781"/>
      <w:bookmarkStart w:id="440" w:name="_Toc428279372"/>
      <w:bookmarkStart w:id="441" w:name="_Toc428456109"/>
      <w:bookmarkStart w:id="442" w:name="_Toc428537072"/>
      <w:bookmarkStart w:id="443" w:name="_Toc428969391"/>
      <w:bookmarkStart w:id="444" w:name="_Toc429052782"/>
      <w:bookmarkStart w:id="445" w:name="_Toc428279374"/>
      <w:bookmarkStart w:id="446" w:name="_Toc428456111"/>
      <w:bookmarkStart w:id="447" w:name="_Toc428537074"/>
      <w:bookmarkStart w:id="448" w:name="_Toc428969393"/>
      <w:bookmarkStart w:id="449" w:name="_Toc429052784"/>
      <w:bookmarkStart w:id="450" w:name="_Toc428279378"/>
      <w:bookmarkStart w:id="451" w:name="_Toc428456115"/>
      <w:bookmarkStart w:id="452" w:name="_Toc428537078"/>
      <w:bookmarkStart w:id="453" w:name="_Toc428969397"/>
      <w:bookmarkStart w:id="454" w:name="_Toc429052788"/>
      <w:bookmarkStart w:id="455" w:name="_Toc428279380"/>
      <w:bookmarkStart w:id="456" w:name="_Toc428456117"/>
      <w:bookmarkStart w:id="457" w:name="_Toc428537080"/>
      <w:bookmarkStart w:id="458" w:name="_Toc428969399"/>
      <w:bookmarkStart w:id="459" w:name="_Toc429052790"/>
      <w:bookmarkStart w:id="460" w:name="_Toc428279387"/>
      <w:bookmarkStart w:id="461" w:name="_Toc428456124"/>
      <w:bookmarkStart w:id="462" w:name="_Toc428537087"/>
      <w:bookmarkStart w:id="463" w:name="_Toc428969406"/>
      <w:bookmarkStart w:id="464" w:name="_Toc429052797"/>
      <w:bookmarkStart w:id="465" w:name="_Toc428279388"/>
      <w:bookmarkStart w:id="466" w:name="_Toc428456125"/>
      <w:bookmarkStart w:id="467" w:name="_Toc428537088"/>
      <w:bookmarkStart w:id="468" w:name="_Toc428969407"/>
      <w:bookmarkStart w:id="469" w:name="_Toc429052798"/>
      <w:bookmarkStart w:id="470" w:name="_Toc428279389"/>
      <w:bookmarkStart w:id="471" w:name="_Toc428456126"/>
      <w:bookmarkStart w:id="472" w:name="_Toc428537089"/>
      <w:bookmarkStart w:id="473" w:name="_Toc428969408"/>
      <w:bookmarkStart w:id="474" w:name="_Toc429052799"/>
      <w:bookmarkStart w:id="475" w:name="_Toc413359588"/>
      <w:bookmarkStart w:id="476" w:name="_Toc3556980"/>
      <w:bookmarkStart w:id="477" w:name="_Toc8893653"/>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r>
        <w:t>S</w:t>
      </w:r>
      <w:r w:rsidR="002E60CB">
        <w:t>olid</w:t>
      </w:r>
      <w:r w:rsidR="002E60CB" w:rsidRPr="00942FED">
        <w:t xml:space="preserve"> Rivets</w:t>
      </w:r>
      <w:bookmarkEnd w:id="475"/>
      <w:bookmarkEnd w:id="476"/>
      <w:bookmarkEnd w:id="477"/>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478" w:name="_Toc3566452"/>
      <w:bookmarkStart w:id="479" w:name="_Toc8893876"/>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478"/>
      <w:bookmarkEnd w:id="479"/>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480" w:name="_Ref3565285"/>
      <w:bookmarkStart w:id="481" w:name="_Toc3557094"/>
      <w:bookmarkStart w:id="482" w:name="_Toc8893767"/>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480"/>
      <w:r>
        <w:t>: Dimensions of Solid Rivets</w:t>
      </w:r>
      <w:bookmarkEnd w:id="481"/>
      <w:bookmarkEnd w:id="482"/>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483"/>
            <w:r>
              <w:rPr>
                <w:sz w:val="20"/>
                <w:szCs w:val="20"/>
              </w:rPr>
              <w:t xml:space="preserve">max_grip </w:t>
            </w:r>
            <w:r>
              <w:rPr>
                <w:rFonts w:cs="Calibri"/>
                <w:sz w:val="20"/>
                <w:szCs w:val="20"/>
              </w:rPr>
              <w:t>≥</w:t>
            </w:r>
            <w:r>
              <w:rPr>
                <w:sz w:val="20"/>
                <w:szCs w:val="20"/>
              </w:rPr>
              <w:t xml:space="preserve"> min_grip</w:t>
            </w:r>
            <w:r w:rsidR="00B14B2C">
              <w:rPr>
                <w:rStyle w:val="CommentReference"/>
                <w:lang w:eastAsia="x-none"/>
              </w:rPr>
              <w:commentReference w:id="484"/>
            </w:r>
            <w:commentRangeEnd w:id="483"/>
            <w:r w:rsidR="00F1371D">
              <w:rPr>
                <w:rStyle w:val="CommentReference"/>
                <w:lang w:eastAsia="x-none"/>
              </w:rPr>
              <w:commentReference w:id="483"/>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485" w:name="_Toc3566453"/>
      <w:bookmarkStart w:id="486" w:name="_Toc8893877"/>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485"/>
      <w:bookmarkEnd w:id="486"/>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487" w:name="_Toc3557095"/>
      <w:bookmarkStart w:id="488" w:name="_Toc8893768"/>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487"/>
      <w:bookmarkEnd w:id="488"/>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489" w:name="_Toc428279391"/>
      <w:bookmarkStart w:id="490" w:name="_Toc428456128"/>
      <w:bookmarkStart w:id="491" w:name="_Toc428537091"/>
      <w:bookmarkStart w:id="492" w:name="_Toc428969410"/>
      <w:bookmarkStart w:id="493" w:name="_Toc429052801"/>
      <w:bookmarkStart w:id="494" w:name="_Toc413359589"/>
      <w:bookmarkStart w:id="495" w:name="_Toc3556981"/>
      <w:bookmarkStart w:id="496" w:name="_Toc8893654"/>
      <w:bookmarkEnd w:id="489"/>
      <w:bookmarkEnd w:id="490"/>
      <w:bookmarkEnd w:id="491"/>
      <w:bookmarkEnd w:id="492"/>
      <w:bookmarkEnd w:id="493"/>
      <w:r w:rsidRPr="00F90632">
        <w:lastRenderedPageBreak/>
        <w:t>Swop Rivets</w:t>
      </w:r>
      <w:bookmarkEnd w:id="494"/>
      <w:bookmarkEnd w:id="495"/>
      <w:bookmarkEnd w:id="496"/>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497" w:name="_Toc3557096"/>
      <w:bookmarkStart w:id="498" w:name="_Toc8893769"/>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497"/>
      <w:bookmarkEnd w:id="498"/>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499" w:name="_Toc3566454"/>
      <w:bookmarkStart w:id="500" w:name="_Toc8893878"/>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499"/>
      <w:bookmarkEnd w:id="500"/>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501" w:name="_Toc428456130"/>
      <w:bookmarkStart w:id="502" w:name="_Toc428537093"/>
      <w:bookmarkStart w:id="503" w:name="_Toc428969412"/>
      <w:bookmarkStart w:id="504" w:name="_Toc429052803"/>
      <w:bookmarkStart w:id="505" w:name="_Toc413359590"/>
      <w:bookmarkStart w:id="506" w:name="_Toc3556982"/>
      <w:bookmarkStart w:id="507" w:name="_Toc8893655"/>
      <w:bookmarkEnd w:id="501"/>
      <w:bookmarkEnd w:id="502"/>
      <w:bookmarkEnd w:id="503"/>
      <w:bookmarkEnd w:id="504"/>
      <w:r>
        <w:lastRenderedPageBreak/>
        <w:t xml:space="preserve">Threaded Connections: </w:t>
      </w:r>
      <w:r w:rsidRPr="00226A3F">
        <w:t>Bolts and Screws</w:t>
      </w:r>
      <w:bookmarkEnd w:id="505"/>
      <w:bookmarkEnd w:id="506"/>
      <w:bookmarkEnd w:id="507"/>
    </w:p>
    <w:p w14:paraId="1A579FAB" w14:textId="77777777" w:rsidR="002E60CB" w:rsidRPr="00942FED" w:rsidRDefault="002E60CB" w:rsidP="002E60CB">
      <w:pPr>
        <w:pStyle w:val="Heading3"/>
      </w:pPr>
      <w:bookmarkStart w:id="508" w:name="_Toc413359591"/>
      <w:bookmarkStart w:id="509" w:name="_Toc3556983"/>
      <w:bookmarkStart w:id="510" w:name="_Toc8893656"/>
      <w:r>
        <w:t>Introduction</w:t>
      </w:r>
      <w:bookmarkEnd w:id="508"/>
      <w:bookmarkEnd w:id="509"/>
      <w:bookmarkEnd w:id="510"/>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511" w:author="nick" w:date="2019-10-08T21:10:00Z">
        <w:r w:rsidR="00A15461">
          <w:rPr>
            <w:rStyle w:val="FootnoteReference"/>
          </w:rPr>
          <w:footnoteReference w:id="11"/>
        </w:r>
      </w:ins>
      <w:r>
        <w:t>:</w:t>
      </w:r>
    </w:p>
    <w:p w14:paraId="69EB9CB4" w14:textId="5B985308" w:rsidR="00F256DA" w:rsidRPr="00F256DA" w:rsidRDefault="00F256DA" w:rsidP="000804D1">
      <w:pPr>
        <w:pStyle w:val="ListBullet"/>
        <w:numPr>
          <w:ilvl w:val="0"/>
          <w:numId w:val="19"/>
        </w:numPr>
        <w:rPr>
          <w:ins w:id="512" w:author="nick" w:date="2019-10-08T20:54:00Z"/>
        </w:rPr>
      </w:pPr>
      <w:ins w:id="513"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ListBullet"/>
        <w:numPr>
          <w:ilvl w:val="0"/>
          <w:numId w:val="19"/>
        </w:numPr>
        <w:rPr>
          <w:del w:id="514" w:author="nick" w:date="2019-10-08T20:54:00Z"/>
        </w:rPr>
      </w:pPr>
      <w:del w:id="515" w:author="nick" w:date="2019-10-08T20:54:00Z">
        <w:r w:rsidRPr="00F256DA" w:rsidDel="00F256DA">
          <w:delText xml:space="preserve">A screw has a tapped bore. </w:delText>
        </w:r>
      </w:del>
    </w:p>
    <w:p w14:paraId="02B4E1B7" w14:textId="2305F654" w:rsidR="002E60CB" w:rsidRDefault="0059233A" w:rsidP="000804D1">
      <w:pPr>
        <w:pStyle w:val="ListBullet"/>
        <w:numPr>
          <w:ilvl w:val="0"/>
          <w:numId w:val="19"/>
        </w:numPr>
      </w:pPr>
      <w:ins w:id="516" w:author="nick" w:date="2019-10-08T20:56:00Z">
        <w:r w:rsidRPr="0059233A">
          <w:t>Screws are used in components which contain their own thread, and the screw may even cut its own internal thread into them. </w:t>
        </w:r>
      </w:ins>
      <w:del w:id="517" w:author="nick" w:date="2019-10-08T20:56:00Z">
        <w:r w:rsidR="002E60CB" w:rsidDel="0059233A">
          <w:delText>A bolt needs a nut.</w:delText>
        </w:r>
      </w:del>
      <w:r w:rsidR="002E60CB">
        <w:t xml:space="preserve"> </w:t>
      </w:r>
    </w:p>
    <w:p w14:paraId="7043E2CC" w14:textId="5C666BB6" w:rsidR="002E60CB" w:rsidRDefault="002E60CB" w:rsidP="00E84826">
      <w:pPr>
        <w:jc w:val="both"/>
      </w:pPr>
      <w:del w:id="518"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519" w:name="_Toc413359630"/>
      <w:bookmarkStart w:id="520" w:name="_Toc3557097"/>
      <w:bookmarkStart w:id="521" w:name="_Toc8893770"/>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519"/>
      <w:bookmarkEnd w:id="520"/>
      <w:bookmarkEnd w:id="521"/>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522" w:name="_Ref401160020"/>
      <w:bookmarkStart w:id="523" w:name="_Toc413359631"/>
      <w:bookmarkStart w:id="524" w:name="_Toc3557098"/>
      <w:bookmarkStart w:id="525" w:name="_Toc8893771"/>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522"/>
      <w:r>
        <w:t>: Different Screw Forms</w:t>
      </w:r>
      <w:bookmarkEnd w:id="523"/>
      <w:bookmarkEnd w:id="524"/>
      <w:bookmarkEnd w:id="525"/>
    </w:p>
    <w:p w14:paraId="5C349209" w14:textId="77777777" w:rsidR="002E60CB" w:rsidRDefault="004F562F" w:rsidP="002E60CB">
      <w:pPr>
        <w:keepNext/>
        <w:jc w:val="center"/>
      </w:pPr>
      <w:r>
        <w:rPr>
          <w:noProof/>
          <w:lang w:eastAsia="en-US"/>
        </w:rPr>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526" w:name="_Ref401160136"/>
      <w:bookmarkStart w:id="527" w:name="_Toc413359632"/>
      <w:bookmarkStart w:id="528" w:name="_Ref428364733"/>
      <w:bookmarkStart w:id="529" w:name="_Ref428531136"/>
      <w:bookmarkStart w:id="530" w:name="_Toc3557099"/>
      <w:bookmarkStart w:id="531" w:name="_Toc8893772"/>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526"/>
      <w:r>
        <w:t xml:space="preserve">: </w:t>
      </w:r>
      <w:r w:rsidRPr="001B293E">
        <w:t xml:space="preserve">Definition of </w:t>
      </w:r>
      <w:r>
        <w:t>L</w:t>
      </w:r>
      <w:r w:rsidRPr="001B293E">
        <w:t xml:space="preserve">ength and </w:t>
      </w:r>
      <w:r>
        <w:t>H</w:t>
      </w:r>
      <w:r w:rsidRPr="001B293E">
        <w:t xml:space="preserve">ead </w:t>
      </w:r>
      <w:r>
        <w:t>S</w:t>
      </w:r>
      <w:r w:rsidRPr="001B293E">
        <w:t>izes</w:t>
      </w:r>
      <w:bookmarkEnd w:id="527"/>
      <w:bookmarkEnd w:id="528"/>
      <w:bookmarkEnd w:id="529"/>
      <w:bookmarkEnd w:id="530"/>
      <w:bookmarkEnd w:id="531"/>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532" w:name="_Ref413315993"/>
      <w:bookmarkStart w:id="533" w:name="_Toc413359633"/>
      <w:bookmarkStart w:id="534" w:name="_Toc3557100"/>
      <w:bookmarkStart w:id="535" w:name="_Toc8893773"/>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532"/>
      <w:r w:rsidRPr="00F81409">
        <w:t>: Definition of lead</w:t>
      </w:r>
      <w:r>
        <w:t>,</w:t>
      </w:r>
      <w:r w:rsidRPr="00F81409">
        <w:t xml:space="preserve"> pitch and</w:t>
      </w:r>
      <w:r>
        <w:t xml:space="preserve"> starts</w:t>
      </w:r>
      <w:r w:rsidRPr="00F81409">
        <w:t xml:space="preserve"> of a thread.</w:t>
      </w:r>
      <w:bookmarkEnd w:id="533"/>
      <w:bookmarkEnd w:id="534"/>
      <w:bookmarkEnd w:id="535"/>
      <w:r w:rsidRPr="00F81409">
        <w:t xml:space="preserve"> </w:t>
      </w:r>
    </w:p>
    <w:p w14:paraId="2E070E38" w14:textId="77777777" w:rsidR="00ED267C" w:rsidRPr="00942FED" w:rsidRDefault="00A947CD" w:rsidP="00ED267C">
      <w:pPr>
        <w:pStyle w:val="Heading3"/>
      </w:pPr>
      <w:bookmarkStart w:id="536" w:name="_Toc428279395"/>
      <w:bookmarkStart w:id="537" w:name="_Toc428456133"/>
      <w:bookmarkStart w:id="538" w:name="_Toc428537096"/>
      <w:bookmarkStart w:id="539" w:name="_Toc428969415"/>
      <w:bookmarkStart w:id="540" w:name="_Toc429052806"/>
      <w:bookmarkStart w:id="541" w:name="_Toc3556984"/>
      <w:bookmarkStart w:id="542" w:name="_Ref3566661"/>
      <w:bookmarkStart w:id="543" w:name="_Ref4272362"/>
      <w:bookmarkStart w:id="544" w:name="_Toc8893657"/>
      <w:bookmarkEnd w:id="536"/>
      <w:bookmarkEnd w:id="537"/>
      <w:bookmarkEnd w:id="538"/>
      <w:bookmarkEnd w:id="539"/>
      <w:bookmarkEnd w:id="540"/>
      <w:r w:rsidRPr="00A947CD">
        <w:t>Contacts and Friction</w:t>
      </w:r>
      <w:bookmarkEnd w:id="541"/>
      <w:bookmarkEnd w:id="542"/>
      <w:bookmarkEnd w:id="543"/>
      <w:bookmarkEnd w:id="544"/>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lastRenderedPageBreak/>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545" w:name="_Ref3566632"/>
      <w:proofErr w:type="gramStart"/>
      <w:r w:rsidRPr="00147227">
        <w:rPr>
          <w:rFonts w:cs="Calibri"/>
          <w:lang w:val="en-US" w:eastAsia="en-GB"/>
        </w:rPr>
        <w:t>the</w:t>
      </w:r>
      <w:proofErr w:type="gramEnd"/>
      <w:r w:rsidRPr="00147227">
        <w:rPr>
          <w:rFonts w:cs="Calibri"/>
          <w:lang w:val="en-US" w:eastAsia="en-GB"/>
        </w:rPr>
        <w:t xml:space="preserve"> screw thread (assuming that there always is exactly one item with an inner thread).</w:t>
      </w:r>
      <w:bookmarkEnd w:id="545"/>
    </w:p>
    <w:p w14:paraId="45D1C395" w14:textId="77777777"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Pr="00521850" w:rsidRDefault="0097142B" w:rsidP="00AE3336">
            <w:pPr>
              <w:jc w:val="both"/>
              <w:rPr>
                <w:rFonts w:cs="Calibri"/>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r w:rsidR="007E2DCD">
              <w:rPr>
                <w:rFonts w:asciiTheme="minorHAnsi" w:hAnsiTheme="minorHAnsi" w:cstheme="minorHAnsi"/>
                <w:iCs/>
                <w:sz w:val="20"/>
                <w:szCs w:val="20"/>
                <w:lang w:eastAsia="en-GB"/>
              </w:rPr>
              <w:t xml:space="preserve"> </w:t>
            </w:r>
            <w:r w:rsidR="00AE3336">
              <w:rPr>
                <w:rFonts w:asciiTheme="minorHAnsi" w:hAnsiTheme="minorHAnsi" w:cstheme="minorHAnsi"/>
                <w:iCs/>
                <w:sz w:val="20"/>
                <w:szCs w:val="20"/>
                <w:lang w:eastAsia="en-GB"/>
              </w:rPr>
              <w:t xml:space="preserve"> </w:t>
            </w:r>
            <w:r w:rsidR="00AE3336" w:rsidRPr="00521850">
              <w:rPr>
                <w:rFonts w:cs="Calibri"/>
                <w:sz w:val="20"/>
                <w:szCs w:val="20"/>
                <w:lang w:eastAsia="en-GB"/>
              </w:rPr>
              <w:t>plus an optional</w:t>
            </w:r>
            <w:r w:rsidR="007E2DCD" w:rsidRPr="00521850">
              <w:rPr>
                <w:rFonts w:cs="Calibri"/>
                <w:sz w:val="20"/>
                <w:szCs w:val="20"/>
                <w:lang w:eastAsia="en-GB"/>
              </w:rPr>
              <w:t xml:space="preserve"> contact on “thread”</w:t>
            </w:r>
          </w:p>
          <w:p w14:paraId="2F8E08A8" w14:textId="3156D5FA" w:rsidR="00867B7E" w:rsidRPr="0097142B" w:rsidRDefault="00867B7E" w:rsidP="00867B7E">
            <w:pPr>
              <w:jc w:val="both"/>
              <w:rPr>
                <w:rFonts w:asciiTheme="minorHAnsi" w:hAnsiTheme="minorHAnsi" w:cstheme="minorHAnsi"/>
                <w:sz w:val="20"/>
                <w:szCs w:val="20"/>
              </w:rPr>
            </w:pPr>
            <w:r w:rsidRPr="00521850">
              <w:rPr>
                <w:rFonts w:cs="Calibri"/>
                <w:sz w:val="20"/>
                <w:szCs w:val="20"/>
                <w:lang w:eastAsia="en-GB"/>
              </w:rPr>
              <w:t xml:space="preserve">see pos. d, in section </w:t>
            </w:r>
            <w:r w:rsidRPr="00521850">
              <w:rPr>
                <w:rFonts w:cs="Calibri"/>
                <w:sz w:val="20"/>
                <w:szCs w:val="20"/>
                <w:lang w:eastAsia="en-GB"/>
              </w:rPr>
              <w:fldChar w:fldCharType="begin"/>
            </w:r>
            <w:r w:rsidRPr="00521850">
              <w:rPr>
                <w:rFonts w:cs="Calibri"/>
                <w:sz w:val="20"/>
                <w:szCs w:val="20"/>
                <w:lang w:eastAsia="en-GB"/>
              </w:rPr>
              <w:instrText xml:space="preserve"> REF _Ref4272362 \r \h </w:instrText>
            </w:r>
            <w:r w:rsidRPr="00521850">
              <w:rPr>
                <w:rFonts w:cs="Calibri"/>
                <w:sz w:val="20"/>
                <w:szCs w:val="20"/>
                <w:lang w:eastAsia="en-GB"/>
              </w:rPr>
            </w:r>
            <w:r w:rsidR="00521850">
              <w:rPr>
                <w:rFonts w:cs="Calibri"/>
                <w:sz w:val="20"/>
                <w:szCs w:val="20"/>
                <w:lang w:eastAsia="en-GB"/>
              </w:rPr>
              <w:instrText xml:space="preserve"> \* MERGEFORMAT </w:instrText>
            </w:r>
            <w:r w:rsidRPr="00521850">
              <w:rPr>
                <w:rFonts w:cs="Calibri"/>
                <w:sz w:val="20"/>
                <w:szCs w:val="20"/>
                <w:lang w:eastAsia="en-GB"/>
              </w:rPr>
              <w:fldChar w:fldCharType="separate"/>
            </w:r>
            <w:r w:rsidR="00745DB6" w:rsidRPr="00521850">
              <w:rPr>
                <w:rFonts w:cs="Calibri"/>
                <w:sz w:val="20"/>
                <w:szCs w:val="20"/>
                <w:lang w:eastAsia="en-GB"/>
              </w:rPr>
              <w:t>7.5.2</w:t>
            </w:r>
            <w:r w:rsidRPr="00521850">
              <w:rPr>
                <w:rFonts w:cs="Calibri"/>
                <w:sz w:val="20"/>
                <w:szCs w:val="20"/>
                <w:lang w:eastAsia="en-GB"/>
              </w:rPr>
              <w:fldChar w:fldCharType="end"/>
            </w:r>
          </w:p>
        </w:tc>
      </w:tr>
    </w:tbl>
    <w:p w14:paraId="4429D6E5" w14:textId="77777777" w:rsidR="00147227" w:rsidRDefault="0097142B" w:rsidP="00B22204">
      <w:pPr>
        <w:pStyle w:val="Caption"/>
        <w:spacing w:before="120"/>
        <w:rPr>
          <w:rFonts w:cs="Calibri"/>
          <w:szCs w:val="22"/>
          <w:lang w:eastAsia="en-GB"/>
        </w:rPr>
      </w:pPr>
      <w:bookmarkStart w:id="546" w:name="_Toc3566455"/>
      <w:bookmarkStart w:id="547" w:name="_Toc8893879"/>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546"/>
      <w:bookmarkEnd w:id="547"/>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548" w:name="_Toc3566456"/>
      <w:bookmarkStart w:id="549" w:name="_Toc8893880"/>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548"/>
      <w:bookmarkEnd w:id="549"/>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proofErr w:type="gramStart"/>
      <w:r w:rsidRPr="00656253">
        <w:rPr>
          <w:rStyle w:val="elementdeftypeChar"/>
        </w:rPr>
        <w:t>index</w:t>
      </w:r>
      <w:proofErr w:type="gramEnd"/>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proofErr w:type="gramStart"/>
      <w:r w:rsidRPr="00656253">
        <w:rPr>
          <w:rStyle w:val="elementdeftypeChar"/>
        </w:rPr>
        <w:t>thread</w:t>
      </w:r>
      <w:proofErr w:type="gramEnd"/>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7C6B9F07" w:rsidR="00F20EA0" w:rsidRDefault="006E2F38" w:rsidP="00D30F27">
      <w:pPr>
        <w:pStyle w:val="XMLCode"/>
        <w:keepNext/>
        <w:keepLines/>
        <w:rPr>
          <w:color w:val="FF0000"/>
        </w:rPr>
      </w:pPr>
      <w:r>
        <w:t xml:space="preserve">     </w:t>
      </w:r>
      <w:r w:rsidR="00F20EA0">
        <w:t>&lt;connection_0d label="</w:t>
      </w:r>
      <w:r w:rsidR="00CC7960">
        <w:t>BOLT_</w:t>
      </w:r>
      <w:r w:rsidR="00F20EA0">
        <w:t xml:space="preserve">135"&gt;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2C66D5E5"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proofErr w:type="gramStart"/>
      <w:r w:rsidR="002C46F8" w:rsidRPr="00D30F27">
        <w:rPr>
          <w:b/>
          <w:color w:val="FF0000"/>
        </w:rPr>
        <w:t>&lt;!--</w:t>
      </w:r>
      <w:proofErr w:type="gramEnd"/>
      <w:r w:rsidR="002C46F8" w:rsidRPr="00D30F27">
        <w:rPr>
          <w:b/>
          <w:color w:val="FF0000"/>
        </w:rPr>
        <w:t xml:space="preserve">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w:t>
      </w:r>
      <w:proofErr w:type="gramStart"/>
      <w:r>
        <w:rPr>
          <w:b/>
          <w:color w:val="FF0000"/>
        </w:rPr>
        <w:t>&lt;!--</w:t>
      </w:r>
      <w:proofErr w:type="gramEnd"/>
      <w:r>
        <w:rPr>
          <w:b/>
          <w:color w:val="FF0000"/>
        </w:rPr>
        <w:t xml:space="preserve">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4465C944" w:rsidR="005E2347" w:rsidRDefault="005E2347" w:rsidP="00D05623">
      <w:pPr>
        <w:pStyle w:val="XMLCode"/>
        <w:keepNext/>
        <w:rPr>
          <w:color w:val="FF0000"/>
        </w:rPr>
      </w:pPr>
      <w:r>
        <w:t xml:space="preserve">     &lt;connection_0d label="</w:t>
      </w:r>
      <w:r w:rsidR="00CC7960">
        <w:t>BOLT_</w:t>
      </w:r>
      <w:r>
        <w:t xml:space="preserve">135"&gt; </w:t>
      </w:r>
      <w:r w:rsidRPr="00F20EA0">
        <w:rPr>
          <w:color w:val="FF0000"/>
        </w:rPr>
        <w:t>&lt;</w:t>
      </w:r>
      <w:proofErr w:type="gramStart"/>
      <w:r w:rsidRPr="00F20EA0">
        <w:rPr>
          <w:color w:val="FF0000"/>
        </w:rPr>
        <w:t>!--</w:t>
      </w:r>
      <w:proofErr w:type="gramEnd"/>
      <w:r w:rsidRPr="00F20EA0">
        <w:rPr>
          <w:color w:val="FF0000"/>
        </w:rPr>
        <w:t xml:space="preserve">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proofErr w:type="gramStart"/>
      <w:r w:rsidRPr="00F20EA0">
        <w:rPr>
          <w:color w:val="FF0000"/>
        </w:rPr>
        <w:t>&lt;!--</w:t>
      </w:r>
      <w:proofErr w:type="gramEnd"/>
      <w:r w:rsidRPr="00F20EA0">
        <w:rPr>
          <w:color w:val="FF0000"/>
        </w:rPr>
        <w:t xml:space="preserve">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proofErr w:type="gramStart"/>
      <w:r w:rsidRPr="00D30F27">
        <w:rPr>
          <w:b/>
          <w:color w:val="FF0000"/>
        </w:rPr>
        <w:t>&lt;!--</w:t>
      </w:r>
      <w:proofErr w:type="gramEnd"/>
      <w:r w:rsidRPr="00D30F27">
        <w:rPr>
          <w:b/>
          <w:color w:val="FF0000"/>
        </w:rPr>
        <w:t xml:space="preserve">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w:t>
      </w:r>
      <w:proofErr w:type="gramStart"/>
      <w:r>
        <w:rPr>
          <w:b/>
          <w:color w:val="FF0000"/>
        </w:rPr>
        <w:t>&lt;!--</w:t>
      </w:r>
      <w:proofErr w:type="gramEnd"/>
      <w:r>
        <w:rPr>
          <w:b/>
          <w:color w:val="FF0000"/>
        </w:rPr>
        <w:t xml:space="preserve">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550" w:name="_Toc428279398"/>
      <w:bookmarkStart w:id="551" w:name="_Toc428456136"/>
      <w:bookmarkStart w:id="552" w:name="_Toc428537099"/>
      <w:bookmarkStart w:id="553" w:name="_Toc428969418"/>
      <w:bookmarkStart w:id="554" w:name="_Toc429052809"/>
      <w:bookmarkStart w:id="555" w:name="_Toc428279400"/>
      <w:bookmarkStart w:id="556" w:name="_Toc428456138"/>
      <w:bookmarkStart w:id="557" w:name="_Toc428537101"/>
      <w:bookmarkStart w:id="558" w:name="_Toc428969420"/>
      <w:bookmarkStart w:id="559" w:name="_Toc429052811"/>
      <w:bookmarkStart w:id="560" w:name="_Toc428279401"/>
      <w:bookmarkStart w:id="561" w:name="_Toc428456139"/>
      <w:bookmarkStart w:id="562" w:name="_Toc428537102"/>
      <w:bookmarkStart w:id="563" w:name="_Toc428969421"/>
      <w:bookmarkStart w:id="564" w:name="_Toc429052812"/>
      <w:bookmarkStart w:id="565" w:name="_Toc428279402"/>
      <w:bookmarkStart w:id="566" w:name="_Toc428456140"/>
      <w:bookmarkStart w:id="567" w:name="_Toc428537103"/>
      <w:bookmarkStart w:id="568" w:name="_Toc428969422"/>
      <w:bookmarkStart w:id="569" w:name="_Toc429052813"/>
      <w:bookmarkStart w:id="570" w:name="_Toc428279403"/>
      <w:bookmarkStart w:id="571" w:name="_Toc428456141"/>
      <w:bookmarkStart w:id="572" w:name="_Toc428537104"/>
      <w:bookmarkStart w:id="573" w:name="_Toc428969423"/>
      <w:bookmarkStart w:id="574" w:name="_Toc429052814"/>
      <w:bookmarkStart w:id="575" w:name="_Toc428279404"/>
      <w:bookmarkStart w:id="576" w:name="_Toc428456142"/>
      <w:bookmarkStart w:id="577" w:name="_Toc428537105"/>
      <w:bookmarkStart w:id="578" w:name="_Toc428969424"/>
      <w:bookmarkStart w:id="579" w:name="_Toc429052815"/>
      <w:bookmarkStart w:id="580" w:name="_Toc428279405"/>
      <w:bookmarkStart w:id="581" w:name="_Toc428456143"/>
      <w:bookmarkStart w:id="582" w:name="_Toc428537106"/>
      <w:bookmarkStart w:id="583" w:name="_Toc428969425"/>
      <w:bookmarkStart w:id="584" w:name="_Toc429052816"/>
      <w:bookmarkStart w:id="585" w:name="_Toc428279406"/>
      <w:bookmarkStart w:id="586" w:name="_Toc428456144"/>
      <w:bookmarkStart w:id="587" w:name="_Toc428537107"/>
      <w:bookmarkStart w:id="588" w:name="_Toc428969426"/>
      <w:bookmarkStart w:id="589" w:name="_Toc429052817"/>
      <w:bookmarkStart w:id="590" w:name="_Toc428279408"/>
      <w:bookmarkStart w:id="591" w:name="_Toc428456146"/>
      <w:bookmarkStart w:id="592" w:name="_Toc428537109"/>
      <w:bookmarkStart w:id="593" w:name="_Toc428969428"/>
      <w:bookmarkStart w:id="594" w:name="_Toc429052819"/>
      <w:bookmarkStart w:id="595" w:name="_Toc428279409"/>
      <w:bookmarkStart w:id="596" w:name="_Toc428456147"/>
      <w:bookmarkStart w:id="597" w:name="_Toc428537110"/>
      <w:bookmarkStart w:id="598" w:name="_Toc428969429"/>
      <w:bookmarkStart w:id="599" w:name="_Toc429052820"/>
      <w:bookmarkStart w:id="600" w:name="_Toc428279410"/>
      <w:bookmarkStart w:id="601" w:name="_Toc428456148"/>
      <w:bookmarkStart w:id="602" w:name="_Toc428537111"/>
      <w:bookmarkStart w:id="603" w:name="_Toc428969430"/>
      <w:bookmarkStart w:id="604" w:name="_Toc429052821"/>
      <w:bookmarkStart w:id="605" w:name="_Toc428279411"/>
      <w:bookmarkStart w:id="606" w:name="_Toc428456149"/>
      <w:bookmarkStart w:id="607" w:name="_Toc428537112"/>
      <w:bookmarkStart w:id="608" w:name="_Toc428969431"/>
      <w:bookmarkStart w:id="609" w:name="_Toc429052822"/>
      <w:bookmarkStart w:id="610" w:name="_Toc428279413"/>
      <w:bookmarkStart w:id="611" w:name="_Toc428456151"/>
      <w:bookmarkStart w:id="612" w:name="_Toc428537114"/>
      <w:bookmarkStart w:id="613" w:name="_Toc428969433"/>
      <w:bookmarkStart w:id="614" w:name="_Toc429052824"/>
      <w:bookmarkStart w:id="615" w:name="_Toc428279414"/>
      <w:bookmarkStart w:id="616" w:name="_Toc428456152"/>
      <w:bookmarkStart w:id="617" w:name="_Toc428537115"/>
      <w:bookmarkStart w:id="618" w:name="_Toc428969434"/>
      <w:bookmarkStart w:id="619" w:name="_Toc429052825"/>
      <w:bookmarkStart w:id="620" w:name="_Toc428279416"/>
      <w:bookmarkStart w:id="621" w:name="_Toc428456154"/>
      <w:bookmarkStart w:id="622" w:name="_Toc428537117"/>
      <w:bookmarkStart w:id="623" w:name="_Toc428969436"/>
      <w:bookmarkStart w:id="624" w:name="_Toc429052827"/>
      <w:bookmarkStart w:id="625" w:name="_Toc428279417"/>
      <w:bookmarkStart w:id="626" w:name="_Toc428456155"/>
      <w:bookmarkStart w:id="627" w:name="_Toc428537118"/>
      <w:bookmarkStart w:id="628" w:name="_Toc428969437"/>
      <w:bookmarkStart w:id="629" w:name="_Toc429052828"/>
      <w:bookmarkStart w:id="630" w:name="_Toc428279419"/>
      <w:bookmarkStart w:id="631" w:name="_Toc428456157"/>
      <w:bookmarkStart w:id="632" w:name="_Toc428537120"/>
      <w:bookmarkStart w:id="633" w:name="_Toc428969439"/>
      <w:bookmarkStart w:id="634" w:name="_Toc429052830"/>
      <w:bookmarkStart w:id="635" w:name="_Toc428279421"/>
      <w:bookmarkStart w:id="636" w:name="_Toc428456159"/>
      <w:bookmarkStart w:id="637" w:name="_Toc428537122"/>
      <w:bookmarkStart w:id="638" w:name="_Toc428969441"/>
      <w:bookmarkStart w:id="639" w:name="_Toc429052832"/>
      <w:bookmarkStart w:id="640" w:name="_Toc428279422"/>
      <w:bookmarkStart w:id="641" w:name="_Toc428456160"/>
      <w:bookmarkStart w:id="642" w:name="_Toc428537123"/>
      <w:bookmarkStart w:id="643" w:name="_Toc428969442"/>
      <w:bookmarkStart w:id="644" w:name="_Toc429052833"/>
      <w:bookmarkStart w:id="645" w:name="_Toc428279423"/>
      <w:bookmarkStart w:id="646" w:name="_Toc428456161"/>
      <w:bookmarkStart w:id="647" w:name="_Toc428537124"/>
      <w:bookmarkStart w:id="648" w:name="_Toc428969443"/>
      <w:bookmarkStart w:id="649" w:name="_Toc429052834"/>
      <w:bookmarkStart w:id="650" w:name="_Toc428279424"/>
      <w:bookmarkStart w:id="651" w:name="_Toc428456162"/>
      <w:bookmarkStart w:id="652" w:name="_Toc428537125"/>
      <w:bookmarkStart w:id="653" w:name="_Toc428969444"/>
      <w:bookmarkStart w:id="654" w:name="_Toc429052835"/>
      <w:bookmarkStart w:id="655" w:name="_Toc428279426"/>
      <w:bookmarkStart w:id="656" w:name="_Toc428456164"/>
      <w:bookmarkStart w:id="657" w:name="_Toc428537127"/>
      <w:bookmarkStart w:id="658" w:name="_Toc428969446"/>
      <w:bookmarkStart w:id="659" w:name="_Toc429052837"/>
      <w:bookmarkStart w:id="660" w:name="_Toc428279427"/>
      <w:bookmarkStart w:id="661" w:name="_Toc428456165"/>
      <w:bookmarkStart w:id="662" w:name="_Toc428537128"/>
      <w:bookmarkStart w:id="663" w:name="_Toc428969447"/>
      <w:bookmarkStart w:id="664" w:name="_Toc429052838"/>
      <w:bookmarkStart w:id="665" w:name="_Toc428279431"/>
      <w:bookmarkStart w:id="666" w:name="_Toc428456169"/>
      <w:bookmarkStart w:id="667" w:name="_Toc428537132"/>
      <w:bookmarkStart w:id="668" w:name="_Toc428969451"/>
      <w:bookmarkStart w:id="669" w:name="_Toc429052842"/>
      <w:bookmarkStart w:id="670" w:name="_Toc428279432"/>
      <w:bookmarkStart w:id="671" w:name="_Toc428456170"/>
      <w:bookmarkStart w:id="672" w:name="_Toc428537133"/>
      <w:bookmarkStart w:id="673" w:name="_Toc428969452"/>
      <w:bookmarkStart w:id="674" w:name="_Toc429052843"/>
      <w:bookmarkStart w:id="675" w:name="_Toc428279434"/>
      <w:bookmarkStart w:id="676" w:name="_Toc428456172"/>
      <w:bookmarkStart w:id="677" w:name="_Toc428537135"/>
      <w:bookmarkStart w:id="678" w:name="_Toc428969454"/>
      <w:bookmarkStart w:id="679" w:name="_Toc429052845"/>
      <w:bookmarkStart w:id="680" w:name="_Toc428279435"/>
      <w:bookmarkStart w:id="681" w:name="_Toc428456173"/>
      <w:bookmarkStart w:id="682" w:name="_Toc428537136"/>
      <w:bookmarkStart w:id="683" w:name="_Toc428969455"/>
      <w:bookmarkStart w:id="684" w:name="_Toc429052846"/>
      <w:bookmarkStart w:id="685" w:name="_Toc428279439"/>
      <w:bookmarkStart w:id="686" w:name="_Toc428456177"/>
      <w:bookmarkStart w:id="687" w:name="_Toc428537140"/>
      <w:bookmarkStart w:id="688" w:name="_Toc428969459"/>
      <w:bookmarkStart w:id="689" w:name="_Toc429052850"/>
      <w:bookmarkStart w:id="690" w:name="_Toc428279440"/>
      <w:bookmarkStart w:id="691" w:name="_Toc428456178"/>
      <w:bookmarkStart w:id="692" w:name="_Toc428537141"/>
      <w:bookmarkStart w:id="693" w:name="_Toc428969460"/>
      <w:bookmarkStart w:id="694" w:name="_Toc429052851"/>
      <w:bookmarkStart w:id="695" w:name="_Toc428279441"/>
      <w:bookmarkStart w:id="696" w:name="_Toc428456179"/>
      <w:bookmarkStart w:id="697" w:name="_Toc428537142"/>
      <w:bookmarkStart w:id="698" w:name="_Toc428969461"/>
      <w:bookmarkStart w:id="699" w:name="_Toc429052852"/>
      <w:bookmarkStart w:id="700" w:name="_Toc428279442"/>
      <w:bookmarkStart w:id="701" w:name="_Toc428456180"/>
      <w:bookmarkStart w:id="702" w:name="_Toc428537143"/>
      <w:bookmarkStart w:id="703" w:name="_Toc428969462"/>
      <w:bookmarkStart w:id="704" w:name="_Toc429052853"/>
      <w:bookmarkStart w:id="705" w:name="_Toc428279444"/>
      <w:bookmarkStart w:id="706" w:name="_Toc428456182"/>
      <w:bookmarkStart w:id="707" w:name="_Toc428537145"/>
      <w:bookmarkStart w:id="708" w:name="_Toc428969464"/>
      <w:bookmarkStart w:id="709" w:name="_Toc429052855"/>
      <w:bookmarkStart w:id="710" w:name="_Toc428279445"/>
      <w:bookmarkStart w:id="711" w:name="_Toc428456183"/>
      <w:bookmarkStart w:id="712" w:name="_Toc428537146"/>
      <w:bookmarkStart w:id="713" w:name="_Toc428969465"/>
      <w:bookmarkStart w:id="714" w:name="_Toc429052856"/>
      <w:bookmarkStart w:id="715" w:name="_Toc428279449"/>
      <w:bookmarkStart w:id="716" w:name="_Toc428456187"/>
      <w:bookmarkStart w:id="717" w:name="_Toc428537150"/>
      <w:bookmarkStart w:id="718" w:name="_Toc428969469"/>
      <w:bookmarkStart w:id="719" w:name="_Toc429052860"/>
      <w:bookmarkStart w:id="720" w:name="_Toc428279450"/>
      <w:bookmarkStart w:id="721" w:name="_Toc428456188"/>
      <w:bookmarkStart w:id="722" w:name="_Toc428537151"/>
      <w:bookmarkStart w:id="723" w:name="_Toc428969470"/>
      <w:bookmarkStart w:id="724" w:name="_Toc429052861"/>
      <w:bookmarkStart w:id="725" w:name="_Toc428279452"/>
      <w:bookmarkStart w:id="726" w:name="_Toc428456190"/>
      <w:bookmarkStart w:id="727" w:name="_Toc428537153"/>
      <w:bookmarkStart w:id="728" w:name="_Toc428969472"/>
      <w:bookmarkStart w:id="729" w:name="_Toc429052863"/>
      <w:bookmarkStart w:id="730" w:name="_Toc428279453"/>
      <w:bookmarkStart w:id="731" w:name="_Toc428456191"/>
      <w:bookmarkStart w:id="732" w:name="_Toc428537154"/>
      <w:bookmarkStart w:id="733" w:name="_Toc428969473"/>
      <w:bookmarkStart w:id="734" w:name="_Toc429052864"/>
      <w:bookmarkStart w:id="735" w:name="_Toc428279457"/>
      <w:bookmarkStart w:id="736" w:name="_Toc428456195"/>
      <w:bookmarkStart w:id="737" w:name="_Toc428537158"/>
      <w:bookmarkStart w:id="738" w:name="_Toc428969477"/>
      <w:bookmarkStart w:id="739" w:name="_Toc429052868"/>
      <w:bookmarkStart w:id="740" w:name="_Toc428279458"/>
      <w:bookmarkStart w:id="741" w:name="_Toc428456196"/>
      <w:bookmarkStart w:id="742" w:name="_Toc428537159"/>
      <w:bookmarkStart w:id="743" w:name="_Toc428969478"/>
      <w:bookmarkStart w:id="744" w:name="_Toc429052869"/>
      <w:bookmarkStart w:id="745" w:name="_Toc428279459"/>
      <w:bookmarkStart w:id="746" w:name="_Toc428456197"/>
      <w:bookmarkStart w:id="747" w:name="_Toc428537160"/>
      <w:bookmarkStart w:id="748" w:name="_Toc428969479"/>
      <w:bookmarkStart w:id="749" w:name="_Toc429052870"/>
      <w:bookmarkStart w:id="750" w:name="_Toc428279461"/>
      <w:bookmarkStart w:id="751" w:name="_Toc428456199"/>
      <w:bookmarkStart w:id="752" w:name="_Toc428537162"/>
      <w:bookmarkStart w:id="753" w:name="_Toc428969481"/>
      <w:bookmarkStart w:id="754" w:name="_Toc429052872"/>
      <w:bookmarkStart w:id="755" w:name="_Toc428279462"/>
      <w:bookmarkStart w:id="756" w:name="_Toc428456200"/>
      <w:bookmarkStart w:id="757" w:name="_Toc428537163"/>
      <w:bookmarkStart w:id="758" w:name="_Toc428969482"/>
      <w:bookmarkStart w:id="759" w:name="_Toc429052873"/>
      <w:bookmarkStart w:id="760" w:name="_Toc428279463"/>
      <w:bookmarkStart w:id="761" w:name="_Toc428456201"/>
      <w:bookmarkStart w:id="762" w:name="_Toc428537164"/>
      <w:bookmarkStart w:id="763" w:name="_Toc428969483"/>
      <w:bookmarkStart w:id="764" w:name="_Toc429052874"/>
      <w:bookmarkStart w:id="765" w:name="_Toc428279464"/>
      <w:bookmarkStart w:id="766" w:name="_Toc428456202"/>
      <w:bookmarkStart w:id="767" w:name="_Toc428537165"/>
      <w:bookmarkStart w:id="768" w:name="_Toc428969484"/>
      <w:bookmarkStart w:id="769" w:name="_Toc429052875"/>
      <w:bookmarkStart w:id="770" w:name="_Toc428279465"/>
      <w:bookmarkStart w:id="771" w:name="_Toc428456203"/>
      <w:bookmarkStart w:id="772" w:name="_Toc428537166"/>
      <w:bookmarkStart w:id="773" w:name="_Toc428969485"/>
      <w:bookmarkStart w:id="774" w:name="_Toc429052876"/>
      <w:bookmarkStart w:id="775" w:name="_Toc428279467"/>
      <w:bookmarkStart w:id="776" w:name="_Toc428456205"/>
      <w:bookmarkStart w:id="777" w:name="_Toc428537168"/>
      <w:bookmarkStart w:id="778" w:name="_Toc428969487"/>
      <w:bookmarkStart w:id="779" w:name="_Toc429052878"/>
      <w:bookmarkStart w:id="780" w:name="_Toc428279470"/>
      <w:bookmarkStart w:id="781" w:name="_Toc428456208"/>
      <w:bookmarkStart w:id="782" w:name="_Toc428537171"/>
      <w:bookmarkStart w:id="783" w:name="_Toc428969490"/>
      <w:bookmarkStart w:id="784" w:name="_Toc429052881"/>
      <w:bookmarkStart w:id="785" w:name="_Toc428279471"/>
      <w:bookmarkStart w:id="786" w:name="_Toc428456209"/>
      <w:bookmarkStart w:id="787" w:name="_Toc428537172"/>
      <w:bookmarkStart w:id="788" w:name="_Toc428969491"/>
      <w:bookmarkStart w:id="789" w:name="_Toc429052882"/>
      <w:bookmarkStart w:id="790" w:name="_Toc428279472"/>
      <w:bookmarkStart w:id="791" w:name="_Toc428456210"/>
      <w:bookmarkStart w:id="792" w:name="_Toc428537173"/>
      <w:bookmarkStart w:id="793" w:name="_Toc428969492"/>
      <w:bookmarkStart w:id="794" w:name="_Toc429052883"/>
      <w:bookmarkStart w:id="795" w:name="_Toc428279473"/>
      <w:bookmarkStart w:id="796" w:name="_Toc428456211"/>
      <w:bookmarkStart w:id="797" w:name="_Toc428537174"/>
      <w:bookmarkStart w:id="798" w:name="_Toc428969493"/>
      <w:bookmarkStart w:id="799" w:name="_Toc429052884"/>
      <w:bookmarkStart w:id="800" w:name="_Toc428279474"/>
      <w:bookmarkStart w:id="801" w:name="_Toc428456212"/>
      <w:bookmarkStart w:id="802" w:name="_Toc428537175"/>
      <w:bookmarkStart w:id="803" w:name="_Toc428969494"/>
      <w:bookmarkStart w:id="804" w:name="_Toc429052885"/>
      <w:bookmarkStart w:id="805" w:name="_Toc428279475"/>
      <w:bookmarkStart w:id="806" w:name="_Toc428456213"/>
      <w:bookmarkStart w:id="807" w:name="_Toc428537176"/>
      <w:bookmarkStart w:id="808" w:name="_Toc428969495"/>
      <w:bookmarkStart w:id="809" w:name="_Toc429052886"/>
      <w:bookmarkStart w:id="810" w:name="_Toc428279476"/>
      <w:bookmarkStart w:id="811" w:name="_Toc428456214"/>
      <w:bookmarkStart w:id="812" w:name="_Toc428537177"/>
      <w:bookmarkStart w:id="813" w:name="_Toc428969496"/>
      <w:bookmarkStart w:id="814" w:name="_Toc429052887"/>
      <w:bookmarkStart w:id="815" w:name="_Toc428279481"/>
      <w:bookmarkStart w:id="816" w:name="_Toc428456219"/>
      <w:bookmarkStart w:id="817" w:name="_Toc428537182"/>
      <w:bookmarkStart w:id="818" w:name="_Toc428969501"/>
      <w:bookmarkStart w:id="819" w:name="_Toc429052892"/>
      <w:bookmarkStart w:id="820" w:name="_Toc428279482"/>
      <w:bookmarkStart w:id="821" w:name="_Toc428456220"/>
      <w:bookmarkStart w:id="822" w:name="_Toc428537183"/>
      <w:bookmarkStart w:id="823" w:name="_Toc428969502"/>
      <w:bookmarkStart w:id="824" w:name="_Toc429052893"/>
      <w:bookmarkStart w:id="825" w:name="_Toc428279490"/>
      <w:bookmarkStart w:id="826" w:name="_Toc428456228"/>
      <w:bookmarkStart w:id="827" w:name="_Toc428537191"/>
      <w:bookmarkStart w:id="828" w:name="_Toc428969510"/>
      <w:bookmarkStart w:id="829" w:name="_Toc429052901"/>
      <w:bookmarkStart w:id="830" w:name="_Toc428279504"/>
      <w:bookmarkStart w:id="831" w:name="_Toc428456242"/>
      <w:bookmarkStart w:id="832" w:name="_Toc428537205"/>
      <w:bookmarkStart w:id="833" w:name="_Toc428969524"/>
      <w:bookmarkStart w:id="834" w:name="_Toc429052915"/>
      <w:bookmarkStart w:id="835" w:name="_Toc428279508"/>
      <w:bookmarkStart w:id="836" w:name="_Toc428456246"/>
      <w:bookmarkStart w:id="837" w:name="_Toc428537209"/>
      <w:bookmarkStart w:id="838" w:name="_Toc428969528"/>
      <w:bookmarkStart w:id="839" w:name="_Toc429052919"/>
      <w:bookmarkStart w:id="840" w:name="_Toc428279509"/>
      <w:bookmarkStart w:id="841" w:name="_Toc428456247"/>
      <w:bookmarkStart w:id="842" w:name="_Toc428537210"/>
      <w:bookmarkStart w:id="843" w:name="_Toc428969529"/>
      <w:bookmarkStart w:id="844" w:name="_Toc429052920"/>
      <w:bookmarkStart w:id="845" w:name="_Toc428279510"/>
      <w:bookmarkStart w:id="846" w:name="_Toc428456248"/>
      <w:bookmarkStart w:id="847" w:name="_Toc428537211"/>
      <w:bookmarkStart w:id="848" w:name="_Toc428969530"/>
      <w:bookmarkStart w:id="849" w:name="_Toc429052921"/>
      <w:bookmarkStart w:id="850" w:name="_Toc428279512"/>
      <w:bookmarkStart w:id="851" w:name="_Toc428456250"/>
      <w:bookmarkStart w:id="852" w:name="_Toc428537213"/>
      <w:bookmarkStart w:id="853" w:name="_Toc428969532"/>
      <w:bookmarkStart w:id="854" w:name="_Toc429052923"/>
      <w:bookmarkStart w:id="855" w:name="_Toc428279516"/>
      <w:bookmarkStart w:id="856" w:name="_Toc428456254"/>
      <w:bookmarkStart w:id="857" w:name="_Toc428537217"/>
      <w:bookmarkStart w:id="858" w:name="_Toc428969536"/>
      <w:bookmarkStart w:id="859" w:name="_Toc429052927"/>
      <w:bookmarkStart w:id="860" w:name="_Toc428279517"/>
      <w:bookmarkStart w:id="861" w:name="_Toc428456255"/>
      <w:bookmarkStart w:id="862" w:name="_Toc428537218"/>
      <w:bookmarkStart w:id="863" w:name="_Toc428969537"/>
      <w:bookmarkStart w:id="864" w:name="_Toc429052928"/>
      <w:bookmarkStart w:id="865" w:name="_Toc428279521"/>
      <w:bookmarkStart w:id="866" w:name="_Toc428456259"/>
      <w:bookmarkStart w:id="867" w:name="_Toc428537222"/>
      <w:bookmarkStart w:id="868" w:name="_Toc428969541"/>
      <w:bookmarkStart w:id="869" w:name="_Toc429052932"/>
      <w:bookmarkStart w:id="870" w:name="_Toc428279522"/>
      <w:bookmarkStart w:id="871" w:name="_Toc428456260"/>
      <w:bookmarkStart w:id="872" w:name="_Toc428537223"/>
      <w:bookmarkStart w:id="873" w:name="_Toc428969542"/>
      <w:bookmarkStart w:id="874" w:name="_Toc429052933"/>
      <w:bookmarkStart w:id="875" w:name="_Toc428279523"/>
      <w:bookmarkStart w:id="876" w:name="_Toc428456261"/>
      <w:bookmarkStart w:id="877" w:name="_Toc428537224"/>
      <w:bookmarkStart w:id="878" w:name="_Toc428969543"/>
      <w:bookmarkStart w:id="879" w:name="_Toc429052934"/>
      <w:bookmarkStart w:id="880" w:name="_Toc428279524"/>
      <w:bookmarkStart w:id="881" w:name="_Toc428456262"/>
      <w:bookmarkStart w:id="882" w:name="_Toc428537225"/>
      <w:bookmarkStart w:id="883" w:name="_Toc428969544"/>
      <w:bookmarkStart w:id="884" w:name="_Toc429052935"/>
      <w:bookmarkStart w:id="885" w:name="_Toc428279525"/>
      <w:bookmarkStart w:id="886" w:name="_Toc428456263"/>
      <w:bookmarkStart w:id="887" w:name="_Toc428537226"/>
      <w:bookmarkStart w:id="888" w:name="_Toc428969545"/>
      <w:bookmarkStart w:id="889" w:name="_Toc429052936"/>
      <w:bookmarkStart w:id="890" w:name="_Toc428279526"/>
      <w:bookmarkStart w:id="891" w:name="_Toc428456264"/>
      <w:bookmarkStart w:id="892" w:name="_Toc428537227"/>
      <w:bookmarkStart w:id="893" w:name="_Toc428969546"/>
      <w:bookmarkStart w:id="894" w:name="_Toc429052937"/>
      <w:bookmarkStart w:id="895" w:name="_Toc413359593"/>
      <w:bookmarkStart w:id="896" w:name="_Toc3556985"/>
      <w:bookmarkStart w:id="897" w:name="_Toc8893658"/>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895"/>
      <w:bookmarkEnd w:id="896"/>
      <w:bookmarkEnd w:id="897"/>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898" w:name="_Toc3566457"/>
      <w:bookmarkStart w:id="899" w:name="_Toc8893881"/>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898"/>
      <w:bookmarkEnd w:id="899"/>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900" w:name="_Ref409694950"/>
      <w:bookmarkStart w:id="901" w:name="_Toc3566458"/>
      <w:bookmarkStart w:id="902" w:name="_Toc8893882"/>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900"/>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901"/>
      <w:bookmarkEnd w:id="902"/>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2"/>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903" w:name="_Toc3566459"/>
      <w:bookmarkStart w:id="904" w:name="_Toc8893883"/>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903"/>
      <w:bookmarkEnd w:id="904"/>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905" w:name="_Toc428279528"/>
      <w:bookmarkStart w:id="906" w:name="_Toc428456266"/>
      <w:bookmarkStart w:id="907" w:name="_Toc428537229"/>
      <w:bookmarkStart w:id="908" w:name="_Toc428969548"/>
      <w:bookmarkStart w:id="909" w:name="_Toc429052939"/>
      <w:bookmarkStart w:id="910" w:name="_Toc413359594"/>
      <w:bookmarkStart w:id="911" w:name="_Toc3556986"/>
      <w:bookmarkStart w:id="912" w:name="_Toc8893659"/>
      <w:bookmarkEnd w:id="905"/>
      <w:bookmarkEnd w:id="906"/>
      <w:bookmarkEnd w:id="907"/>
      <w:bookmarkEnd w:id="908"/>
      <w:bookmarkEnd w:id="909"/>
      <w:r>
        <w:t>Washer</w:t>
      </w:r>
      <w:bookmarkEnd w:id="910"/>
      <w:bookmarkEnd w:id="911"/>
      <w:bookmarkEnd w:id="912"/>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913" w:name="_Toc3566460"/>
      <w:bookmarkStart w:id="914" w:name="_Toc8893884"/>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913"/>
      <w:bookmarkEnd w:id="914"/>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915" w:name="_Toc428456268"/>
      <w:bookmarkStart w:id="916" w:name="_Toc428537231"/>
      <w:bookmarkStart w:id="917" w:name="_Toc428969550"/>
      <w:bookmarkStart w:id="918" w:name="_Toc429052941"/>
      <w:bookmarkStart w:id="919" w:name="_Toc413359595"/>
      <w:bookmarkStart w:id="920" w:name="_Toc3556987"/>
      <w:bookmarkStart w:id="921" w:name="_Toc8893660"/>
      <w:bookmarkEnd w:id="915"/>
      <w:bookmarkEnd w:id="916"/>
      <w:bookmarkEnd w:id="917"/>
      <w:bookmarkEnd w:id="918"/>
      <w:r>
        <w:t>Nut</w:t>
      </w:r>
      <w:bookmarkEnd w:id="919"/>
      <w:bookmarkEnd w:id="920"/>
      <w:bookmarkEnd w:id="921"/>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922" w:name="_Toc3566461"/>
      <w:bookmarkStart w:id="923" w:name="_Toc8893885"/>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922"/>
      <w:bookmarkEnd w:id="923"/>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924" w:name="_Toc3566462"/>
      <w:bookmarkStart w:id="925" w:name="_Toc8893886"/>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924"/>
      <w:bookmarkEnd w:id="925"/>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926" w:name="_Toc428456270"/>
      <w:bookmarkStart w:id="927" w:name="_Toc428537233"/>
      <w:bookmarkStart w:id="928" w:name="_Toc428969552"/>
      <w:bookmarkStart w:id="929" w:name="_Toc429052943"/>
      <w:bookmarkStart w:id="930" w:name="_Toc413359596"/>
      <w:bookmarkStart w:id="931" w:name="_Toc3556988"/>
      <w:bookmarkStart w:id="932" w:name="_Toc8893661"/>
      <w:bookmarkStart w:id="933" w:name="_Ref401160443"/>
      <w:bookmarkStart w:id="934" w:name="_Ref401160449"/>
      <w:bookmarkStart w:id="935" w:name="_Ref401160453"/>
      <w:bookmarkEnd w:id="926"/>
      <w:bookmarkEnd w:id="927"/>
      <w:bookmarkEnd w:id="928"/>
      <w:bookmarkEnd w:id="929"/>
      <w:r w:rsidRPr="00226A3F">
        <w:t>Bolt</w:t>
      </w:r>
      <w:bookmarkEnd w:id="930"/>
      <w:bookmarkEnd w:id="931"/>
      <w:bookmarkEnd w:id="932"/>
      <w:r w:rsidRPr="00226A3F">
        <w:t xml:space="preserve"> </w:t>
      </w:r>
      <w:bookmarkEnd w:id="933"/>
      <w:bookmarkEnd w:id="934"/>
      <w:bookmarkEnd w:id="935"/>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936" w:name="_Toc3566463"/>
      <w:bookmarkStart w:id="937" w:name="_Toc8893887"/>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936"/>
      <w:bookmarkEnd w:id="937"/>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5F6B01F5" w:rsidR="002E60CB" w:rsidRDefault="002E60CB" w:rsidP="002474EA">
      <w:pPr>
        <w:pStyle w:val="Caption"/>
        <w:spacing w:before="120"/>
      </w:pPr>
      <w:bookmarkStart w:id="938" w:name="_Toc3566464"/>
      <w:bookmarkStart w:id="939" w:name="_Toc8893888"/>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938"/>
      <w:bookmarkEnd w:id="939"/>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FE7061B" w:rsidR="002474EA" w:rsidRDefault="002474EA" w:rsidP="002474EA">
      <w:pPr>
        <w:pStyle w:val="XMLCode"/>
        <w:keepNext/>
      </w:pPr>
      <w:r>
        <w:t xml:space="preserve">&lt;connection_0d </w:t>
      </w:r>
      <w:r w:rsidR="00C02B23">
        <w:t>label="</w:t>
      </w:r>
      <w:r w:rsidR="00CC7960">
        <w:t>BOLT_</w:t>
      </w:r>
      <w:r w:rsidR="00C02B23">
        <w:t>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w:t>
      </w:r>
      <w:proofErr w:type="gramStart"/>
      <w:r w:rsidR="00C02B23">
        <w:t>”  z</w:t>
      </w:r>
      <w:proofErr w:type="gramEnd"/>
      <w:r w:rsidR="00C02B23">
        <w:t>=”0.0”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w:t>
      </w:r>
      <w:proofErr w:type="gramStart"/>
      <w:r w:rsidR="002474EA" w:rsidRPr="004F5A65">
        <w:rPr>
          <w:color w:val="0070C0"/>
        </w:rPr>
        <w:t>bolt</w:t>
      </w:r>
      <w:proofErr w:type="gramEnd"/>
      <w:r w:rsidR="002474EA" w:rsidRPr="004F5A65">
        <w:rPr>
          <w:color w:val="0070C0"/>
        </w:rPr>
        <w: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2CE1E977" w:rsidR="002E60CB" w:rsidRDefault="002E60CB" w:rsidP="002E60CB">
      <w:pPr>
        <w:pStyle w:val="XMLCode"/>
        <w:keepNext/>
      </w:pPr>
      <w:r>
        <w:t>&lt;connection_0d label="</w:t>
      </w:r>
      <w:r w:rsidR="00CC7960">
        <w:t>BOLT_</w:t>
      </w:r>
      <w:r>
        <w:t>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proofErr w:type="gramStart"/>
      <w:r w:rsidRPr="004F5A65">
        <w:rPr>
          <w:color w:val="FF0000"/>
        </w:rPr>
        <w:t>&lt;!--</w:t>
      </w:r>
      <w:proofErr w:type="gramEnd"/>
      <w:r w:rsidRPr="004F5A65">
        <w:rPr>
          <w:color w:val="FF0000"/>
        </w:rPr>
        <w:t xml:space="preserve">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1C641C9" w:rsidR="002E60CB" w:rsidRDefault="002E60CB" w:rsidP="004F5A65">
      <w:pPr>
        <w:pStyle w:val="XMLCode"/>
      </w:pPr>
      <w:r>
        <w:t>&lt;connection_0d label="</w:t>
      </w:r>
      <w:r w:rsidR="00CC7960">
        <w:t>BOLT_</w:t>
      </w:r>
      <w:r>
        <w:t>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3889BE4D"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Pr="00DB0BEF">
        <w:rPr>
          <w:b/>
          <w:bCs/>
          <w:color w:val="8000FF"/>
        </w:rPr>
        <w:t>"</w:t>
      </w:r>
      <w:del w:id="940" w:author="nick" w:date="2019-05-15T01:50:00Z">
        <w:r w:rsidRPr="00DB0BEF" w:rsidDel="009A3F31">
          <w:rPr>
            <w:b/>
            <w:bCs/>
            <w:color w:val="8000FF"/>
          </w:rPr>
          <w:delText>xmcf_3_0_0.xsd</w:delText>
        </w:r>
      </w:del>
      <w:ins w:id="941" w:author="nick" w:date="2019-05-15T01:50:00Z">
        <w:r w:rsidR="009A3F31">
          <w:rPr>
            <w:b/>
            <w:bCs/>
            <w:color w:val="8000FF"/>
          </w:rPr>
          <w:t>xmcf_3_0_1.xsd</w:t>
        </w:r>
      </w:ins>
      <w:r w:rsidRPr="00DB0BEF">
        <w:rPr>
          <w:b/>
          <w:bCs/>
          <w:color w:val="8000FF"/>
        </w:rPr>
        <w:t>"</w:t>
      </w:r>
      <w:r w:rsidRPr="00DB0BEF">
        <w:rPr>
          <w:color w:val="0000FF"/>
        </w:rPr>
        <w:t>&gt;</w:t>
      </w:r>
    </w:p>
    <w:p w14:paraId="3EFC5DFA" w14:textId="575FED3F"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ins w:id="942" w:author="nick" w:date="2019-05-15T01:46:00Z">
        <w:r w:rsidR="009A3F31">
          <w:t>3</w:t>
        </w:r>
        <w:r w:rsidR="009A3F31" w:rsidRPr="00BA120B">
          <w:t>.0.</w:t>
        </w:r>
        <w:r w:rsidR="009A3F31">
          <w:t>1</w:t>
        </w:r>
      </w:ins>
      <w:del w:id="943" w:author="nick" w:date="2019-05-15T01:46:00Z">
        <w:r w:rsidRPr="00DB0BEF" w:rsidDel="009A3F31">
          <w:rPr>
            <w:b/>
            <w:bCs/>
            <w:color w:val="000000"/>
          </w:rPr>
          <w:delText>3.0</w:delText>
        </w:r>
        <w:commentRangeStart w:id="944"/>
        <w:r w:rsidR="0022268C" w:rsidDel="009A3F31">
          <w:rPr>
            <w:b/>
            <w:bCs/>
            <w:color w:val="000000"/>
          </w:rPr>
          <w:delText>.0</w:delText>
        </w:r>
      </w:del>
      <w:commentRangeEnd w:id="944"/>
      <w:r w:rsidR="0022268C">
        <w:rPr>
          <w:rStyle w:val="CommentReference"/>
          <w:rFonts w:ascii="Calibri" w:hAnsi="Calibri"/>
          <w:lang w:eastAsia="x-none"/>
        </w:rPr>
        <w:commentReference w:id="944"/>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0EEEEBD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w:t>
      </w:r>
      <w:r w:rsidR="00CC7960">
        <w:rPr>
          <w:b/>
          <w:bCs/>
          <w:color w:val="8000FF"/>
        </w:rPr>
        <w:t>BOLT_</w:t>
      </w:r>
      <w:r w:rsidRPr="00DB0BEF">
        <w:rPr>
          <w:b/>
          <w:bCs/>
          <w:color w:val="8000FF"/>
        </w:rPr>
        <w:t>135"</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945" w:name="_Toc428456272"/>
      <w:bookmarkStart w:id="946" w:name="_Toc428537235"/>
      <w:bookmarkStart w:id="947" w:name="_Toc428969554"/>
      <w:bookmarkStart w:id="948" w:name="_Toc429052945"/>
      <w:bookmarkStart w:id="949" w:name="_Toc3556989"/>
      <w:bookmarkStart w:id="950" w:name="_Toc8893662"/>
      <w:bookmarkEnd w:id="945"/>
      <w:bookmarkEnd w:id="946"/>
      <w:bookmarkEnd w:id="947"/>
      <w:bookmarkEnd w:id="948"/>
      <w:r>
        <w:lastRenderedPageBreak/>
        <w:t>Possible Bolt and Screw Assemblies</w:t>
      </w:r>
      <w:bookmarkEnd w:id="949"/>
      <w:bookmarkEnd w:id="950"/>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951" w:name="_Toc3557101"/>
      <w:bookmarkStart w:id="952" w:name="_Toc8893774"/>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951"/>
      <w:bookmarkEnd w:id="952"/>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EDA3E37" w:rsidR="00314F5A" w:rsidRDefault="00314F5A" w:rsidP="00314F5A">
      <w:pPr>
        <w:pStyle w:val="XMLCode"/>
        <w:keepNext/>
      </w:pPr>
      <w:r>
        <w:t>&lt;connection_0d label="</w:t>
      </w:r>
      <w:r w:rsidR="00CC7960">
        <w:t>BOLT_</w:t>
      </w:r>
      <w:r>
        <w:t>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953" w:name="_Ref3568949"/>
      <w:bookmarkStart w:id="954" w:name="_Toc3557102"/>
      <w:bookmarkStart w:id="955" w:name="_Ref3568942"/>
      <w:bookmarkStart w:id="956" w:name="_Toc8893775"/>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953"/>
      <w:r>
        <w:t>: Bolt with free nut</w:t>
      </w:r>
      <w:bookmarkEnd w:id="954"/>
      <w:bookmarkEnd w:id="955"/>
      <w:bookmarkEnd w:id="956"/>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D35409">
      <w:pPr>
        <w:pStyle w:val="ListParagraph"/>
        <w:numPr>
          <w:ilvl w:val="0"/>
          <w:numId w:val="36"/>
        </w:numPr>
        <w:spacing w:before="120" w:after="120"/>
        <w:ind w:left="357" w:hanging="357"/>
        <w:rPr>
          <w:lang w:val="en-US"/>
        </w:rPr>
      </w:pPr>
      <w:r w:rsidRPr="00A03929">
        <w:rPr>
          <w:lang w:val="en-US"/>
        </w:rPr>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DA8BC5C" w:rsidR="00A03929" w:rsidRDefault="00E62DBF" w:rsidP="00D35409">
      <w:pPr>
        <w:pStyle w:val="Caption"/>
        <w:rPr>
          <w:b w:val="0"/>
          <w:bCs w:val="0"/>
        </w:rPr>
      </w:pPr>
      <w:bookmarkStart w:id="957" w:name="_Ref3568964"/>
      <w:bookmarkStart w:id="958" w:name="_Toc3557103"/>
      <w:bookmarkStart w:id="959" w:name="_Toc8893776"/>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957"/>
      <w:r>
        <w:t>: Screw</w:t>
      </w:r>
      <w:bookmarkEnd w:id="958"/>
      <w:bookmarkEnd w:id="959"/>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5BD327A5" w:rsidR="0086511D" w:rsidRDefault="0086511D" w:rsidP="0086511D">
      <w:pPr>
        <w:pStyle w:val="XMLCode"/>
        <w:keepNext/>
      </w:pPr>
      <w:r>
        <w:t>&lt;connection_0d label="</w:t>
      </w:r>
      <w:r w:rsidR="00CC7960">
        <w:t>SCREW_</w:t>
      </w:r>
      <w:r>
        <w:t>1</w:t>
      </w:r>
      <w:r w:rsidR="00CC7960">
        <w:t>39</w:t>
      </w:r>
      <w:r>
        <w:t>"&gt;</w:t>
      </w:r>
      <w:r w:rsidRPr="007909A5">
        <w:t xml:space="preserve"> </w:t>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1D932CD6" w14:textId="30274549" w:rsidR="004C67D3" w:rsidRPr="004F5A65" w:rsidRDefault="004C67D3" w:rsidP="004C67D3">
      <w:pPr>
        <w:pStyle w:val="XMLCode"/>
        <w:keepNext/>
        <w:rPr>
          <w:color w:val="0070C0"/>
        </w:rPr>
      </w:pPr>
      <w:r w:rsidRPr="00226A3F">
        <w:t xml:space="preserve">        </w:t>
      </w:r>
      <w:r>
        <w:rPr>
          <w:color w:val="0070C0"/>
        </w:rPr>
        <w:t>&lt;screw base=”3”/</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960" w:name="_Toc3557104"/>
      <w:bookmarkStart w:id="961" w:name="_Toc8893777"/>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960"/>
      <w:bookmarkEnd w:id="961"/>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F5746ED" w:rsidR="00823AA6" w:rsidRDefault="00823AA6" w:rsidP="001D764B">
      <w:pPr>
        <w:pStyle w:val="XMLCode"/>
      </w:pPr>
      <w:r>
        <w:t>&lt;connection_0d label="</w:t>
      </w:r>
      <w:r w:rsidR="00CC7960">
        <w:t>BOLT_</w:t>
      </w:r>
      <w:r>
        <w:t>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962" w:name="_Toc3557105"/>
      <w:bookmarkStart w:id="963" w:name="_Toc8893778"/>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962"/>
      <w:bookmarkEnd w:id="963"/>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964" w:name="_Toc428456274"/>
      <w:bookmarkStart w:id="965" w:name="_Toc428537237"/>
      <w:bookmarkStart w:id="966" w:name="_Toc428969556"/>
      <w:bookmarkStart w:id="967" w:name="_Toc429052947"/>
      <w:bookmarkStart w:id="968" w:name="_Toc428456275"/>
      <w:bookmarkStart w:id="969" w:name="_Toc428537238"/>
      <w:bookmarkStart w:id="970" w:name="_Toc428969557"/>
      <w:bookmarkStart w:id="971" w:name="_Toc429052948"/>
      <w:bookmarkStart w:id="972" w:name="_Toc413359597"/>
      <w:bookmarkStart w:id="973" w:name="_Toc3556990"/>
      <w:bookmarkStart w:id="974" w:name="_Toc8893663"/>
      <w:bookmarkEnd w:id="964"/>
      <w:bookmarkEnd w:id="965"/>
      <w:bookmarkEnd w:id="966"/>
      <w:bookmarkEnd w:id="967"/>
      <w:bookmarkEnd w:id="968"/>
      <w:bookmarkEnd w:id="969"/>
      <w:bookmarkEnd w:id="970"/>
      <w:bookmarkEnd w:id="971"/>
      <w:r w:rsidRPr="00226A3F">
        <w:lastRenderedPageBreak/>
        <w:t>Screw</w:t>
      </w:r>
      <w:bookmarkEnd w:id="972"/>
      <w:bookmarkEnd w:id="973"/>
      <w:bookmarkEnd w:id="974"/>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975" w:name="_Toc3566465"/>
      <w:bookmarkStart w:id="976" w:name="_Toc8893889"/>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975"/>
      <w:bookmarkEnd w:id="976"/>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977" w:name="_Toc3566466"/>
      <w:bookmarkStart w:id="978" w:name="_Toc8893890"/>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977"/>
      <w:bookmarkEnd w:id="978"/>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4EA4C87C" w:rsidR="002E60CB" w:rsidRPr="00226A3F" w:rsidRDefault="002E60CB" w:rsidP="002E60CB">
      <w:pPr>
        <w:pStyle w:val="XMLCode"/>
        <w:keepNext/>
      </w:pPr>
      <w:r w:rsidRPr="00226A3F">
        <w:t>&lt;connection_0d label="</w:t>
      </w:r>
      <w:r w:rsidR="00CC7960">
        <w:t>SCREW_</w:t>
      </w:r>
      <w:r w:rsidRPr="00226A3F">
        <w:t>100532"&gt;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22AC0F9F" w:rsidR="002E60CB" w:rsidRDefault="002E60CB" w:rsidP="0010460A">
      <w:pPr>
        <w:pStyle w:val="XMLCode"/>
        <w:keepNext/>
      </w:pPr>
      <w:r>
        <w:t>&lt;connection_0d label="</w:t>
      </w:r>
      <w:r w:rsidR="00CC7960">
        <w:t>SCREW_</w:t>
      </w:r>
      <w:r w:rsidR="00CC7960" w:rsidRPr="00226A3F">
        <w:t>100532</w:t>
      </w:r>
      <w:r>
        <w:t>"&gt;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3DE000AF" w:rsidR="002E60CB" w:rsidRDefault="002E60CB" w:rsidP="002E60CB">
      <w:pPr>
        <w:pStyle w:val="XMLCode"/>
        <w:keepNext/>
      </w:pPr>
      <w:r>
        <w:t>&lt;connection_0d label="</w:t>
      </w:r>
      <w:r w:rsidR="00615117">
        <w:t>SCREW_</w:t>
      </w:r>
      <w:r w:rsidR="00615117" w:rsidRPr="00226A3F">
        <w:t>100532</w:t>
      </w:r>
      <w:r>
        <w:t>"&gt;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979" w:name="_Toc3556991"/>
      <w:bookmarkStart w:id="980" w:name="_Toc8893664"/>
      <w:r>
        <w:t>7.5.7.1 Flow Drilled Screws</w:t>
      </w:r>
      <w:r w:rsidR="00EF4929">
        <w:t xml:space="preserve"> (FDS)</w:t>
      </w:r>
      <w:bookmarkEnd w:id="979"/>
      <w:bookmarkEnd w:id="980"/>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77777777" w:rsidR="005C50FA" w:rsidRPr="00EF4929" w:rsidRDefault="00893241" w:rsidP="005C50FA">
      <w:pPr>
        <w:pStyle w:val="Normal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981" w:name="_Toc3557106"/>
      <w:bookmarkStart w:id="982" w:name="_Toc8893779"/>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981"/>
      <w:bookmarkEnd w:id="982"/>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983" w:name="_Toc3557107"/>
      <w:bookmarkStart w:id="984" w:name="_Toc8893780"/>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983"/>
      <w:bookmarkEnd w:id="984"/>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985" w:name="_Toc3566467"/>
      <w:bookmarkStart w:id="986" w:name="_Toc8893891"/>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985"/>
      <w:bookmarkEnd w:id="986"/>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987" w:name="_Toc3557108"/>
      <w:bookmarkStart w:id="988" w:name="_Toc8893781"/>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987"/>
      <w:bookmarkEnd w:id="988"/>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989" w:name="_Toc3557109"/>
      <w:bookmarkStart w:id="990" w:name="_Toc8893782"/>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989"/>
      <w:bookmarkEnd w:id="990"/>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5586FCB5" w:rsidR="00097A61" w:rsidRDefault="00097A61" w:rsidP="00097A61">
      <w:pPr>
        <w:pStyle w:val="XMLCode"/>
        <w:keepNext/>
      </w:pPr>
      <w:r>
        <w:t>&lt;connection_0d label="</w:t>
      </w:r>
      <w:r w:rsidR="00615117">
        <w:t>FDS_96930</w:t>
      </w:r>
      <w:r>
        <w:t>"&gt;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991" w:name="_Toc413359598"/>
      <w:bookmarkStart w:id="992" w:name="_Toc3556992"/>
      <w:bookmarkStart w:id="993" w:name="_Toc8893665"/>
      <w:r w:rsidRPr="000F30B3">
        <w:t>Gum Drops</w:t>
      </w:r>
      <w:bookmarkEnd w:id="991"/>
      <w:bookmarkEnd w:id="992"/>
      <w:bookmarkEnd w:id="993"/>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994" w:name="_Toc3566468"/>
      <w:bookmarkStart w:id="995" w:name="_Toc8893892"/>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994"/>
      <w:bookmarkEnd w:id="995"/>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996" w:name="_Toc3566469"/>
      <w:bookmarkStart w:id="997" w:name="_Toc8893893"/>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996"/>
      <w:bookmarkEnd w:id="997"/>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3699A25E" w:rsidR="002E60CB" w:rsidRDefault="002E60CB" w:rsidP="00EB74AE">
      <w:pPr>
        <w:pStyle w:val="XMLCode"/>
        <w:keepNext/>
        <w:keepLines/>
      </w:pPr>
      <w:r w:rsidRPr="00226A3F">
        <w:t>&lt;connection_0d label="</w:t>
      </w:r>
      <w:r w:rsidR="00FA50F5">
        <w:t>DROP</w:t>
      </w:r>
      <w:r w:rsidRPr="00226A3F">
        <w:t>_2123921"&gt;</w:t>
      </w:r>
    </w:p>
    <w:p w14:paraId="758C5E27" w14:textId="77777777"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998" w:name="_Toc428456279"/>
      <w:bookmarkStart w:id="999" w:name="_Toc3556993"/>
      <w:bookmarkStart w:id="1000" w:name="_Toc8893666"/>
      <w:bookmarkEnd w:id="998"/>
      <w:r>
        <w:t>Clinches</w:t>
      </w:r>
      <w:bookmarkEnd w:id="999"/>
      <w:bookmarkEnd w:id="1000"/>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3"/>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1001" w:name="_Toc3557110"/>
      <w:bookmarkStart w:id="1002" w:name="_Toc8893783"/>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001"/>
      <w:bookmarkEnd w:id="1002"/>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1003" w:name="_Ref428794448"/>
      <w:bookmarkStart w:id="1004" w:name="_Ref428794398"/>
      <w:bookmarkStart w:id="1005" w:name="_Toc3557111"/>
      <w:bookmarkStart w:id="1006" w:name="_Toc8893784"/>
      <w:r>
        <w:t xml:space="preserve">Figure </w:t>
      </w:r>
      <w:r>
        <w:fldChar w:fldCharType="begin"/>
      </w:r>
      <w:r>
        <w:instrText xml:space="preserve"> SEQ Figure \* ARABIC </w:instrText>
      </w:r>
      <w:r>
        <w:fldChar w:fldCharType="separate"/>
      </w:r>
      <w:r w:rsidR="00745DB6">
        <w:rPr>
          <w:noProof/>
        </w:rPr>
        <w:t>31</w:t>
      </w:r>
      <w:r>
        <w:fldChar w:fldCharType="end"/>
      </w:r>
      <w:bookmarkEnd w:id="1003"/>
      <w:r>
        <w:t xml:space="preserve">: </w:t>
      </w:r>
      <w:r w:rsidRPr="00D67DC2">
        <w:t>Clinch Joint Dimensions</w:t>
      </w:r>
      <w:bookmarkEnd w:id="1004"/>
      <w:bookmarkEnd w:id="1005"/>
      <w:bookmarkEnd w:id="1006"/>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1007" w:name="_Ref428798660"/>
      <w:bookmarkStart w:id="1008" w:name="_Toc3557112"/>
      <w:bookmarkStart w:id="1009" w:name="_Toc8893785"/>
      <w:r>
        <w:t xml:space="preserve">Figure </w:t>
      </w:r>
      <w:r>
        <w:fldChar w:fldCharType="begin"/>
      </w:r>
      <w:r>
        <w:instrText xml:space="preserve"> SEQ Figure \* ARABIC </w:instrText>
      </w:r>
      <w:r>
        <w:fldChar w:fldCharType="separate"/>
      </w:r>
      <w:r w:rsidR="00745DB6">
        <w:rPr>
          <w:noProof/>
        </w:rPr>
        <w:t>32</w:t>
      </w:r>
      <w:r>
        <w:fldChar w:fldCharType="end"/>
      </w:r>
      <w:bookmarkEnd w:id="1007"/>
      <w:r>
        <w:t>: TOX (left) and BTM’s Tog-L-Loc system</w:t>
      </w:r>
      <w:r>
        <w:rPr>
          <w:rStyle w:val="FootnoteReference"/>
        </w:rPr>
        <w:footnoteReference w:id="14"/>
      </w:r>
      <w:bookmarkEnd w:id="1008"/>
      <w:bookmarkEnd w:id="1009"/>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1010" w:name="_Toc3566470"/>
      <w:bookmarkStart w:id="1011" w:name="_Toc8893894"/>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010"/>
      <w:bookmarkEnd w:id="1011"/>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1012" w:name="_Toc3566471"/>
      <w:bookmarkStart w:id="1013" w:name="_Toc8893895"/>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012"/>
      <w:bookmarkEnd w:id="1013"/>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5"/>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893241" w:rsidP="00F52C26">
      <w:pPr>
        <w:pStyle w:val="ListParagraph"/>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leaving a “male” and “female” parts</w:t>
      </w:r>
      <w:proofErr w:type="gramEnd"/>
      <w:r w:rsidR="00276BF4" w:rsidRPr="00276BF4">
        <w:rPr>
          <w:lang w:val="en-US"/>
        </w:rPr>
        <w:t>.</w:t>
      </w:r>
      <w:r w:rsidR="00276BF4">
        <w:rPr>
          <w:lang w:val="en-US"/>
        </w:rPr>
        <w:t xml:space="preserve"> It is defined as maximum measured force during the test process.</w:t>
      </w:r>
    </w:p>
    <w:p w14:paraId="08522AF4" w14:textId="322580FC"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1014" w:name="_Toc3566472"/>
      <w:bookmarkStart w:id="1015" w:name="_Toc8893896"/>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014"/>
      <w:bookmarkEnd w:id="1015"/>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016" w:name="_Toc3556994"/>
      <w:bookmarkStart w:id="1017" w:name="_Toc8893667"/>
      <w:r w:rsidRPr="00BF4695">
        <w:t>Heat Stakes / Thermal Stakes</w:t>
      </w:r>
      <w:bookmarkEnd w:id="1016"/>
      <w:bookmarkEnd w:id="1017"/>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893241"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1018" w:name="_Toc3557113"/>
      <w:bookmarkStart w:id="1019" w:name="_Toc8893786"/>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018"/>
      <w:bookmarkEnd w:id="1019"/>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1020" w:name="_Toc3566473"/>
      <w:bookmarkStart w:id="1021" w:name="_Toc8893897"/>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020"/>
      <w:bookmarkEnd w:id="1021"/>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1022" w:name="_Toc3566474"/>
      <w:bookmarkStart w:id="1023" w:name="_Toc8893898"/>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022"/>
      <w:bookmarkEnd w:id="1023"/>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024" w:name="_Toc3556995"/>
      <w:bookmarkStart w:id="1025" w:name="_Toc8893668"/>
      <w:r>
        <w:t>Clips/</w:t>
      </w:r>
      <w:r w:rsidR="00BF4695" w:rsidRPr="00BF4695">
        <w:t>Snap Joints</w:t>
      </w:r>
      <w:bookmarkEnd w:id="1024"/>
      <w:bookmarkEnd w:id="1025"/>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1026" w:name="_Toc3557114"/>
      <w:bookmarkStart w:id="1027" w:name="_Toc8893787"/>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026"/>
      <w:bookmarkEnd w:id="1027"/>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1028" w:name="_Toc3557115"/>
      <w:bookmarkStart w:id="1029" w:name="_Toc8893788"/>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028"/>
      <w:bookmarkEnd w:id="1029"/>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1030" w:name="_Toc3557116"/>
      <w:bookmarkStart w:id="1031" w:name="_Ref7727027"/>
      <w:bookmarkStart w:id="1032" w:name="_Toc8893789"/>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030"/>
      <w:bookmarkEnd w:id="1031"/>
      <w:bookmarkEnd w:id="1032"/>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1033" w:name="_Toc3557117"/>
      <w:bookmarkStart w:id="1034" w:name="_Toc8893790"/>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033"/>
      <w:bookmarkEnd w:id="1034"/>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1035" w:name="_Toc3566475"/>
      <w:bookmarkStart w:id="1036" w:name="_Toc8893899"/>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035"/>
      <w:bookmarkEnd w:id="1036"/>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1037" w:name="_Toc3566476"/>
      <w:bookmarkStart w:id="1038" w:name="_Toc8893900"/>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037"/>
      <w:bookmarkEnd w:id="1038"/>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1039" w:name="_Toc3566477"/>
      <w:bookmarkStart w:id="1040" w:name="_Toc8893901"/>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039"/>
      <w:bookmarkEnd w:id="1040"/>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041" w:name="_Toc3556996"/>
      <w:bookmarkStart w:id="1042" w:name="_Toc8893669"/>
      <w:r w:rsidRPr="00BF4695">
        <w:lastRenderedPageBreak/>
        <w:t>Nails</w:t>
      </w:r>
      <w:bookmarkEnd w:id="1041"/>
      <w:bookmarkEnd w:id="1042"/>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1043" w:name="_Toc3557118"/>
      <w:bookmarkStart w:id="1044" w:name="_Toc8893791"/>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043"/>
      <w:bookmarkEnd w:id="1044"/>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Caption"/>
        <w:spacing w:before="120"/>
      </w:pPr>
      <w:bookmarkStart w:id="1045" w:name="_Toc3557119"/>
      <w:bookmarkStart w:id="1046" w:name="_Toc8893792"/>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045"/>
      <w:bookmarkEnd w:id="1046"/>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1047" w:name="_Toc3566478"/>
      <w:bookmarkStart w:id="1048" w:name="_Toc8893902"/>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047"/>
      <w:bookmarkEnd w:id="1048"/>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1049" w:name="_Toc3566479"/>
      <w:bookmarkStart w:id="1050" w:name="_Toc8893903"/>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049"/>
      <w:bookmarkEnd w:id="1050"/>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6"/>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1051" w:name="_Toc3566480"/>
      <w:bookmarkStart w:id="1052" w:name="_Toc8893904"/>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051"/>
      <w:bookmarkEnd w:id="1052"/>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053" w:name="_Toc428537246"/>
      <w:bookmarkStart w:id="1054" w:name="_Toc428969565"/>
      <w:bookmarkStart w:id="1055" w:name="_Toc429052956"/>
      <w:bookmarkStart w:id="1056" w:name="_Toc428537247"/>
      <w:bookmarkStart w:id="1057" w:name="_Toc428965632"/>
      <w:bookmarkStart w:id="1058" w:name="_Toc428969566"/>
      <w:bookmarkStart w:id="1059" w:name="_Toc429052957"/>
      <w:bookmarkStart w:id="1060" w:name="_Toc428456280"/>
      <w:bookmarkStart w:id="1061" w:name="_Toc428537248"/>
      <w:bookmarkStart w:id="1062" w:name="_Toc428969567"/>
      <w:bookmarkStart w:id="1063" w:name="_Toc429052958"/>
      <w:bookmarkStart w:id="1064" w:name="_Toc338938901"/>
      <w:bookmarkStart w:id="1065" w:name="_Toc338939097"/>
      <w:bookmarkStart w:id="1066" w:name="_Toc3556997"/>
      <w:bookmarkStart w:id="1067" w:name="_Toc8893670"/>
      <w:bookmarkEnd w:id="1053"/>
      <w:bookmarkEnd w:id="1054"/>
      <w:bookmarkEnd w:id="1055"/>
      <w:bookmarkEnd w:id="1056"/>
      <w:bookmarkEnd w:id="1057"/>
      <w:bookmarkEnd w:id="1058"/>
      <w:bookmarkEnd w:id="1059"/>
      <w:bookmarkEnd w:id="1060"/>
      <w:bookmarkEnd w:id="1061"/>
      <w:bookmarkEnd w:id="1062"/>
      <w:bookmarkEnd w:id="1063"/>
      <w:r w:rsidRPr="007055D9">
        <w:lastRenderedPageBreak/>
        <w:t>1D connections</w:t>
      </w:r>
      <w:bookmarkEnd w:id="1064"/>
      <w:bookmarkEnd w:id="1065"/>
      <w:bookmarkEnd w:id="1066"/>
      <w:bookmarkEnd w:id="1067"/>
    </w:p>
    <w:p w14:paraId="4A529AC5" w14:textId="77777777" w:rsidR="00911496" w:rsidRDefault="00246BE4" w:rsidP="00246BE4">
      <w:pPr>
        <w:pStyle w:val="Heading2"/>
      </w:pPr>
      <w:bookmarkStart w:id="1068" w:name="_Toc3556998"/>
      <w:bookmarkStart w:id="1069" w:name="_Toc8893671"/>
      <w:bookmarkStart w:id="1070" w:name="_Toc338938902"/>
      <w:bookmarkStart w:id="1071" w:name="_Toc338939098"/>
      <w:r w:rsidRPr="00246BE4">
        <w:t>Generic Definitions</w:t>
      </w:r>
      <w:bookmarkEnd w:id="1068"/>
      <w:bookmarkEnd w:id="1069"/>
    </w:p>
    <w:p w14:paraId="5E086748" w14:textId="77777777" w:rsidR="007D6B05" w:rsidRDefault="007D6B05" w:rsidP="007D6B05">
      <w:pPr>
        <w:pStyle w:val="Heading3"/>
      </w:pPr>
      <w:bookmarkStart w:id="1072" w:name="_Toc3556999"/>
      <w:bookmarkStart w:id="1073" w:name="_Toc8893672"/>
      <w:r>
        <w:t>Identification</w:t>
      </w:r>
      <w:bookmarkEnd w:id="1072"/>
      <w:bookmarkEnd w:id="1073"/>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1074" w:name="_Ref414571413"/>
      <w:bookmarkStart w:id="1075" w:name="_Ref429050458"/>
      <w:bookmarkStart w:id="1076" w:name="_Toc3557000"/>
      <w:bookmarkStart w:id="1077" w:name="_Toc8893673"/>
      <w:r w:rsidRPr="007055D9">
        <w:t>L</w:t>
      </w:r>
      <w:bookmarkEnd w:id="1074"/>
      <w:r w:rsidR="00246BE4">
        <w:t>ocation</w:t>
      </w:r>
      <w:bookmarkEnd w:id="1075"/>
      <w:bookmarkEnd w:id="1076"/>
      <w:bookmarkEnd w:id="1077"/>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FBB87F0" w:rsidR="00A66652" w:rsidRDefault="00A66652" w:rsidP="00A66652">
      <w:pPr>
        <w:pStyle w:val="Caption"/>
        <w:spacing w:before="120"/>
      </w:pPr>
      <w:bookmarkStart w:id="1078" w:name="_Toc3566481"/>
      <w:bookmarkStart w:id="1079" w:name="_Toc8893905"/>
      <w:r>
        <w:t xml:space="preserve">Table </w:t>
      </w:r>
      <w:r>
        <w:fldChar w:fldCharType="begin"/>
      </w:r>
      <w:r>
        <w:instrText xml:space="preserve"> SEQ Table \* ARABIC </w:instrText>
      </w:r>
      <w:r>
        <w:fldChar w:fldCharType="separate"/>
      </w:r>
      <w:r w:rsidR="00745DB6">
        <w:rPr>
          <w:noProof/>
        </w:rPr>
        <w:t>73</w:t>
      </w:r>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078"/>
      <w:bookmarkEnd w:id="1079"/>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17"/>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1080" w:name="_Toc3566482"/>
      <w:bookmarkStart w:id="1081" w:name="_Toc8893906"/>
      <w:r>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080"/>
      <w:bookmarkEnd w:id="1081"/>
    </w:p>
    <w:p w14:paraId="64B5C5E3" w14:textId="77777777" w:rsidR="007D6B05" w:rsidRPr="007055D9" w:rsidRDefault="007D6B05" w:rsidP="007D6B05">
      <w:pPr>
        <w:pStyle w:val="Heading5"/>
        <w:keepNext/>
      </w:pPr>
      <w:r w:rsidRPr="007055D9">
        <w:lastRenderedPageBreak/>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1082" w:name="_Toc3566483"/>
      <w:bookmarkStart w:id="1083" w:name="_Toc8893907"/>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082"/>
      <w:bookmarkEnd w:id="1083"/>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77777777" w:rsidR="00486010" w:rsidRPr="00486010" w:rsidRDefault="00486010" w:rsidP="00486010">
      <w:pPr>
        <w:pStyle w:val="XMLCode"/>
        <w:rPr>
          <w:color w:val="FF0000"/>
        </w:rPr>
      </w:pPr>
      <w:r w:rsidRPr="00486010">
        <w:rPr>
          <w:color w:val="0070C0"/>
        </w:rPr>
        <w:tab/>
        <w:t>&lt;loc v="1</w:t>
      </w:r>
      <w:proofErr w:type="gramStart"/>
      <w:r w:rsidRPr="00486010">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&lt;loc v="2.1"&gt;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1084" w:name="_Toc3557001"/>
      <w:bookmarkStart w:id="1085" w:name="_Toc8893674"/>
      <w:r>
        <w:t>Type Specification</w:t>
      </w:r>
      <w:bookmarkEnd w:id="1084"/>
      <w:bookmarkEnd w:id="1085"/>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1086" w:name="_Toc3566484"/>
      <w:bookmarkStart w:id="1087" w:name="_Toc8893908"/>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086"/>
      <w:bookmarkEnd w:id="1087"/>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088" w:name="_Toc3557002"/>
      <w:bookmarkStart w:id="1089" w:name="_Toc8893675"/>
      <w:r w:rsidRPr="007055D9">
        <w:lastRenderedPageBreak/>
        <w:t>Seam Weld</w:t>
      </w:r>
      <w:bookmarkEnd w:id="264"/>
      <w:r w:rsidR="007F0EFE" w:rsidRPr="007055D9">
        <w:t>s</w:t>
      </w:r>
      <w:bookmarkEnd w:id="1070"/>
      <w:bookmarkEnd w:id="1071"/>
      <w:bookmarkEnd w:id="1088"/>
      <w:bookmarkEnd w:id="1089"/>
    </w:p>
    <w:p w14:paraId="57ED57DC" w14:textId="77777777" w:rsidR="00255787" w:rsidRPr="007055D9" w:rsidRDefault="00C6435A" w:rsidP="004067DB">
      <w:pPr>
        <w:pStyle w:val="Heading3"/>
      </w:pPr>
      <w:bookmarkStart w:id="1090" w:name="_Toc338938903"/>
      <w:bookmarkStart w:id="1091" w:name="_Toc338939099"/>
      <w:bookmarkStart w:id="1092" w:name="_Toc3557003"/>
      <w:bookmarkStart w:id="1093" w:name="_Toc8893676"/>
      <w:r w:rsidRPr="007055D9">
        <w:t>Description and M</w:t>
      </w:r>
      <w:r w:rsidR="007F0EFE" w:rsidRPr="007055D9">
        <w:t>odeling Parameters</w:t>
      </w:r>
      <w:bookmarkEnd w:id="265"/>
      <w:bookmarkEnd w:id="1090"/>
      <w:bookmarkEnd w:id="1091"/>
      <w:bookmarkEnd w:id="1092"/>
      <w:bookmarkEnd w:id="1093"/>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1094" w:name="_Ref428965482"/>
      <w:bookmarkStart w:id="1095" w:name="_Toc3557120"/>
      <w:bookmarkStart w:id="1096" w:name="_Toc8893793"/>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097" w:name="_Ref428965475"/>
      <w:bookmarkEnd w:id="1094"/>
      <w:r w:rsidRPr="007055D9">
        <w:t>: Weld Line Changing</w:t>
      </w:r>
      <w:r w:rsidRPr="007055D9">
        <w:rPr>
          <w:noProof/>
        </w:rPr>
        <w:t xml:space="preserve"> from Y-Joint to Overlap-Joint</w:t>
      </w:r>
      <w:bookmarkEnd w:id="1095"/>
      <w:bookmarkEnd w:id="1096"/>
      <w:bookmarkEnd w:id="1097"/>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1098" w:name="_Toc3557121"/>
      <w:bookmarkStart w:id="1099" w:name="_Toc8893794"/>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098"/>
      <w:bookmarkEnd w:id="1099"/>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1100" w:name="_Toc288196463"/>
      <w:bookmarkStart w:id="1101" w:name="_Toc288200761"/>
      <w:bookmarkStart w:id="1102" w:name="_Toc338938907"/>
      <w:bookmarkStart w:id="1103" w:name="_Toc338939104"/>
      <w:bookmarkStart w:id="1104" w:name="_Toc3557004"/>
      <w:bookmarkStart w:id="1105" w:name="_Toc8893677"/>
      <w:bookmarkStart w:id="1106" w:name="_Toc288196487"/>
      <w:bookmarkStart w:id="1107" w:name="_Toc288200789"/>
      <w:bookmarkStart w:id="1108" w:name="_Toc338938910"/>
      <w:bookmarkStart w:id="1109" w:name="_Toc338939129"/>
      <w:r w:rsidRPr="007055D9">
        <w:lastRenderedPageBreak/>
        <w:t>Seam Weld</w:t>
      </w:r>
      <w:r w:rsidR="0006113C" w:rsidRPr="007055D9">
        <w:t xml:space="preserve"> Definition</w:t>
      </w:r>
      <w:bookmarkEnd w:id="1100"/>
      <w:bookmarkEnd w:id="1101"/>
      <w:bookmarkEnd w:id="1102"/>
      <w:bookmarkEnd w:id="1103"/>
      <w:r w:rsidR="0006113C" w:rsidRPr="007055D9">
        <w:t xml:space="preserve"> Overview</w:t>
      </w:r>
      <w:bookmarkEnd w:id="1104"/>
      <w:bookmarkEnd w:id="1105"/>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1110" w:name="_Toc3557122"/>
      <w:bookmarkStart w:id="1111" w:name="_Toc8893795"/>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110"/>
      <w:bookmarkEnd w:id="1111"/>
    </w:p>
    <w:p w14:paraId="7F783786" w14:textId="77777777" w:rsidR="0006113C" w:rsidRPr="007055D9" w:rsidRDefault="0006113C" w:rsidP="0006113C">
      <w:pPr>
        <w:pStyle w:val="Heading3"/>
      </w:pPr>
      <w:bookmarkStart w:id="1112" w:name="_Toc3557005"/>
      <w:bookmarkStart w:id="1113" w:name="_Toc8893678"/>
      <w:r w:rsidRPr="007055D9">
        <w:lastRenderedPageBreak/>
        <w:t>Specific XML Realization</w:t>
      </w:r>
      <w:bookmarkEnd w:id="1112"/>
      <w:bookmarkEnd w:id="1113"/>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114" w:name="XMLStructureSeamWelds"/>
      <w:bookmarkEnd w:id="1114"/>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1115" w:name="_Toc3557123"/>
      <w:bookmarkStart w:id="1116" w:name="_Toc8893796"/>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115"/>
      <w:bookmarkEnd w:id="1116"/>
    </w:p>
    <w:p w14:paraId="7AB87473" w14:textId="77777777" w:rsidR="00843EED" w:rsidRPr="007055D9" w:rsidRDefault="00843EED" w:rsidP="00843EED">
      <w:pPr>
        <w:pStyle w:val="Heading3"/>
        <w:tabs>
          <w:tab w:val="clear" w:pos="720"/>
        </w:tabs>
      </w:pPr>
      <w:bookmarkStart w:id="1117" w:name="_Toc3557006"/>
      <w:bookmarkStart w:id="1118" w:name="_Toc8893679"/>
      <w:r w:rsidRPr="007055D9">
        <w:t>Generic Seam Weld Definition</w:t>
      </w:r>
      <w:bookmarkEnd w:id="1106"/>
      <w:bookmarkEnd w:id="1107"/>
      <w:bookmarkEnd w:id="1108"/>
      <w:bookmarkEnd w:id="1109"/>
      <w:bookmarkEnd w:id="1117"/>
      <w:bookmarkEnd w:id="1118"/>
    </w:p>
    <w:p w14:paraId="1158557E" w14:textId="77777777" w:rsidR="008C58F6" w:rsidRPr="007055D9" w:rsidRDefault="008C58F6" w:rsidP="008C58F6">
      <w:pPr>
        <w:pStyle w:val="Heading4"/>
      </w:pPr>
      <w:bookmarkStart w:id="1119" w:name="_Toc3557007"/>
      <w:bookmarkStart w:id="1120" w:name="_Toc8893680"/>
      <w:r w:rsidRPr="007055D9">
        <w:t>Identification</w:t>
      </w:r>
      <w:bookmarkEnd w:id="1119"/>
      <w:bookmarkEnd w:id="1120"/>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1121" w:name="_Toc3566485"/>
      <w:bookmarkStart w:id="1122" w:name="_Toc8893909"/>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121"/>
      <w:bookmarkEnd w:id="1122"/>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1A067F3C"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885E47">
        <w:rPr>
          <w:b/>
          <w:color w:val="0070C0"/>
          <w:lang w:val="es-ES"/>
        </w:rPr>
        <w:t>SEAM</w:t>
      </w:r>
      <w:r w:rsidR="00FA50F5">
        <w:rPr>
          <w:b/>
          <w:color w:val="0070C0"/>
          <w:lang w:val="es-ES"/>
        </w:rPr>
        <w:t>_1780</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123" w:name="_Ref414571756"/>
      <w:bookmarkStart w:id="1124" w:name="_Toc3557008"/>
      <w:bookmarkStart w:id="1125" w:name="_Toc8893681"/>
      <w:r w:rsidRPr="007055D9">
        <w:lastRenderedPageBreak/>
        <w:t>Type</w:t>
      </w:r>
      <w:r w:rsidR="008C58F6" w:rsidRPr="007055D9">
        <w:t xml:space="preserve"> Specification</w:t>
      </w:r>
      <w:bookmarkEnd w:id="1123"/>
      <w:bookmarkEnd w:id="1124"/>
      <w:bookmarkEnd w:id="1125"/>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1126" w:name="_Toc3566486"/>
      <w:bookmarkStart w:id="1127" w:name="_Toc8893910"/>
      <w:bookmarkStart w:id="1128" w:name="_Toc338939134"/>
      <w:bookmarkStart w:id="1129" w:name="_Toc288196488"/>
      <w:bookmarkStart w:id="1130" w:name="_Toc288200790"/>
      <w:bookmarkStart w:id="1131"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126"/>
      <w:bookmarkEnd w:id="1127"/>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128"/>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132" w:name="_Toc288196490"/>
      <w:bookmarkStart w:id="1133" w:name="_Toc288200792"/>
      <w:bookmarkStart w:id="1134" w:name="_Toc338939132"/>
      <w:bookmarkStart w:id="1135" w:name="_Toc288196468"/>
      <w:bookmarkStart w:id="1136" w:name="_Toc288200771"/>
      <w:bookmarkStart w:id="1137" w:name="_Toc338938904"/>
      <w:bookmarkStart w:id="1138" w:name="_Toc338939100"/>
      <w:bookmarkEnd w:id="1129"/>
      <w:bookmarkEnd w:id="1130"/>
      <w:bookmarkEnd w:id="1131"/>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1139" w:name="_Toc3566487"/>
      <w:bookmarkStart w:id="1140" w:name="_Toc8893911"/>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139"/>
      <w:bookmarkEnd w:id="1140"/>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1141" w:name="_Toc3566488"/>
      <w:bookmarkStart w:id="1142" w:name="_Toc8893912"/>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141"/>
      <w:bookmarkEnd w:id="1142"/>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143" w:name="_Toc288196493"/>
      <w:bookmarkStart w:id="1144"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145" w:name="GenericSeamWeldWeldPosition"/>
      <w:bookmarkStart w:id="1146" w:name="GenericSeamWelParameters"/>
      <w:bookmarkStart w:id="1147" w:name="GenericSeamWeldSubType"/>
      <w:bookmarkStart w:id="1148" w:name="GenericSeamWeldWeldingPosition"/>
      <w:bookmarkStart w:id="1149" w:name="_Toc3557009"/>
      <w:bookmarkStart w:id="1150" w:name="_Toc8893682"/>
      <w:bookmarkStart w:id="1151" w:name="_Toc338938905"/>
      <w:bookmarkStart w:id="1152" w:name="_Toc338939101"/>
      <w:bookmarkStart w:id="1153" w:name="_Toc338939136"/>
      <w:bookmarkEnd w:id="1132"/>
      <w:bookmarkEnd w:id="1133"/>
      <w:bookmarkEnd w:id="1134"/>
      <w:bookmarkEnd w:id="1135"/>
      <w:bookmarkEnd w:id="1136"/>
      <w:bookmarkEnd w:id="1137"/>
      <w:bookmarkEnd w:id="1138"/>
      <w:bookmarkEnd w:id="1143"/>
      <w:bookmarkEnd w:id="1144"/>
      <w:bookmarkEnd w:id="1145"/>
      <w:bookmarkEnd w:id="1146"/>
      <w:bookmarkEnd w:id="1147"/>
      <w:bookmarkEnd w:id="1148"/>
      <w:r>
        <w:t>W</w:t>
      </w:r>
      <w:r w:rsidR="00433A07">
        <w:t>eld Position and Sheet Metal Parameters</w:t>
      </w:r>
      <w:bookmarkEnd w:id="1149"/>
      <w:bookmarkEnd w:id="1150"/>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1154" w:name="_Ref397587838"/>
      <w:bookmarkStart w:id="1155" w:name="_Toc3557124"/>
      <w:bookmarkStart w:id="1156" w:name="_Toc8893797"/>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154"/>
      <w:r w:rsidRPr="007055D9">
        <w:t xml:space="preserve">: Sheet Parameters vs. </w:t>
      </w:r>
      <w:r w:rsidRPr="007055D9">
        <w:rPr>
          <w:noProof/>
        </w:rPr>
        <w:t xml:space="preserve"> Weld Position Parameters</w:t>
      </w:r>
      <w:bookmarkEnd w:id="1155"/>
      <w:bookmarkEnd w:id="1156"/>
    </w:p>
    <w:p w14:paraId="7C8D9624" w14:textId="77777777" w:rsidR="000E5FC5" w:rsidRDefault="000E5FC5" w:rsidP="00433A07">
      <w:pPr>
        <w:pStyle w:val="Heading4"/>
        <w:numPr>
          <w:ilvl w:val="4"/>
          <w:numId w:val="1"/>
        </w:numPr>
        <w:ind w:left="1009" w:hanging="1009"/>
      </w:pPr>
      <w:bookmarkStart w:id="1157" w:name="_Toc3557010"/>
      <w:bookmarkStart w:id="1158" w:name="_Toc8893683"/>
      <w:bookmarkStart w:id="1159" w:name="_Ref397525982"/>
      <w:r w:rsidRPr="007055D9">
        <w:t>Parameters Assigned to a Specific Sheet of the Flange</w:t>
      </w:r>
      <w:bookmarkEnd w:id="1157"/>
      <w:bookmarkEnd w:id="1158"/>
      <w:r w:rsidRPr="007055D9">
        <w:t xml:space="preserve"> </w:t>
      </w:r>
      <w:bookmarkEnd w:id="1159"/>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1160" w:name="_Toc3566489"/>
      <w:bookmarkStart w:id="1161" w:name="_Toc8893913"/>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160"/>
      <w:bookmarkEnd w:id="1161"/>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162" w:name="_Welding_Position"/>
      <w:bookmarkStart w:id="1163" w:name="_Ref397524978"/>
      <w:bookmarkStart w:id="1164" w:name="_Toc3557011"/>
      <w:bookmarkStart w:id="1165" w:name="_Toc8893684"/>
      <w:bookmarkEnd w:id="1162"/>
      <w:r w:rsidRPr="007055D9">
        <w:t>Welding Position</w:t>
      </w:r>
      <w:bookmarkEnd w:id="1151"/>
      <w:bookmarkEnd w:id="1152"/>
      <w:bookmarkEnd w:id="1163"/>
      <w:bookmarkEnd w:id="1164"/>
      <w:bookmarkEnd w:id="1165"/>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166"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1167" w:name="_Ref397529286"/>
      <w:bookmarkStart w:id="1168" w:name="_Toc3557125"/>
      <w:bookmarkStart w:id="1169" w:name="_Toc8893798"/>
      <w:r w:rsidRPr="007055D9">
        <w:t xml:space="preserve">Figure </w:t>
      </w:r>
      <w:bookmarkStart w:id="1170"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167"/>
      <w:bookmarkEnd w:id="1170"/>
      <w:r w:rsidRPr="007055D9">
        <w:t>: Welding Position of a Y-Joint</w:t>
      </w:r>
      <w:bookmarkEnd w:id="1168"/>
      <w:bookmarkEnd w:id="1169"/>
    </w:p>
    <w:p w14:paraId="7D4C2DF5" w14:textId="77777777" w:rsidR="00B540EB" w:rsidRPr="007055D9" w:rsidRDefault="00B540EB" w:rsidP="00B540EB">
      <w:pPr>
        <w:pStyle w:val="Heading5"/>
      </w:pPr>
      <w:r w:rsidRPr="007055D9">
        <w:t>Primary and Secondary Sides</w:t>
      </w:r>
      <w:bookmarkEnd w:id="1166"/>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1171" w:name="_Toc288196495"/>
      <w:bookmarkStart w:id="1172" w:name="_Toc288200797"/>
      <w:bookmarkStart w:id="1173" w:name="_Toc338939138"/>
      <w:bookmarkEnd w:id="1153"/>
      <w:r w:rsidRPr="007055D9">
        <w:t>Element “weld_position”</w:t>
      </w:r>
      <w:bookmarkEnd w:id="1171"/>
      <w:bookmarkEnd w:id="1172"/>
      <w:bookmarkEnd w:id="1173"/>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1174" w:name="_Toc3566490"/>
      <w:bookmarkStart w:id="1175" w:name="_Toc8893914"/>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174"/>
      <w:bookmarkEnd w:id="1175"/>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="0.5"</w:t>
      </w:r>
    </w:p>
    <w:p w14:paraId="3744F840"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="straight"</w:t>
      </w:r>
    </w:p>
    <w:p w14:paraId="6306F44E"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1176" w:name="_Toc338939139"/>
      <w:r w:rsidRPr="007055D9">
        <w:t>Attributes “u”, “x”, “y”, “z”</w:t>
      </w:r>
      <w:bookmarkEnd w:id="1176"/>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1177" w:name="_Ref397529572"/>
      <w:bookmarkStart w:id="1178" w:name="Figure11"/>
      <w:bookmarkStart w:id="1179" w:name="_Toc3557126"/>
      <w:bookmarkStart w:id="1180" w:name="_Toc8893799"/>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177"/>
      <w:bookmarkEnd w:id="1178"/>
      <w:r w:rsidRPr="007055D9">
        <w:t xml:space="preserve">: Welding Position </w:t>
      </w:r>
      <w:r>
        <w:t>vector direction and length</w:t>
      </w:r>
      <w:bookmarkEnd w:id="1179"/>
      <w:bookmarkEnd w:id="1180"/>
    </w:p>
    <w:p w14:paraId="39D4E066" w14:textId="77777777" w:rsidR="00B540EB" w:rsidRPr="007055D9" w:rsidRDefault="00B540EB" w:rsidP="004F2F09">
      <w:pPr>
        <w:pStyle w:val="Heading5"/>
        <w:keepNext/>
      </w:pPr>
      <w:bookmarkStart w:id="1181" w:name="_Toc338939140"/>
      <w:bookmarkStart w:id="1182" w:name="_Toc338939137"/>
      <w:bookmarkStart w:id="1183" w:name="_Toc338938906"/>
      <w:bookmarkStart w:id="1184" w:name="_Toc338939103"/>
      <w:r w:rsidRPr="007055D9">
        <w:t>Attribute “reference”</w:t>
      </w:r>
      <w:bookmarkEnd w:id="1181"/>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1185" w:author="m.kalaitzaki" w:date="2019-02-11T17:00:00Z"/>
        </w:rPr>
      </w:pPr>
      <w:commentRangeStart w:id="1186"/>
      <w:commentRangeStart w:id="1187"/>
      <w:del w:id="1188"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189" w:author="m.kalaitzaki" w:date="2019-02-11T17:00:00Z"/>
        </w:rPr>
      </w:pPr>
      <w:del w:id="1190"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186"/>
      <w:r w:rsidR="00DA21CA">
        <w:rPr>
          <w:rStyle w:val="CommentReference"/>
          <w:lang w:eastAsia="x-none"/>
        </w:rPr>
        <w:commentReference w:id="1186"/>
      </w:r>
      <w:commentRangeEnd w:id="1187"/>
      <w:r w:rsidR="00FD41F4">
        <w:rPr>
          <w:rStyle w:val="CommentReference"/>
          <w:lang w:eastAsia="x-none"/>
        </w:rPr>
        <w:commentReference w:id="1187"/>
      </w:r>
      <w:bookmarkStart w:id="1191" w:name="_GoBack"/>
    </w:p>
    <w:bookmarkEnd w:id="1191"/>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1192" w:name="_Toc3566491"/>
      <w:bookmarkStart w:id="1193" w:name="_Toc8893915"/>
      <w:bookmarkStart w:id="1194" w:name="_Toc338939148"/>
      <w:bookmarkStart w:id="1195" w:name="_Toc288196499"/>
      <w:bookmarkStart w:id="1196" w:name="_Toc288200801"/>
      <w:bookmarkEnd w:id="1182"/>
      <w:bookmarkEnd w:id="1183"/>
      <w:bookmarkEnd w:id="1184"/>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192"/>
      <w:bookmarkEnd w:id="1193"/>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1194"/>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1197" w:name="_Toc338939149"/>
      <w:r w:rsidRPr="007055D9">
        <w:lastRenderedPageBreak/>
        <w:t>Attribute “penetration”</w:t>
      </w:r>
      <w:bookmarkEnd w:id="1195"/>
      <w:bookmarkEnd w:id="1196"/>
      <w:bookmarkEnd w:id="1197"/>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1198" w:name="ModelizationWeldDefinition"/>
      <w:bookmarkStart w:id="1199" w:name="WeldDefinition"/>
      <w:bookmarkStart w:id="1200" w:name="WeldDefinitionButtWeld"/>
      <w:bookmarkStart w:id="1201" w:name="_Toc288200762"/>
      <w:bookmarkStart w:id="1202" w:name="_Toc338939106"/>
      <w:bookmarkStart w:id="1203" w:name="_Toc3557012"/>
      <w:bookmarkStart w:id="1204" w:name="_Toc8893685"/>
      <w:bookmarkStart w:id="1205" w:name="_Toc288196464"/>
      <w:bookmarkEnd w:id="1198"/>
      <w:bookmarkEnd w:id="1199"/>
      <w:bookmarkEnd w:id="1200"/>
      <w:r w:rsidRPr="007055D9">
        <w:t xml:space="preserve">Butt </w:t>
      </w:r>
      <w:bookmarkEnd w:id="1201"/>
      <w:r w:rsidR="003663AA" w:rsidRPr="007055D9">
        <w:t>Joint</w:t>
      </w:r>
      <w:bookmarkEnd w:id="1202"/>
      <w:bookmarkEnd w:id="1203"/>
      <w:bookmarkEnd w:id="1204"/>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206" w:name="_Toc3557013"/>
      <w:bookmarkStart w:id="1207" w:name="_Toc8893686"/>
      <w:r w:rsidRPr="00654684">
        <w:rPr>
          <w:sz w:val="24"/>
        </w:rPr>
        <w:t xml:space="preserve">Sheet </w:t>
      </w:r>
      <w:r w:rsidR="00255787" w:rsidRPr="00654684">
        <w:rPr>
          <w:sz w:val="24"/>
        </w:rPr>
        <w:t>Parameters</w:t>
      </w:r>
      <w:bookmarkEnd w:id="1206"/>
      <w:bookmarkEnd w:id="1207"/>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521850" w:rsidRPr="00362FDC" w:rsidRDefault="00521850" w:rsidP="008F3D94">
                            <w:pPr>
                              <w:pStyle w:val="Caption"/>
                              <w:rPr>
                                <w:noProof/>
                                <w:szCs w:val="24"/>
                              </w:rPr>
                            </w:pPr>
                            <w:bookmarkStart w:id="1208" w:name="_Toc3557127"/>
                            <w:bookmarkStart w:id="1209"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208"/>
                            <w:bookmarkEnd w:id="1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521850" w:rsidRPr="00362FDC" w:rsidRDefault="00521850" w:rsidP="008F3D94">
                      <w:pPr>
                        <w:pStyle w:val="Caption"/>
                        <w:rPr>
                          <w:noProof/>
                          <w:szCs w:val="24"/>
                        </w:rPr>
                      </w:pPr>
                      <w:bookmarkStart w:id="1210" w:name="_Toc3557127"/>
                      <w:bookmarkStart w:id="1211"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210"/>
                      <w:bookmarkEnd w:id="1211"/>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1212" w:name="_Toc3557014"/>
      <w:bookmarkStart w:id="1213" w:name="_Toc8893687"/>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212"/>
      <w:bookmarkEnd w:id="1213"/>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521850" w:rsidRPr="006C6D3C" w:rsidRDefault="00521850" w:rsidP="008F3D94">
                            <w:pPr>
                              <w:pStyle w:val="Caption"/>
                              <w:rPr>
                                <w:noProof/>
                                <w:szCs w:val="24"/>
                              </w:rPr>
                            </w:pPr>
                            <w:bookmarkStart w:id="1214" w:name="_Toc3557128"/>
                            <w:bookmarkStart w:id="1215"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214"/>
                            <w:bookmarkEnd w:id="1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521850" w:rsidRPr="006C6D3C" w:rsidRDefault="00521850" w:rsidP="008F3D94">
                      <w:pPr>
                        <w:pStyle w:val="Caption"/>
                        <w:rPr>
                          <w:noProof/>
                          <w:szCs w:val="24"/>
                        </w:rPr>
                      </w:pPr>
                      <w:bookmarkStart w:id="1216" w:name="_Toc3557128"/>
                      <w:bookmarkStart w:id="1217"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216"/>
                      <w:bookmarkEnd w:id="1217"/>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1218" w:name="_Toc3566492"/>
      <w:bookmarkStart w:id="1219" w:name="_Toc8893916"/>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218"/>
      <w:bookmarkEnd w:id="1219"/>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220" w:name="_Toc338939151"/>
      <w:bookmarkStart w:id="1221" w:name="_Toc3557015"/>
      <w:bookmarkStart w:id="1222" w:name="_Toc8893688"/>
      <w:r w:rsidRPr="007055D9">
        <w:t>Attributes</w:t>
      </w:r>
      <w:bookmarkEnd w:id="1220"/>
      <w:bookmarkEnd w:id="1221"/>
      <w:bookmarkEnd w:id="1222"/>
    </w:p>
    <w:p w14:paraId="2F9463C1" w14:textId="77777777" w:rsidR="0006113C" w:rsidRPr="007055D9" w:rsidRDefault="00850045" w:rsidP="0006113C">
      <w:pPr>
        <w:pStyle w:val="Heading5"/>
      </w:pPr>
      <w:bookmarkStart w:id="1223" w:name="_Toc338939153"/>
      <w:r w:rsidRPr="007055D9">
        <w:t>Attribute “b</w:t>
      </w:r>
      <w:r w:rsidR="0006113C" w:rsidRPr="007055D9">
        <w:t>ase</w:t>
      </w:r>
      <w:bookmarkEnd w:id="1223"/>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1224" w:name="_Toc338939154"/>
      <w:r w:rsidRPr="007055D9">
        <w:t>Attribute “t</w:t>
      </w:r>
      <w:r w:rsidR="0006113C" w:rsidRPr="007055D9">
        <w:t>echnology</w:t>
      </w:r>
      <w:bookmarkEnd w:id="1224"/>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77777777" w:rsidR="0006113C" w:rsidRPr="007055D9" w:rsidRDefault="0006113C" w:rsidP="0006113C">
      <w:pPr>
        <w:pStyle w:val="Heading4"/>
      </w:pPr>
      <w:bookmarkStart w:id="1225" w:name="_Toc288196505"/>
      <w:bookmarkStart w:id="1226" w:name="_Toc288200807"/>
      <w:bookmarkStart w:id="1227" w:name="_Toc338939155"/>
      <w:bookmarkStart w:id="1228" w:name="_Toc3557016"/>
      <w:bookmarkStart w:id="1229" w:name="_Toc8893689"/>
      <w:r w:rsidRPr="007055D9">
        <w:t>Element “weld_position”</w:t>
      </w:r>
      <w:bookmarkEnd w:id="1225"/>
      <w:bookmarkEnd w:id="1226"/>
      <w:bookmarkEnd w:id="1227"/>
      <w:bookmarkEnd w:id="1228"/>
      <w:bookmarkEnd w:id="1229"/>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1230" w:name="_Toc3566493"/>
      <w:bookmarkStart w:id="1231" w:name="_Toc8893917"/>
      <w:bookmarkStart w:id="1232" w:name="_Toc288196507"/>
      <w:bookmarkStart w:id="1233" w:name="_Toc288200809"/>
      <w:bookmarkStart w:id="1234"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230"/>
      <w:bookmarkEnd w:id="1231"/>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1232"/>
      <w:bookmarkEnd w:id="1233"/>
      <w:bookmarkEnd w:id="1234"/>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1235" w:name="_Toc338939158"/>
      <w:r w:rsidRPr="007055D9">
        <w:t>Attribute “width”</w:t>
      </w:r>
      <w:bookmarkEnd w:id="1235"/>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1236" w:name="_Toc338939159"/>
      <w:r w:rsidRPr="007055D9">
        <w:t>Attribute “filler”</w:t>
      </w:r>
      <w:bookmarkEnd w:id="1236"/>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237" w:name="WeldDefinitionCornerWeld"/>
      <w:bookmarkStart w:id="1238" w:name="_Toc288200763"/>
      <w:bookmarkStart w:id="1239" w:name="_Toc338939107"/>
      <w:bookmarkEnd w:id="1237"/>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1240" w:name="_Toc414263397"/>
      <w:bookmarkStart w:id="1241" w:name="_Toc3557017"/>
      <w:bookmarkStart w:id="1242" w:name="_Toc8893690"/>
      <w:bookmarkEnd w:id="1240"/>
      <w:r w:rsidRPr="007055D9">
        <w:t>Element “</w:t>
      </w:r>
      <w:r>
        <w:t>sheet_parameter</w:t>
      </w:r>
      <w:r w:rsidRPr="007055D9">
        <w:t>”</w:t>
      </w:r>
      <w:bookmarkEnd w:id="1241"/>
      <w:bookmarkEnd w:id="1242"/>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1243" w:name="_Toc3566494"/>
      <w:bookmarkStart w:id="1244" w:name="_Toc8893918"/>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243"/>
      <w:bookmarkEnd w:id="1244"/>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1245" w:name="_Toc3557018"/>
      <w:bookmarkStart w:id="1246" w:name="_Toc8893691"/>
      <w:r w:rsidRPr="007055D9">
        <w:t>Corner Weld</w:t>
      </w:r>
      <w:bookmarkEnd w:id="1238"/>
      <w:bookmarkEnd w:id="1239"/>
      <w:bookmarkEnd w:id="1245"/>
      <w:bookmarkEnd w:id="1246"/>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521850" w:rsidRPr="00796AD7" w:rsidRDefault="00521850" w:rsidP="008F3D94">
                            <w:pPr>
                              <w:pStyle w:val="Caption"/>
                              <w:rPr>
                                <w:noProof/>
                                <w:szCs w:val="24"/>
                              </w:rPr>
                            </w:pPr>
                            <w:bookmarkStart w:id="1247" w:name="_Toc3557129"/>
                            <w:bookmarkStart w:id="1248"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247"/>
                            <w:bookmarkEnd w:id="1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521850" w:rsidRPr="00796AD7" w:rsidRDefault="00521850" w:rsidP="008F3D94">
                      <w:pPr>
                        <w:pStyle w:val="Caption"/>
                        <w:rPr>
                          <w:noProof/>
                          <w:szCs w:val="24"/>
                        </w:rPr>
                      </w:pPr>
                      <w:bookmarkStart w:id="1249" w:name="_Toc3557129"/>
                      <w:bookmarkStart w:id="1250"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249"/>
                      <w:bookmarkEnd w:id="1250"/>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1251" w:name="_Toc8893692"/>
      <w:bookmarkStart w:id="1252" w:name="_Toc3557019"/>
      <w:r>
        <w:t>Simple Corner Weld</w:t>
      </w:r>
      <w:bookmarkEnd w:id="1251"/>
    </w:p>
    <w:p w14:paraId="19EDE5F7" w14:textId="78748519" w:rsidR="008A6190" w:rsidRPr="007055D9" w:rsidRDefault="008A6190" w:rsidP="00E36602">
      <w:pPr>
        <w:pStyle w:val="Heading5"/>
        <w:keepNext/>
      </w:pPr>
      <w:r w:rsidRPr="007055D9">
        <w:t>Sheet Parameters</w:t>
      </w:r>
      <w:bookmarkEnd w:id="1252"/>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253" w:name="_Toc3557020"/>
      <w:r w:rsidRPr="007055D9">
        <w:t>Weld Parameters</w:t>
      </w:r>
      <w:bookmarkEnd w:id="1253"/>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521850" w:rsidRPr="00067927" w:rsidRDefault="00521850" w:rsidP="008F3D94">
                            <w:pPr>
                              <w:pStyle w:val="Caption"/>
                              <w:rPr>
                                <w:noProof/>
                                <w:szCs w:val="24"/>
                              </w:rPr>
                            </w:pPr>
                            <w:bookmarkStart w:id="1254" w:name="_Toc3557130"/>
                            <w:bookmarkStart w:id="1255"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254"/>
                            <w:bookmarkEnd w:id="1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521850" w:rsidRPr="00067927" w:rsidRDefault="00521850" w:rsidP="008F3D94">
                      <w:pPr>
                        <w:pStyle w:val="Caption"/>
                        <w:rPr>
                          <w:noProof/>
                          <w:szCs w:val="24"/>
                        </w:rPr>
                      </w:pPr>
                      <w:bookmarkStart w:id="1256" w:name="_Toc3557130"/>
                      <w:bookmarkStart w:id="1257"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256"/>
                      <w:bookmarkEnd w:id="1257"/>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5" type="#_x0000_t75" style="width:55.25pt;height:31.8pt" o:ole="">
            <v:imagedata r:id="rId146" o:title=""/>
          </v:shape>
          <o:OLEObject Type="Embed" ProgID="Equation.3" ShapeID="_x0000_i1025" DrawAspect="Content" ObjectID="_1632078810"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1258" w:name="_Toc3566495"/>
      <w:bookmarkStart w:id="1259" w:name="_Toc8893919"/>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258"/>
      <w:bookmarkEnd w:id="1259"/>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260" w:name="_Toc8893693"/>
      <w:r>
        <w:t>Double Corner Weld</w:t>
      </w:r>
      <w:bookmarkEnd w:id="1260"/>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521850" w:rsidRPr="00796AD7" w:rsidRDefault="00521850" w:rsidP="006619C9">
                            <w:pPr>
                              <w:pStyle w:val="Caption"/>
                              <w:rPr>
                                <w:noProof/>
                                <w:szCs w:val="24"/>
                              </w:rPr>
                            </w:pPr>
                            <w:bookmarkStart w:id="1261"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521850" w:rsidRPr="00796AD7" w:rsidRDefault="00521850" w:rsidP="006619C9">
                      <w:pPr>
                        <w:pStyle w:val="Caption"/>
                        <w:rPr>
                          <w:noProof/>
                          <w:szCs w:val="24"/>
                        </w:rPr>
                      </w:pPr>
                      <w:bookmarkStart w:id="1262"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262"/>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5E971C20" w:rsidR="00521850" w:rsidRPr="00067927" w:rsidRDefault="00521850" w:rsidP="00FA0FAD">
                            <w:pPr>
                              <w:pStyle w:val="Caption"/>
                              <w:keepNext/>
                              <w:keepLines/>
                              <w:rPr>
                                <w:noProof/>
                                <w:szCs w:val="24"/>
                              </w:rPr>
                            </w:pPr>
                            <w:bookmarkStart w:id="1263" w:name="_Toc8893805"/>
                            <w:r>
                              <w:t xml:space="preserve">Figure </w:t>
                            </w:r>
                            <w:r>
                              <w:fldChar w:fldCharType="begin"/>
                            </w:r>
                            <w:r>
                              <w:instrText xml:space="preserve"> SEQ Figure \* ARABIC </w:instrText>
                            </w:r>
                            <w:r>
                              <w:fldChar w:fldCharType="separate"/>
                            </w:r>
                            <w:r>
                              <w:rPr>
                                <w:noProof/>
                              </w:rPr>
                              <w:t>52</w:t>
                            </w:r>
                            <w:r>
                              <w:fldChar w:fldCharType="end"/>
                            </w:r>
                            <w:r>
                              <w:t>: Double Corner Weld Parameters</w:t>
                            </w:r>
                            <w:bookmarkEnd w:id="1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5E971C20" w:rsidR="00521850" w:rsidRPr="00067927" w:rsidRDefault="00521850" w:rsidP="00FA0FAD">
                      <w:pPr>
                        <w:pStyle w:val="Caption"/>
                        <w:keepNext/>
                        <w:keepLines/>
                        <w:rPr>
                          <w:noProof/>
                          <w:szCs w:val="24"/>
                        </w:rPr>
                      </w:pPr>
                      <w:bookmarkStart w:id="1264" w:name="_Toc8893805"/>
                      <w:r>
                        <w:t xml:space="preserve">Figure </w:t>
                      </w:r>
                      <w:r>
                        <w:fldChar w:fldCharType="begin"/>
                      </w:r>
                      <w:r>
                        <w:instrText xml:space="preserve"> SEQ Figure \* ARABIC </w:instrText>
                      </w:r>
                      <w:r>
                        <w:fldChar w:fldCharType="separate"/>
                      </w:r>
                      <w:r>
                        <w:rPr>
                          <w:noProof/>
                        </w:rPr>
                        <w:t>52</w:t>
                      </w:r>
                      <w:r>
                        <w:fldChar w:fldCharType="end"/>
                      </w:r>
                      <w:r>
                        <w:t>: Double Corner Weld Parameters</w:t>
                      </w:r>
                      <w:bookmarkEnd w:id="1264"/>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6" type="#_x0000_t75" style="width:55.25pt;height:31.8pt" o:ole="">
            <v:imagedata r:id="rId146" o:title=""/>
          </v:shape>
          <o:OLEObject Type="Embed" ProgID="Equation.3" ShapeID="_x0000_i1026" DrawAspect="Content" ObjectID="_1632078811"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1265" w:name="_Toc8893920"/>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265"/>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266" w:name="_Toc338939161"/>
      <w:bookmarkStart w:id="1267" w:name="_Toc3557021"/>
      <w:bookmarkStart w:id="1268" w:name="_Toc8893694"/>
      <w:r w:rsidRPr="007055D9">
        <w:t>Attributes</w:t>
      </w:r>
      <w:bookmarkEnd w:id="1266"/>
      <w:bookmarkEnd w:id="1267"/>
      <w:bookmarkEnd w:id="1268"/>
    </w:p>
    <w:p w14:paraId="22FDBBD1" w14:textId="77777777" w:rsidR="0006113C" w:rsidRPr="007055D9" w:rsidRDefault="00242481" w:rsidP="001759F7">
      <w:pPr>
        <w:pStyle w:val="Heading5"/>
        <w:keepNext/>
      </w:pPr>
      <w:bookmarkStart w:id="1269" w:name="_Toc338939163"/>
      <w:r w:rsidRPr="007055D9">
        <w:t>Attribute “b</w:t>
      </w:r>
      <w:r w:rsidR="0006113C" w:rsidRPr="007055D9">
        <w:t>ase</w:t>
      </w:r>
      <w:bookmarkEnd w:id="1269"/>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1270" w:name="_Toc338939164"/>
      <w:r w:rsidRPr="007055D9">
        <w:t>Attribute “t</w:t>
      </w:r>
      <w:r w:rsidR="0006113C" w:rsidRPr="007055D9">
        <w:t>echnology</w:t>
      </w:r>
      <w:bookmarkEnd w:id="1270"/>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1271" w:name="_Toc338939165"/>
      <w:bookmarkStart w:id="1272" w:name="_Toc3557022"/>
      <w:bookmarkStart w:id="1273" w:name="_Toc8893695"/>
      <w:r w:rsidRPr="007055D9">
        <w:t>Element “weld_position”</w:t>
      </w:r>
      <w:bookmarkEnd w:id="1271"/>
      <w:bookmarkEnd w:id="1272"/>
      <w:bookmarkEnd w:id="1273"/>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1274" w:name="_Toc3566496"/>
      <w:bookmarkStart w:id="1275" w:name="_Toc8893921"/>
      <w:bookmarkStart w:id="1276"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274"/>
      <w:bookmarkEnd w:id="1275"/>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1276"/>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1277" w:name="_Toc338939168"/>
      <w:r w:rsidRPr="007055D9">
        <w:t>Attribute “thickness”</w:t>
      </w:r>
      <w:bookmarkEnd w:id="1277"/>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1278" w:name="_Toc3566497"/>
      <w:bookmarkStart w:id="1279" w:name="_Toc8893922"/>
      <w:bookmarkStart w:id="1280"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278"/>
      <w:bookmarkEnd w:id="1279"/>
    </w:p>
    <w:p w14:paraId="29B81C3B" w14:textId="77777777" w:rsidR="0006113C" w:rsidRPr="007055D9" w:rsidRDefault="0006113C" w:rsidP="00B21508">
      <w:pPr>
        <w:pStyle w:val="Heading5"/>
        <w:keepNext/>
      </w:pPr>
      <w:r w:rsidRPr="007055D9">
        <w:t>Attribute “angle”</w:t>
      </w:r>
      <w:bookmarkEnd w:id="1280"/>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1281" w:name="_Toc3566498"/>
      <w:bookmarkStart w:id="1282" w:name="_Toc8893923"/>
      <w:bookmarkStart w:id="1283"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281"/>
      <w:bookmarkEnd w:id="1282"/>
    </w:p>
    <w:p w14:paraId="655D0C3D" w14:textId="77777777" w:rsidR="0006113C" w:rsidRPr="007055D9" w:rsidRDefault="0006113C" w:rsidP="00B21508">
      <w:pPr>
        <w:pStyle w:val="Heading5"/>
        <w:keepNext/>
      </w:pPr>
      <w:r w:rsidRPr="007055D9">
        <w:t>Attribute “shape”</w:t>
      </w:r>
      <w:bookmarkEnd w:id="1283"/>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1284" w:name="_Toc338939171"/>
      <w:r w:rsidRPr="007055D9">
        <w:t>Attribute “penetration”</w:t>
      </w:r>
      <w:bookmarkEnd w:id="1284"/>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1285" w:name="_Toc338939173"/>
      <w:r w:rsidRPr="007055D9">
        <w:lastRenderedPageBreak/>
        <w:t>Attribute “filler”</w:t>
      </w:r>
      <w:bookmarkEnd w:id="1285"/>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1286" w:name="WeldDefinitionEdgeWeld"/>
      <w:bookmarkStart w:id="1287" w:name="_Toc3557023"/>
      <w:bookmarkStart w:id="1288" w:name="_Toc8893696"/>
      <w:bookmarkStart w:id="1289" w:name="_Toc288200764"/>
      <w:bookmarkStart w:id="1290" w:name="_Toc338939108"/>
      <w:bookmarkEnd w:id="1286"/>
      <w:r w:rsidRPr="007055D9">
        <w:t>Element “</w:t>
      </w:r>
      <w:r>
        <w:t>sheet_parameter</w:t>
      </w:r>
      <w:r w:rsidRPr="007055D9">
        <w:t>”</w:t>
      </w:r>
      <w:bookmarkEnd w:id="1287"/>
      <w:bookmarkEnd w:id="1288"/>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1291" w:name="_Toc3566499"/>
      <w:bookmarkStart w:id="1292" w:name="_Toc8893924"/>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291"/>
      <w:bookmarkEnd w:id="1292"/>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1293" w:name="_Toc3557024"/>
      <w:bookmarkStart w:id="1294" w:name="_Toc8893697"/>
      <w:r w:rsidRPr="007055D9">
        <w:t>Edge Weld</w:t>
      </w:r>
      <w:bookmarkEnd w:id="1289"/>
      <w:bookmarkEnd w:id="1290"/>
      <w:bookmarkEnd w:id="1293"/>
      <w:bookmarkEnd w:id="1294"/>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295" w:name="_Toc3557025"/>
      <w:bookmarkStart w:id="1296" w:name="_Toc8893698"/>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295"/>
      <w:bookmarkEnd w:id="1296"/>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67F409E1" w:rsidR="00521850" w:rsidRPr="00AF7673" w:rsidRDefault="00521850" w:rsidP="00765F0F">
                            <w:pPr>
                              <w:pStyle w:val="Caption"/>
                              <w:keepNext/>
                              <w:keepLines/>
                              <w:rPr>
                                <w:b w:val="0"/>
                                <w:bCs w:val="0"/>
                                <w:noProof/>
                                <w:sz w:val="26"/>
                                <w:szCs w:val="28"/>
                              </w:rPr>
                            </w:pPr>
                            <w:bookmarkStart w:id="1297" w:name="_Toc3557131"/>
                            <w:bookmarkStart w:id="1298" w:name="_Toc8893806"/>
                            <w:r>
                              <w:t xml:space="preserve">Figure </w:t>
                            </w:r>
                            <w:r>
                              <w:fldChar w:fldCharType="begin"/>
                            </w:r>
                            <w:r>
                              <w:instrText xml:space="preserve"> SEQ Figure \* ARABIC </w:instrText>
                            </w:r>
                            <w:r>
                              <w:fldChar w:fldCharType="separate"/>
                            </w:r>
                            <w:r>
                              <w:rPr>
                                <w:noProof/>
                              </w:rPr>
                              <w:t>53</w:t>
                            </w:r>
                            <w:r>
                              <w:fldChar w:fldCharType="end"/>
                            </w:r>
                            <w:r>
                              <w:t>: Edge Weld Sheet Layout</w:t>
                            </w:r>
                            <w:bookmarkEnd w:id="1297"/>
                            <w:bookmarkEnd w:id="1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67F409E1" w:rsidR="00521850" w:rsidRPr="00AF7673" w:rsidRDefault="00521850" w:rsidP="00765F0F">
                      <w:pPr>
                        <w:pStyle w:val="Caption"/>
                        <w:keepNext/>
                        <w:keepLines/>
                        <w:rPr>
                          <w:b w:val="0"/>
                          <w:bCs w:val="0"/>
                          <w:noProof/>
                          <w:sz w:val="26"/>
                          <w:szCs w:val="28"/>
                        </w:rPr>
                      </w:pPr>
                      <w:bookmarkStart w:id="1299" w:name="_Toc3557131"/>
                      <w:bookmarkStart w:id="1300" w:name="_Toc8893806"/>
                      <w:r>
                        <w:t xml:space="preserve">Figure </w:t>
                      </w:r>
                      <w:r>
                        <w:fldChar w:fldCharType="begin"/>
                      </w:r>
                      <w:r>
                        <w:instrText xml:space="preserve"> SEQ Figure \* ARABIC </w:instrText>
                      </w:r>
                      <w:r>
                        <w:fldChar w:fldCharType="separate"/>
                      </w:r>
                      <w:r>
                        <w:rPr>
                          <w:noProof/>
                        </w:rPr>
                        <w:t>53</w:t>
                      </w:r>
                      <w:r>
                        <w:fldChar w:fldCharType="end"/>
                      </w:r>
                      <w:r>
                        <w:t>: Edge Weld Sheet Layout</w:t>
                      </w:r>
                      <w:bookmarkEnd w:id="1299"/>
                      <w:bookmarkEnd w:id="1300"/>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301" w:name="_Toc3557026"/>
      <w:bookmarkStart w:id="1302" w:name="_Toc8893699"/>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301"/>
      <w:bookmarkEnd w:id="1302"/>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3FA7479C" w:rsidR="00521850" w:rsidRPr="00213139" w:rsidRDefault="00521850" w:rsidP="008F3D94">
                            <w:pPr>
                              <w:pStyle w:val="Caption"/>
                              <w:rPr>
                                <w:b w:val="0"/>
                                <w:bCs w:val="0"/>
                                <w:noProof/>
                                <w:sz w:val="26"/>
                                <w:szCs w:val="28"/>
                              </w:rPr>
                            </w:pPr>
                            <w:bookmarkStart w:id="1303" w:name="_Toc3557132"/>
                            <w:bookmarkStart w:id="1304" w:name="_Toc8893807"/>
                            <w:r>
                              <w:t xml:space="preserve">Figure </w:t>
                            </w:r>
                            <w:r>
                              <w:fldChar w:fldCharType="begin"/>
                            </w:r>
                            <w:r>
                              <w:instrText xml:space="preserve"> SEQ Figure \* ARABIC </w:instrText>
                            </w:r>
                            <w:r>
                              <w:fldChar w:fldCharType="separate"/>
                            </w:r>
                            <w:r>
                              <w:rPr>
                                <w:noProof/>
                              </w:rPr>
                              <w:t>54</w:t>
                            </w:r>
                            <w:r>
                              <w:fldChar w:fldCharType="end"/>
                            </w:r>
                            <w:r>
                              <w:t>: Edge Weld parameters</w:t>
                            </w:r>
                            <w:bookmarkEnd w:id="1303"/>
                            <w:bookmarkEnd w:id="1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3FA7479C" w:rsidR="00521850" w:rsidRPr="00213139" w:rsidRDefault="00521850" w:rsidP="008F3D94">
                      <w:pPr>
                        <w:pStyle w:val="Caption"/>
                        <w:rPr>
                          <w:b w:val="0"/>
                          <w:bCs w:val="0"/>
                          <w:noProof/>
                          <w:sz w:val="26"/>
                          <w:szCs w:val="28"/>
                        </w:rPr>
                      </w:pPr>
                      <w:bookmarkStart w:id="1305" w:name="_Toc3557132"/>
                      <w:bookmarkStart w:id="1306" w:name="_Toc8893807"/>
                      <w:r>
                        <w:t xml:space="preserve">Figure </w:t>
                      </w:r>
                      <w:r>
                        <w:fldChar w:fldCharType="begin"/>
                      </w:r>
                      <w:r>
                        <w:instrText xml:space="preserve"> SEQ Figure \* ARABIC </w:instrText>
                      </w:r>
                      <w:r>
                        <w:fldChar w:fldCharType="separate"/>
                      </w:r>
                      <w:r>
                        <w:rPr>
                          <w:noProof/>
                        </w:rPr>
                        <w:t>54</w:t>
                      </w:r>
                      <w:r>
                        <w:fldChar w:fldCharType="end"/>
                      </w:r>
                      <w:r>
                        <w:t>: Edge Weld parameters</w:t>
                      </w:r>
                      <w:bookmarkEnd w:id="1305"/>
                      <w:bookmarkEnd w:id="1306"/>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1307" w:name="_Toc3566500"/>
      <w:bookmarkStart w:id="1308" w:name="_Toc8893925"/>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307"/>
      <w:bookmarkEnd w:id="1308"/>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309" w:name="_Toc338939175"/>
      <w:bookmarkStart w:id="1310" w:name="_Toc3557027"/>
      <w:bookmarkStart w:id="1311" w:name="_Toc8893700"/>
      <w:r w:rsidRPr="007055D9">
        <w:t>Attributes</w:t>
      </w:r>
      <w:bookmarkEnd w:id="1309"/>
      <w:bookmarkEnd w:id="1310"/>
      <w:bookmarkEnd w:id="1311"/>
    </w:p>
    <w:p w14:paraId="20DE2C66" w14:textId="77777777" w:rsidR="0006113C" w:rsidRPr="007055D9" w:rsidRDefault="001C1D65" w:rsidP="0033252C">
      <w:pPr>
        <w:pStyle w:val="Heading5"/>
        <w:keepNext/>
      </w:pPr>
      <w:bookmarkStart w:id="1312" w:name="_Toc338939177"/>
      <w:r w:rsidRPr="007055D9">
        <w:t>Attribute “b</w:t>
      </w:r>
      <w:r w:rsidR="0006113C" w:rsidRPr="007055D9">
        <w:t>ase</w:t>
      </w:r>
      <w:bookmarkEnd w:id="1312"/>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1313" w:name="_Toc338939178"/>
      <w:r w:rsidRPr="007055D9">
        <w:t>Attribute “t</w:t>
      </w:r>
      <w:r w:rsidR="0006113C" w:rsidRPr="007055D9">
        <w:t>echnology</w:t>
      </w:r>
      <w:bookmarkEnd w:id="1313"/>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1314" w:name="_Toc338939179"/>
      <w:bookmarkStart w:id="1315" w:name="_Toc3557028"/>
      <w:bookmarkStart w:id="1316" w:name="_Toc8893701"/>
      <w:r w:rsidRPr="007055D9">
        <w:t>Element “weld_position”</w:t>
      </w:r>
      <w:bookmarkEnd w:id="1314"/>
      <w:bookmarkEnd w:id="1315"/>
      <w:bookmarkEnd w:id="1316"/>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1317" w:name="_Toc3566501"/>
      <w:bookmarkStart w:id="1318" w:name="_Toc8893926"/>
      <w:bookmarkStart w:id="1319"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317"/>
      <w:bookmarkEnd w:id="1318"/>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1319"/>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1320" w:name="_Toc338939182"/>
      <w:r w:rsidRPr="007055D9">
        <w:t>Attribute “width”</w:t>
      </w:r>
      <w:bookmarkEnd w:id="1320"/>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1321" w:name="_Toc338939184"/>
      <w:r w:rsidRPr="007055D9">
        <w:t>Attribute “filler”</w:t>
      </w:r>
      <w:bookmarkEnd w:id="1321"/>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1322" w:name="WeldDefinitionIWeld"/>
      <w:bookmarkStart w:id="1323" w:name="_Toc3557029"/>
      <w:bookmarkStart w:id="1324" w:name="_Toc8893702"/>
      <w:bookmarkStart w:id="1325" w:name="_Toc288200765"/>
      <w:bookmarkStart w:id="1326" w:name="_Toc338939109"/>
      <w:bookmarkEnd w:id="1322"/>
      <w:r w:rsidRPr="007055D9">
        <w:t>Element “</w:t>
      </w:r>
      <w:r>
        <w:t>sheet_parameter</w:t>
      </w:r>
      <w:r w:rsidRPr="007055D9">
        <w:t>”</w:t>
      </w:r>
      <w:bookmarkEnd w:id="1323"/>
      <w:bookmarkEnd w:id="1324"/>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1327" w:name="_Toc3566502"/>
      <w:bookmarkStart w:id="1328" w:name="_Toc8893927"/>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327"/>
      <w:bookmarkEnd w:id="1328"/>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1329" w:name="_Toc3557030"/>
      <w:bookmarkStart w:id="1330" w:name="_Toc8893703"/>
      <w:r w:rsidRPr="007055D9">
        <w:t>I-Weld</w:t>
      </w:r>
      <w:bookmarkEnd w:id="1325"/>
      <w:bookmarkEnd w:id="1326"/>
      <w:bookmarkEnd w:id="1329"/>
      <w:bookmarkEnd w:id="1330"/>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1331" w:name="_Toc3557031"/>
      <w:bookmarkStart w:id="1332" w:name="_Toc8893704"/>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331"/>
      <w:bookmarkEnd w:id="1332"/>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6421961E" w:rsidR="00521850" w:rsidRPr="001B4A57" w:rsidRDefault="00521850" w:rsidP="00F51CB9">
                            <w:pPr>
                              <w:pStyle w:val="Caption"/>
                              <w:rPr>
                                <w:b w:val="0"/>
                                <w:bCs w:val="0"/>
                                <w:noProof/>
                                <w:sz w:val="26"/>
                                <w:szCs w:val="28"/>
                              </w:rPr>
                            </w:pPr>
                            <w:bookmarkStart w:id="1333" w:name="_Toc3557133"/>
                            <w:bookmarkStart w:id="1334" w:name="_Toc8893808"/>
                            <w:r>
                              <w:t xml:space="preserve">Figure </w:t>
                            </w:r>
                            <w:r>
                              <w:fldChar w:fldCharType="begin"/>
                            </w:r>
                            <w:r>
                              <w:instrText xml:space="preserve"> SEQ Figure \* ARABIC </w:instrText>
                            </w:r>
                            <w:r>
                              <w:fldChar w:fldCharType="separate"/>
                            </w:r>
                            <w:r>
                              <w:rPr>
                                <w:noProof/>
                              </w:rPr>
                              <w:t>55</w:t>
                            </w:r>
                            <w:r>
                              <w:fldChar w:fldCharType="end"/>
                            </w:r>
                            <w:r>
                              <w:t>: I-Weld Sheet Layout</w:t>
                            </w:r>
                            <w:bookmarkEnd w:id="1333"/>
                            <w:bookmarkEnd w:id="1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6421961E" w:rsidR="00521850" w:rsidRPr="001B4A57" w:rsidRDefault="00521850" w:rsidP="00F51CB9">
                      <w:pPr>
                        <w:pStyle w:val="Caption"/>
                        <w:rPr>
                          <w:b w:val="0"/>
                          <w:bCs w:val="0"/>
                          <w:noProof/>
                          <w:sz w:val="26"/>
                          <w:szCs w:val="28"/>
                        </w:rPr>
                      </w:pPr>
                      <w:bookmarkStart w:id="1335" w:name="_Toc3557133"/>
                      <w:bookmarkStart w:id="1336" w:name="_Toc8893808"/>
                      <w:r>
                        <w:t xml:space="preserve">Figure </w:t>
                      </w:r>
                      <w:r>
                        <w:fldChar w:fldCharType="begin"/>
                      </w:r>
                      <w:r>
                        <w:instrText xml:space="preserve"> SEQ Figure \* ARABIC </w:instrText>
                      </w:r>
                      <w:r>
                        <w:fldChar w:fldCharType="separate"/>
                      </w:r>
                      <w:r>
                        <w:rPr>
                          <w:noProof/>
                        </w:rPr>
                        <w:t>55</w:t>
                      </w:r>
                      <w:r>
                        <w:fldChar w:fldCharType="end"/>
                      </w:r>
                      <w:r>
                        <w:t>: I-Weld Sheet Layout</w:t>
                      </w:r>
                      <w:bookmarkEnd w:id="1335"/>
                      <w:bookmarkEnd w:id="1336"/>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1337" w:name="_Toc3557032"/>
      <w:bookmarkStart w:id="1338" w:name="_Toc8893705"/>
      <w:r w:rsidRPr="007055D9">
        <w:t>Weld Parameters</w:t>
      </w:r>
      <w:bookmarkEnd w:id="1337"/>
      <w:bookmarkEnd w:id="1338"/>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5281B75D" w:rsidR="00521850" w:rsidRPr="003F40AF" w:rsidRDefault="00521850" w:rsidP="00F51CB9">
                            <w:pPr>
                              <w:pStyle w:val="Caption"/>
                              <w:rPr>
                                <w:b w:val="0"/>
                                <w:bCs w:val="0"/>
                                <w:noProof/>
                                <w:sz w:val="26"/>
                                <w:szCs w:val="28"/>
                              </w:rPr>
                            </w:pPr>
                            <w:bookmarkStart w:id="1339" w:name="_Toc3557134"/>
                            <w:bookmarkStart w:id="1340" w:name="_Toc8893809"/>
                            <w:r>
                              <w:t xml:space="preserve">Figure </w:t>
                            </w:r>
                            <w:r>
                              <w:fldChar w:fldCharType="begin"/>
                            </w:r>
                            <w:r>
                              <w:instrText xml:space="preserve"> SEQ Figure \* ARABIC </w:instrText>
                            </w:r>
                            <w:r>
                              <w:fldChar w:fldCharType="separate"/>
                            </w:r>
                            <w:r>
                              <w:rPr>
                                <w:noProof/>
                              </w:rPr>
                              <w:t>56</w:t>
                            </w:r>
                            <w:r>
                              <w:fldChar w:fldCharType="end"/>
                            </w:r>
                            <w:r>
                              <w:t>: I-Weld Parameters</w:t>
                            </w:r>
                            <w:bookmarkEnd w:id="1339"/>
                            <w:bookmarkEnd w:id="1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5281B75D" w:rsidR="00521850" w:rsidRPr="003F40AF" w:rsidRDefault="00521850" w:rsidP="00F51CB9">
                      <w:pPr>
                        <w:pStyle w:val="Caption"/>
                        <w:rPr>
                          <w:b w:val="0"/>
                          <w:bCs w:val="0"/>
                          <w:noProof/>
                          <w:sz w:val="26"/>
                          <w:szCs w:val="28"/>
                        </w:rPr>
                      </w:pPr>
                      <w:bookmarkStart w:id="1341" w:name="_Toc3557134"/>
                      <w:bookmarkStart w:id="1342" w:name="_Toc8893809"/>
                      <w:r>
                        <w:t xml:space="preserve">Figure </w:t>
                      </w:r>
                      <w:r>
                        <w:fldChar w:fldCharType="begin"/>
                      </w:r>
                      <w:r>
                        <w:instrText xml:space="preserve"> SEQ Figure \* ARABIC </w:instrText>
                      </w:r>
                      <w:r>
                        <w:fldChar w:fldCharType="separate"/>
                      </w:r>
                      <w:r>
                        <w:rPr>
                          <w:noProof/>
                        </w:rPr>
                        <w:t>56</w:t>
                      </w:r>
                      <w:r>
                        <w:fldChar w:fldCharType="end"/>
                      </w:r>
                      <w:r>
                        <w:t>: I-Weld Parameters</w:t>
                      </w:r>
                      <w:bookmarkEnd w:id="1341"/>
                      <w:bookmarkEnd w:id="1342"/>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1343" w:name="_Toc3566503"/>
      <w:bookmarkStart w:id="1344" w:name="_Toc8893928"/>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343"/>
      <w:bookmarkEnd w:id="1344"/>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345" w:name="_Toc338939186"/>
      <w:bookmarkStart w:id="1346" w:name="_Toc3557033"/>
      <w:bookmarkStart w:id="1347" w:name="_Toc8893706"/>
      <w:r w:rsidRPr="007055D9">
        <w:t>Attributes</w:t>
      </w:r>
      <w:bookmarkEnd w:id="1345"/>
      <w:bookmarkEnd w:id="1346"/>
      <w:bookmarkEnd w:id="1347"/>
    </w:p>
    <w:p w14:paraId="7F7DD4CE" w14:textId="77777777" w:rsidR="0006113C" w:rsidRPr="007055D9" w:rsidRDefault="009D7557" w:rsidP="00E67798">
      <w:pPr>
        <w:pStyle w:val="Heading5"/>
        <w:keepNext/>
      </w:pPr>
      <w:bookmarkStart w:id="1348" w:name="_Toc338939188"/>
      <w:r w:rsidRPr="007055D9">
        <w:t>Attribute “b</w:t>
      </w:r>
      <w:r w:rsidR="0006113C" w:rsidRPr="007055D9">
        <w:t>ase</w:t>
      </w:r>
      <w:bookmarkEnd w:id="1348"/>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1349" w:name="_Toc338939189"/>
      <w:r w:rsidRPr="007055D9">
        <w:lastRenderedPageBreak/>
        <w:t>Attribute “t</w:t>
      </w:r>
      <w:r w:rsidR="0006113C" w:rsidRPr="007055D9">
        <w:t>echnology</w:t>
      </w:r>
      <w:bookmarkEnd w:id="1349"/>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1350" w:name="_Toc338939190"/>
      <w:bookmarkStart w:id="1351" w:name="_Toc3557034"/>
      <w:bookmarkStart w:id="1352" w:name="_Toc8893707"/>
      <w:r w:rsidRPr="007055D9">
        <w:t>Element “weld_position”</w:t>
      </w:r>
      <w:bookmarkEnd w:id="1350"/>
      <w:bookmarkEnd w:id="1351"/>
      <w:bookmarkEnd w:id="1352"/>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1353" w:name="_Toc3566504"/>
      <w:bookmarkStart w:id="1354" w:name="_Toc8893929"/>
      <w:bookmarkStart w:id="1355"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353"/>
      <w:bookmarkEnd w:id="1354"/>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1355"/>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1356" w:name="_Toc338939194"/>
      <w:r w:rsidRPr="007055D9">
        <w:t>Attribute “filler”</w:t>
      </w:r>
      <w:bookmarkEnd w:id="1356"/>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1357" w:name="WeldDefinitionOverlapWeld"/>
      <w:bookmarkStart w:id="1358" w:name="_Toc3557035"/>
      <w:bookmarkStart w:id="1359" w:name="_Toc8893708"/>
      <w:bookmarkStart w:id="1360" w:name="_Toc288200766"/>
      <w:bookmarkStart w:id="1361" w:name="_Toc338939110"/>
      <w:bookmarkEnd w:id="1357"/>
      <w:r w:rsidRPr="007055D9">
        <w:t>Element “</w:t>
      </w:r>
      <w:r>
        <w:t>sheet_parameter</w:t>
      </w:r>
      <w:r w:rsidRPr="007055D9">
        <w:t>”</w:t>
      </w:r>
      <w:bookmarkEnd w:id="1358"/>
      <w:bookmarkEnd w:id="1359"/>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1362" w:name="_Toc3566505"/>
      <w:bookmarkStart w:id="1363" w:name="_Toc8893930"/>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362"/>
      <w:bookmarkEnd w:id="1363"/>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1364" w:name="_Toc3557036"/>
      <w:bookmarkStart w:id="1365" w:name="_Toc8893709"/>
      <w:r w:rsidRPr="007055D9">
        <w:t>Overlap Weld</w:t>
      </w:r>
      <w:bookmarkEnd w:id="1360"/>
      <w:bookmarkEnd w:id="1361"/>
      <w:bookmarkEnd w:id="1364"/>
      <w:bookmarkEnd w:id="1365"/>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18"/>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366" w:name="_Toc3557037"/>
      <w:bookmarkStart w:id="1367" w:name="_Toc8893710"/>
      <w:r w:rsidRPr="007055D9">
        <w:t>Simple Overlap Weld</w:t>
      </w:r>
      <w:bookmarkEnd w:id="1366"/>
      <w:bookmarkEnd w:id="1367"/>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D3D2F58" w:rsidR="00521850" w:rsidRPr="0079510C" w:rsidRDefault="00521850" w:rsidP="002A71CD">
                            <w:pPr>
                              <w:pStyle w:val="Caption"/>
                              <w:rPr>
                                <w:noProof/>
                                <w:sz w:val="24"/>
                                <w:szCs w:val="26"/>
                              </w:rPr>
                            </w:pPr>
                            <w:bookmarkStart w:id="1368" w:name="_Toc3557135"/>
                            <w:bookmarkStart w:id="1369" w:name="_Toc8893810"/>
                            <w:r>
                              <w:t xml:space="preserve">Figure </w:t>
                            </w:r>
                            <w:r>
                              <w:fldChar w:fldCharType="begin"/>
                            </w:r>
                            <w:r>
                              <w:instrText xml:space="preserve"> SEQ Figure \* ARABIC </w:instrText>
                            </w:r>
                            <w:r>
                              <w:fldChar w:fldCharType="separate"/>
                            </w:r>
                            <w:r>
                              <w:rPr>
                                <w:noProof/>
                              </w:rPr>
                              <w:t>57</w:t>
                            </w:r>
                            <w:r>
                              <w:fldChar w:fldCharType="end"/>
                            </w:r>
                            <w:r>
                              <w:t>: Overlap Weld Sheet Layout</w:t>
                            </w:r>
                            <w:bookmarkEnd w:id="1368"/>
                            <w:bookmarkEnd w:id="1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D3D2F58" w:rsidR="00521850" w:rsidRPr="0079510C" w:rsidRDefault="00521850" w:rsidP="002A71CD">
                      <w:pPr>
                        <w:pStyle w:val="Caption"/>
                        <w:rPr>
                          <w:noProof/>
                          <w:sz w:val="24"/>
                          <w:szCs w:val="26"/>
                        </w:rPr>
                      </w:pPr>
                      <w:bookmarkStart w:id="1370" w:name="_Toc3557135"/>
                      <w:bookmarkStart w:id="1371" w:name="_Toc8893810"/>
                      <w:r>
                        <w:t xml:space="preserve">Figure </w:t>
                      </w:r>
                      <w:r>
                        <w:fldChar w:fldCharType="begin"/>
                      </w:r>
                      <w:r>
                        <w:instrText xml:space="preserve"> SEQ Figure \* ARABIC </w:instrText>
                      </w:r>
                      <w:r>
                        <w:fldChar w:fldCharType="separate"/>
                      </w:r>
                      <w:r>
                        <w:rPr>
                          <w:noProof/>
                        </w:rPr>
                        <w:t>57</w:t>
                      </w:r>
                      <w:r>
                        <w:fldChar w:fldCharType="end"/>
                      </w:r>
                      <w:r>
                        <w:t>: Overlap Weld Sheet Layout</w:t>
                      </w:r>
                      <w:bookmarkEnd w:id="1370"/>
                      <w:bookmarkEnd w:id="1371"/>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559E9F8" w:rsidR="00521850" w:rsidRPr="00A00F34" w:rsidRDefault="00521850" w:rsidP="002A71CD">
                            <w:pPr>
                              <w:pStyle w:val="Caption"/>
                              <w:rPr>
                                <w:noProof/>
                                <w:szCs w:val="24"/>
                              </w:rPr>
                            </w:pPr>
                            <w:bookmarkStart w:id="1372" w:name="_Toc3557136"/>
                            <w:bookmarkStart w:id="1373" w:name="_Toc8893811"/>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372"/>
                            <w:bookmarkEnd w:id="1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3559E9F8" w:rsidR="00521850" w:rsidRPr="00A00F34" w:rsidRDefault="00521850" w:rsidP="002A71CD">
                      <w:pPr>
                        <w:pStyle w:val="Caption"/>
                        <w:rPr>
                          <w:noProof/>
                          <w:szCs w:val="24"/>
                        </w:rPr>
                      </w:pPr>
                      <w:bookmarkStart w:id="1374" w:name="_Toc3557136"/>
                      <w:bookmarkStart w:id="1375" w:name="_Toc8893811"/>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374"/>
                      <w:bookmarkEnd w:id="1375"/>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7" type="#_x0000_t75" style="width:34.35pt;height:34.35pt" o:ole="">
            <v:imagedata r:id="rId157" o:title=""/>
          </v:shape>
          <o:OLEObject Type="Embed" ProgID="Equation.3" ShapeID="_x0000_i1027" DrawAspect="Content" ObjectID="_1632078812"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1376" w:name="_Toc3566506"/>
      <w:bookmarkStart w:id="1377" w:name="_Toc8893931"/>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376"/>
      <w:bookmarkEnd w:id="1377"/>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378" w:name="_Toc338939112"/>
      <w:bookmarkStart w:id="1379" w:name="_Toc3557038"/>
      <w:bookmarkStart w:id="1380" w:name="_Toc8893711"/>
      <w:r w:rsidRPr="007055D9">
        <w:t>Single Sided Double Overlap Weld</w:t>
      </w:r>
      <w:bookmarkEnd w:id="1378"/>
      <w:bookmarkEnd w:id="1379"/>
      <w:bookmarkEnd w:id="1380"/>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10A57FDA" w:rsidR="00521850" w:rsidRPr="008B5970" w:rsidRDefault="00521850" w:rsidP="007C7FBC">
                            <w:pPr>
                              <w:pStyle w:val="Caption"/>
                              <w:rPr>
                                <w:noProof/>
                                <w:sz w:val="24"/>
                                <w:szCs w:val="26"/>
                              </w:rPr>
                            </w:pPr>
                            <w:bookmarkStart w:id="1381" w:name="_Toc3557137"/>
                            <w:bookmarkStart w:id="1382" w:name="_Toc8893812"/>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381"/>
                            <w:bookmarkEnd w:id="1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10A57FDA" w:rsidR="00521850" w:rsidRPr="008B5970" w:rsidRDefault="00521850" w:rsidP="007C7FBC">
                      <w:pPr>
                        <w:pStyle w:val="Caption"/>
                        <w:rPr>
                          <w:noProof/>
                          <w:sz w:val="24"/>
                          <w:szCs w:val="26"/>
                        </w:rPr>
                      </w:pPr>
                      <w:bookmarkStart w:id="1383" w:name="_Toc3557137"/>
                      <w:bookmarkStart w:id="1384" w:name="_Toc8893812"/>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383"/>
                      <w:bookmarkEnd w:id="1384"/>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23A15BCD" w:rsidR="00521850" w:rsidRPr="008D09AE" w:rsidRDefault="00521850" w:rsidP="00044694">
                            <w:pPr>
                              <w:pStyle w:val="Caption"/>
                              <w:rPr>
                                <w:noProof/>
                                <w:szCs w:val="24"/>
                              </w:rPr>
                            </w:pPr>
                            <w:bookmarkStart w:id="1385" w:name="_Toc3557138"/>
                            <w:bookmarkStart w:id="1386" w:name="_Toc8893813"/>
                            <w:r>
                              <w:t xml:space="preserve">Figure </w:t>
                            </w:r>
                            <w:r>
                              <w:fldChar w:fldCharType="begin"/>
                            </w:r>
                            <w:r>
                              <w:instrText xml:space="preserve"> SEQ Figure \* ARABIC </w:instrText>
                            </w:r>
                            <w:r>
                              <w:fldChar w:fldCharType="separate"/>
                            </w:r>
                            <w:r>
                              <w:rPr>
                                <w:noProof/>
                              </w:rPr>
                              <w:t>60</w:t>
                            </w:r>
                            <w:r>
                              <w:fldChar w:fldCharType="end"/>
                            </w:r>
                            <w:r>
                              <w:t>: Overlap Weld Parameters</w:t>
                            </w:r>
                            <w:bookmarkEnd w:id="1385"/>
                            <w:bookmarkEnd w:id="1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23A15BCD" w:rsidR="00521850" w:rsidRPr="008D09AE" w:rsidRDefault="00521850" w:rsidP="00044694">
                      <w:pPr>
                        <w:pStyle w:val="Caption"/>
                        <w:rPr>
                          <w:noProof/>
                          <w:szCs w:val="24"/>
                        </w:rPr>
                      </w:pPr>
                      <w:bookmarkStart w:id="1387" w:name="_Toc3557138"/>
                      <w:bookmarkStart w:id="1388" w:name="_Toc8893813"/>
                      <w:r>
                        <w:t xml:space="preserve">Figure </w:t>
                      </w:r>
                      <w:r>
                        <w:fldChar w:fldCharType="begin"/>
                      </w:r>
                      <w:r>
                        <w:instrText xml:space="preserve"> SEQ Figure \* ARABIC </w:instrText>
                      </w:r>
                      <w:r>
                        <w:fldChar w:fldCharType="separate"/>
                      </w:r>
                      <w:r>
                        <w:rPr>
                          <w:noProof/>
                        </w:rPr>
                        <w:t>60</w:t>
                      </w:r>
                      <w:r>
                        <w:fldChar w:fldCharType="end"/>
                      </w:r>
                      <w:r>
                        <w:t>: Overlap Weld Parameters</w:t>
                      </w:r>
                      <w:bookmarkEnd w:id="1387"/>
                      <w:bookmarkEnd w:id="1388"/>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8" type="#_x0000_t75" style="width:61.05pt;height:35.15pt" o:ole="">
            <v:imagedata r:id="rId146" o:title=""/>
          </v:shape>
          <o:OLEObject Type="Embed" ProgID="Equation.3" ShapeID="_x0000_i1028" DrawAspect="Content" ObjectID="_1632078813"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1389" w:name="_Toc3566507"/>
      <w:bookmarkStart w:id="1390" w:name="_Toc8893932"/>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389"/>
      <w:bookmarkEnd w:id="1390"/>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391" w:name="_Toc338939113"/>
      <w:bookmarkStart w:id="1392" w:name="_Toc3557039"/>
      <w:bookmarkStart w:id="1393" w:name="_Toc8893712"/>
      <w:r w:rsidRPr="007055D9">
        <w:t>Double Sided Double Overlap Weld</w:t>
      </w:r>
      <w:bookmarkEnd w:id="1391"/>
      <w:bookmarkEnd w:id="1392"/>
      <w:bookmarkEnd w:id="1393"/>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F35AC70" w:rsidR="00521850" w:rsidRPr="000A25D4" w:rsidRDefault="00521850" w:rsidP="00044694">
                            <w:pPr>
                              <w:pStyle w:val="Caption"/>
                              <w:rPr>
                                <w:noProof/>
                                <w:sz w:val="24"/>
                                <w:szCs w:val="26"/>
                              </w:rPr>
                            </w:pPr>
                            <w:bookmarkStart w:id="1394" w:name="_Toc3557139"/>
                            <w:bookmarkStart w:id="1395" w:name="_Toc8893814"/>
                            <w:r>
                              <w:t xml:space="preserve">Figure </w:t>
                            </w:r>
                            <w:r>
                              <w:fldChar w:fldCharType="begin"/>
                            </w:r>
                            <w:r>
                              <w:instrText xml:space="preserve"> SEQ Figure \* ARABIC </w:instrText>
                            </w:r>
                            <w:r>
                              <w:fldChar w:fldCharType="separate"/>
                            </w:r>
                            <w:r>
                              <w:rPr>
                                <w:noProof/>
                              </w:rPr>
                              <w:t>61</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394"/>
                            <w:bookmarkEnd w:id="1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1F35AC70" w:rsidR="00521850" w:rsidRPr="000A25D4" w:rsidRDefault="00521850" w:rsidP="00044694">
                      <w:pPr>
                        <w:pStyle w:val="Caption"/>
                        <w:rPr>
                          <w:noProof/>
                          <w:sz w:val="24"/>
                          <w:szCs w:val="26"/>
                        </w:rPr>
                      </w:pPr>
                      <w:bookmarkStart w:id="1396" w:name="_Toc3557139"/>
                      <w:bookmarkStart w:id="1397" w:name="_Toc8893814"/>
                      <w:r>
                        <w:t xml:space="preserve">Figure </w:t>
                      </w:r>
                      <w:r>
                        <w:fldChar w:fldCharType="begin"/>
                      </w:r>
                      <w:r>
                        <w:instrText xml:space="preserve"> SEQ Figure \* ARABIC </w:instrText>
                      </w:r>
                      <w:r>
                        <w:fldChar w:fldCharType="separate"/>
                      </w:r>
                      <w:r>
                        <w:rPr>
                          <w:noProof/>
                        </w:rPr>
                        <w:t>61</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396"/>
                      <w:bookmarkEnd w:id="1397"/>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12CC230F" w:rsidR="00521850" w:rsidRPr="00F739B3" w:rsidRDefault="00521850" w:rsidP="00044694">
                            <w:pPr>
                              <w:pStyle w:val="Caption"/>
                              <w:rPr>
                                <w:noProof/>
                                <w:szCs w:val="24"/>
                              </w:rPr>
                            </w:pPr>
                            <w:bookmarkStart w:id="1398" w:name="_Toc3557140"/>
                            <w:bookmarkStart w:id="1399" w:name="_Toc8893815"/>
                            <w:r>
                              <w:t xml:space="preserve">Figure </w:t>
                            </w:r>
                            <w:r>
                              <w:fldChar w:fldCharType="begin"/>
                            </w:r>
                            <w:r>
                              <w:instrText xml:space="preserve"> SEQ Figure \* ARABIC </w:instrText>
                            </w:r>
                            <w:r>
                              <w:fldChar w:fldCharType="separate"/>
                            </w:r>
                            <w:r>
                              <w:rPr>
                                <w:noProof/>
                              </w:rPr>
                              <w:t>62</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398"/>
                            <w:bookmarkEnd w:id="1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12CC230F" w:rsidR="00521850" w:rsidRPr="00F739B3" w:rsidRDefault="00521850" w:rsidP="00044694">
                      <w:pPr>
                        <w:pStyle w:val="Caption"/>
                        <w:rPr>
                          <w:noProof/>
                          <w:szCs w:val="24"/>
                        </w:rPr>
                      </w:pPr>
                      <w:bookmarkStart w:id="1400" w:name="_Toc3557140"/>
                      <w:bookmarkStart w:id="1401" w:name="_Toc8893815"/>
                      <w:r>
                        <w:t xml:space="preserve">Figure </w:t>
                      </w:r>
                      <w:r>
                        <w:fldChar w:fldCharType="begin"/>
                      </w:r>
                      <w:r>
                        <w:instrText xml:space="preserve"> SEQ Figure \* ARABIC </w:instrText>
                      </w:r>
                      <w:r>
                        <w:fldChar w:fldCharType="separate"/>
                      </w:r>
                      <w:r>
                        <w:rPr>
                          <w:noProof/>
                        </w:rPr>
                        <w:t>62</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400"/>
                      <w:bookmarkEnd w:id="1401"/>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29" type="#_x0000_t75" style="width:61.05pt;height:35.15pt" o:ole="">
            <v:imagedata r:id="rId146" o:title=""/>
          </v:shape>
          <o:OLEObject Type="Embed" ProgID="Equation.3" ShapeID="_x0000_i1029" DrawAspect="Content" ObjectID="_1632078814"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1402" w:name="_Toc3566508"/>
      <w:bookmarkStart w:id="1403" w:name="_Toc8893933"/>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402"/>
      <w:bookmarkEnd w:id="1403"/>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404" w:name="_Toc338939196"/>
      <w:bookmarkStart w:id="1405" w:name="_Toc3557040"/>
      <w:bookmarkStart w:id="1406" w:name="_Toc8893713"/>
      <w:r w:rsidRPr="007055D9">
        <w:t>Attributes</w:t>
      </w:r>
      <w:bookmarkEnd w:id="1404"/>
      <w:bookmarkEnd w:id="1405"/>
      <w:bookmarkEnd w:id="1406"/>
    </w:p>
    <w:p w14:paraId="54EB1FE0" w14:textId="77777777" w:rsidR="0006113C" w:rsidRPr="007055D9" w:rsidRDefault="00157A42" w:rsidP="00AB2606">
      <w:pPr>
        <w:pStyle w:val="Heading5"/>
        <w:keepNext/>
      </w:pPr>
      <w:bookmarkStart w:id="1407" w:name="_Toc338939198"/>
      <w:r w:rsidRPr="007055D9">
        <w:t>Attribute “b</w:t>
      </w:r>
      <w:r w:rsidR="0006113C" w:rsidRPr="007055D9">
        <w:t>ase</w:t>
      </w:r>
      <w:bookmarkEnd w:id="1407"/>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1408" w:name="_Toc338939199"/>
      <w:r w:rsidRPr="007055D9">
        <w:lastRenderedPageBreak/>
        <w:t>Attribute “t</w:t>
      </w:r>
      <w:r w:rsidR="0006113C" w:rsidRPr="007055D9">
        <w:t>echnology</w:t>
      </w:r>
      <w:bookmarkEnd w:id="1408"/>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1409" w:name="_Toc338939200"/>
      <w:bookmarkStart w:id="1410" w:name="_Toc3557041"/>
      <w:bookmarkStart w:id="1411" w:name="_Toc8893714"/>
      <w:r w:rsidRPr="007055D9">
        <w:t>Element “weld_position”</w:t>
      </w:r>
      <w:bookmarkEnd w:id="1409"/>
      <w:bookmarkEnd w:id="1410"/>
      <w:bookmarkEnd w:id="1411"/>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1412" w:name="_Toc3566509"/>
      <w:bookmarkStart w:id="1413" w:name="_Toc8893934"/>
      <w:bookmarkStart w:id="1414"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412"/>
      <w:bookmarkEnd w:id="1413"/>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1414"/>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1415" w:name="_Toc338939204"/>
      <w:r w:rsidRPr="007055D9">
        <w:t>Attribute “thickness”</w:t>
      </w:r>
      <w:bookmarkEnd w:id="1415"/>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1416" w:name="_Toc338939205"/>
      <w:r w:rsidRPr="007055D9">
        <w:t>Attribute “angle”</w:t>
      </w:r>
      <w:bookmarkEnd w:id="1416"/>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1417" w:name="_Toc338939206"/>
      <w:r w:rsidRPr="007055D9">
        <w:lastRenderedPageBreak/>
        <w:t>Attribute “shape”</w:t>
      </w:r>
      <w:bookmarkEnd w:id="1417"/>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1418" w:name="_Toc338939207"/>
      <w:r w:rsidRPr="007055D9">
        <w:t>Attribute “penetration”</w:t>
      </w:r>
      <w:bookmarkEnd w:id="1418"/>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1419" w:name="_Toc338939209"/>
      <w:r w:rsidRPr="007055D9">
        <w:t>Attribute “filler”</w:t>
      </w:r>
      <w:bookmarkEnd w:id="1419"/>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="1.5"</w:t>
      </w:r>
    </w:p>
    <w:p w14:paraId="64ABBBD9"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1420" w:name="WeldDefinitionYJoint"/>
      <w:bookmarkStart w:id="1421" w:name="_Toc3557042"/>
      <w:bookmarkStart w:id="1422" w:name="_Toc8893715"/>
      <w:bookmarkStart w:id="1423" w:name="_Toc288200767"/>
      <w:bookmarkStart w:id="1424" w:name="_Toc338939114"/>
      <w:bookmarkEnd w:id="1420"/>
      <w:r w:rsidRPr="007055D9">
        <w:t>Element “</w:t>
      </w:r>
      <w:r>
        <w:t>sheet_parameter</w:t>
      </w:r>
      <w:r w:rsidRPr="007055D9">
        <w:t>”</w:t>
      </w:r>
      <w:bookmarkEnd w:id="1421"/>
      <w:bookmarkEnd w:id="1422"/>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1425" w:name="_Toc3566510"/>
      <w:bookmarkStart w:id="1426" w:name="_Toc8893935"/>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425"/>
      <w:bookmarkEnd w:id="1426"/>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1427" w:name="_Toc3557043"/>
      <w:bookmarkStart w:id="1428" w:name="_Toc8893716"/>
      <w:r w:rsidRPr="007055D9">
        <w:lastRenderedPageBreak/>
        <w:t>Y-Joint</w:t>
      </w:r>
      <w:bookmarkEnd w:id="1423"/>
      <w:bookmarkEnd w:id="1424"/>
      <w:bookmarkEnd w:id="1427"/>
      <w:bookmarkEnd w:id="1428"/>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supports up to three</w:t>
      </w:r>
      <w:r w:rsidR="00DB1E84">
        <w:rPr>
          <w:rStyle w:val="FootnoteReference"/>
        </w:rPr>
        <w:footnoteReference w:id="19"/>
      </w:r>
      <w:r w:rsidR="00DB46FE" w:rsidRPr="007055D9">
        <w:t xml:space="preserve"> 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1429" w:name="_Toc3557044"/>
      <w:bookmarkStart w:id="1430" w:name="_Toc8893717"/>
      <w:r w:rsidRPr="007055D9">
        <w:t>Sheet Parameters</w:t>
      </w:r>
      <w:bookmarkEnd w:id="1429"/>
      <w:bookmarkEnd w:id="1430"/>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3C69BDA2" w:rsidR="00521850" w:rsidRPr="00973973" w:rsidRDefault="00521850" w:rsidP="00D25D3B">
                            <w:pPr>
                              <w:pStyle w:val="Caption"/>
                              <w:rPr>
                                <w:noProof/>
                                <w:szCs w:val="24"/>
                              </w:rPr>
                            </w:pPr>
                            <w:bookmarkStart w:id="1431" w:name="_Ref7931629"/>
                            <w:bookmarkStart w:id="1432" w:name="_Toc3557141"/>
                            <w:bookmarkStart w:id="1433" w:name="_Toc8893816"/>
                            <w:r>
                              <w:t xml:space="preserve">Figure </w:t>
                            </w:r>
                            <w:r>
                              <w:fldChar w:fldCharType="begin"/>
                            </w:r>
                            <w:r>
                              <w:instrText xml:space="preserve"> SEQ Figure \* ARABIC </w:instrText>
                            </w:r>
                            <w:r>
                              <w:fldChar w:fldCharType="separate"/>
                            </w:r>
                            <w:r>
                              <w:rPr>
                                <w:noProof/>
                              </w:rPr>
                              <w:t>63</w:t>
                            </w:r>
                            <w:r>
                              <w:fldChar w:fldCharType="end"/>
                            </w:r>
                            <w:bookmarkEnd w:id="1431"/>
                            <w:r>
                              <w:t>: Y-Joint Sheet Layout</w:t>
                            </w:r>
                            <w:bookmarkEnd w:id="1432"/>
                            <w:bookmarkEnd w:id="1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3C69BDA2" w:rsidR="00521850" w:rsidRPr="00973973" w:rsidRDefault="00521850" w:rsidP="00D25D3B">
                      <w:pPr>
                        <w:pStyle w:val="Caption"/>
                        <w:rPr>
                          <w:noProof/>
                          <w:szCs w:val="24"/>
                        </w:rPr>
                      </w:pPr>
                      <w:bookmarkStart w:id="1434" w:name="_Ref7931629"/>
                      <w:bookmarkStart w:id="1435" w:name="_Toc3557141"/>
                      <w:bookmarkStart w:id="1436" w:name="_Toc8893816"/>
                      <w:r>
                        <w:t xml:space="preserve">Figure </w:t>
                      </w:r>
                      <w:r>
                        <w:fldChar w:fldCharType="begin"/>
                      </w:r>
                      <w:r>
                        <w:instrText xml:space="preserve"> SEQ Figure \* ARABIC </w:instrText>
                      </w:r>
                      <w:r>
                        <w:fldChar w:fldCharType="separate"/>
                      </w:r>
                      <w:r>
                        <w:rPr>
                          <w:noProof/>
                        </w:rPr>
                        <w:t>63</w:t>
                      </w:r>
                      <w:r>
                        <w:fldChar w:fldCharType="end"/>
                      </w:r>
                      <w:bookmarkEnd w:id="1434"/>
                      <w:r>
                        <w:t>: Y-Joint Sheet Layout</w:t>
                      </w:r>
                      <w:bookmarkEnd w:id="1435"/>
                      <w:bookmarkEnd w:id="1436"/>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1437" w:name="_Toc3557045"/>
      <w:bookmarkStart w:id="1438" w:name="_Toc8893718"/>
      <w:r w:rsidRPr="007055D9">
        <w:t>Weld Parameters</w:t>
      </w:r>
      <w:bookmarkEnd w:id="1437"/>
      <w:bookmarkEnd w:id="1438"/>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2B7857A1" w:rsidR="00521850" w:rsidRPr="008E45EC" w:rsidRDefault="00521850" w:rsidP="00D25D3B">
                            <w:pPr>
                              <w:pStyle w:val="Caption"/>
                              <w:rPr>
                                <w:noProof/>
                                <w:szCs w:val="24"/>
                              </w:rPr>
                            </w:pPr>
                            <w:bookmarkStart w:id="1439" w:name="_Toc3557142"/>
                            <w:bookmarkStart w:id="1440" w:name="_Toc8893817"/>
                            <w:r>
                              <w:t xml:space="preserve">Figure </w:t>
                            </w:r>
                            <w:r>
                              <w:fldChar w:fldCharType="begin"/>
                            </w:r>
                            <w:r>
                              <w:instrText xml:space="preserve"> SEQ Figure \* ARABIC </w:instrText>
                            </w:r>
                            <w:r>
                              <w:fldChar w:fldCharType="separate"/>
                            </w:r>
                            <w:r>
                              <w:rPr>
                                <w:noProof/>
                              </w:rPr>
                              <w:t>64</w:t>
                            </w:r>
                            <w:r>
                              <w:fldChar w:fldCharType="end"/>
                            </w:r>
                            <w:r>
                              <w:t>: Parameters of Y-Joint Weld</w:t>
                            </w:r>
                            <w:bookmarkEnd w:id="1439"/>
                            <w:bookmarkEnd w:id="1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2B7857A1" w:rsidR="00521850" w:rsidRPr="008E45EC" w:rsidRDefault="00521850" w:rsidP="00D25D3B">
                      <w:pPr>
                        <w:pStyle w:val="Caption"/>
                        <w:rPr>
                          <w:noProof/>
                          <w:szCs w:val="24"/>
                        </w:rPr>
                      </w:pPr>
                      <w:bookmarkStart w:id="1441" w:name="_Toc3557142"/>
                      <w:bookmarkStart w:id="1442" w:name="_Toc8893817"/>
                      <w:r>
                        <w:t xml:space="preserve">Figure </w:t>
                      </w:r>
                      <w:r>
                        <w:fldChar w:fldCharType="begin"/>
                      </w:r>
                      <w:r>
                        <w:instrText xml:space="preserve"> SEQ Figure \* ARABIC </w:instrText>
                      </w:r>
                      <w:r>
                        <w:fldChar w:fldCharType="separate"/>
                      </w:r>
                      <w:r>
                        <w:rPr>
                          <w:noProof/>
                        </w:rPr>
                        <w:t>64</w:t>
                      </w:r>
                      <w:r>
                        <w:fldChar w:fldCharType="end"/>
                      </w:r>
                      <w:r>
                        <w:t>: Parameters of Y-Joint Weld</w:t>
                      </w:r>
                      <w:bookmarkEnd w:id="1441"/>
                      <w:bookmarkEnd w:id="1442"/>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0" type="#_x0000_t75" style="width:61.95pt;height:35.15pt" o:ole="">
            <v:imagedata r:id="rId146" o:title=""/>
          </v:shape>
          <o:OLEObject Type="Embed" ProgID="Equation.3" ShapeID="_x0000_i1030" DrawAspect="Content" ObjectID="_1632078815"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1443" w:name="_Toc3566511"/>
      <w:bookmarkStart w:id="1444" w:name="_Toc8893936"/>
      <w:bookmarkStart w:id="1445"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443"/>
      <w:bookmarkEnd w:id="1444"/>
    </w:p>
    <w:p w14:paraId="398C8EB2" w14:textId="77777777" w:rsidR="0006113C" w:rsidRPr="007055D9" w:rsidRDefault="0006113C" w:rsidP="00F4558F">
      <w:pPr>
        <w:pStyle w:val="Heading4"/>
        <w:tabs>
          <w:tab w:val="clear" w:pos="864"/>
          <w:tab w:val="num" w:pos="993"/>
        </w:tabs>
      </w:pPr>
      <w:bookmarkStart w:id="1446" w:name="_Toc3557046"/>
      <w:bookmarkStart w:id="1447" w:name="_Toc8893719"/>
      <w:r w:rsidRPr="007055D9">
        <w:lastRenderedPageBreak/>
        <w:t>Attributes</w:t>
      </w:r>
      <w:bookmarkEnd w:id="1445"/>
      <w:bookmarkEnd w:id="1446"/>
      <w:bookmarkEnd w:id="1447"/>
    </w:p>
    <w:p w14:paraId="604B195B" w14:textId="77777777" w:rsidR="0006113C" w:rsidRPr="007055D9" w:rsidRDefault="00D83FC9" w:rsidP="00C0357F">
      <w:pPr>
        <w:pStyle w:val="Heading5"/>
        <w:keepNext/>
      </w:pPr>
      <w:bookmarkStart w:id="1448" w:name="_Toc338939213"/>
      <w:r w:rsidRPr="007055D9">
        <w:t>Attribute “b</w:t>
      </w:r>
      <w:r w:rsidR="0006113C" w:rsidRPr="007055D9">
        <w:t>ase</w:t>
      </w:r>
      <w:bookmarkEnd w:id="1448"/>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1449" w:name="_Toc338939214"/>
      <w:r w:rsidRPr="007055D9">
        <w:t>Attribute “t</w:t>
      </w:r>
      <w:r w:rsidR="0006113C" w:rsidRPr="007055D9">
        <w:t>echnology</w:t>
      </w:r>
      <w:bookmarkEnd w:id="1449"/>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1450" w:name="_Toc338939215"/>
      <w:bookmarkStart w:id="1451" w:name="_Toc3557047"/>
      <w:bookmarkStart w:id="1452" w:name="_Toc8893720"/>
      <w:r w:rsidRPr="007055D9">
        <w:t>Element “weld_position”</w:t>
      </w:r>
      <w:bookmarkEnd w:id="1450"/>
      <w:bookmarkEnd w:id="1451"/>
      <w:bookmarkEnd w:id="1452"/>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1453" w:name="_Toc3566512"/>
      <w:bookmarkStart w:id="1454" w:name="_Toc8893937"/>
      <w:bookmarkStart w:id="1455"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453"/>
      <w:bookmarkEnd w:id="1454"/>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1455"/>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1456" w:name="_Toc338939219"/>
      <w:r w:rsidRPr="007055D9">
        <w:t>Attribute “thickness”</w:t>
      </w:r>
      <w:bookmarkEnd w:id="1456"/>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1457" w:name="_Toc3566513"/>
      <w:bookmarkStart w:id="1458" w:name="_Toc8893938"/>
      <w:bookmarkStart w:id="1459"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457"/>
      <w:bookmarkEnd w:id="1458"/>
    </w:p>
    <w:p w14:paraId="5886F713" w14:textId="77777777" w:rsidR="0006113C" w:rsidRPr="007055D9" w:rsidRDefault="0006113C" w:rsidP="003E1F0A">
      <w:pPr>
        <w:pStyle w:val="Heading5"/>
        <w:keepNext/>
      </w:pPr>
      <w:r w:rsidRPr="007055D9">
        <w:t>Attribute “angle”</w:t>
      </w:r>
      <w:bookmarkEnd w:id="1459"/>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1460" w:name="_Toc338939221"/>
      <w:r w:rsidRPr="007055D9">
        <w:t>Attribute “penetration”</w:t>
      </w:r>
      <w:bookmarkEnd w:id="1460"/>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1461" w:name="_Toc338939223"/>
      <w:r w:rsidRPr="007055D9">
        <w:t>Attribute “shape”</w:t>
      </w:r>
      <w:bookmarkEnd w:id="1461"/>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1462" w:name="_Toc338939224"/>
      <w:r w:rsidRPr="007055D9">
        <w:t>Attribute “filler”</w:t>
      </w:r>
      <w:bookmarkEnd w:id="1462"/>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 xml:space="preserv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1463" w:name="_Toc3557048"/>
      <w:bookmarkStart w:id="1464" w:name="_Toc8893721"/>
      <w:r w:rsidRPr="007055D9">
        <w:t>Element “</w:t>
      </w:r>
      <w:r>
        <w:t>sheet_parameter</w:t>
      </w:r>
      <w:r w:rsidRPr="007055D9">
        <w:t>”</w:t>
      </w:r>
      <w:bookmarkEnd w:id="1463"/>
      <w:bookmarkEnd w:id="1464"/>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1465" w:name="_Toc3566514"/>
      <w:bookmarkStart w:id="1466" w:name="_Toc8893939"/>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465"/>
      <w:bookmarkEnd w:id="1466"/>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1467" w:name="WeldDefinitionKJoint"/>
      <w:bookmarkStart w:id="1468" w:name="_Toc338939115"/>
      <w:bookmarkStart w:id="1469" w:name="_Toc3557049"/>
      <w:bookmarkStart w:id="1470" w:name="_Toc8893722"/>
      <w:bookmarkEnd w:id="1467"/>
      <w:r w:rsidRPr="007055D9">
        <w:t>K-Joint</w:t>
      </w:r>
      <w:bookmarkEnd w:id="1468"/>
      <w:bookmarkEnd w:id="1469"/>
      <w:bookmarkEnd w:id="1470"/>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0"/>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471" w:name="_Toc3557050"/>
      <w:bookmarkStart w:id="1472" w:name="_Toc8893723"/>
      <w:r w:rsidRPr="007055D9">
        <w:t>Sheet Parameters</w:t>
      </w:r>
      <w:bookmarkEnd w:id="1471"/>
      <w:bookmarkEnd w:id="1472"/>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25F45869" w:rsidR="00521850" w:rsidRPr="003670AB" w:rsidRDefault="00521850" w:rsidP="008A1560">
                            <w:pPr>
                              <w:pStyle w:val="Caption"/>
                              <w:rPr>
                                <w:b w:val="0"/>
                                <w:bCs w:val="0"/>
                                <w:noProof/>
                                <w:sz w:val="26"/>
                                <w:szCs w:val="28"/>
                              </w:rPr>
                            </w:pPr>
                            <w:bookmarkStart w:id="1473" w:name="_Ref7932243"/>
                            <w:bookmarkStart w:id="1474" w:name="_Toc3557143"/>
                            <w:bookmarkStart w:id="1475" w:name="_Ref7932230"/>
                            <w:bookmarkStart w:id="1476" w:name="_Toc8893818"/>
                            <w:r>
                              <w:t xml:space="preserve">Figure </w:t>
                            </w:r>
                            <w:r>
                              <w:fldChar w:fldCharType="begin"/>
                            </w:r>
                            <w:r>
                              <w:instrText xml:space="preserve"> SEQ Figure \* ARABIC </w:instrText>
                            </w:r>
                            <w:r>
                              <w:fldChar w:fldCharType="separate"/>
                            </w:r>
                            <w:r>
                              <w:rPr>
                                <w:noProof/>
                              </w:rPr>
                              <w:t>65</w:t>
                            </w:r>
                            <w:r>
                              <w:fldChar w:fldCharType="end"/>
                            </w:r>
                            <w:bookmarkEnd w:id="1473"/>
                            <w:r>
                              <w:t>: K-Joint Sheet Layout</w:t>
                            </w:r>
                            <w:bookmarkEnd w:id="1474"/>
                            <w:bookmarkEnd w:id="1475"/>
                            <w:bookmarkEnd w:id="1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25F45869" w:rsidR="00521850" w:rsidRPr="003670AB" w:rsidRDefault="00521850" w:rsidP="008A1560">
                      <w:pPr>
                        <w:pStyle w:val="Caption"/>
                        <w:rPr>
                          <w:b w:val="0"/>
                          <w:bCs w:val="0"/>
                          <w:noProof/>
                          <w:sz w:val="26"/>
                          <w:szCs w:val="28"/>
                        </w:rPr>
                      </w:pPr>
                      <w:bookmarkStart w:id="1477" w:name="_Ref7932243"/>
                      <w:bookmarkStart w:id="1478" w:name="_Toc3557143"/>
                      <w:bookmarkStart w:id="1479" w:name="_Ref7932230"/>
                      <w:bookmarkStart w:id="1480" w:name="_Toc8893818"/>
                      <w:r>
                        <w:t xml:space="preserve">Figure </w:t>
                      </w:r>
                      <w:r>
                        <w:fldChar w:fldCharType="begin"/>
                      </w:r>
                      <w:r>
                        <w:instrText xml:space="preserve"> SEQ Figure \* ARABIC </w:instrText>
                      </w:r>
                      <w:r>
                        <w:fldChar w:fldCharType="separate"/>
                      </w:r>
                      <w:r>
                        <w:rPr>
                          <w:noProof/>
                        </w:rPr>
                        <w:t>65</w:t>
                      </w:r>
                      <w:r>
                        <w:fldChar w:fldCharType="end"/>
                      </w:r>
                      <w:bookmarkEnd w:id="1477"/>
                      <w:r>
                        <w:t>: K-Joint Sheet Layout</w:t>
                      </w:r>
                      <w:bookmarkEnd w:id="1478"/>
                      <w:bookmarkEnd w:id="1479"/>
                      <w:bookmarkEnd w:id="1480"/>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481" w:name="_Toc3557051"/>
      <w:bookmarkStart w:id="1482" w:name="_Toc8893724"/>
      <w:r w:rsidRPr="007055D9">
        <w:lastRenderedPageBreak/>
        <w:t>Weld Parameters</w:t>
      </w:r>
      <w:bookmarkEnd w:id="1481"/>
      <w:bookmarkEnd w:id="1482"/>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29F068D2" w:rsidR="00521850" w:rsidRPr="00C21C59" w:rsidRDefault="00521850" w:rsidP="008A1560">
                            <w:pPr>
                              <w:pStyle w:val="Caption"/>
                              <w:rPr>
                                <w:noProof/>
                                <w:szCs w:val="24"/>
                              </w:rPr>
                            </w:pPr>
                            <w:bookmarkStart w:id="1483" w:name="_Toc3557144"/>
                            <w:bookmarkStart w:id="1484" w:name="_Toc8893819"/>
                            <w:r>
                              <w:t xml:space="preserve">Figure </w:t>
                            </w:r>
                            <w:r>
                              <w:fldChar w:fldCharType="begin"/>
                            </w:r>
                            <w:r>
                              <w:instrText xml:space="preserve"> SEQ Figure \* ARABIC </w:instrText>
                            </w:r>
                            <w:r>
                              <w:fldChar w:fldCharType="separate"/>
                            </w:r>
                            <w:r>
                              <w:rPr>
                                <w:noProof/>
                              </w:rPr>
                              <w:t>66</w:t>
                            </w:r>
                            <w:r>
                              <w:fldChar w:fldCharType="end"/>
                            </w:r>
                            <w:r>
                              <w:t>: Parameters of K-Joint Weld</w:t>
                            </w:r>
                            <w:bookmarkEnd w:id="1483"/>
                            <w:bookmarkEnd w:id="1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29F068D2" w:rsidR="00521850" w:rsidRPr="00C21C59" w:rsidRDefault="00521850" w:rsidP="008A1560">
                      <w:pPr>
                        <w:pStyle w:val="Caption"/>
                        <w:rPr>
                          <w:noProof/>
                          <w:szCs w:val="24"/>
                        </w:rPr>
                      </w:pPr>
                      <w:bookmarkStart w:id="1485" w:name="_Toc3557144"/>
                      <w:bookmarkStart w:id="1486" w:name="_Toc8893819"/>
                      <w:r>
                        <w:t xml:space="preserve">Figure </w:t>
                      </w:r>
                      <w:r>
                        <w:fldChar w:fldCharType="begin"/>
                      </w:r>
                      <w:r>
                        <w:instrText xml:space="preserve"> SEQ Figure \* ARABIC </w:instrText>
                      </w:r>
                      <w:r>
                        <w:fldChar w:fldCharType="separate"/>
                      </w:r>
                      <w:r>
                        <w:rPr>
                          <w:noProof/>
                        </w:rPr>
                        <w:t>66</w:t>
                      </w:r>
                      <w:r>
                        <w:fldChar w:fldCharType="end"/>
                      </w:r>
                      <w:r>
                        <w:t>: Parameters of K-Joint Weld</w:t>
                      </w:r>
                      <w:bookmarkEnd w:id="1485"/>
                      <w:bookmarkEnd w:id="1486"/>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1" type="#_x0000_t75" style="width:61.95pt;height:35.15pt" o:ole="">
            <v:imagedata r:id="rId146" o:title=""/>
          </v:shape>
          <o:OLEObject Type="Embed" ProgID="Equation.3" ShapeID="_x0000_i1031" DrawAspect="Content" ObjectID="_1632078816"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1487" w:name="_Toc3566515"/>
      <w:bookmarkStart w:id="1488" w:name="_Toc8893940"/>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1487"/>
      <w:bookmarkEnd w:id="1488"/>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489" w:name="_Toc338939226"/>
      <w:bookmarkStart w:id="1490" w:name="_Toc3557052"/>
      <w:bookmarkStart w:id="1491" w:name="_Toc8893725"/>
      <w:r w:rsidRPr="007055D9">
        <w:t>Attributes</w:t>
      </w:r>
      <w:bookmarkEnd w:id="1489"/>
      <w:bookmarkEnd w:id="1490"/>
      <w:bookmarkEnd w:id="1491"/>
    </w:p>
    <w:p w14:paraId="6CD2696C" w14:textId="77777777" w:rsidR="0006113C" w:rsidRPr="007055D9" w:rsidRDefault="008140DB" w:rsidP="003E1F0A">
      <w:pPr>
        <w:pStyle w:val="Heading5"/>
        <w:keepNext/>
      </w:pPr>
      <w:bookmarkStart w:id="1492" w:name="_Toc338939228"/>
      <w:r w:rsidRPr="007055D9">
        <w:t>Attribute “b</w:t>
      </w:r>
      <w:r w:rsidR="0006113C" w:rsidRPr="007055D9">
        <w:t>ase</w:t>
      </w:r>
      <w:bookmarkEnd w:id="1492"/>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1493" w:name="_Toc338939229"/>
      <w:r w:rsidRPr="007055D9">
        <w:t>Attribute “t</w:t>
      </w:r>
      <w:r w:rsidR="0006113C" w:rsidRPr="007055D9">
        <w:t>echnology</w:t>
      </w:r>
      <w:bookmarkEnd w:id="1493"/>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1494" w:name="_Toc338939230"/>
      <w:bookmarkStart w:id="1495" w:name="_Toc3557053"/>
      <w:bookmarkStart w:id="1496" w:name="_Toc8893726"/>
      <w:r w:rsidRPr="007055D9">
        <w:t>Element “weld_position”</w:t>
      </w:r>
      <w:bookmarkEnd w:id="1494"/>
      <w:bookmarkEnd w:id="1495"/>
      <w:bookmarkEnd w:id="1496"/>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1497" w:name="_Toc3566516"/>
      <w:bookmarkStart w:id="1498" w:name="_Toc8893941"/>
      <w:bookmarkStart w:id="1499"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497"/>
      <w:bookmarkEnd w:id="1498"/>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1499"/>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1500" w:name="_Toc338939234"/>
      <w:r w:rsidRPr="007055D9">
        <w:t>Attribute “thickness”</w:t>
      </w:r>
      <w:bookmarkEnd w:id="1500"/>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1501" w:name="_Toc3566517"/>
      <w:bookmarkStart w:id="1502" w:name="_Toc8893942"/>
      <w:bookmarkStart w:id="1503"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1501"/>
      <w:bookmarkEnd w:id="1502"/>
    </w:p>
    <w:p w14:paraId="484E78C3" w14:textId="77777777" w:rsidR="0006113C" w:rsidRPr="007055D9" w:rsidRDefault="0006113C" w:rsidP="00DA7B31">
      <w:pPr>
        <w:pStyle w:val="Heading5"/>
        <w:keepNext/>
      </w:pPr>
      <w:r w:rsidRPr="007055D9">
        <w:t>Attribute “angle”</w:t>
      </w:r>
      <w:bookmarkEnd w:id="1503"/>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1504" w:name="_Toc338939236"/>
      <w:r w:rsidRPr="007055D9">
        <w:t>Attribute “penetration”</w:t>
      </w:r>
      <w:bookmarkEnd w:id="1504"/>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1505" w:name="_Toc338939238"/>
      <w:r w:rsidRPr="007055D9">
        <w:lastRenderedPageBreak/>
        <w:t>Attribute “shape”</w:t>
      </w:r>
      <w:bookmarkEnd w:id="1505"/>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1506" w:name="_Toc338939239"/>
      <w:r w:rsidRPr="007055D9">
        <w:t>Attribute “filler”</w:t>
      </w:r>
      <w:bookmarkEnd w:id="1506"/>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="1.4"</w:t>
      </w:r>
    </w:p>
    <w:p w14:paraId="04FD93B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="15"</w:t>
      </w:r>
    </w:p>
    <w:p w14:paraId="0F1904B0" w14:textId="1FD09AE9"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="1.1"</w:t>
      </w:r>
    </w:p>
    <w:p w14:paraId="60D84F78"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="90"</w:t>
      </w:r>
    </w:p>
    <w:p w14:paraId="656D9D43" w14:textId="77777777"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=".5"</w:t>
      </w:r>
    </w:p>
    <w:p w14:paraId="7A8C6821"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="30"</w:t>
      </w:r>
    </w:p>
    <w:p w14:paraId="7783C607" w14:textId="77777777"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1507" w:name="WeldDefinitionCrossJoint"/>
      <w:bookmarkStart w:id="1508" w:name="_Ref397588351"/>
      <w:bookmarkStart w:id="1509" w:name="_Toc3557054"/>
      <w:bookmarkStart w:id="1510" w:name="_Toc8893727"/>
      <w:bookmarkStart w:id="1511" w:name="_Toc338939116"/>
      <w:bookmarkEnd w:id="1507"/>
      <w:r w:rsidRPr="007055D9">
        <w:lastRenderedPageBreak/>
        <w:t>Element “</w:t>
      </w:r>
      <w:r>
        <w:t>sheet_parameter</w:t>
      </w:r>
      <w:r w:rsidRPr="007055D9">
        <w:t>”</w:t>
      </w:r>
      <w:bookmarkEnd w:id="1508"/>
      <w:bookmarkEnd w:id="1509"/>
      <w:bookmarkEnd w:id="1510"/>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1512" w:name="_Toc3566518"/>
      <w:bookmarkStart w:id="1513" w:name="_Toc8893943"/>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512"/>
      <w:bookmarkEnd w:id="1513"/>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r w:rsidR="00B85EEA">
        <w:rPr>
          <w:b/>
          <w:color w:val="0070C0"/>
        </w:rPr>
        <w:t>sheet_</w:t>
      </w:r>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1514" w:name="_Toc3557055"/>
      <w:bookmarkStart w:id="1515" w:name="_Toc8893728"/>
      <w:r>
        <w:t>Cruciform Joint</w:t>
      </w:r>
      <w:bookmarkEnd w:id="1511"/>
      <w:bookmarkEnd w:id="1514"/>
      <w:bookmarkEnd w:id="1515"/>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516" w:name="GenericSeamWeldWeldingTechnology"/>
      <w:bookmarkEnd w:id="1516"/>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517" w:name="_Toc3557056"/>
      <w:bookmarkStart w:id="1518" w:name="_Toc8893729"/>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517"/>
      <w:bookmarkEnd w:id="1518"/>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1519" w:name="_Toc3557057"/>
      <w:bookmarkStart w:id="1520" w:name="_Toc8893730"/>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21D8D37" w:rsidR="00521850" w:rsidRPr="00412853" w:rsidRDefault="00521850" w:rsidP="00AA1695">
                            <w:pPr>
                              <w:pStyle w:val="Caption"/>
                              <w:rPr>
                                <w:noProof/>
                                <w:szCs w:val="24"/>
                              </w:rPr>
                            </w:pPr>
                            <w:bookmarkStart w:id="1521" w:name="_Toc3557145"/>
                            <w:bookmarkStart w:id="1522" w:name="_Toc8893820"/>
                            <w:r>
                              <w:t xml:space="preserve">Figure </w:t>
                            </w:r>
                            <w:r>
                              <w:fldChar w:fldCharType="begin"/>
                            </w:r>
                            <w:r>
                              <w:instrText xml:space="preserve"> SEQ Figure \* ARABIC </w:instrText>
                            </w:r>
                            <w:r>
                              <w:fldChar w:fldCharType="separate"/>
                            </w:r>
                            <w:r>
                              <w:rPr>
                                <w:noProof/>
                              </w:rPr>
                              <w:t>67</w:t>
                            </w:r>
                            <w:r>
                              <w:fldChar w:fldCharType="end"/>
                            </w:r>
                            <w:r>
                              <w:t>: Cruciform Joint Sheet Layout</w:t>
                            </w:r>
                            <w:bookmarkEnd w:id="1521"/>
                            <w:bookmarkEnd w:id="1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21D8D37" w:rsidR="00521850" w:rsidRPr="00412853" w:rsidRDefault="00521850" w:rsidP="00AA1695">
                      <w:pPr>
                        <w:pStyle w:val="Caption"/>
                        <w:rPr>
                          <w:noProof/>
                          <w:szCs w:val="24"/>
                        </w:rPr>
                      </w:pPr>
                      <w:bookmarkStart w:id="1523" w:name="_Toc3557145"/>
                      <w:bookmarkStart w:id="1524" w:name="_Toc8893820"/>
                      <w:r>
                        <w:t xml:space="preserve">Figure </w:t>
                      </w:r>
                      <w:r>
                        <w:fldChar w:fldCharType="begin"/>
                      </w:r>
                      <w:r>
                        <w:instrText xml:space="preserve"> SEQ Figure \* ARABIC </w:instrText>
                      </w:r>
                      <w:r>
                        <w:fldChar w:fldCharType="separate"/>
                      </w:r>
                      <w:r>
                        <w:rPr>
                          <w:noProof/>
                        </w:rPr>
                        <w:t>67</w:t>
                      </w:r>
                      <w:r>
                        <w:fldChar w:fldCharType="end"/>
                      </w:r>
                      <w:r>
                        <w:t>: Cruciform Joint Sheet Layout</w:t>
                      </w:r>
                      <w:bookmarkEnd w:id="1523"/>
                      <w:bookmarkEnd w:id="1524"/>
                    </w:p>
                  </w:txbxContent>
                </v:textbox>
              </v:shape>
            </w:pict>
          </mc:Fallback>
        </mc:AlternateContent>
      </w:r>
      <w:r w:rsidR="00255787" w:rsidRPr="007055D9">
        <w:t>Weld Parameters</w:t>
      </w:r>
      <w:bookmarkEnd w:id="1519"/>
      <w:bookmarkEnd w:id="1520"/>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649006EF" w:rsidR="00521850" w:rsidRPr="006E5062" w:rsidRDefault="00521850" w:rsidP="00AA1695">
                            <w:pPr>
                              <w:pStyle w:val="Caption"/>
                              <w:rPr>
                                <w:noProof/>
                                <w:szCs w:val="24"/>
                              </w:rPr>
                            </w:pPr>
                            <w:bookmarkStart w:id="1525" w:name="_Toc3557146"/>
                            <w:bookmarkStart w:id="1526" w:name="_Toc8893821"/>
                            <w:r>
                              <w:t xml:space="preserve">Figure </w:t>
                            </w:r>
                            <w:r>
                              <w:fldChar w:fldCharType="begin"/>
                            </w:r>
                            <w:r>
                              <w:instrText xml:space="preserve"> SEQ Figure \* ARABIC </w:instrText>
                            </w:r>
                            <w:r>
                              <w:fldChar w:fldCharType="separate"/>
                            </w:r>
                            <w:r>
                              <w:rPr>
                                <w:noProof/>
                              </w:rPr>
                              <w:t>68</w:t>
                            </w:r>
                            <w:r>
                              <w:fldChar w:fldCharType="end"/>
                            </w:r>
                            <w:r>
                              <w:t>: Parameters of Cruciform Joint</w:t>
                            </w:r>
                            <w:bookmarkEnd w:id="1525"/>
                            <w:bookmarkEnd w:id="1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649006EF" w:rsidR="00521850" w:rsidRPr="006E5062" w:rsidRDefault="00521850" w:rsidP="00AA1695">
                      <w:pPr>
                        <w:pStyle w:val="Caption"/>
                        <w:rPr>
                          <w:noProof/>
                          <w:szCs w:val="24"/>
                        </w:rPr>
                      </w:pPr>
                      <w:bookmarkStart w:id="1527" w:name="_Toc3557146"/>
                      <w:bookmarkStart w:id="1528" w:name="_Toc8893821"/>
                      <w:r>
                        <w:t xml:space="preserve">Figure </w:t>
                      </w:r>
                      <w:r>
                        <w:fldChar w:fldCharType="begin"/>
                      </w:r>
                      <w:r>
                        <w:instrText xml:space="preserve"> SEQ Figure \* ARABIC </w:instrText>
                      </w:r>
                      <w:r>
                        <w:fldChar w:fldCharType="separate"/>
                      </w:r>
                      <w:r>
                        <w:rPr>
                          <w:noProof/>
                        </w:rPr>
                        <w:t>68</w:t>
                      </w:r>
                      <w:r>
                        <w:fldChar w:fldCharType="end"/>
                      </w:r>
                      <w:r>
                        <w:t>: Parameters of Cruciform Joint</w:t>
                      </w:r>
                      <w:bookmarkEnd w:id="1527"/>
                      <w:bookmarkEnd w:id="1528"/>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2" type="#_x0000_t75" style="width:61.95pt;height:35.15pt" o:ole="">
            <v:imagedata r:id="rId146" o:title=""/>
          </v:shape>
          <o:OLEObject Type="Embed" ProgID="Equation.3" ShapeID="_x0000_i1032" DrawAspect="Content" ObjectID="_1632078817"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1529" w:name="_Toc3566519"/>
      <w:bookmarkStart w:id="1530" w:name="_Toc8893944"/>
      <w:bookmarkStart w:id="1531" w:name="_Toc338939241"/>
      <w:bookmarkStart w:id="1532" w:name="_Toc288196482"/>
      <w:bookmarkStart w:id="1533" w:name="_Toc288200784"/>
      <w:bookmarkStart w:id="1534" w:name="_Toc338938909"/>
      <w:bookmarkStart w:id="1535" w:name="_Toc338939128"/>
      <w:bookmarkEnd w:id="1205"/>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1529"/>
      <w:bookmarkEnd w:id="1530"/>
    </w:p>
    <w:p w14:paraId="114455A9" w14:textId="77777777" w:rsidR="0006113C" w:rsidRPr="007055D9" w:rsidRDefault="0006113C" w:rsidP="005E1694">
      <w:pPr>
        <w:pStyle w:val="Heading4"/>
        <w:tabs>
          <w:tab w:val="clear" w:pos="864"/>
          <w:tab w:val="num" w:pos="993"/>
        </w:tabs>
      </w:pPr>
      <w:bookmarkStart w:id="1536" w:name="_Toc3557058"/>
      <w:bookmarkStart w:id="1537" w:name="_Toc8893731"/>
      <w:r w:rsidRPr="007055D9">
        <w:t>Attributes</w:t>
      </w:r>
      <w:bookmarkEnd w:id="1531"/>
      <w:bookmarkEnd w:id="1536"/>
      <w:bookmarkEnd w:id="1537"/>
    </w:p>
    <w:p w14:paraId="0596FA3B" w14:textId="77777777" w:rsidR="0006113C" w:rsidRPr="007055D9" w:rsidRDefault="007D42C3" w:rsidP="003C4247">
      <w:pPr>
        <w:pStyle w:val="Heading5"/>
        <w:keepNext/>
      </w:pPr>
      <w:bookmarkStart w:id="1538" w:name="_Toc338939243"/>
      <w:r w:rsidRPr="007055D9">
        <w:t>Attribute “b</w:t>
      </w:r>
      <w:r w:rsidR="0006113C" w:rsidRPr="007055D9">
        <w:t>ase</w:t>
      </w:r>
      <w:bookmarkEnd w:id="1538"/>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1539" w:name="_Toc338939244"/>
      <w:r w:rsidRPr="007055D9">
        <w:t>Attribute “t</w:t>
      </w:r>
      <w:r w:rsidR="0006113C" w:rsidRPr="007055D9">
        <w:t>echnology</w:t>
      </w:r>
      <w:bookmarkEnd w:id="1539"/>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1540" w:name="_Toc338939245"/>
      <w:bookmarkStart w:id="1541" w:name="_Toc3557059"/>
      <w:bookmarkStart w:id="1542" w:name="_Toc8893732"/>
      <w:r w:rsidRPr="007055D9">
        <w:t>Element “weld_position”</w:t>
      </w:r>
      <w:bookmarkEnd w:id="1540"/>
      <w:bookmarkEnd w:id="1541"/>
      <w:bookmarkEnd w:id="1542"/>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lastRenderedPageBreak/>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1543" w:name="_Toc3566520"/>
      <w:bookmarkStart w:id="1544" w:name="_Toc8893945"/>
      <w:bookmarkStart w:id="1545"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543"/>
      <w:bookmarkEnd w:id="1544"/>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1545"/>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1546" w:name="_Toc338939249"/>
      <w:r w:rsidRPr="007055D9">
        <w:t>Attribute “thickness”</w:t>
      </w:r>
      <w:bookmarkEnd w:id="1546"/>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1547" w:name="_Toc3566521"/>
      <w:bookmarkStart w:id="1548" w:name="_Toc8893946"/>
      <w:bookmarkStart w:id="1549"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1547"/>
      <w:bookmarkEnd w:id="1548"/>
    </w:p>
    <w:p w14:paraId="73A13EF8" w14:textId="77777777" w:rsidR="0006113C" w:rsidRPr="007055D9" w:rsidRDefault="0006113C" w:rsidP="008641A9">
      <w:pPr>
        <w:pStyle w:val="Heading5"/>
        <w:keepNext/>
      </w:pPr>
      <w:r w:rsidRPr="007055D9">
        <w:t>Attribute “angle”</w:t>
      </w:r>
      <w:bookmarkEnd w:id="1549"/>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1550" w:name="_Toc338939251"/>
      <w:r w:rsidRPr="007055D9">
        <w:t>Attribute “penetration”</w:t>
      </w:r>
      <w:bookmarkEnd w:id="1550"/>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1"/>
      </w:r>
      <w:r w:rsidRPr="007055D9">
        <w:t>.</w:t>
      </w:r>
    </w:p>
    <w:p w14:paraId="245ED85A" w14:textId="77777777" w:rsidR="0006113C" w:rsidRPr="007055D9" w:rsidRDefault="0006113C" w:rsidP="008641A9">
      <w:pPr>
        <w:pStyle w:val="Heading5"/>
        <w:keepNext/>
      </w:pPr>
      <w:bookmarkStart w:id="1551" w:name="_Toc338939253"/>
      <w:r w:rsidRPr="007055D9">
        <w:t>Attribute “shape”</w:t>
      </w:r>
      <w:bookmarkEnd w:id="1551"/>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1552" w:name="_Toc338939254"/>
      <w:r w:rsidRPr="007055D9">
        <w:lastRenderedPageBreak/>
        <w:t>Attribute “filler”</w:t>
      </w:r>
      <w:bookmarkEnd w:id="1552"/>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="3.0"</w:t>
      </w:r>
    </w:p>
    <w:p w14:paraId="2DE756E7"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="0.8"</w:t>
      </w:r>
    </w:p>
    <w:p w14:paraId="1EFDAD84"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="HY"</w:t>
      </w:r>
    </w:p>
    <w:p w14:paraId="04F67361" w14:textId="7777777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="4.0"</w:t>
      </w:r>
    </w:p>
    <w:p w14:paraId="68B906EC"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="0.4"</w:t>
      </w:r>
    </w:p>
    <w:p w14:paraId="1D4B8831"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75B48E5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="5.0"</w:t>
      </w:r>
    </w:p>
    <w:p w14:paraId="56E2C94E"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="0.8"</w:t>
      </w:r>
    </w:p>
    <w:p w14:paraId="5551A760"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388EF93F"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="6.0"</w:t>
      </w:r>
    </w:p>
    <w:p w14:paraId="0727E578" w14:textId="77777777"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="0.4"</w:t>
      </w:r>
    </w:p>
    <w:p w14:paraId="209AD44F"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6ECF988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1553" w:name="GenericSeamWeldWeld"/>
      <w:bookmarkStart w:id="1554" w:name="_Toc3557060"/>
      <w:bookmarkStart w:id="1555" w:name="_Toc8893733"/>
      <w:bookmarkStart w:id="1556" w:name="_Toc338938919"/>
      <w:bookmarkStart w:id="1557" w:name="_Toc338939255"/>
      <w:bookmarkStart w:id="1558" w:name="_Toc334183560"/>
      <w:bookmarkStart w:id="1559" w:name="_Toc288196537"/>
      <w:bookmarkStart w:id="1560" w:name="_Toc288200840"/>
      <w:bookmarkEnd w:id="1532"/>
      <w:bookmarkEnd w:id="1533"/>
      <w:bookmarkEnd w:id="1534"/>
      <w:bookmarkEnd w:id="1535"/>
      <w:bookmarkEnd w:id="1553"/>
      <w:r w:rsidRPr="007055D9">
        <w:lastRenderedPageBreak/>
        <w:t>Element “</w:t>
      </w:r>
      <w:r>
        <w:t>sheet_parameter</w:t>
      </w:r>
      <w:r w:rsidRPr="007055D9">
        <w:t>”</w:t>
      </w:r>
      <w:bookmarkEnd w:id="1554"/>
      <w:bookmarkEnd w:id="1555"/>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1561" w:name="_Toc3566522"/>
      <w:bookmarkStart w:id="1562" w:name="_Toc8893947"/>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561"/>
      <w:bookmarkEnd w:id="1562"/>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Heading3"/>
        <w:spacing w:before="480"/>
      </w:pPr>
      <w:bookmarkStart w:id="1563" w:name="_Toc413861928"/>
      <w:bookmarkStart w:id="1564" w:name="_Toc3557061"/>
      <w:bookmarkStart w:id="1565" w:name="_Toc8893734"/>
      <w:bookmarkStart w:id="1566" w:name="_Toc413359615"/>
      <w:bookmarkStart w:id="1567" w:name="_Toc338938920"/>
      <w:bookmarkStart w:id="1568" w:name="_Toc338939256"/>
      <w:bookmarkStart w:id="1569" w:name="_Toc391571769"/>
      <w:bookmarkEnd w:id="1556"/>
      <w:bookmarkEnd w:id="1557"/>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541D4848" w:rsidR="00521850" w:rsidRPr="000E4598" w:rsidRDefault="00521850" w:rsidP="00AA1695">
                            <w:pPr>
                              <w:pStyle w:val="Caption"/>
                              <w:rPr>
                                <w:noProof/>
                                <w:sz w:val="30"/>
                                <w:szCs w:val="26"/>
                              </w:rPr>
                            </w:pPr>
                            <w:bookmarkStart w:id="1570" w:name="_Toc3557147"/>
                            <w:bookmarkStart w:id="1571" w:name="_Toc8893822"/>
                            <w:r>
                              <w:t xml:space="preserve">Figure </w:t>
                            </w:r>
                            <w:r>
                              <w:fldChar w:fldCharType="begin"/>
                            </w:r>
                            <w:r>
                              <w:instrText xml:space="preserve"> SEQ Figure \* ARABIC </w:instrText>
                            </w:r>
                            <w:r>
                              <w:fldChar w:fldCharType="separate"/>
                            </w:r>
                            <w:r>
                              <w:rPr>
                                <w:noProof/>
                              </w:rPr>
                              <w:t>69</w:t>
                            </w:r>
                            <w:r>
                              <w:fldChar w:fldCharType="end"/>
                            </w:r>
                            <w:r>
                              <w:t>: Flared Joint Sheet Layout</w:t>
                            </w:r>
                            <w:bookmarkEnd w:id="1570"/>
                            <w:bookmarkEnd w:id="15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541D4848" w:rsidR="00521850" w:rsidRPr="000E4598" w:rsidRDefault="00521850" w:rsidP="00AA1695">
                      <w:pPr>
                        <w:pStyle w:val="Caption"/>
                        <w:rPr>
                          <w:noProof/>
                          <w:sz w:val="30"/>
                          <w:szCs w:val="26"/>
                        </w:rPr>
                      </w:pPr>
                      <w:bookmarkStart w:id="1572" w:name="_Toc3557147"/>
                      <w:bookmarkStart w:id="1573" w:name="_Toc8893822"/>
                      <w:r>
                        <w:t xml:space="preserve">Figure </w:t>
                      </w:r>
                      <w:r>
                        <w:fldChar w:fldCharType="begin"/>
                      </w:r>
                      <w:r>
                        <w:instrText xml:space="preserve"> SEQ Figure \* ARABIC </w:instrText>
                      </w:r>
                      <w:r>
                        <w:fldChar w:fldCharType="separate"/>
                      </w:r>
                      <w:r>
                        <w:rPr>
                          <w:noProof/>
                        </w:rPr>
                        <w:t>69</w:t>
                      </w:r>
                      <w:r>
                        <w:fldChar w:fldCharType="end"/>
                      </w:r>
                      <w:r>
                        <w:t>: Flared Joint Sheet Layout</w:t>
                      </w:r>
                      <w:bookmarkEnd w:id="1572"/>
                      <w:bookmarkEnd w:id="1573"/>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1563"/>
      <w:bookmarkEnd w:id="1564"/>
      <w:bookmarkEnd w:id="1565"/>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9C7614C" w:rsidR="00521850" w:rsidRPr="000C12FE" w:rsidRDefault="00521850" w:rsidP="00AA1695">
                            <w:pPr>
                              <w:pStyle w:val="Caption"/>
                              <w:rPr>
                                <w:i/>
                                <w:iCs/>
                                <w:noProof/>
                                <w:sz w:val="24"/>
                                <w:szCs w:val="26"/>
                                <w:lang w:val="x-none"/>
                              </w:rPr>
                            </w:pPr>
                            <w:bookmarkStart w:id="1574" w:name="_Toc3557148"/>
                            <w:bookmarkStart w:id="1575" w:name="_Toc8893823"/>
                            <w:r>
                              <w:t xml:space="preserve">Figure </w:t>
                            </w:r>
                            <w:r>
                              <w:fldChar w:fldCharType="begin"/>
                            </w:r>
                            <w:r>
                              <w:instrText xml:space="preserve"> SEQ Figure \* ARABIC </w:instrText>
                            </w:r>
                            <w:r>
                              <w:fldChar w:fldCharType="separate"/>
                            </w:r>
                            <w:r>
                              <w:rPr>
                                <w:noProof/>
                              </w:rPr>
                              <w:t>70</w:t>
                            </w:r>
                            <w:r>
                              <w:fldChar w:fldCharType="end"/>
                            </w:r>
                            <w:r>
                              <w:t>: Parameters of Flared Joint Weld</w:t>
                            </w:r>
                            <w:bookmarkEnd w:id="1574"/>
                            <w:bookmarkEnd w:id="15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9C7614C" w:rsidR="00521850" w:rsidRPr="000C12FE" w:rsidRDefault="00521850" w:rsidP="00AA1695">
                      <w:pPr>
                        <w:pStyle w:val="Caption"/>
                        <w:rPr>
                          <w:i/>
                          <w:iCs/>
                          <w:noProof/>
                          <w:sz w:val="24"/>
                          <w:szCs w:val="26"/>
                          <w:lang w:val="x-none"/>
                        </w:rPr>
                      </w:pPr>
                      <w:bookmarkStart w:id="1576" w:name="_Toc3557148"/>
                      <w:bookmarkStart w:id="1577" w:name="_Toc8893823"/>
                      <w:r>
                        <w:t xml:space="preserve">Figure </w:t>
                      </w:r>
                      <w:r>
                        <w:fldChar w:fldCharType="begin"/>
                      </w:r>
                      <w:r>
                        <w:instrText xml:space="preserve"> SEQ Figure \* ARABIC </w:instrText>
                      </w:r>
                      <w:r>
                        <w:fldChar w:fldCharType="separate"/>
                      </w:r>
                      <w:r>
                        <w:rPr>
                          <w:noProof/>
                        </w:rPr>
                        <w:t>70</w:t>
                      </w:r>
                      <w:r>
                        <w:fldChar w:fldCharType="end"/>
                      </w:r>
                      <w:r>
                        <w:t>: Parameters of Flared Joint Weld</w:t>
                      </w:r>
                      <w:bookmarkEnd w:id="1576"/>
                      <w:bookmarkEnd w:id="1577"/>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1578" w:name="_Toc3566523"/>
      <w:bookmarkStart w:id="1579" w:name="_Toc8893948"/>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1578"/>
      <w:bookmarkEnd w:id="1579"/>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580" w:name="_Toc3557062"/>
      <w:bookmarkStart w:id="1581" w:name="_Toc8893735"/>
      <w:r>
        <w:lastRenderedPageBreak/>
        <w:t>Attributes</w:t>
      </w:r>
      <w:bookmarkEnd w:id="1580"/>
      <w:bookmarkEnd w:id="1581"/>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1582" w:name="_Toc3557063"/>
      <w:bookmarkStart w:id="1583" w:name="_Toc8893736"/>
      <w:r>
        <w:t>Element “weld_position”</w:t>
      </w:r>
      <w:bookmarkEnd w:id="1582"/>
      <w:bookmarkEnd w:id="1583"/>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1584" w:name="_Toc3566524"/>
      <w:bookmarkStart w:id="1585" w:name="_Toc8893949"/>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584"/>
      <w:bookmarkEnd w:id="1585"/>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1586" w:name="_Toc3557064"/>
      <w:bookmarkStart w:id="1587" w:name="_Toc8893737"/>
      <w:r>
        <w:t>Element “sheet_parameter”</w:t>
      </w:r>
      <w:bookmarkEnd w:id="1586"/>
      <w:bookmarkEnd w:id="1587"/>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lastRenderedPageBreak/>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1588" w:name="_Toc3566525"/>
      <w:bookmarkStart w:id="1589" w:name="_Toc8893950"/>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588"/>
      <w:bookmarkEnd w:id="1589"/>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590" w:name="_Ref414345739"/>
      <w:bookmarkStart w:id="1591" w:name="_Ref414345749"/>
      <w:bookmarkStart w:id="1592" w:name="_Ref414345786"/>
      <w:bookmarkStart w:id="1593" w:name="_Ref414345798"/>
      <w:bookmarkStart w:id="1594" w:name="_Toc3557065"/>
      <w:bookmarkStart w:id="1595" w:name="_Toc8893738"/>
      <w:r w:rsidRPr="00226A3F">
        <w:t>Adhesive Lines</w:t>
      </w:r>
      <w:bookmarkEnd w:id="1566"/>
      <w:bookmarkEnd w:id="1590"/>
      <w:bookmarkEnd w:id="1591"/>
      <w:bookmarkEnd w:id="1592"/>
      <w:bookmarkEnd w:id="1593"/>
      <w:bookmarkEnd w:id="1594"/>
      <w:bookmarkEnd w:id="1595"/>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1596" w:name="_Toc3566526"/>
      <w:bookmarkStart w:id="1597" w:name="_Toc8893951"/>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1596"/>
      <w:bookmarkEnd w:id="1597"/>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1598" w:name="_Toc3566527"/>
      <w:bookmarkStart w:id="1599" w:name="_Toc8893952"/>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1598"/>
      <w:bookmarkEnd w:id="1599"/>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1600" w:name="_Toc3566528"/>
      <w:bookmarkStart w:id="1601" w:name="_Toc8893953"/>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1600"/>
      <w:bookmarkEnd w:id="1601"/>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lastRenderedPageBreak/>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870AD94"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FA50F5">
        <w:rPr>
          <w:rFonts w:ascii="Courier New" w:hAnsi="Courier New" w:cs="Courier New"/>
          <w:sz w:val="16"/>
        </w:rPr>
        <w:t>ADH_</w:t>
      </w:r>
      <w:r w:rsidRPr="00226A3F">
        <w:rPr>
          <w:rFonts w:ascii="Courier New" w:hAnsi="Courier New" w:cs="Courier New"/>
          <w:sz w:val="16"/>
        </w:rPr>
        <w:t>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25BFD54B"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FA50F5">
        <w:rPr>
          <w:rFonts w:ascii="Courier New" w:hAnsi="Courier New" w:cs="Courier New"/>
          <w:sz w:val="16"/>
        </w:rPr>
        <w:t>ADH_</w:t>
      </w:r>
      <w:r w:rsidRPr="00F76AFE">
        <w:rPr>
          <w:rFonts w:ascii="Courier New" w:hAnsi="Courier New" w:cs="Courier New"/>
          <w:sz w:val="16"/>
        </w:rPr>
        <w:t>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602" w:name="_Toc428279602"/>
      <w:bookmarkStart w:id="1603" w:name="_Toc428456348"/>
      <w:bookmarkStart w:id="1604" w:name="_Toc428537316"/>
      <w:bookmarkStart w:id="1605" w:name="_Toc428969638"/>
      <w:bookmarkStart w:id="1606" w:name="_Toc429053029"/>
      <w:bookmarkStart w:id="1607" w:name="_Toc413861930"/>
      <w:bookmarkStart w:id="1608" w:name="_Toc3557066"/>
      <w:bookmarkStart w:id="1609" w:name="_Toc8893739"/>
      <w:bookmarkStart w:id="1610" w:name="_Toc413359617"/>
      <w:bookmarkEnd w:id="1602"/>
      <w:bookmarkEnd w:id="1603"/>
      <w:bookmarkEnd w:id="1604"/>
      <w:bookmarkEnd w:id="1605"/>
      <w:bookmarkEnd w:id="1606"/>
      <w:r w:rsidRPr="00226A3F">
        <w:lastRenderedPageBreak/>
        <w:t>Hemming Flanges</w:t>
      </w:r>
      <w:bookmarkEnd w:id="1607"/>
      <w:bookmarkEnd w:id="1608"/>
      <w:bookmarkEnd w:id="1609"/>
    </w:p>
    <w:p w14:paraId="66448657" w14:textId="77777777" w:rsidR="000E64EA" w:rsidRDefault="000E64EA" w:rsidP="00536A58">
      <w:pPr>
        <w:pStyle w:val="Heading3"/>
      </w:pPr>
      <w:bookmarkStart w:id="1611" w:name="_Toc413861931"/>
      <w:bookmarkStart w:id="1612" w:name="_Toc3557067"/>
      <w:bookmarkStart w:id="1613" w:name="_Toc8893740"/>
      <w:r>
        <w:t>Introduction</w:t>
      </w:r>
      <w:bookmarkEnd w:id="1611"/>
      <w:bookmarkEnd w:id="1612"/>
      <w:bookmarkEnd w:id="1613"/>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1614" w:name="_Ref413858805"/>
      <w:bookmarkStart w:id="1615" w:name="_Toc413861952"/>
      <w:bookmarkStart w:id="1616" w:name="_Toc3557149"/>
      <w:bookmarkStart w:id="1617" w:name="_Toc8893824"/>
      <w:r>
        <w:t xml:space="preserve">Figure </w:t>
      </w:r>
      <w:r w:rsidR="00406B64">
        <w:fldChar w:fldCharType="begin"/>
      </w:r>
      <w:r w:rsidR="00406B64">
        <w:instrText xml:space="preserve"> SEQ Figure \* ARABIC </w:instrText>
      </w:r>
      <w:r w:rsidR="00406B64">
        <w:fldChar w:fldCharType="separate"/>
      </w:r>
      <w:r w:rsidR="00EA1A11">
        <w:rPr>
          <w:noProof/>
        </w:rPr>
        <w:t>71</w:t>
      </w:r>
      <w:r w:rsidR="00406B64">
        <w:fldChar w:fldCharType="end"/>
      </w:r>
      <w:bookmarkEnd w:id="1614"/>
      <w:r>
        <w:t>: The Three Regions of a Hemming</w:t>
      </w:r>
      <w:bookmarkEnd w:id="1615"/>
      <w:bookmarkEnd w:id="1616"/>
      <w:bookmarkEnd w:id="1617"/>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1618" w:name="_Ref413850590"/>
      <w:bookmarkStart w:id="1619" w:name="_Toc413861953"/>
      <w:bookmarkStart w:id="1620" w:name="_Toc3557150"/>
      <w:bookmarkStart w:id="1621" w:name="_Toc8893825"/>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1618"/>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619"/>
      <w:bookmarkEnd w:id="1620"/>
      <w:bookmarkEnd w:id="1621"/>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1622" w:name="_Toc413861954"/>
      <w:bookmarkStart w:id="1623" w:name="_Toc3557151"/>
      <w:bookmarkStart w:id="1624" w:name="_Toc8893826"/>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1622"/>
      <w:bookmarkEnd w:id="1623"/>
      <w:bookmarkEnd w:id="1624"/>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1625" w:name="_Toc3557152"/>
      <w:bookmarkStart w:id="1626" w:name="_Toc8893827"/>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625"/>
      <w:bookmarkEnd w:id="1626"/>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1627" w:name="_Toc413861932"/>
      <w:bookmarkStart w:id="1628" w:name="_Toc3557068"/>
      <w:bookmarkStart w:id="1629" w:name="_Toc889374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627"/>
      <w:bookmarkEnd w:id="1628"/>
      <w:bookmarkEnd w:id="1629"/>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1630" w:name="_Toc3566529"/>
      <w:bookmarkStart w:id="1631" w:name="_Toc8893954"/>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630"/>
      <w:bookmarkEnd w:id="1631"/>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1632" w:name="_Toc3566530"/>
      <w:bookmarkStart w:id="1633" w:name="_Toc8893955"/>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632"/>
      <w:bookmarkEnd w:id="1633"/>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1634" w:name="_Toc413861979"/>
      <w:bookmarkStart w:id="1635" w:name="_Toc3566531"/>
      <w:bookmarkStart w:id="1636" w:name="_Toc8893956"/>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1634"/>
      <w:bookmarkEnd w:id="1635"/>
      <w:bookmarkEnd w:id="1636"/>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1637" w:name="_Toc413861980"/>
      <w:bookmarkStart w:id="1638" w:name="_Toc3566532"/>
      <w:bookmarkStart w:id="1639" w:name="_Toc8893957"/>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1637"/>
      <w:bookmarkEnd w:id="1638"/>
      <w:bookmarkEnd w:id="1639"/>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77777777" w:rsidR="000E64EA" w:rsidRDefault="000E64EA" w:rsidP="00F3716C">
      <w:pPr>
        <w:pStyle w:val="Caption"/>
        <w:spacing w:before="120"/>
      </w:pPr>
      <w:bookmarkStart w:id="1640" w:name="_Toc413861981"/>
      <w:bookmarkStart w:id="1641" w:name="_Toc3566533"/>
      <w:bookmarkStart w:id="1642" w:name="_Toc8893958"/>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1640"/>
      <w:bookmarkEnd w:id="1641"/>
      <w:bookmarkEnd w:id="1642"/>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pPr>
      <w:r w:rsidRPr="00C45A3A">
        <w:rPr>
          <w:rStyle w:val="elementdeftypeChar"/>
          <w:rFonts w:eastAsia="Times New Roman"/>
        </w:rPr>
        <w:t>top_index</w:t>
      </w:r>
      <w:r w:rsidRPr="00C45A3A">
        <w:t xml:space="preserve">: 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xml:space="preserve">) </w:t>
      </w:r>
      <w:r w:rsidR="000C32D7" w:rsidRPr="00C45A3A">
        <w:t xml:space="preserve">where the </w:t>
      </w:r>
      <w:r w:rsidR="00C45A3A" w:rsidRPr="00C45A3A">
        <w:t xml:space="preserve">region’s </w:t>
      </w:r>
      <w:r w:rsidR="000C32D7" w:rsidRPr="00C45A3A">
        <w:t>adhesive connects to.</w:t>
      </w:r>
    </w:p>
    <w:p w14:paraId="419F23BC" w14:textId="573CD248"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1643" w:name="_Toc3566534"/>
      <w:bookmarkStart w:id="1644" w:name="_Toc8893959"/>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1643"/>
      <w:bookmarkEnd w:id="1644"/>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175B4353"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w:t>
      </w:r>
      <w:r w:rsidR="00CC7960">
        <w:rPr>
          <w:rFonts w:ascii="Courier New" w:hAnsi="Courier New" w:cs="Courier New"/>
          <w:sz w:val="16"/>
        </w:rPr>
        <w:t>PART_7000400</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6665B851"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PART_5000300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675CEB37"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PART_5000800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4CBEF9ED"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092078">
        <w:rPr>
          <w:rFonts w:ascii="Courier New" w:hAnsi="Courier New" w:cs="Courier New"/>
          <w:sz w:val="16"/>
        </w:rPr>
        <w:t>HMG_</w:t>
      </w:r>
      <w:r w:rsidRPr="00226A3F">
        <w:rPr>
          <w:rFonts w:ascii="Courier New" w:hAnsi="Courier New" w:cs="Courier New"/>
          <w:sz w:val="16"/>
        </w:rPr>
        <w:t>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top_index=”23” bottom_index=”1”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1645" w:name="_Toc428537321"/>
      <w:bookmarkStart w:id="1646" w:name="_Toc428969643"/>
      <w:bookmarkStart w:id="1647" w:name="_Toc429053034"/>
      <w:bookmarkStart w:id="1648" w:name="_Toc428537324"/>
      <w:bookmarkStart w:id="1649" w:name="_Toc428969646"/>
      <w:bookmarkStart w:id="1650" w:name="_Toc429053037"/>
      <w:bookmarkStart w:id="1651" w:name="_Toc428537325"/>
      <w:bookmarkStart w:id="1652" w:name="_Toc428969647"/>
      <w:bookmarkStart w:id="1653" w:name="_Toc429053038"/>
      <w:bookmarkStart w:id="1654" w:name="_Toc428537328"/>
      <w:bookmarkStart w:id="1655" w:name="_Toc428969650"/>
      <w:bookmarkStart w:id="1656" w:name="_Toc429053041"/>
      <w:bookmarkStart w:id="1657" w:name="_Toc428537330"/>
      <w:bookmarkStart w:id="1658" w:name="_Toc428969652"/>
      <w:bookmarkStart w:id="1659" w:name="_Toc429053043"/>
      <w:bookmarkStart w:id="1660" w:name="_Toc3557069"/>
      <w:bookmarkStart w:id="1661" w:name="_Toc8893742"/>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r w:rsidRPr="00226A3F">
        <w:t>Sequence Connections</w:t>
      </w:r>
      <w:bookmarkEnd w:id="1610"/>
      <w:bookmarkEnd w:id="1660"/>
      <w:bookmarkEnd w:id="1661"/>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1662" w:name="_Toc413359638"/>
      <w:bookmarkStart w:id="1663" w:name="_Toc3557153"/>
      <w:bookmarkStart w:id="1664" w:name="_Toc8893828"/>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1662"/>
      <w:bookmarkEnd w:id="1663"/>
      <w:bookmarkEnd w:id="1664"/>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1665" w:name="_Toc413359639"/>
      <w:bookmarkStart w:id="1666" w:name="_Toc3557154"/>
      <w:bookmarkStart w:id="1667" w:name="_Toc8893829"/>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1665"/>
      <w:r w:rsidR="00307532">
        <w:t xml:space="preserve"> and spacing</w:t>
      </w:r>
      <w:bookmarkEnd w:id="1666"/>
      <w:bookmarkEnd w:id="1667"/>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1668" w:name="_Toc3557155"/>
      <w:bookmarkStart w:id="1669" w:name="_Toc8893830"/>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1668"/>
      <w:bookmarkEnd w:id="1669"/>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1670" w:name="_Toc3557156"/>
      <w:bookmarkStart w:id="1671" w:name="_Toc8893831"/>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1670"/>
      <w:bookmarkEnd w:id="1671"/>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1489C1C6" w:rsidR="00C107D0" w:rsidRPr="000F7EEA" w:rsidRDefault="00C107D0" w:rsidP="00536A58">
      <w:pPr>
        <w:pStyle w:val="XMLCode"/>
        <w:keepNext/>
      </w:pPr>
      <w:r w:rsidRPr="000F7EEA">
        <w:t>&lt;connection_1d label="</w:t>
      </w:r>
      <w:r w:rsidR="00885E47">
        <w:t>SPOT_LINE_</w:t>
      </w:r>
      <w:r w:rsidRPr="000F7EEA">
        <w:t>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2B89D7B" w:rsidR="00C107D0" w:rsidRPr="000F7EEA" w:rsidRDefault="00C107D0" w:rsidP="00C107D0">
      <w:pPr>
        <w:pStyle w:val="XMLCode"/>
      </w:pPr>
      <w:r w:rsidRPr="000F7EEA">
        <w:t>&lt;connection_1d label="</w:t>
      </w:r>
      <w:r w:rsidR="00885E47">
        <w:t>DROP_LINE_33</w:t>
      </w:r>
      <w:r w:rsidRPr="000F7EEA">
        <w:t>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53347B88" w:rsidR="00C107D0" w:rsidRPr="000F7EEA" w:rsidRDefault="00C107D0" w:rsidP="00C107D0">
      <w:pPr>
        <w:pStyle w:val="XMLCode"/>
      </w:pPr>
      <w:r w:rsidRPr="000F7EEA">
        <w:t>&lt;connection_1d label="</w:t>
      </w:r>
      <w:r w:rsidR="00885E47">
        <w:t>SPOT_LINE_</w:t>
      </w:r>
      <w:r w:rsidRPr="000F7EEA">
        <w:t>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1672" w:name="_Toc3566535"/>
      <w:bookmarkStart w:id="1673" w:name="_Toc8893960"/>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1672"/>
      <w:bookmarkEnd w:id="1673"/>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1674" w:name="_Toc3566536"/>
      <w:bookmarkStart w:id="1675" w:name="_Toc8893961"/>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1674"/>
      <w:bookmarkEnd w:id="1675"/>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1676" w:name="_Toc3566537"/>
      <w:bookmarkStart w:id="1677" w:name="_Toc8893962"/>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1676"/>
      <w:bookmarkEnd w:id="1677"/>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1678" w:name="_Toc413359618"/>
      <w:bookmarkStart w:id="1679" w:name="_Toc3557070"/>
      <w:bookmarkStart w:id="1680" w:name="_Toc8893743"/>
      <w:bookmarkStart w:id="1681" w:name="_Toc338938922"/>
      <w:bookmarkStart w:id="1682" w:name="_Toc338939258"/>
      <w:bookmarkEnd w:id="1567"/>
      <w:bookmarkEnd w:id="1568"/>
      <w:bookmarkEnd w:id="1569"/>
      <w:r w:rsidRPr="00226A3F">
        <w:lastRenderedPageBreak/>
        <w:t>2D connections</w:t>
      </w:r>
      <w:bookmarkEnd w:id="1678"/>
      <w:bookmarkEnd w:id="1679"/>
      <w:bookmarkEnd w:id="1680"/>
    </w:p>
    <w:p w14:paraId="20394566" w14:textId="77777777" w:rsidR="00042E3F" w:rsidRPr="00226A3F" w:rsidRDefault="00042E3F" w:rsidP="00042E3F">
      <w:pPr>
        <w:pStyle w:val="Heading2"/>
      </w:pPr>
      <w:bookmarkStart w:id="1683" w:name="_Toc413359619"/>
      <w:bookmarkStart w:id="1684" w:name="_Toc3557071"/>
      <w:bookmarkStart w:id="1685" w:name="_Toc8893744"/>
      <w:r w:rsidRPr="00226A3F">
        <w:t>Generic Definitions</w:t>
      </w:r>
      <w:bookmarkEnd w:id="1683"/>
      <w:bookmarkEnd w:id="1684"/>
      <w:bookmarkEnd w:id="1685"/>
    </w:p>
    <w:p w14:paraId="50281300" w14:textId="77777777" w:rsidR="00042E3F" w:rsidRPr="00226A3F" w:rsidRDefault="00042E3F" w:rsidP="00042E3F">
      <w:pPr>
        <w:pStyle w:val="Heading3"/>
      </w:pPr>
      <w:bookmarkStart w:id="1686" w:name="_Toc413359620"/>
      <w:bookmarkStart w:id="1687" w:name="_Toc3557072"/>
      <w:bookmarkStart w:id="1688" w:name="_Toc8893745"/>
      <w:r w:rsidRPr="00226A3F">
        <w:t>Identification</w:t>
      </w:r>
      <w:bookmarkEnd w:id="1686"/>
      <w:bookmarkEnd w:id="1687"/>
      <w:bookmarkEnd w:id="1688"/>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1689" w:name="_Toc3566538"/>
      <w:bookmarkStart w:id="1690" w:name="_Toc8893963"/>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1689"/>
      <w:bookmarkEnd w:id="1690"/>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1070481E"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885E47">
        <w:rPr>
          <w:rFonts w:ascii="Courier New" w:hAnsi="Courier New"/>
          <w:b/>
          <w:color w:val="0070C0"/>
          <w:sz w:val="16"/>
          <w:lang w:val="es-ES"/>
        </w:rPr>
        <w:t>ADH_PATCH</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1691" w:name="_Toc413359621"/>
      <w:bookmarkStart w:id="1692" w:name="_Toc3557073"/>
      <w:bookmarkStart w:id="1693" w:name="_Toc8893746"/>
      <w:r w:rsidRPr="00226A3F">
        <w:t>Connection Face</w:t>
      </w:r>
      <w:bookmarkEnd w:id="1691"/>
      <w:bookmarkEnd w:id="1692"/>
      <w:bookmarkEnd w:id="1693"/>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1694" w:name="_Toc3566539"/>
      <w:bookmarkStart w:id="1695" w:name="_Toc8893964"/>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1694"/>
      <w:bookmarkEnd w:id="1695"/>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1696" w:name="_Toc3566540"/>
      <w:bookmarkStart w:id="1697" w:name="_Toc8893965"/>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1696"/>
      <w:bookmarkEnd w:id="1697"/>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1698" w:name="_Toc3566541"/>
      <w:bookmarkStart w:id="1699" w:name="_Toc8893966"/>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1698"/>
      <w:bookmarkEnd w:id="1699"/>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1700" w:name="_Toc3566542"/>
      <w:bookmarkStart w:id="1701" w:name="_Toc8893967"/>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1700"/>
      <w:bookmarkEnd w:id="1701"/>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 xml:space="preserve">"&gt; </w:t>
      </w:r>
      <w:proofErr w:type="gramStart"/>
      <w:r w:rsidRPr="000F7EEA">
        <w:rPr>
          <w:rFonts w:ascii="Courier New" w:hAnsi="Courier New"/>
          <w:sz w:val="16"/>
        </w:rPr>
        <w:t>2001.557  14.435</w:t>
      </w:r>
      <w:proofErr w:type="gramEnd"/>
      <w:r w:rsidRPr="000F7EEA">
        <w:rPr>
          <w:rFonts w:ascii="Courier New" w:hAnsi="Courier New"/>
          <w:sz w:val="16"/>
        </w:rPr>
        <w:t xml:space="preserve">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 xml:space="preserve">"&gt; </w:t>
      </w:r>
      <w:proofErr w:type="gramStart"/>
      <w:r w:rsidRPr="000F7EEA">
        <w:rPr>
          <w:rFonts w:ascii="Courier New" w:hAnsi="Courier New"/>
          <w:sz w:val="16"/>
        </w:rPr>
        <w:t>1994.802  14.435</w:t>
      </w:r>
      <w:proofErr w:type="gramEnd"/>
      <w:r w:rsidRPr="000F7EEA">
        <w:rPr>
          <w:rFonts w:ascii="Courier New" w:hAnsi="Courier New"/>
          <w:sz w:val="16"/>
        </w:rPr>
        <w:t xml:space="preserve">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 xml:space="preserve">"&gt; </w:t>
      </w:r>
      <w:proofErr w:type="gramStart"/>
      <w:r w:rsidRPr="000F7EEA">
        <w:rPr>
          <w:rFonts w:ascii="Courier New" w:hAnsi="Courier New"/>
          <w:sz w:val="16"/>
        </w:rPr>
        <w:t>1994.790  0.0436</w:t>
      </w:r>
      <w:proofErr w:type="gramEnd"/>
      <w:r w:rsidRPr="000F7EEA">
        <w:rPr>
          <w:rFonts w:ascii="Courier New" w:hAnsi="Courier New"/>
          <w:sz w:val="16"/>
        </w:rPr>
        <w:t xml:space="preserve">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 xml:space="preserve">"&gt; </w:t>
      </w:r>
      <w:proofErr w:type="gramStart"/>
      <w:r w:rsidRPr="000F7EEA">
        <w:rPr>
          <w:rFonts w:ascii="Courier New" w:hAnsi="Courier New"/>
          <w:sz w:val="16"/>
        </w:rPr>
        <w:t>2001.547  0.0545</w:t>
      </w:r>
      <w:proofErr w:type="gramEnd"/>
      <w:r w:rsidRPr="000F7EEA">
        <w:rPr>
          <w:rFonts w:ascii="Courier New" w:hAnsi="Courier New"/>
          <w:sz w:val="16"/>
        </w:rPr>
        <w:t xml:space="preserve">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 xml:space="preserve">"&gt; </w:t>
      </w:r>
      <w:proofErr w:type="gramStart"/>
      <w:r w:rsidRPr="000F7EEA">
        <w:rPr>
          <w:rFonts w:ascii="Courier New" w:hAnsi="Courier New"/>
          <w:sz w:val="16"/>
        </w:rPr>
        <w:t>2008.298  14.435</w:t>
      </w:r>
      <w:proofErr w:type="gramEnd"/>
      <w:r w:rsidRPr="000F7EEA">
        <w:rPr>
          <w:rFonts w:ascii="Courier New" w:hAnsi="Courier New"/>
          <w:sz w:val="16"/>
        </w:rPr>
        <w:t xml:space="preserve">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 xml:space="preserve">"&gt; </w:t>
      </w:r>
      <w:proofErr w:type="gramStart"/>
      <w:r w:rsidRPr="000F7EEA">
        <w:rPr>
          <w:rFonts w:ascii="Courier New" w:hAnsi="Courier New"/>
          <w:sz w:val="16"/>
        </w:rPr>
        <w:t>2008.336  28.784</w:t>
      </w:r>
      <w:proofErr w:type="gramEnd"/>
      <w:r w:rsidRPr="000F7EEA">
        <w:rPr>
          <w:rFonts w:ascii="Courier New" w:hAnsi="Courier New"/>
          <w:sz w:val="16"/>
        </w:rPr>
        <w:t xml:space="preserve">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1702" w:name="_Toc413359622"/>
      <w:bookmarkStart w:id="1703" w:name="_Toc3557074"/>
      <w:bookmarkStart w:id="1704" w:name="_Toc8893747"/>
      <w:r w:rsidRPr="00226A3F">
        <w:t>Type Specification</w:t>
      </w:r>
      <w:bookmarkEnd w:id="1702"/>
      <w:bookmarkEnd w:id="1703"/>
      <w:bookmarkEnd w:id="1704"/>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1705" w:name="_Toc3566543"/>
      <w:bookmarkStart w:id="1706" w:name="_Toc8893968"/>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1705"/>
      <w:bookmarkEnd w:id="1706"/>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1707" w:name="_Toc413359623"/>
      <w:bookmarkStart w:id="1708" w:name="_Ref414345836"/>
      <w:bookmarkStart w:id="1709" w:name="_Ref414345889"/>
      <w:bookmarkStart w:id="1710" w:name="_Ref414350043"/>
      <w:bookmarkStart w:id="1711" w:name="_Ref429051261"/>
      <w:bookmarkStart w:id="1712" w:name="_Toc3557075"/>
      <w:bookmarkStart w:id="1713" w:name="_Toc8893748"/>
      <w:r w:rsidRPr="00226A3F">
        <w:lastRenderedPageBreak/>
        <w:t xml:space="preserve">Adhesive </w:t>
      </w:r>
      <w:r>
        <w:t>F</w:t>
      </w:r>
      <w:r w:rsidRPr="00226A3F">
        <w:t>aces</w:t>
      </w:r>
      <w:bookmarkEnd w:id="1707"/>
      <w:bookmarkEnd w:id="1708"/>
      <w:bookmarkEnd w:id="1709"/>
      <w:bookmarkEnd w:id="1710"/>
      <w:bookmarkEnd w:id="1711"/>
      <w:bookmarkEnd w:id="1712"/>
      <w:bookmarkEnd w:id="1713"/>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1714" w:name="_Toc413359640"/>
      <w:bookmarkStart w:id="1715" w:name="_Toc3557157"/>
      <w:bookmarkStart w:id="1716" w:name="_Toc8893832"/>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1714"/>
      <w:bookmarkEnd w:id="1715"/>
      <w:bookmarkEnd w:id="171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1717" w:name="_Toc3566544"/>
      <w:bookmarkStart w:id="1718" w:name="_Toc8893969"/>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1717"/>
      <w:bookmarkEnd w:id="1718"/>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1719" w:name="_Toc3566545"/>
      <w:bookmarkStart w:id="1720" w:name="_Toc8893970"/>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1719"/>
      <w:bookmarkEnd w:id="1720"/>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1721" w:name="_Toc413359658"/>
      <w:bookmarkStart w:id="1722" w:name="_Toc3566546"/>
      <w:bookmarkStart w:id="1723" w:name="_Toc8893971"/>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1721"/>
      <w:bookmarkEnd w:id="1722"/>
      <w:bookmarkEnd w:id="1723"/>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="1"&gt; </w:t>
      </w:r>
      <w:proofErr w:type="gramStart"/>
      <w:r w:rsidRPr="00226A3F">
        <w:rPr>
          <w:rFonts w:ascii="Courier New" w:hAnsi="Courier New" w:cs="Courier New"/>
          <w:sz w:val="16"/>
        </w:rPr>
        <w:t>2001.557  14.435</w:t>
      </w:r>
      <w:proofErr w:type="gramEnd"/>
      <w:r w:rsidRPr="00226A3F">
        <w:rPr>
          <w:rFonts w:ascii="Courier New" w:hAnsi="Courier New" w:cs="Courier New"/>
          <w:sz w:val="16"/>
        </w:rPr>
        <w:t xml:space="preserve">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="2"&gt; </w:t>
      </w:r>
      <w:proofErr w:type="gramStart"/>
      <w:r w:rsidRPr="00226A3F">
        <w:rPr>
          <w:rFonts w:ascii="Courier New" w:hAnsi="Courier New" w:cs="Courier New"/>
          <w:sz w:val="16"/>
        </w:rPr>
        <w:t>1994.802  14.435</w:t>
      </w:r>
      <w:proofErr w:type="gramEnd"/>
      <w:r w:rsidRPr="00226A3F">
        <w:rPr>
          <w:rFonts w:ascii="Courier New" w:hAnsi="Courier New" w:cs="Courier New"/>
          <w:sz w:val="16"/>
        </w:rPr>
        <w:t xml:space="preserve">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="3"&gt; </w:t>
      </w:r>
      <w:proofErr w:type="gramStart"/>
      <w:r w:rsidRPr="00226A3F">
        <w:rPr>
          <w:rFonts w:ascii="Courier New" w:hAnsi="Courier New" w:cs="Courier New"/>
          <w:sz w:val="16"/>
        </w:rPr>
        <w:t>1994.790  0.0436</w:t>
      </w:r>
      <w:proofErr w:type="gramEnd"/>
      <w:r w:rsidRPr="00226A3F">
        <w:rPr>
          <w:rFonts w:ascii="Courier New" w:hAnsi="Courier New" w:cs="Courier New"/>
          <w:sz w:val="16"/>
        </w:rPr>
        <w:t xml:space="preserve">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="4"&gt; </w:t>
      </w:r>
      <w:proofErr w:type="gramStart"/>
      <w:r w:rsidRPr="00226A3F">
        <w:rPr>
          <w:rFonts w:ascii="Courier New" w:hAnsi="Courier New" w:cs="Courier New"/>
          <w:sz w:val="16"/>
        </w:rPr>
        <w:t>2001.547  0.0545</w:t>
      </w:r>
      <w:proofErr w:type="gramEnd"/>
      <w:r w:rsidRPr="00226A3F">
        <w:rPr>
          <w:rFonts w:ascii="Courier New" w:hAnsi="Courier New" w:cs="Courier New"/>
          <w:sz w:val="16"/>
        </w:rPr>
        <w:t xml:space="preserve">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="5"&gt; </w:t>
      </w:r>
      <w:proofErr w:type="gramStart"/>
      <w:r w:rsidRPr="00226A3F">
        <w:rPr>
          <w:rFonts w:ascii="Courier New" w:hAnsi="Courier New" w:cs="Courier New"/>
          <w:sz w:val="16"/>
        </w:rPr>
        <w:t>2008.298  14.435</w:t>
      </w:r>
      <w:proofErr w:type="gramEnd"/>
      <w:r w:rsidRPr="00226A3F">
        <w:rPr>
          <w:rFonts w:ascii="Courier New" w:hAnsi="Courier New" w:cs="Courier New"/>
          <w:sz w:val="16"/>
        </w:rPr>
        <w:t xml:space="preserve">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="6"&gt; </w:t>
      </w:r>
      <w:proofErr w:type="gramStart"/>
      <w:r w:rsidRPr="00226A3F">
        <w:rPr>
          <w:rFonts w:ascii="Courier New" w:hAnsi="Courier New" w:cs="Courier New"/>
          <w:sz w:val="16"/>
        </w:rPr>
        <w:t>2008.336  28.784</w:t>
      </w:r>
      <w:proofErr w:type="gramEnd"/>
      <w:r w:rsidRPr="00226A3F">
        <w:rPr>
          <w:rFonts w:ascii="Courier New" w:hAnsi="Courier New" w:cs="Courier New"/>
          <w:sz w:val="16"/>
        </w:rPr>
        <w:t xml:space="preserve">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1724" w:name="_Toc3557076"/>
      <w:bookmarkStart w:id="1725" w:name="_Toc8893749"/>
      <w:r w:rsidRPr="007055D9">
        <w:lastRenderedPageBreak/>
        <w:t>Future extensions</w:t>
      </w:r>
      <w:bookmarkEnd w:id="1558"/>
      <w:bookmarkEnd w:id="1681"/>
      <w:bookmarkEnd w:id="1682"/>
      <w:bookmarkEnd w:id="1724"/>
      <w:bookmarkEnd w:id="1725"/>
    </w:p>
    <w:p w14:paraId="73353AE4" w14:textId="77777777" w:rsidR="00C107D0" w:rsidRPr="00226A3F" w:rsidRDefault="00C107D0" w:rsidP="00235336">
      <w:pPr>
        <w:jc w:val="both"/>
      </w:pPr>
      <w:bookmarkStart w:id="1726" w:name="_Toc338938925"/>
      <w:bookmarkStart w:id="1727"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1728" w:name="_Toc338938923"/>
      <w:bookmarkStart w:id="1729" w:name="_Toc338939259"/>
      <w:bookmarkStart w:id="1730" w:name="_Toc413359625"/>
      <w:bookmarkStart w:id="1731" w:name="_Toc3557077"/>
      <w:bookmarkStart w:id="1732" w:name="_Toc8893750"/>
      <w:r w:rsidRPr="00226A3F">
        <w:t>Additional parameters for spot and seam welds</w:t>
      </w:r>
      <w:bookmarkEnd w:id="1728"/>
      <w:bookmarkEnd w:id="1729"/>
      <w:bookmarkEnd w:id="1730"/>
      <w:bookmarkEnd w:id="1731"/>
      <w:bookmarkEnd w:id="1732"/>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1733" w:name="_Ref338846673"/>
      <w:bookmarkStart w:id="1734" w:name="_Toc338938924"/>
      <w:bookmarkStart w:id="1735" w:name="_Toc338939260"/>
      <w:bookmarkStart w:id="1736" w:name="_Toc413359626"/>
      <w:bookmarkStart w:id="1737" w:name="_Toc3557078"/>
      <w:bookmarkStart w:id="1738" w:name="_Toc8893751"/>
      <w:r w:rsidRPr="00226A3F">
        <w:t>Other relevant and new joint types</w:t>
      </w:r>
      <w:bookmarkEnd w:id="1733"/>
      <w:bookmarkEnd w:id="1734"/>
      <w:bookmarkEnd w:id="1735"/>
      <w:bookmarkEnd w:id="1736"/>
      <w:bookmarkEnd w:id="1737"/>
      <w:bookmarkEnd w:id="1738"/>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1739" w:name="_Toc3557079"/>
      <w:bookmarkStart w:id="1740" w:name="_Toc8893752"/>
      <w:r w:rsidRPr="009F23CF">
        <w:lastRenderedPageBreak/>
        <w:t>Disclaimer</w:t>
      </w:r>
      <w:bookmarkEnd w:id="1739"/>
      <w:bookmarkEnd w:id="1740"/>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1741" w:name="_Toc3557080"/>
      <w:bookmarkStart w:id="1742" w:name="_Toc8893753"/>
      <w:r w:rsidRPr="007055D9">
        <w:lastRenderedPageBreak/>
        <w:t>References</w:t>
      </w:r>
      <w:bookmarkEnd w:id="1559"/>
      <w:bookmarkEnd w:id="1560"/>
      <w:bookmarkEnd w:id="1726"/>
      <w:bookmarkEnd w:id="1727"/>
      <w:bookmarkEnd w:id="1741"/>
      <w:bookmarkEnd w:id="1742"/>
    </w:p>
    <w:p w14:paraId="70EC254B" w14:textId="77777777" w:rsidR="00C107D0" w:rsidRPr="00226A3F" w:rsidRDefault="00255787" w:rsidP="00C107D0">
      <w:pPr>
        <w:pStyle w:val="Bibliography"/>
        <w:rPr>
          <w:kern w:val="22"/>
        </w:rPr>
      </w:pPr>
      <w:bookmarkStart w:id="1743" w:name="ReferenceHuf2001"/>
      <w:r w:rsidRPr="007055D9">
        <w:t>[</w:t>
      </w:r>
      <w:r w:rsidR="007A7FDF" w:rsidRPr="007055D9">
        <w:t>1</w:t>
      </w:r>
      <w:r w:rsidRPr="007055D9">
        <w:t>]</w:t>
      </w:r>
      <w:bookmarkEnd w:id="1743"/>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1744" w:name="ReferenceZha2005"/>
      <w:r w:rsidRPr="00226A3F">
        <w:rPr>
          <w:kern w:val="22"/>
        </w:rPr>
        <w:t>[2]</w:t>
      </w:r>
      <w:bookmarkEnd w:id="1744"/>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1745" w:name="ReferenceGai2006"/>
      <w:r w:rsidRPr="00226A3F">
        <w:rPr>
          <w:kern w:val="22"/>
        </w:rPr>
        <w:t>[3]</w:t>
      </w:r>
      <w:bookmarkEnd w:id="1745"/>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1746" w:name="ReferenceBet2008"/>
      <w:r w:rsidRPr="00226A3F">
        <w:rPr>
          <w:kern w:val="22"/>
        </w:rPr>
        <w:t>[4]</w:t>
      </w:r>
      <w:bookmarkEnd w:id="1746"/>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1747" w:name="ReferenceMik20061"/>
      <w:r w:rsidRPr="00226A3F">
        <w:rPr>
          <w:kern w:val="22"/>
        </w:rPr>
        <w:t>[5]</w:t>
      </w:r>
      <w:bookmarkEnd w:id="1747"/>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1" w:author="Dr. Carsten Franke" w:date="2019-05-02T21:18:00Z" w:initials="CF">
    <w:p w14:paraId="70787E75" w14:textId="6E923BFE" w:rsidR="00521850" w:rsidRDefault="00521850">
      <w:pPr>
        <w:pStyle w:val="CommentText"/>
      </w:pPr>
      <w:r>
        <w:rPr>
          <w:rStyle w:val="CommentReference"/>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233" w:author="nick" w:date="2019-05-02T21:18:00Z" w:initials="n">
    <w:p w14:paraId="077FFE3C" w14:textId="77777777" w:rsidR="00521850" w:rsidRDefault="00521850">
      <w:pPr>
        <w:pStyle w:val="CommentText"/>
      </w:pPr>
      <w:r>
        <w:rPr>
          <w:rStyle w:val="CommentReference"/>
        </w:rPr>
        <w:annotationRef/>
      </w:r>
      <w:r>
        <w:t>@DrCFr, I removed the index (83).</w:t>
      </w:r>
    </w:p>
    <w:p w14:paraId="0E9F05F7" w14:textId="77777777" w:rsidR="00521850" w:rsidRDefault="00521850">
      <w:pPr>
        <w:pStyle w:val="CommentText"/>
      </w:pPr>
    </w:p>
    <w:p w14:paraId="106433F2" w14:textId="318AD262" w:rsidR="00521850" w:rsidRDefault="00521850">
      <w:pPr>
        <w:pStyle w:val="CommentText"/>
      </w:pPr>
      <w:r>
        <w:t>Instead, I used ellipsis, because full attributes they do not help in understanding the overview of the format’s structure.</w:t>
      </w:r>
    </w:p>
    <w:p w14:paraId="73C6ED4F" w14:textId="77777777" w:rsidR="00521850" w:rsidRDefault="00521850">
      <w:pPr>
        <w:pStyle w:val="CommentText"/>
      </w:pPr>
    </w:p>
    <w:p w14:paraId="35B5B59F" w14:textId="43885D1D" w:rsidR="00521850" w:rsidRDefault="00521850">
      <w:pPr>
        <w:pStyle w:val="CommentText"/>
      </w:pPr>
      <w:r>
        <w:t>Ellipsis is used throughout this example to denote unnecessary details, anyway.</w:t>
      </w:r>
    </w:p>
    <w:p w14:paraId="17055B32" w14:textId="77777777" w:rsidR="00521850" w:rsidRDefault="00521850">
      <w:pPr>
        <w:pStyle w:val="CommentText"/>
      </w:pPr>
    </w:p>
    <w:p w14:paraId="6168F41B" w14:textId="31D2C0CF" w:rsidR="00521850" w:rsidRDefault="00521850">
      <w:pPr>
        <w:pStyle w:val="CommentText"/>
      </w:pPr>
      <w:r>
        <w:t>The full example can be found in v3.1/examples</w:t>
      </w:r>
    </w:p>
  </w:comment>
  <w:comment w:id="484" w:author="m.kalaitzaki" w:date="2019-05-02T21:18:00Z" w:initials="m">
    <w:p w14:paraId="4C00160C" w14:textId="7BC23355" w:rsidR="00521850" w:rsidRPr="00B14B2C" w:rsidRDefault="00521850">
      <w:pPr>
        <w:pStyle w:val="CommentText"/>
      </w:pPr>
      <w:r>
        <w:rPr>
          <w:rStyle w:val="CommentReference"/>
        </w:rPr>
        <w:annotationRef/>
      </w:r>
      <w:r>
        <w:t>Perhaps a check sh</w:t>
      </w:r>
      <w:r>
        <w:rPr>
          <w:lang w:val="el-GR"/>
        </w:rPr>
        <w:t>ο</w:t>
      </w:r>
      <w:r>
        <w:t>uld be added to assert that max_grip &gt; min_grip</w:t>
      </w:r>
    </w:p>
  </w:comment>
  <w:comment w:id="483" w:author="Dr. Carsten Franke" w:date="2019-05-02T21:18:00Z" w:initials="CF">
    <w:p w14:paraId="12973899" w14:textId="1B336903" w:rsidR="00521850" w:rsidRDefault="00521850">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521850" w:rsidRDefault="00521850">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521850" w:rsidRDefault="00521850" w:rsidP="00E901B5">
      <w:pPr>
        <w:pStyle w:val="CommentText"/>
        <w:numPr>
          <w:ilvl w:val="0"/>
          <w:numId w:val="57"/>
        </w:numPr>
      </w:pPr>
      <w:r>
        <w:t xml:space="preserve">I suggest to have them “all or none” – and to discuss this with the AK, on next occasion! </w:t>
      </w:r>
    </w:p>
  </w:comment>
  <w:comment w:id="944" w:author="Dr. Carsten Franke" w:date="2019-05-02T21:18:00Z" w:initials="CF">
    <w:p w14:paraId="0ED4C6F4" w14:textId="40BFA0E8" w:rsidR="00521850" w:rsidRDefault="00521850">
      <w:pPr>
        <w:pStyle w:val="CommentText"/>
      </w:pPr>
      <w:r>
        <w:rPr>
          <w:rStyle w:val="CommentReference"/>
        </w:rPr>
        <w:annotationRef/>
      </w:r>
      <w:r>
        <w:t xml:space="preserve">To be consistent to other examples. </w:t>
      </w:r>
    </w:p>
  </w:comment>
  <w:comment w:id="1186" w:author="m.kalaitzaki" w:date="2019-05-02T21:18:00Z" w:initials="m">
    <w:p w14:paraId="072C9FC4" w14:textId="5A0A8BB1" w:rsidR="00521850" w:rsidRDefault="00521850">
      <w:pPr>
        <w:pStyle w:val="CommentText"/>
      </w:pPr>
      <w:r>
        <w:rPr>
          <w:rStyle w:val="CommentReference"/>
        </w:rPr>
        <w:annotationRef/>
      </w:r>
    </w:p>
    <w:p w14:paraId="55F9E0D8" w14:textId="32F4C015" w:rsidR="00521850" w:rsidRDefault="00521850">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521850" w:rsidRDefault="00521850">
      <w:pPr>
        <w:pStyle w:val="CommentText"/>
      </w:pPr>
    </w:p>
    <w:p w14:paraId="69831420" w14:textId="7ABBFD3D" w:rsidR="00521850" w:rsidRPr="00A142EA" w:rsidRDefault="00521850"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521850" w:rsidRDefault="00521850">
      <w:pPr>
        <w:pStyle w:val="CommentText"/>
      </w:pPr>
    </w:p>
    <w:p w14:paraId="5A502DB2" w14:textId="0917DE50" w:rsidR="00521850" w:rsidRDefault="00521850" w:rsidP="00A142EA">
      <w:pPr>
        <w:pStyle w:val="CommentText"/>
      </w:pPr>
      <w:r>
        <w:t>Note that I-welds do not have “section” attribute, at all.</w:t>
      </w:r>
    </w:p>
    <w:p w14:paraId="6C7CC17E" w14:textId="77777777" w:rsidR="00521850" w:rsidRDefault="00521850" w:rsidP="00A142EA">
      <w:pPr>
        <w:pStyle w:val="CommentText"/>
      </w:pPr>
    </w:p>
    <w:p w14:paraId="73B846F3" w14:textId="7F86D8B3" w:rsidR="00521850" w:rsidRDefault="00521850" w:rsidP="00A142EA">
      <w:pPr>
        <w:pStyle w:val="CommentText"/>
      </w:pPr>
      <w:r>
        <w:t xml:space="preserve">Should we erase this </w:t>
      </w:r>
      <w:proofErr w:type="gramStart"/>
      <w:r>
        <w:t>altogether ?</w:t>
      </w:r>
      <w:proofErr w:type="gramEnd"/>
    </w:p>
  </w:comment>
  <w:comment w:id="1187" w:author="Dr. Carsten Franke" w:date="2019-05-02T21:18:00Z" w:initials="CF">
    <w:p w14:paraId="392216DA" w14:textId="54A4C36F" w:rsidR="00521850" w:rsidRDefault="00521850">
      <w:pPr>
        <w:pStyle w:val="CommentText"/>
      </w:pPr>
      <w:r>
        <w:rPr>
          <w:rStyle w:val="CommentReference"/>
        </w:rPr>
        <w:annotationRef/>
      </w:r>
      <w:r>
        <w:t xml:space="preserve">I suggest discussing this with the AK members.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E3813C" w14:textId="77777777" w:rsidR="00091CC5" w:rsidRDefault="00091CC5">
      <w:r>
        <w:separator/>
      </w:r>
    </w:p>
  </w:endnote>
  <w:endnote w:type="continuationSeparator" w:id="0">
    <w:p w14:paraId="6A68A80F" w14:textId="77777777" w:rsidR="00091CC5" w:rsidRDefault="00091CC5">
      <w:r>
        <w:continuationSeparator/>
      </w:r>
    </w:p>
  </w:endnote>
  <w:endnote w:type="continuationNotice" w:id="1">
    <w:p w14:paraId="572192AC" w14:textId="77777777" w:rsidR="00091CC5" w:rsidRDefault="00091CC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52185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521850" w:rsidRPr="00A713A1" w:rsidRDefault="00521850" w:rsidP="00FC39A1">
          <w:pPr>
            <w:pStyle w:val="Footer"/>
            <w:rPr>
              <w:sz w:val="16"/>
              <w:szCs w:val="16"/>
            </w:rPr>
          </w:pPr>
        </w:p>
      </w:tc>
    </w:tr>
    <w:tr w:rsidR="0052185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04B2DBE" w:rsidR="00521850" w:rsidRPr="00823E25" w:rsidRDefault="00521850"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Pr>
              <w:noProof/>
              <w:sz w:val="16"/>
              <w:szCs w:val="16"/>
            </w:rPr>
            <w:t>October 8, 2019</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521850" w:rsidRPr="00A713A1" w:rsidRDefault="00521850"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8221B2">
            <w:rPr>
              <w:rStyle w:val="PageNumber"/>
              <w:noProof/>
              <w:sz w:val="16"/>
              <w:szCs w:val="16"/>
              <w:lang w:val="de-DE"/>
            </w:rPr>
            <w:t>109</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521850" w:rsidRPr="00A713A1" w:rsidRDefault="00521850"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521850" w:rsidRPr="00263F8C" w:rsidRDefault="00521850"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A85301" w14:textId="77777777" w:rsidR="00091CC5" w:rsidRDefault="00091CC5">
      <w:r>
        <w:separator/>
      </w:r>
    </w:p>
  </w:footnote>
  <w:footnote w:type="continuationSeparator" w:id="0">
    <w:p w14:paraId="2ACA75B8" w14:textId="77777777" w:rsidR="00091CC5" w:rsidRDefault="00091CC5">
      <w:r>
        <w:continuationSeparator/>
      </w:r>
    </w:p>
  </w:footnote>
  <w:footnote w:type="continuationNotice" w:id="1">
    <w:p w14:paraId="5066DB99" w14:textId="77777777" w:rsidR="00091CC5" w:rsidRDefault="00091CC5">
      <w:pPr>
        <w:spacing w:after="0"/>
      </w:pPr>
    </w:p>
  </w:footnote>
  <w:footnote w:id="2">
    <w:p w14:paraId="6F81E59D" w14:textId="7B35D24D" w:rsidR="00521850" w:rsidRPr="00DB42BD" w:rsidRDefault="00521850"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521850" w:rsidRPr="001C48A8" w:rsidRDefault="00521850">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521850" w:rsidRPr="00E211E6" w:rsidRDefault="00521850"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521850" w:rsidRPr="00860E71" w:rsidRDefault="00521850"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521850" w:rsidRPr="005779C6" w:rsidRDefault="00521850">
      <w:pPr>
        <w:pStyle w:val="FootnoteText"/>
      </w:pPr>
      <w:r>
        <w:rPr>
          <w:rStyle w:val="FootnoteReference"/>
        </w:rPr>
        <w:footnoteRef/>
      </w:r>
      <w:r>
        <w:t xml:space="preserve"> MEDINA support for v3.0 is unforeseen.</w:t>
      </w:r>
    </w:p>
  </w:footnote>
  <w:footnote w:id="7">
    <w:p w14:paraId="44B1FD77" w14:textId="77777777" w:rsidR="00521850" w:rsidRPr="00E11D02" w:rsidRDefault="00521850">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521850" w:rsidRPr="005872F9" w:rsidRDefault="00521850"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521850" w:rsidRPr="00B17E85" w:rsidRDefault="00521850"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521850" w:rsidRPr="00F70171" w:rsidRDefault="00521850"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1FECC6D7" w14:textId="590D721E" w:rsidR="00521850" w:rsidRDefault="00521850">
      <w:pPr>
        <w:pStyle w:val="FootnoteText"/>
      </w:pPr>
      <w:r>
        <w:rPr>
          <w:rStyle w:val="FootnoteReference"/>
        </w:rPr>
        <w:footnoteRef/>
      </w:r>
      <w:r>
        <w:t xml:space="preserve"> Bolts vs Screws: </w:t>
      </w:r>
      <w:hyperlink r:id="rId5" w:history="1">
        <w:r>
          <w:rPr>
            <w:rStyle w:val="Hyperlink"/>
          </w:rPr>
          <w:t>https://en.wikipedia.org/wiki</w:t>
        </w:r>
        <w:r>
          <w:rPr>
            <w:rStyle w:val="Hyperlink"/>
          </w:rPr>
          <w:t>/</w:t>
        </w:r>
        <w:r>
          <w:rPr>
            <w:rStyle w:val="Hyperlink"/>
          </w:rPr>
          <w:t>Bolt_(fastener)</w:t>
        </w:r>
      </w:hyperlink>
    </w:p>
  </w:footnote>
  <w:footnote w:id="12">
    <w:p w14:paraId="280D78EE" w14:textId="77777777" w:rsidR="00521850" w:rsidRPr="003974C3" w:rsidRDefault="00521850"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27E511D0" w14:textId="77777777" w:rsidR="00521850" w:rsidRPr="00D74FE5" w:rsidRDefault="00521850">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4">
    <w:p w14:paraId="19E92541" w14:textId="77777777" w:rsidR="00521850" w:rsidRPr="00E41964" w:rsidRDefault="00521850">
      <w:pPr>
        <w:pStyle w:val="FootnoteText"/>
        <w:rPr>
          <w:lang w:val="de-DE"/>
        </w:rPr>
      </w:pPr>
      <w:r>
        <w:rPr>
          <w:rStyle w:val="FootnoteReference"/>
        </w:rPr>
        <w:footnoteRef/>
      </w:r>
      <w:r w:rsidRPr="00E41964">
        <w:rPr>
          <w:lang w:val="de-DE"/>
        </w:rPr>
        <w:t xml:space="preserve"> </w:t>
      </w:r>
      <w:r w:rsidRPr="00E41964">
        <w:rPr>
          <w:lang w:val="de-DE"/>
        </w:rPr>
        <w:t>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5">
    <w:p w14:paraId="2046F1CA" w14:textId="77777777" w:rsidR="00521850" w:rsidRPr="00C01C5C" w:rsidRDefault="00521850">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6">
    <w:p w14:paraId="5CB692EF" w14:textId="77777777" w:rsidR="00521850" w:rsidRPr="006C3E10" w:rsidRDefault="00521850">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17">
    <w:p w14:paraId="56AF8D09" w14:textId="762BC998" w:rsidR="00521850" w:rsidRDefault="00521850">
      <w:pPr>
        <w:pStyle w:val="FootnoteText"/>
      </w:pPr>
      <w:r>
        <w:rPr>
          <w:rStyle w:val="FootnoteReference"/>
        </w:rPr>
        <w:footnoteRef/>
      </w:r>
      <w:r>
        <w:t xml:space="preserve"> </w:t>
      </w:r>
      <w:proofErr w:type="gramStart"/>
      <w:r>
        <w:t>curves</w:t>
      </w:r>
      <w:proofErr w:type="gramEnd"/>
      <w:r>
        <w:t xml:space="preserve">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8">
    <w:p w14:paraId="65624952" w14:textId="22F38ABB" w:rsidR="00521850" w:rsidRDefault="00521850">
      <w:pPr>
        <w:pStyle w:val="FootnoteText"/>
      </w:pPr>
      <w:r>
        <w:rPr>
          <w:rStyle w:val="FootnoteReference"/>
        </w:rPr>
        <w:footnoteRef/>
      </w:r>
      <w:r>
        <w:t xml:space="preserve"> </w:t>
      </w:r>
      <w:proofErr w:type="gramStart"/>
      <w:r>
        <w:t>four-sheet</w:t>
      </w:r>
      <w:proofErr w:type="gramEnd"/>
      <w:r>
        <w:t xml:space="preserve"> overlap welds have been encountered, even though they are not explicitly depicted in this document.</w:t>
      </w:r>
    </w:p>
  </w:footnote>
  <w:footnote w:id="19">
    <w:p w14:paraId="72C54970" w14:textId="68E6B344" w:rsidR="00521850" w:rsidRDefault="00521850">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0">
    <w:p w14:paraId="4D521C3E" w14:textId="4C8FEFBC" w:rsidR="00521850" w:rsidRDefault="00521850">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1">
    <w:p w14:paraId="632FB406" w14:textId="77777777" w:rsidR="00521850" w:rsidRPr="00FA0EDB" w:rsidRDefault="00521850">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521850" w14:paraId="4D6F4B17" w14:textId="77777777" w:rsidTr="00A713A1">
      <w:trPr>
        <w:trHeight w:val="355"/>
      </w:trPr>
      <w:tc>
        <w:tcPr>
          <w:tcW w:w="2500" w:type="pct"/>
          <w:shd w:val="clear" w:color="auto" w:fill="auto"/>
          <w:vAlign w:val="bottom"/>
        </w:tcPr>
        <w:p w14:paraId="62C79BAD" w14:textId="77777777" w:rsidR="00521850" w:rsidRPr="000C0927" w:rsidRDefault="00521850"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521850" w:rsidRPr="000C0927" w:rsidRDefault="00521850"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521850" w:rsidRPr="00263F8C" w:rsidRDefault="00521850"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9">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4">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7">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1">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8"/>
  </w:num>
  <w:num w:numId="6">
    <w:abstractNumId w:val="30"/>
  </w:num>
  <w:num w:numId="7">
    <w:abstractNumId w:val="17"/>
  </w:num>
  <w:num w:numId="8">
    <w:abstractNumId w:val="12"/>
  </w:num>
  <w:num w:numId="9">
    <w:abstractNumId w:val="20"/>
  </w:num>
  <w:num w:numId="10">
    <w:abstractNumId w:val="46"/>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1"/>
  </w:num>
  <w:num w:numId="18">
    <w:abstractNumId w:val="7"/>
  </w:num>
  <w:num w:numId="19">
    <w:abstractNumId w:val="18"/>
  </w:num>
  <w:num w:numId="20">
    <w:abstractNumId w:val="39"/>
  </w:num>
  <w:num w:numId="21">
    <w:abstractNumId w:val="49"/>
  </w:num>
  <w:num w:numId="22">
    <w:abstractNumId w:val="4"/>
  </w:num>
  <w:num w:numId="23">
    <w:abstractNumId w:val="42"/>
  </w:num>
  <w:num w:numId="24">
    <w:abstractNumId w:val="43"/>
  </w:num>
  <w:num w:numId="25">
    <w:abstractNumId w:val="47"/>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8"/>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0"/>
  </w:num>
  <w:num w:numId="39">
    <w:abstractNumId w:val="34"/>
  </w:num>
  <w:num w:numId="40">
    <w:abstractNumId w:val="45"/>
  </w:num>
  <w:num w:numId="41">
    <w:abstractNumId w:val="21"/>
  </w:num>
  <w:num w:numId="42">
    <w:abstractNumId w:val="32"/>
  </w:num>
  <w:num w:numId="43">
    <w:abstractNumId w:val="44"/>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1"/>
  </w:num>
  <w:num w:numId="53">
    <w:abstractNumId w:val="37"/>
  </w:num>
  <w:num w:numId="54">
    <w:abstractNumId w:val="9"/>
  </w:num>
  <w:num w:numId="55">
    <w:abstractNumId w:val="28"/>
  </w:num>
  <w:num w:numId="56">
    <w:abstractNumId w:val="40"/>
  </w:num>
  <w:num w:numId="57">
    <w:abstractNumId w:val="52"/>
  </w:num>
  <w:num w:numId="58">
    <w:abstractNumId w:val="8"/>
  </w:num>
  <w:num w:numId="59">
    <w:abstractNumId w:val="10"/>
  </w:num>
  <w:num w:numId="60">
    <w:abstractNumId w:val="1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CC5"/>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1E23"/>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09F4"/>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m.kalaitzaki\Desktop\Documentation_xMCF_File_v3.0r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en.wikipedia.org/wiki/en:Creative_Commons" TargetMode="External"/><Relationship Id="rId138" Type="http://schemas.openxmlformats.org/officeDocument/2006/relationships/image" Target="media/image75.png"/><Relationship Id="rId159" Type="http://schemas.openxmlformats.org/officeDocument/2006/relationships/image" Target="media/image93.png"/><Relationship Id="rId170" Type="http://schemas.openxmlformats.org/officeDocument/2006/relationships/image" Target="media/image101.png"/><Relationship Id="rId191" Type="http://schemas.openxmlformats.org/officeDocument/2006/relationships/theme" Target="theme/theme1.xml"/><Relationship Id="rId107" Type="http://schemas.openxmlformats.org/officeDocument/2006/relationships/image" Target="media/image52.png"/><Relationship Id="rId11" Type="http://schemas.openxmlformats.org/officeDocument/2006/relationships/hyperlink" Target="file:///C:\Users\m.kalaitzaki\Desktop\Documentation_xMCF_File_v3.0r1.docx" TargetMode="External"/><Relationship Id="rId32" Type="http://schemas.openxmlformats.org/officeDocument/2006/relationships/hyperlink" Target="file:///C:\Users\m.kalaitzaki\Desktop\Documentation_xMCF_File_v3.0r1.docx" TargetMode="External"/><Relationship Id="rId53" Type="http://schemas.openxmlformats.org/officeDocument/2006/relationships/image" Target="media/image13.jpeg"/><Relationship Id="rId74" Type="http://schemas.openxmlformats.org/officeDocument/2006/relationships/image" Target="media/image31.png"/><Relationship Id="rId128" Type="http://schemas.openxmlformats.org/officeDocument/2006/relationships/image" Target="media/image65.jpeg"/><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81" Type="http://schemas.openxmlformats.org/officeDocument/2006/relationships/image" Target="media/image110.png"/><Relationship Id="rId22" Type="http://schemas.openxmlformats.org/officeDocument/2006/relationships/hyperlink" Target="file:///C:\Users\m.kalaitzaki\Desktop\Documentation_xMCF_File_v3.0r1.docx" TargetMode="External"/><Relationship Id="rId43" Type="http://schemas.openxmlformats.org/officeDocument/2006/relationships/comments" Target="comments.xml"/><Relationship Id="rId64" Type="http://schemas.openxmlformats.org/officeDocument/2006/relationships/image" Target="media/image22.png"/><Relationship Id="rId118" Type="http://schemas.openxmlformats.org/officeDocument/2006/relationships/image" Target="media/image58.png"/><Relationship Id="rId139" Type="http://schemas.openxmlformats.org/officeDocument/2006/relationships/image" Target="media/image7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71" Type="http://schemas.openxmlformats.org/officeDocument/2006/relationships/oleObject" Target="embeddings/oleObject9.bin"/><Relationship Id="rId12" Type="http://schemas.openxmlformats.org/officeDocument/2006/relationships/hyperlink" Target="file:///C:\Users\m.kalaitzaki\Desktop\Documentation_xMCF_File_v3.0r1.docx" TargetMode="External"/><Relationship Id="rId33" Type="http://schemas.openxmlformats.org/officeDocument/2006/relationships/hyperlink" Target="file:///C:\Users\m.kalaitzaki\Desktop\Documentation_xMCF_File_v3.0r1.docx" TargetMode="External"/><Relationship Id="rId108" Type="http://schemas.openxmlformats.org/officeDocument/2006/relationships/hyperlink" Target="http://www.bartec-dt.com/images/heat2.png" TargetMode="External"/><Relationship Id="rId129" Type="http://schemas.openxmlformats.org/officeDocument/2006/relationships/image" Target="media/image66.jpeg"/><Relationship Id="rId54" Type="http://schemas.openxmlformats.org/officeDocument/2006/relationships/hyperlink" Target="http://www.stanleyengineeredfastening.com/brands/pop/rivets/selection-factors" TargetMode="External"/><Relationship Id="rId75" Type="http://schemas.openxmlformats.org/officeDocument/2006/relationships/image" Target="media/image32.png"/><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61" Type="http://schemas.openxmlformats.org/officeDocument/2006/relationships/oleObject" Target="embeddings/oleObject6.bin"/><Relationship Id="rId182" Type="http://schemas.openxmlformats.org/officeDocument/2006/relationships/image" Target="media/image111.png"/><Relationship Id="rId6" Type="http://schemas.openxmlformats.org/officeDocument/2006/relationships/webSettings" Target="webSettings.xml"/><Relationship Id="rId23" Type="http://schemas.openxmlformats.org/officeDocument/2006/relationships/hyperlink" Target="file:///C:\Users\m.kalaitzaki\Desktop\Documentation_xMCF_File_v3.0r1.docx" TargetMode="External"/><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5" Type="http://schemas.openxmlformats.org/officeDocument/2006/relationships/image" Target="media/image23.png"/><Relationship Id="rId86" Type="http://schemas.openxmlformats.org/officeDocument/2006/relationships/image" Target="media/image38.png"/><Relationship Id="rId130" Type="http://schemas.openxmlformats.org/officeDocument/2006/relationships/image" Target="media/image67.jpeg"/><Relationship Id="rId151" Type="http://schemas.openxmlformats.org/officeDocument/2006/relationships/image" Target="media/image86.png"/><Relationship Id="rId172" Type="http://schemas.openxmlformats.org/officeDocument/2006/relationships/image" Target="media/image102.png"/><Relationship Id="rId13" Type="http://schemas.openxmlformats.org/officeDocument/2006/relationships/hyperlink" Target="file:///C:\Users\m.kalaitzaki\Desktop\Documentation_xMCF_File_v3.0r1.docx" TargetMode="External"/><Relationship Id="rId18" Type="http://schemas.openxmlformats.org/officeDocument/2006/relationships/hyperlink" Target="file:///C:\Users\m.kalaitzaki\Desktop\Documentation_xMCF_File_v3.0r1.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m.kalaitzaki\Desktop\Documentation_xMCF_File_v3.0r1.docx"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m.kalaitzaki\Desktop\Documentation_xMCF_File_v3.0r1.docx" TargetMode="External"/><Relationship Id="rId24" Type="http://schemas.openxmlformats.org/officeDocument/2006/relationships/hyperlink" Target="file:///C:\Users\m.kalaitzaki\Desktop\Documentation_xMCF_File_v3.0r1.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19.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m.kalaitzaki\Desktop\Documentation_xMCF_File_v3.0r1.docx" TargetMode="External"/><Relationship Id="rId14" Type="http://schemas.openxmlformats.org/officeDocument/2006/relationships/hyperlink" Target="file:///C:\Users\m.kalaitzaki\Desktop\Documentation_xMCF_File_v3.0r1.docx" TargetMode="External"/><Relationship Id="rId30" Type="http://schemas.openxmlformats.org/officeDocument/2006/relationships/hyperlink" Target="file:///C:\Users\m.kalaitzaki\Desktop\Documentation_xMCF_File_v3.0r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m.kalaitzaki\Desktop\Documentation_xMCF_File_v3.0r1.docx" TargetMode="External"/><Relationship Id="rId46" Type="http://schemas.openxmlformats.org/officeDocument/2006/relationships/hyperlink" Target="http://212.108.163.130/de/arbeitsgebiete/FATXML/index.html" TargetMode="External"/><Relationship Id="rId67" Type="http://schemas.openxmlformats.org/officeDocument/2006/relationships/image" Target="media/image25.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m.kalaitzaki\Desktop\Documentation_xMCF_File_v3.0r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m.kalaitzaki\Desktop\Documentation_xMCF_File_v3.0r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m.kalaitzaki\Desktop\Documentation_xMCF_File_v3.0r1.docx" TargetMode="External"/><Relationship Id="rId52" Type="http://schemas.openxmlformats.org/officeDocument/2006/relationships/image" Target="media/image12.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 Id="rId26" Type="http://schemas.openxmlformats.org/officeDocument/2006/relationships/hyperlink" Target="file:///C:\Users\m.kalaitzaki\Desktop\Documentation_xMCF_File_v3.0r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54" Type="http://schemas.openxmlformats.org/officeDocument/2006/relationships/image" Target="media/image89.png"/><Relationship Id="rId175" Type="http://schemas.openxmlformats.org/officeDocument/2006/relationships/image" Target="media/image104.png"/><Relationship Id="rId16" Type="http://schemas.openxmlformats.org/officeDocument/2006/relationships/hyperlink" Target="file:///C:\Users\m.kalaitzaki\Desktop\Documentation_xMCF_File_v3.0r1.docx" TargetMode="External"/><Relationship Id="rId37" Type="http://schemas.openxmlformats.org/officeDocument/2006/relationships/image" Target="media/image4.emf"/><Relationship Id="rId58" Type="http://schemas.openxmlformats.org/officeDocument/2006/relationships/image" Target="media/image17.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44" Type="http://schemas.openxmlformats.org/officeDocument/2006/relationships/image" Target="media/image81.png"/><Relationship Id="rId90" Type="http://schemas.openxmlformats.org/officeDocument/2006/relationships/image" Target="media/image40.png"/><Relationship Id="rId165" Type="http://schemas.openxmlformats.org/officeDocument/2006/relationships/oleObject" Target="embeddings/oleObject7.bin"/><Relationship Id="rId186" Type="http://schemas.openxmlformats.org/officeDocument/2006/relationships/hyperlink" Target="http://www.vda.de/de/publikationen/publikationen_downloads/index.html" TargetMode="External"/><Relationship Id="rId27" Type="http://schemas.openxmlformats.org/officeDocument/2006/relationships/hyperlink" Target="file:///C:\Users\m.kalaitzaki\Desktop\Documentation_xMCF_File_v3.0r1.docx" TargetMode="External"/><Relationship Id="rId48" Type="http://schemas.openxmlformats.org/officeDocument/2006/relationships/image" Target="media/image9.png"/><Relationship Id="rId69" Type="http://schemas.openxmlformats.org/officeDocument/2006/relationships/image" Target="media/image27.png"/><Relationship Id="rId113" Type="http://schemas.openxmlformats.org/officeDocument/2006/relationships/hyperlink" Target="http://en.wikipedia.org/wiki/File:Hairpin_clip.png" TargetMode="External"/><Relationship Id="rId134" Type="http://schemas.openxmlformats.org/officeDocument/2006/relationships/image" Target="media/image71.png"/><Relationship Id="rId80" Type="http://schemas.openxmlformats.org/officeDocument/2006/relationships/image" Target="media/image36.png"/><Relationship Id="rId155" Type="http://schemas.openxmlformats.org/officeDocument/2006/relationships/image" Target="media/image90.png"/><Relationship Id="rId176" Type="http://schemas.openxmlformats.org/officeDocument/2006/relationships/image" Target="media/image105.png"/><Relationship Id="rId17" Type="http://schemas.openxmlformats.org/officeDocument/2006/relationships/hyperlink" Target="file:///C:\Users\m.kalaitzaki\Desktop\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gif"/><Relationship Id="rId124" Type="http://schemas.openxmlformats.org/officeDocument/2006/relationships/hyperlink" Target="http://www.boellhoff.de" TargetMode="External"/><Relationship Id="rId70" Type="http://schemas.openxmlformats.org/officeDocument/2006/relationships/image" Target="media/image28.png"/><Relationship Id="rId91" Type="http://schemas.openxmlformats.org/officeDocument/2006/relationships/image" Target="media/image41.png"/><Relationship Id="rId145" Type="http://schemas.openxmlformats.org/officeDocument/2006/relationships/image" Target="media/image82.png"/><Relationship Id="rId166" Type="http://schemas.openxmlformats.org/officeDocument/2006/relationships/image" Target="media/image98.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28" Type="http://schemas.openxmlformats.org/officeDocument/2006/relationships/hyperlink" Target="file:///C:\Users\m.kalaitzaki\Desktop\Documentation_xMCF_File_v3.0r1.docx" TargetMode="External"/><Relationship Id="rId49" Type="http://schemas.openxmlformats.org/officeDocument/2006/relationships/image" Target="media/image10.png"/><Relationship Id="rId114" Type="http://schemas.openxmlformats.org/officeDocument/2006/relationships/image" Target="media/image55.png"/><Relationship Id="rId60" Type="http://schemas.openxmlformats.org/officeDocument/2006/relationships/hyperlink" Target="http://www.google.com/patents/US7810231" TargetMode="External"/><Relationship Id="rId81" Type="http://schemas.openxmlformats.org/officeDocument/2006/relationships/image" Target="media/image37.png"/><Relationship Id="rId135" Type="http://schemas.openxmlformats.org/officeDocument/2006/relationships/image" Target="media/image72.png"/><Relationship Id="rId156" Type="http://schemas.openxmlformats.org/officeDocument/2006/relationships/image" Target="media/image91.png"/><Relationship Id="rId177" Type="http://schemas.openxmlformats.org/officeDocument/2006/relationships/image" Target="media/image10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864B10-C046-4FCD-AF45-858E52D1F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264</TotalTime>
  <Pages>155</Pages>
  <Words>43273</Words>
  <Characters>246658</Characters>
  <Application>Microsoft Office Word</Application>
  <DocSecurity>0</DocSecurity>
  <Lines>2055</Lines>
  <Paragraphs>578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289353</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21</cp:revision>
  <cp:lastPrinted>2015-03-23T00:59:00Z</cp:lastPrinted>
  <dcterms:created xsi:type="dcterms:W3CDTF">2019-05-16T07:07:00Z</dcterms:created>
  <dcterms:modified xsi:type="dcterms:W3CDTF">2019-10-08T19:24:00Z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