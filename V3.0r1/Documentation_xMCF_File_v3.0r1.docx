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73240"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3314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FB0E76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49567D">
        <w:rPr>
          <w:noProof/>
        </w:rPr>
        <w:t>December 11,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392C0971" w14:textId="43FFE860" w:rsidR="0049567D"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16305" w:history="1">
        <w:r w:rsidR="0049567D" w:rsidRPr="00F96D9F">
          <w:rPr>
            <w:rStyle w:val="Hyperlink"/>
            <w:noProof/>
            <w14:scene3d>
              <w14:camera w14:prst="orthographicFront"/>
              <w14:lightRig w14:rig="threePt" w14:dir="t">
                <w14:rot w14:lat="0" w14:lon="0" w14:rev="0"/>
              </w14:lightRig>
            </w14:scene3d>
          </w:rPr>
          <w:t>1</w:t>
        </w:r>
        <w:r w:rsidR="0049567D">
          <w:rPr>
            <w:rFonts w:asciiTheme="minorHAnsi" w:eastAsiaTheme="minorEastAsia" w:hAnsiTheme="minorHAnsi" w:cstheme="minorBidi"/>
            <w:b w:val="0"/>
            <w:bCs w:val="0"/>
            <w:caps w:val="0"/>
            <w:noProof/>
            <w:sz w:val="22"/>
            <w:szCs w:val="22"/>
            <w:lang w:val="de-DE"/>
          </w:rPr>
          <w:tab/>
        </w:r>
        <w:r w:rsidR="0049567D" w:rsidRPr="00F96D9F">
          <w:rPr>
            <w:rStyle w:val="Hyperlink"/>
            <w:noProof/>
          </w:rPr>
          <w:t>Introduction</w:t>
        </w:r>
        <w:r w:rsidR="0049567D">
          <w:rPr>
            <w:noProof/>
            <w:webHidden/>
          </w:rPr>
          <w:tab/>
        </w:r>
        <w:r w:rsidR="0049567D">
          <w:rPr>
            <w:noProof/>
            <w:webHidden/>
          </w:rPr>
          <w:fldChar w:fldCharType="begin"/>
        </w:r>
        <w:r w:rsidR="0049567D">
          <w:rPr>
            <w:noProof/>
            <w:webHidden/>
          </w:rPr>
          <w:instrText xml:space="preserve"> PAGEREF _Toc26916305 \h </w:instrText>
        </w:r>
        <w:r w:rsidR="0049567D">
          <w:rPr>
            <w:noProof/>
            <w:webHidden/>
          </w:rPr>
        </w:r>
        <w:r w:rsidR="0049567D">
          <w:rPr>
            <w:noProof/>
            <w:webHidden/>
          </w:rPr>
          <w:fldChar w:fldCharType="separate"/>
        </w:r>
        <w:r w:rsidR="0049567D">
          <w:rPr>
            <w:noProof/>
            <w:webHidden/>
          </w:rPr>
          <w:t>17</w:t>
        </w:r>
        <w:r w:rsidR="0049567D">
          <w:rPr>
            <w:noProof/>
            <w:webHidden/>
          </w:rPr>
          <w:fldChar w:fldCharType="end"/>
        </w:r>
      </w:hyperlink>
    </w:p>
    <w:p w14:paraId="69730280" w14:textId="146B070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6" w:history="1">
        <w:r w:rsidRPr="00F96D9F">
          <w:rPr>
            <w:rStyle w:val="Hyperlink"/>
            <w:noProof/>
          </w:rPr>
          <w:t>1.1</w:t>
        </w:r>
        <w:r>
          <w:rPr>
            <w:rFonts w:asciiTheme="minorHAnsi" w:eastAsiaTheme="minorEastAsia" w:hAnsiTheme="minorHAnsi" w:cstheme="minorBidi"/>
            <w:b w:val="0"/>
            <w:bCs w:val="0"/>
            <w:noProof/>
            <w:sz w:val="22"/>
            <w:szCs w:val="22"/>
            <w:lang w:val="de-DE"/>
          </w:rPr>
          <w:tab/>
        </w:r>
        <w:r w:rsidRPr="00F96D9F">
          <w:rPr>
            <w:rStyle w:val="Hyperlink"/>
            <w:noProof/>
          </w:rPr>
          <w:t>Motivation</w:t>
        </w:r>
        <w:r>
          <w:rPr>
            <w:noProof/>
            <w:webHidden/>
          </w:rPr>
          <w:tab/>
        </w:r>
        <w:r>
          <w:rPr>
            <w:noProof/>
            <w:webHidden/>
          </w:rPr>
          <w:fldChar w:fldCharType="begin"/>
        </w:r>
        <w:r>
          <w:rPr>
            <w:noProof/>
            <w:webHidden/>
          </w:rPr>
          <w:instrText xml:space="preserve"> PAGEREF _Toc26916306 \h </w:instrText>
        </w:r>
        <w:r>
          <w:rPr>
            <w:noProof/>
            <w:webHidden/>
          </w:rPr>
        </w:r>
        <w:r>
          <w:rPr>
            <w:noProof/>
            <w:webHidden/>
          </w:rPr>
          <w:fldChar w:fldCharType="separate"/>
        </w:r>
        <w:r>
          <w:rPr>
            <w:noProof/>
            <w:webHidden/>
          </w:rPr>
          <w:t>17</w:t>
        </w:r>
        <w:r>
          <w:rPr>
            <w:noProof/>
            <w:webHidden/>
          </w:rPr>
          <w:fldChar w:fldCharType="end"/>
        </w:r>
      </w:hyperlink>
    </w:p>
    <w:p w14:paraId="7C33C927" w14:textId="30F698D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7" w:history="1">
        <w:r w:rsidRPr="00F96D9F">
          <w:rPr>
            <w:rStyle w:val="Hyperlink"/>
            <w:noProof/>
          </w:rPr>
          <w:t>1.2</w:t>
        </w:r>
        <w:r>
          <w:rPr>
            <w:rFonts w:asciiTheme="minorHAnsi" w:eastAsiaTheme="minorEastAsia" w:hAnsiTheme="minorHAnsi" w:cstheme="minorBidi"/>
            <w:b w:val="0"/>
            <w:bCs w:val="0"/>
            <w:noProof/>
            <w:sz w:val="22"/>
            <w:szCs w:val="22"/>
            <w:lang w:val="de-DE"/>
          </w:rPr>
          <w:tab/>
        </w:r>
        <w:r w:rsidRPr="00F96D9F">
          <w:rPr>
            <w:rStyle w:val="Hyperlink"/>
            <w:noProof/>
          </w:rPr>
          <w:t>MCF at Ford</w:t>
        </w:r>
        <w:r>
          <w:rPr>
            <w:noProof/>
            <w:webHidden/>
          </w:rPr>
          <w:tab/>
        </w:r>
        <w:r>
          <w:rPr>
            <w:noProof/>
            <w:webHidden/>
          </w:rPr>
          <w:fldChar w:fldCharType="begin"/>
        </w:r>
        <w:r>
          <w:rPr>
            <w:noProof/>
            <w:webHidden/>
          </w:rPr>
          <w:instrText xml:space="preserve"> PAGEREF _Toc26916307 \h </w:instrText>
        </w:r>
        <w:r>
          <w:rPr>
            <w:noProof/>
            <w:webHidden/>
          </w:rPr>
        </w:r>
        <w:r>
          <w:rPr>
            <w:noProof/>
            <w:webHidden/>
          </w:rPr>
          <w:fldChar w:fldCharType="separate"/>
        </w:r>
        <w:r>
          <w:rPr>
            <w:noProof/>
            <w:webHidden/>
          </w:rPr>
          <w:t>17</w:t>
        </w:r>
        <w:r>
          <w:rPr>
            <w:noProof/>
            <w:webHidden/>
          </w:rPr>
          <w:fldChar w:fldCharType="end"/>
        </w:r>
      </w:hyperlink>
    </w:p>
    <w:p w14:paraId="69B8E982" w14:textId="5A1D94C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8" w:history="1">
        <w:r w:rsidRPr="00F96D9F">
          <w:rPr>
            <w:rStyle w:val="Hyperlink"/>
            <w:noProof/>
          </w:rPr>
          <w:t>1.3</w:t>
        </w:r>
        <w:r>
          <w:rPr>
            <w:rFonts w:asciiTheme="minorHAnsi" w:eastAsiaTheme="minorEastAsia" w:hAnsiTheme="minorHAnsi" w:cstheme="minorBidi"/>
            <w:b w:val="0"/>
            <w:bCs w:val="0"/>
            <w:noProof/>
            <w:sz w:val="22"/>
            <w:szCs w:val="22"/>
            <w:lang w:val="de-DE"/>
          </w:rPr>
          <w:tab/>
        </w:r>
        <w:r w:rsidRPr="00F96D9F">
          <w:rPr>
            <w:rStyle w:val="Hyperlink"/>
            <w:noProof/>
          </w:rPr>
          <w:t>From MCF to χMCF - The Scope of the Document</w:t>
        </w:r>
        <w:r>
          <w:rPr>
            <w:noProof/>
            <w:webHidden/>
          </w:rPr>
          <w:tab/>
        </w:r>
        <w:r>
          <w:rPr>
            <w:noProof/>
            <w:webHidden/>
          </w:rPr>
          <w:fldChar w:fldCharType="begin"/>
        </w:r>
        <w:r>
          <w:rPr>
            <w:noProof/>
            <w:webHidden/>
          </w:rPr>
          <w:instrText xml:space="preserve"> PAGEREF _Toc26916308 \h </w:instrText>
        </w:r>
        <w:r>
          <w:rPr>
            <w:noProof/>
            <w:webHidden/>
          </w:rPr>
        </w:r>
        <w:r>
          <w:rPr>
            <w:noProof/>
            <w:webHidden/>
          </w:rPr>
          <w:fldChar w:fldCharType="separate"/>
        </w:r>
        <w:r>
          <w:rPr>
            <w:noProof/>
            <w:webHidden/>
          </w:rPr>
          <w:t>17</w:t>
        </w:r>
        <w:r>
          <w:rPr>
            <w:noProof/>
            <w:webHidden/>
          </w:rPr>
          <w:fldChar w:fldCharType="end"/>
        </w:r>
      </w:hyperlink>
    </w:p>
    <w:p w14:paraId="75E3024E" w14:textId="74D52790"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09" w:history="1">
        <w:r w:rsidRPr="00F96D9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F96D9F">
          <w:rPr>
            <w:rStyle w:val="Hyperlink"/>
            <w:noProof/>
          </w:rPr>
          <w:t>Design Principles and Basic Features of χMCF</w:t>
        </w:r>
        <w:r>
          <w:rPr>
            <w:noProof/>
            <w:webHidden/>
          </w:rPr>
          <w:tab/>
        </w:r>
        <w:r>
          <w:rPr>
            <w:noProof/>
            <w:webHidden/>
          </w:rPr>
          <w:fldChar w:fldCharType="begin"/>
        </w:r>
        <w:r>
          <w:rPr>
            <w:noProof/>
            <w:webHidden/>
          </w:rPr>
          <w:instrText xml:space="preserve"> PAGEREF _Toc26916309 \h </w:instrText>
        </w:r>
        <w:r>
          <w:rPr>
            <w:noProof/>
            <w:webHidden/>
          </w:rPr>
        </w:r>
        <w:r>
          <w:rPr>
            <w:noProof/>
            <w:webHidden/>
          </w:rPr>
          <w:fldChar w:fldCharType="separate"/>
        </w:r>
        <w:r>
          <w:rPr>
            <w:noProof/>
            <w:webHidden/>
          </w:rPr>
          <w:t>19</w:t>
        </w:r>
        <w:r>
          <w:rPr>
            <w:noProof/>
            <w:webHidden/>
          </w:rPr>
          <w:fldChar w:fldCharType="end"/>
        </w:r>
      </w:hyperlink>
    </w:p>
    <w:p w14:paraId="20DC61A0" w14:textId="5DCF4AC2"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0" w:history="1">
        <w:r w:rsidRPr="00F96D9F">
          <w:rPr>
            <w:rStyle w:val="Hyperlink"/>
            <w:noProof/>
          </w:rPr>
          <w:t>2.1</w:t>
        </w:r>
        <w:r>
          <w:rPr>
            <w:rFonts w:asciiTheme="minorHAnsi" w:eastAsiaTheme="minorEastAsia" w:hAnsiTheme="minorHAnsi" w:cstheme="minorBidi"/>
            <w:b w:val="0"/>
            <w:bCs w:val="0"/>
            <w:noProof/>
            <w:sz w:val="22"/>
            <w:szCs w:val="22"/>
            <w:lang w:val="de-DE"/>
          </w:rPr>
          <w:tab/>
        </w:r>
        <w:r w:rsidRPr="00F96D9F">
          <w:rPr>
            <w:rStyle w:val="Hyperlink"/>
            <w:noProof/>
          </w:rPr>
          <w:t>Design Principles</w:t>
        </w:r>
        <w:r>
          <w:rPr>
            <w:noProof/>
            <w:webHidden/>
          </w:rPr>
          <w:tab/>
        </w:r>
        <w:r>
          <w:rPr>
            <w:noProof/>
            <w:webHidden/>
          </w:rPr>
          <w:fldChar w:fldCharType="begin"/>
        </w:r>
        <w:r>
          <w:rPr>
            <w:noProof/>
            <w:webHidden/>
          </w:rPr>
          <w:instrText xml:space="preserve"> PAGEREF _Toc26916310 \h </w:instrText>
        </w:r>
        <w:r>
          <w:rPr>
            <w:noProof/>
            <w:webHidden/>
          </w:rPr>
        </w:r>
        <w:r>
          <w:rPr>
            <w:noProof/>
            <w:webHidden/>
          </w:rPr>
          <w:fldChar w:fldCharType="separate"/>
        </w:r>
        <w:r>
          <w:rPr>
            <w:noProof/>
            <w:webHidden/>
          </w:rPr>
          <w:t>19</w:t>
        </w:r>
        <w:r>
          <w:rPr>
            <w:noProof/>
            <w:webHidden/>
          </w:rPr>
          <w:fldChar w:fldCharType="end"/>
        </w:r>
      </w:hyperlink>
    </w:p>
    <w:p w14:paraId="4199F132" w14:textId="0199423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1" w:history="1">
        <w:r w:rsidRPr="00F96D9F">
          <w:rPr>
            <w:rStyle w:val="Hyperlink"/>
            <w:noProof/>
          </w:rPr>
          <w:t>2.2</w:t>
        </w:r>
        <w:r>
          <w:rPr>
            <w:rFonts w:asciiTheme="minorHAnsi" w:eastAsiaTheme="minorEastAsia" w:hAnsiTheme="minorHAnsi" w:cstheme="minorBidi"/>
            <w:b w:val="0"/>
            <w:bCs w:val="0"/>
            <w:noProof/>
            <w:sz w:val="22"/>
            <w:szCs w:val="22"/>
            <w:lang w:val="de-DE"/>
          </w:rPr>
          <w:tab/>
        </w:r>
        <w:r w:rsidRPr="00F96D9F">
          <w:rPr>
            <w:rStyle w:val="Hyperlink"/>
            <w:noProof/>
          </w:rPr>
          <w:t>Idealization of Joints</w:t>
        </w:r>
        <w:r>
          <w:rPr>
            <w:noProof/>
            <w:webHidden/>
          </w:rPr>
          <w:tab/>
        </w:r>
        <w:r>
          <w:rPr>
            <w:noProof/>
            <w:webHidden/>
          </w:rPr>
          <w:fldChar w:fldCharType="begin"/>
        </w:r>
        <w:r>
          <w:rPr>
            <w:noProof/>
            <w:webHidden/>
          </w:rPr>
          <w:instrText xml:space="preserve"> PAGEREF _Toc26916311 \h </w:instrText>
        </w:r>
        <w:r>
          <w:rPr>
            <w:noProof/>
            <w:webHidden/>
          </w:rPr>
        </w:r>
        <w:r>
          <w:rPr>
            <w:noProof/>
            <w:webHidden/>
          </w:rPr>
          <w:fldChar w:fldCharType="separate"/>
        </w:r>
        <w:r>
          <w:rPr>
            <w:noProof/>
            <w:webHidden/>
          </w:rPr>
          <w:t>20</w:t>
        </w:r>
        <w:r>
          <w:rPr>
            <w:noProof/>
            <w:webHidden/>
          </w:rPr>
          <w:fldChar w:fldCharType="end"/>
        </w:r>
      </w:hyperlink>
    </w:p>
    <w:p w14:paraId="49C6DC3C" w14:textId="0A40BCA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2" w:history="1">
        <w:r w:rsidRPr="00F96D9F">
          <w:rPr>
            <w:rStyle w:val="Hyperlink"/>
            <w:noProof/>
          </w:rPr>
          <w:t>2.3</w:t>
        </w:r>
        <w:r>
          <w:rPr>
            <w:rFonts w:asciiTheme="minorHAnsi" w:eastAsiaTheme="minorEastAsia" w:hAnsiTheme="minorHAnsi" w:cstheme="minorBidi"/>
            <w:b w:val="0"/>
            <w:bCs w:val="0"/>
            <w:noProof/>
            <w:sz w:val="22"/>
            <w:szCs w:val="22"/>
            <w:lang w:val="de-DE"/>
          </w:rPr>
          <w:tab/>
        </w:r>
        <w:r w:rsidRPr="00F96D9F">
          <w:rPr>
            <w:rStyle w:val="Hyperlink"/>
            <w:noProof/>
          </w:rPr>
          <w:t>Reconstruction of Joints from χMCF</w:t>
        </w:r>
        <w:r>
          <w:rPr>
            <w:noProof/>
            <w:webHidden/>
          </w:rPr>
          <w:tab/>
        </w:r>
        <w:r>
          <w:rPr>
            <w:noProof/>
            <w:webHidden/>
          </w:rPr>
          <w:fldChar w:fldCharType="begin"/>
        </w:r>
        <w:r>
          <w:rPr>
            <w:noProof/>
            <w:webHidden/>
          </w:rPr>
          <w:instrText xml:space="preserve"> PAGEREF _Toc26916312 \h </w:instrText>
        </w:r>
        <w:r>
          <w:rPr>
            <w:noProof/>
            <w:webHidden/>
          </w:rPr>
        </w:r>
        <w:r>
          <w:rPr>
            <w:noProof/>
            <w:webHidden/>
          </w:rPr>
          <w:fldChar w:fldCharType="separate"/>
        </w:r>
        <w:r>
          <w:rPr>
            <w:noProof/>
            <w:webHidden/>
          </w:rPr>
          <w:t>20</w:t>
        </w:r>
        <w:r>
          <w:rPr>
            <w:noProof/>
            <w:webHidden/>
          </w:rPr>
          <w:fldChar w:fldCharType="end"/>
        </w:r>
      </w:hyperlink>
    </w:p>
    <w:p w14:paraId="6CFBD82A" w14:textId="5ADCDA2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3" w:history="1">
        <w:r w:rsidRPr="00F96D9F">
          <w:rPr>
            <w:rStyle w:val="Hyperlink"/>
            <w:noProof/>
          </w:rPr>
          <w:t>2.4</w:t>
        </w:r>
        <w:r>
          <w:rPr>
            <w:rFonts w:asciiTheme="minorHAnsi" w:eastAsiaTheme="minorEastAsia" w:hAnsiTheme="minorHAnsi" w:cstheme="minorBidi"/>
            <w:b w:val="0"/>
            <w:bCs w:val="0"/>
            <w:noProof/>
            <w:sz w:val="22"/>
            <w:szCs w:val="22"/>
            <w:lang w:val="de-DE"/>
          </w:rPr>
          <w:tab/>
        </w:r>
        <w:r w:rsidRPr="00F96D9F">
          <w:rPr>
            <w:rStyle w:val="Hyperlink"/>
            <w:noProof/>
          </w:rPr>
          <w:t>Description of Topology</w:t>
        </w:r>
        <w:r>
          <w:rPr>
            <w:noProof/>
            <w:webHidden/>
          </w:rPr>
          <w:tab/>
        </w:r>
        <w:r>
          <w:rPr>
            <w:noProof/>
            <w:webHidden/>
          </w:rPr>
          <w:fldChar w:fldCharType="begin"/>
        </w:r>
        <w:r>
          <w:rPr>
            <w:noProof/>
            <w:webHidden/>
          </w:rPr>
          <w:instrText xml:space="preserve"> PAGEREF _Toc26916313 \h </w:instrText>
        </w:r>
        <w:r>
          <w:rPr>
            <w:noProof/>
            <w:webHidden/>
          </w:rPr>
        </w:r>
        <w:r>
          <w:rPr>
            <w:noProof/>
            <w:webHidden/>
          </w:rPr>
          <w:fldChar w:fldCharType="separate"/>
        </w:r>
        <w:r>
          <w:rPr>
            <w:noProof/>
            <w:webHidden/>
          </w:rPr>
          <w:t>20</w:t>
        </w:r>
        <w:r>
          <w:rPr>
            <w:noProof/>
            <w:webHidden/>
          </w:rPr>
          <w:fldChar w:fldCharType="end"/>
        </w:r>
      </w:hyperlink>
    </w:p>
    <w:p w14:paraId="14A0B274" w14:textId="62396A7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4" w:history="1">
        <w:r w:rsidRPr="00F96D9F">
          <w:rPr>
            <w:rStyle w:val="Hyperlink"/>
            <w:noProof/>
          </w:rPr>
          <w:t>2.5</w:t>
        </w:r>
        <w:r>
          <w:rPr>
            <w:rFonts w:asciiTheme="minorHAnsi" w:eastAsiaTheme="minorEastAsia" w:hAnsiTheme="minorHAnsi" w:cstheme="minorBidi"/>
            <w:b w:val="0"/>
            <w:bCs w:val="0"/>
            <w:noProof/>
            <w:sz w:val="22"/>
            <w:szCs w:val="22"/>
            <w:lang w:val="de-DE"/>
          </w:rPr>
          <w:tab/>
        </w:r>
        <w:r w:rsidRPr="00F96D9F">
          <w:rPr>
            <w:rStyle w:val="Hyperlink"/>
            <w:noProof/>
          </w:rPr>
          <w:t>χMCF in the Development Processes</w:t>
        </w:r>
        <w:r>
          <w:rPr>
            <w:noProof/>
            <w:webHidden/>
          </w:rPr>
          <w:tab/>
        </w:r>
        <w:r>
          <w:rPr>
            <w:noProof/>
            <w:webHidden/>
          </w:rPr>
          <w:fldChar w:fldCharType="begin"/>
        </w:r>
        <w:r>
          <w:rPr>
            <w:noProof/>
            <w:webHidden/>
          </w:rPr>
          <w:instrText xml:space="preserve"> PAGEREF _Toc26916314 \h </w:instrText>
        </w:r>
        <w:r>
          <w:rPr>
            <w:noProof/>
            <w:webHidden/>
          </w:rPr>
        </w:r>
        <w:r>
          <w:rPr>
            <w:noProof/>
            <w:webHidden/>
          </w:rPr>
          <w:fldChar w:fldCharType="separate"/>
        </w:r>
        <w:r>
          <w:rPr>
            <w:noProof/>
            <w:webHidden/>
          </w:rPr>
          <w:t>21</w:t>
        </w:r>
        <w:r>
          <w:rPr>
            <w:noProof/>
            <w:webHidden/>
          </w:rPr>
          <w:fldChar w:fldCharType="end"/>
        </w:r>
      </w:hyperlink>
    </w:p>
    <w:p w14:paraId="73EAD4E5" w14:textId="26FF6947"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15" w:history="1">
        <w:r w:rsidRPr="00F96D9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F96D9F">
          <w:rPr>
            <w:rStyle w:val="Hyperlink"/>
            <w:noProof/>
          </w:rPr>
          <w:t>Keywords of XML specification</w:t>
        </w:r>
        <w:r>
          <w:rPr>
            <w:noProof/>
            <w:webHidden/>
          </w:rPr>
          <w:tab/>
        </w:r>
        <w:r>
          <w:rPr>
            <w:noProof/>
            <w:webHidden/>
          </w:rPr>
          <w:fldChar w:fldCharType="begin"/>
        </w:r>
        <w:r>
          <w:rPr>
            <w:noProof/>
            <w:webHidden/>
          </w:rPr>
          <w:instrText xml:space="preserve"> PAGEREF _Toc26916315 \h </w:instrText>
        </w:r>
        <w:r>
          <w:rPr>
            <w:noProof/>
            <w:webHidden/>
          </w:rPr>
        </w:r>
        <w:r>
          <w:rPr>
            <w:noProof/>
            <w:webHidden/>
          </w:rPr>
          <w:fldChar w:fldCharType="separate"/>
        </w:r>
        <w:r>
          <w:rPr>
            <w:noProof/>
            <w:webHidden/>
          </w:rPr>
          <w:t>24</w:t>
        </w:r>
        <w:r>
          <w:rPr>
            <w:noProof/>
            <w:webHidden/>
          </w:rPr>
          <w:fldChar w:fldCharType="end"/>
        </w:r>
      </w:hyperlink>
    </w:p>
    <w:p w14:paraId="12F63D58" w14:textId="44D539B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6" w:history="1">
        <w:r w:rsidRPr="00F96D9F">
          <w:rPr>
            <w:rStyle w:val="Hyperlink"/>
            <w:noProof/>
          </w:rPr>
          <w:t>3.1</w:t>
        </w:r>
        <w:r>
          <w:rPr>
            <w:rFonts w:asciiTheme="minorHAnsi" w:eastAsiaTheme="minorEastAsia" w:hAnsiTheme="minorHAnsi" w:cstheme="minorBidi"/>
            <w:b w:val="0"/>
            <w:bCs w:val="0"/>
            <w:noProof/>
            <w:sz w:val="22"/>
            <w:szCs w:val="22"/>
            <w:lang w:val="de-DE"/>
          </w:rPr>
          <w:tab/>
        </w:r>
        <w:r w:rsidRPr="00F96D9F">
          <w:rPr>
            <w:rStyle w:val="Hyperlink"/>
            <w:noProof/>
          </w:rPr>
          <w:t>Keywords</w:t>
        </w:r>
        <w:r>
          <w:rPr>
            <w:noProof/>
            <w:webHidden/>
          </w:rPr>
          <w:tab/>
        </w:r>
        <w:r>
          <w:rPr>
            <w:noProof/>
            <w:webHidden/>
          </w:rPr>
          <w:fldChar w:fldCharType="begin"/>
        </w:r>
        <w:r>
          <w:rPr>
            <w:noProof/>
            <w:webHidden/>
          </w:rPr>
          <w:instrText xml:space="preserve"> PAGEREF _Toc26916316 \h </w:instrText>
        </w:r>
        <w:r>
          <w:rPr>
            <w:noProof/>
            <w:webHidden/>
          </w:rPr>
        </w:r>
        <w:r>
          <w:rPr>
            <w:noProof/>
            <w:webHidden/>
          </w:rPr>
          <w:fldChar w:fldCharType="separate"/>
        </w:r>
        <w:r>
          <w:rPr>
            <w:noProof/>
            <w:webHidden/>
          </w:rPr>
          <w:t>24</w:t>
        </w:r>
        <w:r>
          <w:rPr>
            <w:noProof/>
            <w:webHidden/>
          </w:rPr>
          <w:fldChar w:fldCharType="end"/>
        </w:r>
      </w:hyperlink>
    </w:p>
    <w:p w14:paraId="0B9C1F08" w14:textId="073DAE18"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17" w:history="1">
        <w:r w:rsidRPr="00F96D9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F96D9F">
          <w:rPr>
            <w:rStyle w:val="Hyperlink"/>
            <w:noProof/>
          </w:rPr>
          <w:t>Parts, Properties and Assemblies</w:t>
        </w:r>
        <w:r>
          <w:rPr>
            <w:noProof/>
            <w:webHidden/>
          </w:rPr>
          <w:tab/>
        </w:r>
        <w:r>
          <w:rPr>
            <w:noProof/>
            <w:webHidden/>
          </w:rPr>
          <w:fldChar w:fldCharType="begin"/>
        </w:r>
        <w:r>
          <w:rPr>
            <w:noProof/>
            <w:webHidden/>
          </w:rPr>
          <w:instrText xml:space="preserve"> PAGEREF _Toc26916317 \h </w:instrText>
        </w:r>
        <w:r>
          <w:rPr>
            <w:noProof/>
            <w:webHidden/>
          </w:rPr>
        </w:r>
        <w:r>
          <w:rPr>
            <w:noProof/>
            <w:webHidden/>
          </w:rPr>
          <w:fldChar w:fldCharType="separate"/>
        </w:r>
        <w:r>
          <w:rPr>
            <w:noProof/>
            <w:webHidden/>
          </w:rPr>
          <w:t>26</w:t>
        </w:r>
        <w:r>
          <w:rPr>
            <w:noProof/>
            <w:webHidden/>
          </w:rPr>
          <w:fldChar w:fldCharType="end"/>
        </w:r>
      </w:hyperlink>
    </w:p>
    <w:p w14:paraId="7F5F2302" w14:textId="570A515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8" w:history="1">
        <w:r w:rsidRPr="00F96D9F">
          <w:rPr>
            <w:rStyle w:val="Hyperlink"/>
            <w:noProof/>
          </w:rPr>
          <w:t>4.1</w:t>
        </w:r>
        <w:r>
          <w:rPr>
            <w:rFonts w:asciiTheme="minorHAnsi" w:eastAsiaTheme="minorEastAsia" w:hAnsiTheme="minorHAnsi" w:cstheme="minorBidi"/>
            <w:b w:val="0"/>
            <w:bCs w:val="0"/>
            <w:noProof/>
            <w:sz w:val="22"/>
            <w:szCs w:val="22"/>
            <w:lang w:val="de-DE"/>
          </w:rPr>
          <w:tab/>
        </w:r>
        <w:r w:rsidRPr="00F96D9F">
          <w:rPr>
            <w:rStyle w:val="Hyperlink"/>
            <w:noProof/>
          </w:rPr>
          <w:t>Parts</w:t>
        </w:r>
        <w:r>
          <w:rPr>
            <w:noProof/>
            <w:webHidden/>
          </w:rPr>
          <w:tab/>
        </w:r>
        <w:r>
          <w:rPr>
            <w:noProof/>
            <w:webHidden/>
          </w:rPr>
          <w:fldChar w:fldCharType="begin"/>
        </w:r>
        <w:r>
          <w:rPr>
            <w:noProof/>
            <w:webHidden/>
          </w:rPr>
          <w:instrText xml:space="preserve"> PAGEREF _Toc26916318 \h </w:instrText>
        </w:r>
        <w:r>
          <w:rPr>
            <w:noProof/>
            <w:webHidden/>
          </w:rPr>
        </w:r>
        <w:r>
          <w:rPr>
            <w:noProof/>
            <w:webHidden/>
          </w:rPr>
          <w:fldChar w:fldCharType="separate"/>
        </w:r>
        <w:r>
          <w:rPr>
            <w:noProof/>
            <w:webHidden/>
          </w:rPr>
          <w:t>26</w:t>
        </w:r>
        <w:r>
          <w:rPr>
            <w:noProof/>
            <w:webHidden/>
          </w:rPr>
          <w:fldChar w:fldCharType="end"/>
        </w:r>
      </w:hyperlink>
    </w:p>
    <w:p w14:paraId="7FCF1143" w14:textId="3E58C967" w:rsidR="0049567D" w:rsidRDefault="0049567D">
      <w:pPr>
        <w:pStyle w:val="Verzeichnis3"/>
        <w:rPr>
          <w:rFonts w:asciiTheme="minorHAnsi" w:eastAsiaTheme="minorEastAsia" w:hAnsiTheme="minorHAnsi" w:cstheme="minorBidi"/>
          <w:noProof/>
          <w:sz w:val="22"/>
          <w:szCs w:val="22"/>
          <w:lang w:val="de-DE"/>
        </w:rPr>
      </w:pPr>
      <w:hyperlink w:anchor="_Toc26916319" w:history="1">
        <w:r w:rsidRPr="00F96D9F">
          <w:rPr>
            <w:rStyle w:val="Hyperlink"/>
            <w:noProof/>
          </w:rPr>
          <w:t>4.1.1</w:t>
        </w:r>
        <w:r>
          <w:rPr>
            <w:rFonts w:asciiTheme="minorHAnsi" w:eastAsiaTheme="minorEastAsia" w:hAnsiTheme="minorHAnsi" w:cstheme="minorBidi"/>
            <w:noProof/>
            <w:sz w:val="22"/>
            <w:szCs w:val="22"/>
            <w:lang w:val="de-DE"/>
          </w:rPr>
          <w:tab/>
        </w:r>
        <w:r w:rsidRPr="00F96D9F">
          <w:rPr>
            <w:rStyle w:val="Hyperlink"/>
            <w:noProof/>
          </w:rPr>
          <w:t>Part Labels</w:t>
        </w:r>
        <w:r>
          <w:rPr>
            <w:noProof/>
            <w:webHidden/>
          </w:rPr>
          <w:tab/>
        </w:r>
        <w:r>
          <w:rPr>
            <w:noProof/>
            <w:webHidden/>
          </w:rPr>
          <w:fldChar w:fldCharType="begin"/>
        </w:r>
        <w:r>
          <w:rPr>
            <w:noProof/>
            <w:webHidden/>
          </w:rPr>
          <w:instrText xml:space="preserve"> PAGEREF _Toc26916319 \h </w:instrText>
        </w:r>
        <w:r>
          <w:rPr>
            <w:noProof/>
            <w:webHidden/>
          </w:rPr>
        </w:r>
        <w:r>
          <w:rPr>
            <w:noProof/>
            <w:webHidden/>
          </w:rPr>
          <w:fldChar w:fldCharType="separate"/>
        </w:r>
        <w:r>
          <w:rPr>
            <w:noProof/>
            <w:webHidden/>
          </w:rPr>
          <w:t>26</w:t>
        </w:r>
        <w:r>
          <w:rPr>
            <w:noProof/>
            <w:webHidden/>
          </w:rPr>
          <w:fldChar w:fldCharType="end"/>
        </w:r>
      </w:hyperlink>
    </w:p>
    <w:p w14:paraId="45D63C30" w14:textId="54202DF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0" w:history="1">
        <w:r w:rsidRPr="00F96D9F">
          <w:rPr>
            <w:rStyle w:val="Hyperlink"/>
            <w:noProof/>
          </w:rPr>
          <w:t>4.2</w:t>
        </w:r>
        <w:r>
          <w:rPr>
            <w:rFonts w:asciiTheme="minorHAnsi" w:eastAsiaTheme="minorEastAsia" w:hAnsiTheme="minorHAnsi" w:cstheme="minorBidi"/>
            <w:b w:val="0"/>
            <w:bCs w:val="0"/>
            <w:noProof/>
            <w:sz w:val="22"/>
            <w:szCs w:val="22"/>
            <w:lang w:val="de-DE"/>
          </w:rPr>
          <w:tab/>
        </w:r>
        <w:r w:rsidRPr="00F96D9F">
          <w:rPr>
            <w:rStyle w:val="Hyperlink"/>
            <w:noProof/>
          </w:rPr>
          <w:t>Properties</w:t>
        </w:r>
        <w:r>
          <w:rPr>
            <w:noProof/>
            <w:webHidden/>
          </w:rPr>
          <w:tab/>
        </w:r>
        <w:r>
          <w:rPr>
            <w:noProof/>
            <w:webHidden/>
          </w:rPr>
          <w:fldChar w:fldCharType="begin"/>
        </w:r>
        <w:r>
          <w:rPr>
            <w:noProof/>
            <w:webHidden/>
          </w:rPr>
          <w:instrText xml:space="preserve"> PAGEREF _Toc26916320 \h </w:instrText>
        </w:r>
        <w:r>
          <w:rPr>
            <w:noProof/>
            <w:webHidden/>
          </w:rPr>
        </w:r>
        <w:r>
          <w:rPr>
            <w:noProof/>
            <w:webHidden/>
          </w:rPr>
          <w:fldChar w:fldCharType="separate"/>
        </w:r>
        <w:r>
          <w:rPr>
            <w:noProof/>
            <w:webHidden/>
          </w:rPr>
          <w:t>26</w:t>
        </w:r>
        <w:r>
          <w:rPr>
            <w:noProof/>
            <w:webHidden/>
          </w:rPr>
          <w:fldChar w:fldCharType="end"/>
        </w:r>
      </w:hyperlink>
    </w:p>
    <w:p w14:paraId="46CFD939" w14:textId="1AD000C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1" w:history="1">
        <w:r w:rsidRPr="00F96D9F">
          <w:rPr>
            <w:rStyle w:val="Hyperlink"/>
            <w:noProof/>
          </w:rPr>
          <w:t>4.3</w:t>
        </w:r>
        <w:r>
          <w:rPr>
            <w:rFonts w:asciiTheme="minorHAnsi" w:eastAsiaTheme="minorEastAsia" w:hAnsiTheme="minorHAnsi" w:cstheme="minorBidi"/>
            <w:b w:val="0"/>
            <w:bCs w:val="0"/>
            <w:noProof/>
            <w:sz w:val="22"/>
            <w:szCs w:val="22"/>
            <w:lang w:val="de-DE"/>
          </w:rPr>
          <w:tab/>
        </w:r>
        <w:r w:rsidRPr="00F96D9F">
          <w:rPr>
            <w:rStyle w:val="Hyperlink"/>
            <w:noProof/>
          </w:rPr>
          <w:t>Assemblies</w:t>
        </w:r>
        <w:r>
          <w:rPr>
            <w:noProof/>
            <w:webHidden/>
          </w:rPr>
          <w:tab/>
        </w:r>
        <w:r>
          <w:rPr>
            <w:noProof/>
            <w:webHidden/>
          </w:rPr>
          <w:fldChar w:fldCharType="begin"/>
        </w:r>
        <w:r>
          <w:rPr>
            <w:noProof/>
            <w:webHidden/>
          </w:rPr>
          <w:instrText xml:space="preserve"> PAGEREF _Toc26916321 \h </w:instrText>
        </w:r>
        <w:r>
          <w:rPr>
            <w:noProof/>
            <w:webHidden/>
          </w:rPr>
        </w:r>
        <w:r>
          <w:rPr>
            <w:noProof/>
            <w:webHidden/>
          </w:rPr>
          <w:fldChar w:fldCharType="separate"/>
        </w:r>
        <w:r>
          <w:rPr>
            <w:noProof/>
            <w:webHidden/>
          </w:rPr>
          <w:t>27</w:t>
        </w:r>
        <w:r>
          <w:rPr>
            <w:noProof/>
            <w:webHidden/>
          </w:rPr>
          <w:fldChar w:fldCharType="end"/>
        </w:r>
      </w:hyperlink>
    </w:p>
    <w:p w14:paraId="2ECD4D1B" w14:textId="4A72CBB9"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22" w:history="1">
        <w:r w:rsidRPr="00F96D9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F96D9F">
          <w:rPr>
            <w:rStyle w:val="Hyperlink"/>
            <w:noProof/>
          </w:rPr>
          <w:t>File Structure of χMCF</w:t>
        </w:r>
        <w:r>
          <w:rPr>
            <w:noProof/>
            <w:webHidden/>
          </w:rPr>
          <w:tab/>
        </w:r>
        <w:r>
          <w:rPr>
            <w:noProof/>
            <w:webHidden/>
          </w:rPr>
          <w:fldChar w:fldCharType="begin"/>
        </w:r>
        <w:r>
          <w:rPr>
            <w:noProof/>
            <w:webHidden/>
          </w:rPr>
          <w:instrText xml:space="preserve"> PAGEREF _Toc26916322 \h </w:instrText>
        </w:r>
        <w:r>
          <w:rPr>
            <w:noProof/>
            <w:webHidden/>
          </w:rPr>
        </w:r>
        <w:r>
          <w:rPr>
            <w:noProof/>
            <w:webHidden/>
          </w:rPr>
          <w:fldChar w:fldCharType="separate"/>
        </w:r>
        <w:r>
          <w:rPr>
            <w:noProof/>
            <w:webHidden/>
          </w:rPr>
          <w:t>28</w:t>
        </w:r>
        <w:r>
          <w:rPr>
            <w:noProof/>
            <w:webHidden/>
          </w:rPr>
          <w:fldChar w:fldCharType="end"/>
        </w:r>
      </w:hyperlink>
    </w:p>
    <w:p w14:paraId="1513BFC8" w14:textId="22A3BDC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3" w:history="1">
        <w:r w:rsidRPr="00F96D9F">
          <w:rPr>
            <w:rStyle w:val="Hyperlink"/>
            <w:noProof/>
          </w:rPr>
          <w:t>5.1</w:t>
        </w:r>
        <w:r>
          <w:rPr>
            <w:rFonts w:asciiTheme="minorHAnsi" w:eastAsiaTheme="minorEastAsia" w:hAnsiTheme="minorHAnsi" w:cstheme="minorBidi"/>
            <w:b w:val="0"/>
            <w:bCs w:val="0"/>
            <w:noProof/>
            <w:sz w:val="22"/>
            <w:szCs w:val="22"/>
            <w:lang w:val="de-DE"/>
          </w:rPr>
          <w:tab/>
        </w:r>
        <w:r w:rsidRPr="00F96D9F">
          <w:rPr>
            <w:rStyle w:val="Hyperlink"/>
            <w:noProof/>
          </w:rPr>
          <w:t>Elements containing general information</w:t>
        </w:r>
        <w:r>
          <w:rPr>
            <w:noProof/>
            <w:webHidden/>
          </w:rPr>
          <w:tab/>
        </w:r>
        <w:r>
          <w:rPr>
            <w:noProof/>
            <w:webHidden/>
          </w:rPr>
          <w:fldChar w:fldCharType="begin"/>
        </w:r>
        <w:r>
          <w:rPr>
            <w:noProof/>
            <w:webHidden/>
          </w:rPr>
          <w:instrText xml:space="preserve"> PAGEREF _Toc26916323 \h </w:instrText>
        </w:r>
        <w:r>
          <w:rPr>
            <w:noProof/>
            <w:webHidden/>
          </w:rPr>
        </w:r>
        <w:r>
          <w:rPr>
            <w:noProof/>
            <w:webHidden/>
          </w:rPr>
          <w:fldChar w:fldCharType="separate"/>
        </w:r>
        <w:r>
          <w:rPr>
            <w:noProof/>
            <w:webHidden/>
          </w:rPr>
          <w:t>28</w:t>
        </w:r>
        <w:r>
          <w:rPr>
            <w:noProof/>
            <w:webHidden/>
          </w:rPr>
          <w:fldChar w:fldCharType="end"/>
        </w:r>
      </w:hyperlink>
    </w:p>
    <w:p w14:paraId="31B10D43" w14:textId="57F4DF69" w:rsidR="0049567D" w:rsidRDefault="0049567D">
      <w:pPr>
        <w:pStyle w:val="Verzeichnis3"/>
        <w:rPr>
          <w:rFonts w:asciiTheme="minorHAnsi" w:eastAsiaTheme="minorEastAsia" w:hAnsiTheme="minorHAnsi" w:cstheme="minorBidi"/>
          <w:noProof/>
          <w:sz w:val="22"/>
          <w:szCs w:val="22"/>
          <w:lang w:val="de-DE"/>
        </w:rPr>
      </w:pPr>
      <w:hyperlink w:anchor="_Toc26916324" w:history="1">
        <w:r w:rsidRPr="00F96D9F">
          <w:rPr>
            <w:rStyle w:val="Hyperlink"/>
            <w:noProof/>
          </w:rPr>
          <w:t>5.1.1</w:t>
        </w:r>
        <w:r>
          <w:rPr>
            <w:rFonts w:asciiTheme="minorHAnsi" w:eastAsiaTheme="minorEastAsia" w:hAnsiTheme="minorHAnsi" w:cstheme="minorBidi"/>
            <w:noProof/>
            <w:sz w:val="22"/>
            <w:szCs w:val="22"/>
            <w:lang w:val="de-DE"/>
          </w:rPr>
          <w:tab/>
        </w:r>
        <w:r w:rsidRPr="00F96D9F">
          <w:rPr>
            <w:rStyle w:val="Hyperlink"/>
            <w:noProof/>
          </w:rPr>
          <w:t>Date</w:t>
        </w:r>
        <w:r>
          <w:rPr>
            <w:noProof/>
            <w:webHidden/>
          </w:rPr>
          <w:tab/>
        </w:r>
        <w:r>
          <w:rPr>
            <w:noProof/>
            <w:webHidden/>
          </w:rPr>
          <w:fldChar w:fldCharType="begin"/>
        </w:r>
        <w:r>
          <w:rPr>
            <w:noProof/>
            <w:webHidden/>
          </w:rPr>
          <w:instrText xml:space="preserve"> PAGEREF _Toc26916324 \h </w:instrText>
        </w:r>
        <w:r>
          <w:rPr>
            <w:noProof/>
            <w:webHidden/>
          </w:rPr>
        </w:r>
        <w:r>
          <w:rPr>
            <w:noProof/>
            <w:webHidden/>
          </w:rPr>
          <w:fldChar w:fldCharType="separate"/>
        </w:r>
        <w:r>
          <w:rPr>
            <w:noProof/>
            <w:webHidden/>
          </w:rPr>
          <w:t>28</w:t>
        </w:r>
        <w:r>
          <w:rPr>
            <w:noProof/>
            <w:webHidden/>
          </w:rPr>
          <w:fldChar w:fldCharType="end"/>
        </w:r>
      </w:hyperlink>
    </w:p>
    <w:p w14:paraId="70568041" w14:textId="7598D104" w:rsidR="0049567D" w:rsidRDefault="0049567D">
      <w:pPr>
        <w:pStyle w:val="Verzeichnis3"/>
        <w:rPr>
          <w:rFonts w:asciiTheme="minorHAnsi" w:eastAsiaTheme="minorEastAsia" w:hAnsiTheme="minorHAnsi" w:cstheme="minorBidi"/>
          <w:noProof/>
          <w:sz w:val="22"/>
          <w:szCs w:val="22"/>
          <w:lang w:val="de-DE"/>
        </w:rPr>
      </w:pPr>
      <w:hyperlink w:anchor="_Toc26916325" w:history="1">
        <w:r w:rsidRPr="00F96D9F">
          <w:rPr>
            <w:rStyle w:val="Hyperlink"/>
            <w:noProof/>
          </w:rPr>
          <w:t>5.1.2</w:t>
        </w:r>
        <w:r>
          <w:rPr>
            <w:rFonts w:asciiTheme="minorHAnsi" w:eastAsiaTheme="minorEastAsia" w:hAnsiTheme="minorHAnsi" w:cstheme="minorBidi"/>
            <w:noProof/>
            <w:sz w:val="22"/>
            <w:szCs w:val="22"/>
            <w:lang w:val="de-DE"/>
          </w:rPr>
          <w:tab/>
        </w:r>
        <w:r w:rsidRPr="00F96D9F">
          <w:rPr>
            <w:rStyle w:val="Hyperlink"/>
            <w:noProof/>
          </w:rPr>
          <w:t>Version</w:t>
        </w:r>
        <w:r>
          <w:rPr>
            <w:noProof/>
            <w:webHidden/>
          </w:rPr>
          <w:tab/>
        </w:r>
        <w:r>
          <w:rPr>
            <w:noProof/>
            <w:webHidden/>
          </w:rPr>
          <w:fldChar w:fldCharType="begin"/>
        </w:r>
        <w:r>
          <w:rPr>
            <w:noProof/>
            <w:webHidden/>
          </w:rPr>
          <w:instrText xml:space="preserve"> PAGEREF _Toc26916325 \h </w:instrText>
        </w:r>
        <w:r>
          <w:rPr>
            <w:noProof/>
            <w:webHidden/>
          </w:rPr>
        </w:r>
        <w:r>
          <w:rPr>
            <w:noProof/>
            <w:webHidden/>
          </w:rPr>
          <w:fldChar w:fldCharType="separate"/>
        </w:r>
        <w:r>
          <w:rPr>
            <w:noProof/>
            <w:webHidden/>
          </w:rPr>
          <w:t>29</w:t>
        </w:r>
        <w:r>
          <w:rPr>
            <w:noProof/>
            <w:webHidden/>
          </w:rPr>
          <w:fldChar w:fldCharType="end"/>
        </w:r>
      </w:hyperlink>
    </w:p>
    <w:p w14:paraId="4183314E" w14:textId="17B393A5" w:rsidR="0049567D" w:rsidRDefault="0049567D">
      <w:pPr>
        <w:pStyle w:val="Verzeichnis3"/>
        <w:rPr>
          <w:rFonts w:asciiTheme="minorHAnsi" w:eastAsiaTheme="minorEastAsia" w:hAnsiTheme="minorHAnsi" w:cstheme="minorBidi"/>
          <w:noProof/>
          <w:sz w:val="22"/>
          <w:szCs w:val="22"/>
          <w:lang w:val="de-DE"/>
        </w:rPr>
      </w:pPr>
      <w:hyperlink w:anchor="_Toc26916326" w:history="1">
        <w:r w:rsidRPr="00F96D9F">
          <w:rPr>
            <w:rStyle w:val="Hyperlink"/>
            <w:noProof/>
          </w:rPr>
          <w:t>5.1.3</w:t>
        </w:r>
        <w:r>
          <w:rPr>
            <w:rFonts w:asciiTheme="minorHAnsi" w:eastAsiaTheme="minorEastAsia" w:hAnsiTheme="minorHAnsi" w:cstheme="minorBidi"/>
            <w:noProof/>
            <w:sz w:val="22"/>
            <w:szCs w:val="22"/>
            <w:lang w:val="de-DE"/>
          </w:rPr>
          <w:tab/>
        </w:r>
        <w:r w:rsidRPr="00F96D9F">
          <w:rPr>
            <w:rStyle w:val="Hyperlink"/>
            <w:noProof/>
          </w:rPr>
          <w:t>Unit System</w:t>
        </w:r>
        <w:r>
          <w:rPr>
            <w:noProof/>
            <w:webHidden/>
          </w:rPr>
          <w:tab/>
        </w:r>
        <w:r>
          <w:rPr>
            <w:noProof/>
            <w:webHidden/>
          </w:rPr>
          <w:fldChar w:fldCharType="begin"/>
        </w:r>
        <w:r>
          <w:rPr>
            <w:noProof/>
            <w:webHidden/>
          </w:rPr>
          <w:instrText xml:space="preserve"> PAGEREF _Toc26916326 \h </w:instrText>
        </w:r>
        <w:r>
          <w:rPr>
            <w:noProof/>
            <w:webHidden/>
          </w:rPr>
        </w:r>
        <w:r>
          <w:rPr>
            <w:noProof/>
            <w:webHidden/>
          </w:rPr>
          <w:fldChar w:fldCharType="separate"/>
        </w:r>
        <w:r>
          <w:rPr>
            <w:noProof/>
            <w:webHidden/>
          </w:rPr>
          <w:t>29</w:t>
        </w:r>
        <w:r>
          <w:rPr>
            <w:noProof/>
            <w:webHidden/>
          </w:rPr>
          <w:fldChar w:fldCharType="end"/>
        </w:r>
      </w:hyperlink>
    </w:p>
    <w:p w14:paraId="61074231" w14:textId="26558C5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7" w:history="1">
        <w:r w:rsidRPr="00F96D9F">
          <w:rPr>
            <w:rStyle w:val="Hyperlink"/>
            <w:noProof/>
          </w:rPr>
          <w:t>5.2</w:t>
        </w:r>
        <w:r>
          <w:rPr>
            <w:rFonts w:asciiTheme="minorHAnsi" w:eastAsiaTheme="minorEastAsia" w:hAnsiTheme="minorHAnsi" w:cstheme="minorBidi"/>
            <w:b w:val="0"/>
            <w:bCs w:val="0"/>
            <w:noProof/>
            <w:sz w:val="22"/>
            <w:szCs w:val="22"/>
            <w:lang w:val="de-DE"/>
          </w:rPr>
          <w:tab/>
        </w:r>
        <w:r w:rsidRPr="00F96D9F">
          <w:rPr>
            <w:rStyle w:val="Hyperlink"/>
            <w:noProof/>
          </w:rPr>
          <w:t>Application, User and Process Specific Data</w:t>
        </w:r>
        <w:r>
          <w:rPr>
            <w:noProof/>
            <w:webHidden/>
          </w:rPr>
          <w:tab/>
        </w:r>
        <w:r>
          <w:rPr>
            <w:noProof/>
            <w:webHidden/>
          </w:rPr>
          <w:fldChar w:fldCharType="begin"/>
        </w:r>
        <w:r>
          <w:rPr>
            <w:noProof/>
            <w:webHidden/>
          </w:rPr>
          <w:instrText xml:space="preserve"> PAGEREF _Toc26916327 \h </w:instrText>
        </w:r>
        <w:r>
          <w:rPr>
            <w:noProof/>
            <w:webHidden/>
          </w:rPr>
        </w:r>
        <w:r>
          <w:rPr>
            <w:noProof/>
            <w:webHidden/>
          </w:rPr>
          <w:fldChar w:fldCharType="separate"/>
        </w:r>
        <w:r>
          <w:rPr>
            <w:noProof/>
            <w:webHidden/>
          </w:rPr>
          <w:t>30</w:t>
        </w:r>
        <w:r>
          <w:rPr>
            <w:noProof/>
            <w:webHidden/>
          </w:rPr>
          <w:fldChar w:fldCharType="end"/>
        </w:r>
      </w:hyperlink>
    </w:p>
    <w:p w14:paraId="6E834F3A" w14:textId="5FED541C" w:rsidR="0049567D" w:rsidRDefault="0049567D">
      <w:pPr>
        <w:pStyle w:val="Verzeichnis3"/>
        <w:rPr>
          <w:rFonts w:asciiTheme="minorHAnsi" w:eastAsiaTheme="minorEastAsia" w:hAnsiTheme="minorHAnsi" w:cstheme="minorBidi"/>
          <w:noProof/>
          <w:sz w:val="22"/>
          <w:szCs w:val="22"/>
          <w:lang w:val="de-DE"/>
        </w:rPr>
      </w:pPr>
      <w:hyperlink w:anchor="_Toc26916328" w:history="1">
        <w:r w:rsidRPr="00F96D9F">
          <w:rPr>
            <w:rStyle w:val="Hyperlink"/>
            <w:noProof/>
          </w:rPr>
          <w:t>5.2.1</w:t>
        </w:r>
        <w:r>
          <w:rPr>
            <w:rFonts w:asciiTheme="minorHAnsi" w:eastAsiaTheme="minorEastAsia" w:hAnsiTheme="minorHAnsi" w:cstheme="minorBidi"/>
            <w:noProof/>
            <w:sz w:val="22"/>
            <w:szCs w:val="22"/>
            <w:lang w:val="de-DE"/>
          </w:rPr>
          <w:tab/>
        </w:r>
        <w:r w:rsidRPr="00F96D9F">
          <w:rPr>
            <w:rStyle w:val="Hyperlink"/>
            <w:noProof/>
          </w:rPr>
          <w:t xml:space="preserve">User Specific Data </w:t>
        </w:r>
        <w:r w:rsidRPr="00F96D9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_Toc26916328 \h </w:instrText>
        </w:r>
        <w:r>
          <w:rPr>
            <w:noProof/>
            <w:webHidden/>
          </w:rPr>
        </w:r>
        <w:r>
          <w:rPr>
            <w:noProof/>
            <w:webHidden/>
          </w:rPr>
          <w:fldChar w:fldCharType="separate"/>
        </w:r>
        <w:r>
          <w:rPr>
            <w:noProof/>
            <w:webHidden/>
          </w:rPr>
          <w:t>30</w:t>
        </w:r>
        <w:r>
          <w:rPr>
            <w:noProof/>
            <w:webHidden/>
          </w:rPr>
          <w:fldChar w:fldCharType="end"/>
        </w:r>
      </w:hyperlink>
    </w:p>
    <w:p w14:paraId="3E8366D2" w14:textId="099BD59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29" w:history="1">
        <w:r w:rsidRPr="00F96D9F">
          <w:rPr>
            <w:rStyle w:val="Hyperlink"/>
            <w:noProof/>
          </w:rPr>
          <w:t>5.2.1.1</w:t>
        </w:r>
        <w:r>
          <w:rPr>
            <w:rFonts w:asciiTheme="minorHAnsi" w:eastAsiaTheme="minorEastAsia" w:hAnsiTheme="minorHAnsi" w:cstheme="minorBidi"/>
            <w:noProof/>
            <w:sz w:val="22"/>
            <w:szCs w:val="22"/>
            <w:lang w:val="de-DE"/>
          </w:rPr>
          <w:tab/>
        </w:r>
        <w:r w:rsidRPr="00F96D9F">
          <w:rPr>
            <w:rStyle w:val="Hyperlink"/>
            <w:noProof/>
          </w:rPr>
          <w:t xml:space="preserve">Finite Element Specific Data </w:t>
        </w:r>
        <w:r w:rsidRPr="00F96D9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_Toc26916329 \h </w:instrText>
        </w:r>
        <w:r>
          <w:rPr>
            <w:noProof/>
            <w:webHidden/>
          </w:rPr>
        </w:r>
        <w:r>
          <w:rPr>
            <w:noProof/>
            <w:webHidden/>
          </w:rPr>
          <w:fldChar w:fldCharType="separate"/>
        </w:r>
        <w:r>
          <w:rPr>
            <w:noProof/>
            <w:webHidden/>
          </w:rPr>
          <w:t>32</w:t>
        </w:r>
        <w:r>
          <w:rPr>
            <w:noProof/>
            <w:webHidden/>
          </w:rPr>
          <w:fldChar w:fldCharType="end"/>
        </w:r>
      </w:hyperlink>
    </w:p>
    <w:p w14:paraId="520C5EC7" w14:textId="4B84855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30" w:history="1">
        <w:r w:rsidRPr="00F96D9F">
          <w:rPr>
            <w:rStyle w:val="Hyperlink"/>
            <w:noProof/>
          </w:rPr>
          <w:t>5.3</w:t>
        </w:r>
        <w:r>
          <w:rPr>
            <w:rFonts w:asciiTheme="minorHAnsi" w:eastAsiaTheme="minorEastAsia" w:hAnsiTheme="minorHAnsi" w:cstheme="minorBidi"/>
            <w:b w:val="0"/>
            <w:bCs w:val="0"/>
            <w:noProof/>
            <w:sz w:val="22"/>
            <w:szCs w:val="22"/>
            <w:lang w:val="de-DE"/>
          </w:rPr>
          <w:tab/>
        </w:r>
        <w:r w:rsidRPr="00F96D9F">
          <w:rPr>
            <w:rStyle w:val="Hyperlink"/>
            <w:noProof/>
          </w:rPr>
          <w:t xml:space="preserve">Connection Data </w:t>
        </w:r>
        <w:r w:rsidRPr="00F96D9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_Toc26916330 \h </w:instrText>
        </w:r>
        <w:r>
          <w:rPr>
            <w:noProof/>
            <w:webHidden/>
          </w:rPr>
        </w:r>
        <w:r>
          <w:rPr>
            <w:noProof/>
            <w:webHidden/>
          </w:rPr>
          <w:fldChar w:fldCharType="separate"/>
        </w:r>
        <w:r>
          <w:rPr>
            <w:noProof/>
            <w:webHidden/>
          </w:rPr>
          <w:t>33</w:t>
        </w:r>
        <w:r>
          <w:rPr>
            <w:noProof/>
            <w:webHidden/>
          </w:rPr>
          <w:fldChar w:fldCharType="end"/>
        </w:r>
      </w:hyperlink>
    </w:p>
    <w:p w14:paraId="3F9CE5FD" w14:textId="3AE3C2C1" w:rsidR="0049567D" w:rsidRDefault="0049567D">
      <w:pPr>
        <w:pStyle w:val="Verzeichnis3"/>
        <w:rPr>
          <w:rFonts w:asciiTheme="minorHAnsi" w:eastAsiaTheme="minorEastAsia" w:hAnsiTheme="minorHAnsi" w:cstheme="minorBidi"/>
          <w:noProof/>
          <w:sz w:val="22"/>
          <w:szCs w:val="22"/>
          <w:lang w:val="de-DE"/>
        </w:rPr>
      </w:pPr>
      <w:hyperlink w:anchor="_Toc26916331" w:history="1">
        <w:r w:rsidRPr="00F96D9F">
          <w:rPr>
            <w:rStyle w:val="Hyperlink"/>
            <w:noProof/>
          </w:rPr>
          <w:t>5.3.1</w:t>
        </w:r>
        <w:r>
          <w:rPr>
            <w:rFonts w:asciiTheme="minorHAnsi" w:eastAsiaTheme="minorEastAsia" w:hAnsiTheme="minorHAnsi" w:cstheme="minorBidi"/>
            <w:noProof/>
            <w:sz w:val="22"/>
            <w:szCs w:val="22"/>
            <w:lang w:val="de-DE"/>
          </w:rPr>
          <w:tab/>
        </w:r>
        <w:r w:rsidRPr="00F96D9F">
          <w:rPr>
            <w:rStyle w:val="Hyperlink"/>
            <w:noProof/>
          </w:rPr>
          <w:t>Connected Objects</w:t>
        </w:r>
        <w:r>
          <w:rPr>
            <w:noProof/>
            <w:webHidden/>
          </w:rPr>
          <w:tab/>
        </w:r>
        <w:r>
          <w:rPr>
            <w:noProof/>
            <w:webHidden/>
          </w:rPr>
          <w:fldChar w:fldCharType="begin"/>
        </w:r>
        <w:r>
          <w:rPr>
            <w:noProof/>
            <w:webHidden/>
          </w:rPr>
          <w:instrText xml:space="preserve"> PAGEREF _Toc26916331 \h </w:instrText>
        </w:r>
        <w:r>
          <w:rPr>
            <w:noProof/>
            <w:webHidden/>
          </w:rPr>
        </w:r>
        <w:r>
          <w:rPr>
            <w:noProof/>
            <w:webHidden/>
          </w:rPr>
          <w:fldChar w:fldCharType="separate"/>
        </w:r>
        <w:r>
          <w:rPr>
            <w:noProof/>
            <w:webHidden/>
          </w:rPr>
          <w:t>34</w:t>
        </w:r>
        <w:r>
          <w:rPr>
            <w:noProof/>
            <w:webHidden/>
          </w:rPr>
          <w:fldChar w:fldCharType="end"/>
        </w:r>
      </w:hyperlink>
    </w:p>
    <w:p w14:paraId="012FF1C2" w14:textId="713BA13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2" w:history="1">
        <w:r w:rsidRPr="00F96D9F">
          <w:rPr>
            <w:rStyle w:val="Hyperlink"/>
            <w:noProof/>
          </w:rPr>
          <w:t>5.3.1.1</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_Toc26916332 \h </w:instrText>
        </w:r>
        <w:r>
          <w:rPr>
            <w:noProof/>
            <w:webHidden/>
          </w:rPr>
        </w:r>
        <w:r>
          <w:rPr>
            <w:noProof/>
            <w:webHidden/>
          </w:rPr>
          <w:fldChar w:fldCharType="separate"/>
        </w:r>
        <w:r>
          <w:rPr>
            <w:noProof/>
            <w:webHidden/>
          </w:rPr>
          <w:t>34</w:t>
        </w:r>
        <w:r>
          <w:rPr>
            <w:noProof/>
            <w:webHidden/>
          </w:rPr>
          <w:fldChar w:fldCharType="end"/>
        </w:r>
      </w:hyperlink>
    </w:p>
    <w:p w14:paraId="275A4099" w14:textId="0FBDC52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3" w:history="1">
        <w:r w:rsidRPr="00F96D9F">
          <w:rPr>
            <w:rStyle w:val="Hyperlink"/>
            <w:noProof/>
          </w:rPr>
          <w:t>5.3.1.2</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_Toc26916333 \h </w:instrText>
        </w:r>
        <w:r>
          <w:rPr>
            <w:noProof/>
            <w:webHidden/>
          </w:rPr>
        </w:r>
        <w:r>
          <w:rPr>
            <w:noProof/>
            <w:webHidden/>
          </w:rPr>
          <w:fldChar w:fldCharType="separate"/>
        </w:r>
        <w:r>
          <w:rPr>
            <w:noProof/>
            <w:webHidden/>
          </w:rPr>
          <w:t>35</w:t>
        </w:r>
        <w:r>
          <w:rPr>
            <w:noProof/>
            <w:webHidden/>
          </w:rPr>
          <w:fldChar w:fldCharType="end"/>
        </w:r>
      </w:hyperlink>
    </w:p>
    <w:p w14:paraId="4C6CEBFF" w14:textId="513B909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4" w:history="1">
        <w:r w:rsidRPr="00F96D9F">
          <w:rPr>
            <w:rStyle w:val="Hyperlink"/>
            <w:noProof/>
          </w:rPr>
          <w:t>5.3.1.3</w:t>
        </w:r>
        <w:r>
          <w:rPr>
            <w:rFonts w:asciiTheme="minorHAnsi" w:eastAsiaTheme="minorEastAsia" w:hAnsiTheme="minorHAnsi" w:cstheme="minorBidi"/>
            <w:noProof/>
            <w:sz w:val="22"/>
            <w:szCs w:val="22"/>
            <w:lang w:val="de-DE"/>
          </w:rPr>
          <w:tab/>
        </w:r>
        <w:r w:rsidRPr="00F96D9F">
          <w:rPr>
            <w:rStyle w:val="Hyperlink"/>
            <w:noProof/>
          </w:rPr>
          <w:t>Special Topological situations</w:t>
        </w:r>
        <w:r>
          <w:rPr>
            <w:noProof/>
            <w:webHidden/>
          </w:rPr>
          <w:tab/>
        </w:r>
        <w:r>
          <w:rPr>
            <w:noProof/>
            <w:webHidden/>
          </w:rPr>
          <w:fldChar w:fldCharType="begin"/>
        </w:r>
        <w:r>
          <w:rPr>
            <w:noProof/>
            <w:webHidden/>
          </w:rPr>
          <w:instrText xml:space="preserve"> PAGEREF _Toc26916334 \h </w:instrText>
        </w:r>
        <w:r>
          <w:rPr>
            <w:noProof/>
            <w:webHidden/>
          </w:rPr>
        </w:r>
        <w:r>
          <w:rPr>
            <w:noProof/>
            <w:webHidden/>
          </w:rPr>
          <w:fldChar w:fldCharType="separate"/>
        </w:r>
        <w:r>
          <w:rPr>
            <w:noProof/>
            <w:webHidden/>
          </w:rPr>
          <w:t>36</w:t>
        </w:r>
        <w:r>
          <w:rPr>
            <w:noProof/>
            <w:webHidden/>
          </w:rPr>
          <w:fldChar w:fldCharType="end"/>
        </w:r>
      </w:hyperlink>
    </w:p>
    <w:p w14:paraId="09A686BF" w14:textId="5413A40B" w:rsidR="0049567D" w:rsidRDefault="0049567D">
      <w:pPr>
        <w:pStyle w:val="Verzeichnis3"/>
        <w:rPr>
          <w:rFonts w:asciiTheme="minorHAnsi" w:eastAsiaTheme="minorEastAsia" w:hAnsiTheme="minorHAnsi" w:cstheme="minorBidi"/>
          <w:noProof/>
          <w:sz w:val="22"/>
          <w:szCs w:val="22"/>
          <w:lang w:val="de-DE"/>
        </w:rPr>
      </w:pPr>
      <w:hyperlink w:anchor="_Toc26916335" w:history="1">
        <w:r w:rsidRPr="00F96D9F">
          <w:rPr>
            <w:rStyle w:val="Hyperlink"/>
            <w:noProof/>
          </w:rPr>
          <w:t>5.3.2</w:t>
        </w:r>
        <w:r>
          <w:rPr>
            <w:rFonts w:asciiTheme="minorHAnsi" w:eastAsiaTheme="minorEastAsia" w:hAnsiTheme="minorHAnsi" w:cstheme="minorBidi"/>
            <w:noProof/>
            <w:sz w:val="22"/>
            <w:szCs w:val="22"/>
            <w:lang w:val="de-DE"/>
          </w:rPr>
          <w:tab/>
        </w:r>
        <w:r w:rsidRPr="00F96D9F">
          <w:rPr>
            <w:rStyle w:val="Hyperlink"/>
            <w:noProof/>
          </w:rPr>
          <w:t>Contacts and Friction</w:t>
        </w:r>
        <w:r>
          <w:rPr>
            <w:noProof/>
            <w:webHidden/>
          </w:rPr>
          <w:tab/>
        </w:r>
        <w:r>
          <w:rPr>
            <w:noProof/>
            <w:webHidden/>
          </w:rPr>
          <w:fldChar w:fldCharType="begin"/>
        </w:r>
        <w:r>
          <w:rPr>
            <w:noProof/>
            <w:webHidden/>
          </w:rPr>
          <w:instrText xml:space="preserve"> PAGEREF _Toc26916335 \h </w:instrText>
        </w:r>
        <w:r>
          <w:rPr>
            <w:noProof/>
            <w:webHidden/>
          </w:rPr>
        </w:r>
        <w:r>
          <w:rPr>
            <w:noProof/>
            <w:webHidden/>
          </w:rPr>
          <w:fldChar w:fldCharType="separate"/>
        </w:r>
        <w:r>
          <w:rPr>
            <w:noProof/>
            <w:webHidden/>
          </w:rPr>
          <w:t>39</w:t>
        </w:r>
        <w:r>
          <w:rPr>
            <w:noProof/>
            <w:webHidden/>
          </w:rPr>
          <w:fldChar w:fldCharType="end"/>
        </w:r>
      </w:hyperlink>
    </w:p>
    <w:p w14:paraId="548BF4CC" w14:textId="1EC8E03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6" w:history="1">
        <w:r w:rsidRPr="00F96D9F">
          <w:rPr>
            <w:rStyle w:val="Hyperlink"/>
            <w:noProof/>
          </w:rPr>
          <w:t>5.3.2.1</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_Toc26916336 \h </w:instrText>
        </w:r>
        <w:r>
          <w:rPr>
            <w:noProof/>
            <w:webHidden/>
          </w:rPr>
        </w:r>
        <w:r>
          <w:rPr>
            <w:noProof/>
            <w:webHidden/>
          </w:rPr>
          <w:fldChar w:fldCharType="separate"/>
        </w:r>
        <w:r>
          <w:rPr>
            <w:noProof/>
            <w:webHidden/>
          </w:rPr>
          <w:t>39</w:t>
        </w:r>
        <w:r>
          <w:rPr>
            <w:noProof/>
            <w:webHidden/>
          </w:rPr>
          <w:fldChar w:fldCharType="end"/>
        </w:r>
      </w:hyperlink>
    </w:p>
    <w:p w14:paraId="183B24C8" w14:textId="6398500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7" w:history="1">
        <w:r w:rsidRPr="00F96D9F">
          <w:rPr>
            <w:rStyle w:val="Hyperlink"/>
            <w:noProof/>
          </w:rPr>
          <w:t>5.3.2.2</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_Toc26916337 \h </w:instrText>
        </w:r>
        <w:r>
          <w:rPr>
            <w:noProof/>
            <w:webHidden/>
          </w:rPr>
        </w:r>
        <w:r>
          <w:rPr>
            <w:noProof/>
            <w:webHidden/>
          </w:rPr>
          <w:fldChar w:fldCharType="separate"/>
        </w:r>
        <w:r>
          <w:rPr>
            <w:noProof/>
            <w:webHidden/>
          </w:rPr>
          <w:t>39</w:t>
        </w:r>
        <w:r>
          <w:rPr>
            <w:noProof/>
            <w:webHidden/>
          </w:rPr>
          <w:fldChar w:fldCharType="end"/>
        </w:r>
      </w:hyperlink>
    </w:p>
    <w:p w14:paraId="2FFECAFF" w14:textId="6E684CF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8" w:history="1">
        <w:r w:rsidRPr="00F96D9F">
          <w:rPr>
            <w:rStyle w:val="Hyperlink"/>
            <w:i/>
            <w:noProof/>
          </w:rPr>
          <w:t>5.3.2.3</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_Toc26916338 \h </w:instrText>
        </w:r>
        <w:r>
          <w:rPr>
            <w:noProof/>
            <w:webHidden/>
          </w:rPr>
        </w:r>
        <w:r>
          <w:rPr>
            <w:noProof/>
            <w:webHidden/>
          </w:rPr>
          <w:fldChar w:fldCharType="separate"/>
        </w:r>
        <w:r>
          <w:rPr>
            <w:noProof/>
            <w:webHidden/>
          </w:rPr>
          <w:t>39</w:t>
        </w:r>
        <w:r>
          <w:rPr>
            <w:noProof/>
            <w:webHidden/>
          </w:rPr>
          <w:fldChar w:fldCharType="end"/>
        </w:r>
      </w:hyperlink>
    </w:p>
    <w:p w14:paraId="5CBE7745" w14:textId="620E4652"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9" w:history="1">
        <w:r w:rsidRPr="00F96D9F">
          <w:rPr>
            <w:rStyle w:val="Hyperlink"/>
            <w:i/>
            <w:noProof/>
          </w:rPr>
          <w:t>5.3.2.4</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_Toc26916339 \h </w:instrText>
        </w:r>
        <w:r>
          <w:rPr>
            <w:noProof/>
            <w:webHidden/>
          </w:rPr>
        </w:r>
        <w:r>
          <w:rPr>
            <w:noProof/>
            <w:webHidden/>
          </w:rPr>
          <w:fldChar w:fldCharType="separate"/>
        </w:r>
        <w:r>
          <w:rPr>
            <w:noProof/>
            <w:webHidden/>
          </w:rPr>
          <w:t>40</w:t>
        </w:r>
        <w:r>
          <w:rPr>
            <w:noProof/>
            <w:webHidden/>
          </w:rPr>
          <w:fldChar w:fldCharType="end"/>
        </w:r>
      </w:hyperlink>
    </w:p>
    <w:p w14:paraId="11F27BB8" w14:textId="2D99FBE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40" w:history="1">
        <w:r w:rsidRPr="00F96D9F">
          <w:rPr>
            <w:rStyle w:val="Hyperlink"/>
            <w:noProof/>
          </w:rPr>
          <w:t>5.3.2.5</w:t>
        </w:r>
        <w:r>
          <w:rPr>
            <w:rFonts w:asciiTheme="minorHAnsi" w:eastAsiaTheme="minorEastAsia" w:hAnsiTheme="minorHAnsi" w:cstheme="minorBidi"/>
            <w:noProof/>
            <w:sz w:val="22"/>
            <w:szCs w:val="22"/>
            <w:lang w:val="de-DE"/>
          </w:rPr>
          <w:tab/>
        </w:r>
        <w:r w:rsidRPr="00F96D9F">
          <w:rPr>
            <w:rStyle w:val="Hyperlink"/>
            <w:noProof/>
          </w:rPr>
          <w:t>Local Contact Properties</w:t>
        </w:r>
        <w:r>
          <w:rPr>
            <w:noProof/>
            <w:webHidden/>
          </w:rPr>
          <w:tab/>
        </w:r>
        <w:r>
          <w:rPr>
            <w:noProof/>
            <w:webHidden/>
          </w:rPr>
          <w:fldChar w:fldCharType="begin"/>
        </w:r>
        <w:r>
          <w:rPr>
            <w:noProof/>
            <w:webHidden/>
          </w:rPr>
          <w:instrText xml:space="preserve"> PAGEREF _Toc26916340 \h </w:instrText>
        </w:r>
        <w:r>
          <w:rPr>
            <w:noProof/>
            <w:webHidden/>
          </w:rPr>
        </w:r>
        <w:r>
          <w:rPr>
            <w:noProof/>
            <w:webHidden/>
          </w:rPr>
          <w:fldChar w:fldCharType="separate"/>
        </w:r>
        <w:r>
          <w:rPr>
            <w:noProof/>
            <w:webHidden/>
          </w:rPr>
          <w:t>40</w:t>
        </w:r>
        <w:r>
          <w:rPr>
            <w:noProof/>
            <w:webHidden/>
          </w:rPr>
          <w:fldChar w:fldCharType="end"/>
        </w:r>
      </w:hyperlink>
    </w:p>
    <w:p w14:paraId="1E80F9AB" w14:textId="0DD1EFCB" w:rsidR="0049567D" w:rsidRDefault="0049567D">
      <w:pPr>
        <w:pStyle w:val="Verzeichnis3"/>
        <w:rPr>
          <w:rFonts w:asciiTheme="minorHAnsi" w:eastAsiaTheme="minorEastAsia" w:hAnsiTheme="minorHAnsi" w:cstheme="minorBidi"/>
          <w:noProof/>
          <w:sz w:val="22"/>
          <w:szCs w:val="22"/>
          <w:lang w:val="de-DE"/>
        </w:rPr>
      </w:pPr>
      <w:hyperlink w:anchor="_Toc26916341" w:history="1">
        <w:r w:rsidRPr="00F96D9F">
          <w:rPr>
            <w:rStyle w:val="Hyperlink"/>
            <w:noProof/>
          </w:rPr>
          <w:t>5.3.3</w:t>
        </w:r>
        <w:r>
          <w:rPr>
            <w:rFonts w:asciiTheme="minorHAnsi" w:eastAsiaTheme="minorEastAsia" w:hAnsiTheme="minorHAnsi" w:cstheme="minorBidi"/>
            <w:noProof/>
            <w:sz w:val="22"/>
            <w:szCs w:val="22"/>
            <w:lang w:val="de-DE"/>
          </w:rPr>
          <w:tab/>
        </w:r>
        <w:r w:rsidRPr="00F96D9F">
          <w:rPr>
            <w:rStyle w:val="Hyperlink"/>
            <w:noProof/>
          </w:rPr>
          <w:t>Joints</w:t>
        </w:r>
        <w:r>
          <w:rPr>
            <w:noProof/>
            <w:webHidden/>
          </w:rPr>
          <w:tab/>
        </w:r>
        <w:r>
          <w:rPr>
            <w:noProof/>
            <w:webHidden/>
          </w:rPr>
          <w:fldChar w:fldCharType="begin"/>
        </w:r>
        <w:r>
          <w:rPr>
            <w:noProof/>
            <w:webHidden/>
          </w:rPr>
          <w:instrText xml:space="preserve"> PAGEREF _Toc26916341 \h </w:instrText>
        </w:r>
        <w:r>
          <w:rPr>
            <w:noProof/>
            <w:webHidden/>
          </w:rPr>
        </w:r>
        <w:r>
          <w:rPr>
            <w:noProof/>
            <w:webHidden/>
          </w:rPr>
          <w:fldChar w:fldCharType="separate"/>
        </w:r>
        <w:r>
          <w:rPr>
            <w:noProof/>
            <w:webHidden/>
          </w:rPr>
          <w:t>41</w:t>
        </w:r>
        <w:r>
          <w:rPr>
            <w:noProof/>
            <w:webHidden/>
          </w:rPr>
          <w:fldChar w:fldCharType="end"/>
        </w:r>
      </w:hyperlink>
    </w:p>
    <w:p w14:paraId="54F6D4F6" w14:textId="6083BCA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2" w:history="1">
        <w:r w:rsidRPr="00F96D9F">
          <w:rPr>
            <w:rStyle w:val="Hyperlink"/>
            <w:noProof/>
          </w:rPr>
          <w:t>5.4</w:t>
        </w:r>
        <w:r>
          <w:rPr>
            <w:rFonts w:asciiTheme="minorHAnsi" w:eastAsiaTheme="minorEastAsia" w:hAnsiTheme="minorHAnsi" w:cstheme="minorBidi"/>
            <w:b w:val="0"/>
            <w:bCs w:val="0"/>
            <w:noProof/>
            <w:sz w:val="22"/>
            <w:szCs w:val="22"/>
            <w:lang w:val="de-DE"/>
          </w:rPr>
          <w:tab/>
        </w:r>
        <w:r w:rsidRPr="00F96D9F">
          <w:rPr>
            <w:rStyle w:val="Hyperlink"/>
            <w:noProof/>
          </w:rPr>
          <w:t>A Minimalistic Example of a χMCF file</w:t>
        </w:r>
        <w:r>
          <w:rPr>
            <w:noProof/>
            <w:webHidden/>
          </w:rPr>
          <w:tab/>
        </w:r>
        <w:r>
          <w:rPr>
            <w:noProof/>
            <w:webHidden/>
          </w:rPr>
          <w:fldChar w:fldCharType="begin"/>
        </w:r>
        <w:r>
          <w:rPr>
            <w:noProof/>
            <w:webHidden/>
          </w:rPr>
          <w:instrText xml:space="preserve"> PAGEREF _Toc26916342 \h </w:instrText>
        </w:r>
        <w:r>
          <w:rPr>
            <w:noProof/>
            <w:webHidden/>
          </w:rPr>
        </w:r>
        <w:r>
          <w:rPr>
            <w:noProof/>
            <w:webHidden/>
          </w:rPr>
          <w:fldChar w:fldCharType="separate"/>
        </w:r>
        <w:r>
          <w:rPr>
            <w:noProof/>
            <w:webHidden/>
          </w:rPr>
          <w:t>42</w:t>
        </w:r>
        <w:r>
          <w:rPr>
            <w:noProof/>
            <w:webHidden/>
          </w:rPr>
          <w:fldChar w:fldCharType="end"/>
        </w:r>
      </w:hyperlink>
    </w:p>
    <w:p w14:paraId="1C54B1EB" w14:textId="2841056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3" w:history="1">
        <w:r w:rsidRPr="00F96D9F">
          <w:rPr>
            <w:rStyle w:val="Hyperlink"/>
            <w:noProof/>
          </w:rPr>
          <w:t>5.5</w:t>
        </w:r>
        <w:r>
          <w:rPr>
            <w:rFonts w:asciiTheme="minorHAnsi" w:eastAsiaTheme="minorEastAsia" w:hAnsiTheme="minorHAnsi" w:cstheme="minorBidi"/>
            <w:b w:val="0"/>
            <w:bCs w:val="0"/>
            <w:noProof/>
            <w:sz w:val="22"/>
            <w:szCs w:val="22"/>
            <w:lang w:val="de-DE"/>
          </w:rPr>
          <w:tab/>
        </w:r>
        <w:r w:rsidRPr="00F96D9F">
          <w:rPr>
            <w:rStyle w:val="Hyperlink"/>
            <w:noProof/>
          </w:rPr>
          <w:t>XML Schema Definition</w:t>
        </w:r>
        <w:r>
          <w:rPr>
            <w:noProof/>
            <w:webHidden/>
          </w:rPr>
          <w:tab/>
        </w:r>
        <w:r>
          <w:rPr>
            <w:noProof/>
            <w:webHidden/>
          </w:rPr>
          <w:fldChar w:fldCharType="begin"/>
        </w:r>
        <w:r>
          <w:rPr>
            <w:noProof/>
            <w:webHidden/>
          </w:rPr>
          <w:instrText xml:space="preserve"> PAGEREF _Toc26916343 \h </w:instrText>
        </w:r>
        <w:r>
          <w:rPr>
            <w:noProof/>
            <w:webHidden/>
          </w:rPr>
        </w:r>
        <w:r>
          <w:rPr>
            <w:noProof/>
            <w:webHidden/>
          </w:rPr>
          <w:fldChar w:fldCharType="separate"/>
        </w:r>
        <w:r>
          <w:rPr>
            <w:noProof/>
            <w:webHidden/>
          </w:rPr>
          <w:t>42</w:t>
        </w:r>
        <w:r>
          <w:rPr>
            <w:noProof/>
            <w:webHidden/>
          </w:rPr>
          <w:fldChar w:fldCharType="end"/>
        </w:r>
      </w:hyperlink>
    </w:p>
    <w:p w14:paraId="783A41F6" w14:textId="248BF639"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44" w:history="1">
        <w:r w:rsidRPr="00F96D9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F96D9F">
          <w:rPr>
            <w:rStyle w:val="Hyperlink"/>
            <w:noProof/>
          </w:rPr>
          <w:t>Data Common to any Connection</w:t>
        </w:r>
        <w:r>
          <w:rPr>
            <w:noProof/>
            <w:webHidden/>
          </w:rPr>
          <w:tab/>
        </w:r>
        <w:r>
          <w:rPr>
            <w:noProof/>
            <w:webHidden/>
          </w:rPr>
          <w:fldChar w:fldCharType="begin"/>
        </w:r>
        <w:r>
          <w:rPr>
            <w:noProof/>
            <w:webHidden/>
          </w:rPr>
          <w:instrText xml:space="preserve"> PAGEREF _Toc26916344 \h </w:instrText>
        </w:r>
        <w:r>
          <w:rPr>
            <w:noProof/>
            <w:webHidden/>
          </w:rPr>
        </w:r>
        <w:r>
          <w:rPr>
            <w:noProof/>
            <w:webHidden/>
          </w:rPr>
          <w:fldChar w:fldCharType="separate"/>
        </w:r>
        <w:r>
          <w:rPr>
            <w:noProof/>
            <w:webHidden/>
          </w:rPr>
          <w:t>43</w:t>
        </w:r>
        <w:r>
          <w:rPr>
            <w:noProof/>
            <w:webHidden/>
          </w:rPr>
          <w:fldChar w:fldCharType="end"/>
        </w:r>
      </w:hyperlink>
    </w:p>
    <w:p w14:paraId="6E01600B" w14:textId="73709E6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5" w:history="1">
        <w:r w:rsidRPr="00F96D9F">
          <w:rPr>
            <w:rStyle w:val="Hyperlink"/>
            <w:noProof/>
          </w:rPr>
          <w:t>6.1</w:t>
        </w:r>
        <w:r>
          <w:rPr>
            <w:rFonts w:asciiTheme="minorHAnsi" w:eastAsiaTheme="minorEastAsia" w:hAnsiTheme="minorHAnsi" w:cstheme="minorBidi"/>
            <w:b w:val="0"/>
            <w:bCs w:val="0"/>
            <w:noProof/>
            <w:sz w:val="22"/>
            <w:szCs w:val="22"/>
            <w:lang w:val="de-DE"/>
          </w:rPr>
          <w:tab/>
        </w:r>
        <w:r w:rsidRPr="00F96D9F">
          <w:rPr>
            <w:rStyle w:val="Hyperlink"/>
            <w:noProof/>
          </w:rPr>
          <w:t>Indices and their properties</w:t>
        </w:r>
        <w:r>
          <w:rPr>
            <w:noProof/>
            <w:webHidden/>
          </w:rPr>
          <w:tab/>
        </w:r>
        <w:r>
          <w:rPr>
            <w:noProof/>
            <w:webHidden/>
          </w:rPr>
          <w:fldChar w:fldCharType="begin"/>
        </w:r>
        <w:r>
          <w:rPr>
            <w:noProof/>
            <w:webHidden/>
          </w:rPr>
          <w:instrText xml:space="preserve"> PAGEREF _Toc26916345 \h </w:instrText>
        </w:r>
        <w:r>
          <w:rPr>
            <w:noProof/>
            <w:webHidden/>
          </w:rPr>
        </w:r>
        <w:r>
          <w:rPr>
            <w:noProof/>
            <w:webHidden/>
          </w:rPr>
          <w:fldChar w:fldCharType="separate"/>
        </w:r>
        <w:r>
          <w:rPr>
            <w:noProof/>
            <w:webHidden/>
          </w:rPr>
          <w:t>43</w:t>
        </w:r>
        <w:r>
          <w:rPr>
            <w:noProof/>
            <w:webHidden/>
          </w:rPr>
          <w:fldChar w:fldCharType="end"/>
        </w:r>
      </w:hyperlink>
    </w:p>
    <w:p w14:paraId="45CE7291" w14:textId="2D79AD3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6" w:history="1">
        <w:r w:rsidRPr="00F96D9F">
          <w:rPr>
            <w:rStyle w:val="Hyperlink"/>
            <w:noProof/>
          </w:rPr>
          <w:t>6.2</w:t>
        </w:r>
        <w:r>
          <w:rPr>
            <w:rFonts w:asciiTheme="minorHAnsi" w:eastAsiaTheme="minorEastAsia" w:hAnsiTheme="minorHAnsi" w:cstheme="minorBidi"/>
            <w:b w:val="0"/>
            <w:bCs w:val="0"/>
            <w:noProof/>
            <w:sz w:val="22"/>
            <w:szCs w:val="22"/>
            <w:lang w:val="de-DE"/>
          </w:rPr>
          <w:tab/>
        </w:r>
        <w:r w:rsidRPr="00F96D9F">
          <w:rPr>
            <w:rStyle w:val="Hyperlink"/>
            <w:noProof/>
          </w:rPr>
          <w:t xml:space="preserve">Attribute </w:t>
        </w:r>
        <w:r w:rsidRPr="00F96D9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_Toc26916346 \h </w:instrText>
        </w:r>
        <w:r>
          <w:rPr>
            <w:noProof/>
            <w:webHidden/>
          </w:rPr>
        </w:r>
        <w:r>
          <w:rPr>
            <w:noProof/>
            <w:webHidden/>
          </w:rPr>
          <w:fldChar w:fldCharType="separate"/>
        </w:r>
        <w:r>
          <w:rPr>
            <w:noProof/>
            <w:webHidden/>
          </w:rPr>
          <w:t>43</w:t>
        </w:r>
        <w:r>
          <w:rPr>
            <w:noProof/>
            <w:webHidden/>
          </w:rPr>
          <w:fldChar w:fldCharType="end"/>
        </w:r>
      </w:hyperlink>
    </w:p>
    <w:p w14:paraId="1C0E0629" w14:textId="4A6B662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7" w:history="1">
        <w:r w:rsidRPr="00F96D9F">
          <w:rPr>
            <w:rStyle w:val="Hyperlink"/>
            <w:noProof/>
          </w:rPr>
          <w:t>6.3</w:t>
        </w:r>
        <w:r>
          <w:rPr>
            <w:rFonts w:asciiTheme="minorHAnsi" w:eastAsiaTheme="minorEastAsia" w:hAnsiTheme="minorHAnsi" w:cstheme="minorBidi"/>
            <w:b w:val="0"/>
            <w:bCs w:val="0"/>
            <w:noProof/>
            <w:sz w:val="22"/>
            <w:szCs w:val="22"/>
            <w:lang w:val="de-DE"/>
          </w:rPr>
          <w:tab/>
        </w:r>
        <w:r w:rsidRPr="00F96D9F">
          <w:rPr>
            <w:rStyle w:val="Hyperlink"/>
            <w:noProof/>
          </w:rPr>
          <w:t>Dimensions and Coordinates</w:t>
        </w:r>
        <w:r>
          <w:rPr>
            <w:noProof/>
            <w:webHidden/>
          </w:rPr>
          <w:tab/>
        </w:r>
        <w:r>
          <w:rPr>
            <w:noProof/>
            <w:webHidden/>
          </w:rPr>
          <w:fldChar w:fldCharType="begin"/>
        </w:r>
        <w:r>
          <w:rPr>
            <w:noProof/>
            <w:webHidden/>
          </w:rPr>
          <w:instrText xml:space="preserve"> PAGEREF _Toc26916347 \h </w:instrText>
        </w:r>
        <w:r>
          <w:rPr>
            <w:noProof/>
            <w:webHidden/>
          </w:rPr>
        </w:r>
        <w:r>
          <w:rPr>
            <w:noProof/>
            <w:webHidden/>
          </w:rPr>
          <w:fldChar w:fldCharType="separate"/>
        </w:r>
        <w:r>
          <w:rPr>
            <w:noProof/>
            <w:webHidden/>
          </w:rPr>
          <w:t>43</w:t>
        </w:r>
        <w:r>
          <w:rPr>
            <w:noProof/>
            <w:webHidden/>
          </w:rPr>
          <w:fldChar w:fldCharType="end"/>
        </w:r>
      </w:hyperlink>
    </w:p>
    <w:p w14:paraId="610F126F" w14:textId="587A0B9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8" w:history="1">
        <w:r w:rsidRPr="00F96D9F">
          <w:rPr>
            <w:rStyle w:val="Hyperlink"/>
            <w:noProof/>
          </w:rPr>
          <w:t>6.4</w:t>
        </w:r>
        <w:r>
          <w:rPr>
            <w:rFonts w:asciiTheme="minorHAnsi" w:eastAsiaTheme="minorEastAsia" w:hAnsiTheme="minorHAnsi" w:cstheme="minorBidi"/>
            <w:b w:val="0"/>
            <w:bCs w:val="0"/>
            <w:noProof/>
            <w:sz w:val="22"/>
            <w:szCs w:val="22"/>
            <w:lang w:val="de-DE"/>
          </w:rPr>
          <w:tab/>
        </w:r>
        <w:r w:rsidRPr="00F96D9F">
          <w:rPr>
            <w:rStyle w:val="Hyperlink"/>
            <w:noProof/>
          </w:rPr>
          <w:t xml:space="preserve">Attribute </w:t>
        </w:r>
        <w:r w:rsidRPr="00F96D9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_Toc26916348 \h </w:instrText>
        </w:r>
        <w:r>
          <w:rPr>
            <w:noProof/>
            <w:webHidden/>
          </w:rPr>
        </w:r>
        <w:r>
          <w:rPr>
            <w:noProof/>
            <w:webHidden/>
          </w:rPr>
          <w:fldChar w:fldCharType="separate"/>
        </w:r>
        <w:r>
          <w:rPr>
            <w:noProof/>
            <w:webHidden/>
          </w:rPr>
          <w:t>43</w:t>
        </w:r>
        <w:r>
          <w:rPr>
            <w:noProof/>
            <w:webHidden/>
          </w:rPr>
          <w:fldChar w:fldCharType="end"/>
        </w:r>
      </w:hyperlink>
    </w:p>
    <w:p w14:paraId="1A43075D" w14:textId="0309DA7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9" w:history="1">
        <w:r w:rsidRPr="00F96D9F">
          <w:rPr>
            <w:rStyle w:val="Hyperlink"/>
            <w:noProof/>
          </w:rPr>
          <w:t>6.5</w:t>
        </w:r>
        <w:r>
          <w:rPr>
            <w:rFonts w:asciiTheme="minorHAnsi" w:eastAsiaTheme="minorEastAsia" w:hAnsiTheme="minorHAnsi" w:cstheme="minorBidi"/>
            <w:b w:val="0"/>
            <w:bCs w:val="0"/>
            <w:noProof/>
            <w:sz w:val="22"/>
            <w:szCs w:val="22"/>
            <w:lang w:val="de-DE"/>
          </w:rPr>
          <w:tab/>
        </w:r>
        <w:r w:rsidRPr="00F96D9F">
          <w:rPr>
            <w:rStyle w:val="Hyperlink"/>
            <w:noProof/>
          </w:rPr>
          <w:t>Custom Attributes list</w:t>
        </w:r>
        <w:r>
          <w:rPr>
            <w:noProof/>
            <w:webHidden/>
          </w:rPr>
          <w:tab/>
        </w:r>
        <w:r>
          <w:rPr>
            <w:noProof/>
            <w:webHidden/>
          </w:rPr>
          <w:fldChar w:fldCharType="begin"/>
        </w:r>
        <w:r>
          <w:rPr>
            <w:noProof/>
            <w:webHidden/>
          </w:rPr>
          <w:instrText xml:space="preserve"> PAGEREF _Toc26916349 \h </w:instrText>
        </w:r>
        <w:r>
          <w:rPr>
            <w:noProof/>
            <w:webHidden/>
          </w:rPr>
        </w:r>
        <w:r>
          <w:rPr>
            <w:noProof/>
            <w:webHidden/>
          </w:rPr>
          <w:fldChar w:fldCharType="separate"/>
        </w:r>
        <w:r>
          <w:rPr>
            <w:noProof/>
            <w:webHidden/>
          </w:rPr>
          <w:t>44</w:t>
        </w:r>
        <w:r>
          <w:rPr>
            <w:noProof/>
            <w:webHidden/>
          </w:rPr>
          <w:fldChar w:fldCharType="end"/>
        </w:r>
      </w:hyperlink>
    </w:p>
    <w:p w14:paraId="187E48DD" w14:textId="6D1DAF6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50" w:history="1">
        <w:r w:rsidRPr="00F96D9F">
          <w:rPr>
            <w:rStyle w:val="Hyperlink"/>
            <w:noProof/>
          </w:rPr>
          <w:t>6.6</w:t>
        </w:r>
        <w:r>
          <w:rPr>
            <w:rFonts w:asciiTheme="minorHAnsi" w:eastAsiaTheme="minorEastAsia" w:hAnsiTheme="minorHAnsi" w:cstheme="minorBidi"/>
            <w:b w:val="0"/>
            <w:bCs w:val="0"/>
            <w:noProof/>
            <w:sz w:val="22"/>
            <w:szCs w:val="22"/>
            <w:lang w:val="de-DE"/>
          </w:rPr>
          <w:tab/>
        </w:r>
        <w:r w:rsidRPr="00F96D9F">
          <w:rPr>
            <w:rStyle w:val="Hyperlink"/>
            <w:noProof/>
          </w:rPr>
          <w:t xml:space="preserve">Distinction between </w:t>
        </w:r>
        <w:r w:rsidRPr="00F96D9F">
          <w:rPr>
            <w:rStyle w:val="Hyperlink"/>
            <w:rFonts w:ascii="Courier New" w:hAnsi="Courier New" w:cs="Courier New"/>
            <w:noProof/>
          </w:rPr>
          <w:t>&lt;custom_attributes/&gt;</w:t>
        </w:r>
        <w:r w:rsidRPr="00F96D9F">
          <w:rPr>
            <w:rStyle w:val="Hyperlink"/>
            <w:noProof/>
          </w:rPr>
          <w:t xml:space="preserve"> and </w:t>
        </w:r>
        <w:r w:rsidRPr="00F96D9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_Toc26916350 \h </w:instrText>
        </w:r>
        <w:r>
          <w:rPr>
            <w:noProof/>
            <w:webHidden/>
          </w:rPr>
        </w:r>
        <w:r>
          <w:rPr>
            <w:noProof/>
            <w:webHidden/>
          </w:rPr>
          <w:fldChar w:fldCharType="separate"/>
        </w:r>
        <w:r>
          <w:rPr>
            <w:noProof/>
            <w:webHidden/>
          </w:rPr>
          <w:t>49</w:t>
        </w:r>
        <w:r>
          <w:rPr>
            <w:noProof/>
            <w:webHidden/>
          </w:rPr>
          <w:fldChar w:fldCharType="end"/>
        </w:r>
      </w:hyperlink>
    </w:p>
    <w:p w14:paraId="3FBE041A" w14:textId="79A19A4E" w:rsidR="0049567D" w:rsidRDefault="0049567D">
      <w:pPr>
        <w:pStyle w:val="Verzeichnis3"/>
        <w:rPr>
          <w:rFonts w:asciiTheme="minorHAnsi" w:eastAsiaTheme="minorEastAsia" w:hAnsiTheme="minorHAnsi" w:cstheme="minorBidi"/>
          <w:noProof/>
          <w:sz w:val="22"/>
          <w:szCs w:val="22"/>
          <w:lang w:val="de-DE"/>
        </w:rPr>
      </w:pPr>
      <w:hyperlink w:anchor="_Toc26916351" w:history="1">
        <w:r w:rsidRPr="00F96D9F">
          <w:rPr>
            <w:rStyle w:val="Hyperlink"/>
            <w:noProof/>
          </w:rPr>
          <w:t>6.6.1</w:t>
        </w:r>
        <w:r>
          <w:rPr>
            <w:rFonts w:asciiTheme="minorHAnsi" w:eastAsiaTheme="minorEastAsia" w:hAnsiTheme="minorHAnsi" w:cstheme="minorBidi"/>
            <w:noProof/>
            <w:sz w:val="22"/>
            <w:szCs w:val="22"/>
            <w:lang w:val="de-DE"/>
          </w:rPr>
          <w:tab/>
        </w:r>
        <w:r w:rsidRPr="00F96D9F">
          <w:rPr>
            <w:rStyle w:val="Hyperlink"/>
            <w:noProof/>
          </w:rPr>
          <w:t xml:space="preserve">Needs of different process roles, addressed by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_Toc26916351 \h </w:instrText>
        </w:r>
        <w:r>
          <w:rPr>
            <w:noProof/>
            <w:webHidden/>
          </w:rPr>
        </w:r>
        <w:r>
          <w:rPr>
            <w:noProof/>
            <w:webHidden/>
          </w:rPr>
          <w:fldChar w:fldCharType="separate"/>
        </w:r>
        <w:r>
          <w:rPr>
            <w:noProof/>
            <w:webHidden/>
          </w:rPr>
          <w:t>49</w:t>
        </w:r>
        <w:r>
          <w:rPr>
            <w:noProof/>
            <w:webHidden/>
          </w:rPr>
          <w:fldChar w:fldCharType="end"/>
        </w:r>
      </w:hyperlink>
    </w:p>
    <w:p w14:paraId="77B02DA9" w14:textId="05D669A5" w:rsidR="0049567D" w:rsidRDefault="0049567D">
      <w:pPr>
        <w:pStyle w:val="Verzeichnis3"/>
        <w:rPr>
          <w:rFonts w:asciiTheme="minorHAnsi" w:eastAsiaTheme="minorEastAsia" w:hAnsiTheme="minorHAnsi" w:cstheme="minorBidi"/>
          <w:noProof/>
          <w:sz w:val="22"/>
          <w:szCs w:val="22"/>
          <w:lang w:val="de-DE"/>
        </w:rPr>
      </w:pPr>
      <w:hyperlink w:anchor="_Toc26916352" w:history="1">
        <w:r w:rsidRPr="00F96D9F">
          <w:rPr>
            <w:rStyle w:val="Hyperlink"/>
            <w:noProof/>
          </w:rPr>
          <w:t>6.6.2</w:t>
        </w:r>
        <w:r>
          <w:rPr>
            <w:rFonts w:asciiTheme="minorHAnsi" w:eastAsiaTheme="minorEastAsia" w:hAnsiTheme="minorHAnsi" w:cstheme="minorBidi"/>
            <w:noProof/>
            <w:sz w:val="22"/>
            <w:szCs w:val="22"/>
            <w:lang w:val="de-DE"/>
          </w:rPr>
          <w:tab/>
        </w:r>
        <w:r w:rsidRPr="00F96D9F">
          <w:rPr>
            <w:rStyle w:val="Hyperlink"/>
            <w:noProof/>
          </w:rPr>
          <w:t xml:space="preserve">Needs of different applications, addressed by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_Toc26916352 \h </w:instrText>
        </w:r>
        <w:r>
          <w:rPr>
            <w:noProof/>
            <w:webHidden/>
          </w:rPr>
        </w:r>
        <w:r>
          <w:rPr>
            <w:noProof/>
            <w:webHidden/>
          </w:rPr>
          <w:fldChar w:fldCharType="separate"/>
        </w:r>
        <w:r>
          <w:rPr>
            <w:noProof/>
            <w:webHidden/>
          </w:rPr>
          <w:t>49</w:t>
        </w:r>
        <w:r>
          <w:rPr>
            <w:noProof/>
            <w:webHidden/>
          </w:rPr>
          <w:fldChar w:fldCharType="end"/>
        </w:r>
      </w:hyperlink>
    </w:p>
    <w:p w14:paraId="3CD4B2E4" w14:textId="172414ED" w:rsidR="0049567D" w:rsidRDefault="0049567D">
      <w:pPr>
        <w:pStyle w:val="Verzeichnis3"/>
        <w:rPr>
          <w:rFonts w:asciiTheme="minorHAnsi" w:eastAsiaTheme="minorEastAsia" w:hAnsiTheme="minorHAnsi" w:cstheme="minorBidi"/>
          <w:noProof/>
          <w:sz w:val="22"/>
          <w:szCs w:val="22"/>
          <w:lang w:val="de-DE"/>
        </w:rPr>
      </w:pPr>
      <w:hyperlink w:anchor="_Toc26916353" w:history="1">
        <w:r w:rsidRPr="00F96D9F">
          <w:rPr>
            <w:rStyle w:val="Hyperlink"/>
            <w:noProof/>
          </w:rPr>
          <w:t>6.6.3</w:t>
        </w:r>
        <w:r>
          <w:rPr>
            <w:rFonts w:asciiTheme="minorHAnsi" w:eastAsiaTheme="minorEastAsia" w:hAnsiTheme="minorHAnsi" w:cstheme="minorBidi"/>
            <w:noProof/>
            <w:sz w:val="22"/>
            <w:szCs w:val="22"/>
            <w:lang w:val="de-DE"/>
          </w:rPr>
          <w:tab/>
        </w:r>
        <w:r w:rsidRPr="00F96D9F">
          <w:rPr>
            <w:rStyle w:val="Hyperlink"/>
            <w:noProof/>
          </w:rPr>
          <w:t xml:space="preserve">Different levels of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sidRPr="00F96D9F">
          <w:rPr>
            <w:rStyle w:val="Hyperlink"/>
            <w:noProof/>
          </w:rPr>
          <w:t xml:space="preserve"> within χMCF data model</w:t>
        </w:r>
        <w:r>
          <w:rPr>
            <w:noProof/>
            <w:webHidden/>
          </w:rPr>
          <w:tab/>
        </w:r>
        <w:r>
          <w:rPr>
            <w:noProof/>
            <w:webHidden/>
          </w:rPr>
          <w:fldChar w:fldCharType="begin"/>
        </w:r>
        <w:r>
          <w:rPr>
            <w:noProof/>
            <w:webHidden/>
          </w:rPr>
          <w:instrText xml:space="preserve"> PAGEREF _Toc26916353 \h </w:instrText>
        </w:r>
        <w:r>
          <w:rPr>
            <w:noProof/>
            <w:webHidden/>
          </w:rPr>
        </w:r>
        <w:r>
          <w:rPr>
            <w:noProof/>
            <w:webHidden/>
          </w:rPr>
          <w:fldChar w:fldCharType="separate"/>
        </w:r>
        <w:r>
          <w:rPr>
            <w:noProof/>
            <w:webHidden/>
          </w:rPr>
          <w:t>50</w:t>
        </w:r>
        <w:r>
          <w:rPr>
            <w:noProof/>
            <w:webHidden/>
          </w:rPr>
          <w:fldChar w:fldCharType="end"/>
        </w:r>
      </w:hyperlink>
    </w:p>
    <w:p w14:paraId="46DFB077" w14:textId="120F3E88"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54" w:history="1">
        <w:r w:rsidRPr="00F96D9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F96D9F">
          <w:rPr>
            <w:rStyle w:val="Hyperlink"/>
            <w:noProof/>
          </w:rPr>
          <w:t>0D connections</w:t>
        </w:r>
        <w:r>
          <w:rPr>
            <w:noProof/>
            <w:webHidden/>
          </w:rPr>
          <w:tab/>
        </w:r>
        <w:r>
          <w:rPr>
            <w:noProof/>
            <w:webHidden/>
          </w:rPr>
          <w:fldChar w:fldCharType="begin"/>
        </w:r>
        <w:r>
          <w:rPr>
            <w:noProof/>
            <w:webHidden/>
          </w:rPr>
          <w:instrText xml:space="preserve"> PAGEREF _Toc26916354 \h </w:instrText>
        </w:r>
        <w:r>
          <w:rPr>
            <w:noProof/>
            <w:webHidden/>
          </w:rPr>
        </w:r>
        <w:r>
          <w:rPr>
            <w:noProof/>
            <w:webHidden/>
          </w:rPr>
          <w:fldChar w:fldCharType="separate"/>
        </w:r>
        <w:r>
          <w:rPr>
            <w:noProof/>
            <w:webHidden/>
          </w:rPr>
          <w:t>51</w:t>
        </w:r>
        <w:r>
          <w:rPr>
            <w:noProof/>
            <w:webHidden/>
          </w:rPr>
          <w:fldChar w:fldCharType="end"/>
        </w:r>
      </w:hyperlink>
    </w:p>
    <w:p w14:paraId="0E81A4B1" w14:textId="23CBAFB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55" w:history="1">
        <w:r w:rsidRPr="00F96D9F">
          <w:rPr>
            <w:rStyle w:val="Hyperlink"/>
            <w:noProof/>
          </w:rPr>
          <w:t>7.1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_Toc26916355 \h </w:instrText>
        </w:r>
        <w:r>
          <w:rPr>
            <w:noProof/>
            <w:webHidden/>
          </w:rPr>
        </w:r>
        <w:r>
          <w:rPr>
            <w:noProof/>
            <w:webHidden/>
          </w:rPr>
          <w:fldChar w:fldCharType="separate"/>
        </w:r>
        <w:r>
          <w:rPr>
            <w:noProof/>
            <w:webHidden/>
          </w:rPr>
          <w:t>51</w:t>
        </w:r>
        <w:r>
          <w:rPr>
            <w:noProof/>
            <w:webHidden/>
          </w:rPr>
          <w:fldChar w:fldCharType="end"/>
        </w:r>
      </w:hyperlink>
    </w:p>
    <w:p w14:paraId="1E97DD84" w14:textId="492AC8EE" w:rsidR="0049567D" w:rsidRDefault="0049567D">
      <w:pPr>
        <w:pStyle w:val="Verzeichnis3"/>
        <w:rPr>
          <w:rFonts w:asciiTheme="minorHAnsi" w:eastAsiaTheme="minorEastAsia" w:hAnsiTheme="minorHAnsi" w:cstheme="minorBidi"/>
          <w:noProof/>
          <w:sz w:val="22"/>
          <w:szCs w:val="22"/>
          <w:lang w:val="de-DE"/>
        </w:rPr>
      </w:pPr>
      <w:hyperlink w:anchor="_Toc26916356" w:history="1">
        <w:r w:rsidRPr="00F96D9F">
          <w:rPr>
            <w:rStyle w:val="Hyperlink"/>
            <w:noProof/>
          </w:rPr>
          <w:t>7.1.1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_Toc26916356 \h </w:instrText>
        </w:r>
        <w:r>
          <w:rPr>
            <w:noProof/>
            <w:webHidden/>
          </w:rPr>
        </w:r>
        <w:r>
          <w:rPr>
            <w:noProof/>
            <w:webHidden/>
          </w:rPr>
          <w:fldChar w:fldCharType="separate"/>
        </w:r>
        <w:r>
          <w:rPr>
            <w:noProof/>
            <w:webHidden/>
          </w:rPr>
          <w:t>51</w:t>
        </w:r>
        <w:r>
          <w:rPr>
            <w:noProof/>
            <w:webHidden/>
          </w:rPr>
          <w:fldChar w:fldCharType="end"/>
        </w:r>
      </w:hyperlink>
    </w:p>
    <w:p w14:paraId="4319C1CE" w14:textId="458606FD" w:rsidR="0049567D" w:rsidRDefault="0049567D">
      <w:pPr>
        <w:pStyle w:val="Verzeichnis3"/>
        <w:rPr>
          <w:rFonts w:asciiTheme="minorHAnsi" w:eastAsiaTheme="minorEastAsia" w:hAnsiTheme="minorHAnsi" w:cstheme="minorBidi"/>
          <w:noProof/>
          <w:sz w:val="22"/>
          <w:szCs w:val="22"/>
          <w:lang w:val="de-DE"/>
        </w:rPr>
      </w:pPr>
      <w:hyperlink w:anchor="_Toc26916357" w:history="1">
        <w:r w:rsidRPr="00F96D9F">
          <w:rPr>
            <w:rStyle w:val="Hyperlink"/>
            <w:noProof/>
          </w:rPr>
          <w:t>7.1.2</w:t>
        </w:r>
        <w:r>
          <w:rPr>
            <w:rFonts w:asciiTheme="minorHAnsi" w:eastAsiaTheme="minorEastAsia" w:hAnsiTheme="minorHAnsi" w:cstheme="minorBidi"/>
            <w:noProof/>
            <w:sz w:val="22"/>
            <w:szCs w:val="22"/>
            <w:lang w:val="de-DE"/>
          </w:rPr>
          <w:tab/>
        </w:r>
        <w:r w:rsidRPr="00F96D9F">
          <w:rPr>
            <w:rStyle w:val="Hyperlink"/>
            <w:noProof/>
          </w:rPr>
          <w:t>Location</w:t>
        </w:r>
        <w:r>
          <w:rPr>
            <w:noProof/>
            <w:webHidden/>
          </w:rPr>
          <w:tab/>
        </w:r>
        <w:r>
          <w:rPr>
            <w:noProof/>
            <w:webHidden/>
          </w:rPr>
          <w:fldChar w:fldCharType="begin"/>
        </w:r>
        <w:r>
          <w:rPr>
            <w:noProof/>
            <w:webHidden/>
          </w:rPr>
          <w:instrText xml:space="preserve"> PAGEREF _Toc26916357 \h </w:instrText>
        </w:r>
        <w:r>
          <w:rPr>
            <w:noProof/>
            <w:webHidden/>
          </w:rPr>
        </w:r>
        <w:r>
          <w:rPr>
            <w:noProof/>
            <w:webHidden/>
          </w:rPr>
          <w:fldChar w:fldCharType="separate"/>
        </w:r>
        <w:r>
          <w:rPr>
            <w:noProof/>
            <w:webHidden/>
          </w:rPr>
          <w:t>51</w:t>
        </w:r>
        <w:r>
          <w:rPr>
            <w:noProof/>
            <w:webHidden/>
          </w:rPr>
          <w:fldChar w:fldCharType="end"/>
        </w:r>
      </w:hyperlink>
    </w:p>
    <w:p w14:paraId="4E2CE629" w14:textId="3E9ACB4D" w:rsidR="0049567D" w:rsidRDefault="0049567D">
      <w:pPr>
        <w:pStyle w:val="Verzeichnis3"/>
        <w:rPr>
          <w:rFonts w:asciiTheme="minorHAnsi" w:eastAsiaTheme="minorEastAsia" w:hAnsiTheme="minorHAnsi" w:cstheme="minorBidi"/>
          <w:noProof/>
          <w:sz w:val="22"/>
          <w:szCs w:val="22"/>
          <w:lang w:val="de-DE"/>
        </w:rPr>
      </w:pPr>
      <w:hyperlink w:anchor="_Toc26916358" w:history="1">
        <w:r w:rsidRPr="00F96D9F">
          <w:rPr>
            <w:rStyle w:val="Hyperlink"/>
            <w:noProof/>
          </w:rPr>
          <w:t>7.1.3</w:t>
        </w:r>
        <w:r>
          <w:rPr>
            <w:rFonts w:asciiTheme="minorHAnsi" w:eastAsiaTheme="minorEastAsia" w:hAnsiTheme="minorHAnsi" w:cstheme="minorBidi"/>
            <w:noProof/>
            <w:sz w:val="22"/>
            <w:szCs w:val="22"/>
            <w:lang w:val="de-DE"/>
          </w:rPr>
          <w:tab/>
        </w:r>
        <w:r w:rsidRPr="00F96D9F">
          <w:rPr>
            <w:rStyle w:val="Hyperlink"/>
            <w:noProof/>
          </w:rPr>
          <w:t>Direction</w:t>
        </w:r>
        <w:r>
          <w:rPr>
            <w:noProof/>
            <w:webHidden/>
          </w:rPr>
          <w:tab/>
        </w:r>
        <w:r>
          <w:rPr>
            <w:noProof/>
            <w:webHidden/>
          </w:rPr>
          <w:fldChar w:fldCharType="begin"/>
        </w:r>
        <w:r>
          <w:rPr>
            <w:noProof/>
            <w:webHidden/>
          </w:rPr>
          <w:instrText xml:space="preserve"> PAGEREF _Toc26916358 \h </w:instrText>
        </w:r>
        <w:r>
          <w:rPr>
            <w:noProof/>
            <w:webHidden/>
          </w:rPr>
        </w:r>
        <w:r>
          <w:rPr>
            <w:noProof/>
            <w:webHidden/>
          </w:rPr>
          <w:fldChar w:fldCharType="separate"/>
        </w:r>
        <w:r>
          <w:rPr>
            <w:noProof/>
            <w:webHidden/>
          </w:rPr>
          <w:t>52</w:t>
        </w:r>
        <w:r>
          <w:rPr>
            <w:noProof/>
            <w:webHidden/>
          </w:rPr>
          <w:fldChar w:fldCharType="end"/>
        </w:r>
      </w:hyperlink>
    </w:p>
    <w:p w14:paraId="2B868312" w14:textId="0A1C0DE2" w:rsidR="0049567D" w:rsidRDefault="0049567D">
      <w:pPr>
        <w:pStyle w:val="Verzeichnis3"/>
        <w:rPr>
          <w:rFonts w:asciiTheme="minorHAnsi" w:eastAsiaTheme="minorEastAsia" w:hAnsiTheme="minorHAnsi" w:cstheme="minorBidi"/>
          <w:noProof/>
          <w:sz w:val="22"/>
          <w:szCs w:val="22"/>
          <w:lang w:val="de-DE"/>
        </w:rPr>
      </w:pPr>
      <w:hyperlink w:anchor="_Toc26916359" w:history="1">
        <w:r w:rsidRPr="00F96D9F">
          <w:rPr>
            <w:rStyle w:val="Hyperlink"/>
            <w:noProof/>
          </w:rPr>
          <w:t>7.1.4</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_Toc26916359 \h </w:instrText>
        </w:r>
        <w:r>
          <w:rPr>
            <w:noProof/>
            <w:webHidden/>
          </w:rPr>
        </w:r>
        <w:r>
          <w:rPr>
            <w:noProof/>
            <w:webHidden/>
          </w:rPr>
          <w:fldChar w:fldCharType="separate"/>
        </w:r>
        <w:r>
          <w:rPr>
            <w:noProof/>
            <w:webHidden/>
          </w:rPr>
          <w:t>53</w:t>
        </w:r>
        <w:r>
          <w:rPr>
            <w:noProof/>
            <w:webHidden/>
          </w:rPr>
          <w:fldChar w:fldCharType="end"/>
        </w:r>
      </w:hyperlink>
    </w:p>
    <w:p w14:paraId="625F0AA6" w14:textId="3AF15C7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0" w:history="1">
        <w:r w:rsidRPr="00F96D9F">
          <w:rPr>
            <w:rStyle w:val="Hyperlink"/>
            <w:noProof/>
          </w:rPr>
          <w:t>7.2</w:t>
        </w:r>
        <w:r>
          <w:rPr>
            <w:rFonts w:asciiTheme="minorHAnsi" w:eastAsiaTheme="minorEastAsia" w:hAnsiTheme="minorHAnsi" w:cstheme="minorBidi"/>
            <w:b w:val="0"/>
            <w:bCs w:val="0"/>
            <w:noProof/>
            <w:sz w:val="22"/>
            <w:szCs w:val="22"/>
            <w:lang w:val="de-DE"/>
          </w:rPr>
          <w:tab/>
        </w:r>
        <w:r w:rsidRPr="00F96D9F">
          <w:rPr>
            <w:rStyle w:val="Hyperlink"/>
            <w:noProof/>
          </w:rPr>
          <w:t>Spot Welds</w:t>
        </w:r>
        <w:r>
          <w:rPr>
            <w:noProof/>
            <w:webHidden/>
          </w:rPr>
          <w:tab/>
        </w:r>
        <w:r>
          <w:rPr>
            <w:noProof/>
            <w:webHidden/>
          </w:rPr>
          <w:fldChar w:fldCharType="begin"/>
        </w:r>
        <w:r>
          <w:rPr>
            <w:noProof/>
            <w:webHidden/>
          </w:rPr>
          <w:instrText xml:space="preserve"> PAGEREF _Toc26916360 \h </w:instrText>
        </w:r>
        <w:r>
          <w:rPr>
            <w:noProof/>
            <w:webHidden/>
          </w:rPr>
        </w:r>
        <w:r>
          <w:rPr>
            <w:noProof/>
            <w:webHidden/>
          </w:rPr>
          <w:fldChar w:fldCharType="separate"/>
        </w:r>
        <w:r>
          <w:rPr>
            <w:noProof/>
            <w:webHidden/>
          </w:rPr>
          <w:t>53</w:t>
        </w:r>
        <w:r>
          <w:rPr>
            <w:noProof/>
            <w:webHidden/>
          </w:rPr>
          <w:fldChar w:fldCharType="end"/>
        </w:r>
      </w:hyperlink>
    </w:p>
    <w:p w14:paraId="73287C96" w14:textId="7A4471D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1" w:history="1">
        <w:r w:rsidRPr="00F96D9F">
          <w:rPr>
            <w:rStyle w:val="Hyperlink"/>
            <w:noProof/>
          </w:rPr>
          <w:t>7.3</w:t>
        </w:r>
        <w:r>
          <w:rPr>
            <w:rFonts w:asciiTheme="minorHAnsi" w:eastAsiaTheme="minorEastAsia" w:hAnsiTheme="minorHAnsi" w:cstheme="minorBidi"/>
            <w:b w:val="0"/>
            <w:bCs w:val="0"/>
            <w:noProof/>
            <w:sz w:val="22"/>
            <w:szCs w:val="22"/>
            <w:lang w:val="de-DE"/>
          </w:rPr>
          <w:tab/>
        </w:r>
        <w:r w:rsidRPr="00F96D9F">
          <w:rPr>
            <w:rStyle w:val="Hyperlink"/>
            <w:noProof/>
          </w:rPr>
          <w:t>Robscans</w:t>
        </w:r>
        <w:r>
          <w:rPr>
            <w:noProof/>
            <w:webHidden/>
          </w:rPr>
          <w:tab/>
        </w:r>
        <w:r>
          <w:rPr>
            <w:noProof/>
            <w:webHidden/>
          </w:rPr>
          <w:fldChar w:fldCharType="begin"/>
        </w:r>
        <w:r>
          <w:rPr>
            <w:noProof/>
            <w:webHidden/>
          </w:rPr>
          <w:instrText xml:space="preserve"> PAGEREF _Toc26916361 \h </w:instrText>
        </w:r>
        <w:r>
          <w:rPr>
            <w:noProof/>
            <w:webHidden/>
          </w:rPr>
        </w:r>
        <w:r>
          <w:rPr>
            <w:noProof/>
            <w:webHidden/>
          </w:rPr>
          <w:fldChar w:fldCharType="separate"/>
        </w:r>
        <w:r>
          <w:rPr>
            <w:noProof/>
            <w:webHidden/>
          </w:rPr>
          <w:t>54</w:t>
        </w:r>
        <w:r>
          <w:rPr>
            <w:noProof/>
            <w:webHidden/>
          </w:rPr>
          <w:fldChar w:fldCharType="end"/>
        </w:r>
      </w:hyperlink>
    </w:p>
    <w:p w14:paraId="7340711D" w14:textId="28F893F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2" w:history="1">
        <w:r w:rsidRPr="00F96D9F">
          <w:rPr>
            <w:rStyle w:val="Hyperlink"/>
            <w:noProof/>
          </w:rPr>
          <w:t>7.4</w:t>
        </w:r>
        <w:r>
          <w:rPr>
            <w:rFonts w:asciiTheme="minorHAnsi" w:eastAsiaTheme="minorEastAsia" w:hAnsiTheme="minorHAnsi" w:cstheme="minorBidi"/>
            <w:b w:val="0"/>
            <w:bCs w:val="0"/>
            <w:noProof/>
            <w:sz w:val="22"/>
            <w:szCs w:val="22"/>
            <w:lang w:val="de-DE"/>
          </w:rPr>
          <w:tab/>
        </w:r>
        <w:r w:rsidRPr="00F96D9F">
          <w:rPr>
            <w:rStyle w:val="Hyperlink"/>
            <w:noProof/>
          </w:rPr>
          <w:t>Rivets</w:t>
        </w:r>
        <w:r>
          <w:rPr>
            <w:noProof/>
            <w:webHidden/>
          </w:rPr>
          <w:tab/>
        </w:r>
        <w:r>
          <w:rPr>
            <w:noProof/>
            <w:webHidden/>
          </w:rPr>
          <w:fldChar w:fldCharType="begin"/>
        </w:r>
        <w:r>
          <w:rPr>
            <w:noProof/>
            <w:webHidden/>
          </w:rPr>
          <w:instrText xml:space="preserve"> PAGEREF _Toc26916362 \h </w:instrText>
        </w:r>
        <w:r>
          <w:rPr>
            <w:noProof/>
            <w:webHidden/>
          </w:rPr>
        </w:r>
        <w:r>
          <w:rPr>
            <w:noProof/>
            <w:webHidden/>
          </w:rPr>
          <w:fldChar w:fldCharType="separate"/>
        </w:r>
        <w:r>
          <w:rPr>
            <w:noProof/>
            <w:webHidden/>
          </w:rPr>
          <w:t>57</w:t>
        </w:r>
        <w:r>
          <w:rPr>
            <w:noProof/>
            <w:webHidden/>
          </w:rPr>
          <w:fldChar w:fldCharType="end"/>
        </w:r>
      </w:hyperlink>
    </w:p>
    <w:p w14:paraId="0A4051A9" w14:textId="69B7E2DE" w:rsidR="0049567D" w:rsidRDefault="0049567D">
      <w:pPr>
        <w:pStyle w:val="Verzeichnis3"/>
        <w:rPr>
          <w:rFonts w:asciiTheme="minorHAnsi" w:eastAsiaTheme="minorEastAsia" w:hAnsiTheme="minorHAnsi" w:cstheme="minorBidi"/>
          <w:noProof/>
          <w:sz w:val="22"/>
          <w:szCs w:val="22"/>
          <w:lang w:val="de-DE"/>
        </w:rPr>
      </w:pPr>
      <w:hyperlink w:anchor="_Toc26916363" w:history="1">
        <w:r w:rsidRPr="00F96D9F">
          <w:rPr>
            <w:rStyle w:val="Hyperlink"/>
            <w:noProof/>
          </w:rPr>
          <w:t>7.4.1</w:t>
        </w:r>
        <w:r>
          <w:rPr>
            <w:rFonts w:asciiTheme="minorHAnsi" w:eastAsiaTheme="minorEastAsia" w:hAnsiTheme="minorHAnsi" w:cstheme="minorBidi"/>
            <w:noProof/>
            <w:sz w:val="22"/>
            <w:szCs w:val="22"/>
            <w:lang w:val="de-DE"/>
          </w:rPr>
          <w:tab/>
        </w:r>
        <w:r w:rsidRPr="00F96D9F">
          <w:rPr>
            <w:rStyle w:val="Hyperlink"/>
            <w:noProof/>
          </w:rPr>
          <w:t>Blind Rivets</w:t>
        </w:r>
        <w:r>
          <w:rPr>
            <w:noProof/>
            <w:webHidden/>
          </w:rPr>
          <w:tab/>
        </w:r>
        <w:r>
          <w:rPr>
            <w:noProof/>
            <w:webHidden/>
          </w:rPr>
          <w:fldChar w:fldCharType="begin"/>
        </w:r>
        <w:r>
          <w:rPr>
            <w:noProof/>
            <w:webHidden/>
          </w:rPr>
          <w:instrText xml:space="preserve"> PAGEREF _Toc26916363 \h </w:instrText>
        </w:r>
        <w:r>
          <w:rPr>
            <w:noProof/>
            <w:webHidden/>
          </w:rPr>
        </w:r>
        <w:r>
          <w:rPr>
            <w:noProof/>
            <w:webHidden/>
          </w:rPr>
          <w:fldChar w:fldCharType="separate"/>
        </w:r>
        <w:r>
          <w:rPr>
            <w:noProof/>
            <w:webHidden/>
          </w:rPr>
          <w:t>59</w:t>
        </w:r>
        <w:r>
          <w:rPr>
            <w:noProof/>
            <w:webHidden/>
          </w:rPr>
          <w:fldChar w:fldCharType="end"/>
        </w:r>
      </w:hyperlink>
    </w:p>
    <w:p w14:paraId="60897811" w14:textId="657DA86F" w:rsidR="0049567D" w:rsidRDefault="0049567D">
      <w:pPr>
        <w:pStyle w:val="Verzeichnis3"/>
        <w:rPr>
          <w:rFonts w:asciiTheme="minorHAnsi" w:eastAsiaTheme="minorEastAsia" w:hAnsiTheme="minorHAnsi" w:cstheme="minorBidi"/>
          <w:noProof/>
          <w:sz w:val="22"/>
          <w:szCs w:val="22"/>
          <w:lang w:val="de-DE"/>
        </w:rPr>
      </w:pPr>
      <w:hyperlink w:anchor="_Toc26916364" w:history="1">
        <w:r w:rsidRPr="00F96D9F">
          <w:rPr>
            <w:rStyle w:val="Hyperlink"/>
            <w:noProof/>
          </w:rPr>
          <w:t>7.4.2</w:t>
        </w:r>
        <w:r>
          <w:rPr>
            <w:rFonts w:asciiTheme="minorHAnsi" w:eastAsiaTheme="minorEastAsia" w:hAnsiTheme="minorHAnsi" w:cstheme="minorBidi"/>
            <w:noProof/>
            <w:sz w:val="22"/>
            <w:szCs w:val="22"/>
            <w:lang w:val="de-DE"/>
          </w:rPr>
          <w:tab/>
        </w:r>
        <w:r w:rsidRPr="00F96D9F">
          <w:rPr>
            <w:rStyle w:val="Hyperlink"/>
            <w:noProof/>
          </w:rPr>
          <w:t>Self-Piercing Rivets</w:t>
        </w:r>
        <w:r>
          <w:rPr>
            <w:noProof/>
            <w:webHidden/>
          </w:rPr>
          <w:tab/>
        </w:r>
        <w:r>
          <w:rPr>
            <w:noProof/>
            <w:webHidden/>
          </w:rPr>
          <w:fldChar w:fldCharType="begin"/>
        </w:r>
        <w:r>
          <w:rPr>
            <w:noProof/>
            <w:webHidden/>
          </w:rPr>
          <w:instrText xml:space="preserve"> PAGEREF _Toc26916364 \h </w:instrText>
        </w:r>
        <w:r>
          <w:rPr>
            <w:noProof/>
            <w:webHidden/>
          </w:rPr>
        </w:r>
        <w:r>
          <w:rPr>
            <w:noProof/>
            <w:webHidden/>
          </w:rPr>
          <w:fldChar w:fldCharType="separate"/>
        </w:r>
        <w:r>
          <w:rPr>
            <w:noProof/>
            <w:webHidden/>
          </w:rPr>
          <w:t>62</w:t>
        </w:r>
        <w:r>
          <w:rPr>
            <w:noProof/>
            <w:webHidden/>
          </w:rPr>
          <w:fldChar w:fldCharType="end"/>
        </w:r>
      </w:hyperlink>
    </w:p>
    <w:p w14:paraId="14CFFC72" w14:textId="4C09FF8E" w:rsidR="0049567D" w:rsidRDefault="0049567D">
      <w:pPr>
        <w:pStyle w:val="Verzeichnis3"/>
        <w:rPr>
          <w:rFonts w:asciiTheme="minorHAnsi" w:eastAsiaTheme="minorEastAsia" w:hAnsiTheme="minorHAnsi" w:cstheme="minorBidi"/>
          <w:noProof/>
          <w:sz w:val="22"/>
          <w:szCs w:val="22"/>
          <w:lang w:val="de-DE"/>
        </w:rPr>
      </w:pPr>
      <w:hyperlink w:anchor="_Toc26916365" w:history="1">
        <w:r w:rsidRPr="00F96D9F">
          <w:rPr>
            <w:rStyle w:val="Hyperlink"/>
            <w:noProof/>
          </w:rPr>
          <w:t>7.4.3</w:t>
        </w:r>
        <w:r>
          <w:rPr>
            <w:rFonts w:asciiTheme="minorHAnsi" w:eastAsiaTheme="minorEastAsia" w:hAnsiTheme="minorHAnsi" w:cstheme="minorBidi"/>
            <w:noProof/>
            <w:sz w:val="22"/>
            <w:szCs w:val="22"/>
            <w:lang w:val="de-DE"/>
          </w:rPr>
          <w:tab/>
        </w:r>
        <w:r w:rsidRPr="00F96D9F">
          <w:rPr>
            <w:rStyle w:val="Hyperlink"/>
            <w:noProof/>
          </w:rPr>
          <w:t>Solid Rivets</w:t>
        </w:r>
        <w:r>
          <w:rPr>
            <w:noProof/>
            <w:webHidden/>
          </w:rPr>
          <w:tab/>
        </w:r>
        <w:r>
          <w:rPr>
            <w:noProof/>
            <w:webHidden/>
          </w:rPr>
          <w:fldChar w:fldCharType="begin"/>
        </w:r>
        <w:r>
          <w:rPr>
            <w:noProof/>
            <w:webHidden/>
          </w:rPr>
          <w:instrText xml:space="preserve"> PAGEREF _Toc26916365 \h </w:instrText>
        </w:r>
        <w:r>
          <w:rPr>
            <w:noProof/>
            <w:webHidden/>
          </w:rPr>
        </w:r>
        <w:r>
          <w:rPr>
            <w:noProof/>
            <w:webHidden/>
          </w:rPr>
          <w:fldChar w:fldCharType="separate"/>
        </w:r>
        <w:r>
          <w:rPr>
            <w:noProof/>
            <w:webHidden/>
          </w:rPr>
          <w:t>63</w:t>
        </w:r>
        <w:r>
          <w:rPr>
            <w:noProof/>
            <w:webHidden/>
          </w:rPr>
          <w:fldChar w:fldCharType="end"/>
        </w:r>
      </w:hyperlink>
    </w:p>
    <w:p w14:paraId="0A1453D8" w14:textId="382E5B0E" w:rsidR="0049567D" w:rsidRDefault="0049567D">
      <w:pPr>
        <w:pStyle w:val="Verzeichnis3"/>
        <w:rPr>
          <w:rFonts w:asciiTheme="minorHAnsi" w:eastAsiaTheme="minorEastAsia" w:hAnsiTheme="minorHAnsi" w:cstheme="minorBidi"/>
          <w:noProof/>
          <w:sz w:val="22"/>
          <w:szCs w:val="22"/>
          <w:lang w:val="de-DE"/>
        </w:rPr>
      </w:pPr>
      <w:hyperlink w:anchor="_Toc26916366" w:history="1">
        <w:r w:rsidRPr="00F96D9F">
          <w:rPr>
            <w:rStyle w:val="Hyperlink"/>
            <w:noProof/>
          </w:rPr>
          <w:t>7.4.4</w:t>
        </w:r>
        <w:r>
          <w:rPr>
            <w:rFonts w:asciiTheme="minorHAnsi" w:eastAsiaTheme="minorEastAsia" w:hAnsiTheme="minorHAnsi" w:cstheme="minorBidi"/>
            <w:noProof/>
            <w:sz w:val="22"/>
            <w:szCs w:val="22"/>
            <w:lang w:val="de-DE"/>
          </w:rPr>
          <w:tab/>
        </w:r>
        <w:r w:rsidRPr="00F96D9F">
          <w:rPr>
            <w:rStyle w:val="Hyperlink"/>
            <w:noProof/>
          </w:rPr>
          <w:t>Swop Rivets</w:t>
        </w:r>
        <w:r>
          <w:rPr>
            <w:noProof/>
            <w:webHidden/>
          </w:rPr>
          <w:tab/>
        </w:r>
        <w:r>
          <w:rPr>
            <w:noProof/>
            <w:webHidden/>
          </w:rPr>
          <w:fldChar w:fldCharType="begin"/>
        </w:r>
        <w:r>
          <w:rPr>
            <w:noProof/>
            <w:webHidden/>
          </w:rPr>
          <w:instrText xml:space="preserve"> PAGEREF _Toc26916366 \h </w:instrText>
        </w:r>
        <w:r>
          <w:rPr>
            <w:noProof/>
            <w:webHidden/>
          </w:rPr>
        </w:r>
        <w:r>
          <w:rPr>
            <w:noProof/>
            <w:webHidden/>
          </w:rPr>
          <w:fldChar w:fldCharType="separate"/>
        </w:r>
        <w:r>
          <w:rPr>
            <w:noProof/>
            <w:webHidden/>
          </w:rPr>
          <w:t>66</w:t>
        </w:r>
        <w:r>
          <w:rPr>
            <w:noProof/>
            <w:webHidden/>
          </w:rPr>
          <w:fldChar w:fldCharType="end"/>
        </w:r>
      </w:hyperlink>
    </w:p>
    <w:p w14:paraId="48E1424F" w14:textId="26C0374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7" w:history="1">
        <w:r w:rsidRPr="00F96D9F">
          <w:rPr>
            <w:rStyle w:val="Hyperlink"/>
            <w:noProof/>
          </w:rPr>
          <w:t>7.5</w:t>
        </w:r>
        <w:r>
          <w:rPr>
            <w:rFonts w:asciiTheme="minorHAnsi" w:eastAsiaTheme="minorEastAsia" w:hAnsiTheme="minorHAnsi" w:cstheme="minorBidi"/>
            <w:b w:val="0"/>
            <w:bCs w:val="0"/>
            <w:noProof/>
            <w:sz w:val="22"/>
            <w:szCs w:val="22"/>
            <w:lang w:val="de-DE"/>
          </w:rPr>
          <w:tab/>
        </w:r>
        <w:r w:rsidRPr="00F96D9F">
          <w:rPr>
            <w:rStyle w:val="Hyperlink"/>
            <w:noProof/>
          </w:rPr>
          <w:t>Threaded Connections: Bolts and Screws</w:t>
        </w:r>
        <w:r>
          <w:rPr>
            <w:noProof/>
            <w:webHidden/>
          </w:rPr>
          <w:tab/>
        </w:r>
        <w:r>
          <w:rPr>
            <w:noProof/>
            <w:webHidden/>
          </w:rPr>
          <w:fldChar w:fldCharType="begin"/>
        </w:r>
        <w:r>
          <w:rPr>
            <w:noProof/>
            <w:webHidden/>
          </w:rPr>
          <w:instrText xml:space="preserve"> PAGEREF _Toc26916367 \h </w:instrText>
        </w:r>
        <w:r>
          <w:rPr>
            <w:noProof/>
            <w:webHidden/>
          </w:rPr>
        </w:r>
        <w:r>
          <w:rPr>
            <w:noProof/>
            <w:webHidden/>
          </w:rPr>
          <w:fldChar w:fldCharType="separate"/>
        </w:r>
        <w:r>
          <w:rPr>
            <w:noProof/>
            <w:webHidden/>
          </w:rPr>
          <w:t>68</w:t>
        </w:r>
        <w:r>
          <w:rPr>
            <w:noProof/>
            <w:webHidden/>
          </w:rPr>
          <w:fldChar w:fldCharType="end"/>
        </w:r>
      </w:hyperlink>
    </w:p>
    <w:p w14:paraId="04B9BD6D" w14:textId="64542588" w:rsidR="0049567D" w:rsidRDefault="0049567D">
      <w:pPr>
        <w:pStyle w:val="Verzeichnis3"/>
        <w:rPr>
          <w:rFonts w:asciiTheme="minorHAnsi" w:eastAsiaTheme="minorEastAsia" w:hAnsiTheme="minorHAnsi" w:cstheme="minorBidi"/>
          <w:noProof/>
          <w:sz w:val="22"/>
          <w:szCs w:val="22"/>
          <w:lang w:val="de-DE"/>
        </w:rPr>
      </w:pPr>
      <w:hyperlink w:anchor="_Toc26916368" w:history="1">
        <w:r w:rsidRPr="00F96D9F">
          <w:rPr>
            <w:rStyle w:val="Hyperlink"/>
            <w:noProof/>
          </w:rPr>
          <w:t>7.5.1</w:t>
        </w:r>
        <w:r>
          <w:rPr>
            <w:rFonts w:asciiTheme="minorHAnsi" w:eastAsiaTheme="minorEastAsia" w:hAnsiTheme="minorHAnsi" w:cstheme="minorBidi"/>
            <w:noProof/>
            <w:sz w:val="22"/>
            <w:szCs w:val="22"/>
            <w:lang w:val="de-DE"/>
          </w:rPr>
          <w:tab/>
        </w:r>
        <w:r w:rsidRPr="00F96D9F">
          <w:rPr>
            <w:rStyle w:val="Hyperlink"/>
            <w:noProof/>
          </w:rPr>
          <w:t>Introduction</w:t>
        </w:r>
        <w:r>
          <w:rPr>
            <w:noProof/>
            <w:webHidden/>
          </w:rPr>
          <w:tab/>
        </w:r>
        <w:r>
          <w:rPr>
            <w:noProof/>
            <w:webHidden/>
          </w:rPr>
          <w:fldChar w:fldCharType="begin"/>
        </w:r>
        <w:r>
          <w:rPr>
            <w:noProof/>
            <w:webHidden/>
          </w:rPr>
          <w:instrText xml:space="preserve"> PAGEREF _Toc26916368 \h </w:instrText>
        </w:r>
        <w:r>
          <w:rPr>
            <w:noProof/>
            <w:webHidden/>
          </w:rPr>
        </w:r>
        <w:r>
          <w:rPr>
            <w:noProof/>
            <w:webHidden/>
          </w:rPr>
          <w:fldChar w:fldCharType="separate"/>
        </w:r>
        <w:r>
          <w:rPr>
            <w:noProof/>
            <w:webHidden/>
          </w:rPr>
          <w:t>68</w:t>
        </w:r>
        <w:r>
          <w:rPr>
            <w:noProof/>
            <w:webHidden/>
          </w:rPr>
          <w:fldChar w:fldCharType="end"/>
        </w:r>
      </w:hyperlink>
    </w:p>
    <w:p w14:paraId="64A4A136" w14:textId="1B49BE85" w:rsidR="0049567D" w:rsidRDefault="0049567D">
      <w:pPr>
        <w:pStyle w:val="Verzeichnis3"/>
        <w:rPr>
          <w:rFonts w:asciiTheme="minorHAnsi" w:eastAsiaTheme="minorEastAsia" w:hAnsiTheme="minorHAnsi" w:cstheme="minorBidi"/>
          <w:noProof/>
          <w:sz w:val="22"/>
          <w:szCs w:val="22"/>
          <w:lang w:val="de-DE"/>
        </w:rPr>
      </w:pPr>
      <w:hyperlink w:anchor="_Toc26916369" w:history="1">
        <w:r w:rsidRPr="00F96D9F">
          <w:rPr>
            <w:rStyle w:val="Hyperlink"/>
            <w:noProof/>
          </w:rPr>
          <w:t>7.5.2</w:t>
        </w:r>
        <w:r>
          <w:rPr>
            <w:rFonts w:asciiTheme="minorHAnsi" w:eastAsiaTheme="minorEastAsia" w:hAnsiTheme="minorHAnsi" w:cstheme="minorBidi"/>
            <w:noProof/>
            <w:sz w:val="22"/>
            <w:szCs w:val="22"/>
            <w:lang w:val="de-DE"/>
          </w:rPr>
          <w:tab/>
        </w:r>
        <w:r w:rsidRPr="00F96D9F">
          <w:rPr>
            <w:rStyle w:val="Hyperlink"/>
            <w:noProof/>
          </w:rPr>
          <w:t>Contacts and Friction</w:t>
        </w:r>
        <w:r>
          <w:rPr>
            <w:noProof/>
            <w:webHidden/>
          </w:rPr>
          <w:tab/>
        </w:r>
        <w:r>
          <w:rPr>
            <w:noProof/>
            <w:webHidden/>
          </w:rPr>
          <w:fldChar w:fldCharType="begin"/>
        </w:r>
        <w:r>
          <w:rPr>
            <w:noProof/>
            <w:webHidden/>
          </w:rPr>
          <w:instrText xml:space="preserve"> PAGEREF _Toc26916369 \h </w:instrText>
        </w:r>
        <w:r>
          <w:rPr>
            <w:noProof/>
            <w:webHidden/>
          </w:rPr>
        </w:r>
        <w:r>
          <w:rPr>
            <w:noProof/>
            <w:webHidden/>
          </w:rPr>
          <w:fldChar w:fldCharType="separate"/>
        </w:r>
        <w:r>
          <w:rPr>
            <w:noProof/>
            <w:webHidden/>
          </w:rPr>
          <w:t>69</w:t>
        </w:r>
        <w:r>
          <w:rPr>
            <w:noProof/>
            <w:webHidden/>
          </w:rPr>
          <w:fldChar w:fldCharType="end"/>
        </w:r>
      </w:hyperlink>
    </w:p>
    <w:p w14:paraId="1AC991AD" w14:textId="46AED483" w:rsidR="0049567D" w:rsidRDefault="0049567D">
      <w:pPr>
        <w:pStyle w:val="Verzeichnis3"/>
        <w:rPr>
          <w:rFonts w:asciiTheme="minorHAnsi" w:eastAsiaTheme="minorEastAsia" w:hAnsiTheme="minorHAnsi" w:cstheme="minorBidi"/>
          <w:noProof/>
          <w:sz w:val="22"/>
          <w:szCs w:val="22"/>
          <w:lang w:val="de-DE"/>
        </w:rPr>
      </w:pPr>
      <w:hyperlink w:anchor="_Toc26916370" w:history="1">
        <w:r w:rsidRPr="00F96D9F">
          <w:rPr>
            <w:rStyle w:val="Hyperlink"/>
            <w:noProof/>
          </w:rPr>
          <w:t>7.5.3</w:t>
        </w:r>
        <w:r>
          <w:rPr>
            <w:rFonts w:asciiTheme="minorHAnsi" w:eastAsiaTheme="minorEastAsia" w:hAnsiTheme="minorHAnsi" w:cstheme="minorBidi"/>
            <w:noProof/>
            <w:sz w:val="22"/>
            <w:szCs w:val="22"/>
            <w:lang w:val="de-DE"/>
          </w:rPr>
          <w:tab/>
        </w:r>
        <w:r w:rsidRPr="00F96D9F">
          <w:rPr>
            <w:rStyle w:val="Hyperlink"/>
            <w:noProof/>
          </w:rPr>
          <w:t xml:space="preserve">Definition of element </w:t>
        </w:r>
        <w:r w:rsidRPr="00F96D9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_Toc26916370 \h </w:instrText>
        </w:r>
        <w:r>
          <w:rPr>
            <w:noProof/>
            <w:webHidden/>
          </w:rPr>
        </w:r>
        <w:r>
          <w:rPr>
            <w:noProof/>
            <w:webHidden/>
          </w:rPr>
          <w:fldChar w:fldCharType="separate"/>
        </w:r>
        <w:r>
          <w:rPr>
            <w:noProof/>
            <w:webHidden/>
          </w:rPr>
          <w:t>72</w:t>
        </w:r>
        <w:r>
          <w:rPr>
            <w:noProof/>
            <w:webHidden/>
          </w:rPr>
          <w:fldChar w:fldCharType="end"/>
        </w:r>
      </w:hyperlink>
    </w:p>
    <w:p w14:paraId="41E65365" w14:textId="558E684D" w:rsidR="0049567D" w:rsidRDefault="0049567D">
      <w:pPr>
        <w:pStyle w:val="Verzeichnis3"/>
        <w:rPr>
          <w:rFonts w:asciiTheme="minorHAnsi" w:eastAsiaTheme="minorEastAsia" w:hAnsiTheme="minorHAnsi" w:cstheme="minorBidi"/>
          <w:noProof/>
          <w:sz w:val="22"/>
          <w:szCs w:val="22"/>
          <w:lang w:val="de-DE"/>
        </w:rPr>
      </w:pPr>
      <w:hyperlink w:anchor="_Toc26916371" w:history="1">
        <w:r w:rsidRPr="00F96D9F">
          <w:rPr>
            <w:rStyle w:val="Hyperlink"/>
            <w:noProof/>
          </w:rPr>
          <w:t>7.5.4</w:t>
        </w:r>
        <w:r>
          <w:rPr>
            <w:rFonts w:asciiTheme="minorHAnsi" w:eastAsiaTheme="minorEastAsia" w:hAnsiTheme="minorHAnsi" w:cstheme="minorBidi"/>
            <w:noProof/>
            <w:sz w:val="22"/>
            <w:szCs w:val="22"/>
            <w:lang w:val="de-DE"/>
          </w:rPr>
          <w:tab/>
        </w:r>
        <w:r w:rsidRPr="00F96D9F">
          <w:rPr>
            <w:rStyle w:val="Hyperlink"/>
            <w:noProof/>
          </w:rPr>
          <w:t>Washer</w:t>
        </w:r>
        <w:r>
          <w:rPr>
            <w:noProof/>
            <w:webHidden/>
          </w:rPr>
          <w:tab/>
        </w:r>
        <w:r>
          <w:rPr>
            <w:noProof/>
            <w:webHidden/>
          </w:rPr>
          <w:fldChar w:fldCharType="begin"/>
        </w:r>
        <w:r>
          <w:rPr>
            <w:noProof/>
            <w:webHidden/>
          </w:rPr>
          <w:instrText xml:space="preserve"> PAGEREF _Toc26916371 \h </w:instrText>
        </w:r>
        <w:r>
          <w:rPr>
            <w:noProof/>
            <w:webHidden/>
          </w:rPr>
        </w:r>
        <w:r>
          <w:rPr>
            <w:noProof/>
            <w:webHidden/>
          </w:rPr>
          <w:fldChar w:fldCharType="separate"/>
        </w:r>
        <w:r>
          <w:rPr>
            <w:noProof/>
            <w:webHidden/>
          </w:rPr>
          <w:t>75</w:t>
        </w:r>
        <w:r>
          <w:rPr>
            <w:noProof/>
            <w:webHidden/>
          </w:rPr>
          <w:fldChar w:fldCharType="end"/>
        </w:r>
      </w:hyperlink>
    </w:p>
    <w:p w14:paraId="3C1A1059" w14:textId="737193E3" w:rsidR="0049567D" w:rsidRDefault="0049567D">
      <w:pPr>
        <w:pStyle w:val="Verzeichnis3"/>
        <w:rPr>
          <w:rFonts w:asciiTheme="minorHAnsi" w:eastAsiaTheme="minorEastAsia" w:hAnsiTheme="minorHAnsi" w:cstheme="minorBidi"/>
          <w:noProof/>
          <w:sz w:val="22"/>
          <w:szCs w:val="22"/>
          <w:lang w:val="de-DE"/>
        </w:rPr>
      </w:pPr>
      <w:hyperlink w:anchor="_Toc26916372" w:history="1">
        <w:r w:rsidRPr="00F96D9F">
          <w:rPr>
            <w:rStyle w:val="Hyperlink"/>
            <w:noProof/>
          </w:rPr>
          <w:t>7.5.5</w:t>
        </w:r>
        <w:r>
          <w:rPr>
            <w:rFonts w:asciiTheme="minorHAnsi" w:eastAsiaTheme="minorEastAsia" w:hAnsiTheme="minorHAnsi" w:cstheme="minorBidi"/>
            <w:noProof/>
            <w:sz w:val="22"/>
            <w:szCs w:val="22"/>
            <w:lang w:val="de-DE"/>
          </w:rPr>
          <w:tab/>
        </w:r>
        <w:r w:rsidRPr="00F96D9F">
          <w:rPr>
            <w:rStyle w:val="Hyperlink"/>
            <w:noProof/>
          </w:rPr>
          <w:t>Nut</w:t>
        </w:r>
        <w:r>
          <w:rPr>
            <w:noProof/>
            <w:webHidden/>
          </w:rPr>
          <w:tab/>
        </w:r>
        <w:r>
          <w:rPr>
            <w:noProof/>
            <w:webHidden/>
          </w:rPr>
          <w:fldChar w:fldCharType="begin"/>
        </w:r>
        <w:r>
          <w:rPr>
            <w:noProof/>
            <w:webHidden/>
          </w:rPr>
          <w:instrText xml:space="preserve"> PAGEREF _Toc26916372 \h </w:instrText>
        </w:r>
        <w:r>
          <w:rPr>
            <w:noProof/>
            <w:webHidden/>
          </w:rPr>
        </w:r>
        <w:r>
          <w:rPr>
            <w:noProof/>
            <w:webHidden/>
          </w:rPr>
          <w:fldChar w:fldCharType="separate"/>
        </w:r>
        <w:r>
          <w:rPr>
            <w:noProof/>
            <w:webHidden/>
          </w:rPr>
          <w:t>76</w:t>
        </w:r>
        <w:r>
          <w:rPr>
            <w:noProof/>
            <w:webHidden/>
          </w:rPr>
          <w:fldChar w:fldCharType="end"/>
        </w:r>
      </w:hyperlink>
    </w:p>
    <w:p w14:paraId="4EF20B2F" w14:textId="2480F7CA" w:rsidR="0049567D" w:rsidRDefault="0049567D">
      <w:pPr>
        <w:pStyle w:val="Verzeichnis3"/>
        <w:rPr>
          <w:rFonts w:asciiTheme="minorHAnsi" w:eastAsiaTheme="minorEastAsia" w:hAnsiTheme="minorHAnsi" w:cstheme="minorBidi"/>
          <w:noProof/>
          <w:sz w:val="22"/>
          <w:szCs w:val="22"/>
          <w:lang w:val="de-DE"/>
        </w:rPr>
      </w:pPr>
      <w:hyperlink w:anchor="_Toc26916373" w:history="1">
        <w:r w:rsidRPr="00F96D9F">
          <w:rPr>
            <w:rStyle w:val="Hyperlink"/>
            <w:noProof/>
          </w:rPr>
          <w:t>7.5.6</w:t>
        </w:r>
        <w:r>
          <w:rPr>
            <w:rFonts w:asciiTheme="minorHAnsi" w:eastAsiaTheme="minorEastAsia" w:hAnsiTheme="minorHAnsi" w:cstheme="minorBidi"/>
            <w:noProof/>
            <w:sz w:val="22"/>
            <w:szCs w:val="22"/>
            <w:lang w:val="de-DE"/>
          </w:rPr>
          <w:tab/>
        </w:r>
        <w:r w:rsidRPr="00F96D9F">
          <w:rPr>
            <w:rStyle w:val="Hyperlink"/>
            <w:noProof/>
          </w:rPr>
          <w:t>Bolt</w:t>
        </w:r>
        <w:r>
          <w:rPr>
            <w:noProof/>
            <w:webHidden/>
          </w:rPr>
          <w:tab/>
        </w:r>
        <w:r>
          <w:rPr>
            <w:noProof/>
            <w:webHidden/>
          </w:rPr>
          <w:fldChar w:fldCharType="begin"/>
        </w:r>
        <w:r>
          <w:rPr>
            <w:noProof/>
            <w:webHidden/>
          </w:rPr>
          <w:instrText xml:space="preserve"> PAGEREF _Toc26916373 \h </w:instrText>
        </w:r>
        <w:r>
          <w:rPr>
            <w:noProof/>
            <w:webHidden/>
          </w:rPr>
        </w:r>
        <w:r>
          <w:rPr>
            <w:noProof/>
            <w:webHidden/>
          </w:rPr>
          <w:fldChar w:fldCharType="separate"/>
        </w:r>
        <w:r>
          <w:rPr>
            <w:noProof/>
            <w:webHidden/>
          </w:rPr>
          <w:t>77</w:t>
        </w:r>
        <w:r>
          <w:rPr>
            <w:noProof/>
            <w:webHidden/>
          </w:rPr>
          <w:fldChar w:fldCharType="end"/>
        </w:r>
      </w:hyperlink>
    </w:p>
    <w:p w14:paraId="36A3F6A5" w14:textId="592B789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74" w:history="1">
        <w:r w:rsidRPr="00F96D9F">
          <w:rPr>
            <w:rStyle w:val="Hyperlink"/>
            <w:noProof/>
          </w:rPr>
          <w:t>7.5.6.1</w:t>
        </w:r>
        <w:r>
          <w:rPr>
            <w:rFonts w:asciiTheme="minorHAnsi" w:eastAsiaTheme="minorEastAsia" w:hAnsiTheme="minorHAnsi" w:cstheme="minorBidi"/>
            <w:noProof/>
            <w:sz w:val="22"/>
            <w:szCs w:val="22"/>
            <w:lang w:val="de-DE"/>
          </w:rPr>
          <w:tab/>
        </w:r>
        <w:r w:rsidRPr="00F96D9F">
          <w:rPr>
            <w:rStyle w:val="Hyperlink"/>
            <w:noProof/>
          </w:rPr>
          <w:t>Possible Bolt and Screw Assemblies</w:t>
        </w:r>
        <w:r>
          <w:rPr>
            <w:noProof/>
            <w:webHidden/>
          </w:rPr>
          <w:tab/>
        </w:r>
        <w:r>
          <w:rPr>
            <w:noProof/>
            <w:webHidden/>
          </w:rPr>
          <w:fldChar w:fldCharType="begin"/>
        </w:r>
        <w:r>
          <w:rPr>
            <w:noProof/>
            <w:webHidden/>
          </w:rPr>
          <w:instrText xml:space="preserve"> PAGEREF _Toc26916374 \h </w:instrText>
        </w:r>
        <w:r>
          <w:rPr>
            <w:noProof/>
            <w:webHidden/>
          </w:rPr>
        </w:r>
        <w:r>
          <w:rPr>
            <w:noProof/>
            <w:webHidden/>
          </w:rPr>
          <w:fldChar w:fldCharType="separate"/>
        </w:r>
        <w:r>
          <w:rPr>
            <w:noProof/>
            <w:webHidden/>
          </w:rPr>
          <w:t>80</w:t>
        </w:r>
        <w:r>
          <w:rPr>
            <w:noProof/>
            <w:webHidden/>
          </w:rPr>
          <w:fldChar w:fldCharType="end"/>
        </w:r>
      </w:hyperlink>
    </w:p>
    <w:p w14:paraId="4B39F959" w14:textId="710FD70E" w:rsidR="0049567D" w:rsidRDefault="0049567D">
      <w:pPr>
        <w:pStyle w:val="Verzeichnis3"/>
        <w:rPr>
          <w:rFonts w:asciiTheme="minorHAnsi" w:eastAsiaTheme="minorEastAsia" w:hAnsiTheme="minorHAnsi" w:cstheme="minorBidi"/>
          <w:noProof/>
          <w:sz w:val="22"/>
          <w:szCs w:val="22"/>
          <w:lang w:val="de-DE"/>
        </w:rPr>
      </w:pPr>
      <w:hyperlink w:anchor="_Toc26916375" w:history="1">
        <w:r w:rsidRPr="00F96D9F">
          <w:rPr>
            <w:rStyle w:val="Hyperlink"/>
            <w:noProof/>
          </w:rPr>
          <w:t>7.5.7</w:t>
        </w:r>
        <w:r>
          <w:rPr>
            <w:rFonts w:asciiTheme="minorHAnsi" w:eastAsiaTheme="minorEastAsia" w:hAnsiTheme="minorHAnsi" w:cstheme="minorBidi"/>
            <w:noProof/>
            <w:sz w:val="22"/>
            <w:szCs w:val="22"/>
            <w:lang w:val="de-DE"/>
          </w:rPr>
          <w:tab/>
        </w:r>
        <w:r w:rsidRPr="00F96D9F">
          <w:rPr>
            <w:rStyle w:val="Hyperlink"/>
            <w:noProof/>
          </w:rPr>
          <w:t>Screw</w:t>
        </w:r>
        <w:r>
          <w:rPr>
            <w:noProof/>
            <w:webHidden/>
          </w:rPr>
          <w:tab/>
        </w:r>
        <w:r>
          <w:rPr>
            <w:noProof/>
            <w:webHidden/>
          </w:rPr>
          <w:fldChar w:fldCharType="begin"/>
        </w:r>
        <w:r>
          <w:rPr>
            <w:noProof/>
            <w:webHidden/>
          </w:rPr>
          <w:instrText xml:space="preserve"> PAGEREF _Toc26916375 \h </w:instrText>
        </w:r>
        <w:r>
          <w:rPr>
            <w:noProof/>
            <w:webHidden/>
          </w:rPr>
        </w:r>
        <w:r>
          <w:rPr>
            <w:noProof/>
            <w:webHidden/>
          </w:rPr>
          <w:fldChar w:fldCharType="separate"/>
        </w:r>
        <w:r>
          <w:rPr>
            <w:noProof/>
            <w:webHidden/>
          </w:rPr>
          <w:t>82</w:t>
        </w:r>
        <w:r>
          <w:rPr>
            <w:noProof/>
            <w:webHidden/>
          </w:rPr>
          <w:fldChar w:fldCharType="end"/>
        </w:r>
      </w:hyperlink>
    </w:p>
    <w:p w14:paraId="0A1FAA45" w14:textId="02114255" w:rsidR="0049567D" w:rsidRDefault="0049567D">
      <w:pPr>
        <w:pStyle w:val="Verzeichnis4"/>
        <w:tabs>
          <w:tab w:val="right" w:leader="dot" w:pos="9060"/>
        </w:tabs>
        <w:rPr>
          <w:rFonts w:asciiTheme="minorHAnsi" w:eastAsiaTheme="minorEastAsia" w:hAnsiTheme="minorHAnsi" w:cstheme="minorBidi"/>
          <w:noProof/>
          <w:sz w:val="22"/>
          <w:szCs w:val="22"/>
          <w:lang w:val="de-DE"/>
        </w:rPr>
      </w:pPr>
      <w:hyperlink w:anchor="_Toc26916376" w:history="1">
        <w:r w:rsidRPr="00F96D9F">
          <w:rPr>
            <w:rStyle w:val="Hyperlink"/>
            <w:noProof/>
          </w:rPr>
          <w:t>7.5.7.1 Flow Drilled Screws (FDS)</w:t>
        </w:r>
        <w:r>
          <w:rPr>
            <w:noProof/>
            <w:webHidden/>
          </w:rPr>
          <w:tab/>
        </w:r>
        <w:r>
          <w:rPr>
            <w:noProof/>
            <w:webHidden/>
          </w:rPr>
          <w:fldChar w:fldCharType="begin"/>
        </w:r>
        <w:r>
          <w:rPr>
            <w:noProof/>
            <w:webHidden/>
          </w:rPr>
          <w:instrText xml:space="preserve"> PAGEREF _Toc26916376 \h </w:instrText>
        </w:r>
        <w:r>
          <w:rPr>
            <w:noProof/>
            <w:webHidden/>
          </w:rPr>
        </w:r>
        <w:r>
          <w:rPr>
            <w:noProof/>
            <w:webHidden/>
          </w:rPr>
          <w:fldChar w:fldCharType="separate"/>
        </w:r>
        <w:r>
          <w:rPr>
            <w:noProof/>
            <w:webHidden/>
          </w:rPr>
          <w:t>83</w:t>
        </w:r>
        <w:r>
          <w:rPr>
            <w:noProof/>
            <w:webHidden/>
          </w:rPr>
          <w:fldChar w:fldCharType="end"/>
        </w:r>
      </w:hyperlink>
    </w:p>
    <w:p w14:paraId="7BD3D1DC" w14:textId="6C7183D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7" w:history="1">
        <w:r w:rsidRPr="00F96D9F">
          <w:rPr>
            <w:rStyle w:val="Hyperlink"/>
            <w:noProof/>
          </w:rPr>
          <w:t>7.6</w:t>
        </w:r>
        <w:r>
          <w:rPr>
            <w:rFonts w:asciiTheme="minorHAnsi" w:eastAsiaTheme="minorEastAsia" w:hAnsiTheme="minorHAnsi" w:cstheme="minorBidi"/>
            <w:b w:val="0"/>
            <w:bCs w:val="0"/>
            <w:noProof/>
            <w:sz w:val="22"/>
            <w:szCs w:val="22"/>
            <w:lang w:val="de-DE"/>
          </w:rPr>
          <w:tab/>
        </w:r>
        <w:r w:rsidRPr="00F96D9F">
          <w:rPr>
            <w:rStyle w:val="Hyperlink"/>
            <w:noProof/>
          </w:rPr>
          <w:t>Gum Drops</w:t>
        </w:r>
        <w:r>
          <w:rPr>
            <w:noProof/>
            <w:webHidden/>
          </w:rPr>
          <w:tab/>
        </w:r>
        <w:r>
          <w:rPr>
            <w:noProof/>
            <w:webHidden/>
          </w:rPr>
          <w:fldChar w:fldCharType="begin"/>
        </w:r>
        <w:r>
          <w:rPr>
            <w:noProof/>
            <w:webHidden/>
          </w:rPr>
          <w:instrText xml:space="preserve"> PAGEREF _Toc26916377 \h </w:instrText>
        </w:r>
        <w:r>
          <w:rPr>
            <w:noProof/>
            <w:webHidden/>
          </w:rPr>
        </w:r>
        <w:r>
          <w:rPr>
            <w:noProof/>
            <w:webHidden/>
          </w:rPr>
          <w:fldChar w:fldCharType="separate"/>
        </w:r>
        <w:r>
          <w:rPr>
            <w:noProof/>
            <w:webHidden/>
          </w:rPr>
          <w:t>85</w:t>
        </w:r>
        <w:r>
          <w:rPr>
            <w:noProof/>
            <w:webHidden/>
          </w:rPr>
          <w:fldChar w:fldCharType="end"/>
        </w:r>
      </w:hyperlink>
    </w:p>
    <w:p w14:paraId="0826D8FD" w14:textId="20F952A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8" w:history="1">
        <w:r w:rsidRPr="00F96D9F">
          <w:rPr>
            <w:rStyle w:val="Hyperlink"/>
            <w:noProof/>
          </w:rPr>
          <w:t>7.7</w:t>
        </w:r>
        <w:r>
          <w:rPr>
            <w:rFonts w:asciiTheme="minorHAnsi" w:eastAsiaTheme="minorEastAsia" w:hAnsiTheme="minorHAnsi" w:cstheme="minorBidi"/>
            <w:b w:val="0"/>
            <w:bCs w:val="0"/>
            <w:noProof/>
            <w:sz w:val="22"/>
            <w:szCs w:val="22"/>
            <w:lang w:val="de-DE"/>
          </w:rPr>
          <w:tab/>
        </w:r>
        <w:r w:rsidRPr="00F96D9F">
          <w:rPr>
            <w:rStyle w:val="Hyperlink"/>
            <w:noProof/>
          </w:rPr>
          <w:t>Clinches</w:t>
        </w:r>
        <w:r>
          <w:rPr>
            <w:noProof/>
            <w:webHidden/>
          </w:rPr>
          <w:tab/>
        </w:r>
        <w:r>
          <w:rPr>
            <w:noProof/>
            <w:webHidden/>
          </w:rPr>
          <w:fldChar w:fldCharType="begin"/>
        </w:r>
        <w:r>
          <w:rPr>
            <w:noProof/>
            <w:webHidden/>
          </w:rPr>
          <w:instrText xml:space="preserve"> PAGEREF _Toc26916378 \h </w:instrText>
        </w:r>
        <w:r>
          <w:rPr>
            <w:noProof/>
            <w:webHidden/>
          </w:rPr>
        </w:r>
        <w:r>
          <w:rPr>
            <w:noProof/>
            <w:webHidden/>
          </w:rPr>
          <w:fldChar w:fldCharType="separate"/>
        </w:r>
        <w:r>
          <w:rPr>
            <w:noProof/>
            <w:webHidden/>
          </w:rPr>
          <w:t>86</w:t>
        </w:r>
        <w:r>
          <w:rPr>
            <w:noProof/>
            <w:webHidden/>
          </w:rPr>
          <w:fldChar w:fldCharType="end"/>
        </w:r>
      </w:hyperlink>
    </w:p>
    <w:p w14:paraId="555F2352" w14:textId="60FC79A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9" w:history="1">
        <w:r w:rsidRPr="00F96D9F">
          <w:rPr>
            <w:rStyle w:val="Hyperlink"/>
            <w:noProof/>
          </w:rPr>
          <w:t>7.8</w:t>
        </w:r>
        <w:r>
          <w:rPr>
            <w:rFonts w:asciiTheme="minorHAnsi" w:eastAsiaTheme="minorEastAsia" w:hAnsiTheme="minorHAnsi" w:cstheme="minorBidi"/>
            <w:b w:val="0"/>
            <w:bCs w:val="0"/>
            <w:noProof/>
            <w:sz w:val="22"/>
            <w:szCs w:val="22"/>
            <w:lang w:val="de-DE"/>
          </w:rPr>
          <w:tab/>
        </w:r>
        <w:r w:rsidRPr="00F96D9F">
          <w:rPr>
            <w:rStyle w:val="Hyperlink"/>
            <w:noProof/>
          </w:rPr>
          <w:t>Heat Stakes / Thermal Stakes</w:t>
        </w:r>
        <w:r>
          <w:rPr>
            <w:noProof/>
            <w:webHidden/>
          </w:rPr>
          <w:tab/>
        </w:r>
        <w:r>
          <w:rPr>
            <w:noProof/>
            <w:webHidden/>
          </w:rPr>
          <w:fldChar w:fldCharType="begin"/>
        </w:r>
        <w:r>
          <w:rPr>
            <w:noProof/>
            <w:webHidden/>
          </w:rPr>
          <w:instrText xml:space="preserve"> PAGEREF _Toc26916379 \h </w:instrText>
        </w:r>
        <w:r>
          <w:rPr>
            <w:noProof/>
            <w:webHidden/>
          </w:rPr>
        </w:r>
        <w:r>
          <w:rPr>
            <w:noProof/>
            <w:webHidden/>
          </w:rPr>
          <w:fldChar w:fldCharType="separate"/>
        </w:r>
        <w:r>
          <w:rPr>
            <w:noProof/>
            <w:webHidden/>
          </w:rPr>
          <w:t>89</w:t>
        </w:r>
        <w:r>
          <w:rPr>
            <w:noProof/>
            <w:webHidden/>
          </w:rPr>
          <w:fldChar w:fldCharType="end"/>
        </w:r>
      </w:hyperlink>
    </w:p>
    <w:p w14:paraId="3DDAF095" w14:textId="5B927F7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0" w:history="1">
        <w:r w:rsidRPr="00F96D9F">
          <w:rPr>
            <w:rStyle w:val="Hyperlink"/>
            <w:noProof/>
          </w:rPr>
          <w:t>7.9</w:t>
        </w:r>
        <w:r>
          <w:rPr>
            <w:rFonts w:asciiTheme="minorHAnsi" w:eastAsiaTheme="minorEastAsia" w:hAnsiTheme="minorHAnsi" w:cstheme="minorBidi"/>
            <w:b w:val="0"/>
            <w:bCs w:val="0"/>
            <w:noProof/>
            <w:sz w:val="22"/>
            <w:szCs w:val="22"/>
            <w:lang w:val="de-DE"/>
          </w:rPr>
          <w:tab/>
        </w:r>
        <w:r w:rsidRPr="00F96D9F">
          <w:rPr>
            <w:rStyle w:val="Hyperlink"/>
            <w:noProof/>
          </w:rPr>
          <w:t>Clips/Snap Joints</w:t>
        </w:r>
        <w:r>
          <w:rPr>
            <w:noProof/>
            <w:webHidden/>
          </w:rPr>
          <w:tab/>
        </w:r>
        <w:r>
          <w:rPr>
            <w:noProof/>
            <w:webHidden/>
          </w:rPr>
          <w:fldChar w:fldCharType="begin"/>
        </w:r>
        <w:r>
          <w:rPr>
            <w:noProof/>
            <w:webHidden/>
          </w:rPr>
          <w:instrText xml:space="preserve"> PAGEREF _Toc26916380 \h </w:instrText>
        </w:r>
        <w:r>
          <w:rPr>
            <w:noProof/>
            <w:webHidden/>
          </w:rPr>
        </w:r>
        <w:r>
          <w:rPr>
            <w:noProof/>
            <w:webHidden/>
          </w:rPr>
          <w:fldChar w:fldCharType="separate"/>
        </w:r>
        <w:r>
          <w:rPr>
            <w:noProof/>
            <w:webHidden/>
          </w:rPr>
          <w:t>91</w:t>
        </w:r>
        <w:r>
          <w:rPr>
            <w:noProof/>
            <w:webHidden/>
          </w:rPr>
          <w:fldChar w:fldCharType="end"/>
        </w:r>
      </w:hyperlink>
    </w:p>
    <w:p w14:paraId="134C5E45" w14:textId="4CC4121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1" w:history="1">
        <w:r w:rsidRPr="00F96D9F">
          <w:rPr>
            <w:rStyle w:val="Hyperlink"/>
            <w:noProof/>
          </w:rPr>
          <w:t>7.10</w:t>
        </w:r>
        <w:r>
          <w:rPr>
            <w:rFonts w:asciiTheme="minorHAnsi" w:eastAsiaTheme="minorEastAsia" w:hAnsiTheme="minorHAnsi" w:cstheme="minorBidi"/>
            <w:b w:val="0"/>
            <w:bCs w:val="0"/>
            <w:noProof/>
            <w:sz w:val="22"/>
            <w:szCs w:val="22"/>
            <w:lang w:val="de-DE"/>
          </w:rPr>
          <w:tab/>
        </w:r>
        <w:r w:rsidRPr="00F96D9F">
          <w:rPr>
            <w:rStyle w:val="Hyperlink"/>
            <w:noProof/>
          </w:rPr>
          <w:t>Nails</w:t>
        </w:r>
        <w:r>
          <w:rPr>
            <w:noProof/>
            <w:webHidden/>
          </w:rPr>
          <w:tab/>
        </w:r>
        <w:r>
          <w:rPr>
            <w:noProof/>
            <w:webHidden/>
          </w:rPr>
          <w:fldChar w:fldCharType="begin"/>
        </w:r>
        <w:r>
          <w:rPr>
            <w:noProof/>
            <w:webHidden/>
          </w:rPr>
          <w:instrText xml:space="preserve"> PAGEREF _Toc26916381 \h </w:instrText>
        </w:r>
        <w:r>
          <w:rPr>
            <w:noProof/>
            <w:webHidden/>
          </w:rPr>
        </w:r>
        <w:r>
          <w:rPr>
            <w:noProof/>
            <w:webHidden/>
          </w:rPr>
          <w:fldChar w:fldCharType="separate"/>
        </w:r>
        <w:r>
          <w:rPr>
            <w:noProof/>
            <w:webHidden/>
          </w:rPr>
          <w:t>94</w:t>
        </w:r>
        <w:r>
          <w:rPr>
            <w:noProof/>
            <w:webHidden/>
          </w:rPr>
          <w:fldChar w:fldCharType="end"/>
        </w:r>
      </w:hyperlink>
    </w:p>
    <w:p w14:paraId="73C9443F" w14:textId="4EEB6EAC"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82" w:history="1">
        <w:r w:rsidRPr="00F96D9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F96D9F">
          <w:rPr>
            <w:rStyle w:val="Hyperlink"/>
            <w:noProof/>
          </w:rPr>
          <w:t>1D connections</w:t>
        </w:r>
        <w:r>
          <w:rPr>
            <w:noProof/>
            <w:webHidden/>
          </w:rPr>
          <w:tab/>
        </w:r>
        <w:r>
          <w:rPr>
            <w:noProof/>
            <w:webHidden/>
          </w:rPr>
          <w:fldChar w:fldCharType="begin"/>
        </w:r>
        <w:r>
          <w:rPr>
            <w:noProof/>
            <w:webHidden/>
          </w:rPr>
          <w:instrText xml:space="preserve"> PAGEREF _Toc26916382 \h </w:instrText>
        </w:r>
        <w:r>
          <w:rPr>
            <w:noProof/>
            <w:webHidden/>
          </w:rPr>
        </w:r>
        <w:r>
          <w:rPr>
            <w:noProof/>
            <w:webHidden/>
          </w:rPr>
          <w:fldChar w:fldCharType="separate"/>
        </w:r>
        <w:r>
          <w:rPr>
            <w:noProof/>
            <w:webHidden/>
          </w:rPr>
          <w:t>97</w:t>
        </w:r>
        <w:r>
          <w:rPr>
            <w:noProof/>
            <w:webHidden/>
          </w:rPr>
          <w:fldChar w:fldCharType="end"/>
        </w:r>
      </w:hyperlink>
    </w:p>
    <w:p w14:paraId="0B4C1429" w14:textId="1F0C60C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3" w:history="1">
        <w:r w:rsidRPr="00F96D9F">
          <w:rPr>
            <w:rStyle w:val="Hyperlink"/>
            <w:noProof/>
          </w:rPr>
          <w:t>8.1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_Toc26916383 \h </w:instrText>
        </w:r>
        <w:r>
          <w:rPr>
            <w:noProof/>
            <w:webHidden/>
          </w:rPr>
        </w:r>
        <w:r>
          <w:rPr>
            <w:noProof/>
            <w:webHidden/>
          </w:rPr>
          <w:fldChar w:fldCharType="separate"/>
        </w:r>
        <w:r>
          <w:rPr>
            <w:noProof/>
            <w:webHidden/>
          </w:rPr>
          <w:t>97</w:t>
        </w:r>
        <w:r>
          <w:rPr>
            <w:noProof/>
            <w:webHidden/>
          </w:rPr>
          <w:fldChar w:fldCharType="end"/>
        </w:r>
      </w:hyperlink>
    </w:p>
    <w:p w14:paraId="00AE1256" w14:textId="26A19473" w:rsidR="0049567D" w:rsidRDefault="0049567D">
      <w:pPr>
        <w:pStyle w:val="Verzeichnis3"/>
        <w:rPr>
          <w:rFonts w:asciiTheme="minorHAnsi" w:eastAsiaTheme="minorEastAsia" w:hAnsiTheme="minorHAnsi" w:cstheme="minorBidi"/>
          <w:noProof/>
          <w:sz w:val="22"/>
          <w:szCs w:val="22"/>
          <w:lang w:val="de-DE"/>
        </w:rPr>
      </w:pPr>
      <w:hyperlink w:anchor="_Toc26916384" w:history="1">
        <w:r w:rsidRPr="00F96D9F">
          <w:rPr>
            <w:rStyle w:val="Hyperlink"/>
            <w:noProof/>
          </w:rPr>
          <w:t>8.1.1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_Toc26916384 \h </w:instrText>
        </w:r>
        <w:r>
          <w:rPr>
            <w:noProof/>
            <w:webHidden/>
          </w:rPr>
        </w:r>
        <w:r>
          <w:rPr>
            <w:noProof/>
            <w:webHidden/>
          </w:rPr>
          <w:fldChar w:fldCharType="separate"/>
        </w:r>
        <w:r>
          <w:rPr>
            <w:noProof/>
            <w:webHidden/>
          </w:rPr>
          <w:t>97</w:t>
        </w:r>
        <w:r>
          <w:rPr>
            <w:noProof/>
            <w:webHidden/>
          </w:rPr>
          <w:fldChar w:fldCharType="end"/>
        </w:r>
      </w:hyperlink>
    </w:p>
    <w:p w14:paraId="31020B84" w14:textId="5442D004" w:rsidR="0049567D" w:rsidRDefault="0049567D">
      <w:pPr>
        <w:pStyle w:val="Verzeichnis3"/>
        <w:rPr>
          <w:rFonts w:asciiTheme="minorHAnsi" w:eastAsiaTheme="minorEastAsia" w:hAnsiTheme="minorHAnsi" w:cstheme="minorBidi"/>
          <w:noProof/>
          <w:sz w:val="22"/>
          <w:szCs w:val="22"/>
          <w:lang w:val="de-DE"/>
        </w:rPr>
      </w:pPr>
      <w:hyperlink w:anchor="_Toc26916385" w:history="1">
        <w:r w:rsidRPr="00F96D9F">
          <w:rPr>
            <w:rStyle w:val="Hyperlink"/>
            <w:noProof/>
          </w:rPr>
          <w:t>8.1.2</w:t>
        </w:r>
        <w:r>
          <w:rPr>
            <w:rFonts w:asciiTheme="minorHAnsi" w:eastAsiaTheme="minorEastAsia" w:hAnsiTheme="minorHAnsi" w:cstheme="minorBidi"/>
            <w:noProof/>
            <w:sz w:val="22"/>
            <w:szCs w:val="22"/>
            <w:lang w:val="de-DE"/>
          </w:rPr>
          <w:tab/>
        </w:r>
        <w:r w:rsidRPr="00F96D9F">
          <w:rPr>
            <w:rStyle w:val="Hyperlink"/>
            <w:noProof/>
          </w:rPr>
          <w:t>Location</w:t>
        </w:r>
        <w:r>
          <w:rPr>
            <w:noProof/>
            <w:webHidden/>
          </w:rPr>
          <w:tab/>
        </w:r>
        <w:r>
          <w:rPr>
            <w:noProof/>
            <w:webHidden/>
          </w:rPr>
          <w:fldChar w:fldCharType="begin"/>
        </w:r>
        <w:r>
          <w:rPr>
            <w:noProof/>
            <w:webHidden/>
          </w:rPr>
          <w:instrText xml:space="preserve"> PAGEREF _Toc26916385 \h </w:instrText>
        </w:r>
        <w:r>
          <w:rPr>
            <w:noProof/>
            <w:webHidden/>
          </w:rPr>
        </w:r>
        <w:r>
          <w:rPr>
            <w:noProof/>
            <w:webHidden/>
          </w:rPr>
          <w:fldChar w:fldCharType="separate"/>
        </w:r>
        <w:r>
          <w:rPr>
            <w:noProof/>
            <w:webHidden/>
          </w:rPr>
          <w:t>97</w:t>
        </w:r>
        <w:r>
          <w:rPr>
            <w:noProof/>
            <w:webHidden/>
          </w:rPr>
          <w:fldChar w:fldCharType="end"/>
        </w:r>
      </w:hyperlink>
    </w:p>
    <w:p w14:paraId="3680891E" w14:textId="6A93FED0" w:rsidR="0049567D" w:rsidRDefault="0049567D">
      <w:pPr>
        <w:pStyle w:val="Verzeichnis3"/>
        <w:rPr>
          <w:rFonts w:asciiTheme="minorHAnsi" w:eastAsiaTheme="minorEastAsia" w:hAnsiTheme="minorHAnsi" w:cstheme="minorBidi"/>
          <w:noProof/>
          <w:sz w:val="22"/>
          <w:szCs w:val="22"/>
          <w:lang w:val="de-DE"/>
        </w:rPr>
      </w:pPr>
      <w:hyperlink w:anchor="_Toc26916386" w:history="1">
        <w:r w:rsidRPr="00F96D9F">
          <w:rPr>
            <w:rStyle w:val="Hyperlink"/>
            <w:noProof/>
          </w:rPr>
          <w:t>8.1.3</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_Toc26916386 \h </w:instrText>
        </w:r>
        <w:r>
          <w:rPr>
            <w:noProof/>
            <w:webHidden/>
          </w:rPr>
        </w:r>
        <w:r>
          <w:rPr>
            <w:noProof/>
            <w:webHidden/>
          </w:rPr>
          <w:fldChar w:fldCharType="separate"/>
        </w:r>
        <w:r>
          <w:rPr>
            <w:noProof/>
            <w:webHidden/>
          </w:rPr>
          <w:t>98</w:t>
        </w:r>
        <w:r>
          <w:rPr>
            <w:noProof/>
            <w:webHidden/>
          </w:rPr>
          <w:fldChar w:fldCharType="end"/>
        </w:r>
      </w:hyperlink>
    </w:p>
    <w:p w14:paraId="7C1911C8" w14:textId="21778DB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7" w:history="1">
        <w:r w:rsidRPr="00F96D9F">
          <w:rPr>
            <w:rStyle w:val="Hyperlink"/>
            <w:noProof/>
          </w:rPr>
          <w:t>8.2</w:t>
        </w:r>
        <w:r>
          <w:rPr>
            <w:rFonts w:asciiTheme="minorHAnsi" w:eastAsiaTheme="minorEastAsia" w:hAnsiTheme="minorHAnsi" w:cstheme="minorBidi"/>
            <w:b w:val="0"/>
            <w:bCs w:val="0"/>
            <w:noProof/>
            <w:sz w:val="22"/>
            <w:szCs w:val="22"/>
            <w:lang w:val="de-DE"/>
          </w:rPr>
          <w:tab/>
        </w:r>
        <w:r w:rsidRPr="00F96D9F">
          <w:rPr>
            <w:rStyle w:val="Hyperlink"/>
            <w:noProof/>
          </w:rPr>
          <w:t>Seam Welds</w:t>
        </w:r>
        <w:r>
          <w:rPr>
            <w:noProof/>
            <w:webHidden/>
          </w:rPr>
          <w:tab/>
        </w:r>
        <w:r>
          <w:rPr>
            <w:noProof/>
            <w:webHidden/>
          </w:rPr>
          <w:fldChar w:fldCharType="begin"/>
        </w:r>
        <w:r>
          <w:rPr>
            <w:noProof/>
            <w:webHidden/>
          </w:rPr>
          <w:instrText xml:space="preserve"> PAGEREF _Toc26916387 \h </w:instrText>
        </w:r>
        <w:r>
          <w:rPr>
            <w:noProof/>
            <w:webHidden/>
          </w:rPr>
        </w:r>
        <w:r>
          <w:rPr>
            <w:noProof/>
            <w:webHidden/>
          </w:rPr>
          <w:fldChar w:fldCharType="separate"/>
        </w:r>
        <w:r>
          <w:rPr>
            <w:noProof/>
            <w:webHidden/>
          </w:rPr>
          <w:t>99</w:t>
        </w:r>
        <w:r>
          <w:rPr>
            <w:noProof/>
            <w:webHidden/>
          </w:rPr>
          <w:fldChar w:fldCharType="end"/>
        </w:r>
      </w:hyperlink>
    </w:p>
    <w:p w14:paraId="68CC31EB" w14:textId="1ADF90C7" w:rsidR="0049567D" w:rsidRDefault="0049567D">
      <w:pPr>
        <w:pStyle w:val="Verzeichnis3"/>
        <w:rPr>
          <w:rFonts w:asciiTheme="minorHAnsi" w:eastAsiaTheme="minorEastAsia" w:hAnsiTheme="minorHAnsi" w:cstheme="minorBidi"/>
          <w:noProof/>
          <w:sz w:val="22"/>
          <w:szCs w:val="22"/>
          <w:lang w:val="de-DE"/>
        </w:rPr>
      </w:pPr>
      <w:hyperlink w:anchor="_Toc26916388" w:history="1">
        <w:r w:rsidRPr="00F96D9F">
          <w:rPr>
            <w:rStyle w:val="Hyperlink"/>
            <w:noProof/>
          </w:rPr>
          <w:t>8.2.1</w:t>
        </w:r>
        <w:r>
          <w:rPr>
            <w:rFonts w:asciiTheme="minorHAnsi" w:eastAsiaTheme="minorEastAsia" w:hAnsiTheme="minorHAnsi" w:cstheme="minorBidi"/>
            <w:noProof/>
            <w:sz w:val="22"/>
            <w:szCs w:val="22"/>
            <w:lang w:val="de-DE"/>
          </w:rPr>
          <w:tab/>
        </w:r>
        <w:r w:rsidRPr="00F96D9F">
          <w:rPr>
            <w:rStyle w:val="Hyperlink"/>
            <w:noProof/>
          </w:rPr>
          <w:t>Description and Modeling Parameters</w:t>
        </w:r>
        <w:r>
          <w:rPr>
            <w:noProof/>
            <w:webHidden/>
          </w:rPr>
          <w:tab/>
        </w:r>
        <w:r>
          <w:rPr>
            <w:noProof/>
            <w:webHidden/>
          </w:rPr>
          <w:fldChar w:fldCharType="begin"/>
        </w:r>
        <w:r>
          <w:rPr>
            <w:noProof/>
            <w:webHidden/>
          </w:rPr>
          <w:instrText xml:space="preserve"> PAGEREF _Toc26916388 \h </w:instrText>
        </w:r>
        <w:r>
          <w:rPr>
            <w:noProof/>
            <w:webHidden/>
          </w:rPr>
        </w:r>
        <w:r>
          <w:rPr>
            <w:noProof/>
            <w:webHidden/>
          </w:rPr>
          <w:fldChar w:fldCharType="separate"/>
        </w:r>
        <w:r>
          <w:rPr>
            <w:noProof/>
            <w:webHidden/>
          </w:rPr>
          <w:t>99</w:t>
        </w:r>
        <w:r>
          <w:rPr>
            <w:noProof/>
            <w:webHidden/>
          </w:rPr>
          <w:fldChar w:fldCharType="end"/>
        </w:r>
      </w:hyperlink>
    </w:p>
    <w:p w14:paraId="7CA405C5" w14:textId="49169F1E" w:rsidR="0049567D" w:rsidRDefault="0049567D">
      <w:pPr>
        <w:pStyle w:val="Verzeichnis3"/>
        <w:rPr>
          <w:rFonts w:asciiTheme="minorHAnsi" w:eastAsiaTheme="minorEastAsia" w:hAnsiTheme="minorHAnsi" w:cstheme="minorBidi"/>
          <w:noProof/>
          <w:sz w:val="22"/>
          <w:szCs w:val="22"/>
          <w:lang w:val="de-DE"/>
        </w:rPr>
      </w:pPr>
      <w:hyperlink w:anchor="_Toc26916389" w:history="1">
        <w:r w:rsidRPr="00F96D9F">
          <w:rPr>
            <w:rStyle w:val="Hyperlink"/>
            <w:noProof/>
          </w:rPr>
          <w:t>8.2.2</w:t>
        </w:r>
        <w:r>
          <w:rPr>
            <w:rFonts w:asciiTheme="minorHAnsi" w:eastAsiaTheme="minorEastAsia" w:hAnsiTheme="minorHAnsi" w:cstheme="minorBidi"/>
            <w:noProof/>
            <w:sz w:val="22"/>
            <w:szCs w:val="22"/>
            <w:lang w:val="de-DE"/>
          </w:rPr>
          <w:tab/>
        </w:r>
        <w:r w:rsidRPr="00F96D9F">
          <w:rPr>
            <w:rStyle w:val="Hyperlink"/>
            <w:noProof/>
          </w:rPr>
          <w:t>Seam Weld Definition Overview</w:t>
        </w:r>
        <w:r>
          <w:rPr>
            <w:noProof/>
            <w:webHidden/>
          </w:rPr>
          <w:tab/>
        </w:r>
        <w:r>
          <w:rPr>
            <w:noProof/>
            <w:webHidden/>
          </w:rPr>
          <w:fldChar w:fldCharType="begin"/>
        </w:r>
        <w:r>
          <w:rPr>
            <w:noProof/>
            <w:webHidden/>
          </w:rPr>
          <w:instrText xml:space="preserve"> PAGEREF _Toc26916389 \h </w:instrText>
        </w:r>
        <w:r>
          <w:rPr>
            <w:noProof/>
            <w:webHidden/>
          </w:rPr>
        </w:r>
        <w:r>
          <w:rPr>
            <w:noProof/>
            <w:webHidden/>
          </w:rPr>
          <w:fldChar w:fldCharType="separate"/>
        </w:r>
        <w:r>
          <w:rPr>
            <w:noProof/>
            <w:webHidden/>
          </w:rPr>
          <w:t>100</w:t>
        </w:r>
        <w:r>
          <w:rPr>
            <w:noProof/>
            <w:webHidden/>
          </w:rPr>
          <w:fldChar w:fldCharType="end"/>
        </w:r>
      </w:hyperlink>
    </w:p>
    <w:p w14:paraId="3B7E4B01" w14:textId="3B06FF00" w:rsidR="0049567D" w:rsidRDefault="0049567D">
      <w:pPr>
        <w:pStyle w:val="Verzeichnis3"/>
        <w:rPr>
          <w:rFonts w:asciiTheme="minorHAnsi" w:eastAsiaTheme="minorEastAsia" w:hAnsiTheme="minorHAnsi" w:cstheme="minorBidi"/>
          <w:noProof/>
          <w:sz w:val="22"/>
          <w:szCs w:val="22"/>
          <w:lang w:val="de-DE"/>
        </w:rPr>
      </w:pPr>
      <w:hyperlink w:anchor="_Toc26916390" w:history="1">
        <w:r w:rsidRPr="00F96D9F">
          <w:rPr>
            <w:rStyle w:val="Hyperlink"/>
            <w:noProof/>
          </w:rPr>
          <w:t>8.2.3</w:t>
        </w:r>
        <w:r>
          <w:rPr>
            <w:rFonts w:asciiTheme="minorHAnsi" w:eastAsiaTheme="minorEastAsia" w:hAnsiTheme="minorHAnsi" w:cstheme="minorBidi"/>
            <w:noProof/>
            <w:sz w:val="22"/>
            <w:szCs w:val="22"/>
            <w:lang w:val="de-DE"/>
          </w:rPr>
          <w:tab/>
        </w:r>
        <w:r w:rsidRPr="00F96D9F">
          <w:rPr>
            <w:rStyle w:val="Hyperlink"/>
            <w:noProof/>
          </w:rPr>
          <w:t>Specific XML Realization</w:t>
        </w:r>
        <w:r>
          <w:rPr>
            <w:noProof/>
            <w:webHidden/>
          </w:rPr>
          <w:tab/>
        </w:r>
        <w:r>
          <w:rPr>
            <w:noProof/>
            <w:webHidden/>
          </w:rPr>
          <w:fldChar w:fldCharType="begin"/>
        </w:r>
        <w:r>
          <w:rPr>
            <w:noProof/>
            <w:webHidden/>
          </w:rPr>
          <w:instrText xml:space="preserve"> PAGEREF _Toc26916390 \h </w:instrText>
        </w:r>
        <w:r>
          <w:rPr>
            <w:noProof/>
            <w:webHidden/>
          </w:rPr>
        </w:r>
        <w:r>
          <w:rPr>
            <w:noProof/>
            <w:webHidden/>
          </w:rPr>
          <w:fldChar w:fldCharType="separate"/>
        </w:r>
        <w:r>
          <w:rPr>
            <w:noProof/>
            <w:webHidden/>
          </w:rPr>
          <w:t>102</w:t>
        </w:r>
        <w:r>
          <w:rPr>
            <w:noProof/>
            <w:webHidden/>
          </w:rPr>
          <w:fldChar w:fldCharType="end"/>
        </w:r>
      </w:hyperlink>
    </w:p>
    <w:p w14:paraId="771049B0" w14:textId="005A17F7" w:rsidR="0049567D" w:rsidRDefault="0049567D">
      <w:pPr>
        <w:pStyle w:val="Verzeichnis3"/>
        <w:rPr>
          <w:rFonts w:asciiTheme="minorHAnsi" w:eastAsiaTheme="minorEastAsia" w:hAnsiTheme="minorHAnsi" w:cstheme="minorBidi"/>
          <w:noProof/>
          <w:sz w:val="22"/>
          <w:szCs w:val="22"/>
          <w:lang w:val="de-DE"/>
        </w:rPr>
      </w:pPr>
      <w:hyperlink w:anchor="_Toc26916391" w:history="1">
        <w:r w:rsidRPr="00F96D9F">
          <w:rPr>
            <w:rStyle w:val="Hyperlink"/>
            <w:noProof/>
          </w:rPr>
          <w:t>8.2.4</w:t>
        </w:r>
        <w:r>
          <w:rPr>
            <w:rFonts w:asciiTheme="minorHAnsi" w:eastAsiaTheme="minorEastAsia" w:hAnsiTheme="minorHAnsi" w:cstheme="minorBidi"/>
            <w:noProof/>
            <w:sz w:val="22"/>
            <w:szCs w:val="22"/>
            <w:lang w:val="de-DE"/>
          </w:rPr>
          <w:tab/>
        </w:r>
        <w:r w:rsidRPr="00F96D9F">
          <w:rPr>
            <w:rStyle w:val="Hyperlink"/>
            <w:noProof/>
          </w:rPr>
          <w:t>Generic Seam Weld Definition</w:t>
        </w:r>
        <w:r>
          <w:rPr>
            <w:noProof/>
            <w:webHidden/>
          </w:rPr>
          <w:tab/>
        </w:r>
        <w:r>
          <w:rPr>
            <w:noProof/>
            <w:webHidden/>
          </w:rPr>
          <w:fldChar w:fldCharType="begin"/>
        </w:r>
        <w:r>
          <w:rPr>
            <w:noProof/>
            <w:webHidden/>
          </w:rPr>
          <w:instrText xml:space="preserve"> PAGEREF _Toc26916391 \h </w:instrText>
        </w:r>
        <w:r>
          <w:rPr>
            <w:noProof/>
            <w:webHidden/>
          </w:rPr>
        </w:r>
        <w:r>
          <w:rPr>
            <w:noProof/>
            <w:webHidden/>
          </w:rPr>
          <w:fldChar w:fldCharType="separate"/>
        </w:r>
        <w:r>
          <w:rPr>
            <w:noProof/>
            <w:webHidden/>
          </w:rPr>
          <w:t>102</w:t>
        </w:r>
        <w:r>
          <w:rPr>
            <w:noProof/>
            <w:webHidden/>
          </w:rPr>
          <w:fldChar w:fldCharType="end"/>
        </w:r>
      </w:hyperlink>
    </w:p>
    <w:p w14:paraId="46E7ED75" w14:textId="2E1D98B7"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2" w:history="1">
        <w:r w:rsidRPr="00F96D9F">
          <w:rPr>
            <w:rStyle w:val="Hyperlink"/>
            <w:noProof/>
          </w:rPr>
          <w:t>8.2.4.1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_Toc26916392 \h </w:instrText>
        </w:r>
        <w:r>
          <w:rPr>
            <w:noProof/>
            <w:webHidden/>
          </w:rPr>
        </w:r>
        <w:r>
          <w:rPr>
            <w:noProof/>
            <w:webHidden/>
          </w:rPr>
          <w:fldChar w:fldCharType="separate"/>
        </w:r>
        <w:r>
          <w:rPr>
            <w:noProof/>
            <w:webHidden/>
          </w:rPr>
          <w:t>102</w:t>
        </w:r>
        <w:r>
          <w:rPr>
            <w:noProof/>
            <w:webHidden/>
          </w:rPr>
          <w:fldChar w:fldCharType="end"/>
        </w:r>
      </w:hyperlink>
    </w:p>
    <w:p w14:paraId="4A8D798B" w14:textId="7274FAB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3" w:history="1">
        <w:r w:rsidRPr="00F96D9F">
          <w:rPr>
            <w:rStyle w:val="Hyperlink"/>
            <w:noProof/>
          </w:rPr>
          <w:t>8.2.4.2</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_Toc26916393 \h </w:instrText>
        </w:r>
        <w:r>
          <w:rPr>
            <w:noProof/>
            <w:webHidden/>
          </w:rPr>
        </w:r>
        <w:r>
          <w:rPr>
            <w:noProof/>
            <w:webHidden/>
          </w:rPr>
          <w:fldChar w:fldCharType="separate"/>
        </w:r>
        <w:r>
          <w:rPr>
            <w:noProof/>
            <w:webHidden/>
          </w:rPr>
          <w:t>103</w:t>
        </w:r>
        <w:r>
          <w:rPr>
            <w:noProof/>
            <w:webHidden/>
          </w:rPr>
          <w:fldChar w:fldCharType="end"/>
        </w:r>
      </w:hyperlink>
    </w:p>
    <w:p w14:paraId="307CB3BF" w14:textId="70DCC68C"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4" w:history="1">
        <w:r w:rsidRPr="00F96D9F">
          <w:rPr>
            <w:rStyle w:val="Hyperlink"/>
            <w:noProof/>
          </w:rPr>
          <w:t>8.2.4.3</w:t>
        </w:r>
        <w:r>
          <w:rPr>
            <w:rFonts w:asciiTheme="minorHAnsi" w:eastAsiaTheme="minorEastAsia" w:hAnsiTheme="minorHAnsi" w:cstheme="minorBidi"/>
            <w:noProof/>
            <w:sz w:val="22"/>
            <w:szCs w:val="22"/>
            <w:lang w:val="de-DE"/>
          </w:rPr>
          <w:tab/>
        </w:r>
        <w:r w:rsidRPr="00F96D9F">
          <w:rPr>
            <w:rStyle w:val="Hyperlink"/>
            <w:noProof/>
          </w:rPr>
          <w:t>Weld Position and Sheet Metal Parameters</w:t>
        </w:r>
        <w:r>
          <w:rPr>
            <w:noProof/>
            <w:webHidden/>
          </w:rPr>
          <w:tab/>
        </w:r>
        <w:r>
          <w:rPr>
            <w:noProof/>
            <w:webHidden/>
          </w:rPr>
          <w:fldChar w:fldCharType="begin"/>
        </w:r>
        <w:r>
          <w:rPr>
            <w:noProof/>
            <w:webHidden/>
          </w:rPr>
          <w:instrText xml:space="preserve"> PAGEREF _Toc26916394 \h </w:instrText>
        </w:r>
        <w:r>
          <w:rPr>
            <w:noProof/>
            <w:webHidden/>
          </w:rPr>
        </w:r>
        <w:r>
          <w:rPr>
            <w:noProof/>
            <w:webHidden/>
          </w:rPr>
          <w:fldChar w:fldCharType="separate"/>
        </w:r>
        <w:r>
          <w:rPr>
            <w:noProof/>
            <w:webHidden/>
          </w:rPr>
          <w:t>105</w:t>
        </w:r>
        <w:r>
          <w:rPr>
            <w:noProof/>
            <w:webHidden/>
          </w:rPr>
          <w:fldChar w:fldCharType="end"/>
        </w:r>
      </w:hyperlink>
    </w:p>
    <w:p w14:paraId="3B086F98" w14:textId="100F71F3" w:rsidR="0049567D" w:rsidRDefault="0049567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6395" w:history="1">
        <w:r w:rsidRPr="00F96D9F">
          <w:rPr>
            <w:rStyle w:val="Hyperlink"/>
            <w:noProof/>
          </w:rPr>
          <w:t>8.2.4.3.1</w:t>
        </w:r>
        <w:r>
          <w:rPr>
            <w:rFonts w:asciiTheme="minorHAnsi" w:eastAsiaTheme="minorEastAsia" w:hAnsiTheme="minorHAnsi" w:cstheme="minorBidi"/>
            <w:noProof/>
            <w:sz w:val="22"/>
            <w:szCs w:val="22"/>
            <w:lang w:val="de-DE"/>
          </w:rPr>
          <w:tab/>
        </w:r>
        <w:r w:rsidRPr="00F96D9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_Toc26916395 \h </w:instrText>
        </w:r>
        <w:r>
          <w:rPr>
            <w:noProof/>
            <w:webHidden/>
          </w:rPr>
        </w:r>
        <w:r>
          <w:rPr>
            <w:noProof/>
            <w:webHidden/>
          </w:rPr>
          <w:fldChar w:fldCharType="separate"/>
        </w:r>
        <w:r>
          <w:rPr>
            <w:noProof/>
            <w:webHidden/>
          </w:rPr>
          <w:t>105</w:t>
        </w:r>
        <w:r>
          <w:rPr>
            <w:noProof/>
            <w:webHidden/>
          </w:rPr>
          <w:fldChar w:fldCharType="end"/>
        </w:r>
      </w:hyperlink>
    </w:p>
    <w:p w14:paraId="4DADDF74" w14:textId="420DCD4F" w:rsidR="0049567D" w:rsidRDefault="0049567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6396" w:history="1">
        <w:r w:rsidRPr="00F96D9F">
          <w:rPr>
            <w:rStyle w:val="Hyperlink"/>
            <w:noProof/>
          </w:rPr>
          <w:t>8.2.4.3.2</w:t>
        </w:r>
        <w:r>
          <w:rPr>
            <w:rFonts w:asciiTheme="minorHAnsi" w:eastAsiaTheme="minorEastAsia" w:hAnsiTheme="minorHAnsi" w:cstheme="minorBidi"/>
            <w:noProof/>
            <w:sz w:val="22"/>
            <w:szCs w:val="22"/>
            <w:lang w:val="de-DE"/>
          </w:rPr>
          <w:tab/>
        </w:r>
        <w:r w:rsidRPr="00F96D9F">
          <w:rPr>
            <w:rStyle w:val="Hyperlink"/>
            <w:noProof/>
          </w:rPr>
          <w:t>Welding Position</w:t>
        </w:r>
        <w:r>
          <w:rPr>
            <w:noProof/>
            <w:webHidden/>
          </w:rPr>
          <w:tab/>
        </w:r>
        <w:r>
          <w:rPr>
            <w:noProof/>
            <w:webHidden/>
          </w:rPr>
          <w:fldChar w:fldCharType="begin"/>
        </w:r>
        <w:r>
          <w:rPr>
            <w:noProof/>
            <w:webHidden/>
          </w:rPr>
          <w:instrText xml:space="preserve"> PAGEREF _Toc26916396 \h </w:instrText>
        </w:r>
        <w:r>
          <w:rPr>
            <w:noProof/>
            <w:webHidden/>
          </w:rPr>
        </w:r>
        <w:r>
          <w:rPr>
            <w:noProof/>
            <w:webHidden/>
          </w:rPr>
          <w:fldChar w:fldCharType="separate"/>
        </w:r>
        <w:r>
          <w:rPr>
            <w:noProof/>
            <w:webHidden/>
          </w:rPr>
          <w:t>106</w:t>
        </w:r>
        <w:r>
          <w:rPr>
            <w:noProof/>
            <w:webHidden/>
          </w:rPr>
          <w:fldChar w:fldCharType="end"/>
        </w:r>
      </w:hyperlink>
    </w:p>
    <w:p w14:paraId="226238B0" w14:textId="2BA8810C" w:rsidR="0049567D" w:rsidRDefault="0049567D">
      <w:pPr>
        <w:pStyle w:val="Verzeichnis3"/>
        <w:rPr>
          <w:rFonts w:asciiTheme="minorHAnsi" w:eastAsiaTheme="minorEastAsia" w:hAnsiTheme="minorHAnsi" w:cstheme="minorBidi"/>
          <w:noProof/>
          <w:sz w:val="22"/>
          <w:szCs w:val="22"/>
          <w:lang w:val="de-DE"/>
        </w:rPr>
      </w:pPr>
      <w:hyperlink w:anchor="_Toc26916397" w:history="1">
        <w:r w:rsidRPr="00F96D9F">
          <w:rPr>
            <w:rStyle w:val="Hyperlink"/>
            <w:noProof/>
          </w:rPr>
          <w:t>8.2.5</w:t>
        </w:r>
        <w:r>
          <w:rPr>
            <w:rFonts w:asciiTheme="minorHAnsi" w:eastAsiaTheme="minorEastAsia" w:hAnsiTheme="minorHAnsi" w:cstheme="minorBidi"/>
            <w:noProof/>
            <w:sz w:val="22"/>
            <w:szCs w:val="22"/>
            <w:lang w:val="de-DE"/>
          </w:rPr>
          <w:tab/>
        </w:r>
        <w:r w:rsidRPr="00F96D9F">
          <w:rPr>
            <w:rStyle w:val="Hyperlink"/>
            <w:noProof/>
          </w:rPr>
          <w:t>Butt Joint</w:t>
        </w:r>
        <w:r>
          <w:rPr>
            <w:noProof/>
            <w:webHidden/>
          </w:rPr>
          <w:tab/>
        </w:r>
        <w:r>
          <w:rPr>
            <w:noProof/>
            <w:webHidden/>
          </w:rPr>
          <w:fldChar w:fldCharType="begin"/>
        </w:r>
        <w:r>
          <w:rPr>
            <w:noProof/>
            <w:webHidden/>
          </w:rPr>
          <w:instrText xml:space="preserve"> PAGEREF _Toc26916397 \h </w:instrText>
        </w:r>
        <w:r>
          <w:rPr>
            <w:noProof/>
            <w:webHidden/>
          </w:rPr>
        </w:r>
        <w:r>
          <w:rPr>
            <w:noProof/>
            <w:webHidden/>
          </w:rPr>
          <w:fldChar w:fldCharType="separate"/>
        </w:r>
        <w:r>
          <w:rPr>
            <w:noProof/>
            <w:webHidden/>
          </w:rPr>
          <w:t>111</w:t>
        </w:r>
        <w:r>
          <w:rPr>
            <w:noProof/>
            <w:webHidden/>
          </w:rPr>
          <w:fldChar w:fldCharType="end"/>
        </w:r>
      </w:hyperlink>
    </w:p>
    <w:p w14:paraId="2D257FB8" w14:textId="2BD344D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8" w:history="1">
        <w:r w:rsidRPr="00F96D9F">
          <w:rPr>
            <w:rStyle w:val="Hyperlink"/>
            <w:noProof/>
          </w:rPr>
          <w:t>8.2.5.1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_Toc26916398 \h </w:instrText>
        </w:r>
        <w:r>
          <w:rPr>
            <w:noProof/>
            <w:webHidden/>
          </w:rPr>
        </w:r>
        <w:r>
          <w:rPr>
            <w:noProof/>
            <w:webHidden/>
          </w:rPr>
          <w:fldChar w:fldCharType="separate"/>
        </w:r>
        <w:r>
          <w:rPr>
            <w:noProof/>
            <w:webHidden/>
          </w:rPr>
          <w:t>111</w:t>
        </w:r>
        <w:r>
          <w:rPr>
            <w:noProof/>
            <w:webHidden/>
          </w:rPr>
          <w:fldChar w:fldCharType="end"/>
        </w:r>
      </w:hyperlink>
    </w:p>
    <w:p w14:paraId="12A19023" w14:textId="44A6F0B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9" w:history="1">
        <w:r w:rsidRPr="00F96D9F">
          <w:rPr>
            <w:rStyle w:val="Hyperlink"/>
            <w:noProof/>
          </w:rPr>
          <w:t>8.2.5.2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_Toc26916399 \h </w:instrText>
        </w:r>
        <w:r>
          <w:rPr>
            <w:noProof/>
            <w:webHidden/>
          </w:rPr>
        </w:r>
        <w:r>
          <w:rPr>
            <w:noProof/>
            <w:webHidden/>
          </w:rPr>
          <w:fldChar w:fldCharType="separate"/>
        </w:r>
        <w:r>
          <w:rPr>
            <w:noProof/>
            <w:webHidden/>
          </w:rPr>
          <w:t>111</w:t>
        </w:r>
        <w:r>
          <w:rPr>
            <w:noProof/>
            <w:webHidden/>
          </w:rPr>
          <w:fldChar w:fldCharType="end"/>
        </w:r>
      </w:hyperlink>
    </w:p>
    <w:p w14:paraId="5B233D78" w14:textId="6239245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0" w:history="1">
        <w:r w:rsidRPr="00F96D9F">
          <w:rPr>
            <w:rStyle w:val="Hyperlink"/>
            <w:noProof/>
          </w:rPr>
          <w:t>8.2.5.3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_Toc26916400 \h </w:instrText>
        </w:r>
        <w:r>
          <w:rPr>
            <w:noProof/>
            <w:webHidden/>
          </w:rPr>
        </w:r>
        <w:r>
          <w:rPr>
            <w:noProof/>
            <w:webHidden/>
          </w:rPr>
          <w:fldChar w:fldCharType="separate"/>
        </w:r>
        <w:r>
          <w:rPr>
            <w:noProof/>
            <w:webHidden/>
          </w:rPr>
          <w:t>111</w:t>
        </w:r>
        <w:r>
          <w:rPr>
            <w:noProof/>
            <w:webHidden/>
          </w:rPr>
          <w:fldChar w:fldCharType="end"/>
        </w:r>
      </w:hyperlink>
    </w:p>
    <w:p w14:paraId="71FA0B9E" w14:textId="078CE36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1" w:history="1">
        <w:r w:rsidRPr="00F96D9F">
          <w:rPr>
            <w:rStyle w:val="Hyperlink"/>
            <w:noProof/>
          </w:rPr>
          <w:t>8.2.5.4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_Toc26916401 \h </w:instrText>
        </w:r>
        <w:r>
          <w:rPr>
            <w:noProof/>
            <w:webHidden/>
          </w:rPr>
        </w:r>
        <w:r>
          <w:rPr>
            <w:noProof/>
            <w:webHidden/>
          </w:rPr>
          <w:fldChar w:fldCharType="separate"/>
        </w:r>
        <w:r>
          <w:rPr>
            <w:noProof/>
            <w:webHidden/>
          </w:rPr>
          <w:t>111</w:t>
        </w:r>
        <w:r>
          <w:rPr>
            <w:noProof/>
            <w:webHidden/>
          </w:rPr>
          <w:fldChar w:fldCharType="end"/>
        </w:r>
      </w:hyperlink>
    </w:p>
    <w:p w14:paraId="209CA33D" w14:textId="27D00C92"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2" w:history="1">
        <w:r w:rsidRPr="00F96D9F">
          <w:rPr>
            <w:rStyle w:val="Hyperlink"/>
            <w:noProof/>
          </w:rPr>
          <w:t>8.2.5.5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_Toc26916402 \h </w:instrText>
        </w:r>
        <w:r>
          <w:rPr>
            <w:noProof/>
            <w:webHidden/>
          </w:rPr>
        </w:r>
        <w:r>
          <w:rPr>
            <w:noProof/>
            <w:webHidden/>
          </w:rPr>
          <w:fldChar w:fldCharType="separate"/>
        </w:r>
        <w:r>
          <w:rPr>
            <w:noProof/>
            <w:webHidden/>
          </w:rPr>
          <w:t>113</w:t>
        </w:r>
        <w:r>
          <w:rPr>
            <w:noProof/>
            <w:webHidden/>
          </w:rPr>
          <w:fldChar w:fldCharType="end"/>
        </w:r>
      </w:hyperlink>
    </w:p>
    <w:p w14:paraId="342F11EF" w14:textId="758EB6F4" w:rsidR="0049567D" w:rsidRDefault="0049567D">
      <w:pPr>
        <w:pStyle w:val="Verzeichnis3"/>
        <w:rPr>
          <w:rFonts w:asciiTheme="minorHAnsi" w:eastAsiaTheme="minorEastAsia" w:hAnsiTheme="minorHAnsi" w:cstheme="minorBidi"/>
          <w:noProof/>
          <w:sz w:val="22"/>
          <w:szCs w:val="22"/>
          <w:lang w:val="de-DE"/>
        </w:rPr>
      </w:pPr>
      <w:hyperlink w:anchor="_Toc26916403" w:history="1">
        <w:r w:rsidRPr="00F96D9F">
          <w:rPr>
            <w:rStyle w:val="Hyperlink"/>
            <w:noProof/>
          </w:rPr>
          <w:t>8.2.6</w:t>
        </w:r>
        <w:r>
          <w:rPr>
            <w:rFonts w:asciiTheme="minorHAnsi" w:eastAsiaTheme="minorEastAsia" w:hAnsiTheme="minorHAnsi" w:cstheme="minorBidi"/>
            <w:noProof/>
            <w:sz w:val="22"/>
            <w:szCs w:val="22"/>
            <w:lang w:val="de-DE"/>
          </w:rPr>
          <w:tab/>
        </w:r>
        <w:r w:rsidRPr="00F96D9F">
          <w:rPr>
            <w:rStyle w:val="Hyperlink"/>
            <w:noProof/>
          </w:rPr>
          <w:t>Corner Weld</w:t>
        </w:r>
        <w:r>
          <w:rPr>
            <w:noProof/>
            <w:webHidden/>
          </w:rPr>
          <w:tab/>
        </w:r>
        <w:r>
          <w:rPr>
            <w:noProof/>
            <w:webHidden/>
          </w:rPr>
          <w:fldChar w:fldCharType="begin"/>
        </w:r>
        <w:r>
          <w:rPr>
            <w:noProof/>
            <w:webHidden/>
          </w:rPr>
          <w:instrText xml:space="preserve"> PAGEREF _Toc26916403 \h </w:instrText>
        </w:r>
        <w:r>
          <w:rPr>
            <w:noProof/>
            <w:webHidden/>
          </w:rPr>
        </w:r>
        <w:r>
          <w:rPr>
            <w:noProof/>
            <w:webHidden/>
          </w:rPr>
          <w:fldChar w:fldCharType="separate"/>
        </w:r>
        <w:r>
          <w:rPr>
            <w:noProof/>
            <w:webHidden/>
          </w:rPr>
          <w:t>114</w:t>
        </w:r>
        <w:r>
          <w:rPr>
            <w:noProof/>
            <w:webHidden/>
          </w:rPr>
          <w:fldChar w:fldCharType="end"/>
        </w:r>
      </w:hyperlink>
    </w:p>
    <w:p w14:paraId="0CCFCF33" w14:textId="59AC454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4" w:history="1">
        <w:r w:rsidRPr="00F96D9F">
          <w:rPr>
            <w:rStyle w:val="Hyperlink"/>
            <w:noProof/>
          </w:rPr>
          <w:t>8.2.6.1</w:t>
        </w:r>
        <w:r>
          <w:rPr>
            <w:rFonts w:asciiTheme="minorHAnsi" w:eastAsiaTheme="minorEastAsia" w:hAnsiTheme="minorHAnsi" w:cstheme="minorBidi"/>
            <w:noProof/>
            <w:sz w:val="22"/>
            <w:szCs w:val="22"/>
            <w:lang w:val="de-DE"/>
          </w:rPr>
          <w:tab/>
        </w:r>
        <w:r w:rsidRPr="00F96D9F">
          <w:rPr>
            <w:rStyle w:val="Hyperlink"/>
            <w:noProof/>
          </w:rPr>
          <w:t>Simple Corner Weld</w:t>
        </w:r>
        <w:r>
          <w:rPr>
            <w:noProof/>
            <w:webHidden/>
          </w:rPr>
          <w:tab/>
        </w:r>
        <w:r>
          <w:rPr>
            <w:noProof/>
            <w:webHidden/>
          </w:rPr>
          <w:fldChar w:fldCharType="begin"/>
        </w:r>
        <w:r>
          <w:rPr>
            <w:noProof/>
            <w:webHidden/>
          </w:rPr>
          <w:instrText xml:space="preserve"> PAGEREF _Toc26916404 \h </w:instrText>
        </w:r>
        <w:r>
          <w:rPr>
            <w:noProof/>
            <w:webHidden/>
          </w:rPr>
        </w:r>
        <w:r>
          <w:rPr>
            <w:noProof/>
            <w:webHidden/>
          </w:rPr>
          <w:fldChar w:fldCharType="separate"/>
        </w:r>
        <w:r>
          <w:rPr>
            <w:noProof/>
            <w:webHidden/>
          </w:rPr>
          <w:t>114</w:t>
        </w:r>
        <w:r>
          <w:rPr>
            <w:noProof/>
            <w:webHidden/>
          </w:rPr>
          <w:fldChar w:fldCharType="end"/>
        </w:r>
      </w:hyperlink>
    </w:p>
    <w:p w14:paraId="1B4C950C" w14:textId="4A004C8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5" w:history="1">
        <w:r w:rsidRPr="00F96D9F">
          <w:rPr>
            <w:rStyle w:val="Hyperlink"/>
            <w:noProof/>
          </w:rPr>
          <w:t>8.2.6.2</w:t>
        </w:r>
        <w:r>
          <w:rPr>
            <w:rFonts w:asciiTheme="minorHAnsi" w:eastAsiaTheme="minorEastAsia" w:hAnsiTheme="minorHAnsi" w:cstheme="minorBidi"/>
            <w:noProof/>
            <w:sz w:val="22"/>
            <w:szCs w:val="22"/>
            <w:lang w:val="de-DE"/>
          </w:rPr>
          <w:tab/>
        </w:r>
        <w:r w:rsidRPr="00F96D9F">
          <w:rPr>
            <w:rStyle w:val="Hyperlink"/>
            <w:noProof/>
          </w:rPr>
          <w:t>Double Corner Weld</w:t>
        </w:r>
        <w:r>
          <w:rPr>
            <w:noProof/>
            <w:webHidden/>
          </w:rPr>
          <w:tab/>
        </w:r>
        <w:r>
          <w:rPr>
            <w:noProof/>
            <w:webHidden/>
          </w:rPr>
          <w:fldChar w:fldCharType="begin"/>
        </w:r>
        <w:r>
          <w:rPr>
            <w:noProof/>
            <w:webHidden/>
          </w:rPr>
          <w:instrText xml:space="preserve"> PAGEREF _Toc26916405 \h </w:instrText>
        </w:r>
        <w:r>
          <w:rPr>
            <w:noProof/>
            <w:webHidden/>
          </w:rPr>
        </w:r>
        <w:r>
          <w:rPr>
            <w:noProof/>
            <w:webHidden/>
          </w:rPr>
          <w:fldChar w:fldCharType="separate"/>
        </w:r>
        <w:r>
          <w:rPr>
            <w:noProof/>
            <w:webHidden/>
          </w:rPr>
          <w:t>115</w:t>
        </w:r>
        <w:r>
          <w:rPr>
            <w:noProof/>
            <w:webHidden/>
          </w:rPr>
          <w:fldChar w:fldCharType="end"/>
        </w:r>
      </w:hyperlink>
    </w:p>
    <w:p w14:paraId="63FEA5B4" w14:textId="614A7C1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6" w:history="1">
        <w:r w:rsidRPr="00F96D9F">
          <w:rPr>
            <w:rStyle w:val="Hyperlink"/>
            <w:noProof/>
          </w:rPr>
          <w:t>8.2.6.3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_Toc26916406 \h </w:instrText>
        </w:r>
        <w:r>
          <w:rPr>
            <w:noProof/>
            <w:webHidden/>
          </w:rPr>
        </w:r>
        <w:r>
          <w:rPr>
            <w:noProof/>
            <w:webHidden/>
          </w:rPr>
          <w:fldChar w:fldCharType="separate"/>
        </w:r>
        <w:r>
          <w:rPr>
            <w:noProof/>
            <w:webHidden/>
          </w:rPr>
          <w:t>116</w:t>
        </w:r>
        <w:r>
          <w:rPr>
            <w:noProof/>
            <w:webHidden/>
          </w:rPr>
          <w:fldChar w:fldCharType="end"/>
        </w:r>
      </w:hyperlink>
    </w:p>
    <w:p w14:paraId="3B27DB02" w14:textId="59C76B7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7" w:history="1">
        <w:r w:rsidRPr="00F96D9F">
          <w:rPr>
            <w:rStyle w:val="Hyperlink"/>
            <w:noProof/>
          </w:rPr>
          <w:t>8.2.6.4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_Toc26916407 \h </w:instrText>
        </w:r>
        <w:r>
          <w:rPr>
            <w:noProof/>
            <w:webHidden/>
          </w:rPr>
        </w:r>
        <w:r>
          <w:rPr>
            <w:noProof/>
            <w:webHidden/>
          </w:rPr>
          <w:fldChar w:fldCharType="separate"/>
        </w:r>
        <w:r>
          <w:rPr>
            <w:noProof/>
            <w:webHidden/>
          </w:rPr>
          <w:t>116</w:t>
        </w:r>
        <w:r>
          <w:rPr>
            <w:noProof/>
            <w:webHidden/>
          </w:rPr>
          <w:fldChar w:fldCharType="end"/>
        </w:r>
      </w:hyperlink>
    </w:p>
    <w:p w14:paraId="0309B5CB" w14:textId="02573AC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8" w:history="1">
        <w:r w:rsidRPr="00F96D9F">
          <w:rPr>
            <w:rStyle w:val="Hyperlink"/>
            <w:noProof/>
          </w:rPr>
          <w:t>8.2.6.5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_Toc26916408 \h </w:instrText>
        </w:r>
        <w:r>
          <w:rPr>
            <w:noProof/>
            <w:webHidden/>
          </w:rPr>
        </w:r>
        <w:r>
          <w:rPr>
            <w:noProof/>
            <w:webHidden/>
          </w:rPr>
          <w:fldChar w:fldCharType="separate"/>
        </w:r>
        <w:r>
          <w:rPr>
            <w:noProof/>
            <w:webHidden/>
          </w:rPr>
          <w:t>118</w:t>
        </w:r>
        <w:r>
          <w:rPr>
            <w:noProof/>
            <w:webHidden/>
          </w:rPr>
          <w:fldChar w:fldCharType="end"/>
        </w:r>
      </w:hyperlink>
    </w:p>
    <w:p w14:paraId="268FECF6" w14:textId="78AAFB5E" w:rsidR="0049567D" w:rsidRDefault="0049567D">
      <w:pPr>
        <w:pStyle w:val="Verzeichnis3"/>
        <w:rPr>
          <w:rFonts w:asciiTheme="minorHAnsi" w:eastAsiaTheme="minorEastAsia" w:hAnsiTheme="minorHAnsi" w:cstheme="minorBidi"/>
          <w:noProof/>
          <w:sz w:val="22"/>
          <w:szCs w:val="22"/>
          <w:lang w:val="de-DE"/>
        </w:rPr>
      </w:pPr>
      <w:hyperlink w:anchor="_Toc26916409" w:history="1">
        <w:r w:rsidRPr="00F96D9F">
          <w:rPr>
            <w:rStyle w:val="Hyperlink"/>
            <w:noProof/>
          </w:rPr>
          <w:t>8.2.7</w:t>
        </w:r>
        <w:r>
          <w:rPr>
            <w:rFonts w:asciiTheme="minorHAnsi" w:eastAsiaTheme="minorEastAsia" w:hAnsiTheme="minorHAnsi" w:cstheme="minorBidi"/>
            <w:noProof/>
            <w:sz w:val="22"/>
            <w:szCs w:val="22"/>
            <w:lang w:val="de-DE"/>
          </w:rPr>
          <w:tab/>
        </w:r>
        <w:r w:rsidRPr="00F96D9F">
          <w:rPr>
            <w:rStyle w:val="Hyperlink"/>
            <w:noProof/>
          </w:rPr>
          <w:t>Edge Weld</w:t>
        </w:r>
        <w:r>
          <w:rPr>
            <w:noProof/>
            <w:webHidden/>
          </w:rPr>
          <w:tab/>
        </w:r>
        <w:r>
          <w:rPr>
            <w:noProof/>
            <w:webHidden/>
          </w:rPr>
          <w:fldChar w:fldCharType="begin"/>
        </w:r>
        <w:r>
          <w:rPr>
            <w:noProof/>
            <w:webHidden/>
          </w:rPr>
          <w:instrText xml:space="preserve"> PAGEREF _Toc26916409 \h </w:instrText>
        </w:r>
        <w:r>
          <w:rPr>
            <w:noProof/>
            <w:webHidden/>
          </w:rPr>
        </w:r>
        <w:r>
          <w:rPr>
            <w:noProof/>
            <w:webHidden/>
          </w:rPr>
          <w:fldChar w:fldCharType="separate"/>
        </w:r>
        <w:r>
          <w:rPr>
            <w:noProof/>
            <w:webHidden/>
          </w:rPr>
          <w:t>118</w:t>
        </w:r>
        <w:r>
          <w:rPr>
            <w:noProof/>
            <w:webHidden/>
          </w:rPr>
          <w:fldChar w:fldCharType="end"/>
        </w:r>
      </w:hyperlink>
    </w:p>
    <w:p w14:paraId="7A826664" w14:textId="6EAEEA9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0" w:history="1">
        <w:r w:rsidRPr="00F96D9F">
          <w:rPr>
            <w:rStyle w:val="Hyperlink"/>
            <w:noProof/>
          </w:rPr>
          <w:t>8.2.7.1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_Toc26916410 \h </w:instrText>
        </w:r>
        <w:r>
          <w:rPr>
            <w:noProof/>
            <w:webHidden/>
          </w:rPr>
        </w:r>
        <w:r>
          <w:rPr>
            <w:noProof/>
            <w:webHidden/>
          </w:rPr>
          <w:fldChar w:fldCharType="separate"/>
        </w:r>
        <w:r>
          <w:rPr>
            <w:noProof/>
            <w:webHidden/>
          </w:rPr>
          <w:t>118</w:t>
        </w:r>
        <w:r>
          <w:rPr>
            <w:noProof/>
            <w:webHidden/>
          </w:rPr>
          <w:fldChar w:fldCharType="end"/>
        </w:r>
      </w:hyperlink>
    </w:p>
    <w:p w14:paraId="779F170A" w14:textId="61C6726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1" w:history="1">
        <w:r w:rsidRPr="00F96D9F">
          <w:rPr>
            <w:rStyle w:val="Hyperlink"/>
            <w:noProof/>
          </w:rPr>
          <w:t>8.2.7.2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_Toc26916411 \h </w:instrText>
        </w:r>
        <w:r>
          <w:rPr>
            <w:noProof/>
            <w:webHidden/>
          </w:rPr>
        </w:r>
        <w:r>
          <w:rPr>
            <w:noProof/>
            <w:webHidden/>
          </w:rPr>
          <w:fldChar w:fldCharType="separate"/>
        </w:r>
        <w:r>
          <w:rPr>
            <w:noProof/>
            <w:webHidden/>
          </w:rPr>
          <w:t>118</w:t>
        </w:r>
        <w:r>
          <w:rPr>
            <w:noProof/>
            <w:webHidden/>
          </w:rPr>
          <w:fldChar w:fldCharType="end"/>
        </w:r>
      </w:hyperlink>
    </w:p>
    <w:p w14:paraId="2D43DFA2" w14:textId="56B3DE7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2" w:history="1">
        <w:r w:rsidRPr="00F96D9F">
          <w:rPr>
            <w:rStyle w:val="Hyperlink"/>
            <w:noProof/>
          </w:rPr>
          <w:t>8.2.7.3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_Toc26916412 \h </w:instrText>
        </w:r>
        <w:r>
          <w:rPr>
            <w:noProof/>
            <w:webHidden/>
          </w:rPr>
        </w:r>
        <w:r>
          <w:rPr>
            <w:noProof/>
            <w:webHidden/>
          </w:rPr>
          <w:fldChar w:fldCharType="separate"/>
        </w:r>
        <w:r>
          <w:rPr>
            <w:noProof/>
            <w:webHidden/>
          </w:rPr>
          <w:t>119</w:t>
        </w:r>
        <w:r>
          <w:rPr>
            <w:noProof/>
            <w:webHidden/>
          </w:rPr>
          <w:fldChar w:fldCharType="end"/>
        </w:r>
      </w:hyperlink>
    </w:p>
    <w:p w14:paraId="1FE70D37" w14:textId="31BA0B8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3" w:history="1">
        <w:r w:rsidRPr="00F96D9F">
          <w:rPr>
            <w:rStyle w:val="Hyperlink"/>
            <w:noProof/>
          </w:rPr>
          <w:t>8.2.7.4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_Toc26916413 \h </w:instrText>
        </w:r>
        <w:r>
          <w:rPr>
            <w:noProof/>
            <w:webHidden/>
          </w:rPr>
        </w:r>
        <w:r>
          <w:rPr>
            <w:noProof/>
            <w:webHidden/>
          </w:rPr>
          <w:fldChar w:fldCharType="separate"/>
        </w:r>
        <w:r>
          <w:rPr>
            <w:noProof/>
            <w:webHidden/>
          </w:rPr>
          <w:t>119</w:t>
        </w:r>
        <w:r>
          <w:rPr>
            <w:noProof/>
            <w:webHidden/>
          </w:rPr>
          <w:fldChar w:fldCharType="end"/>
        </w:r>
      </w:hyperlink>
    </w:p>
    <w:p w14:paraId="7DF2B5C4" w14:textId="3C34DAE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4" w:history="1">
        <w:r w:rsidRPr="00F96D9F">
          <w:rPr>
            <w:rStyle w:val="Hyperlink"/>
            <w:noProof/>
          </w:rPr>
          <w:t>8.2.7.5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_Toc26916414 \h </w:instrText>
        </w:r>
        <w:r>
          <w:rPr>
            <w:noProof/>
            <w:webHidden/>
          </w:rPr>
        </w:r>
        <w:r>
          <w:rPr>
            <w:noProof/>
            <w:webHidden/>
          </w:rPr>
          <w:fldChar w:fldCharType="separate"/>
        </w:r>
        <w:r>
          <w:rPr>
            <w:noProof/>
            <w:webHidden/>
          </w:rPr>
          <w:t>120</w:t>
        </w:r>
        <w:r>
          <w:rPr>
            <w:noProof/>
            <w:webHidden/>
          </w:rPr>
          <w:fldChar w:fldCharType="end"/>
        </w:r>
      </w:hyperlink>
    </w:p>
    <w:p w14:paraId="633428A5" w14:textId="0F124FF0" w:rsidR="0049567D" w:rsidRDefault="0049567D">
      <w:pPr>
        <w:pStyle w:val="Verzeichnis3"/>
        <w:rPr>
          <w:rFonts w:asciiTheme="minorHAnsi" w:eastAsiaTheme="minorEastAsia" w:hAnsiTheme="minorHAnsi" w:cstheme="minorBidi"/>
          <w:noProof/>
          <w:sz w:val="22"/>
          <w:szCs w:val="22"/>
          <w:lang w:val="de-DE"/>
        </w:rPr>
      </w:pPr>
      <w:hyperlink w:anchor="_Toc26916415" w:history="1">
        <w:r w:rsidRPr="00F96D9F">
          <w:rPr>
            <w:rStyle w:val="Hyperlink"/>
            <w:noProof/>
          </w:rPr>
          <w:t>8.2.8</w:t>
        </w:r>
        <w:r>
          <w:rPr>
            <w:rFonts w:asciiTheme="minorHAnsi" w:eastAsiaTheme="minorEastAsia" w:hAnsiTheme="minorHAnsi" w:cstheme="minorBidi"/>
            <w:noProof/>
            <w:sz w:val="22"/>
            <w:szCs w:val="22"/>
            <w:lang w:val="de-DE"/>
          </w:rPr>
          <w:tab/>
        </w:r>
        <w:r w:rsidRPr="00F96D9F">
          <w:rPr>
            <w:rStyle w:val="Hyperlink"/>
            <w:noProof/>
          </w:rPr>
          <w:t>I-Weld</w:t>
        </w:r>
        <w:r>
          <w:rPr>
            <w:noProof/>
            <w:webHidden/>
          </w:rPr>
          <w:tab/>
        </w:r>
        <w:r>
          <w:rPr>
            <w:noProof/>
            <w:webHidden/>
          </w:rPr>
          <w:fldChar w:fldCharType="begin"/>
        </w:r>
        <w:r>
          <w:rPr>
            <w:noProof/>
            <w:webHidden/>
          </w:rPr>
          <w:instrText xml:space="preserve"> PAGEREF _Toc26916415 \h </w:instrText>
        </w:r>
        <w:r>
          <w:rPr>
            <w:noProof/>
            <w:webHidden/>
          </w:rPr>
        </w:r>
        <w:r>
          <w:rPr>
            <w:noProof/>
            <w:webHidden/>
          </w:rPr>
          <w:fldChar w:fldCharType="separate"/>
        </w:r>
        <w:r>
          <w:rPr>
            <w:noProof/>
            <w:webHidden/>
          </w:rPr>
          <w:t>120</w:t>
        </w:r>
        <w:r>
          <w:rPr>
            <w:noProof/>
            <w:webHidden/>
          </w:rPr>
          <w:fldChar w:fldCharType="end"/>
        </w:r>
      </w:hyperlink>
    </w:p>
    <w:p w14:paraId="6308394D" w14:textId="2EB554D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6" w:history="1">
        <w:r w:rsidRPr="00F96D9F">
          <w:rPr>
            <w:rStyle w:val="Hyperlink"/>
            <w:noProof/>
          </w:rPr>
          <w:t>8.2.8.1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_Toc26916416 \h </w:instrText>
        </w:r>
        <w:r>
          <w:rPr>
            <w:noProof/>
            <w:webHidden/>
          </w:rPr>
        </w:r>
        <w:r>
          <w:rPr>
            <w:noProof/>
            <w:webHidden/>
          </w:rPr>
          <w:fldChar w:fldCharType="separate"/>
        </w:r>
        <w:r>
          <w:rPr>
            <w:noProof/>
            <w:webHidden/>
          </w:rPr>
          <w:t>120</w:t>
        </w:r>
        <w:r>
          <w:rPr>
            <w:noProof/>
            <w:webHidden/>
          </w:rPr>
          <w:fldChar w:fldCharType="end"/>
        </w:r>
      </w:hyperlink>
    </w:p>
    <w:p w14:paraId="4D8B2660" w14:textId="5F148AD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7" w:history="1">
        <w:r w:rsidRPr="00F96D9F">
          <w:rPr>
            <w:rStyle w:val="Hyperlink"/>
            <w:noProof/>
          </w:rPr>
          <w:t>8.2.8.2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_Toc26916417 \h </w:instrText>
        </w:r>
        <w:r>
          <w:rPr>
            <w:noProof/>
            <w:webHidden/>
          </w:rPr>
        </w:r>
        <w:r>
          <w:rPr>
            <w:noProof/>
            <w:webHidden/>
          </w:rPr>
          <w:fldChar w:fldCharType="separate"/>
        </w:r>
        <w:r>
          <w:rPr>
            <w:noProof/>
            <w:webHidden/>
          </w:rPr>
          <w:t>121</w:t>
        </w:r>
        <w:r>
          <w:rPr>
            <w:noProof/>
            <w:webHidden/>
          </w:rPr>
          <w:fldChar w:fldCharType="end"/>
        </w:r>
      </w:hyperlink>
    </w:p>
    <w:p w14:paraId="6E4BFDD3" w14:textId="0449D70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8" w:history="1">
        <w:r w:rsidRPr="00F96D9F">
          <w:rPr>
            <w:rStyle w:val="Hyperlink"/>
            <w:noProof/>
          </w:rPr>
          <w:t>8.2.8.3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_Toc26916418 \h </w:instrText>
        </w:r>
        <w:r>
          <w:rPr>
            <w:noProof/>
            <w:webHidden/>
          </w:rPr>
        </w:r>
        <w:r>
          <w:rPr>
            <w:noProof/>
            <w:webHidden/>
          </w:rPr>
          <w:fldChar w:fldCharType="separate"/>
        </w:r>
        <w:r>
          <w:rPr>
            <w:noProof/>
            <w:webHidden/>
          </w:rPr>
          <w:t>121</w:t>
        </w:r>
        <w:r>
          <w:rPr>
            <w:noProof/>
            <w:webHidden/>
          </w:rPr>
          <w:fldChar w:fldCharType="end"/>
        </w:r>
      </w:hyperlink>
    </w:p>
    <w:p w14:paraId="74557665" w14:textId="718C7BAA"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9" w:history="1">
        <w:r w:rsidRPr="00F96D9F">
          <w:rPr>
            <w:rStyle w:val="Hyperlink"/>
            <w:noProof/>
          </w:rPr>
          <w:t>8.2.8.4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_Toc26916419 \h </w:instrText>
        </w:r>
        <w:r>
          <w:rPr>
            <w:noProof/>
            <w:webHidden/>
          </w:rPr>
        </w:r>
        <w:r>
          <w:rPr>
            <w:noProof/>
            <w:webHidden/>
          </w:rPr>
          <w:fldChar w:fldCharType="separate"/>
        </w:r>
        <w:r>
          <w:rPr>
            <w:noProof/>
            <w:webHidden/>
          </w:rPr>
          <w:t>121</w:t>
        </w:r>
        <w:r>
          <w:rPr>
            <w:noProof/>
            <w:webHidden/>
          </w:rPr>
          <w:fldChar w:fldCharType="end"/>
        </w:r>
      </w:hyperlink>
    </w:p>
    <w:p w14:paraId="0DABEC84" w14:textId="5D4C05E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0" w:history="1">
        <w:r w:rsidRPr="00F96D9F">
          <w:rPr>
            <w:rStyle w:val="Hyperlink"/>
            <w:noProof/>
          </w:rPr>
          <w:t>8.2.8.5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_Toc26916420 \h </w:instrText>
        </w:r>
        <w:r>
          <w:rPr>
            <w:noProof/>
            <w:webHidden/>
          </w:rPr>
        </w:r>
        <w:r>
          <w:rPr>
            <w:noProof/>
            <w:webHidden/>
          </w:rPr>
          <w:fldChar w:fldCharType="separate"/>
        </w:r>
        <w:r>
          <w:rPr>
            <w:noProof/>
            <w:webHidden/>
          </w:rPr>
          <w:t>122</w:t>
        </w:r>
        <w:r>
          <w:rPr>
            <w:noProof/>
            <w:webHidden/>
          </w:rPr>
          <w:fldChar w:fldCharType="end"/>
        </w:r>
      </w:hyperlink>
    </w:p>
    <w:p w14:paraId="179D461E" w14:textId="1564F3FB" w:rsidR="0049567D" w:rsidRDefault="0049567D">
      <w:pPr>
        <w:pStyle w:val="Verzeichnis3"/>
        <w:rPr>
          <w:rFonts w:asciiTheme="minorHAnsi" w:eastAsiaTheme="minorEastAsia" w:hAnsiTheme="minorHAnsi" w:cstheme="minorBidi"/>
          <w:noProof/>
          <w:sz w:val="22"/>
          <w:szCs w:val="22"/>
          <w:lang w:val="de-DE"/>
        </w:rPr>
      </w:pPr>
      <w:hyperlink w:anchor="_Toc26916421" w:history="1">
        <w:r w:rsidRPr="00F96D9F">
          <w:rPr>
            <w:rStyle w:val="Hyperlink"/>
            <w:noProof/>
          </w:rPr>
          <w:t>8.2.9</w:t>
        </w:r>
        <w:r>
          <w:rPr>
            <w:rFonts w:asciiTheme="minorHAnsi" w:eastAsiaTheme="minorEastAsia" w:hAnsiTheme="minorHAnsi" w:cstheme="minorBidi"/>
            <w:noProof/>
            <w:sz w:val="22"/>
            <w:szCs w:val="22"/>
            <w:lang w:val="de-DE"/>
          </w:rPr>
          <w:tab/>
        </w:r>
        <w:r w:rsidRPr="00F96D9F">
          <w:rPr>
            <w:rStyle w:val="Hyperlink"/>
            <w:noProof/>
          </w:rPr>
          <w:t>Overlap Weld</w:t>
        </w:r>
        <w:r>
          <w:rPr>
            <w:noProof/>
            <w:webHidden/>
          </w:rPr>
          <w:tab/>
        </w:r>
        <w:r>
          <w:rPr>
            <w:noProof/>
            <w:webHidden/>
          </w:rPr>
          <w:fldChar w:fldCharType="begin"/>
        </w:r>
        <w:r>
          <w:rPr>
            <w:noProof/>
            <w:webHidden/>
          </w:rPr>
          <w:instrText xml:space="preserve"> PAGEREF _Toc26916421 \h </w:instrText>
        </w:r>
        <w:r>
          <w:rPr>
            <w:noProof/>
            <w:webHidden/>
          </w:rPr>
        </w:r>
        <w:r>
          <w:rPr>
            <w:noProof/>
            <w:webHidden/>
          </w:rPr>
          <w:fldChar w:fldCharType="separate"/>
        </w:r>
        <w:r>
          <w:rPr>
            <w:noProof/>
            <w:webHidden/>
          </w:rPr>
          <w:t>123</w:t>
        </w:r>
        <w:r>
          <w:rPr>
            <w:noProof/>
            <w:webHidden/>
          </w:rPr>
          <w:fldChar w:fldCharType="end"/>
        </w:r>
      </w:hyperlink>
    </w:p>
    <w:p w14:paraId="0797AF4A" w14:textId="32FFEA9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2" w:history="1">
        <w:r w:rsidRPr="00F96D9F">
          <w:rPr>
            <w:rStyle w:val="Hyperlink"/>
            <w:noProof/>
          </w:rPr>
          <w:t>8.2.9.1</w:t>
        </w:r>
        <w:r>
          <w:rPr>
            <w:rFonts w:asciiTheme="minorHAnsi" w:eastAsiaTheme="minorEastAsia" w:hAnsiTheme="minorHAnsi" w:cstheme="minorBidi"/>
            <w:noProof/>
            <w:sz w:val="22"/>
            <w:szCs w:val="22"/>
            <w:lang w:val="de-DE"/>
          </w:rPr>
          <w:tab/>
        </w:r>
        <w:r w:rsidRPr="00F96D9F">
          <w:rPr>
            <w:rStyle w:val="Hyperlink"/>
            <w:noProof/>
          </w:rPr>
          <w:t>Simple Overlap Weld</w:t>
        </w:r>
        <w:r>
          <w:rPr>
            <w:noProof/>
            <w:webHidden/>
          </w:rPr>
          <w:tab/>
        </w:r>
        <w:r>
          <w:rPr>
            <w:noProof/>
            <w:webHidden/>
          </w:rPr>
          <w:fldChar w:fldCharType="begin"/>
        </w:r>
        <w:r>
          <w:rPr>
            <w:noProof/>
            <w:webHidden/>
          </w:rPr>
          <w:instrText xml:space="preserve"> PAGEREF _Toc26916422 \h </w:instrText>
        </w:r>
        <w:r>
          <w:rPr>
            <w:noProof/>
            <w:webHidden/>
          </w:rPr>
        </w:r>
        <w:r>
          <w:rPr>
            <w:noProof/>
            <w:webHidden/>
          </w:rPr>
          <w:fldChar w:fldCharType="separate"/>
        </w:r>
        <w:r>
          <w:rPr>
            <w:noProof/>
            <w:webHidden/>
          </w:rPr>
          <w:t>123</w:t>
        </w:r>
        <w:r>
          <w:rPr>
            <w:noProof/>
            <w:webHidden/>
          </w:rPr>
          <w:fldChar w:fldCharType="end"/>
        </w:r>
      </w:hyperlink>
    </w:p>
    <w:p w14:paraId="612C5ACF" w14:textId="13A2B1A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3" w:history="1">
        <w:r w:rsidRPr="00F96D9F">
          <w:rPr>
            <w:rStyle w:val="Hyperlink"/>
            <w:noProof/>
          </w:rPr>
          <w:t>8.2.9.2</w:t>
        </w:r>
        <w:r>
          <w:rPr>
            <w:rFonts w:asciiTheme="minorHAnsi" w:eastAsiaTheme="minorEastAsia" w:hAnsiTheme="minorHAnsi" w:cstheme="minorBidi"/>
            <w:noProof/>
            <w:sz w:val="22"/>
            <w:szCs w:val="22"/>
            <w:lang w:val="de-DE"/>
          </w:rPr>
          <w:tab/>
        </w:r>
        <w:r w:rsidRPr="00F96D9F">
          <w:rPr>
            <w:rStyle w:val="Hyperlink"/>
            <w:noProof/>
          </w:rPr>
          <w:t>Single Sided Double Overlap Weld</w:t>
        </w:r>
        <w:r>
          <w:rPr>
            <w:noProof/>
            <w:webHidden/>
          </w:rPr>
          <w:tab/>
        </w:r>
        <w:r>
          <w:rPr>
            <w:noProof/>
            <w:webHidden/>
          </w:rPr>
          <w:fldChar w:fldCharType="begin"/>
        </w:r>
        <w:r>
          <w:rPr>
            <w:noProof/>
            <w:webHidden/>
          </w:rPr>
          <w:instrText xml:space="preserve"> PAGEREF _Toc26916423 \h </w:instrText>
        </w:r>
        <w:r>
          <w:rPr>
            <w:noProof/>
            <w:webHidden/>
          </w:rPr>
        </w:r>
        <w:r>
          <w:rPr>
            <w:noProof/>
            <w:webHidden/>
          </w:rPr>
          <w:fldChar w:fldCharType="separate"/>
        </w:r>
        <w:r>
          <w:rPr>
            <w:noProof/>
            <w:webHidden/>
          </w:rPr>
          <w:t>123</w:t>
        </w:r>
        <w:r>
          <w:rPr>
            <w:noProof/>
            <w:webHidden/>
          </w:rPr>
          <w:fldChar w:fldCharType="end"/>
        </w:r>
      </w:hyperlink>
    </w:p>
    <w:p w14:paraId="7DA4A87D" w14:textId="4EA7B903"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4" w:history="1">
        <w:r w:rsidRPr="00F96D9F">
          <w:rPr>
            <w:rStyle w:val="Hyperlink"/>
            <w:noProof/>
          </w:rPr>
          <w:t>8.2.9.3</w:t>
        </w:r>
        <w:r>
          <w:rPr>
            <w:rFonts w:asciiTheme="minorHAnsi" w:eastAsiaTheme="minorEastAsia" w:hAnsiTheme="minorHAnsi" w:cstheme="minorBidi"/>
            <w:noProof/>
            <w:sz w:val="22"/>
            <w:szCs w:val="22"/>
            <w:lang w:val="de-DE"/>
          </w:rPr>
          <w:tab/>
        </w:r>
        <w:r w:rsidRPr="00F96D9F">
          <w:rPr>
            <w:rStyle w:val="Hyperlink"/>
            <w:noProof/>
          </w:rPr>
          <w:t>Double Sided Double Overlap Weld</w:t>
        </w:r>
        <w:r>
          <w:rPr>
            <w:noProof/>
            <w:webHidden/>
          </w:rPr>
          <w:tab/>
        </w:r>
        <w:r>
          <w:rPr>
            <w:noProof/>
            <w:webHidden/>
          </w:rPr>
          <w:fldChar w:fldCharType="begin"/>
        </w:r>
        <w:r>
          <w:rPr>
            <w:noProof/>
            <w:webHidden/>
          </w:rPr>
          <w:instrText xml:space="preserve"> PAGEREF _Toc26916424 \h </w:instrText>
        </w:r>
        <w:r>
          <w:rPr>
            <w:noProof/>
            <w:webHidden/>
          </w:rPr>
        </w:r>
        <w:r>
          <w:rPr>
            <w:noProof/>
            <w:webHidden/>
          </w:rPr>
          <w:fldChar w:fldCharType="separate"/>
        </w:r>
        <w:r>
          <w:rPr>
            <w:noProof/>
            <w:webHidden/>
          </w:rPr>
          <w:t>124</w:t>
        </w:r>
        <w:r>
          <w:rPr>
            <w:noProof/>
            <w:webHidden/>
          </w:rPr>
          <w:fldChar w:fldCharType="end"/>
        </w:r>
      </w:hyperlink>
    </w:p>
    <w:p w14:paraId="30E0B5D4" w14:textId="514E4DD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5" w:history="1">
        <w:r w:rsidRPr="00F96D9F">
          <w:rPr>
            <w:rStyle w:val="Hyperlink"/>
            <w:noProof/>
          </w:rPr>
          <w:t>8.2.9.4</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_Toc26916425 \h </w:instrText>
        </w:r>
        <w:r>
          <w:rPr>
            <w:noProof/>
            <w:webHidden/>
          </w:rPr>
        </w:r>
        <w:r>
          <w:rPr>
            <w:noProof/>
            <w:webHidden/>
          </w:rPr>
          <w:fldChar w:fldCharType="separate"/>
        </w:r>
        <w:r>
          <w:rPr>
            <w:noProof/>
            <w:webHidden/>
          </w:rPr>
          <w:t>125</w:t>
        </w:r>
        <w:r>
          <w:rPr>
            <w:noProof/>
            <w:webHidden/>
          </w:rPr>
          <w:fldChar w:fldCharType="end"/>
        </w:r>
      </w:hyperlink>
    </w:p>
    <w:p w14:paraId="37AC4794" w14:textId="1308A2E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6" w:history="1">
        <w:r w:rsidRPr="00F96D9F">
          <w:rPr>
            <w:rStyle w:val="Hyperlink"/>
            <w:noProof/>
          </w:rPr>
          <w:t>8.2.9.5</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_Toc26916426 \h </w:instrText>
        </w:r>
        <w:r>
          <w:rPr>
            <w:noProof/>
            <w:webHidden/>
          </w:rPr>
        </w:r>
        <w:r>
          <w:rPr>
            <w:noProof/>
            <w:webHidden/>
          </w:rPr>
          <w:fldChar w:fldCharType="separate"/>
        </w:r>
        <w:r>
          <w:rPr>
            <w:noProof/>
            <w:webHidden/>
          </w:rPr>
          <w:t>125</w:t>
        </w:r>
        <w:r>
          <w:rPr>
            <w:noProof/>
            <w:webHidden/>
          </w:rPr>
          <w:fldChar w:fldCharType="end"/>
        </w:r>
      </w:hyperlink>
    </w:p>
    <w:p w14:paraId="6742D021" w14:textId="3737EDB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7" w:history="1">
        <w:r w:rsidRPr="00F96D9F">
          <w:rPr>
            <w:rStyle w:val="Hyperlink"/>
            <w:noProof/>
          </w:rPr>
          <w:t>8.2.9.6</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_Toc26916427 \h </w:instrText>
        </w:r>
        <w:r>
          <w:rPr>
            <w:noProof/>
            <w:webHidden/>
          </w:rPr>
        </w:r>
        <w:r>
          <w:rPr>
            <w:noProof/>
            <w:webHidden/>
          </w:rPr>
          <w:fldChar w:fldCharType="separate"/>
        </w:r>
        <w:r>
          <w:rPr>
            <w:noProof/>
            <w:webHidden/>
          </w:rPr>
          <w:t>127</w:t>
        </w:r>
        <w:r>
          <w:rPr>
            <w:noProof/>
            <w:webHidden/>
          </w:rPr>
          <w:fldChar w:fldCharType="end"/>
        </w:r>
      </w:hyperlink>
    </w:p>
    <w:p w14:paraId="09377A40" w14:textId="4D21E28B" w:rsidR="0049567D" w:rsidRDefault="0049567D">
      <w:pPr>
        <w:pStyle w:val="Verzeichnis3"/>
        <w:rPr>
          <w:rFonts w:asciiTheme="minorHAnsi" w:eastAsiaTheme="minorEastAsia" w:hAnsiTheme="minorHAnsi" w:cstheme="minorBidi"/>
          <w:noProof/>
          <w:sz w:val="22"/>
          <w:szCs w:val="22"/>
          <w:lang w:val="de-DE"/>
        </w:rPr>
      </w:pPr>
      <w:hyperlink w:anchor="_Toc26916428" w:history="1">
        <w:r w:rsidRPr="00F96D9F">
          <w:rPr>
            <w:rStyle w:val="Hyperlink"/>
            <w:noProof/>
          </w:rPr>
          <w:t>8.2.10</w:t>
        </w:r>
        <w:r>
          <w:rPr>
            <w:rFonts w:asciiTheme="minorHAnsi" w:eastAsiaTheme="minorEastAsia" w:hAnsiTheme="minorHAnsi" w:cstheme="minorBidi"/>
            <w:noProof/>
            <w:sz w:val="22"/>
            <w:szCs w:val="22"/>
            <w:lang w:val="de-DE"/>
          </w:rPr>
          <w:tab/>
        </w:r>
        <w:r w:rsidRPr="00F96D9F">
          <w:rPr>
            <w:rStyle w:val="Hyperlink"/>
            <w:noProof/>
          </w:rPr>
          <w:t>Y-Joint</w:t>
        </w:r>
        <w:r>
          <w:rPr>
            <w:noProof/>
            <w:webHidden/>
          </w:rPr>
          <w:tab/>
        </w:r>
        <w:r>
          <w:rPr>
            <w:noProof/>
            <w:webHidden/>
          </w:rPr>
          <w:fldChar w:fldCharType="begin"/>
        </w:r>
        <w:r>
          <w:rPr>
            <w:noProof/>
            <w:webHidden/>
          </w:rPr>
          <w:instrText xml:space="preserve"> PAGEREF _Toc26916428 \h </w:instrText>
        </w:r>
        <w:r>
          <w:rPr>
            <w:noProof/>
            <w:webHidden/>
          </w:rPr>
        </w:r>
        <w:r>
          <w:rPr>
            <w:noProof/>
            <w:webHidden/>
          </w:rPr>
          <w:fldChar w:fldCharType="separate"/>
        </w:r>
        <w:r>
          <w:rPr>
            <w:noProof/>
            <w:webHidden/>
          </w:rPr>
          <w:t>127</w:t>
        </w:r>
        <w:r>
          <w:rPr>
            <w:noProof/>
            <w:webHidden/>
          </w:rPr>
          <w:fldChar w:fldCharType="end"/>
        </w:r>
      </w:hyperlink>
    </w:p>
    <w:p w14:paraId="3059B12F" w14:textId="2AD98E9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9" w:history="1">
        <w:r w:rsidRPr="00F96D9F">
          <w:rPr>
            <w:rStyle w:val="Hyperlink"/>
            <w:noProof/>
          </w:rPr>
          <w:t>8.2.10.1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_Toc26916429 \h </w:instrText>
        </w:r>
        <w:r>
          <w:rPr>
            <w:noProof/>
            <w:webHidden/>
          </w:rPr>
        </w:r>
        <w:r>
          <w:rPr>
            <w:noProof/>
            <w:webHidden/>
          </w:rPr>
          <w:fldChar w:fldCharType="separate"/>
        </w:r>
        <w:r>
          <w:rPr>
            <w:noProof/>
            <w:webHidden/>
          </w:rPr>
          <w:t>128</w:t>
        </w:r>
        <w:r>
          <w:rPr>
            <w:noProof/>
            <w:webHidden/>
          </w:rPr>
          <w:fldChar w:fldCharType="end"/>
        </w:r>
      </w:hyperlink>
    </w:p>
    <w:p w14:paraId="7BEF19EF" w14:textId="6C8A38E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0" w:history="1">
        <w:r w:rsidRPr="00F96D9F">
          <w:rPr>
            <w:rStyle w:val="Hyperlink"/>
            <w:noProof/>
          </w:rPr>
          <w:t>8.2.10.2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_Toc26916430 \h </w:instrText>
        </w:r>
        <w:r>
          <w:rPr>
            <w:noProof/>
            <w:webHidden/>
          </w:rPr>
        </w:r>
        <w:r>
          <w:rPr>
            <w:noProof/>
            <w:webHidden/>
          </w:rPr>
          <w:fldChar w:fldCharType="separate"/>
        </w:r>
        <w:r>
          <w:rPr>
            <w:noProof/>
            <w:webHidden/>
          </w:rPr>
          <w:t>128</w:t>
        </w:r>
        <w:r>
          <w:rPr>
            <w:noProof/>
            <w:webHidden/>
          </w:rPr>
          <w:fldChar w:fldCharType="end"/>
        </w:r>
      </w:hyperlink>
    </w:p>
    <w:p w14:paraId="1EC2D911" w14:textId="1A16464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1" w:history="1">
        <w:r w:rsidRPr="00F96D9F">
          <w:rPr>
            <w:rStyle w:val="Hyperlink"/>
            <w:noProof/>
          </w:rPr>
          <w:t>8.2.10.3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_Toc26916431 \h </w:instrText>
        </w:r>
        <w:r>
          <w:rPr>
            <w:noProof/>
            <w:webHidden/>
          </w:rPr>
        </w:r>
        <w:r>
          <w:rPr>
            <w:noProof/>
            <w:webHidden/>
          </w:rPr>
          <w:fldChar w:fldCharType="separate"/>
        </w:r>
        <w:r>
          <w:rPr>
            <w:noProof/>
            <w:webHidden/>
          </w:rPr>
          <w:t>128</w:t>
        </w:r>
        <w:r>
          <w:rPr>
            <w:noProof/>
            <w:webHidden/>
          </w:rPr>
          <w:fldChar w:fldCharType="end"/>
        </w:r>
      </w:hyperlink>
    </w:p>
    <w:p w14:paraId="340E22BD" w14:textId="608B355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2" w:history="1">
        <w:r w:rsidRPr="00F96D9F">
          <w:rPr>
            <w:rStyle w:val="Hyperlink"/>
            <w:noProof/>
          </w:rPr>
          <w:t>8.2.10.4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_Toc26916432 \h </w:instrText>
        </w:r>
        <w:r>
          <w:rPr>
            <w:noProof/>
            <w:webHidden/>
          </w:rPr>
        </w:r>
        <w:r>
          <w:rPr>
            <w:noProof/>
            <w:webHidden/>
          </w:rPr>
          <w:fldChar w:fldCharType="separate"/>
        </w:r>
        <w:r>
          <w:rPr>
            <w:noProof/>
            <w:webHidden/>
          </w:rPr>
          <w:t>129</w:t>
        </w:r>
        <w:r>
          <w:rPr>
            <w:noProof/>
            <w:webHidden/>
          </w:rPr>
          <w:fldChar w:fldCharType="end"/>
        </w:r>
      </w:hyperlink>
    </w:p>
    <w:p w14:paraId="1D578407" w14:textId="4D3F44C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3" w:history="1">
        <w:r w:rsidRPr="00F96D9F">
          <w:rPr>
            <w:rStyle w:val="Hyperlink"/>
            <w:noProof/>
          </w:rPr>
          <w:t>8.2.10.5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_Toc26916433 \h </w:instrText>
        </w:r>
        <w:r>
          <w:rPr>
            <w:noProof/>
            <w:webHidden/>
          </w:rPr>
        </w:r>
        <w:r>
          <w:rPr>
            <w:noProof/>
            <w:webHidden/>
          </w:rPr>
          <w:fldChar w:fldCharType="separate"/>
        </w:r>
        <w:r>
          <w:rPr>
            <w:noProof/>
            <w:webHidden/>
          </w:rPr>
          <w:t>130</w:t>
        </w:r>
        <w:r>
          <w:rPr>
            <w:noProof/>
            <w:webHidden/>
          </w:rPr>
          <w:fldChar w:fldCharType="end"/>
        </w:r>
      </w:hyperlink>
    </w:p>
    <w:p w14:paraId="4170D271" w14:textId="360D8102" w:rsidR="0049567D" w:rsidRDefault="0049567D">
      <w:pPr>
        <w:pStyle w:val="Verzeichnis3"/>
        <w:rPr>
          <w:rFonts w:asciiTheme="minorHAnsi" w:eastAsiaTheme="minorEastAsia" w:hAnsiTheme="minorHAnsi" w:cstheme="minorBidi"/>
          <w:noProof/>
          <w:sz w:val="22"/>
          <w:szCs w:val="22"/>
          <w:lang w:val="de-DE"/>
        </w:rPr>
      </w:pPr>
      <w:hyperlink w:anchor="_Toc26916434" w:history="1">
        <w:r w:rsidRPr="00F96D9F">
          <w:rPr>
            <w:rStyle w:val="Hyperlink"/>
            <w:noProof/>
          </w:rPr>
          <w:t>8.2.11</w:t>
        </w:r>
        <w:r>
          <w:rPr>
            <w:rFonts w:asciiTheme="minorHAnsi" w:eastAsiaTheme="minorEastAsia" w:hAnsiTheme="minorHAnsi" w:cstheme="minorBidi"/>
            <w:noProof/>
            <w:sz w:val="22"/>
            <w:szCs w:val="22"/>
            <w:lang w:val="de-DE"/>
          </w:rPr>
          <w:tab/>
        </w:r>
        <w:r w:rsidRPr="00F96D9F">
          <w:rPr>
            <w:rStyle w:val="Hyperlink"/>
            <w:noProof/>
          </w:rPr>
          <w:t>K-Joint</w:t>
        </w:r>
        <w:r>
          <w:rPr>
            <w:noProof/>
            <w:webHidden/>
          </w:rPr>
          <w:tab/>
        </w:r>
        <w:r>
          <w:rPr>
            <w:noProof/>
            <w:webHidden/>
          </w:rPr>
          <w:fldChar w:fldCharType="begin"/>
        </w:r>
        <w:r>
          <w:rPr>
            <w:noProof/>
            <w:webHidden/>
          </w:rPr>
          <w:instrText xml:space="preserve"> PAGEREF _Toc26916434 \h </w:instrText>
        </w:r>
        <w:r>
          <w:rPr>
            <w:noProof/>
            <w:webHidden/>
          </w:rPr>
        </w:r>
        <w:r>
          <w:rPr>
            <w:noProof/>
            <w:webHidden/>
          </w:rPr>
          <w:fldChar w:fldCharType="separate"/>
        </w:r>
        <w:r>
          <w:rPr>
            <w:noProof/>
            <w:webHidden/>
          </w:rPr>
          <w:t>131</w:t>
        </w:r>
        <w:r>
          <w:rPr>
            <w:noProof/>
            <w:webHidden/>
          </w:rPr>
          <w:fldChar w:fldCharType="end"/>
        </w:r>
      </w:hyperlink>
    </w:p>
    <w:p w14:paraId="204600FC" w14:textId="0758420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5" w:history="1">
        <w:r w:rsidRPr="00F96D9F">
          <w:rPr>
            <w:rStyle w:val="Hyperlink"/>
            <w:noProof/>
          </w:rPr>
          <w:t>8.2.11.1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_Toc26916435 \h </w:instrText>
        </w:r>
        <w:r>
          <w:rPr>
            <w:noProof/>
            <w:webHidden/>
          </w:rPr>
        </w:r>
        <w:r>
          <w:rPr>
            <w:noProof/>
            <w:webHidden/>
          </w:rPr>
          <w:fldChar w:fldCharType="separate"/>
        </w:r>
        <w:r>
          <w:rPr>
            <w:noProof/>
            <w:webHidden/>
          </w:rPr>
          <w:t>131</w:t>
        </w:r>
        <w:r>
          <w:rPr>
            <w:noProof/>
            <w:webHidden/>
          </w:rPr>
          <w:fldChar w:fldCharType="end"/>
        </w:r>
      </w:hyperlink>
    </w:p>
    <w:p w14:paraId="38A08569" w14:textId="084C346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6" w:history="1">
        <w:r w:rsidRPr="00F96D9F">
          <w:rPr>
            <w:rStyle w:val="Hyperlink"/>
            <w:noProof/>
          </w:rPr>
          <w:t>8.2.11.2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_Toc26916436 \h </w:instrText>
        </w:r>
        <w:r>
          <w:rPr>
            <w:noProof/>
            <w:webHidden/>
          </w:rPr>
        </w:r>
        <w:r>
          <w:rPr>
            <w:noProof/>
            <w:webHidden/>
          </w:rPr>
          <w:fldChar w:fldCharType="separate"/>
        </w:r>
        <w:r>
          <w:rPr>
            <w:noProof/>
            <w:webHidden/>
          </w:rPr>
          <w:t>131</w:t>
        </w:r>
        <w:r>
          <w:rPr>
            <w:noProof/>
            <w:webHidden/>
          </w:rPr>
          <w:fldChar w:fldCharType="end"/>
        </w:r>
      </w:hyperlink>
    </w:p>
    <w:p w14:paraId="012ADA06" w14:textId="6492488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7" w:history="1">
        <w:r w:rsidRPr="00F96D9F">
          <w:rPr>
            <w:rStyle w:val="Hyperlink"/>
            <w:noProof/>
          </w:rPr>
          <w:t>8.2.11.3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_Toc26916437 \h </w:instrText>
        </w:r>
        <w:r>
          <w:rPr>
            <w:noProof/>
            <w:webHidden/>
          </w:rPr>
        </w:r>
        <w:r>
          <w:rPr>
            <w:noProof/>
            <w:webHidden/>
          </w:rPr>
          <w:fldChar w:fldCharType="separate"/>
        </w:r>
        <w:r>
          <w:rPr>
            <w:noProof/>
            <w:webHidden/>
          </w:rPr>
          <w:t>132</w:t>
        </w:r>
        <w:r>
          <w:rPr>
            <w:noProof/>
            <w:webHidden/>
          </w:rPr>
          <w:fldChar w:fldCharType="end"/>
        </w:r>
      </w:hyperlink>
    </w:p>
    <w:p w14:paraId="63FAD997" w14:textId="16776EE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8" w:history="1">
        <w:r w:rsidRPr="00F96D9F">
          <w:rPr>
            <w:rStyle w:val="Hyperlink"/>
            <w:noProof/>
          </w:rPr>
          <w:t>8.2.11.4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_Toc26916438 \h </w:instrText>
        </w:r>
        <w:r>
          <w:rPr>
            <w:noProof/>
            <w:webHidden/>
          </w:rPr>
        </w:r>
        <w:r>
          <w:rPr>
            <w:noProof/>
            <w:webHidden/>
          </w:rPr>
          <w:fldChar w:fldCharType="separate"/>
        </w:r>
        <w:r>
          <w:rPr>
            <w:noProof/>
            <w:webHidden/>
          </w:rPr>
          <w:t>132</w:t>
        </w:r>
        <w:r>
          <w:rPr>
            <w:noProof/>
            <w:webHidden/>
          </w:rPr>
          <w:fldChar w:fldCharType="end"/>
        </w:r>
      </w:hyperlink>
    </w:p>
    <w:p w14:paraId="297A65A7" w14:textId="11B14773"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9" w:history="1">
        <w:r w:rsidRPr="00F96D9F">
          <w:rPr>
            <w:rStyle w:val="Hyperlink"/>
            <w:noProof/>
          </w:rPr>
          <w:t>8.2.11.5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_Toc26916439 \h </w:instrText>
        </w:r>
        <w:r>
          <w:rPr>
            <w:noProof/>
            <w:webHidden/>
          </w:rPr>
        </w:r>
        <w:r>
          <w:rPr>
            <w:noProof/>
            <w:webHidden/>
          </w:rPr>
          <w:fldChar w:fldCharType="separate"/>
        </w:r>
        <w:r>
          <w:rPr>
            <w:noProof/>
            <w:webHidden/>
          </w:rPr>
          <w:t>134</w:t>
        </w:r>
        <w:r>
          <w:rPr>
            <w:noProof/>
            <w:webHidden/>
          </w:rPr>
          <w:fldChar w:fldCharType="end"/>
        </w:r>
      </w:hyperlink>
    </w:p>
    <w:p w14:paraId="579A76E8" w14:textId="4B9B601F" w:rsidR="0049567D" w:rsidRDefault="0049567D">
      <w:pPr>
        <w:pStyle w:val="Verzeichnis3"/>
        <w:rPr>
          <w:rFonts w:asciiTheme="minorHAnsi" w:eastAsiaTheme="minorEastAsia" w:hAnsiTheme="minorHAnsi" w:cstheme="minorBidi"/>
          <w:noProof/>
          <w:sz w:val="22"/>
          <w:szCs w:val="22"/>
          <w:lang w:val="de-DE"/>
        </w:rPr>
      </w:pPr>
      <w:hyperlink w:anchor="_Toc26916440" w:history="1">
        <w:r w:rsidRPr="00F96D9F">
          <w:rPr>
            <w:rStyle w:val="Hyperlink"/>
            <w:noProof/>
          </w:rPr>
          <w:t>8.2.12</w:t>
        </w:r>
        <w:r>
          <w:rPr>
            <w:rFonts w:asciiTheme="minorHAnsi" w:eastAsiaTheme="minorEastAsia" w:hAnsiTheme="minorHAnsi" w:cstheme="minorBidi"/>
            <w:noProof/>
            <w:sz w:val="22"/>
            <w:szCs w:val="22"/>
            <w:lang w:val="de-DE"/>
          </w:rPr>
          <w:tab/>
        </w:r>
        <w:r w:rsidRPr="00F96D9F">
          <w:rPr>
            <w:rStyle w:val="Hyperlink"/>
            <w:noProof/>
          </w:rPr>
          <w:t>Cruciform Joint</w:t>
        </w:r>
        <w:r>
          <w:rPr>
            <w:noProof/>
            <w:webHidden/>
          </w:rPr>
          <w:tab/>
        </w:r>
        <w:r>
          <w:rPr>
            <w:noProof/>
            <w:webHidden/>
          </w:rPr>
          <w:fldChar w:fldCharType="begin"/>
        </w:r>
        <w:r>
          <w:rPr>
            <w:noProof/>
            <w:webHidden/>
          </w:rPr>
          <w:instrText xml:space="preserve"> PAGEREF _Toc26916440 \h </w:instrText>
        </w:r>
        <w:r>
          <w:rPr>
            <w:noProof/>
            <w:webHidden/>
          </w:rPr>
        </w:r>
        <w:r>
          <w:rPr>
            <w:noProof/>
            <w:webHidden/>
          </w:rPr>
          <w:fldChar w:fldCharType="separate"/>
        </w:r>
        <w:r>
          <w:rPr>
            <w:noProof/>
            <w:webHidden/>
          </w:rPr>
          <w:t>135</w:t>
        </w:r>
        <w:r>
          <w:rPr>
            <w:noProof/>
            <w:webHidden/>
          </w:rPr>
          <w:fldChar w:fldCharType="end"/>
        </w:r>
      </w:hyperlink>
    </w:p>
    <w:p w14:paraId="5BD087CF" w14:textId="0DFC7DE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1" w:history="1">
        <w:r w:rsidRPr="00F96D9F">
          <w:rPr>
            <w:rStyle w:val="Hyperlink"/>
            <w:noProof/>
          </w:rPr>
          <w:t>8.2.12.1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_Toc26916441 \h </w:instrText>
        </w:r>
        <w:r>
          <w:rPr>
            <w:noProof/>
            <w:webHidden/>
          </w:rPr>
        </w:r>
        <w:r>
          <w:rPr>
            <w:noProof/>
            <w:webHidden/>
          </w:rPr>
          <w:fldChar w:fldCharType="separate"/>
        </w:r>
        <w:r>
          <w:rPr>
            <w:noProof/>
            <w:webHidden/>
          </w:rPr>
          <w:t>135</w:t>
        </w:r>
        <w:r>
          <w:rPr>
            <w:noProof/>
            <w:webHidden/>
          </w:rPr>
          <w:fldChar w:fldCharType="end"/>
        </w:r>
      </w:hyperlink>
    </w:p>
    <w:p w14:paraId="69F6EEC2" w14:textId="21CBDDE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2" w:history="1">
        <w:r w:rsidRPr="00F96D9F">
          <w:rPr>
            <w:rStyle w:val="Hyperlink"/>
            <w:noProof/>
          </w:rPr>
          <w:t>8.2.12.2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_Toc26916442 \h </w:instrText>
        </w:r>
        <w:r>
          <w:rPr>
            <w:noProof/>
            <w:webHidden/>
          </w:rPr>
        </w:r>
        <w:r>
          <w:rPr>
            <w:noProof/>
            <w:webHidden/>
          </w:rPr>
          <w:fldChar w:fldCharType="separate"/>
        </w:r>
        <w:r>
          <w:rPr>
            <w:noProof/>
            <w:webHidden/>
          </w:rPr>
          <w:t>135</w:t>
        </w:r>
        <w:r>
          <w:rPr>
            <w:noProof/>
            <w:webHidden/>
          </w:rPr>
          <w:fldChar w:fldCharType="end"/>
        </w:r>
      </w:hyperlink>
    </w:p>
    <w:p w14:paraId="41326B28" w14:textId="60DAFF8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3" w:history="1">
        <w:r w:rsidRPr="00F96D9F">
          <w:rPr>
            <w:rStyle w:val="Hyperlink"/>
            <w:noProof/>
          </w:rPr>
          <w:t>8.2.12.3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_Toc26916443 \h </w:instrText>
        </w:r>
        <w:r>
          <w:rPr>
            <w:noProof/>
            <w:webHidden/>
          </w:rPr>
        </w:r>
        <w:r>
          <w:rPr>
            <w:noProof/>
            <w:webHidden/>
          </w:rPr>
          <w:fldChar w:fldCharType="separate"/>
        </w:r>
        <w:r>
          <w:rPr>
            <w:noProof/>
            <w:webHidden/>
          </w:rPr>
          <w:t>135</w:t>
        </w:r>
        <w:r>
          <w:rPr>
            <w:noProof/>
            <w:webHidden/>
          </w:rPr>
          <w:fldChar w:fldCharType="end"/>
        </w:r>
      </w:hyperlink>
    </w:p>
    <w:p w14:paraId="4645BFD6" w14:textId="4701918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4" w:history="1">
        <w:r w:rsidRPr="00F96D9F">
          <w:rPr>
            <w:rStyle w:val="Hyperlink"/>
            <w:noProof/>
          </w:rPr>
          <w:t>8.2.12.4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_Toc26916444 \h </w:instrText>
        </w:r>
        <w:r>
          <w:rPr>
            <w:noProof/>
            <w:webHidden/>
          </w:rPr>
        </w:r>
        <w:r>
          <w:rPr>
            <w:noProof/>
            <w:webHidden/>
          </w:rPr>
          <w:fldChar w:fldCharType="separate"/>
        </w:r>
        <w:r>
          <w:rPr>
            <w:noProof/>
            <w:webHidden/>
          </w:rPr>
          <w:t>136</w:t>
        </w:r>
        <w:r>
          <w:rPr>
            <w:noProof/>
            <w:webHidden/>
          </w:rPr>
          <w:fldChar w:fldCharType="end"/>
        </w:r>
      </w:hyperlink>
    </w:p>
    <w:p w14:paraId="7CDD5A91" w14:textId="3DD1AA3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5" w:history="1">
        <w:r w:rsidRPr="00F96D9F">
          <w:rPr>
            <w:rStyle w:val="Hyperlink"/>
            <w:noProof/>
          </w:rPr>
          <w:t>8.2.12.5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_Toc26916445 \h </w:instrText>
        </w:r>
        <w:r>
          <w:rPr>
            <w:noProof/>
            <w:webHidden/>
          </w:rPr>
        </w:r>
        <w:r>
          <w:rPr>
            <w:noProof/>
            <w:webHidden/>
          </w:rPr>
          <w:fldChar w:fldCharType="separate"/>
        </w:r>
        <w:r>
          <w:rPr>
            <w:noProof/>
            <w:webHidden/>
          </w:rPr>
          <w:t>138</w:t>
        </w:r>
        <w:r>
          <w:rPr>
            <w:noProof/>
            <w:webHidden/>
          </w:rPr>
          <w:fldChar w:fldCharType="end"/>
        </w:r>
      </w:hyperlink>
    </w:p>
    <w:p w14:paraId="52E8671C" w14:textId="16BED16D" w:rsidR="0049567D" w:rsidRDefault="0049567D">
      <w:pPr>
        <w:pStyle w:val="Verzeichnis3"/>
        <w:rPr>
          <w:rFonts w:asciiTheme="minorHAnsi" w:eastAsiaTheme="minorEastAsia" w:hAnsiTheme="minorHAnsi" w:cstheme="minorBidi"/>
          <w:noProof/>
          <w:sz w:val="22"/>
          <w:szCs w:val="22"/>
          <w:lang w:val="de-DE"/>
        </w:rPr>
      </w:pPr>
      <w:hyperlink w:anchor="_Toc26916446" w:history="1">
        <w:r w:rsidRPr="00F96D9F">
          <w:rPr>
            <w:rStyle w:val="Hyperlink"/>
            <w:noProof/>
          </w:rPr>
          <w:t>8.2.13</w:t>
        </w:r>
        <w:r>
          <w:rPr>
            <w:rFonts w:asciiTheme="minorHAnsi" w:eastAsiaTheme="minorEastAsia" w:hAnsiTheme="minorHAnsi" w:cstheme="minorBidi"/>
            <w:noProof/>
            <w:sz w:val="22"/>
            <w:szCs w:val="22"/>
            <w:lang w:val="de-DE"/>
          </w:rPr>
          <w:tab/>
        </w:r>
        <w:r w:rsidRPr="00F96D9F">
          <w:rPr>
            <w:rStyle w:val="Hyperlink"/>
            <w:noProof/>
          </w:rPr>
          <w:t>Flared Joint</w:t>
        </w:r>
        <w:r>
          <w:rPr>
            <w:noProof/>
            <w:webHidden/>
          </w:rPr>
          <w:tab/>
        </w:r>
        <w:r>
          <w:rPr>
            <w:noProof/>
            <w:webHidden/>
          </w:rPr>
          <w:fldChar w:fldCharType="begin"/>
        </w:r>
        <w:r>
          <w:rPr>
            <w:noProof/>
            <w:webHidden/>
          </w:rPr>
          <w:instrText xml:space="preserve"> PAGEREF _Toc26916446 \h </w:instrText>
        </w:r>
        <w:r>
          <w:rPr>
            <w:noProof/>
            <w:webHidden/>
          </w:rPr>
        </w:r>
        <w:r>
          <w:rPr>
            <w:noProof/>
            <w:webHidden/>
          </w:rPr>
          <w:fldChar w:fldCharType="separate"/>
        </w:r>
        <w:r>
          <w:rPr>
            <w:noProof/>
            <w:webHidden/>
          </w:rPr>
          <w:t>138</w:t>
        </w:r>
        <w:r>
          <w:rPr>
            <w:noProof/>
            <w:webHidden/>
          </w:rPr>
          <w:fldChar w:fldCharType="end"/>
        </w:r>
      </w:hyperlink>
    </w:p>
    <w:p w14:paraId="38C86F85" w14:textId="4E698037"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7" w:history="1">
        <w:r w:rsidRPr="00F96D9F">
          <w:rPr>
            <w:rStyle w:val="Hyperlink"/>
            <w:noProof/>
          </w:rPr>
          <w:t>8.2.13.1</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_Toc26916447 \h </w:instrText>
        </w:r>
        <w:r>
          <w:rPr>
            <w:noProof/>
            <w:webHidden/>
          </w:rPr>
        </w:r>
        <w:r>
          <w:rPr>
            <w:noProof/>
            <w:webHidden/>
          </w:rPr>
          <w:fldChar w:fldCharType="separate"/>
        </w:r>
        <w:r>
          <w:rPr>
            <w:noProof/>
            <w:webHidden/>
          </w:rPr>
          <w:t>139</w:t>
        </w:r>
        <w:r>
          <w:rPr>
            <w:noProof/>
            <w:webHidden/>
          </w:rPr>
          <w:fldChar w:fldCharType="end"/>
        </w:r>
      </w:hyperlink>
    </w:p>
    <w:p w14:paraId="7C6B0CB1" w14:textId="0FD608EC"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8" w:history="1">
        <w:r w:rsidRPr="00F96D9F">
          <w:rPr>
            <w:rStyle w:val="Hyperlink"/>
            <w:noProof/>
          </w:rPr>
          <w:t>8.2.13.2</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_Toc26916448 \h </w:instrText>
        </w:r>
        <w:r>
          <w:rPr>
            <w:noProof/>
            <w:webHidden/>
          </w:rPr>
        </w:r>
        <w:r>
          <w:rPr>
            <w:noProof/>
            <w:webHidden/>
          </w:rPr>
          <w:fldChar w:fldCharType="separate"/>
        </w:r>
        <w:r>
          <w:rPr>
            <w:noProof/>
            <w:webHidden/>
          </w:rPr>
          <w:t>139</w:t>
        </w:r>
        <w:r>
          <w:rPr>
            <w:noProof/>
            <w:webHidden/>
          </w:rPr>
          <w:fldChar w:fldCharType="end"/>
        </w:r>
      </w:hyperlink>
    </w:p>
    <w:p w14:paraId="31D2D82A" w14:textId="11F28B4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9" w:history="1">
        <w:r w:rsidRPr="00F96D9F">
          <w:rPr>
            <w:rStyle w:val="Hyperlink"/>
            <w:noProof/>
          </w:rPr>
          <w:t>8.2.13.3</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_Toc26916449 \h </w:instrText>
        </w:r>
        <w:r>
          <w:rPr>
            <w:noProof/>
            <w:webHidden/>
          </w:rPr>
        </w:r>
        <w:r>
          <w:rPr>
            <w:noProof/>
            <w:webHidden/>
          </w:rPr>
          <w:fldChar w:fldCharType="separate"/>
        </w:r>
        <w:r>
          <w:rPr>
            <w:noProof/>
            <w:webHidden/>
          </w:rPr>
          <w:t>140</w:t>
        </w:r>
        <w:r>
          <w:rPr>
            <w:noProof/>
            <w:webHidden/>
          </w:rPr>
          <w:fldChar w:fldCharType="end"/>
        </w:r>
      </w:hyperlink>
    </w:p>
    <w:p w14:paraId="00BB9276" w14:textId="52097B4C"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0" w:history="1">
        <w:r w:rsidRPr="00F96D9F">
          <w:rPr>
            <w:rStyle w:val="Hyperlink"/>
            <w:noProof/>
          </w:rPr>
          <w:t>8.3</w:t>
        </w:r>
        <w:r>
          <w:rPr>
            <w:rFonts w:asciiTheme="minorHAnsi" w:eastAsiaTheme="minorEastAsia" w:hAnsiTheme="minorHAnsi" w:cstheme="minorBidi"/>
            <w:b w:val="0"/>
            <w:bCs w:val="0"/>
            <w:noProof/>
            <w:sz w:val="22"/>
            <w:szCs w:val="22"/>
            <w:lang w:val="de-DE"/>
          </w:rPr>
          <w:tab/>
        </w:r>
        <w:r w:rsidRPr="00F96D9F">
          <w:rPr>
            <w:rStyle w:val="Hyperlink"/>
            <w:noProof/>
          </w:rPr>
          <w:t>Adhesive Lines</w:t>
        </w:r>
        <w:r>
          <w:rPr>
            <w:noProof/>
            <w:webHidden/>
          </w:rPr>
          <w:tab/>
        </w:r>
        <w:r>
          <w:rPr>
            <w:noProof/>
            <w:webHidden/>
          </w:rPr>
          <w:fldChar w:fldCharType="begin"/>
        </w:r>
        <w:r>
          <w:rPr>
            <w:noProof/>
            <w:webHidden/>
          </w:rPr>
          <w:instrText xml:space="preserve"> PAGEREF _Toc26916450 \h </w:instrText>
        </w:r>
        <w:r>
          <w:rPr>
            <w:noProof/>
            <w:webHidden/>
          </w:rPr>
        </w:r>
        <w:r>
          <w:rPr>
            <w:noProof/>
            <w:webHidden/>
          </w:rPr>
          <w:fldChar w:fldCharType="separate"/>
        </w:r>
        <w:r>
          <w:rPr>
            <w:noProof/>
            <w:webHidden/>
          </w:rPr>
          <w:t>140</w:t>
        </w:r>
        <w:r>
          <w:rPr>
            <w:noProof/>
            <w:webHidden/>
          </w:rPr>
          <w:fldChar w:fldCharType="end"/>
        </w:r>
      </w:hyperlink>
    </w:p>
    <w:p w14:paraId="36EE6C1E" w14:textId="6CDAF75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1" w:history="1">
        <w:r w:rsidRPr="00F96D9F">
          <w:rPr>
            <w:rStyle w:val="Hyperlink"/>
            <w:noProof/>
          </w:rPr>
          <w:t>8.4</w:t>
        </w:r>
        <w:r>
          <w:rPr>
            <w:rFonts w:asciiTheme="minorHAnsi" w:eastAsiaTheme="minorEastAsia" w:hAnsiTheme="minorHAnsi" w:cstheme="minorBidi"/>
            <w:b w:val="0"/>
            <w:bCs w:val="0"/>
            <w:noProof/>
            <w:sz w:val="22"/>
            <w:szCs w:val="22"/>
            <w:lang w:val="de-DE"/>
          </w:rPr>
          <w:tab/>
        </w:r>
        <w:r w:rsidRPr="00F96D9F">
          <w:rPr>
            <w:rStyle w:val="Hyperlink"/>
            <w:noProof/>
          </w:rPr>
          <w:t>Hemming Flanges</w:t>
        </w:r>
        <w:r>
          <w:rPr>
            <w:noProof/>
            <w:webHidden/>
          </w:rPr>
          <w:tab/>
        </w:r>
        <w:r>
          <w:rPr>
            <w:noProof/>
            <w:webHidden/>
          </w:rPr>
          <w:fldChar w:fldCharType="begin"/>
        </w:r>
        <w:r>
          <w:rPr>
            <w:noProof/>
            <w:webHidden/>
          </w:rPr>
          <w:instrText xml:space="preserve"> PAGEREF _Toc26916451 \h </w:instrText>
        </w:r>
        <w:r>
          <w:rPr>
            <w:noProof/>
            <w:webHidden/>
          </w:rPr>
        </w:r>
        <w:r>
          <w:rPr>
            <w:noProof/>
            <w:webHidden/>
          </w:rPr>
          <w:fldChar w:fldCharType="separate"/>
        </w:r>
        <w:r>
          <w:rPr>
            <w:noProof/>
            <w:webHidden/>
          </w:rPr>
          <w:t>142</w:t>
        </w:r>
        <w:r>
          <w:rPr>
            <w:noProof/>
            <w:webHidden/>
          </w:rPr>
          <w:fldChar w:fldCharType="end"/>
        </w:r>
      </w:hyperlink>
    </w:p>
    <w:p w14:paraId="73B69E07" w14:textId="5C1CC1B6" w:rsidR="0049567D" w:rsidRDefault="0049567D">
      <w:pPr>
        <w:pStyle w:val="Verzeichnis3"/>
        <w:rPr>
          <w:rFonts w:asciiTheme="minorHAnsi" w:eastAsiaTheme="minorEastAsia" w:hAnsiTheme="minorHAnsi" w:cstheme="minorBidi"/>
          <w:noProof/>
          <w:sz w:val="22"/>
          <w:szCs w:val="22"/>
          <w:lang w:val="de-DE"/>
        </w:rPr>
      </w:pPr>
      <w:hyperlink w:anchor="_Toc26916452" w:history="1">
        <w:r w:rsidRPr="00F96D9F">
          <w:rPr>
            <w:rStyle w:val="Hyperlink"/>
            <w:noProof/>
          </w:rPr>
          <w:t>8.4.1</w:t>
        </w:r>
        <w:r>
          <w:rPr>
            <w:rFonts w:asciiTheme="minorHAnsi" w:eastAsiaTheme="minorEastAsia" w:hAnsiTheme="minorHAnsi" w:cstheme="minorBidi"/>
            <w:noProof/>
            <w:sz w:val="22"/>
            <w:szCs w:val="22"/>
            <w:lang w:val="de-DE"/>
          </w:rPr>
          <w:tab/>
        </w:r>
        <w:r w:rsidRPr="00F96D9F">
          <w:rPr>
            <w:rStyle w:val="Hyperlink"/>
            <w:noProof/>
          </w:rPr>
          <w:t>Introduction</w:t>
        </w:r>
        <w:r>
          <w:rPr>
            <w:noProof/>
            <w:webHidden/>
          </w:rPr>
          <w:tab/>
        </w:r>
        <w:r>
          <w:rPr>
            <w:noProof/>
            <w:webHidden/>
          </w:rPr>
          <w:fldChar w:fldCharType="begin"/>
        </w:r>
        <w:r>
          <w:rPr>
            <w:noProof/>
            <w:webHidden/>
          </w:rPr>
          <w:instrText xml:space="preserve"> PAGEREF _Toc26916452 \h </w:instrText>
        </w:r>
        <w:r>
          <w:rPr>
            <w:noProof/>
            <w:webHidden/>
          </w:rPr>
        </w:r>
        <w:r>
          <w:rPr>
            <w:noProof/>
            <w:webHidden/>
          </w:rPr>
          <w:fldChar w:fldCharType="separate"/>
        </w:r>
        <w:r>
          <w:rPr>
            <w:noProof/>
            <w:webHidden/>
          </w:rPr>
          <w:t>142</w:t>
        </w:r>
        <w:r>
          <w:rPr>
            <w:noProof/>
            <w:webHidden/>
          </w:rPr>
          <w:fldChar w:fldCharType="end"/>
        </w:r>
      </w:hyperlink>
    </w:p>
    <w:p w14:paraId="3FD963C3" w14:textId="7283769E" w:rsidR="0049567D" w:rsidRDefault="0049567D">
      <w:pPr>
        <w:pStyle w:val="Verzeichnis3"/>
        <w:rPr>
          <w:rFonts w:asciiTheme="minorHAnsi" w:eastAsiaTheme="minorEastAsia" w:hAnsiTheme="minorHAnsi" w:cstheme="minorBidi"/>
          <w:noProof/>
          <w:sz w:val="22"/>
          <w:szCs w:val="22"/>
          <w:lang w:val="de-DE"/>
        </w:rPr>
      </w:pPr>
      <w:hyperlink w:anchor="_Toc26916453" w:history="1">
        <w:r w:rsidRPr="00F96D9F">
          <w:rPr>
            <w:rStyle w:val="Hyperlink"/>
            <w:noProof/>
          </w:rPr>
          <w:t>8.4.2</w:t>
        </w:r>
        <w:r>
          <w:rPr>
            <w:rFonts w:asciiTheme="minorHAnsi" w:eastAsiaTheme="minorEastAsia" w:hAnsiTheme="minorHAnsi" w:cstheme="minorBidi"/>
            <w:noProof/>
            <w:sz w:val="22"/>
            <w:szCs w:val="22"/>
            <w:lang w:val="de-DE"/>
          </w:rPr>
          <w:tab/>
        </w:r>
        <w:r w:rsidRPr="00F96D9F">
          <w:rPr>
            <w:rStyle w:val="Hyperlink"/>
            <w:noProof/>
          </w:rPr>
          <w:t xml:space="preserve">Definition of element </w:t>
        </w:r>
        <w:r w:rsidRPr="00F96D9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_Toc26916453 \h </w:instrText>
        </w:r>
        <w:r>
          <w:rPr>
            <w:noProof/>
            <w:webHidden/>
          </w:rPr>
        </w:r>
        <w:r>
          <w:rPr>
            <w:noProof/>
            <w:webHidden/>
          </w:rPr>
          <w:fldChar w:fldCharType="separate"/>
        </w:r>
        <w:r>
          <w:rPr>
            <w:noProof/>
            <w:webHidden/>
          </w:rPr>
          <w:t>144</w:t>
        </w:r>
        <w:r>
          <w:rPr>
            <w:noProof/>
            <w:webHidden/>
          </w:rPr>
          <w:fldChar w:fldCharType="end"/>
        </w:r>
      </w:hyperlink>
    </w:p>
    <w:p w14:paraId="11D4F500" w14:textId="42F39C9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4" w:history="1">
        <w:r w:rsidRPr="00F96D9F">
          <w:rPr>
            <w:rStyle w:val="Hyperlink"/>
            <w:noProof/>
          </w:rPr>
          <w:t>8.5</w:t>
        </w:r>
        <w:r>
          <w:rPr>
            <w:rFonts w:asciiTheme="minorHAnsi" w:eastAsiaTheme="minorEastAsia" w:hAnsiTheme="minorHAnsi" w:cstheme="minorBidi"/>
            <w:b w:val="0"/>
            <w:bCs w:val="0"/>
            <w:noProof/>
            <w:sz w:val="22"/>
            <w:szCs w:val="22"/>
            <w:lang w:val="de-DE"/>
          </w:rPr>
          <w:tab/>
        </w:r>
        <w:r w:rsidRPr="00F96D9F">
          <w:rPr>
            <w:rStyle w:val="Hyperlink"/>
            <w:noProof/>
          </w:rPr>
          <w:t>Sequence Connections</w:t>
        </w:r>
        <w:r>
          <w:rPr>
            <w:noProof/>
            <w:webHidden/>
          </w:rPr>
          <w:tab/>
        </w:r>
        <w:r>
          <w:rPr>
            <w:noProof/>
            <w:webHidden/>
          </w:rPr>
          <w:fldChar w:fldCharType="begin"/>
        </w:r>
        <w:r>
          <w:rPr>
            <w:noProof/>
            <w:webHidden/>
          </w:rPr>
          <w:instrText xml:space="preserve"> PAGEREF _Toc26916454 \h </w:instrText>
        </w:r>
        <w:r>
          <w:rPr>
            <w:noProof/>
            <w:webHidden/>
          </w:rPr>
        </w:r>
        <w:r>
          <w:rPr>
            <w:noProof/>
            <w:webHidden/>
          </w:rPr>
          <w:fldChar w:fldCharType="separate"/>
        </w:r>
        <w:r>
          <w:rPr>
            <w:noProof/>
            <w:webHidden/>
          </w:rPr>
          <w:t>146</w:t>
        </w:r>
        <w:r>
          <w:rPr>
            <w:noProof/>
            <w:webHidden/>
          </w:rPr>
          <w:fldChar w:fldCharType="end"/>
        </w:r>
      </w:hyperlink>
    </w:p>
    <w:p w14:paraId="31C7CD94" w14:textId="20E4D8BD"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455" w:history="1">
        <w:r w:rsidRPr="00F96D9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F96D9F">
          <w:rPr>
            <w:rStyle w:val="Hyperlink"/>
            <w:noProof/>
          </w:rPr>
          <w:t>2D connections</w:t>
        </w:r>
        <w:r>
          <w:rPr>
            <w:noProof/>
            <w:webHidden/>
          </w:rPr>
          <w:tab/>
        </w:r>
        <w:r>
          <w:rPr>
            <w:noProof/>
            <w:webHidden/>
          </w:rPr>
          <w:fldChar w:fldCharType="begin"/>
        </w:r>
        <w:r>
          <w:rPr>
            <w:noProof/>
            <w:webHidden/>
          </w:rPr>
          <w:instrText xml:space="preserve"> PAGEREF _Toc26916455 \h </w:instrText>
        </w:r>
        <w:r>
          <w:rPr>
            <w:noProof/>
            <w:webHidden/>
          </w:rPr>
        </w:r>
        <w:r>
          <w:rPr>
            <w:noProof/>
            <w:webHidden/>
          </w:rPr>
          <w:fldChar w:fldCharType="separate"/>
        </w:r>
        <w:r>
          <w:rPr>
            <w:noProof/>
            <w:webHidden/>
          </w:rPr>
          <w:t>149</w:t>
        </w:r>
        <w:r>
          <w:rPr>
            <w:noProof/>
            <w:webHidden/>
          </w:rPr>
          <w:fldChar w:fldCharType="end"/>
        </w:r>
      </w:hyperlink>
    </w:p>
    <w:p w14:paraId="592672AB" w14:textId="02FECBF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6" w:history="1">
        <w:r w:rsidRPr="00F96D9F">
          <w:rPr>
            <w:rStyle w:val="Hyperlink"/>
            <w:noProof/>
          </w:rPr>
          <w:t>9.1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_Toc26916456 \h </w:instrText>
        </w:r>
        <w:r>
          <w:rPr>
            <w:noProof/>
            <w:webHidden/>
          </w:rPr>
        </w:r>
        <w:r>
          <w:rPr>
            <w:noProof/>
            <w:webHidden/>
          </w:rPr>
          <w:fldChar w:fldCharType="separate"/>
        </w:r>
        <w:r>
          <w:rPr>
            <w:noProof/>
            <w:webHidden/>
          </w:rPr>
          <w:t>149</w:t>
        </w:r>
        <w:r>
          <w:rPr>
            <w:noProof/>
            <w:webHidden/>
          </w:rPr>
          <w:fldChar w:fldCharType="end"/>
        </w:r>
      </w:hyperlink>
    </w:p>
    <w:p w14:paraId="3309E409" w14:textId="679F4D78" w:rsidR="0049567D" w:rsidRDefault="0049567D">
      <w:pPr>
        <w:pStyle w:val="Verzeichnis3"/>
        <w:rPr>
          <w:rFonts w:asciiTheme="minorHAnsi" w:eastAsiaTheme="minorEastAsia" w:hAnsiTheme="minorHAnsi" w:cstheme="minorBidi"/>
          <w:noProof/>
          <w:sz w:val="22"/>
          <w:szCs w:val="22"/>
          <w:lang w:val="de-DE"/>
        </w:rPr>
      </w:pPr>
      <w:hyperlink w:anchor="_Toc26916457" w:history="1">
        <w:r w:rsidRPr="00F96D9F">
          <w:rPr>
            <w:rStyle w:val="Hyperlink"/>
            <w:noProof/>
          </w:rPr>
          <w:t>9.1.1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_Toc26916457 \h </w:instrText>
        </w:r>
        <w:r>
          <w:rPr>
            <w:noProof/>
            <w:webHidden/>
          </w:rPr>
        </w:r>
        <w:r>
          <w:rPr>
            <w:noProof/>
            <w:webHidden/>
          </w:rPr>
          <w:fldChar w:fldCharType="separate"/>
        </w:r>
        <w:r>
          <w:rPr>
            <w:noProof/>
            <w:webHidden/>
          </w:rPr>
          <w:t>149</w:t>
        </w:r>
        <w:r>
          <w:rPr>
            <w:noProof/>
            <w:webHidden/>
          </w:rPr>
          <w:fldChar w:fldCharType="end"/>
        </w:r>
      </w:hyperlink>
    </w:p>
    <w:p w14:paraId="1D7E05EA" w14:textId="447CE780" w:rsidR="0049567D" w:rsidRDefault="0049567D">
      <w:pPr>
        <w:pStyle w:val="Verzeichnis3"/>
        <w:rPr>
          <w:rFonts w:asciiTheme="minorHAnsi" w:eastAsiaTheme="minorEastAsia" w:hAnsiTheme="minorHAnsi" w:cstheme="minorBidi"/>
          <w:noProof/>
          <w:sz w:val="22"/>
          <w:szCs w:val="22"/>
          <w:lang w:val="de-DE"/>
        </w:rPr>
      </w:pPr>
      <w:hyperlink w:anchor="_Toc26916458" w:history="1">
        <w:r w:rsidRPr="00F96D9F">
          <w:rPr>
            <w:rStyle w:val="Hyperlink"/>
            <w:noProof/>
          </w:rPr>
          <w:t>9.1.2</w:t>
        </w:r>
        <w:r>
          <w:rPr>
            <w:rFonts w:asciiTheme="minorHAnsi" w:eastAsiaTheme="minorEastAsia" w:hAnsiTheme="minorHAnsi" w:cstheme="minorBidi"/>
            <w:noProof/>
            <w:sz w:val="22"/>
            <w:szCs w:val="22"/>
            <w:lang w:val="de-DE"/>
          </w:rPr>
          <w:tab/>
        </w:r>
        <w:r w:rsidRPr="00F96D9F">
          <w:rPr>
            <w:rStyle w:val="Hyperlink"/>
            <w:noProof/>
          </w:rPr>
          <w:t>Connection Face</w:t>
        </w:r>
        <w:r>
          <w:rPr>
            <w:noProof/>
            <w:webHidden/>
          </w:rPr>
          <w:tab/>
        </w:r>
        <w:r>
          <w:rPr>
            <w:noProof/>
            <w:webHidden/>
          </w:rPr>
          <w:fldChar w:fldCharType="begin"/>
        </w:r>
        <w:r>
          <w:rPr>
            <w:noProof/>
            <w:webHidden/>
          </w:rPr>
          <w:instrText xml:space="preserve"> PAGEREF _Toc26916458 \h </w:instrText>
        </w:r>
        <w:r>
          <w:rPr>
            <w:noProof/>
            <w:webHidden/>
          </w:rPr>
        </w:r>
        <w:r>
          <w:rPr>
            <w:noProof/>
            <w:webHidden/>
          </w:rPr>
          <w:fldChar w:fldCharType="separate"/>
        </w:r>
        <w:r>
          <w:rPr>
            <w:noProof/>
            <w:webHidden/>
          </w:rPr>
          <w:t>149</w:t>
        </w:r>
        <w:r>
          <w:rPr>
            <w:noProof/>
            <w:webHidden/>
          </w:rPr>
          <w:fldChar w:fldCharType="end"/>
        </w:r>
      </w:hyperlink>
    </w:p>
    <w:p w14:paraId="06B590EB" w14:textId="21CB1E5F" w:rsidR="0049567D" w:rsidRDefault="0049567D">
      <w:pPr>
        <w:pStyle w:val="Verzeichnis3"/>
        <w:rPr>
          <w:rFonts w:asciiTheme="minorHAnsi" w:eastAsiaTheme="minorEastAsia" w:hAnsiTheme="minorHAnsi" w:cstheme="minorBidi"/>
          <w:noProof/>
          <w:sz w:val="22"/>
          <w:szCs w:val="22"/>
          <w:lang w:val="de-DE"/>
        </w:rPr>
      </w:pPr>
      <w:hyperlink w:anchor="_Toc26916459" w:history="1">
        <w:r w:rsidRPr="00F96D9F">
          <w:rPr>
            <w:rStyle w:val="Hyperlink"/>
            <w:noProof/>
          </w:rPr>
          <w:t>9.1.3</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_Toc26916459 \h </w:instrText>
        </w:r>
        <w:r>
          <w:rPr>
            <w:noProof/>
            <w:webHidden/>
          </w:rPr>
        </w:r>
        <w:r>
          <w:rPr>
            <w:noProof/>
            <w:webHidden/>
          </w:rPr>
          <w:fldChar w:fldCharType="separate"/>
        </w:r>
        <w:r>
          <w:rPr>
            <w:noProof/>
            <w:webHidden/>
          </w:rPr>
          <w:t>151</w:t>
        </w:r>
        <w:r>
          <w:rPr>
            <w:noProof/>
            <w:webHidden/>
          </w:rPr>
          <w:fldChar w:fldCharType="end"/>
        </w:r>
      </w:hyperlink>
    </w:p>
    <w:p w14:paraId="7E852F9B" w14:textId="41A72EB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0" w:history="1">
        <w:r w:rsidRPr="00F96D9F">
          <w:rPr>
            <w:rStyle w:val="Hyperlink"/>
            <w:noProof/>
          </w:rPr>
          <w:t>9.2</w:t>
        </w:r>
        <w:r>
          <w:rPr>
            <w:rFonts w:asciiTheme="minorHAnsi" w:eastAsiaTheme="minorEastAsia" w:hAnsiTheme="minorHAnsi" w:cstheme="minorBidi"/>
            <w:b w:val="0"/>
            <w:bCs w:val="0"/>
            <w:noProof/>
            <w:sz w:val="22"/>
            <w:szCs w:val="22"/>
            <w:lang w:val="de-DE"/>
          </w:rPr>
          <w:tab/>
        </w:r>
        <w:r w:rsidRPr="00F96D9F">
          <w:rPr>
            <w:rStyle w:val="Hyperlink"/>
            <w:noProof/>
          </w:rPr>
          <w:t>Adhesive Faces</w:t>
        </w:r>
        <w:r>
          <w:rPr>
            <w:noProof/>
            <w:webHidden/>
          </w:rPr>
          <w:tab/>
        </w:r>
        <w:r>
          <w:rPr>
            <w:noProof/>
            <w:webHidden/>
          </w:rPr>
          <w:fldChar w:fldCharType="begin"/>
        </w:r>
        <w:r>
          <w:rPr>
            <w:noProof/>
            <w:webHidden/>
          </w:rPr>
          <w:instrText xml:space="preserve"> PAGEREF _Toc26916460 \h </w:instrText>
        </w:r>
        <w:r>
          <w:rPr>
            <w:noProof/>
            <w:webHidden/>
          </w:rPr>
        </w:r>
        <w:r>
          <w:rPr>
            <w:noProof/>
            <w:webHidden/>
          </w:rPr>
          <w:fldChar w:fldCharType="separate"/>
        </w:r>
        <w:r>
          <w:rPr>
            <w:noProof/>
            <w:webHidden/>
          </w:rPr>
          <w:t>152</w:t>
        </w:r>
        <w:r>
          <w:rPr>
            <w:noProof/>
            <w:webHidden/>
          </w:rPr>
          <w:fldChar w:fldCharType="end"/>
        </w:r>
      </w:hyperlink>
    </w:p>
    <w:p w14:paraId="56803BE7" w14:textId="6B4B0E14"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1" w:history="1">
        <w:r w:rsidRPr="00F96D9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F96D9F">
          <w:rPr>
            <w:rStyle w:val="Hyperlink"/>
            <w:noProof/>
          </w:rPr>
          <w:t>Future extensions</w:t>
        </w:r>
        <w:r>
          <w:rPr>
            <w:noProof/>
            <w:webHidden/>
          </w:rPr>
          <w:tab/>
        </w:r>
        <w:r>
          <w:rPr>
            <w:noProof/>
            <w:webHidden/>
          </w:rPr>
          <w:fldChar w:fldCharType="begin"/>
        </w:r>
        <w:r>
          <w:rPr>
            <w:noProof/>
            <w:webHidden/>
          </w:rPr>
          <w:instrText xml:space="preserve"> PAGEREF _Toc26916461 \h </w:instrText>
        </w:r>
        <w:r>
          <w:rPr>
            <w:noProof/>
            <w:webHidden/>
          </w:rPr>
        </w:r>
        <w:r>
          <w:rPr>
            <w:noProof/>
            <w:webHidden/>
          </w:rPr>
          <w:fldChar w:fldCharType="separate"/>
        </w:r>
        <w:r>
          <w:rPr>
            <w:noProof/>
            <w:webHidden/>
          </w:rPr>
          <w:t>154</w:t>
        </w:r>
        <w:r>
          <w:rPr>
            <w:noProof/>
            <w:webHidden/>
          </w:rPr>
          <w:fldChar w:fldCharType="end"/>
        </w:r>
      </w:hyperlink>
    </w:p>
    <w:p w14:paraId="1086EAA8" w14:textId="7A733EF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2" w:history="1">
        <w:r w:rsidRPr="00F96D9F">
          <w:rPr>
            <w:rStyle w:val="Hyperlink"/>
            <w:noProof/>
          </w:rPr>
          <w:t>10.1</w:t>
        </w:r>
        <w:r>
          <w:rPr>
            <w:rFonts w:asciiTheme="minorHAnsi" w:eastAsiaTheme="minorEastAsia" w:hAnsiTheme="minorHAnsi" w:cstheme="minorBidi"/>
            <w:b w:val="0"/>
            <w:bCs w:val="0"/>
            <w:noProof/>
            <w:sz w:val="22"/>
            <w:szCs w:val="22"/>
            <w:lang w:val="de-DE"/>
          </w:rPr>
          <w:tab/>
        </w:r>
        <w:r w:rsidRPr="00F96D9F">
          <w:rPr>
            <w:rStyle w:val="Hyperlink"/>
            <w:noProof/>
          </w:rPr>
          <w:t>Additional parameters for spot and seam welds</w:t>
        </w:r>
        <w:r>
          <w:rPr>
            <w:noProof/>
            <w:webHidden/>
          </w:rPr>
          <w:tab/>
        </w:r>
        <w:r>
          <w:rPr>
            <w:noProof/>
            <w:webHidden/>
          </w:rPr>
          <w:fldChar w:fldCharType="begin"/>
        </w:r>
        <w:r>
          <w:rPr>
            <w:noProof/>
            <w:webHidden/>
          </w:rPr>
          <w:instrText xml:space="preserve"> PAGEREF _Toc26916462 \h </w:instrText>
        </w:r>
        <w:r>
          <w:rPr>
            <w:noProof/>
            <w:webHidden/>
          </w:rPr>
        </w:r>
        <w:r>
          <w:rPr>
            <w:noProof/>
            <w:webHidden/>
          </w:rPr>
          <w:fldChar w:fldCharType="separate"/>
        </w:r>
        <w:r>
          <w:rPr>
            <w:noProof/>
            <w:webHidden/>
          </w:rPr>
          <w:t>154</w:t>
        </w:r>
        <w:r>
          <w:rPr>
            <w:noProof/>
            <w:webHidden/>
          </w:rPr>
          <w:fldChar w:fldCharType="end"/>
        </w:r>
      </w:hyperlink>
    </w:p>
    <w:p w14:paraId="22E4EB6D" w14:textId="6A4D24C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3" w:history="1">
        <w:r w:rsidRPr="00F96D9F">
          <w:rPr>
            <w:rStyle w:val="Hyperlink"/>
            <w:noProof/>
          </w:rPr>
          <w:t>10.2</w:t>
        </w:r>
        <w:r>
          <w:rPr>
            <w:rFonts w:asciiTheme="minorHAnsi" w:eastAsiaTheme="minorEastAsia" w:hAnsiTheme="minorHAnsi" w:cstheme="minorBidi"/>
            <w:b w:val="0"/>
            <w:bCs w:val="0"/>
            <w:noProof/>
            <w:sz w:val="22"/>
            <w:szCs w:val="22"/>
            <w:lang w:val="de-DE"/>
          </w:rPr>
          <w:tab/>
        </w:r>
        <w:r w:rsidRPr="00F96D9F">
          <w:rPr>
            <w:rStyle w:val="Hyperlink"/>
            <w:noProof/>
          </w:rPr>
          <w:t>Other relevant and new joint types</w:t>
        </w:r>
        <w:r>
          <w:rPr>
            <w:noProof/>
            <w:webHidden/>
          </w:rPr>
          <w:tab/>
        </w:r>
        <w:r>
          <w:rPr>
            <w:noProof/>
            <w:webHidden/>
          </w:rPr>
          <w:fldChar w:fldCharType="begin"/>
        </w:r>
        <w:r>
          <w:rPr>
            <w:noProof/>
            <w:webHidden/>
          </w:rPr>
          <w:instrText xml:space="preserve"> PAGEREF _Toc26916463 \h </w:instrText>
        </w:r>
        <w:r>
          <w:rPr>
            <w:noProof/>
            <w:webHidden/>
          </w:rPr>
        </w:r>
        <w:r>
          <w:rPr>
            <w:noProof/>
            <w:webHidden/>
          </w:rPr>
          <w:fldChar w:fldCharType="separate"/>
        </w:r>
        <w:r>
          <w:rPr>
            <w:noProof/>
            <w:webHidden/>
          </w:rPr>
          <w:t>154</w:t>
        </w:r>
        <w:r>
          <w:rPr>
            <w:noProof/>
            <w:webHidden/>
          </w:rPr>
          <w:fldChar w:fldCharType="end"/>
        </w:r>
      </w:hyperlink>
    </w:p>
    <w:p w14:paraId="43287782" w14:textId="0887581C"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4" w:history="1">
        <w:r w:rsidRPr="00F96D9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F96D9F">
          <w:rPr>
            <w:rStyle w:val="Hyperlink"/>
            <w:noProof/>
          </w:rPr>
          <w:t>Disclaimer</w:t>
        </w:r>
        <w:r>
          <w:rPr>
            <w:noProof/>
            <w:webHidden/>
          </w:rPr>
          <w:tab/>
        </w:r>
        <w:r>
          <w:rPr>
            <w:noProof/>
            <w:webHidden/>
          </w:rPr>
          <w:fldChar w:fldCharType="begin"/>
        </w:r>
        <w:r>
          <w:rPr>
            <w:noProof/>
            <w:webHidden/>
          </w:rPr>
          <w:instrText xml:space="preserve"> PAGEREF _Toc26916464 \h </w:instrText>
        </w:r>
        <w:r>
          <w:rPr>
            <w:noProof/>
            <w:webHidden/>
          </w:rPr>
        </w:r>
        <w:r>
          <w:rPr>
            <w:noProof/>
            <w:webHidden/>
          </w:rPr>
          <w:fldChar w:fldCharType="separate"/>
        </w:r>
        <w:r>
          <w:rPr>
            <w:noProof/>
            <w:webHidden/>
          </w:rPr>
          <w:t>155</w:t>
        </w:r>
        <w:r>
          <w:rPr>
            <w:noProof/>
            <w:webHidden/>
          </w:rPr>
          <w:fldChar w:fldCharType="end"/>
        </w:r>
      </w:hyperlink>
    </w:p>
    <w:p w14:paraId="027D97F0" w14:textId="61E8B44D"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5" w:history="1">
        <w:r w:rsidRPr="00F96D9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F96D9F">
          <w:rPr>
            <w:rStyle w:val="Hyperlink"/>
            <w:noProof/>
          </w:rPr>
          <w:t>References</w:t>
        </w:r>
        <w:r>
          <w:rPr>
            <w:noProof/>
            <w:webHidden/>
          </w:rPr>
          <w:tab/>
        </w:r>
        <w:r>
          <w:rPr>
            <w:noProof/>
            <w:webHidden/>
          </w:rPr>
          <w:fldChar w:fldCharType="begin"/>
        </w:r>
        <w:r>
          <w:rPr>
            <w:noProof/>
            <w:webHidden/>
          </w:rPr>
          <w:instrText xml:space="preserve"> PAGEREF _Toc26916465 \h </w:instrText>
        </w:r>
        <w:r>
          <w:rPr>
            <w:noProof/>
            <w:webHidden/>
          </w:rPr>
        </w:r>
        <w:r>
          <w:rPr>
            <w:noProof/>
            <w:webHidden/>
          </w:rPr>
          <w:fldChar w:fldCharType="separate"/>
        </w:r>
        <w:r>
          <w:rPr>
            <w:noProof/>
            <w:webHidden/>
          </w:rPr>
          <w:t>156</w:t>
        </w:r>
        <w:r>
          <w:rPr>
            <w:noProof/>
            <w:webHidden/>
          </w:rPr>
          <w:fldChar w:fldCharType="end"/>
        </w:r>
      </w:hyperlink>
    </w:p>
    <w:p w14:paraId="1B3DA069" w14:textId="273A804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0CE902E8" w14:textId="2AF4B753" w:rsidR="0049567D"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16466" w:history="1">
        <w:r w:rsidR="0049567D" w:rsidRPr="002A487B">
          <w:rPr>
            <w:rStyle w:val="Hyperlink"/>
            <w:noProof/>
          </w:rPr>
          <w:t>Figure 1: Seam weld as 1</w:t>
        </w:r>
        <w:r w:rsidR="0049567D" w:rsidRPr="002A487B">
          <w:rPr>
            <w:rStyle w:val="Hyperlink"/>
            <w:noProof/>
          </w:rPr>
          <w:noBreakHyphen/>
          <w:t>dimensional joint</w:t>
        </w:r>
        <w:r w:rsidR="0049567D">
          <w:rPr>
            <w:noProof/>
            <w:webHidden/>
          </w:rPr>
          <w:tab/>
        </w:r>
        <w:r w:rsidR="0049567D">
          <w:rPr>
            <w:noProof/>
            <w:webHidden/>
          </w:rPr>
          <w:fldChar w:fldCharType="begin"/>
        </w:r>
        <w:r w:rsidR="0049567D">
          <w:rPr>
            <w:noProof/>
            <w:webHidden/>
          </w:rPr>
          <w:instrText xml:space="preserve"> PAGEREF _Toc26916466 \h </w:instrText>
        </w:r>
        <w:r w:rsidR="0049567D">
          <w:rPr>
            <w:noProof/>
            <w:webHidden/>
          </w:rPr>
        </w:r>
        <w:r w:rsidR="0049567D">
          <w:rPr>
            <w:noProof/>
            <w:webHidden/>
          </w:rPr>
          <w:fldChar w:fldCharType="separate"/>
        </w:r>
        <w:r w:rsidR="0049567D">
          <w:rPr>
            <w:noProof/>
            <w:webHidden/>
          </w:rPr>
          <w:t>20</w:t>
        </w:r>
        <w:r w:rsidR="0049567D">
          <w:rPr>
            <w:noProof/>
            <w:webHidden/>
          </w:rPr>
          <w:fldChar w:fldCharType="end"/>
        </w:r>
      </w:hyperlink>
    </w:p>
    <w:p w14:paraId="62212CBC" w14:textId="1813F95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7" w:history="1">
        <w:r w:rsidRPr="002A487B">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_Toc26916467 \h </w:instrText>
        </w:r>
        <w:r>
          <w:rPr>
            <w:noProof/>
            <w:webHidden/>
          </w:rPr>
        </w:r>
        <w:r>
          <w:rPr>
            <w:noProof/>
            <w:webHidden/>
          </w:rPr>
          <w:fldChar w:fldCharType="separate"/>
        </w:r>
        <w:r>
          <w:rPr>
            <w:noProof/>
            <w:webHidden/>
          </w:rPr>
          <w:t>21</w:t>
        </w:r>
        <w:r>
          <w:rPr>
            <w:noProof/>
            <w:webHidden/>
          </w:rPr>
          <w:fldChar w:fldCharType="end"/>
        </w:r>
      </w:hyperlink>
    </w:p>
    <w:p w14:paraId="2DBE19D1" w14:textId="5FB05C0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8" w:history="1">
        <w:r w:rsidRPr="002A487B">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_Toc26916468 \h </w:instrText>
        </w:r>
        <w:r>
          <w:rPr>
            <w:noProof/>
            <w:webHidden/>
          </w:rPr>
        </w:r>
        <w:r>
          <w:rPr>
            <w:noProof/>
            <w:webHidden/>
          </w:rPr>
          <w:fldChar w:fldCharType="separate"/>
        </w:r>
        <w:r>
          <w:rPr>
            <w:noProof/>
            <w:webHidden/>
          </w:rPr>
          <w:t>21</w:t>
        </w:r>
        <w:r>
          <w:rPr>
            <w:noProof/>
            <w:webHidden/>
          </w:rPr>
          <w:fldChar w:fldCharType="end"/>
        </w:r>
      </w:hyperlink>
    </w:p>
    <w:p w14:paraId="70F12184" w14:textId="66B69E3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9" w:history="1">
        <w:r w:rsidRPr="002A487B">
          <w:rPr>
            <w:rStyle w:val="Hyperlink"/>
            <w:noProof/>
          </w:rPr>
          <w:t>Figure 4: The Development Process</w:t>
        </w:r>
        <w:r>
          <w:rPr>
            <w:noProof/>
            <w:webHidden/>
          </w:rPr>
          <w:tab/>
        </w:r>
        <w:r>
          <w:rPr>
            <w:noProof/>
            <w:webHidden/>
          </w:rPr>
          <w:fldChar w:fldCharType="begin"/>
        </w:r>
        <w:r>
          <w:rPr>
            <w:noProof/>
            <w:webHidden/>
          </w:rPr>
          <w:instrText xml:space="preserve"> PAGEREF _Toc26916469 \h </w:instrText>
        </w:r>
        <w:r>
          <w:rPr>
            <w:noProof/>
            <w:webHidden/>
          </w:rPr>
        </w:r>
        <w:r>
          <w:rPr>
            <w:noProof/>
            <w:webHidden/>
          </w:rPr>
          <w:fldChar w:fldCharType="separate"/>
        </w:r>
        <w:r>
          <w:rPr>
            <w:noProof/>
            <w:webHidden/>
          </w:rPr>
          <w:t>22</w:t>
        </w:r>
        <w:r>
          <w:rPr>
            <w:noProof/>
            <w:webHidden/>
          </w:rPr>
          <w:fldChar w:fldCharType="end"/>
        </w:r>
      </w:hyperlink>
    </w:p>
    <w:p w14:paraId="6D9FC6CD" w14:textId="4F9DBE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0" w:history="1">
        <w:r w:rsidRPr="002A487B">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_Toc26916470 \h </w:instrText>
        </w:r>
        <w:r>
          <w:rPr>
            <w:noProof/>
            <w:webHidden/>
          </w:rPr>
        </w:r>
        <w:r>
          <w:rPr>
            <w:noProof/>
            <w:webHidden/>
          </w:rPr>
          <w:fldChar w:fldCharType="separate"/>
        </w:r>
        <w:r>
          <w:rPr>
            <w:noProof/>
            <w:webHidden/>
          </w:rPr>
          <w:t>22</w:t>
        </w:r>
        <w:r>
          <w:rPr>
            <w:noProof/>
            <w:webHidden/>
          </w:rPr>
          <w:fldChar w:fldCharType="end"/>
        </w:r>
      </w:hyperlink>
    </w:p>
    <w:p w14:paraId="259A9E6F" w14:textId="668C8F1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1" w:history="1">
        <w:r w:rsidRPr="002A487B">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_Toc26916471 \h </w:instrText>
        </w:r>
        <w:r>
          <w:rPr>
            <w:noProof/>
            <w:webHidden/>
          </w:rPr>
        </w:r>
        <w:r>
          <w:rPr>
            <w:noProof/>
            <w:webHidden/>
          </w:rPr>
          <w:fldChar w:fldCharType="separate"/>
        </w:r>
        <w:r>
          <w:rPr>
            <w:noProof/>
            <w:webHidden/>
          </w:rPr>
          <w:t>27</w:t>
        </w:r>
        <w:r>
          <w:rPr>
            <w:noProof/>
            <w:webHidden/>
          </w:rPr>
          <w:fldChar w:fldCharType="end"/>
        </w:r>
      </w:hyperlink>
    </w:p>
    <w:p w14:paraId="37BCDAD2" w14:textId="119FDFD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0" w:anchor="_Toc26916472" w:history="1">
        <w:r w:rsidRPr="002A487B">
          <w:rPr>
            <w:rStyle w:val="Hyperlink"/>
            <w:noProof/>
          </w:rPr>
          <w:t>Figure 7: special topologies</w:t>
        </w:r>
        <w:r>
          <w:rPr>
            <w:noProof/>
            <w:webHidden/>
          </w:rPr>
          <w:tab/>
        </w:r>
        <w:r>
          <w:rPr>
            <w:noProof/>
            <w:webHidden/>
          </w:rPr>
          <w:fldChar w:fldCharType="begin"/>
        </w:r>
        <w:r>
          <w:rPr>
            <w:noProof/>
            <w:webHidden/>
          </w:rPr>
          <w:instrText xml:space="preserve"> PAGEREF _Toc26916472 \h </w:instrText>
        </w:r>
        <w:r>
          <w:rPr>
            <w:noProof/>
            <w:webHidden/>
          </w:rPr>
        </w:r>
        <w:r>
          <w:rPr>
            <w:noProof/>
            <w:webHidden/>
          </w:rPr>
          <w:fldChar w:fldCharType="separate"/>
        </w:r>
        <w:r>
          <w:rPr>
            <w:noProof/>
            <w:webHidden/>
          </w:rPr>
          <w:t>36</w:t>
        </w:r>
        <w:r>
          <w:rPr>
            <w:noProof/>
            <w:webHidden/>
          </w:rPr>
          <w:fldChar w:fldCharType="end"/>
        </w:r>
      </w:hyperlink>
    </w:p>
    <w:p w14:paraId="6323839A" w14:textId="58ABCB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3" w:history="1">
        <w:r w:rsidRPr="002A487B">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_Toc26916473 \h </w:instrText>
        </w:r>
        <w:r>
          <w:rPr>
            <w:noProof/>
            <w:webHidden/>
          </w:rPr>
        </w:r>
        <w:r>
          <w:rPr>
            <w:noProof/>
            <w:webHidden/>
          </w:rPr>
          <w:fldChar w:fldCharType="separate"/>
        </w:r>
        <w:r>
          <w:rPr>
            <w:noProof/>
            <w:webHidden/>
          </w:rPr>
          <w:t>55</w:t>
        </w:r>
        <w:r>
          <w:rPr>
            <w:noProof/>
            <w:webHidden/>
          </w:rPr>
          <w:fldChar w:fldCharType="end"/>
        </w:r>
      </w:hyperlink>
    </w:p>
    <w:p w14:paraId="647C9890" w14:textId="2463B14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4" w:history="1">
        <w:r w:rsidRPr="002A487B">
          <w:rPr>
            <w:rStyle w:val="Hyperlink"/>
            <w:noProof/>
          </w:rPr>
          <w:t>Figure 9: Rivet head types</w:t>
        </w:r>
        <w:r>
          <w:rPr>
            <w:noProof/>
            <w:webHidden/>
          </w:rPr>
          <w:tab/>
        </w:r>
        <w:r>
          <w:rPr>
            <w:noProof/>
            <w:webHidden/>
          </w:rPr>
          <w:fldChar w:fldCharType="begin"/>
        </w:r>
        <w:r>
          <w:rPr>
            <w:noProof/>
            <w:webHidden/>
          </w:rPr>
          <w:instrText xml:space="preserve"> PAGEREF _Toc26916474 \h </w:instrText>
        </w:r>
        <w:r>
          <w:rPr>
            <w:noProof/>
            <w:webHidden/>
          </w:rPr>
        </w:r>
        <w:r>
          <w:rPr>
            <w:noProof/>
            <w:webHidden/>
          </w:rPr>
          <w:fldChar w:fldCharType="separate"/>
        </w:r>
        <w:r>
          <w:rPr>
            <w:noProof/>
            <w:webHidden/>
          </w:rPr>
          <w:t>58</w:t>
        </w:r>
        <w:r>
          <w:rPr>
            <w:noProof/>
            <w:webHidden/>
          </w:rPr>
          <w:fldChar w:fldCharType="end"/>
        </w:r>
      </w:hyperlink>
    </w:p>
    <w:p w14:paraId="1AF5C28D" w14:textId="7E4DC06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5" w:history="1">
        <w:r w:rsidRPr="002A487B">
          <w:rPr>
            <w:rStyle w:val="Hyperlink"/>
            <w:noProof/>
          </w:rPr>
          <w:t>Figure 10: Cross Section of a blind rivet</w:t>
        </w:r>
        <w:r>
          <w:rPr>
            <w:noProof/>
            <w:webHidden/>
          </w:rPr>
          <w:tab/>
        </w:r>
        <w:r>
          <w:rPr>
            <w:noProof/>
            <w:webHidden/>
          </w:rPr>
          <w:fldChar w:fldCharType="begin"/>
        </w:r>
        <w:r>
          <w:rPr>
            <w:noProof/>
            <w:webHidden/>
          </w:rPr>
          <w:instrText xml:space="preserve"> PAGEREF _Toc26916475 \h </w:instrText>
        </w:r>
        <w:r>
          <w:rPr>
            <w:noProof/>
            <w:webHidden/>
          </w:rPr>
        </w:r>
        <w:r>
          <w:rPr>
            <w:noProof/>
            <w:webHidden/>
          </w:rPr>
          <w:fldChar w:fldCharType="separate"/>
        </w:r>
        <w:r>
          <w:rPr>
            <w:noProof/>
            <w:webHidden/>
          </w:rPr>
          <w:t>60</w:t>
        </w:r>
        <w:r>
          <w:rPr>
            <w:noProof/>
            <w:webHidden/>
          </w:rPr>
          <w:fldChar w:fldCharType="end"/>
        </w:r>
      </w:hyperlink>
    </w:p>
    <w:p w14:paraId="613566D3" w14:textId="62E7666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6" w:history="1">
        <w:r w:rsidRPr="002A487B">
          <w:rPr>
            <w:rStyle w:val="Hyperlink"/>
            <w:noProof/>
          </w:rPr>
          <w:t>Figure 11: Thick and Thin Assembling</w:t>
        </w:r>
        <w:r>
          <w:rPr>
            <w:noProof/>
            <w:webHidden/>
          </w:rPr>
          <w:tab/>
        </w:r>
        <w:r>
          <w:rPr>
            <w:noProof/>
            <w:webHidden/>
          </w:rPr>
          <w:fldChar w:fldCharType="begin"/>
        </w:r>
        <w:r>
          <w:rPr>
            <w:noProof/>
            <w:webHidden/>
          </w:rPr>
          <w:instrText xml:space="preserve"> PAGEREF _Toc26916476 \h </w:instrText>
        </w:r>
        <w:r>
          <w:rPr>
            <w:noProof/>
            <w:webHidden/>
          </w:rPr>
        </w:r>
        <w:r>
          <w:rPr>
            <w:noProof/>
            <w:webHidden/>
          </w:rPr>
          <w:fldChar w:fldCharType="separate"/>
        </w:r>
        <w:r>
          <w:rPr>
            <w:noProof/>
            <w:webHidden/>
          </w:rPr>
          <w:t>60</w:t>
        </w:r>
        <w:r>
          <w:rPr>
            <w:noProof/>
            <w:webHidden/>
          </w:rPr>
          <w:fldChar w:fldCharType="end"/>
        </w:r>
      </w:hyperlink>
    </w:p>
    <w:p w14:paraId="58B6910E" w14:textId="3CDF973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7" w:history="1">
        <w:r w:rsidRPr="002A487B">
          <w:rPr>
            <w:rStyle w:val="Hyperlink"/>
            <w:noProof/>
          </w:rPr>
          <w:t>Figure 12: Fastening Soft and Hard</w:t>
        </w:r>
        <w:r>
          <w:rPr>
            <w:noProof/>
            <w:webHidden/>
          </w:rPr>
          <w:tab/>
        </w:r>
        <w:r>
          <w:rPr>
            <w:noProof/>
            <w:webHidden/>
          </w:rPr>
          <w:fldChar w:fldCharType="begin"/>
        </w:r>
        <w:r>
          <w:rPr>
            <w:noProof/>
            <w:webHidden/>
          </w:rPr>
          <w:instrText xml:space="preserve"> PAGEREF _Toc26916477 \h </w:instrText>
        </w:r>
        <w:r>
          <w:rPr>
            <w:noProof/>
            <w:webHidden/>
          </w:rPr>
        </w:r>
        <w:r>
          <w:rPr>
            <w:noProof/>
            <w:webHidden/>
          </w:rPr>
          <w:fldChar w:fldCharType="separate"/>
        </w:r>
        <w:r>
          <w:rPr>
            <w:noProof/>
            <w:webHidden/>
          </w:rPr>
          <w:t>61</w:t>
        </w:r>
        <w:r>
          <w:rPr>
            <w:noProof/>
            <w:webHidden/>
          </w:rPr>
          <w:fldChar w:fldCharType="end"/>
        </w:r>
      </w:hyperlink>
    </w:p>
    <w:p w14:paraId="6EE7AF35" w14:textId="6BC4EA3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8" w:history="1">
        <w:r w:rsidRPr="002A487B">
          <w:rPr>
            <w:rStyle w:val="Hyperlink"/>
            <w:noProof/>
          </w:rPr>
          <w:t>Figure 13: Cross Section of a Self-Piercing Rivet</w:t>
        </w:r>
        <w:r>
          <w:rPr>
            <w:noProof/>
            <w:webHidden/>
          </w:rPr>
          <w:tab/>
        </w:r>
        <w:r>
          <w:rPr>
            <w:noProof/>
            <w:webHidden/>
          </w:rPr>
          <w:fldChar w:fldCharType="begin"/>
        </w:r>
        <w:r>
          <w:rPr>
            <w:noProof/>
            <w:webHidden/>
          </w:rPr>
          <w:instrText xml:space="preserve"> PAGEREF _Toc26916478 \h </w:instrText>
        </w:r>
        <w:r>
          <w:rPr>
            <w:noProof/>
            <w:webHidden/>
          </w:rPr>
        </w:r>
        <w:r>
          <w:rPr>
            <w:noProof/>
            <w:webHidden/>
          </w:rPr>
          <w:fldChar w:fldCharType="separate"/>
        </w:r>
        <w:r>
          <w:rPr>
            <w:noProof/>
            <w:webHidden/>
          </w:rPr>
          <w:t>62</w:t>
        </w:r>
        <w:r>
          <w:rPr>
            <w:noProof/>
            <w:webHidden/>
          </w:rPr>
          <w:fldChar w:fldCharType="end"/>
        </w:r>
      </w:hyperlink>
    </w:p>
    <w:p w14:paraId="49397E63" w14:textId="2E8007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9" w:history="1">
        <w:r w:rsidRPr="002A487B">
          <w:rPr>
            <w:rStyle w:val="Hyperlink"/>
            <w:noProof/>
          </w:rPr>
          <w:t>Figure 14: S</w:t>
        </w:r>
        <w:r w:rsidRPr="002A487B">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_Toc26916479 \h </w:instrText>
        </w:r>
        <w:r>
          <w:rPr>
            <w:noProof/>
            <w:webHidden/>
          </w:rPr>
        </w:r>
        <w:r>
          <w:rPr>
            <w:noProof/>
            <w:webHidden/>
          </w:rPr>
          <w:fldChar w:fldCharType="separate"/>
        </w:r>
        <w:r>
          <w:rPr>
            <w:noProof/>
            <w:webHidden/>
          </w:rPr>
          <w:t>62</w:t>
        </w:r>
        <w:r>
          <w:rPr>
            <w:noProof/>
            <w:webHidden/>
          </w:rPr>
          <w:fldChar w:fldCharType="end"/>
        </w:r>
      </w:hyperlink>
    </w:p>
    <w:p w14:paraId="3DB278CD" w14:textId="590256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0" w:history="1">
        <w:r w:rsidRPr="002A487B">
          <w:rPr>
            <w:rStyle w:val="Hyperlink"/>
            <w:noProof/>
          </w:rPr>
          <w:t>Figure 15: Dimensions of Solid Rivets</w:t>
        </w:r>
        <w:r>
          <w:rPr>
            <w:noProof/>
            <w:webHidden/>
          </w:rPr>
          <w:tab/>
        </w:r>
        <w:r>
          <w:rPr>
            <w:noProof/>
            <w:webHidden/>
          </w:rPr>
          <w:fldChar w:fldCharType="begin"/>
        </w:r>
        <w:r>
          <w:rPr>
            <w:noProof/>
            <w:webHidden/>
          </w:rPr>
          <w:instrText xml:space="preserve"> PAGEREF _Toc26916480 \h </w:instrText>
        </w:r>
        <w:r>
          <w:rPr>
            <w:noProof/>
            <w:webHidden/>
          </w:rPr>
        </w:r>
        <w:r>
          <w:rPr>
            <w:noProof/>
            <w:webHidden/>
          </w:rPr>
          <w:fldChar w:fldCharType="separate"/>
        </w:r>
        <w:r>
          <w:rPr>
            <w:noProof/>
            <w:webHidden/>
          </w:rPr>
          <w:t>64</w:t>
        </w:r>
        <w:r>
          <w:rPr>
            <w:noProof/>
            <w:webHidden/>
          </w:rPr>
          <w:fldChar w:fldCharType="end"/>
        </w:r>
      </w:hyperlink>
    </w:p>
    <w:p w14:paraId="02D12C57" w14:textId="77ADA28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1" w:history="1">
        <w:r w:rsidRPr="002A487B">
          <w:rPr>
            <w:rStyle w:val="Hyperlink"/>
            <w:noProof/>
          </w:rPr>
          <w:t>Figure 16: Clinch allowance of solid rivet</w:t>
        </w:r>
        <w:r>
          <w:rPr>
            <w:noProof/>
            <w:webHidden/>
          </w:rPr>
          <w:tab/>
        </w:r>
        <w:r>
          <w:rPr>
            <w:noProof/>
            <w:webHidden/>
          </w:rPr>
          <w:fldChar w:fldCharType="begin"/>
        </w:r>
        <w:r>
          <w:rPr>
            <w:noProof/>
            <w:webHidden/>
          </w:rPr>
          <w:instrText xml:space="preserve"> PAGEREF _Toc26916481 \h </w:instrText>
        </w:r>
        <w:r>
          <w:rPr>
            <w:noProof/>
            <w:webHidden/>
          </w:rPr>
        </w:r>
        <w:r>
          <w:rPr>
            <w:noProof/>
            <w:webHidden/>
          </w:rPr>
          <w:fldChar w:fldCharType="separate"/>
        </w:r>
        <w:r>
          <w:rPr>
            <w:noProof/>
            <w:webHidden/>
          </w:rPr>
          <w:t>65</w:t>
        </w:r>
        <w:r>
          <w:rPr>
            <w:noProof/>
            <w:webHidden/>
          </w:rPr>
          <w:fldChar w:fldCharType="end"/>
        </w:r>
      </w:hyperlink>
    </w:p>
    <w:p w14:paraId="2D9EAD3E" w14:textId="6E0CC3D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2" w:history="1">
        <w:r w:rsidRPr="002A487B">
          <w:rPr>
            <w:rStyle w:val="Hyperlink"/>
            <w:noProof/>
          </w:rPr>
          <w:t>Figure 17: Cross section of a SWOP Rivet</w:t>
        </w:r>
        <w:r>
          <w:rPr>
            <w:noProof/>
            <w:webHidden/>
          </w:rPr>
          <w:tab/>
        </w:r>
        <w:r>
          <w:rPr>
            <w:noProof/>
            <w:webHidden/>
          </w:rPr>
          <w:fldChar w:fldCharType="begin"/>
        </w:r>
        <w:r>
          <w:rPr>
            <w:noProof/>
            <w:webHidden/>
          </w:rPr>
          <w:instrText xml:space="preserve"> PAGEREF _Toc26916482 \h </w:instrText>
        </w:r>
        <w:r>
          <w:rPr>
            <w:noProof/>
            <w:webHidden/>
          </w:rPr>
        </w:r>
        <w:r>
          <w:rPr>
            <w:noProof/>
            <w:webHidden/>
          </w:rPr>
          <w:fldChar w:fldCharType="separate"/>
        </w:r>
        <w:r>
          <w:rPr>
            <w:noProof/>
            <w:webHidden/>
          </w:rPr>
          <w:t>66</w:t>
        </w:r>
        <w:r>
          <w:rPr>
            <w:noProof/>
            <w:webHidden/>
          </w:rPr>
          <w:fldChar w:fldCharType="end"/>
        </w:r>
      </w:hyperlink>
    </w:p>
    <w:p w14:paraId="3B6900BD" w14:textId="665D32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3" w:history="1">
        <w:r w:rsidRPr="002A487B">
          <w:rPr>
            <w:rStyle w:val="Hyperlink"/>
            <w:noProof/>
          </w:rPr>
          <w:t>Figure 18: Bolts and Screws</w:t>
        </w:r>
        <w:r>
          <w:rPr>
            <w:noProof/>
            <w:webHidden/>
          </w:rPr>
          <w:tab/>
        </w:r>
        <w:r>
          <w:rPr>
            <w:noProof/>
            <w:webHidden/>
          </w:rPr>
          <w:fldChar w:fldCharType="begin"/>
        </w:r>
        <w:r>
          <w:rPr>
            <w:noProof/>
            <w:webHidden/>
          </w:rPr>
          <w:instrText xml:space="preserve"> PAGEREF _Toc26916483 \h </w:instrText>
        </w:r>
        <w:r>
          <w:rPr>
            <w:noProof/>
            <w:webHidden/>
          </w:rPr>
        </w:r>
        <w:r>
          <w:rPr>
            <w:noProof/>
            <w:webHidden/>
          </w:rPr>
          <w:fldChar w:fldCharType="separate"/>
        </w:r>
        <w:r>
          <w:rPr>
            <w:noProof/>
            <w:webHidden/>
          </w:rPr>
          <w:t>68</w:t>
        </w:r>
        <w:r>
          <w:rPr>
            <w:noProof/>
            <w:webHidden/>
          </w:rPr>
          <w:fldChar w:fldCharType="end"/>
        </w:r>
      </w:hyperlink>
    </w:p>
    <w:p w14:paraId="464E1BA4" w14:textId="297FC26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4" w:history="1">
        <w:r w:rsidRPr="002A487B">
          <w:rPr>
            <w:rStyle w:val="Hyperlink"/>
            <w:noProof/>
          </w:rPr>
          <w:t>Figure 19: Different Screw Forms</w:t>
        </w:r>
        <w:r>
          <w:rPr>
            <w:noProof/>
            <w:webHidden/>
          </w:rPr>
          <w:tab/>
        </w:r>
        <w:r>
          <w:rPr>
            <w:noProof/>
            <w:webHidden/>
          </w:rPr>
          <w:fldChar w:fldCharType="begin"/>
        </w:r>
        <w:r>
          <w:rPr>
            <w:noProof/>
            <w:webHidden/>
          </w:rPr>
          <w:instrText xml:space="preserve"> PAGEREF _Toc26916484 \h </w:instrText>
        </w:r>
        <w:r>
          <w:rPr>
            <w:noProof/>
            <w:webHidden/>
          </w:rPr>
        </w:r>
        <w:r>
          <w:rPr>
            <w:noProof/>
            <w:webHidden/>
          </w:rPr>
          <w:fldChar w:fldCharType="separate"/>
        </w:r>
        <w:r>
          <w:rPr>
            <w:noProof/>
            <w:webHidden/>
          </w:rPr>
          <w:t>69</w:t>
        </w:r>
        <w:r>
          <w:rPr>
            <w:noProof/>
            <w:webHidden/>
          </w:rPr>
          <w:fldChar w:fldCharType="end"/>
        </w:r>
      </w:hyperlink>
    </w:p>
    <w:p w14:paraId="3D873945" w14:textId="3EA4C51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5" w:history="1">
        <w:r w:rsidRPr="002A487B">
          <w:rPr>
            <w:rStyle w:val="Hyperlink"/>
            <w:noProof/>
          </w:rPr>
          <w:t>Figure 20: Definition of Length and Head Sizes</w:t>
        </w:r>
        <w:r>
          <w:rPr>
            <w:noProof/>
            <w:webHidden/>
          </w:rPr>
          <w:tab/>
        </w:r>
        <w:r>
          <w:rPr>
            <w:noProof/>
            <w:webHidden/>
          </w:rPr>
          <w:fldChar w:fldCharType="begin"/>
        </w:r>
        <w:r>
          <w:rPr>
            <w:noProof/>
            <w:webHidden/>
          </w:rPr>
          <w:instrText xml:space="preserve"> PAGEREF _Toc26916485 \h </w:instrText>
        </w:r>
        <w:r>
          <w:rPr>
            <w:noProof/>
            <w:webHidden/>
          </w:rPr>
        </w:r>
        <w:r>
          <w:rPr>
            <w:noProof/>
            <w:webHidden/>
          </w:rPr>
          <w:fldChar w:fldCharType="separate"/>
        </w:r>
        <w:r>
          <w:rPr>
            <w:noProof/>
            <w:webHidden/>
          </w:rPr>
          <w:t>69</w:t>
        </w:r>
        <w:r>
          <w:rPr>
            <w:noProof/>
            <w:webHidden/>
          </w:rPr>
          <w:fldChar w:fldCharType="end"/>
        </w:r>
      </w:hyperlink>
    </w:p>
    <w:p w14:paraId="07ACEBFA" w14:textId="609A1F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6" w:history="1">
        <w:r w:rsidRPr="002A487B">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_Toc26916486 \h </w:instrText>
        </w:r>
        <w:r>
          <w:rPr>
            <w:noProof/>
            <w:webHidden/>
          </w:rPr>
        </w:r>
        <w:r>
          <w:rPr>
            <w:noProof/>
            <w:webHidden/>
          </w:rPr>
          <w:fldChar w:fldCharType="separate"/>
        </w:r>
        <w:r>
          <w:rPr>
            <w:noProof/>
            <w:webHidden/>
          </w:rPr>
          <w:t>69</w:t>
        </w:r>
        <w:r>
          <w:rPr>
            <w:noProof/>
            <w:webHidden/>
          </w:rPr>
          <w:fldChar w:fldCharType="end"/>
        </w:r>
      </w:hyperlink>
    </w:p>
    <w:p w14:paraId="0FE59C7B" w14:textId="6459141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7" w:history="1">
        <w:r w:rsidRPr="002A487B">
          <w:rPr>
            <w:rStyle w:val="Hyperlink"/>
            <w:noProof/>
          </w:rPr>
          <w:t>Figure 22: Bolt with welded nut</w:t>
        </w:r>
        <w:r>
          <w:rPr>
            <w:noProof/>
            <w:webHidden/>
          </w:rPr>
          <w:tab/>
        </w:r>
        <w:r>
          <w:rPr>
            <w:noProof/>
            <w:webHidden/>
          </w:rPr>
          <w:fldChar w:fldCharType="begin"/>
        </w:r>
        <w:r>
          <w:rPr>
            <w:noProof/>
            <w:webHidden/>
          </w:rPr>
          <w:instrText xml:space="preserve"> PAGEREF _Toc26916487 \h </w:instrText>
        </w:r>
        <w:r>
          <w:rPr>
            <w:noProof/>
            <w:webHidden/>
          </w:rPr>
        </w:r>
        <w:r>
          <w:rPr>
            <w:noProof/>
            <w:webHidden/>
          </w:rPr>
          <w:fldChar w:fldCharType="separate"/>
        </w:r>
        <w:r>
          <w:rPr>
            <w:noProof/>
            <w:webHidden/>
          </w:rPr>
          <w:t>80</w:t>
        </w:r>
        <w:r>
          <w:rPr>
            <w:noProof/>
            <w:webHidden/>
          </w:rPr>
          <w:fldChar w:fldCharType="end"/>
        </w:r>
      </w:hyperlink>
    </w:p>
    <w:p w14:paraId="76B0D92C" w14:textId="0DCC65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8" w:history="1">
        <w:r w:rsidRPr="002A487B">
          <w:rPr>
            <w:rStyle w:val="Hyperlink"/>
            <w:noProof/>
          </w:rPr>
          <w:t>Figure 23: Bolt with free nut</w:t>
        </w:r>
        <w:r>
          <w:rPr>
            <w:noProof/>
            <w:webHidden/>
          </w:rPr>
          <w:tab/>
        </w:r>
        <w:r>
          <w:rPr>
            <w:noProof/>
            <w:webHidden/>
          </w:rPr>
          <w:fldChar w:fldCharType="begin"/>
        </w:r>
        <w:r>
          <w:rPr>
            <w:noProof/>
            <w:webHidden/>
          </w:rPr>
          <w:instrText xml:space="preserve"> PAGEREF _Toc26916488 \h </w:instrText>
        </w:r>
        <w:r>
          <w:rPr>
            <w:noProof/>
            <w:webHidden/>
          </w:rPr>
        </w:r>
        <w:r>
          <w:rPr>
            <w:noProof/>
            <w:webHidden/>
          </w:rPr>
          <w:fldChar w:fldCharType="separate"/>
        </w:r>
        <w:r>
          <w:rPr>
            <w:noProof/>
            <w:webHidden/>
          </w:rPr>
          <w:t>80</w:t>
        </w:r>
        <w:r>
          <w:rPr>
            <w:noProof/>
            <w:webHidden/>
          </w:rPr>
          <w:fldChar w:fldCharType="end"/>
        </w:r>
      </w:hyperlink>
    </w:p>
    <w:p w14:paraId="7988598D" w14:textId="5F4D790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9" w:history="1">
        <w:r w:rsidRPr="002A487B">
          <w:rPr>
            <w:rStyle w:val="Hyperlink"/>
            <w:noProof/>
          </w:rPr>
          <w:t>Figure 24: Screw</w:t>
        </w:r>
        <w:r>
          <w:rPr>
            <w:noProof/>
            <w:webHidden/>
          </w:rPr>
          <w:tab/>
        </w:r>
        <w:r>
          <w:rPr>
            <w:noProof/>
            <w:webHidden/>
          </w:rPr>
          <w:fldChar w:fldCharType="begin"/>
        </w:r>
        <w:r>
          <w:rPr>
            <w:noProof/>
            <w:webHidden/>
          </w:rPr>
          <w:instrText xml:space="preserve"> PAGEREF _Toc26916489 \h </w:instrText>
        </w:r>
        <w:r>
          <w:rPr>
            <w:noProof/>
            <w:webHidden/>
          </w:rPr>
        </w:r>
        <w:r>
          <w:rPr>
            <w:noProof/>
            <w:webHidden/>
          </w:rPr>
          <w:fldChar w:fldCharType="separate"/>
        </w:r>
        <w:r>
          <w:rPr>
            <w:noProof/>
            <w:webHidden/>
          </w:rPr>
          <w:t>80</w:t>
        </w:r>
        <w:r>
          <w:rPr>
            <w:noProof/>
            <w:webHidden/>
          </w:rPr>
          <w:fldChar w:fldCharType="end"/>
        </w:r>
      </w:hyperlink>
    </w:p>
    <w:p w14:paraId="7EE07E10" w14:textId="0D73183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0" w:history="1">
        <w:r w:rsidRPr="002A487B">
          <w:rPr>
            <w:rStyle w:val="Hyperlink"/>
            <w:noProof/>
          </w:rPr>
          <w:t>Figure 25: Welded stud with free nut</w:t>
        </w:r>
        <w:r>
          <w:rPr>
            <w:noProof/>
            <w:webHidden/>
          </w:rPr>
          <w:tab/>
        </w:r>
        <w:r>
          <w:rPr>
            <w:noProof/>
            <w:webHidden/>
          </w:rPr>
          <w:fldChar w:fldCharType="begin"/>
        </w:r>
        <w:r>
          <w:rPr>
            <w:noProof/>
            <w:webHidden/>
          </w:rPr>
          <w:instrText xml:space="preserve"> PAGEREF _Toc26916490 \h </w:instrText>
        </w:r>
        <w:r>
          <w:rPr>
            <w:noProof/>
            <w:webHidden/>
          </w:rPr>
        </w:r>
        <w:r>
          <w:rPr>
            <w:noProof/>
            <w:webHidden/>
          </w:rPr>
          <w:fldChar w:fldCharType="separate"/>
        </w:r>
        <w:r>
          <w:rPr>
            <w:noProof/>
            <w:webHidden/>
          </w:rPr>
          <w:t>81</w:t>
        </w:r>
        <w:r>
          <w:rPr>
            <w:noProof/>
            <w:webHidden/>
          </w:rPr>
          <w:fldChar w:fldCharType="end"/>
        </w:r>
      </w:hyperlink>
    </w:p>
    <w:p w14:paraId="05513828" w14:textId="2EF818C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1" w:history="1">
        <w:r w:rsidRPr="002A487B">
          <w:rPr>
            <w:rStyle w:val="Hyperlink"/>
            <w:noProof/>
          </w:rPr>
          <w:t>Figure 26: Plain stud</w:t>
        </w:r>
        <w:r>
          <w:rPr>
            <w:noProof/>
            <w:webHidden/>
          </w:rPr>
          <w:tab/>
        </w:r>
        <w:r>
          <w:rPr>
            <w:noProof/>
            <w:webHidden/>
          </w:rPr>
          <w:fldChar w:fldCharType="begin"/>
        </w:r>
        <w:r>
          <w:rPr>
            <w:noProof/>
            <w:webHidden/>
          </w:rPr>
          <w:instrText xml:space="preserve"> PAGEREF _Toc26916491 \h </w:instrText>
        </w:r>
        <w:r>
          <w:rPr>
            <w:noProof/>
            <w:webHidden/>
          </w:rPr>
        </w:r>
        <w:r>
          <w:rPr>
            <w:noProof/>
            <w:webHidden/>
          </w:rPr>
          <w:fldChar w:fldCharType="separate"/>
        </w:r>
        <w:r>
          <w:rPr>
            <w:noProof/>
            <w:webHidden/>
          </w:rPr>
          <w:t>81</w:t>
        </w:r>
        <w:r>
          <w:rPr>
            <w:noProof/>
            <w:webHidden/>
          </w:rPr>
          <w:fldChar w:fldCharType="end"/>
        </w:r>
      </w:hyperlink>
    </w:p>
    <w:p w14:paraId="17E41240" w14:textId="2AF61F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2" w:history="1">
        <w:r w:rsidRPr="002A487B">
          <w:rPr>
            <w:rStyle w:val="Hyperlink"/>
            <w:noProof/>
          </w:rPr>
          <w:t>Figure 27: Process of Flow Drill Screwing</w:t>
        </w:r>
        <w:r>
          <w:rPr>
            <w:noProof/>
            <w:webHidden/>
          </w:rPr>
          <w:tab/>
        </w:r>
        <w:r>
          <w:rPr>
            <w:noProof/>
            <w:webHidden/>
          </w:rPr>
          <w:fldChar w:fldCharType="begin"/>
        </w:r>
        <w:r>
          <w:rPr>
            <w:noProof/>
            <w:webHidden/>
          </w:rPr>
          <w:instrText xml:space="preserve"> PAGEREF _Toc26916492 \h </w:instrText>
        </w:r>
        <w:r>
          <w:rPr>
            <w:noProof/>
            <w:webHidden/>
          </w:rPr>
        </w:r>
        <w:r>
          <w:rPr>
            <w:noProof/>
            <w:webHidden/>
          </w:rPr>
          <w:fldChar w:fldCharType="separate"/>
        </w:r>
        <w:r>
          <w:rPr>
            <w:noProof/>
            <w:webHidden/>
          </w:rPr>
          <w:t>83</w:t>
        </w:r>
        <w:r>
          <w:rPr>
            <w:noProof/>
            <w:webHidden/>
          </w:rPr>
          <w:fldChar w:fldCharType="end"/>
        </w:r>
      </w:hyperlink>
    </w:p>
    <w:p w14:paraId="239CF22D" w14:textId="6AD1E27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3" w:history="1">
        <w:r w:rsidRPr="002A487B">
          <w:rPr>
            <w:rStyle w:val="Hyperlink"/>
            <w:noProof/>
          </w:rPr>
          <w:t>Figure 28: Measures of applied FDS</w:t>
        </w:r>
        <w:r>
          <w:rPr>
            <w:noProof/>
            <w:webHidden/>
          </w:rPr>
          <w:tab/>
        </w:r>
        <w:r>
          <w:rPr>
            <w:noProof/>
            <w:webHidden/>
          </w:rPr>
          <w:fldChar w:fldCharType="begin"/>
        </w:r>
        <w:r>
          <w:rPr>
            <w:noProof/>
            <w:webHidden/>
          </w:rPr>
          <w:instrText xml:space="preserve"> PAGEREF _Toc26916493 \h </w:instrText>
        </w:r>
        <w:r>
          <w:rPr>
            <w:noProof/>
            <w:webHidden/>
          </w:rPr>
        </w:r>
        <w:r>
          <w:rPr>
            <w:noProof/>
            <w:webHidden/>
          </w:rPr>
          <w:fldChar w:fldCharType="separate"/>
        </w:r>
        <w:r>
          <w:rPr>
            <w:noProof/>
            <w:webHidden/>
          </w:rPr>
          <w:t>83</w:t>
        </w:r>
        <w:r>
          <w:rPr>
            <w:noProof/>
            <w:webHidden/>
          </w:rPr>
          <w:fldChar w:fldCharType="end"/>
        </w:r>
      </w:hyperlink>
    </w:p>
    <w:p w14:paraId="5703626A" w14:textId="6C24642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4" w:history="1">
        <w:r w:rsidRPr="002A487B">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_Toc26916494 \h </w:instrText>
        </w:r>
        <w:r>
          <w:rPr>
            <w:noProof/>
            <w:webHidden/>
          </w:rPr>
        </w:r>
        <w:r>
          <w:rPr>
            <w:noProof/>
            <w:webHidden/>
          </w:rPr>
          <w:fldChar w:fldCharType="separate"/>
        </w:r>
        <w:r>
          <w:rPr>
            <w:noProof/>
            <w:webHidden/>
          </w:rPr>
          <w:t>84</w:t>
        </w:r>
        <w:r>
          <w:rPr>
            <w:noProof/>
            <w:webHidden/>
          </w:rPr>
          <w:fldChar w:fldCharType="end"/>
        </w:r>
      </w:hyperlink>
    </w:p>
    <w:p w14:paraId="37E373F2" w14:textId="5A2860A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5" w:history="1">
        <w:r w:rsidRPr="002A487B">
          <w:rPr>
            <w:rStyle w:val="Hyperlink"/>
            <w:noProof/>
          </w:rPr>
          <w:t>Figure 30: Pilot hole on sheet metal</w:t>
        </w:r>
        <w:r>
          <w:rPr>
            <w:noProof/>
            <w:webHidden/>
          </w:rPr>
          <w:tab/>
        </w:r>
        <w:r>
          <w:rPr>
            <w:noProof/>
            <w:webHidden/>
          </w:rPr>
          <w:fldChar w:fldCharType="begin"/>
        </w:r>
        <w:r>
          <w:rPr>
            <w:noProof/>
            <w:webHidden/>
          </w:rPr>
          <w:instrText xml:space="preserve"> PAGEREF _Toc26916495 \h </w:instrText>
        </w:r>
        <w:r>
          <w:rPr>
            <w:noProof/>
            <w:webHidden/>
          </w:rPr>
        </w:r>
        <w:r>
          <w:rPr>
            <w:noProof/>
            <w:webHidden/>
          </w:rPr>
          <w:fldChar w:fldCharType="separate"/>
        </w:r>
        <w:r>
          <w:rPr>
            <w:noProof/>
            <w:webHidden/>
          </w:rPr>
          <w:t>84</w:t>
        </w:r>
        <w:r>
          <w:rPr>
            <w:noProof/>
            <w:webHidden/>
          </w:rPr>
          <w:fldChar w:fldCharType="end"/>
        </w:r>
      </w:hyperlink>
    </w:p>
    <w:p w14:paraId="2BE3D2EC" w14:textId="046DBCC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6" w:history="1">
        <w:r w:rsidRPr="002A487B">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_Toc26916496 \h </w:instrText>
        </w:r>
        <w:r>
          <w:rPr>
            <w:noProof/>
            <w:webHidden/>
          </w:rPr>
        </w:r>
        <w:r>
          <w:rPr>
            <w:noProof/>
            <w:webHidden/>
          </w:rPr>
          <w:fldChar w:fldCharType="separate"/>
        </w:r>
        <w:r>
          <w:rPr>
            <w:noProof/>
            <w:webHidden/>
          </w:rPr>
          <w:t>86</w:t>
        </w:r>
        <w:r>
          <w:rPr>
            <w:noProof/>
            <w:webHidden/>
          </w:rPr>
          <w:fldChar w:fldCharType="end"/>
        </w:r>
      </w:hyperlink>
    </w:p>
    <w:p w14:paraId="5E1F7090" w14:textId="24D9234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7" w:history="1">
        <w:r w:rsidRPr="002A487B">
          <w:rPr>
            <w:rStyle w:val="Hyperlink"/>
            <w:noProof/>
          </w:rPr>
          <w:t>Figure 32: Clinch Joint Dimensions</w:t>
        </w:r>
        <w:r>
          <w:rPr>
            <w:noProof/>
            <w:webHidden/>
          </w:rPr>
          <w:tab/>
        </w:r>
        <w:r>
          <w:rPr>
            <w:noProof/>
            <w:webHidden/>
          </w:rPr>
          <w:fldChar w:fldCharType="begin"/>
        </w:r>
        <w:r>
          <w:rPr>
            <w:noProof/>
            <w:webHidden/>
          </w:rPr>
          <w:instrText xml:space="preserve"> PAGEREF _Toc26916497 \h </w:instrText>
        </w:r>
        <w:r>
          <w:rPr>
            <w:noProof/>
            <w:webHidden/>
          </w:rPr>
        </w:r>
        <w:r>
          <w:rPr>
            <w:noProof/>
            <w:webHidden/>
          </w:rPr>
          <w:fldChar w:fldCharType="separate"/>
        </w:r>
        <w:r>
          <w:rPr>
            <w:noProof/>
            <w:webHidden/>
          </w:rPr>
          <w:t>86</w:t>
        </w:r>
        <w:r>
          <w:rPr>
            <w:noProof/>
            <w:webHidden/>
          </w:rPr>
          <w:fldChar w:fldCharType="end"/>
        </w:r>
      </w:hyperlink>
    </w:p>
    <w:p w14:paraId="772E336E" w14:textId="31D6BA5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8" w:history="1">
        <w:r w:rsidRPr="002A487B">
          <w:rPr>
            <w:rStyle w:val="Hyperlink"/>
            <w:noProof/>
          </w:rPr>
          <w:t>Figure 33: TOX (left) and BTM’s Tog-L-Loc system</w:t>
        </w:r>
        <w:r>
          <w:rPr>
            <w:noProof/>
            <w:webHidden/>
          </w:rPr>
          <w:tab/>
        </w:r>
        <w:r>
          <w:rPr>
            <w:noProof/>
            <w:webHidden/>
          </w:rPr>
          <w:fldChar w:fldCharType="begin"/>
        </w:r>
        <w:r>
          <w:rPr>
            <w:noProof/>
            <w:webHidden/>
          </w:rPr>
          <w:instrText xml:space="preserve"> PAGEREF _Toc26916498 \h </w:instrText>
        </w:r>
        <w:r>
          <w:rPr>
            <w:noProof/>
            <w:webHidden/>
          </w:rPr>
        </w:r>
        <w:r>
          <w:rPr>
            <w:noProof/>
            <w:webHidden/>
          </w:rPr>
          <w:fldChar w:fldCharType="separate"/>
        </w:r>
        <w:r>
          <w:rPr>
            <w:noProof/>
            <w:webHidden/>
          </w:rPr>
          <w:t>87</w:t>
        </w:r>
        <w:r>
          <w:rPr>
            <w:noProof/>
            <w:webHidden/>
          </w:rPr>
          <w:fldChar w:fldCharType="end"/>
        </w:r>
      </w:hyperlink>
    </w:p>
    <w:p w14:paraId="4277EB1D" w14:textId="114E69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9" w:history="1">
        <w:r w:rsidRPr="002A487B">
          <w:rPr>
            <w:rStyle w:val="Hyperlink"/>
            <w:noProof/>
          </w:rPr>
          <w:t>Figure 34: Cross Section of a Heat Stake</w:t>
        </w:r>
        <w:r>
          <w:rPr>
            <w:noProof/>
            <w:webHidden/>
          </w:rPr>
          <w:tab/>
        </w:r>
        <w:r>
          <w:rPr>
            <w:noProof/>
            <w:webHidden/>
          </w:rPr>
          <w:fldChar w:fldCharType="begin"/>
        </w:r>
        <w:r>
          <w:rPr>
            <w:noProof/>
            <w:webHidden/>
          </w:rPr>
          <w:instrText xml:space="preserve"> PAGEREF _Toc26916499 \h </w:instrText>
        </w:r>
        <w:r>
          <w:rPr>
            <w:noProof/>
            <w:webHidden/>
          </w:rPr>
        </w:r>
        <w:r>
          <w:rPr>
            <w:noProof/>
            <w:webHidden/>
          </w:rPr>
          <w:fldChar w:fldCharType="separate"/>
        </w:r>
        <w:r>
          <w:rPr>
            <w:noProof/>
            <w:webHidden/>
          </w:rPr>
          <w:t>89</w:t>
        </w:r>
        <w:r>
          <w:rPr>
            <w:noProof/>
            <w:webHidden/>
          </w:rPr>
          <w:fldChar w:fldCharType="end"/>
        </w:r>
      </w:hyperlink>
    </w:p>
    <w:p w14:paraId="0D837D99" w14:textId="0EB8E47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0" w:history="1">
        <w:r w:rsidRPr="002A487B">
          <w:rPr>
            <w:rStyle w:val="Hyperlink"/>
            <w:noProof/>
          </w:rPr>
          <w:t>Figure 35: A "Hairpin Clip"</w:t>
        </w:r>
        <w:r>
          <w:rPr>
            <w:noProof/>
            <w:webHidden/>
          </w:rPr>
          <w:tab/>
        </w:r>
        <w:r>
          <w:rPr>
            <w:noProof/>
            <w:webHidden/>
          </w:rPr>
          <w:fldChar w:fldCharType="begin"/>
        </w:r>
        <w:r>
          <w:rPr>
            <w:noProof/>
            <w:webHidden/>
          </w:rPr>
          <w:instrText xml:space="preserve"> PAGEREF _Toc26916500 \h </w:instrText>
        </w:r>
        <w:r>
          <w:rPr>
            <w:noProof/>
            <w:webHidden/>
          </w:rPr>
        </w:r>
        <w:r>
          <w:rPr>
            <w:noProof/>
            <w:webHidden/>
          </w:rPr>
          <w:fldChar w:fldCharType="separate"/>
        </w:r>
        <w:r>
          <w:rPr>
            <w:noProof/>
            <w:webHidden/>
          </w:rPr>
          <w:t>91</w:t>
        </w:r>
        <w:r>
          <w:rPr>
            <w:noProof/>
            <w:webHidden/>
          </w:rPr>
          <w:fldChar w:fldCharType="end"/>
        </w:r>
      </w:hyperlink>
    </w:p>
    <w:p w14:paraId="087603B1" w14:textId="0AC75A5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1" w:history="1">
        <w:r w:rsidRPr="002A487B">
          <w:rPr>
            <w:rStyle w:val="Hyperlink"/>
            <w:noProof/>
          </w:rPr>
          <w:t>Figure 36: Internal and External Circlips</w:t>
        </w:r>
        <w:r>
          <w:rPr>
            <w:noProof/>
            <w:webHidden/>
          </w:rPr>
          <w:tab/>
        </w:r>
        <w:r>
          <w:rPr>
            <w:noProof/>
            <w:webHidden/>
          </w:rPr>
          <w:fldChar w:fldCharType="begin"/>
        </w:r>
        <w:r>
          <w:rPr>
            <w:noProof/>
            <w:webHidden/>
          </w:rPr>
          <w:instrText xml:space="preserve"> PAGEREF _Toc26916501 \h </w:instrText>
        </w:r>
        <w:r>
          <w:rPr>
            <w:noProof/>
            <w:webHidden/>
          </w:rPr>
        </w:r>
        <w:r>
          <w:rPr>
            <w:noProof/>
            <w:webHidden/>
          </w:rPr>
          <w:fldChar w:fldCharType="separate"/>
        </w:r>
        <w:r>
          <w:rPr>
            <w:noProof/>
            <w:webHidden/>
          </w:rPr>
          <w:t>91</w:t>
        </w:r>
        <w:r>
          <w:rPr>
            <w:noProof/>
            <w:webHidden/>
          </w:rPr>
          <w:fldChar w:fldCharType="end"/>
        </w:r>
      </w:hyperlink>
    </w:p>
    <w:p w14:paraId="32785E1D" w14:textId="6FE61A3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2" w:history="1">
        <w:r w:rsidRPr="002A487B">
          <w:rPr>
            <w:rStyle w:val="Hyperlink"/>
            <w:noProof/>
          </w:rPr>
          <w:t>Figure 37: Clips Pushed into a Hole</w:t>
        </w:r>
        <w:r>
          <w:rPr>
            <w:noProof/>
            <w:webHidden/>
          </w:rPr>
          <w:tab/>
        </w:r>
        <w:r>
          <w:rPr>
            <w:noProof/>
            <w:webHidden/>
          </w:rPr>
          <w:fldChar w:fldCharType="begin"/>
        </w:r>
        <w:r>
          <w:rPr>
            <w:noProof/>
            <w:webHidden/>
          </w:rPr>
          <w:instrText xml:space="preserve"> PAGEREF _Toc26916502 \h </w:instrText>
        </w:r>
        <w:r>
          <w:rPr>
            <w:noProof/>
            <w:webHidden/>
          </w:rPr>
        </w:r>
        <w:r>
          <w:rPr>
            <w:noProof/>
            <w:webHidden/>
          </w:rPr>
          <w:fldChar w:fldCharType="separate"/>
        </w:r>
        <w:r>
          <w:rPr>
            <w:noProof/>
            <w:webHidden/>
          </w:rPr>
          <w:t>92</w:t>
        </w:r>
        <w:r>
          <w:rPr>
            <w:noProof/>
            <w:webHidden/>
          </w:rPr>
          <w:fldChar w:fldCharType="end"/>
        </w:r>
      </w:hyperlink>
    </w:p>
    <w:p w14:paraId="4EBF5CF2" w14:textId="7D9F235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3" w:history="1">
        <w:r w:rsidRPr="002A487B">
          <w:rPr>
            <w:rStyle w:val="Hyperlink"/>
            <w:noProof/>
          </w:rPr>
          <w:t>Figure 38: Clips Sliding onto a Flat Surface</w:t>
        </w:r>
        <w:r>
          <w:rPr>
            <w:noProof/>
            <w:webHidden/>
          </w:rPr>
          <w:tab/>
        </w:r>
        <w:r>
          <w:rPr>
            <w:noProof/>
            <w:webHidden/>
          </w:rPr>
          <w:fldChar w:fldCharType="begin"/>
        </w:r>
        <w:r>
          <w:rPr>
            <w:noProof/>
            <w:webHidden/>
          </w:rPr>
          <w:instrText xml:space="preserve"> PAGEREF _Toc26916503 \h </w:instrText>
        </w:r>
        <w:r>
          <w:rPr>
            <w:noProof/>
            <w:webHidden/>
          </w:rPr>
        </w:r>
        <w:r>
          <w:rPr>
            <w:noProof/>
            <w:webHidden/>
          </w:rPr>
          <w:fldChar w:fldCharType="separate"/>
        </w:r>
        <w:r>
          <w:rPr>
            <w:noProof/>
            <w:webHidden/>
          </w:rPr>
          <w:t>92</w:t>
        </w:r>
        <w:r>
          <w:rPr>
            <w:noProof/>
            <w:webHidden/>
          </w:rPr>
          <w:fldChar w:fldCharType="end"/>
        </w:r>
      </w:hyperlink>
    </w:p>
    <w:p w14:paraId="1E5D84A9" w14:textId="3A78DCC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4" w:history="1">
        <w:r w:rsidRPr="002A487B">
          <w:rPr>
            <w:rStyle w:val="Hyperlink"/>
            <w:noProof/>
          </w:rPr>
          <w:t>Figure 39: RIVTAC</w:t>
        </w:r>
        <w:r w:rsidRPr="002A487B">
          <w:rPr>
            <w:rStyle w:val="Hyperlink"/>
            <w:rFonts w:cs="Calibri"/>
            <w:noProof/>
          </w:rPr>
          <w:t>®</w:t>
        </w:r>
        <w:r w:rsidRPr="002A487B">
          <w:rPr>
            <w:rStyle w:val="Hyperlink"/>
            <w:noProof/>
          </w:rPr>
          <w:t xml:space="preserve"> Nail</w:t>
        </w:r>
        <w:r>
          <w:rPr>
            <w:noProof/>
            <w:webHidden/>
          </w:rPr>
          <w:tab/>
        </w:r>
        <w:r>
          <w:rPr>
            <w:noProof/>
            <w:webHidden/>
          </w:rPr>
          <w:fldChar w:fldCharType="begin"/>
        </w:r>
        <w:r>
          <w:rPr>
            <w:noProof/>
            <w:webHidden/>
          </w:rPr>
          <w:instrText xml:space="preserve"> PAGEREF _Toc26916504 \h </w:instrText>
        </w:r>
        <w:r>
          <w:rPr>
            <w:noProof/>
            <w:webHidden/>
          </w:rPr>
        </w:r>
        <w:r>
          <w:rPr>
            <w:noProof/>
            <w:webHidden/>
          </w:rPr>
          <w:fldChar w:fldCharType="separate"/>
        </w:r>
        <w:r>
          <w:rPr>
            <w:noProof/>
            <w:webHidden/>
          </w:rPr>
          <w:t>94</w:t>
        </w:r>
        <w:r>
          <w:rPr>
            <w:noProof/>
            <w:webHidden/>
          </w:rPr>
          <w:fldChar w:fldCharType="end"/>
        </w:r>
      </w:hyperlink>
    </w:p>
    <w:p w14:paraId="04B70B95" w14:textId="4A67BAD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5" w:history="1">
        <w:r w:rsidRPr="002A487B">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_Toc26916505 \h </w:instrText>
        </w:r>
        <w:r>
          <w:rPr>
            <w:noProof/>
            <w:webHidden/>
          </w:rPr>
        </w:r>
        <w:r>
          <w:rPr>
            <w:noProof/>
            <w:webHidden/>
          </w:rPr>
          <w:fldChar w:fldCharType="separate"/>
        </w:r>
        <w:r>
          <w:rPr>
            <w:noProof/>
            <w:webHidden/>
          </w:rPr>
          <w:t>94</w:t>
        </w:r>
        <w:r>
          <w:rPr>
            <w:noProof/>
            <w:webHidden/>
          </w:rPr>
          <w:fldChar w:fldCharType="end"/>
        </w:r>
      </w:hyperlink>
    </w:p>
    <w:p w14:paraId="7D4411D7" w14:textId="5E3DA2B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6" w:history="1">
        <w:r w:rsidRPr="002A487B">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_Toc26916506 \h </w:instrText>
        </w:r>
        <w:r>
          <w:rPr>
            <w:noProof/>
            <w:webHidden/>
          </w:rPr>
        </w:r>
        <w:r>
          <w:rPr>
            <w:noProof/>
            <w:webHidden/>
          </w:rPr>
          <w:fldChar w:fldCharType="separate"/>
        </w:r>
        <w:r>
          <w:rPr>
            <w:noProof/>
            <w:webHidden/>
          </w:rPr>
          <w:t>99</w:t>
        </w:r>
        <w:r>
          <w:rPr>
            <w:noProof/>
            <w:webHidden/>
          </w:rPr>
          <w:fldChar w:fldCharType="end"/>
        </w:r>
      </w:hyperlink>
    </w:p>
    <w:p w14:paraId="376D6695" w14:textId="6E59401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7" w:history="1">
        <w:r w:rsidRPr="002A487B">
          <w:rPr>
            <w:rStyle w:val="Hyperlink"/>
            <w:noProof/>
          </w:rPr>
          <w:t>Figure 42: Longitudinal stiffener, top view</w:t>
        </w:r>
        <w:r>
          <w:rPr>
            <w:noProof/>
            <w:webHidden/>
          </w:rPr>
          <w:tab/>
        </w:r>
        <w:r>
          <w:rPr>
            <w:noProof/>
            <w:webHidden/>
          </w:rPr>
          <w:fldChar w:fldCharType="begin"/>
        </w:r>
        <w:r>
          <w:rPr>
            <w:noProof/>
            <w:webHidden/>
          </w:rPr>
          <w:instrText xml:space="preserve"> PAGEREF _Toc26916507 \h </w:instrText>
        </w:r>
        <w:r>
          <w:rPr>
            <w:noProof/>
            <w:webHidden/>
          </w:rPr>
        </w:r>
        <w:r>
          <w:rPr>
            <w:noProof/>
            <w:webHidden/>
          </w:rPr>
          <w:fldChar w:fldCharType="separate"/>
        </w:r>
        <w:r>
          <w:rPr>
            <w:noProof/>
            <w:webHidden/>
          </w:rPr>
          <w:t>99</w:t>
        </w:r>
        <w:r>
          <w:rPr>
            <w:noProof/>
            <w:webHidden/>
          </w:rPr>
          <w:fldChar w:fldCharType="end"/>
        </w:r>
      </w:hyperlink>
    </w:p>
    <w:p w14:paraId="7B05372B" w14:textId="2F476DB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8" w:history="1">
        <w:r w:rsidRPr="002A487B">
          <w:rPr>
            <w:rStyle w:val="Hyperlink"/>
            <w:noProof/>
          </w:rPr>
          <w:t>Figure 43: Seam weld types and attributes</w:t>
        </w:r>
        <w:r>
          <w:rPr>
            <w:noProof/>
            <w:webHidden/>
          </w:rPr>
          <w:tab/>
        </w:r>
        <w:r>
          <w:rPr>
            <w:noProof/>
            <w:webHidden/>
          </w:rPr>
          <w:fldChar w:fldCharType="begin"/>
        </w:r>
        <w:r>
          <w:rPr>
            <w:noProof/>
            <w:webHidden/>
          </w:rPr>
          <w:instrText xml:space="preserve"> PAGEREF _Toc26916508 \h </w:instrText>
        </w:r>
        <w:r>
          <w:rPr>
            <w:noProof/>
            <w:webHidden/>
          </w:rPr>
        </w:r>
        <w:r>
          <w:rPr>
            <w:noProof/>
            <w:webHidden/>
          </w:rPr>
          <w:fldChar w:fldCharType="separate"/>
        </w:r>
        <w:r>
          <w:rPr>
            <w:noProof/>
            <w:webHidden/>
          </w:rPr>
          <w:t>101</w:t>
        </w:r>
        <w:r>
          <w:rPr>
            <w:noProof/>
            <w:webHidden/>
          </w:rPr>
          <w:fldChar w:fldCharType="end"/>
        </w:r>
      </w:hyperlink>
    </w:p>
    <w:p w14:paraId="1222730C" w14:textId="57EDF1D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9" w:history="1">
        <w:r w:rsidRPr="002A487B">
          <w:rPr>
            <w:rStyle w:val="Hyperlink"/>
            <w:noProof/>
          </w:rPr>
          <w:t>Figure 44: χMCF Structure of a Seam Weld (</w:t>
        </w:r>
        <w:r w:rsidRPr="002A487B">
          <w:rPr>
            <w:rStyle w:val="Hyperlink"/>
            <w:i/>
            <w:noProof/>
          </w:rPr>
          <w:t>connection_1d</w:t>
        </w:r>
        <w:r w:rsidRPr="002A487B">
          <w:rPr>
            <w:rStyle w:val="Hyperlink"/>
            <w:noProof/>
          </w:rPr>
          <w:t>)</w:t>
        </w:r>
        <w:r>
          <w:rPr>
            <w:noProof/>
            <w:webHidden/>
          </w:rPr>
          <w:tab/>
        </w:r>
        <w:r>
          <w:rPr>
            <w:noProof/>
            <w:webHidden/>
          </w:rPr>
          <w:fldChar w:fldCharType="begin"/>
        </w:r>
        <w:r>
          <w:rPr>
            <w:noProof/>
            <w:webHidden/>
          </w:rPr>
          <w:instrText xml:space="preserve"> PAGEREF _Toc26916509 \h </w:instrText>
        </w:r>
        <w:r>
          <w:rPr>
            <w:noProof/>
            <w:webHidden/>
          </w:rPr>
        </w:r>
        <w:r>
          <w:rPr>
            <w:noProof/>
            <w:webHidden/>
          </w:rPr>
          <w:fldChar w:fldCharType="separate"/>
        </w:r>
        <w:r>
          <w:rPr>
            <w:noProof/>
            <w:webHidden/>
          </w:rPr>
          <w:t>102</w:t>
        </w:r>
        <w:r>
          <w:rPr>
            <w:noProof/>
            <w:webHidden/>
          </w:rPr>
          <w:fldChar w:fldCharType="end"/>
        </w:r>
      </w:hyperlink>
    </w:p>
    <w:p w14:paraId="4EA441BD" w14:textId="627DD7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0" w:history="1">
        <w:r w:rsidRPr="002A487B">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_Toc26916510 \h </w:instrText>
        </w:r>
        <w:r>
          <w:rPr>
            <w:noProof/>
            <w:webHidden/>
          </w:rPr>
        </w:r>
        <w:r>
          <w:rPr>
            <w:noProof/>
            <w:webHidden/>
          </w:rPr>
          <w:fldChar w:fldCharType="separate"/>
        </w:r>
        <w:r>
          <w:rPr>
            <w:noProof/>
            <w:webHidden/>
          </w:rPr>
          <w:t>105</w:t>
        </w:r>
        <w:r>
          <w:rPr>
            <w:noProof/>
            <w:webHidden/>
          </w:rPr>
          <w:fldChar w:fldCharType="end"/>
        </w:r>
      </w:hyperlink>
    </w:p>
    <w:p w14:paraId="0E7ADA36" w14:textId="3BEDFC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1" w:history="1">
        <w:r w:rsidRPr="002A487B">
          <w:rPr>
            <w:rStyle w:val="Hyperlink"/>
            <w:noProof/>
          </w:rPr>
          <w:t>Figure 46: Welding Position of a Y-Joint</w:t>
        </w:r>
        <w:r>
          <w:rPr>
            <w:noProof/>
            <w:webHidden/>
          </w:rPr>
          <w:tab/>
        </w:r>
        <w:r>
          <w:rPr>
            <w:noProof/>
            <w:webHidden/>
          </w:rPr>
          <w:fldChar w:fldCharType="begin"/>
        </w:r>
        <w:r>
          <w:rPr>
            <w:noProof/>
            <w:webHidden/>
          </w:rPr>
          <w:instrText xml:space="preserve"> PAGEREF _Toc26916511 \h </w:instrText>
        </w:r>
        <w:r>
          <w:rPr>
            <w:noProof/>
            <w:webHidden/>
          </w:rPr>
        </w:r>
        <w:r>
          <w:rPr>
            <w:noProof/>
            <w:webHidden/>
          </w:rPr>
          <w:fldChar w:fldCharType="separate"/>
        </w:r>
        <w:r>
          <w:rPr>
            <w:noProof/>
            <w:webHidden/>
          </w:rPr>
          <w:t>107</w:t>
        </w:r>
        <w:r>
          <w:rPr>
            <w:noProof/>
            <w:webHidden/>
          </w:rPr>
          <w:fldChar w:fldCharType="end"/>
        </w:r>
      </w:hyperlink>
    </w:p>
    <w:p w14:paraId="1A120856" w14:textId="4AC10A4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2" w:history="1">
        <w:r w:rsidRPr="002A487B">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_Toc26916512 \h </w:instrText>
        </w:r>
        <w:r>
          <w:rPr>
            <w:noProof/>
            <w:webHidden/>
          </w:rPr>
        </w:r>
        <w:r>
          <w:rPr>
            <w:noProof/>
            <w:webHidden/>
          </w:rPr>
          <w:fldChar w:fldCharType="separate"/>
        </w:r>
        <w:r>
          <w:rPr>
            <w:noProof/>
            <w:webHidden/>
          </w:rPr>
          <w:t>108</w:t>
        </w:r>
        <w:r>
          <w:rPr>
            <w:noProof/>
            <w:webHidden/>
          </w:rPr>
          <w:fldChar w:fldCharType="end"/>
        </w:r>
      </w:hyperlink>
    </w:p>
    <w:p w14:paraId="40D67FFE" w14:textId="31B53D4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1" w:anchor="_Toc26916513" w:history="1">
        <w:r w:rsidRPr="002A487B">
          <w:rPr>
            <w:rStyle w:val="Hyperlink"/>
            <w:noProof/>
          </w:rPr>
          <w:t>Figure 48: Butt Joint Sheet Layout</w:t>
        </w:r>
        <w:r>
          <w:rPr>
            <w:noProof/>
            <w:webHidden/>
          </w:rPr>
          <w:tab/>
        </w:r>
        <w:r>
          <w:rPr>
            <w:noProof/>
            <w:webHidden/>
          </w:rPr>
          <w:fldChar w:fldCharType="begin"/>
        </w:r>
        <w:r>
          <w:rPr>
            <w:noProof/>
            <w:webHidden/>
          </w:rPr>
          <w:instrText xml:space="preserve"> PAGEREF _Toc26916513 \h </w:instrText>
        </w:r>
        <w:r>
          <w:rPr>
            <w:noProof/>
            <w:webHidden/>
          </w:rPr>
        </w:r>
        <w:r>
          <w:rPr>
            <w:noProof/>
            <w:webHidden/>
          </w:rPr>
          <w:fldChar w:fldCharType="separate"/>
        </w:r>
        <w:r>
          <w:rPr>
            <w:noProof/>
            <w:webHidden/>
          </w:rPr>
          <w:t>111</w:t>
        </w:r>
        <w:r>
          <w:rPr>
            <w:noProof/>
            <w:webHidden/>
          </w:rPr>
          <w:fldChar w:fldCharType="end"/>
        </w:r>
      </w:hyperlink>
    </w:p>
    <w:p w14:paraId="7FF90850" w14:textId="7590257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2" w:anchor="_Toc26916514" w:history="1">
        <w:r w:rsidRPr="002A487B">
          <w:rPr>
            <w:rStyle w:val="Hyperlink"/>
            <w:noProof/>
          </w:rPr>
          <w:t>Figure 49: Butt Joint Weld parameters</w:t>
        </w:r>
        <w:r>
          <w:rPr>
            <w:noProof/>
            <w:webHidden/>
          </w:rPr>
          <w:tab/>
        </w:r>
        <w:r>
          <w:rPr>
            <w:noProof/>
            <w:webHidden/>
          </w:rPr>
          <w:fldChar w:fldCharType="begin"/>
        </w:r>
        <w:r>
          <w:rPr>
            <w:noProof/>
            <w:webHidden/>
          </w:rPr>
          <w:instrText xml:space="preserve"> PAGEREF _Toc26916514 \h </w:instrText>
        </w:r>
        <w:r>
          <w:rPr>
            <w:noProof/>
            <w:webHidden/>
          </w:rPr>
        </w:r>
        <w:r>
          <w:rPr>
            <w:noProof/>
            <w:webHidden/>
          </w:rPr>
          <w:fldChar w:fldCharType="separate"/>
        </w:r>
        <w:r>
          <w:rPr>
            <w:noProof/>
            <w:webHidden/>
          </w:rPr>
          <w:t>111</w:t>
        </w:r>
        <w:r>
          <w:rPr>
            <w:noProof/>
            <w:webHidden/>
          </w:rPr>
          <w:fldChar w:fldCharType="end"/>
        </w:r>
      </w:hyperlink>
    </w:p>
    <w:p w14:paraId="0FC0EB7D" w14:textId="2588293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3" w:anchor="_Toc26916515" w:history="1">
        <w:r w:rsidRPr="002A487B">
          <w:rPr>
            <w:rStyle w:val="Hyperlink"/>
            <w:noProof/>
          </w:rPr>
          <w:t>Figure 50: Corner Weld Sheet Layout</w:t>
        </w:r>
        <w:r>
          <w:rPr>
            <w:noProof/>
            <w:webHidden/>
          </w:rPr>
          <w:tab/>
        </w:r>
        <w:r>
          <w:rPr>
            <w:noProof/>
            <w:webHidden/>
          </w:rPr>
          <w:fldChar w:fldCharType="begin"/>
        </w:r>
        <w:r>
          <w:rPr>
            <w:noProof/>
            <w:webHidden/>
          </w:rPr>
          <w:instrText xml:space="preserve"> PAGEREF _Toc26916515 \h </w:instrText>
        </w:r>
        <w:r>
          <w:rPr>
            <w:noProof/>
            <w:webHidden/>
          </w:rPr>
        </w:r>
        <w:r>
          <w:rPr>
            <w:noProof/>
            <w:webHidden/>
          </w:rPr>
          <w:fldChar w:fldCharType="separate"/>
        </w:r>
        <w:r>
          <w:rPr>
            <w:noProof/>
            <w:webHidden/>
          </w:rPr>
          <w:t>114</w:t>
        </w:r>
        <w:r>
          <w:rPr>
            <w:noProof/>
            <w:webHidden/>
          </w:rPr>
          <w:fldChar w:fldCharType="end"/>
        </w:r>
      </w:hyperlink>
    </w:p>
    <w:p w14:paraId="7716C8CA" w14:textId="5352FF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4" w:anchor="_Toc26916516" w:history="1">
        <w:r w:rsidRPr="002A487B">
          <w:rPr>
            <w:rStyle w:val="Hyperlink"/>
            <w:noProof/>
          </w:rPr>
          <w:t>Figure 51: Corner Weld Parameters</w:t>
        </w:r>
        <w:r>
          <w:rPr>
            <w:noProof/>
            <w:webHidden/>
          </w:rPr>
          <w:tab/>
        </w:r>
        <w:r>
          <w:rPr>
            <w:noProof/>
            <w:webHidden/>
          </w:rPr>
          <w:fldChar w:fldCharType="begin"/>
        </w:r>
        <w:r>
          <w:rPr>
            <w:noProof/>
            <w:webHidden/>
          </w:rPr>
          <w:instrText xml:space="preserve"> PAGEREF _Toc26916516 \h </w:instrText>
        </w:r>
        <w:r>
          <w:rPr>
            <w:noProof/>
            <w:webHidden/>
          </w:rPr>
        </w:r>
        <w:r>
          <w:rPr>
            <w:noProof/>
            <w:webHidden/>
          </w:rPr>
          <w:fldChar w:fldCharType="separate"/>
        </w:r>
        <w:r>
          <w:rPr>
            <w:noProof/>
            <w:webHidden/>
          </w:rPr>
          <w:t>114</w:t>
        </w:r>
        <w:r>
          <w:rPr>
            <w:noProof/>
            <w:webHidden/>
          </w:rPr>
          <w:fldChar w:fldCharType="end"/>
        </w:r>
      </w:hyperlink>
    </w:p>
    <w:p w14:paraId="4021D7EE" w14:textId="5571FC6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5" w:anchor="_Toc26916517" w:history="1">
        <w:r w:rsidRPr="002A487B">
          <w:rPr>
            <w:rStyle w:val="Hyperlink"/>
            <w:noProof/>
          </w:rPr>
          <w:t>Figure 52: Corner Weld Sheet Layout</w:t>
        </w:r>
        <w:r>
          <w:rPr>
            <w:noProof/>
            <w:webHidden/>
          </w:rPr>
          <w:tab/>
        </w:r>
        <w:r>
          <w:rPr>
            <w:noProof/>
            <w:webHidden/>
          </w:rPr>
          <w:fldChar w:fldCharType="begin"/>
        </w:r>
        <w:r>
          <w:rPr>
            <w:noProof/>
            <w:webHidden/>
          </w:rPr>
          <w:instrText xml:space="preserve"> PAGEREF _Toc26916517 \h </w:instrText>
        </w:r>
        <w:r>
          <w:rPr>
            <w:noProof/>
            <w:webHidden/>
          </w:rPr>
        </w:r>
        <w:r>
          <w:rPr>
            <w:noProof/>
            <w:webHidden/>
          </w:rPr>
          <w:fldChar w:fldCharType="separate"/>
        </w:r>
        <w:r>
          <w:rPr>
            <w:noProof/>
            <w:webHidden/>
          </w:rPr>
          <w:t>115</w:t>
        </w:r>
        <w:r>
          <w:rPr>
            <w:noProof/>
            <w:webHidden/>
          </w:rPr>
          <w:fldChar w:fldCharType="end"/>
        </w:r>
      </w:hyperlink>
    </w:p>
    <w:p w14:paraId="6D65AAB0" w14:textId="5742D24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6" w:anchor="_Toc26916518" w:history="1">
        <w:r w:rsidRPr="002A487B">
          <w:rPr>
            <w:rStyle w:val="Hyperlink"/>
            <w:noProof/>
          </w:rPr>
          <w:t>Figure 53: Double Corner Weld Parameters</w:t>
        </w:r>
        <w:r>
          <w:rPr>
            <w:noProof/>
            <w:webHidden/>
          </w:rPr>
          <w:tab/>
        </w:r>
        <w:r>
          <w:rPr>
            <w:noProof/>
            <w:webHidden/>
          </w:rPr>
          <w:fldChar w:fldCharType="begin"/>
        </w:r>
        <w:r>
          <w:rPr>
            <w:noProof/>
            <w:webHidden/>
          </w:rPr>
          <w:instrText xml:space="preserve"> PAGEREF _Toc26916518 \h </w:instrText>
        </w:r>
        <w:r>
          <w:rPr>
            <w:noProof/>
            <w:webHidden/>
          </w:rPr>
        </w:r>
        <w:r>
          <w:rPr>
            <w:noProof/>
            <w:webHidden/>
          </w:rPr>
          <w:fldChar w:fldCharType="separate"/>
        </w:r>
        <w:r>
          <w:rPr>
            <w:noProof/>
            <w:webHidden/>
          </w:rPr>
          <w:t>115</w:t>
        </w:r>
        <w:r>
          <w:rPr>
            <w:noProof/>
            <w:webHidden/>
          </w:rPr>
          <w:fldChar w:fldCharType="end"/>
        </w:r>
      </w:hyperlink>
    </w:p>
    <w:p w14:paraId="70520AFC" w14:textId="1D29D26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7" w:anchor="_Toc26916519" w:history="1">
        <w:r w:rsidRPr="002A487B">
          <w:rPr>
            <w:rStyle w:val="Hyperlink"/>
            <w:noProof/>
          </w:rPr>
          <w:t>Figure 54: Edge Weld Sheet Layout</w:t>
        </w:r>
        <w:r>
          <w:rPr>
            <w:noProof/>
            <w:webHidden/>
          </w:rPr>
          <w:tab/>
        </w:r>
        <w:r>
          <w:rPr>
            <w:noProof/>
            <w:webHidden/>
          </w:rPr>
          <w:fldChar w:fldCharType="begin"/>
        </w:r>
        <w:r>
          <w:rPr>
            <w:noProof/>
            <w:webHidden/>
          </w:rPr>
          <w:instrText xml:space="preserve"> PAGEREF _Toc26916519 \h </w:instrText>
        </w:r>
        <w:r>
          <w:rPr>
            <w:noProof/>
            <w:webHidden/>
          </w:rPr>
        </w:r>
        <w:r>
          <w:rPr>
            <w:noProof/>
            <w:webHidden/>
          </w:rPr>
          <w:fldChar w:fldCharType="separate"/>
        </w:r>
        <w:r>
          <w:rPr>
            <w:noProof/>
            <w:webHidden/>
          </w:rPr>
          <w:t>118</w:t>
        </w:r>
        <w:r>
          <w:rPr>
            <w:noProof/>
            <w:webHidden/>
          </w:rPr>
          <w:fldChar w:fldCharType="end"/>
        </w:r>
      </w:hyperlink>
    </w:p>
    <w:p w14:paraId="167C58DD" w14:textId="797FA5A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8" w:anchor="_Toc26916520" w:history="1">
        <w:r w:rsidRPr="002A487B">
          <w:rPr>
            <w:rStyle w:val="Hyperlink"/>
            <w:noProof/>
          </w:rPr>
          <w:t>Figure 55: Edge Weld parameters</w:t>
        </w:r>
        <w:r>
          <w:rPr>
            <w:noProof/>
            <w:webHidden/>
          </w:rPr>
          <w:tab/>
        </w:r>
        <w:r>
          <w:rPr>
            <w:noProof/>
            <w:webHidden/>
          </w:rPr>
          <w:fldChar w:fldCharType="begin"/>
        </w:r>
        <w:r>
          <w:rPr>
            <w:noProof/>
            <w:webHidden/>
          </w:rPr>
          <w:instrText xml:space="preserve"> PAGEREF _Toc26916520 \h </w:instrText>
        </w:r>
        <w:r>
          <w:rPr>
            <w:noProof/>
            <w:webHidden/>
          </w:rPr>
        </w:r>
        <w:r>
          <w:rPr>
            <w:noProof/>
            <w:webHidden/>
          </w:rPr>
          <w:fldChar w:fldCharType="separate"/>
        </w:r>
        <w:r>
          <w:rPr>
            <w:noProof/>
            <w:webHidden/>
          </w:rPr>
          <w:t>118</w:t>
        </w:r>
        <w:r>
          <w:rPr>
            <w:noProof/>
            <w:webHidden/>
          </w:rPr>
          <w:fldChar w:fldCharType="end"/>
        </w:r>
      </w:hyperlink>
    </w:p>
    <w:p w14:paraId="3B69DEBE" w14:textId="31A311D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9" w:anchor="_Toc26916521" w:history="1">
        <w:r w:rsidRPr="002A487B">
          <w:rPr>
            <w:rStyle w:val="Hyperlink"/>
            <w:noProof/>
          </w:rPr>
          <w:t>Figure 56: I-Weld Sheet Layout</w:t>
        </w:r>
        <w:r>
          <w:rPr>
            <w:noProof/>
            <w:webHidden/>
          </w:rPr>
          <w:tab/>
        </w:r>
        <w:r>
          <w:rPr>
            <w:noProof/>
            <w:webHidden/>
          </w:rPr>
          <w:fldChar w:fldCharType="begin"/>
        </w:r>
        <w:r>
          <w:rPr>
            <w:noProof/>
            <w:webHidden/>
          </w:rPr>
          <w:instrText xml:space="preserve"> PAGEREF _Toc26916521 \h </w:instrText>
        </w:r>
        <w:r>
          <w:rPr>
            <w:noProof/>
            <w:webHidden/>
          </w:rPr>
        </w:r>
        <w:r>
          <w:rPr>
            <w:noProof/>
            <w:webHidden/>
          </w:rPr>
          <w:fldChar w:fldCharType="separate"/>
        </w:r>
        <w:r>
          <w:rPr>
            <w:noProof/>
            <w:webHidden/>
          </w:rPr>
          <w:t>121</w:t>
        </w:r>
        <w:r>
          <w:rPr>
            <w:noProof/>
            <w:webHidden/>
          </w:rPr>
          <w:fldChar w:fldCharType="end"/>
        </w:r>
      </w:hyperlink>
    </w:p>
    <w:p w14:paraId="6792EB4C" w14:textId="1D674B2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0" w:anchor="_Toc26916522" w:history="1">
        <w:r w:rsidRPr="002A487B">
          <w:rPr>
            <w:rStyle w:val="Hyperlink"/>
            <w:noProof/>
          </w:rPr>
          <w:t>Figure 57: I-Weld Parameters</w:t>
        </w:r>
        <w:r>
          <w:rPr>
            <w:noProof/>
            <w:webHidden/>
          </w:rPr>
          <w:tab/>
        </w:r>
        <w:r>
          <w:rPr>
            <w:noProof/>
            <w:webHidden/>
          </w:rPr>
          <w:fldChar w:fldCharType="begin"/>
        </w:r>
        <w:r>
          <w:rPr>
            <w:noProof/>
            <w:webHidden/>
          </w:rPr>
          <w:instrText xml:space="preserve"> PAGEREF _Toc26916522 \h </w:instrText>
        </w:r>
        <w:r>
          <w:rPr>
            <w:noProof/>
            <w:webHidden/>
          </w:rPr>
        </w:r>
        <w:r>
          <w:rPr>
            <w:noProof/>
            <w:webHidden/>
          </w:rPr>
          <w:fldChar w:fldCharType="separate"/>
        </w:r>
        <w:r>
          <w:rPr>
            <w:noProof/>
            <w:webHidden/>
          </w:rPr>
          <w:t>121</w:t>
        </w:r>
        <w:r>
          <w:rPr>
            <w:noProof/>
            <w:webHidden/>
          </w:rPr>
          <w:fldChar w:fldCharType="end"/>
        </w:r>
      </w:hyperlink>
    </w:p>
    <w:p w14:paraId="0A59BF5E" w14:textId="7CDD894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1" w:anchor="_Toc26916523" w:history="1">
        <w:r w:rsidRPr="002A487B">
          <w:rPr>
            <w:rStyle w:val="Hyperlink"/>
            <w:noProof/>
          </w:rPr>
          <w:t>Figure 58: Overlap Weld Sheet Layout</w:t>
        </w:r>
        <w:r>
          <w:rPr>
            <w:noProof/>
            <w:webHidden/>
          </w:rPr>
          <w:tab/>
        </w:r>
        <w:r>
          <w:rPr>
            <w:noProof/>
            <w:webHidden/>
          </w:rPr>
          <w:fldChar w:fldCharType="begin"/>
        </w:r>
        <w:r>
          <w:rPr>
            <w:noProof/>
            <w:webHidden/>
          </w:rPr>
          <w:instrText xml:space="preserve"> PAGEREF _Toc26916523 \h </w:instrText>
        </w:r>
        <w:r>
          <w:rPr>
            <w:noProof/>
            <w:webHidden/>
          </w:rPr>
        </w:r>
        <w:r>
          <w:rPr>
            <w:noProof/>
            <w:webHidden/>
          </w:rPr>
          <w:fldChar w:fldCharType="separate"/>
        </w:r>
        <w:r>
          <w:rPr>
            <w:noProof/>
            <w:webHidden/>
          </w:rPr>
          <w:t>123</w:t>
        </w:r>
        <w:r>
          <w:rPr>
            <w:noProof/>
            <w:webHidden/>
          </w:rPr>
          <w:fldChar w:fldCharType="end"/>
        </w:r>
      </w:hyperlink>
    </w:p>
    <w:p w14:paraId="300F3D2F" w14:textId="12E89F3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2" w:anchor="_Toc26916524" w:history="1">
        <w:r w:rsidRPr="002A487B">
          <w:rPr>
            <w:rStyle w:val="Hyperlink"/>
            <w:noProof/>
          </w:rPr>
          <w:t>Figure 59: Overlap Weld Parameters</w:t>
        </w:r>
        <w:r>
          <w:rPr>
            <w:noProof/>
            <w:webHidden/>
          </w:rPr>
          <w:tab/>
        </w:r>
        <w:r>
          <w:rPr>
            <w:noProof/>
            <w:webHidden/>
          </w:rPr>
          <w:fldChar w:fldCharType="begin"/>
        </w:r>
        <w:r>
          <w:rPr>
            <w:noProof/>
            <w:webHidden/>
          </w:rPr>
          <w:instrText xml:space="preserve"> PAGEREF _Toc26916524 \h </w:instrText>
        </w:r>
        <w:r>
          <w:rPr>
            <w:noProof/>
            <w:webHidden/>
          </w:rPr>
        </w:r>
        <w:r>
          <w:rPr>
            <w:noProof/>
            <w:webHidden/>
          </w:rPr>
          <w:fldChar w:fldCharType="separate"/>
        </w:r>
        <w:r>
          <w:rPr>
            <w:noProof/>
            <w:webHidden/>
          </w:rPr>
          <w:t>123</w:t>
        </w:r>
        <w:r>
          <w:rPr>
            <w:noProof/>
            <w:webHidden/>
          </w:rPr>
          <w:fldChar w:fldCharType="end"/>
        </w:r>
      </w:hyperlink>
    </w:p>
    <w:p w14:paraId="53AB0B37" w14:textId="59AB888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3" w:anchor="_Toc26916525" w:history="1">
        <w:r w:rsidRPr="002A487B">
          <w:rPr>
            <w:rStyle w:val="Hyperlink"/>
            <w:noProof/>
          </w:rPr>
          <w:t>Figure 60: Single Sided Double Overlap Weld</w:t>
        </w:r>
        <w:r>
          <w:rPr>
            <w:noProof/>
            <w:webHidden/>
          </w:rPr>
          <w:tab/>
        </w:r>
        <w:r>
          <w:rPr>
            <w:noProof/>
            <w:webHidden/>
          </w:rPr>
          <w:fldChar w:fldCharType="begin"/>
        </w:r>
        <w:r>
          <w:rPr>
            <w:noProof/>
            <w:webHidden/>
          </w:rPr>
          <w:instrText xml:space="preserve"> PAGEREF _Toc26916525 \h </w:instrText>
        </w:r>
        <w:r>
          <w:rPr>
            <w:noProof/>
            <w:webHidden/>
          </w:rPr>
        </w:r>
        <w:r>
          <w:rPr>
            <w:noProof/>
            <w:webHidden/>
          </w:rPr>
          <w:fldChar w:fldCharType="separate"/>
        </w:r>
        <w:r>
          <w:rPr>
            <w:noProof/>
            <w:webHidden/>
          </w:rPr>
          <w:t>124</w:t>
        </w:r>
        <w:r>
          <w:rPr>
            <w:noProof/>
            <w:webHidden/>
          </w:rPr>
          <w:fldChar w:fldCharType="end"/>
        </w:r>
      </w:hyperlink>
    </w:p>
    <w:p w14:paraId="63DA2055" w14:textId="27A6362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4" w:anchor="_Toc26916526" w:history="1">
        <w:r w:rsidRPr="002A487B">
          <w:rPr>
            <w:rStyle w:val="Hyperlink"/>
            <w:noProof/>
          </w:rPr>
          <w:t>Figure 61: Overlap Weld Parameters</w:t>
        </w:r>
        <w:r>
          <w:rPr>
            <w:noProof/>
            <w:webHidden/>
          </w:rPr>
          <w:tab/>
        </w:r>
        <w:r>
          <w:rPr>
            <w:noProof/>
            <w:webHidden/>
          </w:rPr>
          <w:fldChar w:fldCharType="begin"/>
        </w:r>
        <w:r>
          <w:rPr>
            <w:noProof/>
            <w:webHidden/>
          </w:rPr>
          <w:instrText xml:space="preserve"> PAGEREF _Toc26916526 \h </w:instrText>
        </w:r>
        <w:r>
          <w:rPr>
            <w:noProof/>
            <w:webHidden/>
          </w:rPr>
        </w:r>
        <w:r>
          <w:rPr>
            <w:noProof/>
            <w:webHidden/>
          </w:rPr>
          <w:fldChar w:fldCharType="separate"/>
        </w:r>
        <w:r>
          <w:rPr>
            <w:noProof/>
            <w:webHidden/>
          </w:rPr>
          <w:t>124</w:t>
        </w:r>
        <w:r>
          <w:rPr>
            <w:noProof/>
            <w:webHidden/>
          </w:rPr>
          <w:fldChar w:fldCharType="end"/>
        </w:r>
      </w:hyperlink>
    </w:p>
    <w:p w14:paraId="42175789" w14:textId="2896DC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5" w:anchor="_Toc26916527" w:history="1">
        <w:r w:rsidRPr="002A487B">
          <w:rPr>
            <w:rStyle w:val="Hyperlink"/>
            <w:noProof/>
          </w:rPr>
          <w:t>Figure 62: Double Sided Double Overlap Weld</w:t>
        </w:r>
        <w:r>
          <w:rPr>
            <w:noProof/>
            <w:webHidden/>
          </w:rPr>
          <w:tab/>
        </w:r>
        <w:r>
          <w:rPr>
            <w:noProof/>
            <w:webHidden/>
          </w:rPr>
          <w:fldChar w:fldCharType="begin"/>
        </w:r>
        <w:r>
          <w:rPr>
            <w:noProof/>
            <w:webHidden/>
          </w:rPr>
          <w:instrText xml:space="preserve"> PAGEREF _Toc26916527 \h </w:instrText>
        </w:r>
        <w:r>
          <w:rPr>
            <w:noProof/>
            <w:webHidden/>
          </w:rPr>
        </w:r>
        <w:r>
          <w:rPr>
            <w:noProof/>
            <w:webHidden/>
          </w:rPr>
          <w:fldChar w:fldCharType="separate"/>
        </w:r>
        <w:r>
          <w:rPr>
            <w:noProof/>
            <w:webHidden/>
          </w:rPr>
          <w:t>124</w:t>
        </w:r>
        <w:r>
          <w:rPr>
            <w:noProof/>
            <w:webHidden/>
          </w:rPr>
          <w:fldChar w:fldCharType="end"/>
        </w:r>
      </w:hyperlink>
    </w:p>
    <w:p w14:paraId="148609E0" w14:textId="658E37D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6" w:anchor="_Toc26916528" w:history="1">
        <w:r w:rsidRPr="002A487B">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_Toc26916528 \h </w:instrText>
        </w:r>
        <w:r>
          <w:rPr>
            <w:noProof/>
            <w:webHidden/>
          </w:rPr>
        </w:r>
        <w:r>
          <w:rPr>
            <w:noProof/>
            <w:webHidden/>
          </w:rPr>
          <w:fldChar w:fldCharType="separate"/>
        </w:r>
        <w:r>
          <w:rPr>
            <w:noProof/>
            <w:webHidden/>
          </w:rPr>
          <w:t>125</w:t>
        </w:r>
        <w:r>
          <w:rPr>
            <w:noProof/>
            <w:webHidden/>
          </w:rPr>
          <w:fldChar w:fldCharType="end"/>
        </w:r>
      </w:hyperlink>
    </w:p>
    <w:p w14:paraId="75358773" w14:textId="18FADD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7" w:anchor="_Toc26916529" w:history="1">
        <w:r w:rsidRPr="002A487B">
          <w:rPr>
            <w:rStyle w:val="Hyperlink"/>
            <w:noProof/>
          </w:rPr>
          <w:t>Figure 64: Y-Joint Sheet Layout</w:t>
        </w:r>
        <w:r>
          <w:rPr>
            <w:noProof/>
            <w:webHidden/>
          </w:rPr>
          <w:tab/>
        </w:r>
        <w:r>
          <w:rPr>
            <w:noProof/>
            <w:webHidden/>
          </w:rPr>
          <w:fldChar w:fldCharType="begin"/>
        </w:r>
        <w:r>
          <w:rPr>
            <w:noProof/>
            <w:webHidden/>
          </w:rPr>
          <w:instrText xml:space="preserve"> PAGEREF _Toc26916529 \h </w:instrText>
        </w:r>
        <w:r>
          <w:rPr>
            <w:noProof/>
            <w:webHidden/>
          </w:rPr>
        </w:r>
        <w:r>
          <w:rPr>
            <w:noProof/>
            <w:webHidden/>
          </w:rPr>
          <w:fldChar w:fldCharType="separate"/>
        </w:r>
        <w:r>
          <w:rPr>
            <w:noProof/>
            <w:webHidden/>
          </w:rPr>
          <w:t>128</w:t>
        </w:r>
        <w:r>
          <w:rPr>
            <w:noProof/>
            <w:webHidden/>
          </w:rPr>
          <w:fldChar w:fldCharType="end"/>
        </w:r>
      </w:hyperlink>
    </w:p>
    <w:p w14:paraId="219A4602" w14:textId="32E886C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8" w:anchor="_Toc26916530" w:history="1">
        <w:r w:rsidRPr="002A487B">
          <w:rPr>
            <w:rStyle w:val="Hyperlink"/>
            <w:noProof/>
          </w:rPr>
          <w:t>Figure 65: Parameters of Y-Joint Weld</w:t>
        </w:r>
        <w:r>
          <w:rPr>
            <w:noProof/>
            <w:webHidden/>
          </w:rPr>
          <w:tab/>
        </w:r>
        <w:r>
          <w:rPr>
            <w:noProof/>
            <w:webHidden/>
          </w:rPr>
          <w:fldChar w:fldCharType="begin"/>
        </w:r>
        <w:r>
          <w:rPr>
            <w:noProof/>
            <w:webHidden/>
          </w:rPr>
          <w:instrText xml:space="preserve"> PAGEREF _Toc26916530 \h </w:instrText>
        </w:r>
        <w:r>
          <w:rPr>
            <w:noProof/>
            <w:webHidden/>
          </w:rPr>
        </w:r>
        <w:r>
          <w:rPr>
            <w:noProof/>
            <w:webHidden/>
          </w:rPr>
          <w:fldChar w:fldCharType="separate"/>
        </w:r>
        <w:r>
          <w:rPr>
            <w:noProof/>
            <w:webHidden/>
          </w:rPr>
          <w:t>128</w:t>
        </w:r>
        <w:r>
          <w:rPr>
            <w:noProof/>
            <w:webHidden/>
          </w:rPr>
          <w:fldChar w:fldCharType="end"/>
        </w:r>
      </w:hyperlink>
    </w:p>
    <w:p w14:paraId="367C7EB0" w14:textId="39CEAA0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9" w:anchor="_Toc26916531" w:history="1">
        <w:r w:rsidRPr="002A487B">
          <w:rPr>
            <w:rStyle w:val="Hyperlink"/>
            <w:noProof/>
          </w:rPr>
          <w:t>Figure 66: K-Joint Sheet Layout</w:t>
        </w:r>
        <w:r>
          <w:rPr>
            <w:noProof/>
            <w:webHidden/>
          </w:rPr>
          <w:tab/>
        </w:r>
        <w:r>
          <w:rPr>
            <w:noProof/>
            <w:webHidden/>
          </w:rPr>
          <w:fldChar w:fldCharType="begin"/>
        </w:r>
        <w:r>
          <w:rPr>
            <w:noProof/>
            <w:webHidden/>
          </w:rPr>
          <w:instrText xml:space="preserve"> PAGEREF _Toc26916531 \h </w:instrText>
        </w:r>
        <w:r>
          <w:rPr>
            <w:noProof/>
            <w:webHidden/>
          </w:rPr>
        </w:r>
        <w:r>
          <w:rPr>
            <w:noProof/>
            <w:webHidden/>
          </w:rPr>
          <w:fldChar w:fldCharType="separate"/>
        </w:r>
        <w:r>
          <w:rPr>
            <w:noProof/>
            <w:webHidden/>
          </w:rPr>
          <w:t>131</w:t>
        </w:r>
        <w:r>
          <w:rPr>
            <w:noProof/>
            <w:webHidden/>
          </w:rPr>
          <w:fldChar w:fldCharType="end"/>
        </w:r>
      </w:hyperlink>
    </w:p>
    <w:p w14:paraId="6114F61C" w14:textId="534FF07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0" w:anchor="_Toc26916532" w:history="1">
        <w:r w:rsidRPr="002A487B">
          <w:rPr>
            <w:rStyle w:val="Hyperlink"/>
            <w:noProof/>
          </w:rPr>
          <w:t>Figure 67: Parameters of K-Joint Weld</w:t>
        </w:r>
        <w:r>
          <w:rPr>
            <w:noProof/>
            <w:webHidden/>
          </w:rPr>
          <w:tab/>
        </w:r>
        <w:r>
          <w:rPr>
            <w:noProof/>
            <w:webHidden/>
          </w:rPr>
          <w:fldChar w:fldCharType="begin"/>
        </w:r>
        <w:r>
          <w:rPr>
            <w:noProof/>
            <w:webHidden/>
          </w:rPr>
          <w:instrText xml:space="preserve"> PAGEREF _Toc26916532 \h </w:instrText>
        </w:r>
        <w:r>
          <w:rPr>
            <w:noProof/>
            <w:webHidden/>
          </w:rPr>
        </w:r>
        <w:r>
          <w:rPr>
            <w:noProof/>
            <w:webHidden/>
          </w:rPr>
          <w:fldChar w:fldCharType="separate"/>
        </w:r>
        <w:r>
          <w:rPr>
            <w:noProof/>
            <w:webHidden/>
          </w:rPr>
          <w:t>131</w:t>
        </w:r>
        <w:r>
          <w:rPr>
            <w:noProof/>
            <w:webHidden/>
          </w:rPr>
          <w:fldChar w:fldCharType="end"/>
        </w:r>
      </w:hyperlink>
    </w:p>
    <w:p w14:paraId="7C3277A5" w14:textId="34E8C9F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1" w:anchor="_Toc26916533" w:history="1">
        <w:r w:rsidRPr="002A487B">
          <w:rPr>
            <w:rStyle w:val="Hyperlink"/>
            <w:noProof/>
          </w:rPr>
          <w:t>Figure 68: Cruciform Joint Sheet Layout</w:t>
        </w:r>
        <w:r>
          <w:rPr>
            <w:noProof/>
            <w:webHidden/>
          </w:rPr>
          <w:tab/>
        </w:r>
        <w:r>
          <w:rPr>
            <w:noProof/>
            <w:webHidden/>
          </w:rPr>
          <w:fldChar w:fldCharType="begin"/>
        </w:r>
        <w:r>
          <w:rPr>
            <w:noProof/>
            <w:webHidden/>
          </w:rPr>
          <w:instrText xml:space="preserve"> PAGEREF _Toc26916533 \h </w:instrText>
        </w:r>
        <w:r>
          <w:rPr>
            <w:noProof/>
            <w:webHidden/>
          </w:rPr>
        </w:r>
        <w:r>
          <w:rPr>
            <w:noProof/>
            <w:webHidden/>
          </w:rPr>
          <w:fldChar w:fldCharType="separate"/>
        </w:r>
        <w:r>
          <w:rPr>
            <w:noProof/>
            <w:webHidden/>
          </w:rPr>
          <w:t>135</w:t>
        </w:r>
        <w:r>
          <w:rPr>
            <w:noProof/>
            <w:webHidden/>
          </w:rPr>
          <w:fldChar w:fldCharType="end"/>
        </w:r>
      </w:hyperlink>
    </w:p>
    <w:p w14:paraId="3724EF3A" w14:textId="04EBFF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2" w:anchor="_Toc26916534" w:history="1">
        <w:r w:rsidRPr="002A487B">
          <w:rPr>
            <w:rStyle w:val="Hyperlink"/>
            <w:noProof/>
          </w:rPr>
          <w:t>Figure 69: Parameters of Cruciform Joint</w:t>
        </w:r>
        <w:r>
          <w:rPr>
            <w:noProof/>
            <w:webHidden/>
          </w:rPr>
          <w:tab/>
        </w:r>
        <w:r>
          <w:rPr>
            <w:noProof/>
            <w:webHidden/>
          </w:rPr>
          <w:fldChar w:fldCharType="begin"/>
        </w:r>
        <w:r>
          <w:rPr>
            <w:noProof/>
            <w:webHidden/>
          </w:rPr>
          <w:instrText xml:space="preserve"> PAGEREF _Toc26916534 \h </w:instrText>
        </w:r>
        <w:r>
          <w:rPr>
            <w:noProof/>
            <w:webHidden/>
          </w:rPr>
        </w:r>
        <w:r>
          <w:rPr>
            <w:noProof/>
            <w:webHidden/>
          </w:rPr>
          <w:fldChar w:fldCharType="separate"/>
        </w:r>
        <w:r>
          <w:rPr>
            <w:noProof/>
            <w:webHidden/>
          </w:rPr>
          <w:t>135</w:t>
        </w:r>
        <w:r>
          <w:rPr>
            <w:noProof/>
            <w:webHidden/>
          </w:rPr>
          <w:fldChar w:fldCharType="end"/>
        </w:r>
      </w:hyperlink>
    </w:p>
    <w:p w14:paraId="1EFA4855" w14:textId="106F24A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3" w:anchor="_Toc26916535" w:history="1">
        <w:r w:rsidRPr="002A487B">
          <w:rPr>
            <w:rStyle w:val="Hyperlink"/>
            <w:noProof/>
          </w:rPr>
          <w:t>Figure 70: Flared Joint Sheet Layout</w:t>
        </w:r>
        <w:r>
          <w:rPr>
            <w:noProof/>
            <w:webHidden/>
          </w:rPr>
          <w:tab/>
        </w:r>
        <w:r>
          <w:rPr>
            <w:noProof/>
            <w:webHidden/>
          </w:rPr>
          <w:fldChar w:fldCharType="begin"/>
        </w:r>
        <w:r>
          <w:rPr>
            <w:noProof/>
            <w:webHidden/>
          </w:rPr>
          <w:instrText xml:space="preserve"> PAGEREF _Toc26916535 \h </w:instrText>
        </w:r>
        <w:r>
          <w:rPr>
            <w:noProof/>
            <w:webHidden/>
          </w:rPr>
        </w:r>
        <w:r>
          <w:rPr>
            <w:noProof/>
            <w:webHidden/>
          </w:rPr>
          <w:fldChar w:fldCharType="separate"/>
        </w:r>
        <w:r>
          <w:rPr>
            <w:noProof/>
            <w:webHidden/>
          </w:rPr>
          <w:t>138</w:t>
        </w:r>
        <w:r>
          <w:rPr>
            <w:noProof/>
            <w:webHidden/>
          </w:rPr>
          <w:fldChar w:fldCharType="end"/>
        </w:r>
      </w:hyperlink>
    </w:p>
    <w:p w14:paraId="02B5AA91" w14:textId="47C2F79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4" w:anchor="_Toc26916536" w:history="1">
        <w:r w:rsidRPr="002A487B">
          <w:rPr>
            <w:rStyle w:val="Hyperlink"/>
            <w:noProof/>
          </w:rPr>
          <w:t>Figure 71: Parameters of Flared Joint Weld</w:t>
        </w:r>
        <w:r>
          <w:rPr>
            <w:noProof/>
            <w:webHidden/>
          </w:rPr>
          <w:tab/>
        </w:r>
        <w:r>
          <w:rPr>
            <w:noProof/>
            <w:webHidden/>
          </w:rPr>
          <w:fldChar w:fldCharType="begin"/>
        </w:r>
        <w:r>
          <w:rPr>
            <w:noProof/>
            <w:webHidden/>
          </w:rPr>
          <w:instrText xml:space="preserve"> PAGEREF _Toc26916536 \h </w:instrText>
        </w:r>
        <w:r>
          <w:rPr>
            <w:noProof/>
            <w:webHidden/>
          </w:rPr>
        </w:r>
        <w:r>
          <w:rPr>
            <w:noProof/>
            <w:webHidden/>
          </w:rPr>
          <w:fldChar w:fldCharType="separate"/>
        </w:r>
        <w:r>
          <w:rPr>
            <w:noProof/>
            <w:webHidden/>
          </w:rPr>
          <w:t>139</w:t>
        </w:r>
        <w:r>
          <w:rPr>
            <w:noProof/>
            <w:webHidden/>
          </w:rPr>
          <w:fldChar w:fldCharType="end"/>
        </w:r>
      </w:hyperlink>
    </w:p>
    <w:p w14:paraId="0E5D2D4F" w14:textId="31B8F1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7" w:history="1">
        <w:r w:rsidRPr="002A487B">
          <w:rPr>
            <w:rStyle w:val="Hyperlink"/>
            <w:noProof/>
          </w:rPr>
          <w:t>Figure 72: The Three Regions of a Hemming</w:t>
        </w:r>
        <w:r>
          <w:rPr>
            <w:noProof/>
            <w:webHidden/>
          </w:rPr>
          <w:tab/>
        </w:r>
        <w:r>
          <w:rPr>
            <w:noProof/>
            <w:webHidden/>
          </w:rPr>
          <w:fldChar w:fldCharType="begin"/>
        </w:r>
        <w:r>
          <w:rPr>
            <w:noProof/>
            <w:webHidden/>
          </w:rPr>
          <w:instrText xml:space="preserve"> PAGEREF _Toc26916537 \h </w:instrText>
        </w:r>
        <w:r>
          <w:rPr>
            <w:noProof/>
            <w:webHidden/>
          </w:rPr>
        </w:r>
        <w:r>
          <w:rPr>
            <w:noProof/>
            <w:webHidden/>
          </w:rPr>
          <w:fldChar w:fldCharType="separate"/>
        </w:r>
        <w:r>
          <w:rPr>
            <w:noProof/>
            <w:webHidden/>
          </w:rPr>
          <w:t>142</w:t>
        </w:r>
        <w:r>
          <w:rPr>
            <w:noProof/>
            <w:webHidden/>
          </w:rPr>
          <w:fldChar w:fldCharType="end"/>
        </w:r>
      </w:hyperlink>
    </w:p>
    <w:p w14:paraId="279FDEC2" w14:textId="393D2E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8" w:history="1">
        <w:r w:rsidRPr="002A487B">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_Toc26916538 \h </w:instrText>
        </w:r>
        <w:r>
          <w:rPr>
            <w:noProof/>
            <w:webHidden/>
          </w:rPr>
        </w:r>
        <w:r>
          <w:rPr>
            <w:noProof/>
            <w:webHidden/>
          </w:rPr>
          <w:fldChar w:fldCharType="separate"/>
        </w:r>
        <w:r>
          <w:rPr>
            <w:noProof/>
            <w:webHidden/>
          </w:rPr>
          <w:t>143</w:t>
        </w:r>
        <w:r>
          <w:rPr>
            <w:noProof/>
            <w:webHidden/>
          </w:rPr>
          <w:fldChar w:fldCharType="end"/>
        </w:r>
      </w:hyperlink>
    </w:p>
    <w:p w14:paraId="3B3185A7" w14:textId="65B81F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9" w:history="1">
        <w:r w:rsidRPr="002A487B">
          <w:rPr>
            <w:rStyle w:val="Hyperlink"/>
            <w:noProof/>
          </w:rPr>
          <w:t>Figure 74: Adhesive Path Differs from Root Path</w:t>
        </w:r>
        <w:r>
          <w:rPr>
            <w:noProof/>
            <w:webHidden/>
          </w:rPr>
          <w:tab/>
        </w:r>
        <w:r>
          <w:rPr>
            <w:noProof/>
            <w:webHidden/>
          </w:rPr>
          <w:fldChar w:fldCharType="begin"/>
        </w:r>
        <w:r>
          <w:rPr>
            <w:noProof/>
            <w:webHidden/>
          </w:rPr>
          <w:instrText xml:space="preserve"> PAGEREF _Toc26916539 \h </w:instrText>
        </w:r>
        <w:r>
          <w:rPr>
            <w:noProof/>
            <w:webHidden/>
          </w:rPr>
        </w:r>
        <w:r>
          <w:rPr>
            <w:noProof/>
            <w:webHidden/>
          </w:rPr>
          <w:fldChar w:fldCharType="separate"/>
        </w:r>
        <w:r>
          <w:rPr>
            <w:noProof/>
            <w:webHidden/>
          </w:rPr>
          <w:t>143</w:t>
        </w:r>
        <w:r>
          <w:rPr>
            <w:noProof/>
            <w:webHidden/>
          </w:rPr>
          <w:fldChar w:fldCharType="end"/>
        </w:r>
      </w:hyperlink>
    </w:p>
    <w:p w14:paraId="75E134F3" w14:textId="7CA636A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0" w:history="1">
        <w:r w:rsidRPr="002A487B">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_Toc26916540 \h </w:instrText>
        </w:r>
        <w:r>
          <w:rPr>
            <w:noProof/>
            <w:webHidden/>
          </w:rPr>
        </w:r>
        <w:r>
          <w:rPr>
            <w:noProof/>
            <w:webHidden/>
          </w:rPr>
          <w:fldChar w:fldCharType="separate"/>
        </w:r>
        <w:r>
          <w:rPr>
            <w:noProof/>
            <w:webHidden/>
          </w:rPr>
          <w:t>143</w:t>
        </w:r>
        <w:r>
          <w:rPr>
            <w:noProof/>
            <w:webHidden/>
          </w:rPr>
          <w:fldChar w:fldCharType="end"/>
        </w:r>
      </w:hyperlink>
    </w:p>
    <w:p w14:paraId="5BB953F3" w14:textId="7EA13B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1" w:history="1">
        <w:r w:rsidRPr="002A487B">
          <w:rPr>
            <w:rStyle w:val="Hyperlink"/>
            <w:noProof/>
          </w:rPr>
          <w:t>Figure 76: Sequence without margin</w:t>
        </w:r>
        <w:r>
          <w:rPr>
            <w:noProof/>
            <w:webHidden/>
          </w:rPr>
          <w:tab/>
        </w:r>
        <w:r>
          <w:rPr>
            <w:noProof/>
            <w:webHidden/>
          </w:rPr>
          <w:fldChar w:fldCharType="begin"/>
        </w:r>
        <w:r>
          <w:rPr>
            <w:noProof/>
            <w:webHidden/>
          </w:rPr>
          <w:instrText xml:space="preserve"> PAGEREF _Toc26916541 \h </w:instrText>
        </w:r>
        <w:r>
          <w:rPr>
            <w:noProof/>
            <w:webHidden/>
          </w:rPr>
        </w:r>
        <w:r>
          <w:rPr>
            <w:noProof/>
            <w:webHidden/>
          </w:rPr>
          <w:fldChar w:fldCharType="separate"/>
        </w:r>
        <w:r>
          <w:rPr>
            <w:noProof/>
            <w:webHidden/>
          </w:rPr>
          <w:t>146</w:t>
        </w:r>
        <w:r>
          <w:rPr>
            <w:noProof/>
            <w:webHidden/>
          </w:rPr>
          <w:fldChar w:fldCharType="end"/>
        </w:r>
      </w:hyperlink>
    </w:p>
    <w:p w14:paraId="6FD66CE9" w14:textId="563214F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2" w:history="1">
        <w:r w:rsidRPr="002A487B">
          <w:rPr>
            <w:rStyle w:val="Hyperlink"/>
            <w:noProof/>
          </w:rPr>
          <w:t>Figure 77: Sequence with margin and spacing</w:t>
        </w:r>
        <w:r>
          <w:rPr>
            <w:noProof/>
            <w:webHidden/>
          </w:rPr>
          <w:tab/>
        </w:r>
        <w:r>
          <w:rPr>
            <w:noProof/>
            <w:webHidden/>
          </w:rPr>
          <w:fldChar w:fldCharType="begin"/>
        </w:r>
        <w:r>
          <w:rPr>
            <w:noProof/>
            <w:webHidden/>
          </w:rPr>
          <w:instrText xml:space="preserve"> PAGEREF _Toc26916542 \h </w:instrText>
        </w:r>
        <w:r>
          <w:rPr>
            <w:noProof/>
            <w:webHidden/>
          </w:rPr>
        </w:r>
        <w:r>
          <w:rPr>
            <w:noProof/>
            <w:webHidden/>
          </w:rPr>
          <w:fldChar w:fldCharType="separate"/>
        </w:r>
        <w:r>
          <w:rPr>
            <w:noProof/>
            <w:webHidden/>
          </w:rPr>
          <w:t>146</w:t>
        </w:r>
        <w:r>
          <w:rPr>
            <w:noProof/>
            <w:webHidden/>
          </w:rPr>
          <w:fldChar w:fldCharType="end"/>
        </w:r>
      </w:hyperlink>
    </w:p>
    <w:p w14:paraId="101D2C78" w14:textId="635C3CE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3" w:history="1">
        <w:r w:rsidRPr="002A487B">
          <w:rPr>
            <w:rStyle w:val="Hyperlink"/>
            <w:noProof/>
          </w:rPr>
          <w:t>Figure 78: Margin relaxation</w:t>
        </w:r>
        <w:r>
          <w:rPr>
            <w:noProof/>
            <w:webHidden/>
          </w:rPr>
          <w:tab/>
        </w:r>
        <w:r>
          <w:rPr>
            <w:noProof/>
            <w:webHidden/>
          </w:rPr>
          <w:fldChar w:fldCharType="begin"/>
        </w:r>
        <w:r>
          <w:rPr>
            <w:noProof/>
            <w:webHidden/>
          </w:rPr>
          <w:instrText xml:space="preserve"> PAGEREF _Toc26916543 \h </w:instrText>
        </w:r>
        <w:r>
          <w:rPr>
            <w:noProof/>
            <w:webHidden/>
          </w:rPr>
        </w:r>
        <w:r>
          <w:rPr>
            <w:noProof/>
            <w:webHidden/>
          </w:rPr>
          <w:fldChar w:fldCharType="separate"/>
        </w:r>
        <w:r>
          <w:rPr>
            <w:noProof/>
            <w:webHidden/>
          </w:rPr>
          <w:t>147</w:t>
        </w:r>
        <w:r>
          <w:rPr>
            <w:noProof/>
            <w:webHidden/>
          </w:rPr>
          <w:fldChar w:fldCharType="end"/>
        </w:r>
      </w:hyperlink>
    </w:p>
    <w:p w14:paraId="4A3FBAF4" w14:textId="694689E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4" w:history="1">
        <w:r w:rsidRPr="002A487B">
          <w:rPr>
            <w:rStyle w:val="Hyperlink"/>
            <w:noProof/>
          </w:rPr>
          <w:t>Figure 79: Spacing relaxation</w:t>
        </w:r>
        <w:r>
          <w:rPr>
            <w:noProof/>
            <w:webHidden/>
          </w:rPr>
          <w:tab/>
        </w:r>
        <w:r>
          <w:rPr>
            <w:noProof/>
            <w:webHidden/>
          </w:rPr>
          <w:fldChar w:fldCharType="begin"/>
        </w:r>
        <w:r>
          <w:rPr>
            <w:noProof/>
            <w:webHidden/>
          </w:rPr>
          <w:instrText xml:space="preserve"> PAGEREF _Toc26916544 \h </w:instrText>
        </w:r>
        <w:r>
          <w:rPr>
            <w:noProof/>
            <w:webHidden/>
          </w:rPr>
        </w:r>
        <w:r>
          <w:rPr>
            <w:noProof/>
            <w:webHidden/>
          </w:rPr>
          <w:fldChar w:fldCharType="separate"/>
        </w:r>
        <w:r>
          <w:rPr>
            <w:noProof/>
            <w:webHidden/>
          </w:rPr>
          <w:t>147</w:t>
        </w:r>
        <w:r>
          <w:rPr>
            <w:noProof/>
            <w:webHidden/>
          </w:rPr>
          <w:fldChar w:fldCharType="end"/>
        </w:r>
      </w:hyperlink>
    </w:p>
    <w:p w14:paraId="09F407CC" w14:textId="272DE86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5" w:history="1">
        <w:r w:rsidRPr="002A487B">
          <w:rPr>
            <w:rStyle w:val="Hyperlink"/>
            <w:noProof/>
          </w:rPr>
          <w:t>Figure 80: Picture of an adhesive face</w:t>
        </w:r>
        <w:r>
          <w:rPr>
            <w:noProof/>
            <w:webHidden/>
          </w:rPr>
          <w:tab/>
        </w:r>
        <w:r>
          <w:rPr>
            <w:noProof/>
            <w:webHidden/>
          </w:rPr>
          <w:fldChar w:fldCharType="begin"/>
        </w:r>
        <w:r>
          <w:rPr>
            <w:noProof/>
            <w:webHidden/>
          </w:rPr>
          <w:instrText xml:space="preserve"> PAGEREF _Toc26916545 \h </w:instrText>
        </w:r>
        <w:r>
          <w:rPr>
            <w:noProof/>
            <w:webHidden/>
          </w:rPr>
        </w:r>
        <w:r>
          <w:rPr>
            <w:noProof/>
            <w:webHidden/>
          </w:rPr>
          <w:fldChar w:fldCharType="separate"/>
        </w:r>
        <w:r>
          <w:rPr>
            <w:noProof/>
            <w:webHidden/>
          </w:rPr>
          <w:t>152</w:t>
        </w:r>
        <w:r>
          <w:rPr>
            <w:noProof/>
            <w:webHidden/>
          </w:rPr>
          <w:fldChar w:fldCharType="end"/>
        </w:r>
      </w:hyperlink>
    </w:p>
    <w:p w14:paraId="65DF9CB6" w14:textId="71DBD8D3"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2C234645" w14:textId="3EA952C3" w:rsidR="0049567D"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16546" w:history="1">
        <w:r w:rsidR="0049567D" w:rsidRPr="00DC2628">
          <w:rPr>
            <w:rStyle w:val="Hyperlink"/>
            <w:noProof/>
          </w:rPr>
          <w:t xml:space="preserve">Table 1: Nested elements of element </w:t>
        </w:r>
        <w:r w:rsidR="0049567D" w:rsidRPr="00DC2628">
          <w:rPr>
            <w:rStyle w:val="Hyperlink"/>
            <w:rFonts w:ascii="Courier New" w:hAnsi="Courier New" w:cs="Courier New"/>
            <w:i/>
            <w:noProof/>
          </w:rPr>
          <w:t>&lt;xmcf/&gt;</w:t>
        </w:r>
        <w:r w:rsidR="0049567D">
          <w:rPr>
            <w:noProof/>
            <w:webHidden/>
          </w:rPr>
          <w:tab/>
        </w:r>
        <w:r w:rsidR="0049567D">
          <w:rPr>
            <w:noProof/>
            <w:webHidden/>
          </w:rPr>
          <w:fldChar w:fldCharType="begin"/>
        </w:r>
        <w:r w:rsidR="0049567D">
          <w:rPr>
            <w:noProof/>
            <w:webHidden/>
          </w:rPr>
          <w:instrText xml:space="preserve"> PAGEREF _Toc26916546 \h </w:instrText>
        </w:r>
        <w:r w:rsidR="0049567D">
          <w:rPr>
            <w:noProof/>
            <w:webHidden/>
          </w:rPr>
        </w:r>
        <w:r w:rsidR="0049567D">
          <w:rPr>
            <w:noProof/>
            <w:webHidden/>
          </w:rPr>
          <w:fldChar w:fldCharType="separate"/>
        </w:r>
        <w:r w:rsidR="0049567D">
          <w:rPr>
            <w:noProof/>
            <w:webHidden/>
          </w:rPr>
          <w:t>28</w:t>
        </w:r>
        <w:r w:rsidR="0049567D">
          <w:rPr>
            <w:noProof/>
            <w:webHidden/>
          </w:rPr>
          <w:fldChar w:fldCharType="end"/>
        </w:r>
      </w:hyperlink>
    </w:p>
    <w:p w14:paraId="604B9A68" w14:textId="3B6ECEA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7" w:history="1">
        <w:r w:rsidRPr="00DC2628">
          <w:rPr>
            <w:rStyle w:val="Hyperlink"/>
            <w:noProof/>
          </w:rPr>
          <w:t>Table 2: XML-specification of</w:t>
        </w:r>
        <w:r w:rsidRPr="00DC2628">
          <w:rPr>
            <w:rStyle w:val="Hyperlink"/>
            <w:i/>
            <w:noProof/>
          </w:rPr>
          <w:t xml:space="preserve"> </w:t>
        </w:r>
        <w:r w:rsidRPr="00DC2628">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_Toc26916547 \h </w:instrText>
        </w:r>
        <w:r>
          <w:rPr>
            <w:noProof/>
            <w:webHidden/>
          </w:rPr>
        </w:r>
        <w:r>
          <w:rPr>
            <w:noProof/>
            <w:webHidden/>
          </w:rPr>
          <w:fldChar w:fldCharType="separate"/>
        </w:r>
        <w:r>
          <w:rPr>
            <w:noProof/>
            <w:webHidden/>
          </w:rPr>
          <w:t>29</w:t>
        </w:r>
        <w:r>
          <w:rPr>
            <w:noProof/>
            <w:webHidden/>
          </w:rPr>
          <w:fldChar w:fldCharType="end"/>
        </w:r>
      </w:hyperlink>
    </w:p>
    <w:p w14:paraId="4F6F83B6" w14:textId="3D2F5EA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8" w:history="1">
        <w:r w:rsidRPr="00DC2628">
          <w:rPr>
            <w:rStyle w:val="Hyperlink"/>
            <w:noProof/>
          </w:rPr>
          <w:t xml:space="preserve">Table 3: XML-specification of </w:t>
        </w:r>
        <w:r w:rsidRPr="00DC2628">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_Toc26916548 \h </w:instrText>
        </w:r>
        <w:r>
          <w:rPr>
            <w:noProof/>
            <w:webHidden/>
          </w:rPr>
        </w:r>
        <w:r>
          <w:rPr>
            <w:noProof/>
            <w:webHidden/>
          </w:rPr>
          <w:fldChar w:fldCharType="separate"/>
        </w:r>
        <w:r>
          <w:rPr>
            <w:noProof/>
            <w:webHidden/>
          </w:rPr>
          <w:t>31</w:t>
        </w:r>
        <w:r>
          <w:rPr>
            <w:noProof/>
            <w:webHidden/>
          </w:rPr>
          <w:fldChar w:fldCharType="end"/>
        </w:r>
      </w:hyperlink>
    </w:p>
    <w:p w14:paraId="041CC798" w14:textId="60762D6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9" w:history="1">
        <w:r w:rsidRPr="00DC2628">
          <w:rPr>
            <w:rStyle w:val="Hyperlink"/>
            <w:noProof/>
          </w:rPr>
          <w:t xml:space="preserve">Table 4: XML-specification of element </w:t>
        </w:r>
        <w:r w:rsidRPr="00DC2628">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_Toc26916549 \h </w:instrText>
        </w:r>
        <w:r>
          <w:rPr>
            <w:noProof/>
            <w:webHidden/>
          </w:rPr>
        </w:r>
        <w:r>
          <w:rPr>
            <w:noProof/>
            <w:webHidden/>
          </w:rPr>
          <w:fldChar w:fldCharType="separate"/>
        </w:r>
        <w:r>
          <w:rPr>
            <w:noProof/>
            <w:webHidden/>
          </w:rPr>
          <w:t>33</w:t>
        </w:r>
        <w:r>
          <w:rPr>
            <w:noProof/>
            <w:webHidden/>
          </w:rPr>
          <w:fldChar w:fldCharType="end"/>
        </w:r>
      </w:hyperlink>
    </w:p>
    <w:p w14:paraId="5F21C9F7" w14:textId="28EAD77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0" w:history="1">
        <w:r w:rsidRPr="00DC2628">
          <w:rPr>
            <w:rStyle w:val="Hyperlink"/>
            <w:noProof/>
          </w:rPr>
          <w:t xml:space="preserve">Table 5: Nested elements of the child element of </w:t>
        </w:r>
        <w:r w:rsidRPr="00DC2628">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_Toc26916550 \h </w:instrText>
        </w:r>
        <w:r>
          <w:rPr>
            <w:noProof/>
            <w:webHidden/>
          </w:rPr>
        </w:r>
        <w:r>
          <w:rPr>
            <w:noProof/>
            <w:webHidden/>
          </w:rPr>
          <w:fldChar w:fldCharType="separate"/>
        </w:r>
        <w:r>
          <w:rPr>
            <w:noProof/>
            <w:webHidden/>
          </w:rPr>
          <w:t>33</w:t>
        </w:r>
        <w:r>
          <w:rPr>
            <w:noProof/>
            <w:webHidden/>
          </w:rPr>
          <w:fldChar w:fldCharType="end"/>
        </w:r>
      </w:hyperlink>
    </w:p>
    <w:p w14:paraId="2E4DE7F7" w14:textId="2856FAF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1" w:history="1">
        <w:r w:rsidRPr="00DC2628">
          <w:rPr>
            <w:rStyle w:val="Hyperlink"/>
            <w:noProof/>
          </w:rPr>
          <w:t xml:space="preserve">Table 6: Attributes of element </w:t>
        </w:r>
        <w:r w:rsidRPr="00DC2628">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_Toc26916551 \h </w:instrText>
        </w:r>
        <w:r>
          <w:rPr>
            <w:noProof/>
            <w:webHidden/>
          </w:rPr>
        </w:r>
        <w:r>
          <w:rPr>
            <w:noProof/>
            <w:webHidden/>
          </w:rPr>
          <w:fldChar w:fldCharType="separate"/>
        </w:r>
        <w:r>
          <w:rPr>
            <w:noProof/>
            <w:webHidden/>
          </w:rPr>
          <w:t>34</w:t>
        </w:r>
        <w:r>
          <w:rPr>
            <w:noProof/>
            <w:webHidden/>
          </w:rPr>
          <w:fldChar w:fldCharType="end"/>
        </w:r>
      </w:hyperlink>
    </w:p>
    <w:p w14:paraId="7DC8C365" w14:textId="73E9BD9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2" w:history="1">
        <w:r w:rsidRPr="00DC2628">
          <w:rPr>
            <w:rStyle w:val="Hyperlink"/>
            <w:noProof/>
          </w:rPr>
          <w:t xml:space="preserve">Table 7: Nested elements of element </w:t>
        </w:r>
        <w:r w:rsidRPr="00DC2628">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_Toc26916552 \h </w:instrText>
        </w:r>
        <w:r>
          <w:rPr>
            <w:noProof/>
            <w:webHidden/>
          </w:rPr>
        </w:r>
        <w:r>
          <w:rPr>
            <w:noProof/>
            <w:webHidden/>
          </w:rPr>
          <w:fldChar w:fldCharType="separate"/>
        </w:r>
        <w:r>
          <w:rPr>
            <w:noProof/>
            <w:webHidden/>
          </w:rPr>
          <w:t>34</w:t>
        </w:r>
        <w:r>
          <w:rPr>
            <w:noProof/>
            <w:webHidden/>
          </w:rPr>
          <w:fldChar w:fldCharType="end"/>
        </w:r>
      </w:hyperlink>
    </w:p>
    <w:p w14:paraId="19FD03A3" w14:textId="2900776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3" w:history="1">
        <w:r w:rsidRPr="00DC2628">
          <w:rPr>
            <w:rStyle w:val="Hyperlink"/>
            <w:noProof/>
          </w:rPr>
          <w:t xml:space="preserve">Table 8: Nested elements of </w:t>
        </w:r>
        <w:r w:rsidRPr="00DC2628">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_Toc26916553 \h </w:instrText>
        </w:r>
        <w:r>
          <w:rPr>
            <w:noProof/>
            <w:webHidden/>
          </w:rPr>
        </w:r>
        <w:r>
          <w:rPr>
            <w:noProof/>
            <w:webHidden/>
          </w:rPr>
          <w:fldChar w:fldCharType="separate"/>
        </w:r>
        <w:r>
          <w:rPr>
            <w:noProof/>
            <w:webHidden/>
          </w:rPr>
          <w:t>34</w:t>
        </w:r>
        <w:r>
          <w:rPr>
            <w:noProof/>
            <w:webHidden/>
          </w:rPr>
          <w:fldChar w:fldCharType="end"/>
        </w:r>
      </w:hyperlink>
    </w:p>
    <w:p w14:paraId="1A814721" w14:textId="2E8AAA8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4" w:history="1">
        <w:r w:rsidRPr="00DC2628">
          <w:rPr>
            <w:rStyle w:val="Hyperlink"/>
            <w:noProof/>
          </w:rPr>
          <w:t xml:space="preserve">Table 9: Attributes of element </w:t>
        </w:r>
        <w:r w:rsidRPr="00DC2628">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_Toc26916554 \h </w:instrText>
        </w:r>
        <w:r>
          <w:rPr>
            <w:noProof/>
            <w:webHidden/>
          </w:rPr>
        </w:r>
        <w:r>
          <w:rPr>
            <w:noProof/>
            <w:webHidden/>
          </w:rPr>
          <w:fldChar w:fldCharType="separate"/>
        </w:r>
        <w:r>
          <w:rPr>
            <w:noProof/>
            <w:webHidden/>
          </w:rPr>
          <w:t>35</w:t>
        </w:r>
        <w:r>
          <w:rPr>
            <w:noProof/>
            <w:webHidden/>
          </w:rPr>
          <w:fldChar w:fldCharType="end"/>
        </w:r>
      </w:hyperlink>
    </w:p>
    <w:p w14:paraId="6C927854" w14:textId="136AC2A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5" w:history="1">
        <w:r w:rsidRPr="00DC2628">
          <w:rPr>
            <w:rStyle w:val="Hyperlink"/>
            <w:noProof/>
          </w:rPr>
          <w:t xml:space="preserve">Table 10: Attributes of element </w:t>
        </w:r>
        <w:r w:rsidRPr="00DC2628">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_Toc26916555 \h </w:instrText>
        </w:r>
        <w:r>
          <w:rPr>
            <w:noProof/>
            <w:webHidden/>
          </w:rPr>
        </w:r>
        <w:r>
          <w:rPr>
            <w:noProof/>
            <w:webHidden/>
          </w:rPr>
          <w:fldChar w:fldCharType="separate"/>
        </w:r>
        <w:r>
          <w:rPr>
            <w:noProof/>
            <w:webHidden/>
          </w:rPr>
          <w:t>35</w:t>
        </w:r>
        <w:r>
          <w:rPr>
            <w:noProof/>
            <w:webHidden/>
          </w:rPr>
          <w:fldChar w:fldCharType="end"/>
        </w:r>
      </w:hyperlink>
    </w:p>
    <w:p w14:paraId="4A1F2953" w14:textId="05230E9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6" w:history="1">
        <w:r w:rsidRPr="00DC2628">
          <w:rPr>
            <w:rStyle w:val="Hyperlink"/>
            <w:noProof/>
          </w:rPr>
          <w:t xml:space="preserve">Table 11: Nested elements of </w:t>
        </w:r>
        <w:r w:rsidRPr="00DC2628">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_Toc26916556 \h </w:instrText>
        </w:r>
        <w:r>
          <w:rPr>
            <w:noProof/>
            <w:webHidden/>
          </w:rPr>
        </w:r>
        <w:r>
          <w:rPr>
            <w:noProof/>
            <w:webHidden/>
          </w:rPr>
          <w:fldChar w:fldCharType="separate"/>
        </w:r>
        <w:r>
          <w:rPr>
            <w:noProof/>
            <w:webHidden/>
          </w:rPr>
          <w:t>37</w:t>
        </w:r>
        <w:r>
          <w:rPr>
            <w:noProof/>
            <w:webHidden/>
          </w:rPr>
          <w:fldChar w:fldCharType="end"/>
        </w:r>
      </w:hyperlink>
    </w:p>
    <w:p w14:paraId="288123E7" w14:textId="4607E3D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7" w:history="1">
        <w:r w:rsidRPr="00DC2628">
          <w:rPr>
            <w:rStyle w:val="Hyperlink"/>
            <w:noProof/>
          </w:rPr>
          <w:t>Table 12: Attributes of &lt;stacking&gt;</w:t>
        </w:r>
        <w:r>
          <w:rPr>
            <w:noProof/>
            <w:webHidden/>
          </w:rPr>
          <w:tab/>
        </w:r>
        <w:r>
          <w:rPr>
            <w:noProof/>
            <w:webHidden/>
          </w:rPr>
          <w:fldChar w:fldCharType="begin"/>
        </w:r>
        <w:r>
          <w:rPr>
            <w:noProof/>
            <w:webHidden/>
          </w:rPr>
          <w:instrText xml:space="preserve"> PAGEREF _Toc26916557 \h </w:instrText>
        </w:r>
        <w:r>
          <w:rPr>
            <w:noProof/>
            <w:webHidden/>
          </w:rPr>
        </w:r>
        <w:r>
          <w:rPr>
            <w:noProof/>
            <w:webHidden/>
          </w:rPr>
          <w:fldChar w:fldCharType="separate"/>
        </w:r>
        <w:r>
          <w:rPr>
            <w:noProof/>
            <w:webHidden/>
          </w:rPr>
          <w:t>37</w:t>
        </w:r>
        <w:r>
          <w:rPr>
            <w:noProof/>
            <w:webHidden/>
          </w:rPr>
          <w:fldChar w:fldCharType="end"/>
        </w:r>
      </w:hyperlink>
    </w:p>
    <w:p w14:paraId="7D4B2B15" w14:textId="30D48FD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8" w:history="1">
        <w:r w:rsidRPr="00DC2628">
          <w:rPr>
            <w:rStyle w:val="Hyperlink"/>
            <w:noProof/>
          </w:rPr>
          <w:t>Table 13: Attributes of &lt;level&gt;</w:t>
        </w:r>
        <w:r>
          <w:rPr>
            <w:noProof/>
            <w:webHidden/>
          </w:rPr>
          <w:tab/>
        </w:r>
        <w:r>
          <w:rPr>
            <w:noProof/>
            <w:webHidden/>
          </w:rPr>
          <w:fldChar w:fldCharType="begin"/>
        </w:r>
        <w:r>
          <w:rPr>
            <w:noProof/>
            <w:webHidden/>
          </w:rPr>
          <w:instrText xml:space="preserve"> PAGEREF _Toc26916558 \h </w:instrText>
        </w:r>
        <w:r>
          <w:rPr>
            <w:noProof/>
            <w:webHidden/>
          </w:rPr>
        </w:r>
        <w:r>
          <w:rPr>
            <w:noProof/>
            <w:webHidden/>
          </w:rPr>
          <w:fldChar w:fldCharType="separate"/>
        </w:r>
        <w:r>
          <w:rPr>
            <w:noProof/>
            <w:webHidden/>
          </w:rPr>
          <w:t>37</w:t>
        </w:r>
        <w:r>
          <w:rPr>
            <w:noProof/>
            <w:webHidden/>
          </w:rPr>
          <w:fldChar w:fldCharType="end"/>
        </w:r>
      </w:hyperlink>
    </w:p>
    <w:p w14:paraId="47C0C07C" w14:textId="68B17CA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9" w:history="1">
        <w:r w:rsidRPr="00DC2628">
          <w:rPr>
            <w:rStyle w:val="Hyperlink"/>
            <w:noProof/>
          </w:rPr>
          <w:t xml:space="preserve">Table 14: Nested elements of element </w:t>
        </w:r>
        <w:r w:rsidRPr="00DC262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_Toc26916559 \h </w:instrText>
        </w:r>
        <w:r>
          <w:rPr>
            <w:noProof/>
            <w:webHidden/>
          </w:rPr>
        </w:r>
        <w:r>
          <w:rPr>
            <w:noProof/>
            <w:webHidden/>
          </w:rPr>
          <w:fldChar w:fldCharType="separate"/>
        </w:r>
        <w:r>
          <w:rPr>
            <w:noProof/>
            <w:webHidden/>
          </w:rPr>
          <w:t>39</w:t>
        </w:r>
        <w:r>
          <w:rPr>
            <w:noProof/>
            <w:webHidden/>
          </w:rPr>
          <w:fldChar w:fldCharType="end"/>
        </w:r>
      </w:hyperlink>
    </w:p>
    <w:p w14:paraId="48A538A0" w14:textId="404B9F0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0" w:history="1">
        <w:r w:rsidRPr="00DC2628">
          <w:rPr>
            <w:rStyle w:val="Hyperlink"/>
            <w:noProof/>
          </w:rPr>
          <w:t xml:space="preserve">Table 15: Nested elements of element </w:t>
        </w:r>
        <w:r w:rsidRPr="00DC262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_Toc26916560 \h </w:instrText>
        </w:r>
        <w:r>
          <w:rPr>
            <w:noProof/>
            <w:webHidden/>
          </w:rPr>
        </w:r>
        <w:r>
          <w:rPr>
            <w:noProof/>
            <w:webHidden/>
          </w:rPr>
          <w:fldChar w:fldCharType="separate"/>
        </w:r>
        <w:r>
          <w:rPr>
            <w:noProof/>
            <w:webHidden/>
          </w:rPr>
          <w:t>39</w:t>
        </w:r>
        <w:r>
          <w:rPr>
            <w:noProof/>
            <w:webHidden/>
          </w:rPr>
          <w:fldChar w:fldCharType="end"/>
        </w:r>
      </w:hyperlink>
    </w:p>
    <w:p w14:paraId="057A3B54" w14:textId="33ED06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1" w:history="1">
        <w:r w:rsidRPr="00DC2628">
          <w:rPr>
            <w:rStyle w:val="Hyperlink"/>
            <w:noProof/>
          </w:rPr>
          <w:t xml:space="preserve">Table 16: Attributes of element </w:t>
        </w:r>
        <w:r w:rsidRPr="00DC2628">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_Toc26916561 \h </w:instrText>
        </w:r>
        <w:r>
          <w:rPr>
            <w:noProof/>
            <w:webHidden/>
          </w:rPr>
        </w:r>
        <w:r>
          <w:rPr>
            <w:noProof/>
            <w:webHidden/>
          </w:rPr>
          <w:fldChar w:fldCharType="separate"/>
        </w:r>
        <w:r>
          <w:rPr>
            <w:noProof/>
            <w:webHidden/>
          </w:rPr>
          <w:t>40</w:t>
        </w:r>
        <w:r>
          <w:rPr>
            <w:noProof/>
            <w:webHidden/>
          </w:rPr>
          <w:fldChar w:fldCharType="end"/>
        </w:r>
      </w:hyperlink>
    </w:p>
    <w:p w14:paraId="3D42B9E4" w14:textId="735C5FD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2" w:history="1">
        <w:r w:rsidRPr="00DC2628">
          <w:rPr>
            <w:rStyle w:val="Hyperlink"/>
            <w:noProof/>
          </w:rPr>
          <w:t xml:space="preserve">Table 17: Attributes of element </w:t>
        </w:r>
        <w:r w:rsidRPr="00DC2628">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_Toc26916562 \h </w:instrText>
        </w:r>
        <w:r>
          <w:rPr>
            <w:noProof/>
            <w:webHidden/>
          </w:rPr>
        </w:r>
        <w:r>
          <w:rPr>
            <w:noProof/>
            <w:webHidden/>
          </w:rPr>
          <w:fldChar w:fldCharType="separate"/>
        </w:r>
        <w:r>
          <w:rPr>
            <w:noProof/>
            <w:webHidden/>
          </w:rPr>
          <w:t>40</w:t>
        </w:r>
        <w:r>
          <w:rPr>
            <w:noProof/>
            <w:webHidden/>
          </w:rPr>
          <w:fldChar w:fldCharType="end"/>
        </w:r>
      </w:hyperlink>
    </w:p>
    <w:p w14:paraId="43E23865" w14:textId="041DC97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3" w:history="1">
        <w:r w:rsidRPr="00DC2628">
          <w:rPr>
            <w:rStyle w:val="Hyperlink"/>
            <w:noProof/>
          </w:rPr>
          <w:t xml:space="preserve">Table 18: Nested elements of element </w:t>
        </w:r>
        <w:r w:rsidRPr="00DC2628">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_Toc26916563 \h </w:instrText>
        </w:r>
        <w:r>
          <w:rPr>
            <w:noProof/>
            <w:webHidden/>
          </w:rPr>
        </w:r>
        <w:r>
          <w:rPr>
            <w:noProof/>
            <w:webHidden/>
          </w:rPr>
          <w:fldChar w:fldCharType="separate"/>
        </w:r>
        <w:r>
          <w:rPr>
            <w:noProof/>
            <w:webHidden/>
          </w:rPr>
          <w:t>41</w:t>
        </w:r>
        <w:r>
          <w:rPr>
            <w:noProof/>
            <w:webHidden/>
          </w:rPr>
          <w:fldChar w:fldCharType="end"/>
        </w:r>
      </w:hyperlink>
    </w:p>
    <w:p w14:paraId="589A48FE" w14:textId="6290D35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4" w:history="1">
        <w:r w:rsidRPr="00DC2628">
          <w:rPr>
            <w:rStyle w:val="Hyperlink"/>
            <w:noProof/>
          </w:rPr>
          <w:t xml:space="preserve">Table 19: Nested elements of element </w:t>
        </w:r>
        <w:r w:rsidRPr="00DC2628">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_Toc26916564 \h </w:instrText>
        </w:r>
        <w:r>
          <w:rPr>
            <w:noProof/>
            <w:webHidden/>
          </w:rPr>
        </w:r>
        <w:r>
          <w:rPr>
            <w:noProof/>
            <w:webHidden/>
          </w:rPr>
          <w:fldChar w:fldCharType="separate"/>
        </w:r>
        <w:r>
          <w:rPr>
            <w:noProof/>
            <w:webHidden/>
          </w:rPr>
          <w:t>45</w:t>
        </w:r>
        <w:r>
          <w:rPr>
            <w:noProof/>
            <w:webHidden/>
          </w:rPr>
          <w:fldChar w:fldCharType="end"/>
        </w:r>
      </w:hyperlink>
    </w:p>
    <w:p w14:paraId="31EF0AFF" w14:textId="78B20F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5" w:history="1">
        <w:r w:rsidRPr="00DC2628">
          <w:rPr>
            <w:rStyle w:val="Hyperlink"/>
            <w:noProof/>
          </w:rPr>
          <w:t xml:space="preserve">Table 20: Attributes of </w:t>
        </w:r>
        <w:r w:rsidRPr="00DC2628">
          <w:rPr>
            <w:rStyle w:val="Hyperlink"/>
            <w:rFonts w:ascii="Courier New" w:hAnsi="Courier New" w:cs="Courier New"/>
            <w:i/>
            <w:noProof/>
          </w:rPr>
          <w:t>&lt;custom_attributes/&gt;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_Toc26916565 \h </w:instrText>
        </w:r>
        <w:r>
          <w:rPr>
            <w:noProof/>
            <w:webHidden/>
          </w:rPr>
        </w:r>
        <w:r>
          <w:rPr>
            <w:noProof/>
            <w:webHidden/>
          </w:rPr>
          <w:fldChar w:fldCharType="separate"/>
        </w:r>
        <w:r>
          <w:rPr>
            <w:noProof/>
            <w:webHidden/>
          </w:rPr>
          <w:t>45</w:t>
        </w:r>
        <w:r>
          <w:rPr>
            <w:noProof/>
            <w:webHidden/>
          </w:rPr>
          <w:fldChar w:fldCharType="end"/>
        </w:r>
      </w:hyperlink>
    </w:p>
    <w:p w14:paraId="3A85A07E" w14:textId="22A8D4D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6" w:history="1">
        <w:r w:rsidRPr="00DC2628">
          <w:rPr>
            <w:rStyle w:val="Hyperlink"/>
            <w:noProof/>
          </w:rPr>
          <w:t xml:space="preserve">Table 21: Nested elements of element </w:t>
        </w:r>
        <w:r w:rsidRPr="00DC2628">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_Toc26916566 \h </w:instrText>
        </w:r>
        <w:r>
          <w:rPr>
            <w:noProof/>
            <w:webHidden/>
          </w:rPr>
        </w:r>
        <w:r>
          <w:rPr>
            <w:noProof/>
            <w:webHidden/>
          </w:rPr>
          <w:fldChar w:fldCharType="separate"/>
        </w:r>
        <w:r>
          <w:rPr>
            <w:noProof/>
            <w:webHidden/>
          </w:rPr>
          <w:t>46</w:t>
        </w:r>
        <w:r>
          <w:rPr>
            <w:noProof/>
            <w:webHidden/>
          </w:rPr>
          <w:fldChar w:fldCharType="end"/>
        </w:r>
      </w:hyperlink>
    </w:p>
    <w:p w14:paraId="336AE308" w14:textId="5B0CFCE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7" w:history="1">
        <w:r w:rsidRPr="00DC2628">
          <w:rPr>
            <w:rStyle w:val="Hyperlink"/>
            <w:noProof/>
          </w:rPr>
          <w:t xml:space="preserve">Table 22: Attributes of </w:t>
        </w:r>
        <w:r w:rsidRPr="00DC2628">
          <w:rPr>
            <w:rStyle w:val="Hyperlink"/>
            <w:rFonts w:ascii="Courier New" w:hAnsi="Courier New" w:cs="Courier New"/>
            <w:i/>
            <w:noProof/>
          </w:rPr>
          <w:t>&lt;string/&gt;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_Toc26916567 \h </w:instrText>
        </w:r>
        <w:r>
          <w:rPr>
            <w:noProof/>
            <w:webHidden/>
          </w:rPr>
        </w:r>
        <w:r>
          <w:rPr>
            <w:noProof/>
            <w:webHidden/>
          </w:rPr>
          <w:fldChar w:fldCharType="separate"/>
        </w:r>
        <w:r>
          <w:rPr>
            <w:noProof/>
            <w:webHidden/>
          </w:rPr>
          <w:t>46</w:t>
        </w:r>
        <w:r>
          <w:rPr>
            <w:noProof/>
            <w:webHidden/>
          </w:rPr>
          <w:fldChar w:fldCharType="end"/>
        </w:r>
      </w:hyperlink>
    </w:p>
    <w:p w14:paraId="26947AE8" w14:textId="15D431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8" w:history="1">
        <w:r w:rsidRPr="00DC2628">
          <w:rPr>
            <w:rStyle w:val="Hyperlink"/>
            <w:noProof/>
          </w:rPr>
          <w:t xml:space="preserve">Table 23: Attributes of </w:t>
        </w:r>
        <w:r w:rsidRPr="00DC2628">
          <w:rPr>
            <w:rStyle w:val="Hyperlink"/>
            <w:rFonts w:ascii="Courier New" w:hAnsi="Courier New" w:cs="Courier New"/>
            <w:i/>
            <w:noProof/>
          </w:rPr>
          <w:t>&lt;real/&gt;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_Toc26916568 \h </w:instrText>
        </w:r>
        <w:r>
          <w:rPr>
            <w:noProof/>
            <w:webHidden/>
          </w:rPr>
        </w:r>
        <w:r>
          <w:rPr>
            <w:noProof/>
            <w:webHidden/>
          </w:rPr>
          <w:fldChar w:fldCharType="separate"/>
        </w:r>
        <w:r>
          <w:rPr>
            <w:noProof/>
            <w:webHidden/>
          </w:rPr>
          <w:t>46</w:t>
        </w:r>
        <w:r>
          <w:rPr>
            <w:noProof/>
            <w:webHidden/>
          </w:rPr>
          <w:fldChar w:fldCharType="end"/>
        </w:r>
      </w:hyperlink>
    </w:p>
    <w:p w14:paraId="293BD752" w14:textId="40AF90D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9" w:history="1">
        <w:r w:rsidRPr="00DC2628">
          <w:rPr>
            <w:rStyle w:val="Hyperlink"/>
            <w:noProof/>
          </w:rPr>
          <w:t xml:space="preserve">Table 24: Attributes of </w:t>
        </w:r>
        <w:r w:rsidRPr="00DC2628">
          <w:rPr>
            <w:rStyle w:val="Hyperlink"/>
            <w:rFonts w:ascii="Courier New" w:hAnsi="Courier New" w:cs="Courier New"/>
            <w:i/>
            <w:noProof/>
          </w:rPr>
          <w:t>&lt;integer/&gt;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_Toc26916569 \h </w:instrText>
        </w:r>
        <w:r>
          <w:rPr>
            <w:noProof/>
            <w:webHidden/>
          </w:rPr>
        </w:r>
        <w:r>
          <w:rPr>
            <w:noProof/>
            <w:webHidden/>
          </w:rPr>
          <w:fldChar w:fldCharType="separate"/>
        </w:r>
        <w:r>
          <w:rPr>
            <w:noProof/>
            <w:webHidden/>
          </w:rPr>
          <w:t>46</w:t>
        </w:r>
        <w:r>
          <w:rPr>
            <w:noProof/>
            <w:webHidden/>
          </w:rPr>
          <w:fldChar w:fldCharType="end"/>
        </w:r>
      </w:hyperlink>
    </w:p>
    <w:p w14:paraId="77C031BD" w14:textId="35CAA3C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0" w:history="1">
        <w:r w:rsidRPr="00DC2628">
          <w:rPr>
            <w:rStyle w:val="Hyperlink"/>
            <w:noProof/>
          </w:rPr>
          <w:t xml:space="preserve">Table 25: Attributes of </w:t>
        </w:r>
        <w:r w:rsidRPr="00DC2628">
          <w:rPr>
            <w:rStyle w:val="Hyperlink"/>
            <w:rFonts w:ascii="Courier New" w:hAnsi="Courier New" w:cs="Courier New"/>
            <w:i/>
            <w:noProof/>
          </w:rPr>
          <w:t>&lt;string_list/&gt;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_Toc26916570 \h </w:instrText>
        </w:r>
        <w:r>
          <w:rPr>
            <w:noProof/>
            <w:webHidden/>
          </w:rPr>
        </w:r>
        <w:r>
          <w:rPr>
            <w:noProof/>
            <w:webHidden/>
          </w:rPr>
          <w:fldChar w:fldCharType="separate"/>
        </w:r>
        <w:r>
          <w:rPr>
            <w:noProof/>
            <w:webHidden/>
          </w:rPr>
          <w:t>46</w:t>
        </w:r>
        <w:r>
          <w:rPr>
            <w:noProof/>
            <w:webHidden/>
          </w:rPr>
          <w:fldChar w:fldCharType="end"/>
        </w:r>
      </w:hyperlink>
    </w:p>
    <w:p w14:paraId="23410E68" w14:textId="4BC92F7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1" w:history="1">
        <w:r w:rsidRPr="00DC2628">
          <w:rPr>
            <w:rStyle w:val="Hyperlink"/>
            <w:noProof/>
          </w:rPr>
          <w:t xml:space="preserve">Table 26: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string_list</w:t>
        </w:r>
        <w:r w:rsidRPr="00DC2628">
          <w:rPr>
            <w:rStyle w:val="Hyperlink"/>
            <w:noProof/>
          </w:rPr>
          <w:t>/&gt;</w:t>
        </w:r>
        <w:r>
          <w:rPr>
            <w:noProof/>
            <w:webHidden/>
          </w:rPr>
          <w:tab/>
        </w:r>
        <w:r>
          <w:rPr>
            <w:noProof/>
            <w:webHidden/>
          </w:rPr>
          <w:fldChar w:fldCharType="begin"/>
        </w:r>
        <w:r>
          <w:rPr>
            <w:noProof/>
            <w:webHidden/>
          </w:rPr>
          <w:instrText xml:space="preserve"> PAGEREF _Toc26916571 \h </w:instrText>
        </w:r>
        <w:r>
          <w:rPr>
            <w:noProof/>
            <w:webHidden/>
          </w:rPr>
        </w:r>
        <w:r>
          <w:rPr>
            <w:noProof/>
            <w:webHidden/>
          </w:rPr>
          <w:fldChar w:fldCharType="separate"/>
        </w:r>
        <w:r>
          <w:rPr>
            <w:noProof/>
            <w:webHidden/>
          </w:rPr>
          <w:t>47</w:t>
        </w:r>
        <w:r>
          <w:rPr>
            <w:noProof/>
            <w:webHidden/>
          </w:rPr>
          <w:fldChar w:fldCharType="end"/>
        </w:r>
      </w:hyperlink>
    </w:p>
    <w:p w14:paraId="11D2713E" w14:textId="081EDBA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2" w:history="1">
        <w:r w:rsidRPr="00DC2628">
          <w:rPr>
            <w:rStyle w:val="Hyperlink"/>
            <w:noProof/>
          </w:rPr>
          <w:t xml:space="preserve">Table 27: Attributes of </w:t>
        </w:r>
        <w:r w:rsidRPr="00DC2628">
          <w:rPr>
            <w:rStyle w:val="Hyperlink"/>
            <w:rFonts w:ascii="Courier New" w:hAnsi="Courier New" w:cs="Courier New"/>
            <w:i/>
            <w:noProof/>
          </w:rPr>
          <w:t>&lt;real_list/&gt;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_Toc26916572 \h </w:instrText>
        </w:r>
        <w:r>
          <w:rPr>
            <w:noProof/>
            <w:webHidden/>
          </w:rPr>
        </w:r>
        <w:r>
          <w:rPr>
            <w:noProof/>
            <w:webHidden/>
          </w:rPr>
          <w:fldChar w:fldCharType="separate"/>
        </w:r>
        <w:r>
          <w:rPr>
            <w:noProof/>
            <w:webHidden/>
          </w:rPr>
          <w:t>47</w:t>
        </w:r>
        <w:r>
          <w:rPr>
            <w:noProof/>
            <w:webHidden/>
          </w:rPr>
          <w:fldChar w:fldCharType="end"/>
        </w:r>
      </w:hyperlink>
    </w:p>
    <w:p w14:paraId="514F199C" w14:textId="02737A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3" w:history="1">
        <w:r w:rsidRPr="00DC2628">
          <w:rPr>
            <w:rStyle w:val="Hyperlink"/>
            <w:noProof/>
          </w:rPr>
          <w:t xml:space="preserve">Table 28: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real_list</w:t>
        </w:r>
        <w:r w:rsidRPr="00DC2628">
          <w:rPr>
            <w:rStyle w:val="Hyperlink"/>
            <w:noProof/>
          </w:rPr>
          <w:t>/&gt;</w:t>
        </w:r>
        <w:r>
          <w:rPr>
            <w:noProof/>
            <w:webHidden/>
          </w:rPr>
          <w:tab/>
        </w:r>
        <w:r>
          <w:rPr>
            <w:noProof/>
            <w:webHidden/>
          </w:rPr>
          <w:fldChar w:fldCharType="begin"/>
        </w:r>
        <w:r>
          <w:rPr>
            <w:noProof/>
            <w:webHidden/>
          </w:rPr>
          <w:instrText xml:space="preserve"> PAGEREF _Toc26916573 \h </w:instrText>
        </w:r>
        <w:r>
          <w:rPr>
            <w:noProof/>
            <w:webHidden/>
          </w:rPr>
        </w:r>
        <w:r>
          <w:rPr>
            <w:noProof/>
            <w:webHidden/>
          </w:rPr>
          <w:fldChar w:fldCharType="separate"/>
        </w:r>
        <w:r>
          <w:rPr>
            <w:noProof/>
            <w:webHidden/>
          </w:rPr>
          <w:t>47</w:t>
        </w:r>
        <w:r>
          <w:rPr>
            <w:noProof/>
            <w:webHidden/>
          </w:rPr>
          <w:fldChar w:fldCharType="end"/>
        </w:r>
      </w:hyperlink>
    </w:p>
    <w:p w14:paraId="62965774" w14:textId="47EA6B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4" w:history="1">
        <w:r w:rsidRPr="00DC2628">
          <w:rPr>
            <w:rStyle w:val="Hyperlink"/>
            <w:noProof/>
          </w:rPr>
          <w:t xml:space="preserve">Table 29: Attributes of </w:t>
        </w:r>
        <w:r w:rsidRPr="00DC2628">
          <w:rPr>
            <w:rStyle w:val="Hyperlink"/>
            <w:rFonts w:ascii="Courier New" w:hAnsi="Courier New" w:cs="Courier New"/>
            <w:i/>
            <w:noProof/>
          </w:rPr>
          <w:t>&lt;int_list/&gt;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_Toc26916574 \h </w:instrText>
        </w:r>
        <w:r>
          <w:rPr>
            <w:noProof/>
            <w:webHidden/>
          </w:rPr>
        </w:r>
        <w:r>
          <w:rPr>
            <w:noProof/>
            <w:webHidden/>
          </w:rPr>
          <w:fldChar w:fldCharType="separate"/>
        </w:r>
        <w:r>
          <w:rPr>
            <w:noProof/>
            <w:webHidden/>
          </w:rPr>
          <w:t>47</w:t>
        </w:r>
        <w:r>
          <w:rPr>
            <w:noProof/>
            <w:webHidden/>
          </w:rPr>
          <w:fldChar w:fldCharType="end"/>
        </w:r>
      </w:hyperlink>
    </w:p>
    <w:p w14:paraId="3CA5D88E" w14:textId="675FD0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5" w:history="1">
        <w:r w:rsidRPr="00DC2628">
          <w:rPr>
            <w:rStyle w:val="Hyperlink"/>
            <w:noProof/>
          </w:rPr>
          <w:t xml:space="preserve">Table 30: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real_list/</w:t>
        </w:r>
        <w:r w:rsidRPr="00DC2628">
          <w:rPr>
            <w:rStyle w:val="Hyperlink"/>
            <w:noProof/>
          </w:rPr>
          <w:t>&gt;</w:t>
        </w:r>
        <w:r>
          <w:rPr>
            <w:noProof/>
            <w:webHidden/>
          </w:rPr>
          <w:tab/>
        </w:r>
        <w:r>
          <w:rPr>
            <w:noProof/>
            <w:webHidden/>
          </w:rPr>
          <w:fldChar w:fldCharType="begin"/>
        </w:r>
        <w:r>
          <w:rPr>
            <w:noProof/>
            <w:webHidden/>
          </w:rPr>
          <w:instrText xml:space="preserve"> PAGEREF _Toc26916575 \h </w:instrText>
        </w:r>
        <w:r>
          <w:rPr>
            <w:noProof/>
            <w:webHidden/>
          </w:rPr>
        </w:r>
        <w:r>
          <w:rPr>
            <w:noProof/>
            <w:webHidden/>
          </w:rPr>
          <w:fldChar w:fldCharType="separate"/>
        </w:r>
        <w:r>
          <w:rPr>
            <w:noProof/>
            <w:webHidden/>
          </w:rPr>
          <w:t>47</w:t>
        </w:r>
        <w:r>
          <w:rPr>
            <w:noProof/>
            <w:webHidden/>
          </w:rPr>
          <w:fldChar w:fldCharType="end"/>
        </w:r>
      </w:hyperlink>
    </w:p>
    <w:p w14:paraId="41718A24" w14:textId="1BD24E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6" w:history="1">
        <w:r w:rsidRPr="00DC2628">
          <w:rPr>
            <w:rStyle w:val="Hyperlink"/>
            <w:noProof/>
          </w:rPr>
          <w:t xml:space="preserve">Table 31: Attributes of element </w:t>
        </w:r>
        <w:r w:rsidRPr="00DC2628">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_Toc26916576 \h </w:instrText>
        </w:r>
        <w:r>
          <w:rPr>
            <w:noProof/>
            <w:webHidden/>
          </w:rPr>
        </w:r>
        <w:r>
          <w:rPr>
            <w:noProof/>
            <w:webHidden/>
          </w:rPr>
          <w:fldChar w:fldCharType="separate"/>
        </w:r>
        <w:r>
          <w:rPr>
            <w:noProof/>
            <w:webHidden/>
          </w:rPr>
          <w:t>51</w:t>
        </w:r>
        <w:r>
          <w:rPr>
            <w:noProof/>
            <w:webHidden/>
          </w:rPr>
          <w:fldChar w:fldCharType="end"/>
        </w:r>
      </w:hyperlink>
    </w:p>
    <w:p w14:paraId="3BCD56A7" w14:textId="1CA8083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7" w:history="1">
        <w:r w:rsidRPr="00DC2628">
          <w:rPr>
            <w:rStyle w:val="Hyperlink"/>
            <w:noProof/>
          </w:rPr>
          <w:t xml:space="preserve">Table 32: Text values of element </w:t>
        </w:r>
        <w:r w:rsidRPr="00DC2628">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_Toc26916577 \h </w:instrText>
        </w:r>
        <w:r>
          <w:rPr>
            <w:noProof/>
            <w:webHidden/>
          </w:rPr>
        </w:r>
        <w:r>
          <w:rPr>
            <w:noProof/>
            <w:webHidden/>
          </w:rPr>
          <w:fldChar w:fldCharType="separate"/>
        </w:r>
        <w:r>
          <w:rPr>
            <w:noProof/>
            <w:webHidden/>
          </w:rPr>
          <w:t>52</w:t>
        </w:r>
        <w:r>
          <w:rPr>
            <w:noProof/>
            <w:webHidden/>
          </w:rPr>
          <w:fldChar w:fldCharType="end"/>
        </w:r>
      </w:hyperlink>
    </w:p>
    <w:p w14:paraId="4F821AC3" w14:textId="53FC848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8" w:history="1">
        <w:r w:rsidRPr="00DC2628">
          <w:rPr>
            <w:rStyle w:val="Hyperlink"/>
            <w:noProof/>
          </w:rPr>
          <w:t xml:space="preserve">Table 33: Attributes of elements </w:t>
        </w:r>
        <w:r w:rsidRPr="00DC2628">
          <w:rPr>
            <w:rStyle w:val="Hyperlink"/>
            <w:rFonts w:ascii="Courier New" w:hAnsi="Courier New" w:cs="Courier New"/>
            <w:i/>
            <w:noProof/>
            <w:highlight w:val="white"/>
          </w:rPr>
          <w:t>&lt;normal_direction</w:t>
        </w:r>
        <w:r w:rsidRPr="00DC2628">
          <w:rPr>
            <w:rStyle w:val="Hyperlink"/>
            <w:rFonts w:ascii="Courier New" w:hAnsi="Courier New" w:cs="Courier New"/>
            <w:i/>
            <w:noProof/>
          </w:rPr>
          <w:t>/&gt;</w:t>
        </w:r>
        <w:r w:rsidRPr="00DC2628">
          <w:rPr>
            <w:rStyle w:val="Hyperlink"/>
            <w:noProof/>
          </w:rPr>
          <w:t xml:space="preserve"> &amp; </w:t>
        </w:r>
        <w:r w:rsidRPr="00DC2628">
          <w:rPr>
            <w:rStyle w:val="Hyperlink"/>
            <w:rFonts w:ascii="Courier New" w:hAnsi="Courier New" w:cs="Courier New"/>
            <w:i/>
            <w:noProof/>
            <w:highlight w:val="white"/>
          </w:rPr>
          <w:t>&lt;tangential_direction</w:t>
        </w:r>
        <w:r w:rsidRPr="00DC2628">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_Toc26916578 \h </w:instrText>
        </w:r>
        <w:r>
          <w:rPr>
            <w:noProof/>
            <w:webHidden/>
          </w:rPr>
        </w:r>
        <w:r>
          <w:rPr>
            <w:noProof/>
            <w:webHidden/>
          </w:rPr>
          <w:fldChar w:fldCharType="separate"/>
        </w:r>
        <w:r>
          <w:rPr>
            <w:noProof/>
            <w:webHidden/>
          </w:rPr>
          <w:t>52</w:t>
        </w:r>
        <w:r>
          <w:rPr>
            <w:noProof/>
            <w:webHidden/>
          </w:rPr>
          <w:fldChar w:fldCharType="end"/>
        </w:r>
      </w:hyperlink>
    </w:p>
    <w:p w14:paraId="4D49795D" w14:textId="5A705F9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9" w:history="1">
        <w:r w:rsidRPr="00DC2628">
          <w:rPr>
            <w:rStyle w:val="Hyperlink"/>
            <w:noProof/>
          </w:rPr>
          <w:t xml:space="preserve">Table 34: Nested elements of element </w:t>
        </w:r>
        <w:r w:rsidRPr="00DC2628">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_Toc26916579 \h </w:instrText>
        </w:r>
        <w:r>
          <w:rPr>
            <w:noProof/>
            <w:webHidden/>
          </w:rPr>
        </w:r>
        <w:r>
          <w:rPr>
            <w:noProof/>
            <w:webHidden/>
          </w:rPr>
          <w:fldChar w:fldCharType="separate"/>
        </w:r>
        <w:r>
          <w:rPr>
            <w:noProof/>
            <w:webHidden/>
          </w:rPr>
          <w:t>53</w:t>
        </w:r>
        <w:r>
          <w:rPr>
            <w:noProof/>
            <w:webHidden/>
          </w:rPr>
          <w:fldChar w:fldCharType="end"/>
        </w:r>
      </w:hyperlink>
    </w:p>
    <w:p w14:paraId="16C1CC6A" w14:textId="7C1A3F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0" w:history="1">
        <w:r w:rsidRPr="00DC2628">
          <w:rPr>
            <w:rStyle w:val="Hyperlink"/>
            <w:noProof/>
          </w:rPr>
          <w:t>Table 35: Nested elements of</w:t>
        </w:r>
        <w:r w:rsidRPr="00DC2628">
          <w:rPr>
            <w:rStyle w:val="Hyperlink"/>
            <w:rFonts w:ascii="Courier New" w:hAnsi="Courier New" w:cs="Courier New"/>
            <w:i/>
            <w:noProof/>
          </w:rPr>
          <w:t xml:space="preserve"> &lt;connection_0d/&gt;</w:t>
        </w:r>
        <w:r w:rsidRPr="00DC2628">
          <w:rPr>
            <w:rStyle w:val="Hyperlink"/>
            <w:rFonts w:cstheme="minorHAnsi"/>
            <w:noProof/>
          </w:rPr>
          <w:t xml:space="preserve"> for </w:t>
        </w:r>
        <w:r w:rsidRPr="00DC2628">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_Toc26916580 \h </w:instrText>
        </w:r>
        <w:r>
          <w:rPr>
            <w:noProof/>
            <w:webHidden/>
          </w:rPr>
        </w:r>
        <w:r>
          <w:rPr>
            <w:noProof/>
            <w:webHidden/>
          </w:rPr>
          <w:fldChar w:fldCharType="separate"/>
        </w:r>
        <w:r>
          <w:rPr>
            <w:noProof/>
            <w:webHidden/>
          </w:rPr>
          <w:t>53</w:t>
        </w:r>
        <w:r>
          <w:rPr>
            <w:noProof/>
            <w:webHidden/>
          </w:rPr>
          <w:fldChar w:fldCharType="end"/>
        </w:r>
      </w:hyperlink>
    </w:p>
    <w:p w14:paraId="23CBBA01" w14:textId="57528D8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1" w:history="1">
        <w:r w:rsidRPr="00DC2628">
          <w:rPr>
            <w:rStyle w:val="Hyperlink"/>
            <w:noProof/>
          </w:rPr>
          <w:t>Table 36: Attributes of element</w:t>
        </w:r>
        <w:r w:rsidRPr="00DC2628">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_Toc26916581 \h </w:instrText>
        </w:r>
        <w:r>
          <w:rPr>
            <w:noProof/>
            <w:webHidden/>
          </w:rPr>
        </w:r>
        <w:r>
          <w:rPr>
            <w:noProof/>
            <w:webHidden/>
          </w:rPr>
          <w:fldChar w:fldCharType="separate"/>
        </w:r>
        <w:r>
          <w:rPr>
            <w:noProof/>
            <w:webHidden/>
          </w:rPr>
          <w:t>54</w:t>
        </w:r>
        <w:r>
          <w:rPr>
            <w:noProof/>
            <w:webHidden/>
          </w:rPr>
          <w:fldChar w:fldCharType="end"/>
        </w:r>
      </w:hyperlink>
    </w:p>
    <w:p w14:paraId="59AB7461" w14:textId="403D5C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2" w:history="1">
        <w:r w:rsidRPr="00DC2628">
          <w:rPr>
            <w:rStyle w:val="Hyperlink"/>
            <w:noProof/>
          </w:rPr>
          <w:t>Table 37: Nested elements of</w:t>
        </w:r>
        <w:r w:rsidRPr="00DC2628">
          <w:rPr>
            <w:rStyle w:val="Hyperlink"/>
            <w:rFonts w:ascii="Courier New" w:hAnsi="Courier New" w:cs="Courier New"/>
            <w:i/>
            <w:noProof/>
          </w:rPr>
          <w:t xml:space="preserve"> &lt;connection_0d/&gt;</w:t>
        </w:r>
        <w:r w:rsidRPr="00DC2628">
          <w:rPr>
            <w:rStyle w:val="Hyperlink"/>
            <w:rFonts w:cstheme="minorHAnsi"/>
            <w:noProof/>
          </w:rPr>
          <w:t xml:space="preserve"> for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_Toc26916582 \h </w:instrText>
        </w:r>
        <w:r>
          <w:rPr>
            <w:noProof/>
            <w:webHidden/>
          </w:rPr>
        </w:r>
        <w:r>
          <w:rPr>
            <w:noProof/>
            <w:webHidden/>
          </w:rPr>
          <w:fldChar w:fldCharType="separate"/>
        </w:r>
        <w:r>
          <w:rPr>
            <w:noProof/>
            <w:webHidden/>
          </w:rPr>
          <w:t>55</w:t>
        </w:r>
        <w:r>
          <w:rPr>
            <w:noProof/>
            <w:webHidden/>
          </w:rPr>
          <w:fldChar w:fldCharType="end"/>
        </w:r>
      </w:hyperlink>
    </w:p>
    <w:p w14:paraId="219C9A09" w14:textId="1229CA2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3" w:history="1">
        <w:r w:rsidRPr="00DC2628">
          <w:rPr>
            <w:rStyle w:val="Hyperlink"/>
            <w:noProof/>
          </w:rPr>
          <w:t xml:space="preserve">Table 38: Attributes of element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_Toc26916583 \h </w:instrText>
        </w:r>
        <w:r>
          <w:rPr>
            <w:noProof/>
            <w:webHidden/>
          </w:rPr>
        </w:r>
        <w:r>
          <w:rPr>
            <w:noProof/>
            <w:webHidden/>
          </w:rPr>
          <w:fldChar w:fldCharType="separate"/>
        </w:r>
        <w:r>
          <w:rPr>
            <w:noProof/>
            <w:webHidden/>
          </w:rPr>
          <w:t>56</w:t>
        </w:r>
        <w:r>
          <w:rPr>
            <w:noProof/>
            <w:webHidden/>
          </w:rPr>
          <w:fldChar w:fldCharType="end"/>
        </w:r>
      </w:hyperlink>
    </w:p>
    <w:p w14:paraId="0FCE1B39" w14:textId="0F830F2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4" w:history="1">
        <w:r w:rsidRPr="00DC2628">
          <w:rPr>
            <w:rStyle w:val="Hyperlink"/>
            <w:noProof/>
          </w:rPr>
          <w:t xml:space="preserve">Table 39: Nested elements of element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_Toc26916584 \h </w:instrText>
        </w:r>
        <w:r>
          <w:rPr>
            <w:noProof/>
            <w:webHidden/>
          </w:rPr>
        </w:r>
        <w:r>
          <w:rPr>
            <w:noProof/>
            <w:webHidden/>
          </w:rPr>
          <w:fldChar w:fldCharType="separate"/>
        </w:r>
        <w:r>
          <w:rPr>
            <w:noProof/>
            <w:webHidden/>
          </w:rPr>
          <w:t>56</w:t>
        </w:r>
        <w:r>
          <w:rPr>
            <w:noProof/>
            <w:webHidden/>
          </w:rPr>
          <w:fldChar w:fldCharType="end"/>
        </w:r>
      </w:hyperlink>
    </w:p>
    <w:p w14:paraId="70F705E9" w14:textId="290B564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5" w:history="1">
        <w:r w:rsidRPr="00DC2628">
          <w:rPr>
            <w:rStyle w:val="Hyperlink"/>
            <w:noProof/>
          </w:rPr>
          <w:t xml:space="preserve">Table 40: Nested elements of </w:t>
        </w:r>
        <w:r w:rsidRPr="00DC2628">
          <w:rPr>
            <w:rStyle w:val="Hyperlink"/>
            <w:rFonts w:ascii="Courier New" w:hAnsi="Courier New" w:cs="Courier New"/>
            <w:i/>
            <w:noProof/>
          </w:rPr>
          <w:t>&lt;connection_0d/&gt;</w:t>
        </w:r>
        <w:r w:rsidRPr="00DC2628">
          <w:rPr>
            <w:rStyle w:val="Hyperlink"/>
            <w:rFonts w:cstheme="minorHAnsi"/>
            <w:noProof/>
          </w:rPr>
          <w:t xml:space="preserve"> for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_Toc26916585 \h </w:instrText>
        </w:r>
        <w:r>
          <w:rPr>
            <w:noProof/>
            <w:webHidden/>
          </w:rPr>
        </w:r>
        <w:r>
          <w:rPr>
            <w:noProof/>
            <w:webHidden/>
          </w:rPr>
          <w:fldChar w:fldCharType="separate"/>
        </w:r>
        <w:r>
          <w:rPr>
            <w:noProof/>
            <w:webHidden/>
          </w:rPr>
          <w:t>57</w:t>
        </w:r>
        <w:r>
          <w:rPr>
            <w:noProof/>
            <w:webHidden/>
          </w:rPr>
          <w:fldChar w:fldCharType="end"/>
        </w:r>
      </w:hyperlink>
    </w:p>
    <w:p w14:paraId="4FAAC24A" w14:textId="0561BA5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6" w:history="1">
        <w:r w:rsidRPr="00DC2628">
          <w:rPr>
            <w:rStyle w:val="Hyperlink"/>
            <w:noProof/>
          </w:rPr>
          <w:t xml:space="preserve">Table 41: Attributes of element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_Toc26916586 \h </w:instrText>
        </w:r>
        <w:r>
          <w:rPr>
            <w:noProof/>
            <w:webHidden/>
          </w:rPr>
        </w:r>
        <w:r>
          <w:rPr>
            <w:noProof/>
            <w:webHidden/>
          </w:rPr>
          <w:fldChar w:fldCharType="separate"/>
        </w:r>
        <w:r>
          <w:rPr>
            <w:noProof/>
            <w:webHidden/>
          </w:rPr>
          <w:t>58</w:t>
        </w:r>
        <w:r>
          <w:rPr>
            <w:noProof/>
            <w:webHidden/>
          </w:rPr>
          <w:fldChar w:fldCharType="end"/>
        </w:r>
      </w:hyperlink>
    </w:p>
    <w:p w14:paraId="64EC7A74" w14:textId="2FDA03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7" w:history="1">
        <w:r w:rsidRPr="00DC2628">
          <w:rPr>
            <w:rStyle w:val="Hyperlink"/>
            <w:noProof/>
          </w:rPr>
          <w:t xml:space="preserve">Table 42: Nested elements of element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_Toc26916587 \h </w:instrText>
        </w:r>
        <w:r>
          <w:rPr>
            <w:noProof/>
            <w:webHidden/>
          </w:rPr>
        </w:r>
        <w:r>
          <w:rPr>
            <w:noProof/>
            <w:webHidden/>
          </w:rPr>
          <w:fldChar w:fldCharType="separate"/>
        </w:r>
        <w:r>
          <w:rPr>
            <w:noProof/>
            <w:webHidden/>
          </w:rPr>
          <w:t>58</w:t>
        </w:r>
        <w:r>
          <w:rPr>
            <w:noProof/>
            <w:webHidden/>
          </w:rPr>
          <w:fldChar w:fldCharType="end"/>
        </w:r>
      </w:hyperlink>
    </w:p>
    <w:p w14:paraId="5F22B1B8" w14:textId="78F8A94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8" w:history="1">
        <w:r w:rsidRPr="00DC2628">
          <w:rPr>
            <w:rStyle w:val="Hyperlink"/>
            <w:noProof/>
          </w:rPr>
          <w:t xml:space="preserve">Table 43: Attributes of element </w:t>
        </w:r>
        <w:r w:rsidRPr="00DC2628">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_Toc26916588 \h </w:instrText>
        </w:r>
        <w:r>
          <w:rPr>
            <w:noProof/>
            <w:webHidden/>
          </w:rPr>
        </w:r>
        <w:r>
          <w:rPr>
            <w:noProof/>
            <w:webHidden/>
          </w:rPr>
          <w:fldChar w:fldCharType="separate"/>
        </w:r>
        <w:r>
          <w:rPr>
            <w:noProof/>
            <w:webHidden/>
          </w:rPr>
          <w:t>59</w:t>
        </w:r>
        <w:r>
          <w:rPr>
            <w:noProof/>
            <w:webHidden/>
          </w:rPr>
          <w:fldChar w:fldCharType="end"/>
        </w:r>
      </w:hyperlink>
    </w:p>
    <w:p w14:paraId="5108CA2B" w14:textId="02750A0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9" w:history="1">
        <w:r w:rsidRPr="00DC2628">
          <w:rPr>
            <w:rStyle w:val="Hyperlink"/>
            <w:noProof/>
          </w:rPr>
          <w:t xml:space="preserve">Table 44: Attributes of element </w:t>
        </w:r>
        <w:r w:rsidRPr="00DC2628">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_Toc26916589 \h </w:instrText>
        </w:r>
        <w:r>
          <w:rPr>
            <w:noProof/>
            <w:webHidden/>
          </w:rPr>
        </w:r>
        <w:r>
          <w:rPr>
            <w:noProof/>
            <w:webHidden/>
          </w:rPr>
          <w:fldChar w:fldCharType="separate"/>
        </w:r>
        <w:r>
          <w:rPr>
            <w:noProof/>
            <w:webHidden/>
          </w:rPr>
          <w:t>63</w:t>
        </w:r>
        <w:r>
          <w:rPr>
            <w:noProof/>
            <w:webHidden/>
          </w:rPr>
          <w:fldChar w:fldCharType="end"/>
        </w:r>
      </w:hyperlink>
    </w:p>
    <w:p w14:paraId="5940A3CB" w14:textId="22AD12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0" w:history="1">
        <w:r w:rsidRPr="00DC2628">
          <w:rPr>
            <w:rStyle w:val="Hyperlink"/>
            <w:noProof/>
          </w:rPr>
          <w:t>Table 45: Pictures of all Solid Rivets</w:t>
        </w:r>
        <w:r>
          <w:rPr>
            <w:noProof/>
            <w:webHidden/>
          </w:rPr>
          <w:tab/>
        </w:r>
        <w:r>
          <w:rPr>
            <w:noProof/>
            <w:webHidden/>
          </w:rPr>
          <w:fldChar w:fldCharType="begin"/>
        </w:r>
        <w:r>
          <w:rPr>
            <w:noProof/>
            <w:webHidden/>
          </w:rPr>
          <w:instrText xml:space="preserve"> PAGEREF _Toc26916590 \h </w:instrText>
        </w:r>
        <w:r>
          <w:rPr>
            <w:noProof/>
            <w:webHidden/>
          </w:rPr>
        </w:r>
        <w:r>
          <w:rPr>
            <w:noProof/>
            <w:webHidden/>
          </w:rPr>
          <w:fldChar w:fldCharType="separate"/>
        </w:r>
        <w:r>
          <w:rPr>
            <w:noProof/>
            <w:webHidden/>
          </w:rPr>
          <w:t>64</w:t>
        </w:r>
        <w:r>
          <w:rPr>
            <w:noProof/>
            <w:webHidden/>
          </w:rPr>
          <w:fldChar w:fldCharType="end"/>
        </w:r>
      </w:hyperlink>
    </w:p>
    <w:p w14:paraId="1FD88A39" w14:textId="0E51482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1" w:history="1">
        <w:r w:rsidRPr="00DC2628">
          <w:rPr>
            <w:rStyle w:val="Hyperlink"/>
            <w:noProof/>
          </w:rPr>
          <w:t xml:space="preserve">Table 46: Attributes of element </w:t>
        </w:r>
        <w:r w:rsidRPr="00DC2628">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_Toc26916591 \h </w:instrText>
        </w:r>
        <w:r>
          <w:rPr>
            <w:noProof/>
            <w:webHidden/>
          </w:rPr>
        </w:r>
        <w:r>
          <w:rPr>
            <w:noProof/>
            <w:webHidden/>
          </w:rPr>
          <w:fldChar w:fldCharType="separate"/>
        </w:r>
        <w:r>
          <w:rPr>
            <w:noProof/>
            <w:webHidden/>
          </w:rPr>
          <w:t>65</w:t>
        </w:r>
        <w:r>
          <w:rPr>
            <w:noProof/>
            <w:webHidden/>
          </w:rPr>
          <w:fldChar w:fldCharType="end"/>
        </w:r>
      </w:hyperlink>
    </w:p>
    <w:p w14:paraId="513B80A0" w14:textId="7D2DD67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2" w:history="1">
        <w:r w:rsidRPr="00DC2628">
          <w:rPr>
            <w:rStyle w:val="Hyperlink"/>
            <w:noProof/>
          </w:rPr>
          <w:t xml:space="preserve">Table 47: Attributes of element </w:t>
        </w:r>
        <w:r w:rsidRPr="00DC2628">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_Toc26916592 \h </w:instrText>
        </w:r>
        <w:r>
          <w:rPr>
            <w:noProof/>
            <w:webHidden/>
          </w:rPr>
        </w:r>
        <w:r>
          <w:rPr>
            <w:noProof/>
            <w:webHidden/>
          </w:rPr>
          <w:fldChar w:fldCharType="separate"/>
        </w:r>
        <w:r>
          <w:rPr>
            <w:noProof/>
            <w:webHidden/>
          </w:rPr>
          <w:t>67</w:t>
        </w:r>
        <w:r>
          <w:rPr>
            <w:noProof/>
            <w:webHidden/>
          </w:rPr>
          <w:fldChar w:fldCharType="end"/>
        </w:r>
      </w:hyperlink>
    </w:p>
    <w:p w14:paraId="72C264BF" w14:textId="3A8ED50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3" w:history="1">
        <w:r w:rsidRPr="00DC2628">
          <w:rPr>
            <w:rStyle w:val="Hyperlink"/>
            <w:noProof/>
          </w:rPr>
          <w:t xml:space="preserve">Table 48: Nested elements of element </w:t>
        </w:r>
        <w:r w:rsidRPr="00DC262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_Toc26916593 \h </w:instrText>
        </w:r>
        <w:r>
          <w:rPr>
            <w:noProof/>
            <w:webHidden/>
          </w:rPr>
        </w:r>
        <w:r>
          <w:rPr>
            <w:noProof/>
            <w:webHidden/>
          </w:rPr>
          <w:fldChar w:fldCharType="separate"/>
        </w:r>
        <w:r>
          <w:rPr>
            <w:noProof/>
            <w:webHidden/>
          </w:rPr>
          <w:t>70</w:t>
        </w:r>
        <w:r>
          <w:rPr>
            <w:noProof/>
            <w:webHidden/>
          </w:rPr>
          <w:fldChar w:fldCharType="end"/>
        </w:r>
      </w:hyperlink>
    </w:p>
    <w:p w14:paraId="269FDF6F" w14:textId="00AD961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4" w:history="1">
        <w:r w:rsidRPr="00DC2628">
          <w:rPr>
            <w:rStyle w:val="Hyperlink"/>
            <w:noProof/>
          </w:rPr>
          <w:t xml:space="preserve">Table 49: Attributes of element </w:t>
        </w:r>
        <w:r w:rsidRPr="00DC262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_Toc26916594 \h </w:instrText>
        </w:r>
        <w:r>
          <w:rPr>
            <w:noProof/>
            <w:webHidden/>
          </w:rPr>
        </w:r>
        <w:r>
          <w:rPr>
            <w:noProof/>
            <w:webHidden/>
          </w:rPr>
          <w:fldChar w:fldCharType="separate"/>
        </w:r>
        <w:r>
          <w:rPr>
            <w:noProof/>
            <w:webHidden/>
          </w:rPr>
          <w:t>70</w:t>
        </w:r>
        <w:r>
          <w:rPr>
            <w:noProof/>
            <w:webHidden/>
          </w:rPr>
          <w:fldChar w:fldCharType="end"/>
        </w:r>
      </w:hyperlink>
    </w:p>
    <w:p w14:paraId="5E4B7C77" w14:textId="44FC09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5" w:history="1">
        <w:r w:rsidRPr="00DC2628">
          <w:rPr>
            <w:rStyle w:val="Hyperlink"/>
            <w:noProof/>
          </w:rPr>
          <w:t xml:space="preserve">Table 50: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_Toc26916595 \h </w:instrText>
        </w:r>
        <w:r>
          <w:rPr>
            <w:noProof/>
            <w:webHidden/>
          </w:rPr>
        </w:r>
        <w:r>
          <w:rPr>
            <w:noProof/>
            <w:webHidden/>
          </w:rPr>
          <w:fldChar w:fldCharType="separate"/>
        </w:r>
        <w:r>
          <w:rPr>
            <w:noProof/>
            <w:webHidden/>
          </w:rPr>
          <w:t>73</w:t>
        </w:r>
        <w:r>
          <w:rPr>
            <w:noProof/>
            <w:webHidden/>
          </w:rPr>
          <w:fldChar w:fldCharType="end"/>
        </w:r>
      </w:hyperlink>
    </w:p>
    <w:p w14:paraId="10F2C497" w14:textId="682388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6" w:history="1">
        <w:r w:rsidRPr="00DC2628">
          <w:rPr>
            <w:rStyle w:val="Hyperlink"/>
            <w:noProof/>
          </w:rPr>
          <w:t xml:space="preserve">Table 51: Attributes of element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_Toc26916596 \h </w:instrText>
        </w:r>
        <w:r>
          <w:rPr>
            <w:noProof/>
            <w:webHidden/>
          </w:rPr>
        </w:r>
        <w:r>
          <w:rPr>
            <w:noProof/>
            <w:webHidden/>
          </w:rPr>
          <w:fldChar w:fldCharType="separate"/>
        </w:r>
        <w:r>
          <w:rPr>
            <w:noProof/>
            <w:webHidden/>
          </w:rPr>
          <w:t>74</w:t>
        </w:r>
        <w:r>
          <w:rPr>
            <w:noProof/>
            <w:webHidden/>
          </w:rPr>
          <w:fldChar w:fldCharType="end"/>
        </w:r>
      </w:hyperlink>
    </w:p>
    <w:p w14:paraId="4C6C82C9" w14:textId="6E90D84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7" w:history="1">
        <w:r w:rsidRPr="00DC2628">
          <w:rPr>
            <w:rStyle w:val="Hyperlink"/>
            <w:noProof/>
          </w:rPr>
          <w:t xml:space="preserve">Table 52: Nested elements of element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_Toc26916597 \h </w:instrText>
        </w:r>
        <w:r>
          <w:rPr>
            <w:noProof/>
            <w:webHidden/>
          </w:rPr>
        </w:r>
        <w:r>
          <w:rPr>
            <w:noProof/>
            <w:webHidden/>
          </w:rPr>
          <w:fldChar w:fldCharType="separate"/>
        </w:r>
        <w:r>
          <w:rPr>
            <w:noProof/>
            <w:webHidden/>
          </w:rPr>
          <w:t>75</w:t>
        </w:r>
        <w:r>
          <w:rPr>
            <w:noProof/>
            <w:webHidden/>
          </w:rPr>
          <w:fldChar w:fldCharType="end"/>
        </w:r>
      </w:hyperlink>
    </w:p>
    <w:p w14:paraId="79E2401E" w14:textId="1F163C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8" w:history="1">
        <w:r w:rsidRPr="00DC2628">
          <w:rPr>
            <w:rStyle w:val="Hyperlink"/>
            <w:noProof/>
          </w:rPr>
          <w:t xml:space="preserve">Table 53: Attributes of element </w:t>
        </w:r>
        <w:r w:rsidRPr="00DC2628">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_Toc26916598 \h </w:instrText>
        </w:r>
        <w:r>
          <w:rPr>
            <w:noProof/>
            <w:webHidden/>
          </w:rPr>
        </w:r>
        <w:r>
          <w:rPr>
            <w:noProof/>
            <w:webHidden/>
          </w:rPr>
          <w:fldChar w:fldCharType="separate"/>
        </w:r>
        <w:r>
          <w:rPr>
            <w:noProof/>
            <w:webHidden/>
          </w:rPr>
          <w:t>75</w:t>
        </w:r>
        <w:r>
          <w:rPr>
            <w:noProof/>
            <w:webHidden/>
          </w:rPr>
          <w:fldChar w:fldCharType="end"/>
        </w:r>
      </w:hyperlink>
    </w:p>
    <w:p w14:paraId="77C2BCB3" w14:textId="5ADFFA0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9" w:history="1">
        <w:r w:rsidRPr="00DC2628">
          <w:rPr>
            <w:rStyle w:val="Hyperlink"/>
            <w:noProof/>
          </w:rPr>
          <w:t xml:space="preserve">Table 54: Attributes of element </w:t>
        </w:r>
        <w:r w:rsidRPr="00DC2628">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_Toc26916599 \h </w:instrText>
        </w:r>
        <w:r>
          <w:rPr>
            <w:noProof/>
            <w:webHidden/>
          </w:rPr>
        </w:r>
        <w:r>
          <w:rPr>
            <w:noProof/>
            <w:webHidden/>
          </w:rPr>
          <w:fldChar w:fldCharType="separate"/>
        </w:r>
        <w:r>
          <w:rPr>
            <w:noProof/>
            <w:webHidden/>
          </w:rPr>
          <w:t>76</w:t>
        </w:r>
        <w:r>
          <w:rPr>
            <w:noProof/>
            <w:webHidden/>
          </w:rPr>
          <w:fldChar w:fldCharType="end"/>
        </w:r>
      </w:hyperlink>
    </w:p>
    <w:p w14:paraId="04CE1E56" w14:textId="20B8C7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0" w:history="1">
        <w:r w:rsidRPr="00DC2628">
          <w:rPr>
            <w:rStyle w:val="Hyperlink"/>
            <w:noProof/>
          </w:rPr>
          <w:t xml:space="preserve">Table 55: Nested elements of element </w:t>
        </w:r>
        <w:r w:rsidRPr="00DC2628">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_Toc26916600 \h </w:instrText>
        </w:r>
        <w:r>
          <w:rPr>
            <w:noProof/>
            <w:webHidden/>
          </w:rPr>
        </w:r>
        <w:r>
          <w:rPr>
            <w:noProof/>
            <w:webHidden/>
          </w:rPr>
          <w:fldChar w:fldCharType="separate"/>
        </w:r>
        <w:r>
          <w:rPr>
            <w:noProof/>
            <w:webHidden/>
          </w:rPr>
          <w:t>77</w:t>
        </w:r>
        <w:r>
          <w:rPr>
            <w:noProof/>
            <w:webHidden/>
          </w:rPr>
          <w:fldChar w:fldCharType="end"/>
        </w:r>
      </w:hyperlink>
    </w:p>
    <w:p w14:paraId="726E6DBB" w14:textId="720F8E9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1" w:history="1">
        <w:r w:rsidRPr="00DC2628">
          <w:rPr>
            <w:rStyle w:val="Hyperlink"/>
            <w:noProof/>
          </w:rPr>
          <w:t xml:space="preserve">Table 56: Attributes of element </w:t>
        </w:r>
        <w:r w:rsidRPr="00DC2628">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_Toc26916601 \h </w:instrText>
        </w:r>
        <w:r>
          <w:rPr>
            <w:noProof/>
            <w:webHidden/>
          </w:rPr>
        </w:r>
        <w:r>
          <w:rPr>
            <w:noProof/>
            <w:webHidden/>
          </w:rPr>
          <w:fldChar w:fldCharType="separate"/>
        </w:r>
        <w:r>
          <w:rPr>
            <w:noProof/>
            <w:webHidden/>
          </w:rPr>
          <w:t>77</w:t>
        </w:r>
        <w:r>
          <w:rPr>
            <w:noProof/>
            <w:webHidden/>
          </w:rPr>
          <w:fldChar w:fldCharType="end"/>
        </w:r>
      </w:hyperlink>
    </w:p>
    <w:p w14:paraId="11748A62" w14:textId="3290E31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2" w:history="1">
        <w:r w:rsidRPr="00DC2628">
          <w:rPr>
            <w:rStyle w:val="Hyperlink"/>
            <w:noProof/>
          </w:rPr>
          <w:t xml:space="preserve">Table 57: Nested elements of element </w:t>
        </w:r>
        <w:r w:rsidRPr="00DC2628">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_Toc26916602 \h </w:instrText>
        </w:r>
        <w:r>
          <w:rPr>
            <w:noProof/>
            <w:webHidden/>
          </w:rPr>
        </w:r>
        <w:r>
          <w:rPr>
            <w:noProof/>
            <w:webHidden/>
          </w:rPr>
          <w:fldChar w:fldCharType="separate"/>
        </w:r>
        <w:r>
          <w:rPr>
            <w:noProof/>
            <w:webHidden/>
          </w:rPr>
          <w:t>77</w:t>
        </w:r>
        <w:r>
          <w:rPr>
            <w:noProof/>
            <w:webHidden/>
          </w:rPr>
          <w:fldChar w:fldCharType="end"/>
        </w:r>
      </w:hyperlink>
    </w:p>
    <w:p w14:paraId="3EED975C" w14:textId="06449B3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3" w:history="1">
        <w:r w:rsidRPr="00DC2628">
          <w:rPr>
            <w:rStyle w:val="Hyperlink"/>
            <w:noProof/>
          </w:rPr>
          <w:t xml:space="preserve">Table 58: Attributes of element </w:t>
        </w:r>
        <w:r w:rsidRPr="00DC2628">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_Toc26916603 \h </w:instrText>
        </w:r>
        <w:r>
          <w:rPr>
            <w:noProof/>
            <w:webHidden/>
          </w:rPr>
        </w:r>
        <w:r>
          <w:rPr>
            <w:noProof/>
            <w:webHidden/>
          </w:rPr>
          <w:fldChar w:fldCharType="separate"/>
        </w:r>
        <w:r>
          <w:rPr>
            <w:noProof/>
            <w:webHidden/>
          </w:rPr>
          <w:t>82</w:t>
        </w:r>
        <w:r>
          <w:rPr>
            <w:noProof/>
            <w:webHidden/>
          </w:rPr>
          <w:fldChar w:fldCharType="end"/>
        </w:r>
      </w:hyperlink>
    </w:p>
    <w:p w14:paraId="3BD48262" w14:textId="19D906F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4" w:history="1">
        <w:r w:rsidRPr="00DC2628">
          <w:rPr>
            <w:rStyle w:val="Hyperlink"/>
            <w:noProof/>
          </w:rPr>
          <w:t xml:space="preserve">Table 59: Nested elements of element </w:t>
        </w:r>
        <w:r w:rsidRPr="00DC2628">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_Toc26916604 \h </w:instrText>
        </w:r>
        <w:r>
          <w:rPr>
            <w:noProof/>
            <w:webHidden/>
          </w:rPr>
        </w:r>
        <w:r>
          <w:rPr>
            <w:noProof/>
            <w:webHidden/>
          </w:rPr>
          <w:fldChar w:fldCharType="separate"/>
        </w:r>
        <w:r>
          <w:rPr>
            <w:noProof/>
            <w:webHidden/>
          </w:rPr>
          <w:t>82</w:t>
        </w:r>
        <w:r>
          <w:rPr>
            <w:noProof/>
            <w:webHidden/>
          </w:rPr>
          <w:fldChar w:fldCharType="end"/>
        </w:r>
      </w:hyperlink>
    </w:p>
    <w:p w14:paraId="629ABAE6" w14:textId="5E79A58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5" w:history="1">
        <w:r w:rsidRPr="00DC2628">
          <w:rPr>
            <w:rStyle w:val="Hyperlink"/>
            <w:noProof/>
          </w:rPr>
          <w:t xml:space="preserve">Table 60: Attributes of element </w:t>
        </w:r>
        <w:r w:rsidRPr="00DC2628">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_Toc26916605 \h </w:instrText>
        </w:r>
        <w:r>
          <w:rPr>
            <w:noProof/>
            <w:webHidden/>
          </w:rPr>
        </w:r>
        <w:r>
          <w:rPr>
            <w:noProof/>
            <w:webHidden/>
          </w:rPr>
          <w:fldChar w:fldCharType="separate"/>
        </w:r>
        <w:r>
          <w:rPr>
            <w:noProof/>
            <w:webHidden/>
          </w:rPr>
          <w:t>84</w:t>
        </w:r>
        <w:r>
          <w:rPr>
            <w:noProof/>
            <w:webHidden/>
          </w:rPr>
          <w:fldChar w:fldCharType="end"/>
        </w:r>
      </w:hyperlink>
    </w:p>
    <w:p w14:paraId="6500E677" w14:textId="1DB9D16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6" w:history="1">
        <w:r w:rsidRPr="00DC2628">
          <w:rPr>
            <w:rStyle w:val="Hyperlink"/>
            <w:noProof/>
          </w:rPr>
          <w:t xml:space="preserve">Table 61: Nested elements of </w:t>
        </w:r>
        <w:r w:rsidRPr="00DC2628">
          <w:rPr>
            <w:rStyle w:val="Hyperlink"/>
            <w:rFonts w:ascii="Courier New" w:hAnsi="Courier New" w:cs="Courier New"/>
            <w:i/>
            <w:noProof/>
          </w:rPr>
          <w:t>&lt;connection_0d&gt;</w:t>
        </w:r>
        <w:r w:rsidRPr="00DC2628">
          <w:rPr>
            <w:rStyle w:val="Hyperlink"/>
            <w:rFonts w:cstheme="minorHAnsi"/>
            <w:noProof/>
          </w:rPr>
          <w:t xml:space="preserve"> for </w:t>
        </w:r>
        <w:r w:rsidRPr="00DC2628">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_Toc26916606 \h </w:instrText>
        </w:r>
        <w:r>
          <w:rPr>
            <w:noProof/>
            <w:webHidden/>
          </w:rPr>
        </w:r>
        <w:r>
          <w:rPr>
            <w:noProof/>
            <w:webHidden/>
          </w:rPr>
          <w:fldChar w:fldCharType="separate"/>
        </w:r>
        <w:r>
          <w:rPr>
            <w:noProof/>
            <w:webHidden/>
          </w:rPr>
          <w:t>85</w:t>
        </w:r>
        <w:r>
          <w:rPr>
            <w:noProof/>
            <w:webHidden/>
          </w:rPr>
          <w:fldChar w:fldCharType="end"/>
        </w:r>
      </w:hyperlink>
    </w:p>
    <w:p w14:paraId="6E96460F" w14:textId="0CDCEFB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7" w:history="1">
        <w:r w:rsidRPr="00DC2628">
          <w:rPr>
            <w:rStyle w:val="Hyperlink"/>
            <w:noProof/>
          </w:rPr>
          <w:t xml:space="preserve">Table 62: Attributes of element </w:t>
        </w:r>
        <w:r w:rsidRPr="00DC2628">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_Toc26916607 \h </w:instrText>
        </w:r>
        <w:r>
          <w:rPr>
            <w:noProof/>
            <w:webHidden/>
          </w:rPr>
        </w:r>
        <w:r>
          <w:rPr>
            <w:noProof/>
            <w:webHidden/>
          </w:rPr>
          <w:fldChar w:fldCharType="separate"/>
        </w:r>
        <w:r>
          <w:rPr>
            <w:noProof/>
            <w:webHidden/>
          </w:rPr>
          <w:t>85</w:t>
        </w:r>
        <w:r>
          <w:rPr>
            <w:noProof/>
            <w:webHidden/>
          </w:rPr>
          <w:fldChar w:fldCharType="end"/>
        </w:r>
      </w:hyperlink>
    </w:p>
    <w:p w14:paraId="160A9DB2" w14:textId="31C48F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8" w:history="1">
        <w:r w:rsidRPr="00DC2628">
          <w:rPr>
            <w:rStyle w:val="Hyperlink"/>
            <w:noProof/>
          </w:rPr>
          <w:t xml:space="preserve">Table 63: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_Toc26916608 \h </w:instrText>
        </w:r>
        <w:r>
          <w:rPr>
            <w:noProof/>
            <w:webHidden/>
          </w:rPr>
        </w:r>
        <w:r>
          <w:rPr>
            <w:noProof/>
            <w:webHidden/>
          </w:rPr>
          <w:fldChar w:fldCharType="separate"/>
        </w:r>
        <w:r>
          <w:rPr>
            <w:noProof/>
            <w:webHidden/>
          </w:rPr>
          <w:t>87</w:t>
        </w:r>
        <w:r>
          <w:rPr>
            <w:noProof/>
            <w:webHidden/>
          </w:rPr>
          <w:fldChar w:fldCharType="end"/>
        </w:r>
      </w:hyperlink>
    </w:p>
    <w:p w14:paraId="30506D0A" w14:textId="222FC2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9" w:history="1">
        <w:r w:rsidRPr="00DC2628">
          <w:rPr>
            <w:rStyle w:val="Hyperlink"/>
            <w:noProof/>
          </w:rPr>
          <w:t xml:space="preserve">Table 64: Attributes of element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_Toc26916609 \h </w:instrText>
        </w:r>
        <w:r>
          <w:rPr>
            <w:noProof/>
            <w:webHidden/>
          </w:rPr>
        </w:r>
        <w:r>
          <w:rPr>
            <w:noProof/>
            <w:webHidden/>
          </w:rPr>
          <w:fldChar w:fldCharType="separate"/>
        </w:r>
        <w:r>
          <w:rPr>
            <w:noProof/>
            <w:webHidden/>
          </w:rPr>
          <w:t>87</w:t>
        </w:r>
        <w:r>
          <w:rPr>
            <w:noProof/>
            <w:webHidden/>
          </w:rPr>
          <w:fldChar w:fldCharType="end"/>
        </w:r>
      </w:hyperlink>
    </w:p>
    <w:p w14:paraId="1873D507" w14:textId="12D733D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0" w:history="1">
        <w:r w:rsidRPr="00DC2628">
          <w:rPr>
            <w:rStyle w:val="Hyperlink"/>
            <w:noProof/>
          </w:rPr>
          <w:t xml:space="preserve">Table 65: Nested elements of element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_Toc26916610 \h </w:instrText>
        </w:r>
        <w:r>
          <w:rPr>
            <w:noProof/>
            <w:webHidden/>
          </w:rPr>
        </w:r>
        <w:r>
          <w:rPr>
            <w:noProof/>
            <w:webHidden/>
          </w:rPr>
          <w:fldChar w:fldCharType="separate"/>
        </w:r>
        <w:r>
          <w:rPr>
            <w:noProof/>
            <w:webHidden/>
          </w:rPr>
          <w:t>88</w:t>
        </w:r>
        <w:r>
          <w:rPr>
            <w:noProof/>
            <w:webHidden/>
          </w:rPr>
          <w:fldChar w:fldCharType="end"/>
        </w:r>
      </w:hyperlink>
    </w:p>
    <w:p w14:paraId="2EC03075" w14:textId="3839B40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1" w:history="1">
        <w:r w:rsidRPr="00DC2628">
          <w:rPr>
            <w:rStyle w:val="Hyperlink"/>
            <w:noProof/>
          </w:rPr>
          <w:t xml:space="preserve">Table 66: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_Toc26916611 \h </w:instrText>
        </w:r>
        <w:r>
          <w:rPr>
            <w:noProof/>
            <w:webHidden/>
          </w:rPr>
        </w:r>
        <w:r>
          <w:rPr>
            <w:noProof/>
            <w:webHidden/>
          </w:rPr>
          <w:fldChar w:fldCharType="separate"/>
        </w:r>
        <w:r>
          <w:rPr>
            <w:noProof/>
            <w:webHidden/>
          </w:rPr>
          <w:t>90</w:t>
        </w:r>
        <w:r>
          <w:rPr>
            <w:noProof/>
            <w:webHidden/>
          </w:rPr>
          <w:fldChar w:fldCharType="end"/>
        </w:r>
      </w:hyperlink>
    </w:p>
    <w:p w14:paraId="1E0FB3D9" w14:textId="3292092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2" w:history="1">
        <w:r w:rsidRPr="00DC2628">
          <w:rPr>
            <w:rStyle w:val="Hyperlink"/>
            <w:noProof/>
          </w:rPr>
          <w:t xml:space="preserve">Table 67: Attributes of element </w:t>
        </w:r>
        <w:r w:rsidRPr="00DC2628">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_Toc26916612 \h </w:instrText>
        </w:r>
        <w:r>
          <w:rPr>
            <w:noProof/>
            <w:webHidden/>
          </w:rPr>
        </w:r>
        <w:r>
          <w:rPr>
            <w:noProof/>
            <w:webHidden/>
          </w:rPr>
          <w:fldChar w:fldCharType="separate"/>
        </w:r>
        <w:r>
          <w:rPr>
            <w:noProof/>
            <w:webHidden/>
          </w:rPr>
          <w:t>90</w:t>
        </w:r>
        <w:r>
          <w:rPr>
            <w:noProof/>
            <w:webHidden/>
          </w:rPr>
          <w:fldChar w:fldCharType="end"/>
        </w:r>
      </w:hyperlink>
    </w:p>
    <w:p w14:paraId="5B736046" w14:textId="7073C1F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3" w:history="1">
        <w:r w:rsidRPr="00DC2628">
          <w:rPr>
            <w:rStyle w:val="Hyperlink"/>
            <w:noProof/>
          </w:rPr>
          <w:t xml:space="preserve">Table 68: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_Toc26916613 \h </w:instrText>
        </w:r>
        <w:r>
          <w:rPr>
            <w:noProof/>
            <w:webHidden/>
          </w:rPr>
        </w:r>
        <w:r>
          <w:rPr>
            <w:noProof/>
            <w:webHidden/>
          </w:rPr>
          <w:fldChar w:fldCharType="separate"/>
        </w:r>
        <w:r>
          <w:rPr>
            <w:noProof/>
            <w:webHidden/>
          </w:rPr>
          <w:t>92</w:t>
        </w:r>
        <w:r>
          <w:rPr>
            <w:noProof/>
            <w:webHidden/>
          </w:rPr>
          <w:fldChar w:fldCharType="end"/>
        </w:r>
      </w:hyperlink>
    </w:p>
    <w:p w14:paraId="74415277" w14:textId="2617DC0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4" w:history="1">
        <w:r w:rsidRPr="00DC2628">
          <w:rPr>
            <w:rStyle w:val="Hyperlink"/>
            <w:noProof/>
          </w:rPr>
          <w:t xml:space="preserve">Table 69: Attributes of element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_Toc26916614 \h </w:instrText>
        </w:r>
        <w:r>
          <w:rPr>
            <w:noProof/>
            <w:webHidden/>
          </w:rPr>
        </w:r>
        <w:r>
          <w:rPr>
            <w:noProof/>
            <w:webHidden/>
          </w:rPr>
          <w:fldChar w:fldCharType="separate"/>
        </w:r>
        <w:r>
          <w:rPr>
            <w:noProof/>
            <w:webHidden/>
          </w:rPr>
          <w:t>92</w:t>
        </w:r>
        <w:r>
          <w:rPr>
            <w:noProof/>
            <w:webHidden/>
          </w:rPr>
          <w:fldChar w:fldCharType="end"/>
        </w:r>
      </w:hyperlink>
    </w:p>
    <w:p w14:paraId="090594CC" w14:textId="7851F2B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5" w:history="1">
        <w:r w:rsidRPr="00DC2628">
          <w:rPr>
            <w:rStyle w:val="Hyperlink"/>
            <w:noProof/>
          </w:rPr>
          <w:t xml:space="preserve">Table 70: Nested elements of element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_Toc26916615 \h </w:instrText>
        </w:r>
        <w:r>
          <w:rPr>
            <w:noProof/>
            <w:webHidden/>
          </w:rPr>
        </w:r>
        <w:r>
          <w:rPr>
            <w:noProof/>
            <w:webHidden/>
          </w:rPr>
          <w:fldChar w:fldCharType="separate"/>
        </w:r>
        <w:r>
          <w:rPr>
            <w:noProof/>
            <w:webHidden/>
          </w:rPr>
          <w:t>93</w:t>
        </w:r>
        <w:r>
          <w:rPr>
            <w:noProof/>
            <w:webHidden/>
          </w:rPr>
          <w:fldChar w:fldCharType="end"/>
        </w:r>
      </w:hyperlink>
    </w:p>
    <w:p w14:paraId="362A0970" w14:textId="6FEF3B0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6" w:history="1">
        <w:r w:rsidRPr="00DC2628">
          <w:rPr>
            <w:rStyle w:val="Hyperlink"/>
            <w:noProof/>
          </w:rPr>
          <w:t xml:space="preserve">Table 71: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_Toc26916616 \h </w:instrText>
        </w:r>
        <w:r>
          <w:rPr>
            <w:noProof/>
            <w:webHidden/>
          </w:rPr>
        </w:r>
        <w:r>
          <w:rPr>
            <w:noProof/>
            <w:webHidden/>
          </w:rPr>
          <w:fldChar w:fldCharType="separate"/>
        </w:r>
        <w:r>
          <w:rPr>
            <w:noProof/>
            <w:webHidden/>
          </w:rPr>
          <w:t>94</w:t>
        </w:r>
        <w:r>
          <w:rPr>
            <w:noProof/>
            <w:webHidden/>
          </w:rPr>
          <w:fldChar w:fldCharType="end"/>
        </w:r>
      </w:hyperlink>
    </w:p>
    <w:p w14:paraId="05B8D16D" w14:textId="0869042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7" w:history="1">
        <w:r w:rsidRPr="00DC2628">
          <w:rPr>
            <w:rStyle w:val="Hyperlink"/>
            <w:noProof/>
          </w:rPr>
          <w:t xml:space="preserve">Table 72: Attributes of element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_Toc26916617 \h </w:instrText>
        </w:r>
        <w:r>
          <w:rPr>
            <w:noProof/>
            <w:webHidden/>
          </w:rPr>
        </w:r>
        <w:r>
          <w:rPr>
            <w:noProof/>
            <w:webHidden/>
          </w:rPr>
          <w:fldChar w:fldCharType="separate"/>
        </w:r>
        <w:r>
          <w:rPr>
            <w:noProof/>
            <w:webHidden/>
          </w:rPr>
          <w:t>95</w:t>
        </w:r>
        <w:r>
          <w:rPr>
            <w:noProof/>
            <w:webHidden/>
          </w:rPr>
          <w:fldChar w:fldCharType="end"/>
        </w:r>
      </w:hyperlink>
    </w:p>
    <w:p w14:paraId="1E46FDDE" w14:textId="52A99C7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8" w:history="1">
        <w:r w:rsidRPr="00DC2628">
          <w:rPr>
            <w:rStyle w:val="Hyperlink"/>
            <w:noProof/>
          </w:rPr>
          <w:t xml:space="preserve">Table 73: Nested elements of element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_Toc26916618 \h </w:instrText>
        </w:r>
        <w:r>
          <w:rPr>
            <w:noProof/>
            <w:webHidden/>
          </w:rPr>
        </w:r>
        <w:r>
          <w:rPr>
            <w:noProof/>
            <w:webHidden/>
          </w:rPr>
          <w:fldChar w:fldCharType="separate"/>
        </w:r>
        <w:r>
          <w:rPr>
            <w:noProof/>
            <w:webHidden/>
          </w:rPr>
          <w:t>96</w:t>
        </w:r>
        <w:r>
          <w:rPr>
            <w:noProof/>
            <w:webHidden/>
          </w:rPr>
          <w:fldChar w:fldCharType="end"/>
        </w:r>
      </w:hyperlink>
    </w:p>
    <w:p w14:paraId="2485FB20" w14:textId="6A2E70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9" w:history="1">
        <w:r w:rsidRPr="00DC2628">
          <w:rPr>
            <w:rStyle w:val="Hyperlink"/>
            <w:noProof/>
          </w:rPr>
          <w:t xml:space="preserve">Table 74: Attributes of element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_Toc26916619 \h </w:instrText>
        </w:r>
        <w:r>
          <w:rPr>
            <w:noProof/>
            <w:webHidden/>
          </w:rPr>
        </w:r>
        <w:r>
          <w:rPr>
            <w:noProof/>
            <w:webHidden/>
          </w:rPr>
          <w:fldChar w:fldCharType="separate"/>
        </w:r>
        <w:r>
          <w:rPr>
            <w:noProof/>
            <w:webHidden/>
          </w:rPr>
          <w:t>97</w:t>
        </w:r>
        <w:r>
          <w:rPr>
            <w:noProof/>
            <w:webHidden/>
          </w:rPr>
          <w:fldChar w:fldCharType="end"/>
        </w:r>
      </w:hyperlink>
    </w:p>
    <w:p w14:paraId="42FFCD6C" w14:textId="006737C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0" w:history="1">
        <w:r w:rsidRPr="00DC2628">
          <w:rPr>
            <w:rStyle w:val="Hyperlink"/>
            <w:noProof/>
          </w:rPr>
          <w:t xml:space="preserve">Table 75: Nested elements of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_Toc26916620 \h </w:instrText>
        </w:r>
        <w:r>
          <w:rPr>
            <w:noProof/>
            <w:webHidden/>
          </w:rPr>
        </w:r>
        <w:r>
          <w:rPr>
            <w:noProof/>
            <w:webHidden/>
          </w:rPr>
          <w:fldChar w:fldCharType="separate"/>
        </w:r>
        <w:r>
          <w:rPr>
            <w:noProof/>
            <w:webHidden/>
          </w:rPr>
          <w:t>97</w:t>
        </w:r>
        <w:r>
          <w:rPr>
            <w:noProof/>
            <w:webHidden/>
          </w:rPr>
          <w:fldChar w:fldCharType="end"/>
        </w:r>
      </w:hyperlink>
    </w:p>
    <w:p w14:paraId="6A78770F" w14:textId="6CBEC08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1" w:history="1">
        <w:r w:rsidRPr="00DC2628">
          <w:rPr>
            <w:rStyle w:val="Hyperlink"/>
            <w:noProof/>
          </w:rPr>
          <w:t xml:space="preserve">Table 76: Attributes of element </w:t>
        </w:r>
        <w:r w:rsidRPr="00DC2628">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_Toc26916621 \h </w:instrText>
        </w:r>
        <w:r>
          <w:rPr>
            <w:noProof/>
            <w:webHidden/>
          </w:rPr>
        </w:r>
        <w:r>
          <w:rPr>
            <w:noProof/>
            <w:webHidden/>
          </w:rPr>
          <w:fldChar w:fldCharType="separate"/>
        </w:r>
        <w:r>
          <w:rPr>
            <w:noProof/>
            <w:webHidden/>
          </w:rPr>
          <w:t>98</w:t>
        </w:r>
        <w:r>
          <w:rPr>
            <w:noProof/>
            <w:webHidden/>
          </w:rPr>
          <w:fldChar w:fldCharType="end"/>
        </w:r>
      </w:hyperlink>
    </w:p>
    <w:p w14:paraId="2A7C5796" w14:textId="2FC80CF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2" w:history="1">
        <w:r w:rsidRPr="00DC2628">
          <w:rPr>
            <w:rStyle w:val="Hyperlink"/>
            <w:noProof/>
          </w:rPr>
          <w:t xml:space="preserve">Table 77: Nested elements of element </w:t>
        </w:r>
        <w:r w:rsidRPr="00DC2628">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_Toc26916622 \h </w:instrText>
        </w:r>
        <w:r>
          <w:rPr>
            <w:noProof/>
            <w:webHidden/>
          </w:rPr>
        </w:r>
        <w:r>
          <w:rPr>
            <w:noProof/>
            <w:webHidden/>
          </w:rPr>
          <w:fldChar w:fldCharType="separate"/>
        </w:r>
        <w:r>
          <w:rPr>
            <w:noProof/>
            <w:webHidden/>
          </w:rPr>
          <w:t>98</w:t>
        </w:r>
        <w:r>
          <w:rPr>
            <w:noProof/>
            <w:webHidden/>
          </w:rPr>
          <w:fldChar w:fldCharType="end"/>
        </w:r>
      </w:hyperlink>
    </w:p>
    <w:p w14:paraId="7F38E6DC" w14:textId="45DCFD5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3" w:history="1">
        <w:r w:rsidRPr="00DC2628">
          <w:rPr>
            <w:rStyle w:val="Hyperlink"/>
            <w:noProof/>
          </w:rPr>
          <w:t xml:space="preserve">Table 78: Attributes of element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_Toc26916623 \h </w:instrText>
        </w:r>
        <w:r>
          <w:rPr>
            <w:noProof/>
            <w:webHidden/>
          </w:rPr>
        </w:r>
        <w:r>
          <w:rPr>
            <w:noProof/>
            <w:webHidden/>
          </w:rPr>
          <w:fldChar w:fldCharType="separate"/>
        </w:r>
        <w:r>
          <w:rPr>
            <w:noProof/>
            <w:webHidden/>
          </w:rPr>
          <w:t>102</w:t>
        </w:r>
        <w:r>
          <w:rPr>
            <w:noProof/>
            <w:webHidden/>
          </w:rPr>
          <w:fldChar w:fldCharType="end"/>
        </w:r>
      </w:hyperlink>
    </w:p>
    <w:p w14:paraId="44FD902A" w14:textId="6337117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4" w:history="1">
        <w:r w:rsidRPr="00DC2628">
          <w:rPr>
            <w:rStyle w:val="Hyperlink"/>
            <w:noProof/>
          </w:rPr>
          <w:t xml:space="preserve">Table 79: Nested elements of element </w:t>
        </w:r>
        <w:r w:rsidRPr="00DC2628">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_Toc26916624 \h </w:instrText>
        </w:r>
        <w:r>
          <w:rPr>
            <w:noProof/>
            <w:webHidden/>
          </w:rPr>
        </w:r>
        <w:r>
          <w:rPr>
            <w:noProof/>
            <w:webHidden/>
          </w:rPr>
          <w:fldChar w:fldCharType="separate"/>
        </w:r>
        <w:r>
          <w:rPr>
            <w:noProof/>
            <w:webHidden/>
          </w:rPr>
          <w:t>103</w:t>
        </w:r>
        <w:r>
          <w:rPr>
            <w:noProof/>
            <w:webHidden/>
          </w:rPr>
          <w:fldChar w:fldCharType="end"/>
        </w:r>
      </w:hyperlink>
    </w:p>
    <w:p w14:paraId="4E907A0B" w14:textId="5AFCFFA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5" w:history="1">
        <w:r w:rsidRPr="00DC2628">
          <w:rPr>
            <w:rStyle w:val="Hyperlink"/>
            <w:noProof/>
          </w:rPr>
          <w:t xml:space="preserve">Table 80: Attributes of element </w:t>
        </w:r>
        <w:r w:rsidRPr="00DC2628">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_Toc26916625 \h </w:instrText>
        </w:r>
        <w:r>
          <w:rPr>
            <w:noProof/>
            <w:webHidden/>
          </w:rPr>
        </w:r>
        <w:r>
          <w:rPr>
            <w:noProof/>
            <w:webHidden/>
          </w:rPr>
          <w:fldChar w:fldCharType="separate"/>
        </w:r>
        <w:r>
          <w:rPr>
            <w:noProof/>
            <w:webHidden/>
          </w:rPr>
          <w:t>104</w:t>
        </w:r>
        <w:r>
          <w:rPr>
            <w:noProof/>
            <w:webHidden/>
          </w:rPr>
          <w:fldChar w:fldCharType="end"/>
        </w:r>
      </w:hyperlink>
    </w:p>
    <w:p w14:paraId="17A6C939" w14:textId="2DD5269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6" w:history="1">
        <w:r w:rsidRPr="00DC2628">
          <w:rPr>
            <w:rStyle w:val="Hyperlink"/>
            <w:noProof/>
          </w:rPr>
          <w:t xml:space="preserve">Table 81: Nested elements of element </w:t>
        </w:r>
        <w:r w:rsidRPr="00DC2628">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_Toc26916626 \h </w:instrText>
        </w:r>
        <w:r>
          <w:rPr>
            <w:noProof/>
            <w:webHidden/>
          </w:rPr>
        </w:r>
        <w:r>
          <w:rPr>
            <w:noProof/>
            <w:webHidden/>
          </w:rPr>
          <w:fldChar w:fldCharType="separate"/>
        </w:r>
        <w:r>
          <w:rPr>
            <w:noProof/>
            <w:webHidden/>
          </w:rPr>
          <w:t>104</w:t>
        </w:r>
        <w:r>
          <w:rPr>
            <w:noProof/>
            <w:webHidden/>
          </w:rPr>
          <w:fldChar w:fldCharType="end"/>
        </w:r>
      </w:hyperlink>
    </w:p>
    <w:p w14:paraId="74823F49" w14:textId="0147AC1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7" w:history="1">
        <w:r w:rsidRPr="00DC2628">
          <w:rPr>
            <w:rStyle w:val="Hyperlink"/>
            <w:noProof/>
          </w:rPr>
          <w:t xml:space="preserve">Table 82: Attributes of element </w:t>
        </w:r>
        <w:r w:rsidRPr="00DC2628">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_Toc26916627 \h </w:instrText>
        </w:r>
        <w:r>
          <w:rPr>
            <w:noProof/>
            <w:webHidden/>
          </w:rPr>
        </w:r>
        <w:r>
          <w:rPr>
            <w:noProof/>
            <w:webHidden/>
          </w:rPr>
          <w:fldChar w:fldCharType="separate"/>
        </w:r>
        <w:r>
          <w:rPr>
            <w:noProof/>
            <w:webHidden/>
          </w:rPr>
          <w:t>106</w:t>
        </w:r>
        <w:r>
          <w:rPr>
            <w:noProof/>
            <w:webHidden/>
          </w:rPr>
          <w:fldChar w:fldCharType="end"/>
        </w:r>
      </w:hyperlink>
    </w:p>
    <w:p w14:paraId="43C2BA79" w14:textId="4A697F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8" w:history="1">
        <w:r w:rsidRPr="00DC2628">
          <w:rPr>
            <w:rStyle w:val="Hyperlink"/>
            <w:noProof/>
          </w:rPr>
          <w:t xml:space="preserve">Table 83: Attributes of element </w:t>
        </w:r>
        <w:r w:rsidRPr="00DC2628">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_Toc26916628 \h </w:instrText>
        </w:r>
        <w:r>
          <w:rPr>
            <w:noProof/>
            <w:webHidden/>
          </w:rPr>
        </w:r>
        <w:r>
          <w:rPr>
            <w:noProof/>
            <w:webHidden/>
          </w:rPr>
          <w:fldChar w:fldCharType="separate"/>
        </w:r>
        <w:r>
          <w:rPr>
            <w:noProof/>
            <w:webHidden/>
          </w:rPr>
          <w:t>107</w:t>
        </w:r>
        <w:r>
          <w:rPr>
            <w:noProof/>
            <w:webHidden/>
          </w:rPr>
          <w:fldChar w:fldCharType="end"/>
        </w:r>
      </w:hyperlink>
    </w:p>
    <w:p w14:paraId="20787D9D" w14:textId="1761357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9" w:history="1">
        <w:r w:rsidRPr="00DC2628">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_Toc26916629 \h </w:instrText>
        </w:r>
        <w:r>
          <w:rPr>
            <w:noProof/>
            <w:webHidden/>
          </w:rPr>
        </w:r>
        <w:r>
          <w:rPr>
            <w:noProof/>
            <w:webHidden/>
          </w:rPr>
          <w:fldChar w:fldCharType="separate"/>
        </w:r>
        <w:r>
          <w:rPr>
            <w:noProof/>
            <w:webHidden/>
          </w:rPr>
          <w:t>110</w:t>
        </w:r>
        <w:r>
          <w:rPr>
            <w:noProof/>
            <w:webHidden/>
          </w:rPr>
          <w:fldChar w:fldCharType="end"/>
        </w:r>
      </w:hyperlink>
    </w:p>
    <w:p w14:paraId="4977B8B7" w14:textId="26C851D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0" w:history="1">
        <w:r w:rsidRPr="00DC2628">
          <w:rPr>
            <w:rStyle w:val="Hyperlink"/>
            <w:noProof/>
          </w:rPr>
          <w:t>Table 85: Parameters of Butt Joint Weld</w:t>
        </w:r>
        <w:r>
          <w:rPr>
            <w:noProof/>
            <w:webHidden/>
          </w:rPr>
          <w:tab/>
        </w:r>
        <w:r>
          <w:rPr>
            <w:noProof/>
            <w:webHidden/>
          </w:rPr>
          <w:fldChar w:fldCharType="begin"/>
        </w:r>
        <w:r>
          <w:rPr>
            <w:noProof/>
            <w:webHidden/>
          </w:rPr>
          <w:instrText xml:space="preserve"> PAGEREF _Toc26916630 \h </w:instrText>
        </w:r>
        <w:r>
          <w:rPr>
            <w:noProof/>
            <w:webHidden/>
          </w:rPr>
        </w:r>
        <w:r>
          <w:rPr>
            <w:noProof/>
            <w:webHidden/>
          </w:rPr>
          <w:fldChar w:fldCharType="separate"/>
        </w:r>
        <w:r>
          <w:rPr>
            <w:noProof/>
            <w:webHidden/>
          </w:rPr>
          <w:t>111</w:t>
        </w:r>
        <w:r>
          <w:rPr>
            <w:noProof/>
            <w:webHidden/>
          </w:rPr>
          <w:fldChar w:fldCharType="end"/>
        </w:r>
      </w:hyperlink>
    </w:p>
    <w:p w14:paraId="10F625AA" w14:textId="5DC093E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1" w:history="1">
        <w:r w:rsidRPr="00DC2628">
          <w:rPr>
            <w:rStyle w:val="Hyperlink"/>
            <w:noProof/>
          </w:rPr>
          <w:t xml:space="preserve">Table 86: Attributes of element </w:t>
        </w:r>
        <w:r w:rsidRPr="00DC2628">
          <w:rPr>
            <w:rStyle w:val="Hyperlink"/>
            <w:rFonts w:ascii="Courier New" w:hAnsi="Courier New" w:cs="Courier New"/>
            <w:i/>
            <w:noProof/>
            <w:kern w:val="22"/>
          </w:rPr>
          <w:t>&lt;weld_position/&gt;</w:t>
        </w:r>
        <w:r w:rsidRPr="00DC2628">
          <w:rPr>
            <w:rStyle w:val="Hyperlink"/>
            <w:noProof/>
          </w:rPr>
          <w:t xml:space="preserve"> for Butt Joint</w:t>
        </w:r>
        <w:r>
          <w:rPr>
            <w:noProof/>
            <w:webHidden/>
          </w:rPr>
          <w:tab/>
        </w:r>
        <w:r>
          <w:rPr>
            <w:noProof/>
            <w:webHidden/>
          </w:rPr>
          <w:fldChar w:fldCharType="begin"/>
        </w:r>
        <w:r>
          <w:rPr>
            <w:noProof/>
            <w:webHidden/>
          </w:rPr>
          <w:instrText xml:space="preserve"> PAGEREF _Toc26916631 \h </w:instrText>
        </w:r>
        <w:r>
          <w:rPr>
            <w:noProof/>
            <w:webHidden/>
          </w:rPr>
        </w:r>
        <w:r>
          <w:rPr>
            <w:noProof/>
            <w:webHidden/>
          </w:rPr>
          <w:fldChar w:fldCharType="separate"/>
        </w:r>
        <w:r>
          <w:rPr>
            <w:noProof/>
            <w:webHidden/>
          </w:rPr>
          <w:t>112</w:t>
        </w:r>
        <w:r>
          <w:rPr>
            <w:noProof/>
            <w:webHidden/>
          </w:rPr>
          <w:fldChar w:fldCharType="end"/>
        </w:r>
      </w:hyperlink>
    </w:p>
    <w:p w14:paraId="4E0FB4C9" w14:textId="5B1946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2" w:history="1">
        <w:r w:rsidRPr="00DC2628">
          <w:rPr>
            <w:rStyle w:val="Hyperlink"/>
            <w:noProof/>
          </w:rPr>
          <w:t xml:space="preserve">Table 87: Attributes of element </w:t>
        </w:r>
        <w:r w:rsidRPr="00DC2628">
          <w:rPr>
            <w:rStyle w:val="Hyperlink"/>
            <w:rFonts w:ascii="Courier New" w:hAnsi="Courier New" w:cs="Courier New"/>
            <w:i/>
            <w:noProof/>
            <w:kern w:val="22"/>
          </w:rPr>
          <w:t>&lt;sheet_parameter/&gt;</w:t>
        </w:r>
        <w:r w:rsidRPr="00DC2628">
          <w:rPr>
            <w:rStyle w:val="Hyperlink"/>
            <w:noProof/>
          </w:rPr>
          <w:t xml:space="preserve"> for Butt Joint</w:t>
        </w:r>
        <w:r>
          <w:rPr>
            <w:noProof/>
            <w:webHidden/>
          </w:rPr>
          <w:tab/>
        </w:r>
        <w:r>
          <w:rPr>
            <w:noProof/>
            <w:webHidden/>
          </w:rPr>
          <w:fldChar w:fldCharType="begin"/>
        </w:r>
        <w:r>
          <w:rPr>
            <w:noProof/>
            <w:webHidden/>
          </w:rPr>
          <w:instrText xml:space="preserve"> PAGEREF _Toc26916632 \h </w:instrText>
        </w:r>
        <w:r>
          <w:rPr>
            <w:noProof/>
            <w:webHidden/>
          </w:rPr>
        </w:r>
        <w:r>
          <w:rPr>
            <w:noProof/>
            <w:webHidden/>
          </w:rPr>
          <w:fldChar w:fldCharType="separate"/>
        </w:r>
        <w:r>
          <w:rPr>
            <w:noProof/>
            <w:webHidden/>
          </w:rPr>
          <w:t>113</w:t>
        </w:r>
        <w:r>
          <w:rPr>
            <w:noProof/>
            <w:webHidden/>
          </w:rPr>
          <w:fldChar w:fldCharType="end"/>
        </w:r>
      </w:hyperlink>
    </w:p>
    <w:p w14:paraId="4B976E8B" w14:textId="2E987C1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3" w:history="1">
        <w:r w:rsidRPr="00DC2628">
          <w:rPr>
            <w:rStyle w:val="Hyperlink"/>
            <w:noProof/>
          </w:rPr>
          <w:t>Table 88: Parameters of Simple Corner Weld</w:t>
        </w:r>
        <w:r>
          <w:rPr>
            <w:noProof/>
            <w:webHidden/>
          </w:rPr>
          <w:tab/>
        </w:r>
        <w:r>
          <w:rPr>
            <w:noProof/>
            <w:webHidden/>
          </w:rPr>
          <w:fldChar w:fldCharType="begin"/>
        </w:r>
        <w:r>
          <w:rPr>
            <w:noProof/>
            <w:webHidden/>
          </w:rPr>
          <w:instrText xml:space="preserve"> PAGEREF _Toc26916633 \h </w:instrText>
        </w:r>
        <w:r>
          <w:rPr>
            <w:noProof/>
            <w:webHidden/>
          </w:rPr>
        </w:r>
        <w:r>
          <w:rPr>
            <w:noProof/>
            <w:webHidden/>
          </w:rPr>
          <w:fldChar w:fldCharType="separate"/>
        </w:r>
        <w:r>
          <w:rPr>
            <w:noProof/>
            <w:webHidden/>
          </w:rPr>
          <w:t>114</w:t>
        </w:r>
        <w:r>
          <w:rPr>
            <w:noProof/>
            <w:webHidden/>
          </w:rPr>
          <w:fldChar w:fldCharType="end"/>
        </w:r>
      </w:hyperlink>
    </w:p>
    <w:p w14:paraId="0B789714" w14:textId="5A3CDBF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4" w:history="1">
        <w:r w:rsidRPr="00DC2628">
          <w:rPr>
            <w:rStyle w:val="Hyperlink"/>
            <w:noProof/>
          </w:rPr>
          <w:t>Table 89: Parameters of Double Corner Weld</w:t>
        </w:r>
        <w:r>
          <w:rPr>
            <w:noProof/>
            <w:webHidden/>
          </w:rPr>
          <w:tab/>
        </w:r>
        <w:r>
          <w:rPr>
            <w:noProof/>
            <w:webHidden/>
          </w:rPr>
          <w:fldChar w:fldCharType="begin"/>
        </w:r>
        <w:r>
          <w:rPr>
            <w:noProof/>
            <w:webHidden/>
          </w:rPr>
          <w:instrText xml:space="preserve"> PAGEREF _Toc26916634 \h </w:instrText>
        </w:r>
        <w:r>
          <w:rPr>
            <w:noProof/>
            <w:webHidden/>
          </w:rPr>
        </w:r>
        <w:r>
          <w:rPr>
            <w:noProof/>
            <w:webHidden/>
          </w:rPr>
          <w:fldChar w:fldCharType="separate"/>
        </w:r>
        <w:r>
          <w:rPr>
            <w:noProof/>
            <w:webHidden/>
          </w:rPr>
          <w:t>115</w:t>
        </w:r>
        <w:r>
          <w:rPr>
            <w:noProof/>
            <w:webHidden/>
          </w:rPr>
          <w:fldChar w:fldCharType="end"/>
        </w:r>
      </w:hyperlink>
    </w:p>
    <w:p w14:paraId="2C487FCE" w14:textId="65055CA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5" w:history="1">
        <w:r w:rsidRPr="00DC2628">
          <w:rPr>
            <w:rStyle w:val="Hyperlink"/>
            <w:noProof/>
          </w:rPr>
          <w:t xml:space="preserve">Table 90: Attributes of element </w:t>
        </w:r>
        <w:r w:rsidRPr="00DC2628">
          <w:rPr>
            <w:rStyle w:val="Hyperlink"/>
            <w:rFonts w:ascii="Courier New" w:hAnsi="Courier New" w:cs="Courier New"/>
            <w:i/>
            <w:noProof/>
          </w:rPr>
          <w:t>&lt;weld_position/&gt;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_Toc26916635 \h </w:instrText>
        </w:r>
        <w:r>
          <w:rPr>
            <w:noProof/>
            <w:webHidden/>
          </w:rPr>
        </w:r>
        <w:r>
          <w:rPr>
            <w:noProof/>
            <w:webHidden/>
          </w:rPr>
          <w:fldChar w:fldCharType="separate"/>
        </w:r>
        <w:r>
          <w:rPr>
            <w:noProof/>
            <w:webHidden/>
          </w:rPr>
          <w:t>116</w:t>
        </w:r>
        <w:r>
          <w:rPr>
            <w:noProof/>
            <w:webHidden/>
          </w:rPr>
          <w:fldChar w:fldCharType="end"/>
        </w:r>
      </w:hyperlink>
    </w:p>
    <w:p w14:paraId="745BDBBF" w14:textId="6C7C0E3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6" w:history="1">
        <w:r w:rsidRPr="00DC2628">
          <w:rPr>
            <w:rStyle w:val="Hyperlink"/>
            <w:noProof/>
          </w:rPr>
          <w:t xml:space="preserve">Table 91: Values of Attribute </w:t>
        </w:r>
        <w:r w:rsidRPr="00DC2628">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_Toc26916636 \h </w:instrText>
        </w:r>
        <w:r>
          <w:rPr>
            <w:noProof/>
            <w:webHidden/>
          </w:rPr>
        </w:r>
        <w:r>
          <w:rPr>
            <w:noProof/>
            <w:webHidden/>
          </w:rPr>
          <w:fldChar w:fldCharType="separate"/>
        </w:r>
        <w:r>
          <w:rPr>
            <w:noProof/>
            <w:webHidden/>
          </w:rPr>
          <w:t>117</w:t>
        </w:r>
        <w:r>
          <w:rPr>
            <w:noProof/>
            <w:webHidden/>
          </w:rPr>
          <w:fldChar w:fldCharType="end"/>
        </w:r>
      </w:hyperlink>
    </w:p>
    <w:p w14:paraId="030A2D65" w14:textId="4AEBB6E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7" w:history="1">
        <w:r w:rsidRPr="00DC2628">
          <w:rPr>
            <w:rStyle w:val="Hyperlink"/>
            <w:noProof/>
          </w:rPr>
          <w:t xml:space="preserve">Table 92: Values of Attribute </w:t>
        </w:r>
        <w:r w:rsidRPr="00DC2628">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_Toc26916637 \h </w:instrText>
        </w:r>
        <w:r>
          <w:rPr>
            <w:noProof/>
            <w:webHidden/>
          </w:rPr>
        </w:r>
        <w:r>
          <w:rPr>
            <w:noProof/>
            <w:webHidden/>
          </w:rPr>
          <w:fldChar w:fldCharType="separate"/>
        </w:r>
        <w:r>
          <w:rPr>
            <w:noProof/>
            <w:webHidden/>
          </w:rPr>
          <w:t>117</w:t>
        </w:r>
        <w:r>
          <w:rPr>
            <w:noProof/>
            <w:webHidden/>
          </w:rPr>
          <w:fldChar w:fldCharType="end"/>
        </w:r>
      </w:hyperlink>
    </w:p>
    <w:p w14:paraId="387C2AAC" w14:textId="5A9B067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8" w:history="1">
        <w:r w:rsidRPr="00DC2628">
          <w:rPr>
            <w:rStyle w:val="Hyperlink"/>
            <w:noProof/>
          </w:rPr>
          <w:t xml:space="preserve">Table 93: Attributes of element </w:t>
        </w:r>
        <w:r w:rsidRPr="00DC2628">
          <w:rPr>
            <w:rStyle w:val="Hyperlink"/>
            <w:rFonts w:ascii="Courier New" w:hAnsi="Courier New" w:cs="Courier New"/>
            <w:i/>
            <w:noProof/>
            <w:kern w:val="22"/>
          </w:rPr>
          <w:t>&lt;sheet_parameter/&gt;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_Toc26916638 \h </w:instrText>
        </w:r>
        <w:r>
          <w:rPr>
            <w:noProof/>
            <w:webHidden/>
          </w:rPr>
        </w:r>
        <w:r>
          <w:rPr>
            <w:noProof/>
            <w:webHidden/>
          </w:rPr>
          <w:fldChar w:fldCharType="separate"/>
        </w:r>
        <w:r>
          <w:rPr>
            <w:noProof/>
            <w:webHidden/>
          </w:rPr>
          <w:t>118</w:t>
        </w:r>
        <w:r>
          <w:rPr>
            <w:noProof/>
            <w:webHidden/>
          </w:rPr>
          <w:fldChar w:fldCharType="end"/>
        </w:r>
      </w:hyperlink>
    </w:p>
    <w:p w14:paraId="0E7DDE0F" w14:textId="389E10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9" w:history="1">
        <w:r w:rsidRPr="00DC2628">
          <w:rPr>
            <w:rStyle w:val="Hyperlink"/>
            <w:noProof/>
          </w:rPr>
          <w:t>Table 94: Parameters of Edge Weld</w:t>
        </w:r>
        <w:r>
          <w:rPr>
            <w:noProof/>
            <w:webHidden/>
          </w:rPr>
          <w:tab/>
        </w:r>
        <w:r>
          <w:rPr>
            <w:noProof/>
            <w:webHidden/>
          </w:rPr>
          <w:fldChar w:fldCharType="begin"/>
        </w:r>
        <w:r>
          <w:rPr>
            <w:noProof/>
            <w:webHidden/>
          </w:rPr>
          <w:instrText xml:space="preserve"> PAGEREF _Toc26916639 \h </w:instrText>
        </w:r>
        <w:r>
          <w:rPr>
            <w:noProof/>
            <w:webHidden/>
          </w:rPr>
        </w:r>
        <w:r>
          <w:rPr>
            <w:noProof/>
            <w:webHidden/>
          </w:rPr>
          <w:fldChar w:fldCharType="separate"/>
        </w:r>
        <w:r>
          <w:rPr>
            <w:noProof/>
            <w:webHidden/>
          </w:rPr>
          <w:t>118</w:t>
        </w:r>
        <w:r>
          <w:rPr>
            <w:noProof/>
            <w:webHidden/>
          </w:rPr>
          <w:fldChar w:fldCharType="end"/>
        </w:r>
      </w:hyperlink>
    </w:p>
    <w:p w14:paraId="0DBC9A34" w14:textId="3C8434F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0" w:history="1">
        <w:r w:rsidRPr="00DC2628">
          <w:rPr>
            <w:rStyle w:val="Hyperlink"/>
            <w:noProof/>
          </w:rPr>
          <w:t xml:space="preserve">Table 95: Attributes of element </w:t>
        </w:r>
        <w:r w:rsidRPr="00DC2628">
          <w:rPr>
            <w:rStyle w:val="Hyperlink"/>
            <w:rFonts w:ascii="Courier New" w:hAnsi="Courier New" w:cs="Courier New"/>
            <w:i/>
            <w:noProof/>
            <w:kern w:val="22"/>
          </w:rPr>
          <w:t>&lt;weld_position/&gt;</w:t>
        </w:r>
        <w:r w:rsidRPr="00DC2628">
          <w:rPr>
            <w:rStyle w:val="Hyperlink"/>
            <w:noProof/>
          </w:rPr>
          <w:t xml:space="preserve"> for Edge Weld</w:t>
        </w:r>
        <w:r>
          <w:rPr>
            <w:noProof/>
            <w:webHidden/>
          </w:rPr>
          <w:tab/>
        </w:r>
        <w:r>
          <w:rPr>
            <w:noProof/>
            <w:webHidden/>
          </w:rPr>
          <w:fldChar w:fldCharType="begin"/>
        </w:r>
        <w:r>
          <w:rPr>
            <w:noProof/>
            <w:webHidden/>
          </w:rPr>
          <w:instrText xml:space="preserve"> PAGEREF _Toc26916640 \h </w:instrText>
        </w:r>
        <w:r>
          <w:rPr>
            <w:noProof/>
            <w:webHidden/>
          </w:rPr>
        </w:r>
        <w:r>
          <w:rPr>
            <w:noProof/>
            <w:webHidden/>
          </w:rPr>
          <w:fldChar w:fldCharType="separate"/>
        </w:r>
        <w:r>
          <w:rPr>
            <w:noProof/>
            <w:webHidden/>
          </w:rPr>
          <w:t>119</w:t>
        </w:r>
        <w:r>
          <w:rPr>
            <w:noProof/>
            <w:webHidden/>
          </w:rPr>
          <w:fldChar w:fldCharType="end"/>
        </w:r>
      </w:hyperlink>
    </w:p>
    <w:p w14:paraId="17746B93" w14:textId="4670739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1" w:history="1">
        <w:r w:rsidRPr="00DC2628">
          <w:rPr>
            <w:rStyle w:val="Hyperlink"/>
            <w:noProof/>
          </w:rPr>
          <w:t xml:space="preserve">Table 96: Attributes of element </w:t>
        </w:r>
        <w:r w:rsidRPr="00DC2628">
          <w:rPr>
            <w:rStyle w:val="Hyperlink"/>
            <w:rFonts w:ascii="Courier New" w:hAnsi="Courier New" w:cs="Courier New"/>
            <w:i/>
            <w:noProof/>
            <w:kern w:val="22"/>
          </w:rPr>
          <w:t>&lt;sheet_parameter/&gt;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_Toc26916641 \h </w:instrText>
        </w:r>
        <w:r>
          <w:rPr>
            <w:noProof/>
            <w:webHidden/>
          </w:rPr>
        </w:r>
        <w:r>
          <w:rPr>
            <w:noProof/>
            <w:webHidden/>
          </w:rPr>
          <w:fldChar w:fldCharType="separate"/>
        </w:r>
        <w:r>
          <w:rPr>
            <w:noProof/>
            <w:webHidden/>
          </w:rPr>
          <w:t>120</w:t>
        </w:r>
        <w:r>
          <w:rPr>
            <w:noProof/>
            <w:webHidden/>
          </w:rPr>
          <w:fldChar w:fldCharType="end"/>
        </w:r>
      </w:hyperlink>
    </w:p>
    <w:p w14:paraId="684FA018" w14:textId="3189E33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2" w:history="1">
        <w:r w:rsidRPr="00DC2628">
          <w:rPr>
            <w:rStyle w:val="Hyperlink"/>
            <w:noProof/>
          </w:rPr>
          <w:t>Table 97: Parameters of I-Weld</w:t>
        </w:r>
        <w:r>
          <w:rPr>
            <w:noProof/>
            <w:webHidden/>
          </w:rPr>
          <w:tab/>
        </w:r>
        <w:r>
          <w:rPr>
            <w:noProof/>
            <w:webHidden/>
          </w:rPr>
          <w:fldChar w:fldCharType="begin"/>
        </w:r>
        <w:r>
          <w:rPr>
            <w:noProof/>
            <w:webHidden/>
          </w:rPr>
          <w:instrText xml:space="preserve"> PAGEREF _Toc26916642 \h </w:instrText>
        </w:r>
        <w:r>
          <w:rPr>
            <w:noProof/>
            <w:webHidden/>
          </w:rPr>
        </w:r>
        <w:r>
          <w:rPr>
            <w:noProof/>
            <w:webHidden/>
          </w:rPr>
          <w:fldChar w:fldCharType="separate"/>
        </w:r>
        <w:r>
          <w:rPr>
            <w:noProof/>
            <w:webHidden/>
          </w:rPr>
          <w:t>121</w:t>
        </w:r>
        <w:r>
          <w:rPr>
            <w:noProof/>
            <w:webHidden/>
          </w:rPr>
          <w:fldChar w:fldCharType="end"/>
        </w:r>
      </w:hyperlink>
    </w:p>
    <w:p w14:paraId="51BDB3AD" w14:textId="51894D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3" w:history="1">
        <w:r w:rsidRPr="00DC2628">
          <w:rPr>
            <w:rStyle w:val="Hyperlink"/>
            <w:noProof/>
          </w:rPr>
          <w:t xml:space="preserve">Table 98: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I Weld</w:t>
        </w:r>
        <w:r>
          <w:rPr>
            <w:noProof/>
            <w:webHidden/>
          </w:rPr>
          <w:tab/>
        </w:r>
        <w:r>
          <w:rPr>
            <w:noProof/>
            <w:webHidden/>
          </w:rPr>
          <w:fldChar w:fldCharType="begin"/>
        </w:r>
        <w:r>
          <w:rPr>
            <w:noProof/>
            <w:webHidden/>
          </w:rPr>
          <w:instrText xml:space="preserve"> PAGEREF _Toc26916643 \h </w:instrText>
        </w:r>
        <w:r>
          <w:rPr>
            <w:noProof/>
            <w:webHidden/>
          </w:rPr>
        </w:r>
        <w:r>
          <w:rPr>
            <w:noProof/>
            <w:webHidden/>
          </w:rPr>
          <w:fldChar w:fldCharType="separate"/>
        </w:r>
        <w:r>
          <w:rPr>
            <w:noProof/>
            <w:webHidden/>
          </w:rPr>
          <w:t>121</w:t>
        </w:r>
        <w:r>
          <w:rPr>
            <w:noProof/>
            <w:webHidden/>
          </w:rPr>
          <w:fldChar w:fldCharType="end"/>
        </w:r>
      </w:hyperlink>
    </w:p>
    <w:p w14:paraId="75A2D075" w14:textId="702B201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4" w:history="1">
        <w:r w:rsidRPr="00DC2628">
          <w:rPr>
            <w:rStyle w:val="Hyperlink"/>
            <w:noProof/>
          </w:rPr>
          <w:t>Table 99: Attributes of element &lt;</w:t>
        </w:r>
        <w:r w:rsidRPr="00DC2628">
          <w:rPr>
            <w:rStyle w:val="Hyperlink"/>
            <w:rFonts w:ascii="Courier New" w:hAnsi="Courier New" w:cs="Courier New"/>
            <w:i/>
            <w:noProof/>
            <w:kern w:val="22"/>
          </w:rPr>
          <w:t>sheet_parameter/&gt;</w:t>
        </w:r>
        <w:r w:rsidRPr="00DC2628">
          <w:rPr>
            <w:rStyle w:val="Hyperlink"/>
            <w:noProof/>
          </w:rPr>
          <w:t xml:space="preserve"> for I Weld</w:t>
        </w:r>
        <w:r>
          <w:rPr>
            <w:noProof/>
            <w:webHidden/>
          </w:rPr>
          <w:tab/>
        </w:r>
        <w:r>
          <w:rPr>
            <w:noProof/>
            <w:webHidden/>
          </w:rPr>
          <w:fldChar w:fldCharType="begin"/>
        </w:r>
        <w:r>
          <w:rPr>
            <w:noProof/>
            <w:webHidden/>
          </w:rPr>
          <w:instrText xml:space="preserve"> PAGEREF _Toc26916644 \h </w:instrText>
        </w:r>
        <w:r>
          <w:rPr>
            <w:noProof/>
            <w:webHidden/>
          </w:rPr>
        </w:r>
        <w:r>
          <w:rPr>
            <w:noProof/>
            <w:webHidden/>
          </w:rPr>
          <w:fldChar w:fldCharType="separate"/>
        </w:r>
        <w:r>
          <w:rPr>
            <w:noProof/>
            <w:webHidden/>
          </w:rPr>
          <w:t>122</w:t>
        </w:r>
        <w:r>
          <w:rPr>
            <w:noProof/>
            <w:webHidden/>
          </w:rPr>
          <w:fldChar w:fldCharType="end"/>
        </w:r>
      </w:hyperlink>
    </w:p>
    <w:p w14:paraId="022405D4" w14:textId="40F32DF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5" w:history="1">
        <w:r w:rsidRPr="00DC2628">
          <w:rPr>
            <w:rStyle w:val="Hyperlink"/>
            <w:noProof/>
          </w:rPr>
          <w:t>Table 100: Parameters of Overlap Weld</w:t>
        </w:r>
        <w:r>
          <w:rPr>
            <w:noProof/>
            <w:webHidden/>
          </w:rPr>
          <w:tab/>
        </w:r>
        <w:r>
          <w:rPr>
            <w:noProof/>
            <w:webHidden/>
          </w:rPr>
          <w:fldChar w:fldCharType="begin"/>
        </w:r>
        <w:r>
          <w:rPr>
            <w:noProof/>
            <w:webHidden/>
          </w:rPr>
          <w:instrText xml:space="preserve"> PAGEREF _Toc26916645 \h </w:instrText>
        </w:r>
        <w:r>
          <w:rPr>
            <w:noProof/>
            <w:webHidden/>
          </w:rPr>
        </w:r>
        <w:r>
          <w:rPr>
            <w:noProof/>
            <w:webHidden/>
          </w:rPr>
          <w:fldChar w:fldCharType="separate"/>
        </w:r>
        <w:r>
          <w:rPr>
            <w:noProof/>
            <w:webHidden/>
          </w:rPr>
          <w:t>123</w:t>
        </w:r>
        <w:r>
          <w:rPr>
            <w:noProof/>
            <w:webHidden/>
          </w:rPr>
          <w:fldChar w:fldCharType="end"/>
        </w:r>
      </w:hyperlink>
    </w:p>
    <w:p w14:paraId="3B004A17" w14:textId="1A427F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6" w:history="1">
        <w:r w:rsidRPr="00DC2628">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_Toc26916646 \h </w:instrText>
        </w:r>
        <w:r>
          <w:rPr>
            <w:noProof/>
            <w:webHidden/>
          </w:rPr>
        </w:r>
        <w:r>
          <w:rPr>
            <w:noProof/>
            <w:webHidden/>
          </w:rPr>
          <w:fldChar w:fldCharType="separate"/>
        </w:r>
        <w:r>
          <w:rPr>
            <w:noProof/>
            <w:webHidden/>
          </w:rPr>
          <w:t>124</w:t>
        </w:r>
        <w:r>
          <w:rPr>
            <w:noProof/>
            <w:webHidden/>
          </w:rPr>
          <w:fldChar w:fldCharType="end"/>
        </w:r>
      </w:hyperlink>
    </w:p>
    <w:p w14:paraId="1527376A" w14:textId="4D3E99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7" w:history="1">
        <w:r w:rsidRPr="00DC2628">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_Toc26916647 \h </w:instrText>
        </w:r>
        <w:r>
          <w:rPr>
            <w:noProof/>
            <w:webHidden/>
          </w:rPr>
        </w:r>
        <w:r>
          <w:rPr>
            <w:noProof/>
            <w:webHidden/>
          </w:rPr>
          <w:fldChar w:fldCharType="separate"/>
        </w:r>
        <w:r>
          <w:rPr>
            <w:noProof/>
            <w:webHidden/>
          </w:rPr>
          <w:t>125</w:t>
        </w:r>
        <w:r>
          <w:rPr>
            <w:noProof/>
            <w:webHidden/>
          </w:rPr>
          <w:fldChar w:fldCharType="end"/>
        </w:r>
      </w:hyperlink>
    </w:p>
    <w:p w14:paraId="1C85ACEF" w14:textId="3735BC0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8" w:history="1">
        <w:r w:rsidRPr="00DC2628">
          <w:rPr>
            <w:rStyle w:val="Hyperlink"/>
            <w:noProof/>
          </w:rPr>
          <w:t>Table 103: Attributes of element &lt;</w:t>
        </w:r>
        <w:r w:rsidRPr="00DC2628">
          <w:rPr>
            <w:rStyle w:val="Hyperlink"/>
            <w:rFonts w:ascii="Courier New" w:hAnsi="Courier New" w:cs="Courier New"/>
            <w:i/>
            <w:noProof/>
            <w:kern w:val="22"/>
          </w:rPr>
          <w:t>weld_position/&gt;</w:t>
        </w:r>
        <w:r w:rsidRPr="00DC2628">
          <w:rPr>
            <w:rStyle w:val="Hyperlink"/>
            <w:noProof/>
          </w:rPr>
          <w:t xml:space="preserve"> for Overlap Weld</w:t>
        </w:r>
        <w:r>
          <w:rPr>
            <w:noProof/>
            <w:webHidden/>
          </w:rPr>
          <w:tab/>
        </w:r>
        <w:r>
          <w:rPr>
            <w:noProof/>
            <w:webHidden/>
          </w:rPr>
          <w:fldChar w:fldCharType="begin"/>
        </w:r>
        <w:r>
          <w:rPr>
            <w:noProof/>
            <w:webHidden/>
          </w:rPr>
          <w:instrText xml:space="preserve"> PAGEREF _Toc26916648 \h </w:instrText>
        </w:r>
        <w:r>
          <w:rPr>
            <w:noProof/>
            <w:webHidden/>
          </w:rPr>
        </w:r>
        <w:r>
          <w:rPr>
            <w:noProof/>
            <w:webHidden/>
          </w:rPr>
          <w:fldChar w:fldCharType="separate"/>
        </w:r>
        <w:r>
          <w:rPr>
            <w:noProof/>
            <w:webHidden/>
          </w:rPr>
          <w:t>126</w:t>
        </w:r>
        <w:r>
          <w:rPr>
            <w:noProof/>
            <w:webHidden/>
          </w:rPr>
          <w:fldChar w:fldCharType="end"/>
        </w:r>
      </w:hyperlink>
    </w:p>
    <w:p w14:paraId="4F4814FB" w14:textId="7F9B508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9" w:history="1">
        <w:r w:rsidRPr="00DC2628">
          <w:rPr>
            <w:rStyle w:val="Hyperlink"/>
            <w:noProof/>
          </w:rPr>
          <w:t>Table 104: Attributes of element &lt;</w:t>
        </w:r>
        <w:r w:rsidRPr="00DC2628">
          <w:rPr>
            <w:rStyle w:val="Hyperlink"/>
            <w:rFonts w:ascii="Courier New" w:hAnsi="Courier New" w:cs="Courier New"/>
            <w:i/>
            <w:noProof/>
            <w:kern w:val="22"/>
          </w:rPr>
          <w:t>sheet_parameter/&gt;</w:t>
        </w:r>
        <w:r w:rsidRPr="00DC2628">
          <w:rPr>
            <w:rStyle w:val="Hyperlink"/>
            <w:noProof/>
          </w:rPr>
          <w:t xml:space="preserve"> for Overlap Weld</w:t>
        </w:r>
        <w:r>
          <w:rPr>
            <w:noProof/>
            <w:webHidden/>
          </w:rPr>
          <w:tab/>
        </w:r>
        <w:r>
          <w:rPr>
            <w:noProof/>
            <w:webHidden/>
          </w:rPr>
          <w:fldChar w:fldCharType="begin"/>
        </w:r>
        <w:r>
          <w:rPr>
            <w:noProof/>
            <w:webHidden/>
          </w:rPr>
          <w:instrText xml:space="preserve"> PAGEREF _Toc26916649 \h </w:instrText>
        </w:r>
        <w:r>
          <w:rPr>
            <w:noProof/>
            <w:webHidden/>
          </w:rPr>
        </w:r>
        <w:r>
          <w:rPr>
            <w:noProof/>
            <w:webHidden/>
          </w:rPr>
          <w:fldChar w:fldCharType="separate"/>
        </w:r>
        <w:r>
          <w:rPr>
            <w:noProof/>
            <w:webHidden/>
          </w:rPr>
          <w:t>127</w:t>
        </w:r>
        <w:r>
          <w:rPr>
            <w:noProof/>
            <w:webHidden/>
          </w:rPr>
          <w:fldChar w:fldCharType="end"/>
        </w:r>
      </w:hyperlink>
    </w:p>
    <w:p w14:paraId="1B59B7F4" w14:textId="56EB96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0" w:history="1">
        <w:r w:rsidRPr="00DC2628">
          <w:rPr>
            <w:rStyle w:val="Hyperlink"/>
            <w:noProof/>
          </w:rPr>
          <w:t>Table 105: Parameters of Y-Joint</w:t>
        </w:r>
        <w:r>
          <w:rPr>
            <w:noProof/>
            <w:webHidden/>
          </w:rPr>
          <w:tab/>
        </w:r>
        <w:r>
          <w:rPr>
            <w:noProof/>
            <w:webHidden/>
          </w:rPr>
          <w:fldChar w:fldCharType="begin"/>
        </w:r>
        <w:r>
          <w:rPr>
            <w:noProof/>
            <w:webHidden/>
          </w:rPr>
          <w:instrText xml:space="preserve"> PAGEREF _Toc26916650 \h </w:instrText>
        </w:r>
        <w:r>
          <w:rPr>
            <w:noProof/>
            <w:webHidden/>
          </w:rPr>
        </w:r>
        <w:r>
          <w:rPr>
            <w:noProof/>
            <w:webHidden/>
          </w:rPr>
          <w:fldChar w:fldCharType="separate"/>
        </w:r>
        <w:r>
          <w:rPr>
            <w:noProof/>
            <w:webHidden/>
          </w:rPr>
          <w:t>128</w:t>
        </w:r>
        <w:r>
          <w:rPr>
            <w:noProof/>
            <w:webHidden/>
          </w:rPr>
          <w:fldChar w:fldCharType="end"/>
        </w:r>
      </w:hyperlink>
    </w:p>
    <w:p w14:paraId="5BF2CC27" w14:textId="075D4F4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1" w:history="1">
        <w:r w:rsidRPr="00DC2628">
          <w:rPr>
            <w:rStyle w:val="Hyperlink"/>
            <w:noProof/>
          </w:rPr>
          <w:t>Table 106: Attributes of element &lt;</w:t>
        </w:r>
        <w:r w:rsidRPr="00DC2628">
          <w:rPr>
            <w:rStyle w:val="Hyperlink"/>
            <w:rFonts w:ascii="Courier New" w:hAnsi="Courier New" w:cs="Courier New"/>
            <w:i/>
            <w:noProof/>
            <w:kern w:val="22"/>
          </w:rPr>
          <w:t>weld_position/&gt;</w:t>
        </w:r>
        <w:r w:rsidRPr="00DC2628">
          <w:rPr>
            <w:rStyle w:val="Hyperlink"/>
            <w:noProof/>
          </w:rPr>
          <w:t xml:space="preserve"> for Y Joint</w:t>
        </w:r>
        <w:r>
          <w:rPr>
            <w:noProof/>
            <w:webHidden/>
          </w:rPr>
          <w:tab/>
        </w:r>
        <w:r>
          <w:rPr>
            <w:noProof/>
            <w:webHidden/>
          </w:rPr>
          <w:fldChar w:fldCharType="begin"/>
        </w:r>
        <w:r>
          <w:rPr>
            <w:noProof/>
            <w:webHidden/>
          </w:rPr>
          <w:instrText xml:space="preserve"> PAGEREF _Toc26916651 \h </w:instrText>
        </w:r>
        <w:r>
          <w:rPr>
            <w:noProof/>
            <w:webHidden/>
          </w:rPr>
        </w:r>
        <w:r>
          <w:rPr>
            <w:noProof/>
            <w:webHidden/>
          </w:rPr>
          <w:fldChar w:fldCharType="separate"/>
        </w:r>
        <w:r>
          <w:rPr>
            <w:noProof/>
            <w:webHidden/>
          </w:rPr>
          <w:t>129</w:t>
        </w:r>
        <w:r>
          <w:rPr>
            <w:noProof/>
            <w:webHidden/>
          </w:rPr>
          <w:fldChar w:fldCharType="end"/>
        </w:r>
      </w:hyperlink>
    </w:p>
    <w:p w14:paraId="0C8EDD12" w14:textId="76F7EE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2" w:history="1">
        <w:r w:rsidRPr="00DC2628">
          <w:rPr>
            <w:rStyle w:val="Hyperlink"/>
            <w:noProof/>
          </w:rPr>
          <w:t xml:space="preserve">Table 107: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_Toc26916652 \h </w:instrText>
        </w:r>
        <w:r>
          <w:rPr>
            <w:noProof/>
            <w:webHidden/>
          </w:rPr>
        </w:r>
        <w:r>
          <w:rPr>
            <w:noProof/>
            <w:webHidden/>
          </w:rPr>
          <w:fldChar w:fldCharType="separate"/>
        </w:r>
        <w:r>
          <w:rPr>
            <w:noProof/>
            <w:webHidden/>
          </w:rPr>
          <w:t>130</w:t>
        </w:r>
        <w:r>
          <w:rPr>
            <w:noProof/>
            <w:webHidden/>
          </w:rPr>
          <w:fldChar w:fldCharType="end"/>
        </w:r>
      </w:hyperlink>
    </w:p>
    <w:p w14:paraId="5FC3BA67" w14:textId="2ECEA85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3" w:history="1">
        <w:r w:rsidRPr="00DC2628">
          <w:rPr>
            <w:rStyle w:val="Hyperlink"/>
            <w:noProof/>
          </w:rPr>
          <w:t xml:space="preserve">Table 108: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Y-Joint</w:t>
        </w:r>
        <w:r>
          <w:rPr>
            <w:noProof/>
            <w:webHidden/>
          </w:rPr>
          <w:tab/>
        </w:r>
        <w:r>
          <w:rPr>
            <w:noProof/>
            <w:webHidden/>
          </w:rPr>
          <w:fldChar w:fldCharType="begin"/>
        </w:r>
        <w:r>
          <w:rPr>
            <w:noProof/>
            <w:webHidden/>
          </w:rPr>
          <w:instrText xml:space="preserve"> PAGEREF _Toc26916653 \h </w:instrText>
        </w:r>
        <w:r>
          <w:rPr>
            <w:noProof/>
            <w:webHidden/>
          </w:rPr>
        </w:r>
        <w:r>
          <w:rPr>
            <w:noProof/>
            <w:webHidden/>
          </w:rPr>
          <w:fldChar w:fldCharType="separate"/>
        </w:r>
        <w:r>
          <w:rPr>
            <w:noProof/>
            <w:webHidden/>
          </w:rPr>
          <w:t>131</w:t>
        </w:r>
        <w:r>
          <w:rPr>
            <w:noProof/>
            <w:webHidden/>
          </w:rPr>
          <w:fldChar w:fldCharType="end"/>
        </w:r>
      </w:hyperlink>
    </w:p>
    <w:p w14:paraId="72D2EA77" w14:textId="18F060F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4" w:history="1">
        <w:r w:rsidRPr="00DC2628">
          <w:rPr>
            <w:rStyle w:val="Hyperlink"/>
            <w:noProof/>
          </w:rPr>
          <w:t>Table 109: Parameters of K-Joint</w:t>
        </w:r>
        <w:r>
          <w:rPr>
            <w:noProof/>
            <w:webHidden/>
          </w:rPr>
          <w:tab/>
        </w:r>
        <w:r>
          <w:rPr>
            <w:noProof/>
            <w:webHidden/>
          </w:rPr>
          <w:fldChar w:fldCharType="begin"/>
        </w:r>
        <w:r>
          <w:rPr>
            <w:noProof/>
            <w:webHidden/>
          </w:rPr>
          <w:instrText xml:space="preserve"> PAGEREF _Toc26916654 \h </w:instrText>
        </w:r>
        <w:r>
          <w:rPr>
            <w:noProof/>
            <w:webHidden/>
          </w:rPr>
        </w:r>
        <w:r>
          <w:rPr>
            <w:noProof/>
            <w:webHidden/>
          </w:rPr>
          <w:fldChar w:fldCharType="separate"/>
        </w:r>
        <w:r>
          <w:rPr>
            <w:noProof/>
            <w:webHidden/>
          </w:rPr>
          <w:t>132</w:t>
        </w:r>
        <w:r>
          <w:rPr>
            <w:noProof/>
            <w:webHidden/>
          </w:rPr>
          <w:fldChar w:fldCharType="end"/>
        </w:r>
      </w:hyperlink>
    </w:p>
    <w:p w14:paraId="2079CA66" w14:textId="546112D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5" w:history="1">
        <w:r w:rsidRPr="00DC2628">
          <w:rPr>
            <w:rStyle w:val="Hyperlink"/>
            <w:noProof/>
          </w:rPr>
          <w:t xml:space="preserve">Table 110: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K Joint</w:t>
        </w:r>
        <w:r>
          <w:rPr>
            <w:noProof/>
            <w:webHidden/>
          </w:rPr>
          <w:tab/>
        </w:r>
        <w:r>
          <w:rPr>
            <w:noProof/>
            <w:webHidden/>
          </w:rPr>
          <w:fldChar w:fldCharType="begin"/>
        </w:r>
        <w:r>
          <w:rPr>
            <w:noProof/>
            <w:webHidden/>
          </w:rPr>
          <w:instrText xml:space="preserve"> PAGEREF _Toc26916655 \h </w:instrText>
        </w:r>
        <w:r>
          <w:rPr>
            <w:noProof/>
            <w:webHidden/>
          </w:rPr>
        </w:r>
        <w:r>
          <w:rPr>
            <w:noProof/>
            <w:webHidden/>
          </w:rPr>
          <w:fldChar w:fldCharType="separate"/>
        </w:r>
        <w:r>
          <w:rPr>
            <w:noProof/>
            <w:webHidden/>
          </w:rPr>
          <w:t>133</w:t>
        </w:r>
        <w:r>
          <w:rPr>
            <w:noProof/>
            <w:webHidden/>
          </w:rPr>
          <w:fldChar w:fldCharType="end"/>
        </w:r>
      </w:hyperlink>
    </w:p>
    <w:p w14:paraId="7B566592" w14:textId="1EEB6F4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6" w:history="1">
        <w:r w:rsidRPr="00DC2628">
          <w:rPr>
            <w:rStyle w:val="Hyperlink"/>
            <w:noProof/>
          </w:rPr>
          <w:t xml:space="preserve">Table 111: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_Toc26916656 \h </w:instrText>
        </w:r>
        <w:r>
          <w:rPr>
            <w:noProof/>
            <w:webHidden/>
          </w:rPr>
        </w:r>
        <w:r>
          <w:rPr>
            <w:noProof/>
            <w:webHidden/>
          </w:rPr>
          <w:fldChar w:fldCharType="separate"/>
        </w:r>
        <w:r>
          <w:rPr>
            <w:noProof/>
            <w:webHidden/>
          </w:rPr>
          <w:t>133</w:t>
        </w:r>
        <w:r>
          <w:rPr>
            <w:noProof/>
            <w:webHidden/>
          </w:rPr>
          <w:fldChar w:fldCharType="end"/>
        </w:r>
      </w:hyperlink>
    </w:p>
    <w:p w14:paraId="3C838CEC" w14:textId="195139B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7" w:history="1">
        <w:r w:rsidRPr="00DC2628">
          <w:rPr>
            <w:rStyle w:val="Hyperlink"/>
            <w:noProof/>
          </w:rPr>
          <w:t>Table 112: Attributes of element &lt;</w:t>
        </w:r>
        <w:r w:rsidRPr="00DC2628">
          <w:rPr>
            <w:rStyle w:val="Hyperlink"/>
            <w:rFonts w:ascii="Courier New" w:hAnsi="Courier New" w:cs="Courier New"/>
            <w:i/>
            <w:noProof/>
            <w:kern w:val="22"/>
          </w:rPr>
          <w:t>sheet_parameter/&gt;</w:t>
        </w:r>
        <w:r w:rsidRPr="00DC2628">
          <w:rPr>
            <w:rStyle w:val="Hyperlink"/>
            <w:noProof/>
          </w:rPr>
          <w:t xml:space="preserve"> for K Joint</w:t>
        </w:r>
        <w:r>
          <w:rPr>
            <w:noProof/>
            <w:webHidden/>
          </w:rPr>
          <w:tab/>
        </w:r>
        <w:r>
          <w:rPr>
            <w:noProof/>
            <w:webHidden/>
          </w:rPr>
          <w:fldChar w:fldCharType="begin"/>
        </w:r>
        <w:r>
          <w:rPr>
            <w:noProof/>
            <w:webHidden/>
          </w:rPr>
          <w:instrText xml:space="preserve"> PAGEREF _Toc26916657 \h </w:instrText>
        </w:r>
        <w:r>
          <w:rPr>
            <w:noProof/>
            <w:webHidden/>
          </w:rPr>
        </w:r>
        <w:r>
          <w:rPr>
            <w:noProof/>
            <w:webHidden/>
          </w:rPr>
          <w:fldChar w:fldCharType="separate"/>
        </w:r>
        <w:r>
          <w:rPr>
            <w:noProof/>
            <w:webHidden/>
          </w:rPr>
          <w:t>134</w:t>
        </w:r>
        <w:r>
          <w:rPr>
            <w:noProof/>
            <w:webHidden/>
          </w:rPr>
          <w:fldChar w:fldCharType="end"/>
        </w:r>
      </w:hyperlink>
    </w:p>
    <w:p w14:paraId="1DC20F61" w14:textId="75FA7B8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8" w:history="1">
        <w:r w:rsidRPr="00DC2628">
          <w:rPr>
            <w:rStyle w:val="Hyperlink"/>
            <w:noProof/>
          </w:rPr>
          <w:t>Table 113: Parameters of Cruciform Joint</w:t>
        </w:r>
        <w:r>
          <w:rPr>
            <w:noProof/>
            <w:webHidden/>
          </w:rPr>
          <w:tab/>
        </w:r>
        <w:r>
          <w:rPr>
            <w:noProof/>
            <w:webHidden/>
          </w:rPr>
          <w:fldChar w:fldCharType="begin"/>
        </w:r>
        <w:r>
          <w:rPr>
            <w:noProof/>
            <w:webHidden/>
          </w:rPr>
          <w:instrText xml:space="preserve"> PAGEREF _Toc26916658 \h </w:instrText>
        </w:r>
        <w:r>
          <w:rPr>
            <w:noProof/>
            <w:webHidden/>
          </w:rPr>
        </w:r>
        <w:r>
          <w:rPr>
            <w:noProof/>
            <w:webHidden/>
          </w:rPr>
          <w:fldChar w:fldCharType="separate"/>
        </w:r>
        <w:r>
          <w:rPr>
            <w:noProof/>
            <w:webHidden/>
          </w:rPr>
          <w:t>135</w:t>
        </w:r>
        <w:r>
          <w:rPr>
            <w:noProof/>
            <w:webHidden/>
          </w:rPr>
          <w:fldChar w:fldCharType="end"/>
        </w:r>
      </w:hyperlink>
    </w:p>
    <w:p w14:paraId="38D4C751" w14:textId="169EE24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9" w:history="1">
        <w:r w:rsidRPr="00DC2628">
          <w:rPr>
            <w:rStyle w:val="Hyperlink"/>
            <w:noProof/>
          </w:rPr>
          <w:t xml:space="preserve">Table 114: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Cruciform Joint</w:t>
        </w:r>
        <w:r>
          <w:rPr>
            <w:noProof/>
            <w:webHidden/>
          </w:rPr>
          <w:tab/>
        </w:r>
        <w:r>
          <w:rPr>
            <w:noProof/>
            <w:webHidden/>
          </w:rPr>
          <w:fldChar w:fldCharType="begin"/>
        </w:r>
        <w:r>
          <w:rPr>
            <w:noProof/>
            <w:webHidden/>
          </w:rPr>
          <w:instrText xml:space="preserve"> PAGEREF _Toc26916659 \h </w:instrText>
        </w:r>
        <w:r>
          <w:rPr>
            <w:noProof/>
            <w:webHidden/>
          </w:rPr>
        </w:r>
        <w:r>
          <w:rPr>
            <w:noProof/>
            <w:webHidden/>
          </w:rPr>
          <w:fldChar w:fldCharType="separate"/>
        </w:r>
        <w:r>
          <w:rPr>
            <w:noProof/>
            <w:webHidden/>
          </w:rPr>
          <w:t>136</w:t>
        </w:r>
        <w:r>
          <w:rPr>
            <w:noProof/>
            <w:webHidden/>
          </w:rPr>
          <w:fldChar w:fldCharType="end"/>
        </w:r>
      </w:hyperlink>
    </w:p>
    <w:p w14:paraId="55EF486A" w14:textId="4E2EAA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0" w:history="1">
        <w:r w:rsidRPr="00DC2628">
          <w:rPr>
            <w:rStyle w:val="Hyperlink"/>
            <w:noProof/>
          </w:rPr>
          <w:t xml:space="preserve">Table 115: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_Toc26916660 \h </w:instrText>
        </w:r>
        <w:r>
          <w:rPr>
            <w:noProof/>
            <w:webHidden/>
          </w:rPr>
        </w:r>
        <w:r>
          <w:rPr>
            <w:noProof/>
            <w:webHidden/>
          </w:rPr>
          <w:fldChar w:fldCharType="separate"/>
        </w:r>
        <w:r>
          <w:rPr>
            <w:noProof/>
            <w:webHidden/>
          </w:rPr>
          <w:t>137</w:t>
        </w:r>
        <w:r>
          <w:rPr>
            <w:noProof/>
            <w:webHidden/>
          </w:rPr>
          <w:fldChar w:fldCharType="end"/>
        </w:r>
      </w:hyperlink>
    </w:p>
    <w:p w14:paraId="57B9EA1D" w14:textId="2B99ADD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1" w:history="1">
        <w:r w:rsidRPr="00DC2628">
          <w:rPr>
            <w:rStyle w:val="Hyperlink"/>
            <w:noProof/>
          </w:rPr>
          <w:t xml:space="preserve">Table 116: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Cruciform Joint</w:t>
        </w:r>
        <w:r>
          <w:rPr>
            <w:noProof/>
            <w:webHidden/>
          </w:rPr>
          <w:tab/>
        </w:r>
        <w:r>
          <w:rPr>
            <w:noProof/>
            <w:webHidden/>
          </w:rPr>
          <w:fldChar w:fldCharType="begin"/>
        </w:r>
        <w:r>
          <w:rPr>
            <w:noProof/>
            <w:webHidden/>
          </w:rPr>
          <w:instrText xml:space="preserve"> PAGEREF _Toc26916661 \h </w:instrText>
        </w:r>
        <w:r>
          <w:rPr>
            <w:noProof/>
            <w:webHidden/>
          </w:rPr>
        </w:r>
        <w:r>
          <w:rPr>
            <w:noProof/>
            <w:webHidden/>
          </w:rPr>
          <w:fldChar w:fldCharType="separate"/>
        </w:r>
        <w:r>
          <w:rPr>
            <w:noProof/>
            <w:webHidden/>
          </w:rPr>
          <w:t>138</w:t>
        </w:r>
        <w:r>
          <w:rPr>
            <w:noProof/>
            <w:webHidden/>
          </w:rPr>
          <w:fldChar w:fldCharType="end"/>
        </w:r>
      </w:hyperlink>
    </w:p>
    <w:p w14:paraId="1257520D" w14:textId="03C9DF6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2" w:history="1">
        <w:r w:rsidRPr="00DC2628">
          <w:rPr>
            <w:rStyle w:val="Hyperlink"/>
            <w:noProof/>
          </w:rPr>
          <w:t>Table 117: Parameters of Flared joint</w:t>
        </w:r>
        <w:r>
          <w:rPr>
            <w:noProof/>
            <w:webHidden/>
          </w:rPr>
          <w:tab/>
        </w:r>
        <w:r>
          <w:rPr>
            <w:noProof/>
            <w:webHidden/>
          </w:rPr>
          <w:fldChar w:fldCharType="begin"/>
        </w:r>
        <w:r>
          <w:rPr>
            <w:noProof/>
            <w:webHidden/>
          </w:rPr>
          <w:instrText xml:space="preserve"> PAGEREF _Toc26916662 \h </w:instrText>
        </w:r>
        <w:r>
          <w:rPr>
            <w:noProof/>
            <w:webHidden/>
          </w:rPr>
        </w:r>
        <w:r>
          <w:rPr>
            <w:noProof/>
            <w:webHidden/>
          </w:rPr>
          <w:fldChar w:fldCharType="separate"/>
        </w:r>
        <w:r>
          <w:rPr>
            <w:noProof/>
            <w:webHidden/>
          </w:rPr>
          <w:t>139</w:t>
        </w:r>
        <w:r>
          <w:rPr>
            <w:noProof/>
            <w:webHidden/>
          </w:rPr>
          <w:fldChar w:fldCharType="end"/>
        </w:r>
      </w:hyperlink>
    </w:p>
    <w:p w14:paraId="3AF36556" w14:textId="163E47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3" w:history="1">
        <w:r w:rsidRPr="00DC2628">
          <w:rPr>
            <w:rStyle w:val="Hyperlink"/>
            <w:noProof/>
          </w:rPr>
          <w:t xml:space="preserve">Table 118: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Flared Joint</w:t>
        </w:r>
        <w:r>
          <w:rPr>
            <w:noProof/>
            <w:webHidden/>
          </w:rPr>
          <w:tab/>
        </w:r>
        <w:r>
          <w:rPr>
            <w:noProof/>
            <w:webHidden/>
          </w:rPr>
          <w:fldChar w:fldCharType="begin"/>
        </w:r>
        <w:r>
          <w:rPr>
            <w:noProof/>
            <w:webHidden/>
          </w:rPr>
          <w:instrText xml:space="preserve"> PAGEREF _Toc26916663 \h </w:instrText>
        </w:r>
        <w:r>
          <w:rPr>
            <w:noProof/>
            <w:webHidden/>
          </w:rPr>
        </w:r>
        <w:r>
          <w:rPr>
            <w:noProof/>
            <w:webHidden/>
          </w:rPr>
          <w:fldChar w:fldCharType="separate"/>
        </w:r>
        <w:r>
          <w:rPr>
            <w:noProof/>
            <w:webHidden/>
          </w:rPr>
          <w:t>139</w:t>
        </w:r>
        <w:r>
          <w:rPr>
            <w:noProof/>
            <w:webHidden/>
          </w:rPr>
          <w:fldChar w:fldCharType="end"/>
        </w:r>
      </w:hyperlink>
    </w:p>
    <w:p w14:paraId="268358F4" w14:textId="748BD47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4" w:history="1">
        <w:r w:rsidRPr="00DC2628">
          <w:rPr>
            <w:rStyle w:val="Hyperlink"/>
            <w:noProof/>
          </w:rPr>
          <w:t xml:space="preserve">Table 119: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Flared Joint</w:t>
        </w:r>
        <w:r>
          <w:rPr>
            <w:noProof/>
            <w:webHidden/>
          </w:rPr>
          <w:tab/>
        </w:r>
        <w:r>
          <w:rPr>
            <w:noProof/>
            <w:webHidden/>
          </w:rPr>
          <w:fldChar w:fldCharType="begin"/>
        </w:r>
        <w:r>
          <w:rPr>
            <w:noProof/>
            <w:webHidden/>
          </w:rPr>
          <w:instrText xml:space="preserve"> PAGEREF _Toc26916664 \h </w:instrText>
        </w:r>
        <w:r>
          <w:rPr>
            <w:noProof/>
            <w:webHidden/>
          </w:rPr>
        </w:r>
        <w:r>
          <w:rPr>
            <w:noProof/>
            <w:webHidden/>
          </w:rPr>
          <w:fldChar w:fldCharType="separate"/>
        </w:r>
        <w:r>
          <w:rPr>
            <w:noProof/>
            <w:webHidden/>
          </w:rPr>
          <w:t>140</w:t>
        </w:r>
        <w:r>
          <w:rPr>
            <w:noProof/>
            <w:webHidden/>
          </w:rPr>
          <w:fldChar w:fldCharType="end"/>
        </w:r>
      </w:hyperlink>
    </w:p>
    <w:p w14:paraId="17F851C6" w14:textId="25D4225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5" w:history="1">
        <w:r w:rsidRPr="00DC2628">
          <w:rPr>
            <w:rStyle w:val="Hyperlink"/>
            <w:noProof/>
          </w:rPr>
          <w:t xml:space="preserve">Table 120: Attributes of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_Toc26916665 \h </w:instrText>
        </w:r>
        <w:r>
          <w:rPr>
            <w:noProof/>
            <w:webHidden/>
          </w:rPr>
        </w:r>
        <w:r>
          <w:rPr>
            <w:noProof/>
            <w:webHidden/>
          </w:rPr>
          <w:fldChar w:fldCharType="separate"/>
        </w:r>
        <w:r>
          <w:rPr>
            <w:noProof/>
            <w:webHidden/>
          </w:rPr>
          <w:t>140</w:t>
        </w:r>
        <w:r>
          <w:rPr>
            <w:noProof/>
            <w:webHidden/>
          </w:rPr>
          <w:fldChar w:fldCharType="end"/>
        </w:r>
      </w:hyperlink>
    </w:p>
    <w:p w14:paraId="2C65D732" w14:textId="68D5D68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6" w:history="1">
        <w:r w:rsidRPr="00DC2628">
          <w:rPr>
            <w:rStyle w:val="Hyperlink"/>
            <w:noProof/>
          </w:rPr>
          <w:t xml:space="preserve">Table 121: Nested elements of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_Toc26916666 \h </w:instrText>
        </w:r>
        <w:r>
          <w:rPr>
            <w:noProof/>
            <w:webHidden/>
          </w:rPr>
        </w:r>
        <w:r>
          <w:rPr>
            <w:noProof/>
            <w:webHidden/>
          </w:rPr>
          <w:fldChar w:fldCharType="separate"/>
        </w:r>
        <w:r>
          <w:rPr>
            <w:noProof/>
            <w:webHidden/>
          </w:rPr>
          <w:t>140</w:t>
        </w:r>
        <w:r>
          <w:rPr>
            <w:noProof/>
            <w:webHidden/>
          </w:rPr>
          <w:fldChar w:fldCharType="end"/>
        </w:r>
      </w:hyperlink>
    </w:p>
    <w:p w14:paraId="59FD70D4" w14:textId="5C267FB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7" w:history="1">
        <w:r w:rsidRPr="00DC2628">
          <w:rPr>
            <w:rStyle w:val="Hyperlink"/>
            <w:noProof/>
          </w:rPr>
          <w:t xml:space="preserve">Table 122: Attributes of element </w:t>
        </w:r>
        <w:r w:rsidRPr="00DC2628">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_Toc26916667 \h </w:instrText>
        </w:r>
        <w:r>
          <w:rPr>
            <w:noProof/>
            <w:webHidden/>
          </w:rPr>
        </w:r>
        <w:r>
          <w:rPr>
            <w:noProof/>
            <w:webHidden/>
          </w:rPr>
          <w:fldChar w:fldCharType="separate"/>
        </w:r>
        <w:r>
          <w:rPr>
            <w:noProof/>
            <w:webHidden/>
          </w:rPr>
          <w:t>141</w:t>
        </w:r>
        <w:r>
          <w:rPr>
            <w:noProof/>
            <w:webHidden/>
          </w:rPr>
          <w:fldChar w:fldCharType="end"/>
        </w:r>
      </w:hyperlink>
    </w:p>
    <w:p w14:paraId="6ADE62C9" w14:textId="65E15F6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8" w:history="1">
        <w:r w:rsidRPr="00DC2628">
          <w:rPr>
            <w:rStyle w:val="Hyperlink"/>
            <w:noProof/>
          </w:rPr>
          <w:t xml:space="preserve">Table 123: Attributes of </w:t>
        </w:r>
        <w:r w:rsidRPr="00DC2628">
          <w:rPr>
            <w:rStyle w:val="Hyperlink"/>
            <w:rFonts w:ascii="Courier New" w:hAnsi="Courier New" w:cs="Courier New"/>
            <w:i/>
            <w:noProof/>
          </w:rPr>
          <w:t xml:space="preserve">&lt;connection_1d/&gt; </w:t>
        </w:r>
        <w:r w:rsidRPr="00DC2628">
          <w:rPr>
            <w:rStyle w:val="Hyperlink"/>
            <w:noProof/>
          </w:rPr>
          <w:t xml:space="preserve">for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_Toc26916668 \h </w:instrText>
        </w:r>
        <w:r>
          <w:rPr>
            <w:noProof/>
            <w:webHidden/>
          </w:rPr>
        </w:r>
        <w:r>
          <w:rPr>
            <w:noProof/>
            <w:webHidden/>
          </w:rPr>
          <w:fldChar w:fldCharType="separate"/>
        </w:r>
        <w:r>
          <w:rPr>
            <w:noProof/>
            <w:webHidden/>
          </w:rPr>
          <w:t>144</w:t>
        </w:r>
        <w:r>
          <w:rPr>
            <w:noProof/>
            <w:webHidden/>
          </w:rPr>
          <w:fldChar w:fldCharType="end"/>
        </w:r>
      </w:hyperlink>
    </w:p>
    <w:p w14:paraId="708096D4" w14:textId="7B8853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9" w:history="1">
        <w:r w:rsidRPr="00DC2628">
          <w:rPr>
            <w:rStyle w:val="Hyperlink"/>
            <w:noProof/>
          </w:rPr>
          <w:t xml:space="preserve">Table 124: Nested elements of </w:t>
        </w:r>
        <w:r w:rsidRPr="00DC2628">
          <w:rPr>
            <w:rStyle w:val="Hyperlink"/>
            <w:rFonts w:ascii="Courier New" w:hAnsi="Courier New" w:cs="Courier New"/>
            <w:i/>
            <w:noProof/>
          </w:rPr>
          <w:t xml:space="preserve">&lt;connection_1d/&gt; </w:t>
        </w:r>
        <w:r w:rsidRPr="00DC2628">
          <w:rPr>
            <w:rStyle w:val="Hyperlink"/>
            <w:noProof/>
          </w:rPr>
          <w:t xml:space="preserve">for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_Toc26916669 \h </w:instrText>
        </w:r>
        <w:r>
          <w:rPr>
            <w:noProof/>
            <w:webHidden/>
          </w:rPr>
        </w:r>
        <w:r>
          <w:rPr>
            <w:noProof/>
            <w:webHidden/>
          </w:rPr>
          <w:fldChar w:fldCharType="separate"/>
        </w:r>
        <w:r>
          <w:rPr>
            <w:noProof/>
            <w:webHidden/>
          </w:rPr>
          <w:t>144</w:t>
        </w:r>
        <w:r>
          <w:rPr>
            <w:noProof/>
            <w:webHidden/>
          </w:rPr>
          <w:fldChar w:fldCharType="end"/>
        </w:r>
      </w:hyperlink>
    </w:p>
    <w:p w14:paraId="10272CBE" w14:textId="43E3BD9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0" w:history="1">
        <w:r w:rsidRPr="00DC2628">
          <w:rPr>
            <w:rStyle w:val="Hyperlink"/>
            <w:noProof/>
          </w:rPr>
          <w:t xml:space="preserve">Table 125: Attributes of element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_Toc26916670 \h </w:instrText>
        </w:r>
        <w:r>
          <w:rPr>
            <w:noProof/>
            <w:webHidden/>
          </w:rPr>
        </w:r>
        <w:r>
          <w:rPr>
            <w:noProof/>
            <w:webHidden/>
          </w:rPr>
          <w:fldChar w:fldCharType="separate"/>
        </w:r>
        <w:r>
          <w:rPr>
            <w:noProof/>
            <w:webHidden/>
          </w:rPr>
          <w:t>144</w:t>
        </w:r>
        <w:r>
          <w:rPr>
            <w:noProof/>
            <w:webHidden/>
          </w:rPr>
          <w:fldChar w:fldCharType="end"/>
        </w:r>
      </w:hyperlink>
    </w:p>
    <w:p w14:paraId="49EC33E3" w14:textId="77E68C4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1" w:history="1">
        <w:r w:rsidRPr="00DC2628">
          <w:rPr>
            <w:rStyle w:val="Hyperlink"/>
            <w:noProof/>
          </w:rPr>
          <w:t xml:space="preserve">Table 126: Nested elements of element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_Toc26916671 \h </w:instrText>
        </w:r>
        <w:r>
          <w:rPr>
            <w:noProof/>
            <w:webHidden/>
          </w:rPr>
        </w:r>
        <w:r>
          <w:rPr>
            <w:noProof/>
            <w:webHidden/>
          </w:rPr>
          <w:fldChar w:fldCharType="separate"/>
        </w:r>
        <w:r>
          <w:rPr>
            <w:noProof/>
            <w:webHidden/>
          </w:rPr>
          <w:t>145</w:t>
        </w:r>
        <w:r>
          <w:rPr>
            <w:noProof/>
            <w:webHidden/>
          </w:rPr>
          <w:fldChar w:fldCharType="end"/>
        </w:r>
      </w:hyperlink>
    </w:p>
    <w:p w14:paraId="058F7485" w14:textId="47217E0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2" w:history="1">
        <w:r w:rsidRPr="00DC2628">
          <w:rPr>
            <w:rStyle w:val="Hyperlink"/>
            <w:noProof/>
          </w:rPr>
          <w:t xml:space="preserve">Table 127: Attributes of element </w:t>
        </w:r>
        <w:r w:rsidRPr="00DC2628">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_Toc26916672 \h </w:instrText>
        </w:r>
        <w:r>
          <w:rPr>
            <w:noProof/>
            <w:webHidden/>
          </w:rPr>
        </w:r>
        <w:r>
          <w:rPr>
            <w:noProof/>
            <w:webHidden/>
          </w:rPr>
          <w:fldChar w:fldCharType="separate"/>
        </w:r>
        <w:r>
          <w:rPr>
            <w:noProof/>
            <w:webHidden/>
          </w:rPr>
          <w:t>145</w:t>
        </w:r>
        <w:r>
          <w:rPr>
            <w:noProof/>
            <w:webHidden/>
          </w:rPr>
          <w:fldChar w:fldCharType="end"/>
        </w:r>
      </w:hyperlink>
    </w:p>
    <w:p w14:paraId="6B75B8C1" w14:textId="77700C0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3" w:history="1">
        <w:r w:rsidRPr="00DC2628">
          <w:rPr>
            <w:rStyle w:val="Hyperlink"/>
            <w:noProof/>
          </w:rPr>
          <w:t xml:space="preserve">Table 128: Nested elements of element </w:t>
        </w:r>
        <w:r w:rsidRPr="00DC2628">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_Toc26916673 \h </w:instrText>
        </w:r>
        <w:r>
          <w:rPr>
            <w:noProof/>
            <w:webHidden/>
          </w:rPr>
        </w:r>
        <w:r>
          <w:rPr>
            <w:noProof/>
            <w:webHidden/>
          </w:rPr>
          <w:fldChar w:fldCharType="separate"/>
        </w:r>
        <w:r>
          <w:rPr>
            <w:noProof/>
            <w:webHidden/>
          </w:rPr>
          <w:t>145</w:t>
        </w:r>
        <w:r>
          <w:rPr>
            <w:noProof/>
            <w:webHidden/>
          </w:rPr>
          <w:fldChar w:fldCharType="end"/>
        </w:r>
      </w:hyperlink>
    </w:p>
    <w:p w14:paraId="1E3DA4EC" w14:textId="78D6C1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4" w:history="1">
        <w:r w:rsidRPr="00DC2628">
          <w:rPr>
            <w:rStyle w:val="Hyperlink"/>
            <w:noProof/>
          </w:rPr>
          <w:t xml:space="preserve">Table 129: Nested elements of </w:t>
        </w:r>
        <w:r w:rsidRPr="00DC2628">
          <w:rPr>
            <w:rStyle w:val="Hyperlink"/>
            <w:rFonts w:ascii="Courier New" w:hAnsi="Courier New" w:cs="Courier New"/>
            <w:i/>
            <w:noProof/>
          </w:rPr>
          <w:t>&lt;connection_1d/&gt;</w:t>
        </w:r>
        <w:r w:rsidRPr="00DC2628">
          <w:rPr>
            <w:rStyle w:val="Hyperlink"/>
            <w:noProof/>
          </w:rPr>
          <w:t xml:space="preserve"> for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_Toc26916674 \h </w:instrText>
        </w:r>
        <w:r>
          <w:rPr>
            <w:noProof/>
            <w:webHidden/>
          </w:rPr>
        </w:r>
        <w:r>
          <w:rPr>
            <w:noProof/>
            <w:webHidden/>
          </w:rPr>
          <w:fldChar w:fldCharType="separate"/>
        </w:r>
        <w:r>
          <w:rPr>
            <w:noProof/>
            <w:webHidden/>
          </w:rPr>
          <w:t>148</w:t>
        </w:r>
        <w:r>
          <w:rPr>
            <w:noProof/>
            <w:webHidden/>
          </w:rPr>
          <w:fldChar w:fldCharType="end"/>
        </w:r>
      </w:hyperlink>
    </w:p>
    <w:p w14:paraId="3DECBF49" w14:textId="04F6905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5" w:history="1">
        <w:r w:rsidRPr="00DC2628">
          <w:rPr>
            <w:rStyle w:val="Hyperlink"/>
            <w:noProof/>
          </w:rPr>
          <w:t xml:space="preserve">Table 130: Nested elements of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_Toc26916675 \h </w:instrText>
        </w:r>
        <w:r>
          <w:rPr>
            <w:noProof/>
            <w:webHidden/>
          </w:rPr>
        </w:r>
        <w:r>
          <w:rPr>
            <w:noProof/>
            <w:webHidden/>
          </w:rPr>
          <w:fldChar w:fldCharType="separate"/>
        </w:r>
        <w:r>
          <w:rPr>
            <w:noProof/>
            <w:webHidden/>
          </w:rPr>
          <w:t>148</w:t>
        </w:r>
        <w:r>
          <w:rPr>
            <w:noProof/>
            <w:webHidden/>
          </w:rPr>
          <w:fldChar w:fldCharType="end"/>
        </w:r>
      </w:hyperlink>
    </w:p>
    <w:p w14:paraId="3E732D49" w14:textId="384296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6" w:history="1">
        <w:r w:rsidRPr="00DC2628">
          <w:rPr>
            <w:rStyle w:val="Hyperlink"/>
            <w:noProof/>
          </w:rPr>
          <w:t xml:space="preserve">Table 131: Attributes of element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_Toc26916676 \h </w:instrText>
        </w:r>
        <w:r>
          <w:rPr>
            <w:noProof/>
            <w:webHidden/>
          </w:rPr>
        </w:r>
        <w:r>
          <w:rPr>
            <w:noProof/>
            <w:webHidden/>
          </w:rPr>
          <w:fldChar w:fldCharType="separate"/>
        </w:r>
        <w:r>
          <w:rPr>
            <w:noProof/>
            <w:webHidden/>
          </w:rPr>
          <w:t>148</w:t>
        </w:r>
        <w:r>
          <w:rPr>
            <w:noProof/>
            <w:webHidden/>
          </w:rPr>
          <w:fldChar w:fldCharType="end"/>
        </w:r>
      </w:hyperlink>
    </w:p>
    <w:p w14:paraId="639D1439" w14:textId="4892AE3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7" w:history="1">
        <w:r w:rsidRPr="00DC2628">
          <w:rPr>
            <w:rStyle w:val="Hyperlink"/>
            <w:noProof/>
          </w:rPr>
          <w:t xml:space="preserve">Table 132: Attributes of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_Toc26916677 \h </w:instrText>
        </w:r>
        <w:r>
          <w:rPr>
            <w:noProof/>
            <w:webHidden/>
          </w:rPr>
        </w:r>
        <w:r>
          <w:rPr>
            <w:noProof/>
            <w:webHidden/>
          </w:rPr>
          <w:fldChar w:fldCharType="separate"/>
        </w:r>
        <w:r>
          <w:rPr>
            <w:noProof/>
            <w:webHidden/>
          </w:rPr>
          <w:t>149</w:t>
        </w:r>
        <w:r>
          <w:rPr>
            <w:noProof/>
            <w:webHidden/>
          </w:rPr>
          <w:fldChar w:fldCharType="end"/>
        </w:r>
      </w:hyperlink>
    </w:p>
    <w:p w14:paraId="1C1DAC38" w14:textId="0A33B6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8" w:history="1">
        <w:r w:rsidRPr="00DC2628">
          <w:rPr>
            <w:rStyle w:val="Hyperlink"/>
            <w:noProof/>
          </w:rPr>
          <w:t xml:space="preserve">Table 133: Nested elements of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_Toc26916678 \h </w:instrText>
        </w:r>
        <w:r>
          <w:rPr>
            <w:noProof/>
            <w:webHidden/>
          </w:rPr>
        </w:r>
        <w:r>
          <w:rPr>
            <w:noProof/>
            <w:webHidden/>
          </w:rPr>
          <w:fldChar w:fldCharType="separate"/>
        </w:r>
        <w:r>
          <w:rPr>
            <w:noProof/>
            <w:webHidden/>
          </w:rPr>
          <w:t>150</w:t>
        </w:r>
        <w:r>
          <w:rPr>
            <w:noProof/>
            <w:webHidden/>
          </w:rPr>
          <w:fldChar w:fldCharType="end"/>
        </w:r>
      </w:hyperlink>
    </w:p>
    <w:p w14:paraId="3964AE32" w14:textId="2CC2D72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9" w:history="1">
        <w:r w:rsidRPr="00DC2628">
          <w:rPr>
            <w:rStyle w:val="Hyperlink"/>
            <w:noProof/>
          </w:rPr>
          <w:t xml:space="preserve">Table 134: Attributes of element </w:t>
        </w:r>
        <w:r w:rsidRPr="00DC2628">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_Toc26916679 \h </w:instrText>
        </w:r>
        <w:r>
          <w:rPr>
            <w:noProof/>
            <w:webHidden/>
          </w:rPr>
        </w:r>
        <w:r>
          <w:rPr>
            <w:noProof/>
            <w:webHidden/>
          </w:rPr>
          <w:fldChar w:fldCharType="separate"/>
        </w:r>
        <w:r>
          <w:rPr>
            <w:noProof/>
            <w:webHidden/>
          </w:rPr>
          <w:t>150</w:t>
        </w:r>
        <w:r>
          <w:rPr>
            <w:noProof/>
            <w:webHidden/>
          </w:rPr>
          <w:fldChar w:fldCharType="end"/>
        </w:r>
      </w:hyperlink>
    </w:p>
    <w:p w14:paraId="667B8370" w14:textId="40F65F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0" w:history="1">
        <w:r w:rsidRPr="00DC2628">
          <w:rPr>
            <w:rStyle w:val="Hyperlink"/>
            <w:noProof/>
          </w:rPr>
          <w:t xml:space="preserve">Table 135: Nested elements of element </w:t>
        </w:r>
        <w:r w:rsidRPr="00DC2628">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_Toc26916680 \h </w:instrText>
        </w:r>
        <w:r>
          <w:rPr>
            <w:noProof/>
            <w:webHidden/>
          </w:rPr>
        </w:r>
        <w:r>
          <w:rPr>
            <w:noProof/>
            <w:webHidden/>
          </w:rPr>
          <w:fldChar w:fldCharType="separate"/>
        </w:r>
        <w:r>
          <w:rPr>
            <w:noProof/>
            <w:webHidden/>
          </w:rPr>
          <w:t>150</w:t>
        </w:r>
        <w:r>
          <w:rPr>
            <w:noProof/>
            <w:webHidden/>
          </w:rPr>
          <w:fldChar w:fldCharType="end"/>
        </w:r>
      </w:hyperlink>
    </w:p>
    <w:p w14:paraId="2B6E4046" w14:textId="3864D42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1" w:history="1">
        <w:r w:rsidRPr="00DC2628">
          <w:rPr>
            <w:rStyle w:val="Hyperlink"/>
            <w:noProof/>
          </w:rPr>
          <w:t xml:space="preserve">Table 136: Attributes of element </w:t>
        </w:r>
        <w:r w:rsidRPr="00DC2628">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_Toc26916681 \h </w:instrText>
        </w:r>
        <w:r>
          <w:rPr>
            <w:noProof/>
            <w:webHidden/>
          </w:rPr>
        </w:r>
        <w:r>
          <w:rPr>
            <w:noProof/>
            <w:webHidden/>
          </w:rPr>
          <w:fldChar w:fldCharType="separate"/>
        </w:r>
        <w:r>
          <w:rPr>
            <w:noProof/>
            <w:webHidden/>
          </w:rPr>
          <w:t>151</w:t>
        </w:r>
        <w:r>
          <w:rPr>
            <w:noProof/>
            <w:webHidden/>
          </w:rPr>
          <w:fldChar w:fldCharType="end"/>
        </w:r>
      </w:hyperlink>
    </w:p>
    <w:p w14:paraId="3FA47613" w14:textId="5F43908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2" w:history="1">
        <w:r w:rsidRPr="00DC2628">
          <w:rPr>
            <w:rStyle w:val="Hyperlink"/>
            <w:noProof/>
          </w:rPr>
          <w:t xml:space="preserve">Table 137: Nested elements of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_Toc26916682 \h </w:instrText>
        </w:r>
        <w:r>
          <w:rPr>
            <w:noProof/>
            <w:webHidden/>
          </w:rPr>
        </w:r>
        <w:r>
          <w:rPr>
            <w:noProof/>
            <w:webHidden/>
          </w:rPr>
          <w:fldChar w:fldCharType="separate"/>
        </w:r>
        <w:r>
          <w:rPr>
            <w:noProof/>
            <w:webHidden/>
          </w:rPr>
          <w:t>151</w:t>
        </w:r>
        <w:r>
          <w:rPr>
            <w:noProof/>
            <w:webHidden/>
          </w:rPr>
          <w:fldChar w:fldCharType="end"/>
        </w:r>
      </w:hyperlink>
    </w:p>
    <w:p w14:paraId="23529D08" w14:textId="27562FA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3" w:history="1">
        <w:r w:rsidRPr="00DC2628">
          <w:rPr>
            <w:rStyle w:val="Hyperlink"/>
            <w:noProof/>
          </w:rPr>
          <w:t xml:space="preserve">Table 138: Attributes of element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_Toc26916683 \h </w:instrText>
        </w:r>
        <w:r>
          <w:rPr>
            <w:noProof/>
            <w:webHidden/>
          </w:rPr>
        </w:r>
        <w:r>
          <w:rPr>
            <w:noProof/>
            <w:webHidden/>
          </w:rPr>
          <w:fldChar w:fldCharType="separate"/>
        </w:r>
        <w:r>
          <w:rPr>
            <w:noProof/>
            <w:webHidden/>
          </w:rPr>
          <w:t>152</w:t>
        </w:r>
        <w:r>
          <w:rPr>
            <w:noProof/>
            <w:webHidden/>
          </w:rPr>
          <w:fldChar w:fldCharType="end"/>
        </w:r>
      </w:hyperlink>
    </w:p>
    <w:p w14:paraId="335F057D" w14:textId="241900F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4" w:history="1">
        <w:r w:rsidRPr="00DC2628">
          <w:rPr>
            <w:rStyle w:val="Hyperlink"/>
            <w:noProof/>
          </w:rPr>
          <w:t xml:space="preserve">Table 139: Nested elements of element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_Toc26916684 \h </w:instrText>
        </w:r>
        <w:r>
          <w:rPr>
            <w:noProof/>
            <w:webHidden/>
          </w:rPr>
        </w:r>
        <w:r>
          <w:rPr>
            <w:noProof/>
            <w:webHidden/>
          </w:rPr>
          <w:fldChar w:fldCharType="separate"/>
        </w:r>
        <w:r>
          <w:rPr>
            <w:noProof/>
            <w:webHidden/>
          </w:rPr>
          <w:t>152</w:t>
        </w:r>
        <w:r>
          <w:rPr>
            <w:noProof/>
            <w:webHidden/>
          </w:rPr>
          <w:fldChar w:fldCharType="end"/>
        </w:r>
      </w:hyperlink>
    </w:p>
    <w:p w14:paraId="5F624E1F" w14:textId="78A89F8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5" w:history="1">
        <w:r w:rsidRPr="00DC2628">
          <w:rPr>
            <w:rStyle w:val="Hyperlink"/>
            <w:noProof/>
          </w:rPr>
          <w:t xml:space="preserve">Table 140: Attributes of element </w:t>
        </w:r>
        <w:r w:rsidRPr="00DC2628">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_Toc26916685 \h </w:instrText>
        </w:r>
        <w:r>
          <w:rPr>
            <w:noProof/>
            <w:webHidden/>
          </w:rPr>
        </w:r>
        <w:r>
          <w:rPr>
            <w:noProof/>
            <w:webHidden/>
          </w:rPr>
          <w:fldChar w:fldCharType="separate"/>
        </w:r>
        <w:r>
          <w:rPr>
            <w:noProof/>
            <w:webHidden/>
          </w:rPr>
          <w:t>152</w:t>
        </w:r>
        <w:r>
          <w:rPr>
            <w:noProof/>
            <w:webHidden/>
          </w:rPr>
          <w:fldChar w:fldCharType="end"/>
        </w:r>
      </w:hyperlink>
    </w:p>
    <w:p w14:paraId="1CDD9CF8" w14:textId="595BE090"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proofErr w:type="gramStart"/>
      <w:r>
        <w:t>C.Franke</w:t>
      </w:r>
      <w:proofErr w:type="spellEnd"/>
      <w:proofErr w:type="gram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26916305"/>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berschrift2"/>
      </w:pPr>
      <w:bookmarkStart w:id="7" w:name="_Toc338938867"/>
      <w:bookmarkStart w:id="8" w:name="_Toc338939047"/>
      <w:bookmarkStart w:id="9" w:name="_Toc3556921"/>
      <w:bookmarkStart w:id="10" w:name="_Toc26916306"/>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1" w:name="_Toc338938868"/>
      <w:bookmarkStart w:id="12" w:name="_Toc338939048"/>
      <w:bookmarkStart w:id="13" w:name="_Toc3556922"/>
      <w:bookmarkStart w:id="14" w:name="_Toc26916307"/>
      <w:r w:rsidRPr="007055D9">
        <w:t>MCF</w:t>
      </w:r>
      <w:bookmarkEnd w:id="11"/>
      <w:bookmarkEnd w:id="12"/>
      <w:r w:rsidR="001A37D6">
        <w:t xml:space="preserve"> at Ford</w:t>
      </w:r>
      <w:bookmarkEnd w:id="13"/>
      <w:bookmarkEnd w:id="14"/>
    </w:p>
    <w:p w14:paraId="589C18B5" w14:textId="3564F31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49567D"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5" w:name="_Toc338938869"/>
      <w:bookmarkStart w:id="16" w:name="_Toc338939049"/>
      <w:bookmarkStart w:id="17" w:name="_Toc3556923"/>
      <w:bookmarkStart w:id="18" w:name="_Toc26916308"/>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4" w:name="_Toc3556924"/>
      <w:bookmarkStart w:id="25" w:name="_Toc2691630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6" w:name="_Toc338938872"/>
      <w:bookmarkStart w:id="27" w:name="_Toc338939052"/>
      <w:bookmarkStart w:id="28" w:name="_Toc3556925"/>
      <w:bookmarkStart w:id="29" w:name="_Toc26916310"/>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3" w:name="_Ref338930849"/>
      <w:bookmarkStart w:id="34" w:name="_Toc338938873"/>
      <w:bookmarkStart w:id="35" w:name="_Toc338939053"/>
      <w:bookmarkStart w:id="36" w:name="_Toc3556926"/>
      <w:bookmarkStart w:id="37" w:name="_Toc26916311"/>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64544"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550A2504" w:rsidR="00F243C1" w:rsidRPr="007055D9" w:rsidRDefault="00406B64" w:rsidP="00406B64">
      <w:pPr>
        <w:pStyle w:val="Beschriftung"/>
      </w:pPr>
      <w:bookmarkStart w:id="38" w:name="_Ref428531162"/>
      <w:bookmarkStart w:id="39" w:name="_Toc3557081"/>
      <w:bookmarkStart w:id="40" w:name="_Toc26916466"/>
      <w:r>
        <w:t xml:space="preserve">Figure </w:t>
      </w:r>
      <w:r>
        <w:fldChar w:fldCharType="begin"/>
      </w:r>
      <w:r>
        <w:instrText xml:space="preserve"> SEQ Figure \* ARABIC </w:instrText>
      </w:r>
      <w:r>
        <w:fldChar w:fldCharType="separate"/>
      </w:r>
      <w:r w:rsidR="0049567D">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1" w:name="_Toc338938874"/>
      <w:bookmarkStart w:id="42" w:name="_Toc338939054"/>
      <w:bookmarkStart w:id="43" w:name="_Toc3556927"/>
      <w:bookmarkStart w:id="44" w:name="_Toc26916312"/>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5" w:name="_Toc338938875"/>
      <w:bookmarkStart w:id="46" w:name="_Toc338939055"/>
      <w:bookmarkStart w:id="47" w:name="_Ref371678646"/>
      <w:bookmarkStart w:id="48" w:name="_Toc3556928"/>
      <w:bookmarkStart w:id="49" w:name="_Toc26916313"/>
      <w:r w:rsidRPr="007055D9">
        <w:t xml:space="preserve">Description of </w:t>
      </w:r>
      <w:bookmarkEnd w:id="45"/>
      <w:bookmarkEnd w:id="46"/>
      <w:bookmarkEnd w:id="47"/>
      <w:r w:rsidR="000C6241" w:rsidRPr="007055D9">
        <w:t>Topology</w:t>
      </w:r>
      <w:bookmarkEnd w:id="48"/>
      <w:bookmarkEnd w:id="49"/>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0"/>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w:t>
      </w:r>
      <w:proofErr w:type="gramStart"/>
      <w:r w:rsidRPr="007055D9">
        <w:t>etc..</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578F189F" w:rsidR="00486C72" w:rsidRPr="007055D9" w:rsidRDefault="00406B64" w:rsidP="00406B64">
      <w:pPr>
        <w:pStyle w:val="Beschriftung"/>
      </w:pPr>
      <w:bookmarkStart w:id="51" w:name="_Ref334010986"/>
      <w:bookmarkStart w:id="52" w:name="_Toc3557082"/>
      <w:bookmarkStart w:id="53" w:name="_Toc26916467"/>
      <w:r>
        <w:t xml:space="preserve">Figure </w:t>
      </w:r>
      <w:r>
        <w:fldChar w:fldCharType="begin"/>
      </w:r>
      <w:r>
        <w:instrText xml:space="preserve"> SEQ Figure \* ARABIC </w:instrText>
      </w:r>
      <w:r>
        <w:fldChar w:fldCharType="separate"/>
      </w:r>
      <w:r w:rsidR="0049567D">
        <w:rPr>
          <w:noProof/>
        </w:rPr>
        <w:t>2</w:t>
      </w:r>
      <w:r>
        <w:fldChar w:fldCharType="end"/>
      </w:r>
      <w:r>
        <w:t>:</w:t>
      </w:r>
      <w:bookmarkEnd w:id="5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2"/>
      <w:bookmarkEnd w:id="53"/>
    </w:p>
    <w:p w14:paraId="64D5A27D" w14:textId="77777777" w:rsidR="0017309C" w:rsidRPr="007055D9" w:rsidRDefault="0017309C" w:rsidP="0021111F"/>
    <w:p w14:paraId="72C773E4" w14:textId="35B2310F"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49567D">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 xml:space="preserve">It is to mention that frequently more than two parts are </w:t>
      </w:r>
      <w:proofErr w:type="gramStart"/>
      <w:r w:rsidRPr="007055D9">
        <w:t>joined together</w:t>
      </w:r>
      <w:proofErr w:type="gramEnd"/>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166B3BF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49567D">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49567D">
        <w:t xml:space="preserve">Figure </w:t>
      </w:r>
      <w:r w:rsidR="0049567D">
        <w:rPr>
          <w:noProof/>
        </w:rPr>
        <w:t>2</w:t>
      </w:r>
      <w:r w:rsidR="0049567D">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5.5pt" o:ole="">
            <v:imagedata r:id="rId37" o:title="" cropbottom="43024f" cropright="10402f"/>
          </v:shape>
          <o:OLEObject Type="Embed" ProgID="PowerPoint.Slide.8" ShapeID="_x0000_i1026" DrawAspect="Content" ObjectID="_1637533140" r:id="rId38"/>
        </w:object>
      </w:r>
    </w:p>
    <w:p w14:paraId="35DD0AD4" w14:textId="28A99B36" w:rsidR="00066BB2" w:rsidRPr="007055D9" w:rsidRDefault="007250B7" w:rsidP="0050415A">
      <w:pPr>
        <w:pStyle w:val="Beschriftung"/>
      </w:pPr>
      <w:bookmarkStart w:id="54" w:name="_Toc3557083"/>
      <w:bookmarkStart w:id="55" w:name="_Toc26916468"/>
      <w:r w:rsidRPr="007055D9">
        <w:t xml:space="preserve">Figure </w:t>
      </w:r>
      <w:r w:rsidR="00406B64">
        <w:fldChar w:fldCharType="begin"/>
      </w:r>
      <w:r w:rsidR="00406B64">
        <w:instrText xml:space="preserve"> SEQ Figure \* ARABIC </w:instrText>
      </w:r>
      <w:r w:rsidR="00406B64">
        <w:fldChar w:fldCharType="separate"/>
      </w:r>
      <w:r w:rsidR="0049567D">
        <w:rPr>
          <w:noProof/>
        </w:rPr>
        <w:t>3</w:t>
      </w:r>
      <w:r w:rsidR="00406B64">
        <w:fldChar w:fldCharType="end"/>
      </w:r>
      <w:r w:rsidRPr="007055D9">
        <w:t>: Product Structures Fitting to Previous Figure.</w:t>
      </w:r>
      <w:bookmarkEnd w:id="54"/>
      <w:bookmarkEnd w:id="55"/>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6" w:name="_Toc338938876"/>
      <w:bookmarkStart w:id="57" w:name="_Toc338939056"/>
      <w:bookmarkStart w:id="58" w:name="_Toc3556929"/>
      <w:bookmarkStart w:id="59" w:name="_Toc288196436"/>
      <w:bookmarkStart w:id="60" w:name="_Toc288200734"/>
      <w:bookmarkStart w:id="61" w:name="_Toc26916314"/>
      <w:bookmarkEnd w:id="31"/>
      <w:bookmarkEnd w:id="32"/>
      <w:r w:rsidRPr="007055D9">
        <w:t>χMCF in</w:t>
      </w:r>
      <w:r w:rsidR="0070733C" w:rsidRPr="007055D9">
        <w:t xml:space="preserve"> the</w:t>
      </w:r>
      <w:r w:rsidRPr="007055D9">
        <w:t xml:space="preserve"> </w:t>
      </w:r>
      <w:r w:rsidR="004E47A8" w:rsidRPr="007055D9">
        <w:t xml:space="preserve">Development </w:t>
      </w:r>
      <w:bookmarkEnd w:id="56"/>
      <w:bookmarkEnd w:id="57"/>
      <w:r w:rsidR="004E47A8" w:rsidRPr="007055D9">
        <w:t>Processes</w:t>
      </w:r>
      <w:bookmarkEnd w:id="58"/>
      <w:bookmarkEnd w:id="61"/>
    </w:p>
    <w:p w14:paraId="5D6CEEF6" w14:textId="44924549"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49567D" w:rsidRPr="007055D9">
        <w:t xml:space="preserve">Figure </w:t>
      </w:r>
      <w:r w:rsidR="0049567D">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6BCE140F" w:rsidR="004F2A71" w:rsidRPr="007055D9" w:rsidRDefault="000347C0" w:rsidP="00FF0AC5">
      <w:pPr>
        <w:pStyle w:val="Beschriftung"/>
      </w:pPr>
      <w:bookmarkStart w:id="62" w:name="_Ref333842518"/>
      <w:bookmarkStart w:id="63" w:name="_Ref333842510"/>
      <w:bookmarkStart w:id="64" w:name="_Toc3557084"/>
      <w:bookmarkStart w:id="65" w:name="_Toc26916469"/>
      <w:r w:rsidRPr="007055D9">
        <w:t xml:space="preserve">Figure </w:t>
      </w:r>
      <w:r w:rsidR="00406B64">
        <w:fldChar w:fldCharType="begin"/>
      </w:r>
      <w:r w:rsidR="00406B64">
        <w:instrText xml:space="preserve"> SEQ Figure \* ARABIC </w:instrText>
      </w:r>
      <w:r w:rsidR="00406B64">
        <w:fldChar w:fldCharType="separate"/>
      </w:r>
      <w:r w:rsidR="0049567D">
        <w:rPr>
          <w:noProof/>
        </w:rPr>
        <w:t>4</w:t>
      </w:r>
      <w:r w:rsidR="00406B64">
        <w:fldChar w:fldCharType="end"/>
      </w:r>
      <w:bookmarkEnd w:id="62"/>
      <w:r w:rsidRPr="007055D9">
        <w:t>: The</w:t>
      </w:r>
      <w:r w:rsidR="000033ED" w:rsidRPr="007055D9">
        <w:t xml:space="preserve"> </w:t>
      </w:r>
      <w:r w:rsidR="008C1F93" w:rsidRPr="007055D9">
        <w:t xml:space="preserve">Development </w:t>
      </w:r>
      <w:bookmarkEnd w:id="63"/>
      <w:r w:rsidR="008C1F93" w:rsidRPr="007055D9">
        <w:t>Process</w:t>
      </w:r>
      <w:bookmarkEnd w:id="64"/>
      <w:bookmarkEnd w:id="6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3305120" w:rsidR="000033ED" w:rsidRPr="007055D9" w:rsidRDefault="000033ED" w:rsidP="005D241A">
      <w:pPr>
        <w:pStyle w:val="Beschriftung"/>
        <w:spacing w:before="120"/>
      </w:pPr>
      <w:bookmarkStart w:id="67" w:name="_Ref334482085"/>
      <w:bookmarkStart w:id="68" w:name="_Ref334482078"/>
      <w:bookmarkStart w:id="69" w:name="_Toc3557085"/>
      <w:bookmarkStart w:id="70" w:name="_Toc26916470"/>
      <w:r w:rsidRPr="007055D9">
        <w:t xml:space="preserve">Figure </w:t>
      </w:r>
      <w:r w:rsidR="00406B64">
        <w:fldChar w:fldCharType="begin"/>
      </w:r>
      <w:r w:rsidR="00406B64">
        <w:instrText xml:space="preserve"> SEQ Figure \* ARABIC </w:instrText>
      </w:r>
      <w:r w:rsidR="00406B64">
        <w:fldChar w:fldCharType="separate"/>
      </w:r>
      <w:r w:rsidR="0049567D">
        <w:rPr>
          <w:noProof/>
        </w:rPr>
        <w:t>5</w:t>
      </w:r>
      <w:r w:rsidR="00406B64">
        <w:fldChar w:fldCharType="end"/>
      </w:r>
      <w:bookmarkEnd w:id="66"/>
      <w:bookmarkEnd w:id="6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8"/>
      <w:r w:rsidR="005E0B44" w:rsidRPr="007055D9">
        <w:t>Process</w:t>
      </w:r>
      <w:bookmarkEnd w:id="69"/>
      <w:bookmarkEnd w:id="70"/>
    </w:p>
    <w:p w14:paraId="4E6A21ED" w14:textId="7884D0B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5FE8263"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BEDD44B"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49567D" w:rsidRPr="007055D9">
        <w:t xml:space="preserve">Figure </w:t>
      </w:r>
      <w:r w:rsidR="0049567D">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06B07236" w:rsidR="004F2D36" w:rsidRPr="007055D9" w:rsidRDefault="00B61149" w:rsidP="005867BD">
      <w:pPr>
        <w:pStyle w:val="berschrift1"/>
        <w:tabs>
          <w:tab w:val="clear" w:pos="432"/>
          <w:tab w:val="num" w:pos="567"/>
        </w:tabs>
      </w:pPr>
      <w:bookmarkStart w:id="71" w:name="_Toc3556930"/>
      <w:bookmarkStart w:id="72" w:name="_Toc26916315"/>
      <w:del w:id="73" w:author="Dr. Carsten Franke" w:date="2019-12-11T00:18:00Z">
        <w:r w:rsidRPr="007055D9" w:rsidDel="00FF55A5">
          <w:lastRenderedPageBreak/>
          <w:delText>Key-words</w:delText>
        </w:r>
      </w:del>
      <w:ins w:id="74" w:author="Dr. Carsten Franke" w:date="2019-12-11T00:18:00Z">
        <w:r w:rsidR="00FF55A5" w:rsidRPr="007055D9">
          <w:t>Keywords</w:t>
        </w:r>
      </w:ins>
      <w:r w:rsidRPr="007055D9">
        <w:t xml:space="preserve"> </w:t>
      </w:r>
      <w:r w:rsidR="004F2D36" w:rsidRPr="007055D9">
        <w:t>of XML specification</w:t>
      </w:r>
      <w:bookmarkEnd w:id="71"/>
      <w:bookmarkEnd w:id="72"/>
    </w:p>
    <w:p w14:paraId="433568B7" w14:textId="7BA8FE58" w:rsidR="003B4F3B" w:rsidRPr="007055D9" w:rsidRDefault="002D62D0" w:rsidP="00860E71">
      <w:pPr>
        <w:pStyle w:val="berschrift2"/>
      </w:pPr>
      <w:bookmarkStart w:id="75" w:name="_Toc3556931"/>
      <w:bookmarkStart w:id="76" w:name="_Toc26916316"/>
      <w:del w:id="77" w:author="Dr. Carsten Franke" w:date="2019-12-11T00:18:00Z">
        <w:r w:rsidRPr="007055D9" w:rsidDel="00FF55A5">
          <w:delText>Key-words</w:delText>
        </w:r>
      </w:del>
      <w:bookmarkEnd w:id="75"/>
      <w:ins w:id="78" w:author="Dr. Carsten Franke" w:date="2019-12-11T00:18:00Z">
        <w:r w:rsidR="00FF55A5" w:rsidRPr="007055D9">
          <w:t>Keywords</w:t>
        </w:r>
      </w:ins>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proofErr w:type="gramStart"/>
      <w:r w:rsidRPr="007055D9">
        <w:t>key-words</w:t>
      </w:r>
      <w:proofErr w:type="gramEnd"/>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9" w:name="_Ref371679978"/>
      <w:bookmarkStart w:id="80" w:name="_Ref371939247"/>
      <w:bookmarkStart w:id="81" w:name="_Toc3556933"/>
      <w:bookmarkStart w:id="82" w:name="_Toc288196441"/>
      <w:bookmarkStart w:id="83" w:name="_Toc288200739"/>
      <w:bookmarkStart w:id="84" w:name="_Toc26916317"/>
      <w:bookmarkEnd w:id="59"/>
      <w:bookmarkEnd w:id="60"/>
      <w:r w:rsidRPr="007055D9">
        <w:lastRenderedPageBreak/>
        <w:t>Parts</w:t>
      </w:r>
      <w:r w:rsidR="00522BFE" w:rsidRPr="007055D9">
        <w:t>, Properties</w:t>
      </w:r>
      <w:r w:rsidRPr="007055D9">
        <w:t xml:space="preserve"> and </w:t>
      </w:r>
      <w:r w:rsidR="00CA1B81" w:rsidRPr="007055D9">
        <w:t>A</w:t>
      </w:r>
      <w:r w:rsidRPr="007055D9">
        <w:t>ssemblies</w:t>
      </w:r>
      <w:bookmarkEnd w:id="79"/>
      <w:bookmarkEnd w:id="80"/>
      <w:bookmarkEnd w:id="81"/>
      <w:bookmarkEnd w:id="84"/>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85" w:name="_Toc3556934"/>
      <w:bookmarkStart w:id="86" w:name="_Toc26916318"/>
      <w:r w:rsidRPr="007055D9">
        <w:t>Parts</w:t>
      </w:r>
      <w:bookmarkEnd w:id="85"/>
      <w:bookmarkEnd w:id="86"/>
    </w:p>
    <w:p w14:paraId="2A37B9D9" w14:textId="77777777" w:rsidR="00654DFF" w:rsidRPr="007055D9" w:rsidRDefault="00AA3118" w:rsidP="00F270BE">
      <w:pPr>
        <w:jc w:val="both"/>
      </w:pPr>
      <w:r w:rsidRPr="007055D9">
        <w:t xml:space="preserve">Parts are logical groupings of 3D objects, on </w:t>
      </w:r>
      <w:proofErr w:type="gramStart"/>
      <w:r w:rsidRPr="007055D9">
        <w:t>first hand</w:t>
      </w:r>
      <w:proofErr w:type="gramEnd"/>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87" w:name="_Toc3556935"/>
      <w:bookmarkStart w:id="88" w:name="_Toc26916319"/>
      <w:r w:rsidRPr="007055D9">
        <w:t>Part Labels</w:t>
      </w:r>
      <w:bookmarkEnd w:id="87"/>
      <w:bookmarkEnd w:id="8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9" w:name="_Toc3556936"/>
      <w:bookmarkStart w:id="90" w:name="_Toc26916320"/>
      <w:r w:rsidRPr="007055D9">
        <w:t>Properties</w:t>
      </w:r>
      <w:bookmarkEnd w:id="89"/>
      <w:bookmarkEnd w:id="90"/>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91" w:name="_Toc428456056"/>
      <w:bookmarkStart w:id="92" w:name="_Toc428537020"/>
      <w:bookmarkStart w:id="93" w:name="_Toc428969339"/>
      <w:bookmarkStart w:id="94" w:name="_Toc429052730"/>
      <w:bookmarkStart w:id="95" w:name="_Toc3556937"/>
      <w:bookmarkStart w:id="96" w:name="_Toc26916321"/>
      <w:bookmarkEnd w:id="91"/>
      <w:bookmarkEnd w:id="92"/>
      <w:bookmarkEnd w:id="93"/>
      <w:bookmarkEnd w:id="94"/>
      <w:r w:rsidRPr="007055D9">
        <w:t>Assemblies</w:t>
      </w:r>
      <w:bookmarkEnd w:id="95"/>
      <w:bookmarkEnd w:id="9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proofErr w:type="gramStart"/>
      <w:r w:rsidR="00B4381D" w:rsidRPr="007055D9">
        <w:t>high level</w:t>
      </w:r>
      <w:proofErr w:type="gramEnd"/>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FCB8676" w:rsidR="00B4381D" w:rsidRPr="007055D9" w:rsidRDefault="009D1B7A" w:rsidP="00860E71">
      <w:pPr>
        <w:pStyle w:val="Beschriftung"/>
      </w:pPr>
      <w:bookmarkStart w:id="97" w:name="_Toc3557086"/>
      <w:bookmarkStart w:id="98" w:name="_Toc26916471"/>
      <w:r w:rsidRPr="007055D9">
        <w:t xml:space="preserve">Figure </w:t>
      </w:r>
      <w:r w:rsidR="00406B64">
        <w:fldChar w:fldCharType="begin"/>
      </w:r>
      <w:r w:rsidR="00406B64">
        <w:instrText xml:space="preserve"> SEQ Figure \* ARABIC </w:instrText>
      </w:r>
      <w:r w:rsidR="00406B64">
        <w:fldChar w:fldCharType="separate"/>
      </w:r>
      <w:r w:rsidR="0049567D">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7"/>
      <w:bookmarkEnd w:id="98"/>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9" w:name="_Toc3556938"/>
      <w:bookmarkStart w:id="100" w:name="_Toc26916322"/>
      <w:r w:rsidRPr="007055D9">
        <w:lastRenderedPageBreak/>
        <w:t>File Structure of χMCF</w:t>
      </w:r>
      <w:bookmarkEnd w:id="99"/>
      <w:bookmarkEnd w:id="10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01" w:name="_Toc428279323"/>
      <w:bookmarkStart w:id="102" w:name="_Toc428456059"/>
      <w:bookmarkStart w:id="103" w:name="_Toc428537023"/>
      <w:bookmarkStart w:id="104" w:name="_Toc428969342"/>
      <w:bookmarkStart w:id="105" w:name="_Toc429052733"/>
      <w:bookmarkStart w:id="106" w:name="_Toc3556939"/>
      <w:bookmarkStart w:id="107" w:name="_Toc26916323"/>
      <w:bookmarkEnd w:id="101"/>
      <w:bookmarkEnd w:id="102"/>
      <w:bookmarkEnd w:id="103"/>
      <w:bookmarkEnd w:id="104"/>
      <w:bookmarkEnd w:id="105"/>
      <w:r w:rsidRPr="007055D9">
        <w:t>Elements containing g</w:t>
      </w:r>
      <w:r w:rsidR="00A341E9" w:rsidRPr="007055D9">
        <w:t>eneral information</w:t>
      </w:r>
      <w:bookmarkEnd w:id="106"/>
      <w:bookmarkEnd w:id="10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2C46FC2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49567D">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4B04EF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49567D">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09518F2"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49567D">
              <w:rPr>
                <w:sz w:val="20"/>
                <w:szCs w:val="20"/>
              </w:rPr>
              <w:t>5.3</w:t>
            </w:r>
            <w:r w:rsidR="00B950DE">
              <w:rPr>
                <w:sz w:val="20"/>
                <w:szCs w:val="20"/>
                <w:lang w:val="de-DE"/>
              </w:rPr>
              <w:fldChar w:fldCharType="end"/>
            </w:r>
          </w:p>
        </w:tc>
      </w:tr>
    </w:tbl>
    <w:p w14:paraId="23D25687" w14:textId="170DD2A6" w:rsidR="00516EE3" w:rsidRDefault="00516EE3" w:rsidP="00C04963">
      <w:pPr>
        <w:pStyle w:val="Beschriftung"/>
        <w:spacing w:before="120"/>
      </w:pPr>
      <w:bookmarkStart w:id="108" w:name="_Toc3566409"/>
      <w:bookmarkStart w:id="109" w:name="_Toc26916546"/>
      <w:r>
        <w:t xml:space="preserve">Table </w:t>
      </w:r>
      <w:r w:rsidR="00D43112">
        <w:fldChar w:fldCharType="begin"/>
      </w:r>
      <w:r w:rsidR="00D43112">
        <w:instrText xml:space="preserve"> SEQ Table \* ARABIC </w:instrText>
      </w:r>
      <w:r w:rsidR="00D43112">
        <w:fldChar w:fldCharType="separate"/>
      </w:r>
      <w:r w:rsidR="0049567D">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8"/>
      <w:bookmarkEnd w:id="109"/>
    </w:p>
    <w:p w14:paraId="574E4A30" w14:textId="77777777" w:rsidR="00CC728F" w:rsidRPr="007055D9" w:rsidRDefault="00CF4308" w:rsidP="00327322">
      <w:pPr>
        <w:pStyle w:val="berschrift3"/>
        <w:tabs>
          <w:tab w:val="clear" w:pos="720"/>
          <w:tab w:val="num" w:pos="1701"/>
        </w:tabs>
      </w:pPr>
      <w:bookmarkStart w:id="110" w:name="_Toc3556940"/>
      <w:bookmarkStart w:id="111" w:name="_Toc26916324"/>
      <w:r w:rsidRPr="007055D9">
        <w:t>Date</w:t>
      </w:r>
      <w:bookmarkEnd w:id="110"/>
      <w:bookmarkEnd w:id="111"/>
    </w:p>
    <w:p w14:paraId="718108C6" w14:textId="0B3FE06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12" w:name="_Toc3556941"/>
      <w:bookmarkStart w:id="113" w:name="_Toc26916325"/>
      <w:r w:rsidRPr="007055D9">
        <w:t>Version</w:t>
      </w:r>
      <w:bookmarkEnd w:id="112"/>
      <w:bookmarkEnd w:id="11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14" w:name="_Toc3556942"/>
      <w:bookmarkStart w:id="115" w:name="_Toc26916326"/>
      <w:r w:rsidRPr="007055D9">
        <w:t>Unit System</w:t>
      </w:r>
      <w:bookmarkEnd w:id="114"/>
      <w:bookmarkEnd w:id="11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5BE4A4D2" w:rsidR="006F1928" w:rsidRDefault="006F1928" w:rsidP="00C04963">
      <w:pPr>
        <w:pStyle w:val="Beschriftung"/>
        <w:spacing w:before="120"/>
      </w:pPr>
      <w:bookmarkStart w:id="116" w:name="_Toc3566410"/>
      <w:bookmarkStart w:id="117" w:name="_Toc26916547"/>
      <w:r>
        <w:t xml:space="preserve">Table </w:t>
      </w:r>
      <w:r w:rsidR="00D43112">
        <w:fldChar w:fldCharType="begin"/>
      </w:r>
      <w:r w:rsidR="00D43112">
        <w:instrText xml:space="preserve"> SEQ Table \* ARABIC </w:instrText>
      </w:r>
      <w:r w:rsidR="00D43112">
        <w:fldChar w:fldCharType="separate"/>
      </w:r>
      <w:r w:rsidR="0049567D">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6"/>
      <w:bookmarkEnd w:id="11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8" w:name="_Toc339013871"/>
      <w:bookmarkStart w:id="119" w:name="_Toc3556943"/>
      <w:bookmarkStart w:id="120" w:name="_Toc26916327"/>
      <w:r w:rsidRPr="007055D9">
        <w:t>Application</w:t>
      </w:r>
      <w:r w:rsidR="007070CD" w:rsidRPr="007055D9">
        <w:t>,</w:t>
      </w:r>
      <w:r w:rsidRPr="007055D9">
        <w:t xml:space="preserve"> User </w:t>
      </w:r>
      <w:r w:rsidR="007070CD" w:rsidRPr="007055D9">
        <w:t xml:space="preserve">and Process </w:t>
      </w:r>
      <w:r w:rsidRPr="007055D9">
        <w:t>Specific Data</w:t>
      </w:r>
      <w:bookmarkEnd w:id="118"/>
      <w:bookmarkEnd w:id="119"/>
      <w:bookmarkEnd w:id="12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5CE301E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r w:rsidR="00673240">
        <w:fldChar w:fldCharType="begin"/>
      </w:r>
      <w:ins w:id="121" w:author="Dr. Carsten Franke" w:date="2019-12-11T01:25:00Z">
        <w:r w:rsidR="008D439A">
          <w:instrText>HYPERLINK  \l "CiteFATXML"</w:instrText>
        </w:r>
      </w:ins>
      <w:del w:id="122" w:author="Dr. Carsten Franke" w:date="2019-12-11T01:25:00Z">
        <w:r w:rsidR="00673240" w:rsidDel="008D439A">
          <w:delInstrText xml:space="preserve"> HYPERLINK "http://212.108.163.130/de/arbeitsgebiete/FATXML/index.html"</w:delInstrText>
        </w:r>
        <w:r w:rsidR="00673240" w:rsidDel="008D439A">
          <w:delInstrText xml:space="preserve"> </w:delInstrText>
        </w:r>
      </w:del>
      <w:ins w:id="123" w:author="Dr. Carsten Franke" w:date="2019-12-11T01:25:00Z"/>
      <w:r w:rsidR="00673240">
        <w:fldChar w:fldCharType="separate"/>
      </w:r>
      <w:r w:rsidR="00206E87" w:rsidRPr="00407C27">
        <w:rPr>
          <w:rStyle w:val="Hyperlink"/>
        </w:rPr>
        <w:t>7</w:t>
      </w:r>
      <w:r w:rsidR="00673240">
        <w:rPr>
          <w:rStyle w:val="Hyperlink"/>
        </w:rPr>
        <w:fldChar w:fldCharType="end"/>
      </w:r>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24" w:name="_Toc413359565"/>
      <w:bookmarkStart w:id="125" w:name="_Ref414560122"/>
      <w:bookmarkStart w:id="126" w:name="_Ref414563183"/>
      <w:bookmarkStart w:id="127" w:name="_Ref414571476"/>
      <w:bookmarkStart w:id="128" w:name="_Ref428530906"/>
      <w:bookmarkStart w:id="129" w:name="_Ref429050591"/>
      <w:bookmarkStart w:id="130" w:name="_Ref429053268"/>
      <w:bookmarkStart w:id="131" w:name="_Toc3556944"/>
      <w:bookmarkStart w:id="132" w:name="_Toc26916328"/>
      <w:r w:rsidRPr="007055D9">
        <w:t xml:space="preserve">User Specific Data </w:t>
      </w:r>
      <w:r w:rsidRPr="00E70284">
        <w:rPr>
          <w:rFonts w:ascii="Courier New" w:hAnsi="Courier New" w:cs="Courier New"/>
          <w:b w:val="0"/>
          <w:sz w:val="26"/>
          <w:szCs w:val="28"/>
          <w:lang w:eastAsia="de-DE"/>
        </w:rPr>
        <w:t>&lt;appdata&gt;</w:t>
      </w:r>
      <w:bookmarkEnd w:id="124"/>
      <w:bookmarkEnd w:id="125"/>
      <w:bookmarkEnd w:id="126"/>
      <w:bookmarkEnd w:id="127"/>
      <w:bookmarkEnd w:id="128"/>
      <w:bookmarkEnd w:id="129"/>
      <w:bookmarkEnd w:id="130"/>
      <w:bookmarkEnd w:id="131"/>
      <w:bookmarkEnd w:id="13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ins w:id="133" w:author="Dr. Carsten Franke" w:date="2019-12-11T01:03:00Z">
        <w:r w:rsidR="0076014C">
          <w:t>,</w:t>
        </w:r>
      </w:ins>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94D5CF8" w:rsidR="00787E83" w:rsidRPr="007055D9" w:rsidRDefault="008B4D9E" w:rsidP="00EB4BFC">
      <w:pPr>
        <w:pStyle w:val="Beschriftung"/>
        <w:spacing w:before="120"/>
      </w:pPr>
      <w:bookmarkStart w:id="134" w:name="_Toc3566411"/>
      <w:bookmarkStart w:id="135" w:name="_Toc26916548"/>
      <w:r>
        <w:t xml:space="preserve">Table </w:t>
      </w:r>
      <w:r w:rsidR="00D43112">
        <w:fldChar w:fldCharType="begin"/>
      </w:r>
      <w:r w:rsidR="00D43112">
        <w:instrText xml:space="preserve"> SEQ Table \* ARABIC </w:instrText>
      </w:r>
      <w:r w:rsidR="00D43112">
        <w:fldChar w:fldCharType="separate"/>
      </w:r>
      <w:r w:rsidR="0049567D">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34"/>
      <w:bookmarkEnd w:id="13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36" w:name="_Finite_Element_Specific"/>
      <w:bookmarkStart w:id="137" w:name="_Ref414560131"/>
      <w:bookmarkStart w:id="138" w:name="_Toc3556945"/>
      <w:bookmarkStart w:id="139" w:name="_Toc26916329"/>
      <w:bookmarkEnd w:id="136"/>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ins w:id="140" w:author="Dr. Carsten Franke" w:date="2019-12-11T01:05:00Z">
        <w:r w:rsidR="00660A64">
          <w:rPr>
            <w:rFonts w:ascii="Courier New" w:hAnsi="Courier New" w:cs="Courier New"/>
          </w:rPr>
          <w:t>/</w:t>
        </w:r>
      </w:ins>
      <w:r w:rsidRPr="00E366F9">
        <w:rPr>
          <w:rFonts w:ascii="Courier New" w:hAnsi="Courier New" w:cs="Courier New"/>
        </w:rPr>
        <w:t>&gt;</w:t>
      </w:r>
      <w:bookmarkEnd w:id="137"/>
      <w:bookmarkEnd w:id="138"/>
      <w:bookmarkEnd w:id="139"/>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ins w:id="141" w:author="Dr. Carsten Franke" w:date="2019-12-11T01:05:00Z">
        <w:r w:rsidR="00660A64">
          <w:rPr>
            <w:rFonts w:ascii="Courier New" w:hAnsi="Courier New" w:cs="Courier New"/>
            <w:b/>
            <w:i/>
            <w:sz w:val="18"/>
            <w:szCs w:val="18"/>
          </w:rPr>
          <w:t>/</w:t>
        </w:r>
      </w:ins>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ins w:id="142" w:author="Dr. Carsten Franke" w:date="2019-12-11T01:05:00Z">
        <w:r w:rsidR="00660A64">
          <w:rPr>
            <w:rFonts w:ascii="Courier New" w:hAnsi="Courier New" w:cs="Courier New"/>
            <w:b/>
            <w:i/>
            <w:sz w:val="18"/>
            <w:szCs w:val="18"/>
          </w:rPr>
          <w:t>/</w:t>
        </w:r>
      </w:ins>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60BB28AA" w:rsidR="00D02A58" w:rsidRDefault="00D02A58" w:rsidP="009D267A">
      <w:pPr>
        <w:jc w:val="both"/>
      </w:pPr>
      <w:r>
        <w:t>This solver naming should be taken from FATXML version 1.</w:t>
      </w:r>
      <w:ins w:id="143" w:author="Dr. Carsten Franke" w:date="2019-12-11T01:06:00Z">
        <w:r w:rsidR="00660A64">
          <w:t>2 R2</w:t>
        </w:r>
      </w:ins>
      <w:del w:id="144" w:author="Dr. Carsten Franke" w:date="2019-12-11T01:06:00Z">
        <w:r w:rsidDel="00660A64">
          <w:delText>1</w:delText>
        </w:r>
        <w:r w:rsidR="005F1190" w:rsidDel="00660A64">
          <w:delText>.0</w:delText>
        </w:r>
      </w:del>
      <w:r>
        <w:t xml:space="preserve"> (as current version) which are the followings:</w:t>
      </w:r>
      <w:ins w:id="145" w:author="Dr. Carsten Franke" w:date="2019-12-11T01:15:00Z">
        <w:r w:rsidR="006E4DF4">
          <w:rPr>
            <w:rStyle w:val="Funotenzeichen"/>
          </w:rPr>
          <w:footnoteReference w:id="8"/>
        </w:r>
      </w:ins>
      <w:ins w:id="151" w:author="Dr. Carsten Franke" w:date="2019-12-11T01:14:00Z">
        <w:r w:rsidR="007B1812">
          <w:t xml:space="preserve"> </w:t>
        </w:r>
      </w:ins>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rPr>
          <w:moveTo w:id="152" w:author="Dr. Carsten Franke" w:date="2019-12-11T01:17:00Z"/>
        </w:rPr>
      </w:pPr>
      <w:moveToRangeStart w:id="153" w:author="Dr. Carsten Franke" w:date="2019-12-11T01:17:00Z" w:name="move26919455"/>
      <w:moveTo w:id="154" w:author="Dr. Carsten Franke" w:date="2019-12-11T01:17:00Z">
        <w:r>
          <w:t>RADIOSS</w:t>
        </w:r>
      </w:moveTo>
    </w:p>
    <w:p w14:paraId="2FA0BF97" w14:textId="06E4E21D" w:rsidR="006E4DF4" w:rsidRDefault="006E4DF4" w:rsidP="006E4DF4">
      <w:pPr>
        <w:numPr>
          <w:ilvl w:val="0"/>
          <w:numId w:val="10"/>
        </w:numPr>
        <w:ind w:left="1135" w:hanging="284"/>
        <w:contextualSpacing/>
        <w:rPr>
          <w:moveTo w:id="155" w:author="Dr. Carsten Franke" w:date="2019-12-11T01:17:00Z"/>
        </w:rPr>
      </w:pPr>
      <w:moveToRangeStart w:id="156" w:author="Dr. Carsten Franke" w:date="2019-12-11T01:17:00Z" w:name="move26919473"/>
      <w:moveToRangeEnd w:id="153"/>
      <w:moveTo w:id="157" w:author="Dr. Carsten Franke" w:date="2019-12-11T01:17:00Z">
        <w:r>
          <w:t>O</w:t>
        </w:r>
      </w:moveTo>
      <w:ins w:id="158" w:author="Dr. Carsten Franke" w:date="2019-12-11T01:17:00Z">
        <w:r>
          <w:t>PTISTRUCT</w:t>
        </w:r>
      </w:ins>
      <w:moveTo w:id="159" w:author="Dr. Carsten Franke" w:date="2019-12-11T01:17:00Z">
        <w:del w:id="160" w:author="Dr. Carsten Franke" w:date="2019-12-11T01:17:00Z">
          <w:r w:rsidDel="006E4DF4">
            <w:delText>ptistruct</w:delText>
          </w:r>
        </w:del>
      </w:moveTo>
    </w:p>
    <w:moveToRangeEnd w:id="156"/>
    <w:p w14:paraId="1145A9E6" w14:textId="77777777" w:rsidR="006E4DF4" w:rsidRDefault="006E4DF4" w:rsidP="006E4DF4">
      <w:pPr>
        <w:numPr>
          <w:ilvl w:val="0"/>
          <w:numId w:val="10"/>
        </w:numPr>
        <w:ind w:left="1135" w:hanging="284"/>
        <w:contextualSpacing/>
        <w:rPr>
          <w:ins w:id="161" w:author="Dr. Carsten Franke" w:date="2019-12-11T01:18:00Z"/>
        </w:rPr>
      </w:pPr>
      <w:ins w:id="162" w:author="Dr. Carsten Franke" w:date="2019-12-11T01:18:00Z">
        <w:r>
          <w:t>MSC-</w:t>
        </w:r>
        <w:r>
          <w:t>NASTRAN</w:t>
        </w:r>
      </w:ins>
    </w:p>
    <w:p w14:paraId="26CF842A" w14:textId="22060E52" w:rsidR="00D02A58" w:rsidRDefault="00707469" w:rsidP="000804D1">
      <w:pPr>
        <w:numPr>
          <w:ilvl w:val="0"/>
          <w:numId w:val="10"/>
        </w:numPr>
        <w:ind w:left="1135" w:hanging="284"/>
        <w:contextualSpacing/>
      </w:pPr>
      <w:r>
        <w:t>P</w:t>
      </w:r>
      <w:ins w:id="163" w:author="Dr. Carsten Franke" w:date="2019-12-11T01:18:00Z">
        <w:r w:rsidR="006E4DF4">
          <w:t>ERMAS</w:t>
        </w:r>
      </w:ins>
      <w:del w:id="164" w:author="Dr. Carsten Franke" w:date="2019-12-11T01:18:00Z">
        <w:r w:rsidDel="006E4DF4">
          <w:delText>ermas</w:delText>
        </w:r>
      </w:del>
    </w:p>
    <w:p w14:paraId="020E0BEA" w14:textId="77777777" w:rsidR="00D02A58" w:rsidRDefault="00D02A58" w:rsidP="006E4DF4">
      <w:pPr>
        <w:numPr>
          <w:ilvl w:val="0"/>
          <w:numId w:val="10"/>
        </w:numPr>
        <w:spacing w:after="240"/>
        <w:ind w:left="1135" w:hanging="284"/>
      </w:pPr>
      <w:r>
        <w:t>ABAQUS</w:t>
      </w:r>
    </w:p>
    <w:p w14:paraId="6FEBBC83" w14:textId="77F582AF" w:rsidR="00D02A58" w:rsidDel="006E4DF4" w:rsidRDefault="00D02A58" w:rsidP="000804D1">
      <w:pPr>
        <w:numPr>
          <w:ilvl w:val="0"/>
          <w:numId w:val="10"/>
        </w:numPr>
        <w:ind w:left="1135" w:hanging="284"/>
        <w:contextualSpacing/>
        <w:rPr>
          <w:moveFrom w:id="165" w:author="Dr. Carsten Franke" w:date="2019-12-11T01:17:00Z"/>
        </w:rPr>
      </w:pPr>
      <w:moveFromRangeStart w:id="166" w:author="Dr. Carsten Franke" w:date="2019-12-11T01:17:00Z" w:name="move26919455"/>
      <w:moveFrom w:id="167" w:author="Dr. Carsten Franke" w:date="2019-12-11T01:17:00Z">
        <w:r w:rsidDel="006E4DF4">
          <w:t>RADIOSS</w:t>
        </w:r>
      </w:moveFrom>
    </w:p>
    <w:p w14:paraId="41ABE9C0" w14:textId="4ECD28BD" w:rsidR="00D02A58" w:rsidDel="006E4DF4" w:rsidRDefault="00707469" w:rsidP="006163FA">
      <w:pPr>
        <w:numPr>
          <w:ilvl w:val="0"/>
          <w:numId w:val="10"/>
        </w:numPr>
        <w:ind w:left="1135" w:hanging="284"/>
        <w:contextualSpacing/>
        <w:rPr>
          <w:moveFrom w:id="168" w:author="Dr. Carsten Franke" w:date="2019-12-11T01:17:00Z"/>
        </w:rPr>
      </w:pPr>
      <w:moveFromRangeStart w:id="169" w:author="Dr. Carsten Franke" w:date="2019-12-11T01:17:00Z" w:name="move26919473"/>
      <w:moveFromRangeEnd w:id="166"/>
      <w:moveFrom w:id="170" w:author="Dr. Carsten Franke" w:date="2019-12-11T01:17:00Z">
        <w:r w:rsidDel="006E4DF4">
          <w:t>Optistruct</w:t>
        </w:r>
      </w:moveFrom>
    </w:p>
    <w:moveFromRangeEnd w:id="169"/>
    <w:p w14:paraId="0EA2F88A" w14:textId="291EC719" w:rsidR="006163FA" w:rsidDel="006E4DF4" w:rsidRDefault="006163FA" w:rsidP="006163FA">
      <w:pPr>
        <w:numPr>
          <w:ilvl w:val="0"/>
          <w:numId w:val="10"/>
        </w:numPr>
        <w:spacing w:after="240"/>
        <w:ind w:left="1135" w:hanging="284"/>
        <w:rPr>
          <w:del w:id="171" w:author="Dr. Carsten Franke" w:date="2019-12-11T01:18:00Z"/>
          <w:moveTo w:id="172" w:author="Dr. Carsten Franke" w:date="2019-12-11T01:13:00Z"/>
        </w:rPr>
      </w:pPr>
      <w:moveToRangeStart w:id="173" w:author="Dr. Carsten Franke" w:date="2019-12-11T01:13:00Z" w:name="move26919222"/>
      <w:moveTo w:id="174" w:author="Dr. Carsten Franke" w:date="2019-12-11T01:13:00Z">
        <w:del w:id="175" w:author="Dr. Carsten Franke" w:date="2019-12-11T01:18:00Z">
          <w:r w:rsidDel="006E4DF4">
            <w:delText>NASTRAN</w:delText>
          </w:r>
        </w:del>
      </w:moveTo>
    </w:p>
    <w:moveToRangeEnd w:id="173"/>
    <w:p w14:paraId="7B333467" w14:textId="77777777" w:rsidR="007D0FCF" w:rsidRDefault="007D0FCF" w:rsidP="00BE77B4">
      <w:pPr>
        <w:jc w:val="both"/>
      </w:pPr>
      <w:r>
        <w:lastRenderedPageBreak/>
        <w:t xml:space="preserve">And these should be extended by other also required solver names to enable </w:t>
      </w:r>
      <w:r w:rsidR="00BE77B4">
        <w:t xml:space="preserve">wide </w:t>
      </w:r>
      <w:r>
        <w:t>usage of the standard:</w:t>
      </w:r>
    </w:p>
    <w:p w14:paraId="766E4275" w14:textId="3E9253BB" w:rsidR="007D0FCF" w:rsidDel="006163FA" w:rsidRDefault="007D0FCF" w:rsidP="000804D1">
      <w:pPr>
        <w:numPr>
          <w:ilvl w:val="0"/>
          <w:numId w:val="11"/>
        </w:numPr>
        <w:ind w:left="1135" w:hanging="284"/>
        <w:contextualSpacing/>
        <w:rPr>
          <w:moveFrom w:id="176" w:author="Dr. Carsten Franke" w:date="2019-12-11T01:13:00Z"/>
        </w:rPr>
      </w:pPr>
      <w:moveFromRangeStart w:id="177" w:author="Dr. Carsten Franke" w:date="2019-12-11T01:13:00Z" w:name="move26919222"/>
      <w:moveFrom w:id="178" w:author="Dr. Carsten Franke" w:date="2019-12-11T01:13:00Z">
        <w:r w:rsidDel="006163FA">
          <w:t>NASTRAN</w:t>
        </w:r>
      </w:moveFrom>
    </w:p>
    <w:moveFromRangeEnd w:id="177"/>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4FEAD1D" w:rsidR="00FE07F4" w:rsidRDefault="00EB1021" w:rsidP="005D241A">
      <w:pPr>
        <w:pStyle w:val="Beschriftung"/>
        <w:spacing w:before="120"/>
        <w:rPr>
          <w:lang w:val="en-GB"/>
        </w:rPr>
      </w:pPr>
      <w:bookmarkStart w:id="179" w:name="_Toc3566412"/>
      <w:bookmarkStart w:id="180" w:name="_Toc26916549"/>
      <w:r>
        <w:t xml:space="preserve">Table </w:t>
      </w:r>
      <w:r w:rsidR="00D43112">
        <w:fldChar w:fldCharType="begin"/>
      </w:r>
      <w:r w:rsidR="00D43112">
        <w:instrText xml:space="preserve"> SEQ Table \* ARABIC </w:instrText>
      </w:r>
      <w:r w:rsidR="00D43112">
        <w:fldChar w:fldCharType="separate"/>
      </w:r>
      <w:r w:rsidR="0049567D">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79"/>
      <w:bookmarkEnd w:id="180"/>
    </w:p>
    <w:p w14:paraId="7CFA5C39" w14:textId="6D9CEAEE" w:rsidR="00525E47" w:rsidRPr="00FE07F4" w:rsidRDefault="002A4E25" w:rsidP="00525E47">
      <w:pPr>
        <w:jc w:val="both"/>
        <w:rPr>
          <w:ins w:id="181" w:author="nick" w:date="2019-10-29T19:11:00Z"/>
          <w:lang w:val="en-GB"/>
        </w:rPr>
      </w:pPr>
      <w:commentRangeStart w:id="182"/>
      <w:del w:id="183" w:author="nick" w:date="2019-10-29T19:11:00Z">
        <w:r w:rsidRPr="007055D9" w:rsidDel="00525E47">
          <w:delText xml:space="preserve">Only </w:delText>
        </w:r>
      </w:del>
      <w:del w:id="184" w:author="nick" w:date="2019-10-29T16:44:00Z">
        <w:r w:rsidRPr="007055D9" w:rsidDel="003D35D3">
          <w:delText xml:space="preserve">the </w:delText>
        </w:r>
      </w:del>
      <w:del w:id="185" w:author="nick" w:date="2019-10-29T19:11:00Z">
        <w:r w:rsidR="000F22A2" w:rsidDel="00525E47">
          <w:rPr>
            <w:rFonts w:ascii="Courier New" w:hAnsi="Courier New" w:cs="Courier New"/>
            <w:b/>
            <w:i/>
            <w:sz w:val="18"/>
            <w:szCs w:val="18"/>
          </w:rPr>
          <w:delText>&lt;</w:delText>
        </w:r>
      </w:del>
      <w:del w:id="186"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87"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88"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89"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90"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91"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92" w:author="nick" w:date="2019-10-29T19:11:00Z">
        <w:r w:rsidR="00525E47">
          <w:t xml:space="preserve"> corresponding element in </w:t>
        </w:r>
        <w:r w:rsidR="00525E47" w:rsidRPr="007055D9">
          <w:t>FATXML [</w:t>
        </w:r>
      </w:ins>
      <w:ins w:id="193" w:author="Dr. Carsten Franke" w:date="2019-12-11T01:25:00Z">
        <w:r w:rsidR="008D439A">
          <w:fldChar w:fldCharType="begin"/>
        </w:r>
        <w:r w:rsidR="008D439A">
          <w:instrText>HYPERLINK  \l "CiteFATXML"</w:instrText>
        </w:r>
        <w:r w:rsidR="008D439A">
          <w:fldChar w:fldCharType="separate"/>
        </w:r>
        <w:r w:rsidR="008D439A" w:rsidRPr="00407C27">
          <w:rPr>
            <w:rStyle w:val="Hyperlink"/>
          </w:rPr>
          <w:t>7</w:t>
        </w:r>
        <w:r w:rsidR="008D439A">
          <w:rPr>
            <w:rStyle w:val="Hyperlink"/>
          </w:rPr>
          <w:fldChar w:fldCharType="end"/>
        </w:r>
      </w:ins>
      <w:ins w:id="194" w:author="nick" w:date="2019-10-29T19:11:00Z">
        <w:del w:id="195" w:author="Dr. Carsten Franke" w:date="2019-12-11T01:25:00Z">
          <w:r w:rsidR="00525E47" w:rsidDel="008D439A">
            <w:fldChar w:fldCharType="begin"/>
          </w:r>
          <w:r w:rsidR="00525E47" w:rsidDel="008D439A">
            <w:delInstrText xml:space="preserve"> HYPERLINK "http://212.108.163.130/de/arbeitsgebiete/FATXML/index.html" </w:delInstrText>
          </w:r>
        </w:del>
      </w:ins>
      <w:del w:id="196" w:author="Dr. Carsten Franke" w:date="2019-12-11T01:25:00Z"/>
      <w:ins w:id="197" w:author="nick" w:date="2019-10-29T19:11:00Z">
        <w:del w:id="198" w:author="Dr. Carsten Franke" w:date="2019-12-11T01:25:00Z">
          <w:r w:rsidR="00525E47" w:rsidDel="008D439A">
            <w:fldChar w:fldCharType="separate"/>
          </w:r>
          <w:r w:rsidR="00525E47" w:rsidRPr="00407C27" w:rsidDel="008D439A">
            <w:rPr>
              <w:rStyle w:val="Hyperlink"/>
            </w:rPr>
            <w:delText>7</w:delText>
          </w:r>
          <w:r w:rsidR="00525E47" w:rsidDel="008D439A">
            <w:rPr>
              <w:rStyle w:val="Hyperlink"/>
            </w:rPr>
            <w:fldChar w:fldCharType="end"/>
          </w:r>
        </w:del>
        <w:r w:rsidR="00525E47" w:rsidRPr="007055D9">
          <w:t>]</w:t>
        </w:r>
        <w:r w:rsidR="00525E47">
          <w:t>.</w:t>
        </w:r>
      </w:ins>
      <w:commentRangeEnd w:id="182"/>
      <w:ins w:id="199" w:author="nick" w:date="2019-10-29T19:17:00Z">
        <w:r w:rsidR="0035369C">
          <w:rPr>
            <w:rStyle w:val="Kommentarzeichen"/>
            <w:lang w:eastAsia="x-none"/>
          </w:rPr>
          <w:commentReference w:id="182"/>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200" w:author="nick" w:date="2019-10-29T16:31:00Z">
              <w:r w:rsidDel="002B06B9">
                <w:delText>CAE</w:delText>
              </w:r>
              <w:r w:rsidR="00680804" w:rsidDel="002B06B9">
                <w:delText>_</w:delText>
              </w:r>
              <w:r w:rsidR="000C2483" w:rsidRPr="007055D9" w:rsidDel="002B06B9">
                <w:delText>DATA</w:delText>
              </w:r>
            </w:del>
            <w:ins w:id="201"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31A7F7" w:rsidR="000C2483" w:rsidRPr="007055D9" w:rsidRDefault="000C2483" w:rsidP="009D4711">
            <w:pPr>
              <w:keepNext/>
            </w:pPr>
            <w:del w:id="202" w:author="nick" w:date="2019-10-29T16:39:00Z">
              <w:r w:rsidRPr="007055D9" w:rsidDel="003D35D3">
                <w:delText xml:space="preserve">As </w:delText>
              </w:r>
            </w:del>
            <w:del w:id="203"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204"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ins>
            <w:ins w:id="205" w:author="Dr. Carsten Franke" w:date="2019-12-11T01:25:00Z">
              <w:r w:rsidR="008D439A">
                <w:fldChar w:fldCharType="begin"/>
              </w:r>
              <w:r w:rsidR="008D439A">
                <w:instrText>HYPERLINK  \l "CiteFATXML"</w:instrText>
              </w:r>
              <w:r w:rsidR="008D439A">
                <w:fldChar w:fldCharType="separate"/>
              </w:r>
              <w:r w:rsidR="008D439A" w:rsidRPr="00407C27">
                <w:rPr>
                  <w:rStyle w:val="Hyperlink"/>
                </w:rPr>
                <w:t>7</w:t>
              </w:r>
              <w:r w:rsidR="008D439A">
                <w:rPr>
                  <w:rStyle w:val="Hyperlink"/>
                </w:rPr>
                <w:fldChar w:fldCharType="end"/>
              </w:r>
            </w:ins>
            <w:ins w:id="206" w:author="nick" w:date="2019-10-29T19:12:00Z">
              <w:del w:id="207" w:author="Dr. Carsten Franke" w:date="2019-12-11T01:25:00Z">
                <w:r w:rsidR="00990584" w:rsidDel="008D439A">
                  <w:fldChar w:fldCharType="begin"/>
                </w:r>
                <w:r w:rsidR="00990584" w:rsidDel="008D439A">
                  <w:delInstrText xml:space="preserve"> HYPERLINK "http://212.108.163.130/de/arbeitsgebiete/FATXML/index.html" </w:delInstrText>
                </w:r>
              </w:del>
            </w:ins>
            <w:del w:id="208" w:author="Dr. Carsten Franke" w:date="2019-12-11T01:25:00Z"/>
            <w:ins w:id="209" w:author="nick" w:date="2019-10-29T19:12:00Z">
              <w:del w:id="210" w:author="Dr. Carsten Franke" w:date="2019-12-11T01:25:00Z">
                <w:r w:rsidR="00990584" w:rsidDel="008D439A">
                  <w:fldChar w:fldCharType="separate"/>
                </w:r>
                <w:r w:rsidR="00990584" w:rsidRPr="00407C27" w:rsidDel="008D439A">
                  <w:rPr>
                    <w:rStyle w:val="Hyperlink"/>
                  </w:rPr>
                  <w:delText>7</w:delText>
                </w:r>
                <w:r w:rsidR="00990584" w:rsidDel="008D439A">
                  <w:rPr>
                    <w:rStyle w:val="Hyperlink"/>
                  </w:rPr>
                  <w:fldChar w:fldCharType="end"/>
                </w:r>
              </w:del>
              <w:r w:rsidR="00990584" w:rsidRPr="007055D9">
                <w:t>].</w:t>
              </w:r>
            </w:ins>
          </w:p>
        </w:tc>
      </w:tr>
    </w:tbl>
    <w:p w14:paraId="1FC13931" w14:textId="4BFEB6DF" w:rsidR="005C59E0" w:rsidRDefault="009D4711" w:rsidP="005D241A">
      <w:pPr>
        <w:pStyle w:val="Beschriftung"/>
        <w:spacing w:before="120"/>
      </w:pPr>
      <w:bookmarkStart w:id="211" w:name="_Toc3566413"/>
      <w:bookmarkStart w:id="212" w:name="_Toc26916550"/>
      <w:r>
        <w:t xml:space="preserve">Table </w:t>
      </w:r>
      <w:r w:rsidR="00D43112">
        <w:fldChar w:fldCharType="begin"/>
      </w:r>
      <w:r w:rsidR="00D43112">
        <w:instrText xml:space="preserve"> SEQ Table \* ARABIC </w:instrText>
      </w:r>
      <w:r w:rsidR="00D43112">
        <w:fldChar w:fldCharType="separate"/>
      </w:r>
      <w:r w:rsidR="0049567D">
        <w:rPr>
          <w:noProof/>
        </w:rPr>
        <w:t>5</w:t>
      </w:r>
      <w:r w:rsidR="00D43112">
        <w:fldChar w:fldCharType="end"/>
      </w:r>
      <w:r>
        <w:t>: Nested elements</w:t>
      </w:r>
      <w:r w:rsidRPr="00FC619E">
        <w:t xml:space="preserve"> of </w:t>
      </w:r>
      <w:ins w:id="213" w:author="nick" w:date="2019-10-29T16:44:00Z">
        <w:r w:rsidR="003D35D3">
          <w:t xml:space="preserve">the child </w:t>
        </w:r>
      </w:ins>
      <w:r w:rsidR="00CF3C23">
        <w:t xml:space="preserve">element </w:t>
      </w:r>
      <w:ins w:id="214"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211"/>
      <w:bookmarkEnd w:id="212"/>
    </w:p>
    <w:p w14:paraId="52BBCE4A" w14:textId="2785DCF6" w:rsidR="005C59E0" w:rsidDel="002B06B9" w:rsidRDefault="005C59E0" w:rsidP="005C59E0">
      <w:pPr>
        <w:jc w:val="both"/>
        <w:rPr>
          <w:del w:id="215" w:author="nick" w:date="2019-10-29T16:33:00Z"/>
        </w:rPr>
      </w:pPr>
      <w:del w:id="216"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217"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218" w:author="nick" w:date="2019-10-29T16:33:00Z"/>
                <w:b/>
                <w:i/>
              </w:rPr>
            </w:pPr>
            <w:del w:id="219"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220" w:author="nick" w:date="2019-10-29T16:33:00Z"/>
                <w:b/>
                <w:i/>
              </w:rPr>
            </w:pPr>
            <w:del w:id="221"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222" w:author="nick" w:date="2019-10-29T16:33:00Z"/>
                <w:b/>
                <w:i/>
              </w:rPr>
            </w:pPr>
            <w:del w:id="223"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224" w:author="nick" w:date="2019-10-29T16:33:00Z"/>
                <w:b/>
                <w:i/>
              </w:rPr>
            </w:pPr>
            <w:del w:id="225" w:author="nick" w:date="2019-10-29T16:33:00Z">
              <w:r w:rsidRPr="007055D9" w:rsidDel="002B06B9">
                <w:rPr>
                  <w:b/>
                  <w:i/>
                </w:rPr>
                <w:delText>Constraint</w:delText>
              </w:r>
            </w:del>
          </w:p>
        </w:tc>
      </w:tr>
      <w:tr w:rsidR="005C59E0" w:rsidRPr="00B2456F" w:rsidDel="002B06B9" w14:paraId="10D2911C" w14:textId="686F58B8" w:rsidTr="0072271B">
        <w:trPr>
          <w:del w:id="226" w:author="nick" w:date="2019-10-29T16:33:00Z"/>
        </w:trPr>
        <w:tc>
          <w:tcPr>
            <w:tcW w:w="2121" w:type="dxa"/>
            <w:shd w:val="clear" w:color="auto" w:fill="auto"/>
            <w:vAlign w:val="bottom"/>
          </w:tcPr>
          <w:p w14:paraId="2D6DDC10" w14:textId="278C951A" w:rsidR="005C59E0" w:rsidRPr="002D6B99" w:rsidDel="002B06B9" w:rsidRDefault="005C59E0" w:rsidP="0072271B">
            <w:pPr>
              <w:rPr>
                <w:del w:id="227" w:author="nick" w:date="2019-10-29T16:33:00Z"/>
                <w:rStyle w:val="Kommentarzeichen"/>
                <w:sz w:val="20"/>
                <w:szCs w:val="20"/>
                <w:lang w:eastAsia="x-none"/>
              </w:rPr>
            </w:pPr>
            <w:del w:id="228"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229" w:author="nick" w:date="2019-10-29T16:33:00Z"/>
                <w:sz w:val="20"/>
                <w:szCs w:val="20"/>
              </w:rPr>
            </w:pPr>
            <w:del w:id="230"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231" w:author="nick" w:date="2019-10-29T16:33:00Z"/>
                <w:sz w:val="20"/>
                <w:szCs w:val="20"/>
              </w:rPr>
            </w:pPr>
            <w:del w:id="232"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233" w:author="nick" w:date="2019-10-29T16:33:00Z"/>
                <w:sz w:val="20"/>
                <w:szCs w:val="20"/>
              </w:rPr>
            </w:pPr>
            <w:del w:id="234"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235" w:author="nick" w:date="2019-10-29T16:33:00Z"/>
        </w:rPr>
      </w:pPr>
      <w:bookmarkStart w:id="236" w:name="_Toc3566414"/>
      <w:del w:id="237"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236"/>
      </w:del>
    </w:p>
    <w:p w14:paraId="4C99311D" w14:textId="4E1D3F0A" w:rsidR="007E6340" w:rsidDel="002B06B9" w:rsidRDefault="00A533D8" w:rsidP="00A533D8">
      <w:pPr>
        <w:jc w:val="both"/>
        <w:rPr>
          <w:del w:id="238" w:author="nick" w:date="2019-10-29T16:33:00Z"/>
        </w:rPr>
      </w:pPr>
      <w:del w:id="239"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24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241" w:author="nick" w:date="2019-10-29T16:33:00Z"/>
                <w:b/>
                <w:i/>
              </w:rPr>
            </w:pPr>
            <w:del w:id="242"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243" w:author="nick" w:date="2019-10-29T16:33:00Z"/>
                <w:b/>
                <w:i/>
              </w:rPr>
            </w:pPr>
            <w:del w:id="244"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245" w:author="nick" w:date="2019-10-29T16:33:00Z"/>
                <w:b/>
                <w:i/>
              </w:rPr>
            </w:pPr>
            <w:del w:id="24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247" w:author="nick" w:date="2019-10-29T16:33:00Z"/>
                <w:b/>
                <w:i/>
              </w:rPr>
            </w:pPr>
            <w:del w:id="248" w:author="nick" w:date="2019-10-29T16:33:00Z">
              <w:r w:rsidRPr="007055D9" w:rsidDel="002B06B9">
                <w:rPr>
                  <w:b/>
                  <w:i/>
                </w:rPr>
                <w:delText>Constraint</w:delText>
              </w:r>
            </w:del>
          </w:p>
        </w:tc>
      </w:tr>
      <w:tr w:rsidR="00A533D8" w:rsidRPr="007055D9" w:rsidDel="002B06B9" w14:paraId="22C0DF5A" w14:textId="5FAD03D7" w:rsidTr="00CF3C23">
        <w:trPr>
          <w:cantSplit/>
          <w:del w:id="249" w:author="nick" w:date="2019-10-29T16:33:00Z"/>
        </w:trPr>
        <w:tc>
          <w:tcPr>
            <w:tcW w:w="2121" w:type="dxa"/>
            <w:shd w:val="clear" w:color="auto" w:fill="auto"/>
          </w:tcPr>
          <w:p w14:paraId="0BE7B261" w14:textId="04685EBC" w:rsidR="00A533D8" w:rsidRPr="007055D9" w:rsidDel="002B06B9" w:rsidRDefault="00AE3AC2" w:rsidP="005D241A">
            <w:pPr>
              <w:keepNext/>
              <w:keepLines/>
              <w:rPr>
                <w:del w:id="250" w:author="nick" w:date="2019-10-29T16:33:00Z"/>
              </w:rPr>
            </w:pPr>
            <w:del w:id="251"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252" w:author="nick" w:date="2019-10-29T16:33:00Z"/>
              </w:rPr>
            </w:pPr>
            <w:del w:id="253"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254" w:author="nick" w:date="2019-10-29T16:33:00Z"/>
              </w:rPr>
            </w:pPr>
            <w:del w:id="255"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56" w:author="nick" w:date="2019-10-29T16:33:00Z"/>
              </w:rPr>
            </w:pPr>
            <w:del w:id="257" w:author="nick" w:date="2019-10-29T16:33:00Z">
              <w:r w:rsidDel="002B06B9">
                <w:delText>-</w:delText>
              </w:r>
            </w:del>
          </w:p>
        </w:tc>
      </w:tr>
      <w:tr w:rsidR="00E9228F" w:rsidRPr="007055D9" w:rsidDel="002B06B9" w14:paraId="0D51FB77" w14:textId="246709B5" w:rsidTr="00CF3C23">
        <w:trPr>
          <w:cantSplit/>
          <w:del w:id="258" w:author="nick" w:date="2019-10-29T16:33:00Z"/>
        </w:trPr>
        <w:tc>
          <w:tcPr>
            <w:tcW w:w="2121" w:type="dxa"/>
            <w:shd w:val="clear" w:color="auto" w:fill="auto"/>
          </w:tcPr>
          <w:p w14:paraId="5C4547DA" w14:textId="449A2143" w:rsidR="00E9228F" w:rsidRPr="00AE3AC2" w:rsidDel="002B06B9" w:rsidRDefault="00E9228F" w:rsidP="005D241A">
            <w:pPr>
              <w:keepNext/>
              <w:keepLines/>
              <w:rPr>
                <w:del w:id="259" w:author="nick" w:date="2019-10-29T16:33:00Z"/>
              </w:rPr>
            </w:pPr>
            <w:del w:id="260"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61" w:author="nick" w:date="2019-10-29T16:33:00Z"/>
              </w:rPr>
            </w:pPr>
            <w:del w:id="262"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63" w:author="nick" w:date="2019-10-29T16:33:00Z"/>
              </w:rPr>
            </w:pPr>
            <w:del w:id="264"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65" w:author="nick" w:date="2019-10-29T16:33:00Z"/>
              </w:rPr>
            </w:pPr>
            <w:del w:id="266" w:author="nick" w:date="2019-10-29T16:33:00Z">
              <w:r w:rsidDel="002B06B9">
                <w:delText>-</w:delText>
              </w:r>
            </w:del>
          </w:p>
        </w:tc>
      </w:tr>
      <w:tr w:rsidR="00E9228F" w:rsidRPr="007055D9" w:rsidDel="002B06B9" w14:paraId="61C7BBBE" w14:textId="0758C5F4" w:rsidTr="00CF3C23">
        <w:trPr>
          <w:cantSplit/>
          <w:del w:id="267" w:author="nick" w:date="2019-10-29T16:33:00Z"/>
        </w:trPr>
        <w:tc>
          <w:tcPr>
            <w:tcW w:w="2121" w:type="dxa"/>
            <w:shd w:val="clear" w:color="auto" w:fill="auto"/>
          </w:tcPr>
          <w:p w14:paraId="1D28C6FE" w14:textId="41644A58" w:rsidR="00E9228F" w:rsidRPr="00AE3AC2" w:rsidDel="002B06B9" w:rsidRDefault="00D86C66" w:rsidP="005D241A">
            <w:pPr>
              <w:keepNext/>
              <w:keepLines/>
              <w:rPr>
                <w:del w:id="268" w:author="nick" w:date="2019-10-29T16:33:00Z"/>
              </w:rPr>
            </w:pPr>
            <w:del w:id="269"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70" w:author="nick" w:date="2019-10-29T16:33:00Z"/>
              </w:rPr>
            </w:pPr>
            <w:del w:id="271"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72" w:author="nick" w:date="2019-10-29T16:33:00Z"/>
              </w:rPr>
            </w:pPr>
            <w:del w:id="273"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74" w:author="nick" w:date="2019-10-29T16:33:00Z"/>
              </w:rPr>
            </w:pPr>
            <w:del w:id="275" w:author="nick" w:date="2019-10-29T16:33:00Z">
              <w:r w:rsidDel="002B06B9">
                <w:delText>-</w:delText>
              </w:r>
            </w:del>
          </w:p>
        </w:tc>
      </w:tr>
    </w:tbl>
    <w:p w14:paraId="467A447C" w14:textId="2ABBC6AB" w:rsidR="000C0E7B" w:rsidRPr="002B06B9" w:rsidDel="002B06B9" w:rsidRDefault="00CF3C23" w:rsidP="002B06B9">
      <w:pPr>
        <w:spacing w:before="120"/>
        <w:rPr>
          <w:del w:id="276" w:author="nick" w:date="2019-10-29T16:33:00Z"/>
          <w:rFonts w:ascii="Courier New" w:hAnsi="Courier New" w:cs="Courier New"/>
          <w:i/>
          <w:sz w:val="18"/>
          <w:szCs w:val="18"/>
        </w:rPr>
      </w:pPr>
      <w:bookmarkStart w:id="277" w:name="_Toc3566415"/>
      <w:del w:id="278"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77"/>
      </w:del>
    </w:p>
    <w:p w14:paraId="5BA2286E" w14:textId="6D335B3C" w:rsidR="000C0E7B" w:rsidRPr="000C0E7B" w:rsidDel="002B06B9" w:rsidRDefault="000C0E7B" w:rsidP="002B06B9">
      <w:pPr>
        <w:rPr>
          <w:del w:id="279" w:author="nick" w:date="2019-10-29T16:33:00Z"/>
        </w:rPr>
      </w:pPr>
      <w:del w:id="280" w:author="nick" w:date="2019-10-29T16:33:00Z">
        <w:r w:rsidRPr="000B11EA" w:rsidDel="002B06B9">
          <w:lastRenderedPageBreak/>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81" w:author="nick" w:date="2019-10-29T16:33:00Z"/>
        </w:rPr>
      </w:pPr>
      <w:del w:id="282"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83" w:author="nick" w:date="2019-10-29T16:33:00Z"/>
        </w:rPr>
      </w:pPr>
      <w:del w:id="284"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85" w:author="nick" w:date="2019-10-29T16:33:00Z"/>
        </w:rPr>
      </w:pPr>
      <w:del w:id="286"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0AEABAB9" w:rsidR="00CE4CDE" w:rsidRDefault="000C0E7B" w:rsidP="002B06B9">
      <w:pPr>
        <w:rPr>
          <w:ins w:id="287" w:author="nick" w:date="2019-10-29T16:33:00Z"/>
        </w:rPr>
      </w:pPr>
      <w:del w:id="288" w:author="nick" w:date="2019-10-29T16:33:00Z">
        <w:r w:rsidRPr="000C0E7B" w:rsidDel="002B06B9">
          <w:rPr>
            <w:rStyle w:val="elementdeftypeChar"/>
          </w:rPr>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89" w:author="nick" w:date="2019-10-29T16:46:00Z">
        <w:r w:rsidR="00230658" w:rsidRPr="00FE3D90" w:rsidDel="003D35D3">
          <w:rPr>
            <w:rFonts w:ascii="Courier New" w:hAnsi="Courier New" w:cs="Courier New"/>
            <w:i/>
            <w:sz w:val="18"/>
          </w:rPr>
          <w:delText>CAE_PART_MEMBER</w:delText>
        </w:r>
      </w:del>
      <w:ins w:id="290" w:author="nick" w:date="2019-10-29T16:46:00Z">
        <w:r w:rsidR="003D35D3">
          <w:rPr>
            <w:rFonts w:ascii="Courier New" w:hAnsi="Courier New" w:cs="Courier New"/>
            <w:i/>
            <w:sz w:val="18"/>
          </w:rPr>
          <w:t xml:space="preserve">ENTITY </w:t>
        </w:r>
      </w:ins>
      <w:del w:id="291"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ins w:id="292" w:author="Dr. Carsten Franke" w:date="2019-12-11T01:26:00Z">
        <w:r w:rsidR="008D439A">
          <w:fldChar w:fldCharType="begin"/>
        </w:r>
        <w:r w:rsidR="008D439A">
          <w:instrText>HYPERLINK  \l "CiteFATXML"</w:instrText>
        </w:r>
        <w:r w:rsidR="008D439A">
          <w:fldChar w:fldCharType="separate"/>
        </w:r>
        <w:r w:rsidR="008D439A" w:rsidRPr="00407C27">
          <w:rPr>
            <w:rStyle w:val="Hyperlink"/>
          </w:rPr>
          <w:t>7</w:t>
        </w:r>
        <w:r w:rsidR="008D439A">
          <w:rPr>
            <w:rStyle w:val="Hyperlink"/>
          </w:rPr>
          <w:fldChar w:fldCharType="end"/>
        </w:r>
      </w:ins>
      <w:del w:id="293" w:author="Dr. Carsten Franke" w:date="2019-12-11T01:26:00Z">
        <w:r w:rsidR="00673240" w:rsidDel="008D439A">
          <w:fldChar w:fldCharType="begin"/>
        </w:r>
        <w:r w:rsidR="00673240" w:rsidDel="008D439A">
          <w:delInstrText xml:space="preserve"> HYPERLINK \l "ReferenceFATXML2011" </w:delInstrText>
        </w:r>
        <w:r w:rsidR="00673240" w:rsidDel="008D439A">
          <w:fldChar w:fldCharType="separate"/>
        </w:r>
        <w:r w:rsidR="00230658" w:rsidRPr="00FE3D90" w:rsidDel="008D439A">
          <w:rPr>
            <w:rStyle w:val="Hyperlink"/>
          </w:rPr>
          <w:delText>7</w:delText>
        </w:r>
        <w:r w:rsidR="00673240" w:rsidDel="008D439A">
          <w:rPr>
            <w:rStyle w:val="Hyperlink"/>
          </w:rPr>
          <w:fldChar w:fldCharType="end"/>
        </w:r>
      </w:del>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94" w:author="nick" w:date="2019-10-29T15:51:00Z"/>
          <w:b/>
          <w:color w:val="0070C0"/>
        </w:rPr>
      </w:pPr>
      <w:del w:id="295"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96" w:author="nick" w:date="2019-10-29T15:51:00Z"/>
          <w:b/>
          <w:color w:val="0070C0"/>
        </w:rPr>
      </w:pPr>
      <w:del w:id="297"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98" w:author="nick" w:date="2019-10-29T15:51:00Z"/>
          <w:b/>
          <w:color w:val="0070C0"/>
        </w:rPr>
      </w:pPr>
      <w:del w:id="299"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300" w:author="nick" w:date="2019-10-29T15:51:00Z"/>
          <w:b/>
          <w:color w:val="0070C0"/>
        </w:rPr>
      </w:pPr>
      <w:del w:id="301"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302" w:author="nick" w:date="2019-10-29T15:51:00Z"/>
          <w:b/>
          <w:color w:val="0070C0"/>
        </w:rPr>
      </w:pPr>
      <w:del w:id="303"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304" w:author="nick" w:date="2019-10-29T15:51:00Z"/>
          <w:b/>
          <w:color w:val="0070C0"/>
        </w:rPr>
      </w:pPr>
      <w:del w:id="305"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306" w:author="nick" w:date="2019-10-29T15:51:00Z"/>
          <w:b/>
          <w:color w:val="0070C0"/>
        </w:rPr>
      </w:pPr>
      <w:del w:id="307"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308" w:author="nick" w:date="2019-10-29T15:51:00Z"/>
          <w:b/>
          <w:color w:val="0070C0"/>
        </w:rPr>
      </w:pPr>
      <w:del w:id="309"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10" w:author="nick" w:date="2019-10-29T15:52:00Z">
        <w:r w:rsidRPr="00821FC2" w:rsidDel="00887351">
          <w:rPr>
            <w:b/>
            <w:color w:val="0070C0"/>
          </w:rPr>
          <w:delText xml:space="preserve">       </w:delText>
        </w:r>
      </w:del>
      <w:r w:rsidRPr="00821FC2">
        <w:rPr>
          <w:b/>
          <w:color w:val="0070C0"/>
        </w:rPr>
        <w:t>&lt;</w:t>
      </w:r>
      <w:del w:id="311" w:author="nick" w:date="2019-10-29T16:37:00Z">
        <w:r w:rsidRPr="00821FC2" w:rsidDel="002B06B9">
          <w:rPr>
            <w:b/>
            <w:color w:val="0070C0"/>
          </w:rPr>
          <w:delText>ENTITY</w:delText>
        </w:r>
      </w:del>
      <w:ins w:id="312"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13"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14"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315"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316"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317"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18"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19" w:author="nick" w:date="2019-10-29T15:52:00Z">
        <w:r w:rsidRPr="00821FC2" w:rsidDel="00887351">
          <w:rPr>
            <w:b/>
            <w:color w:val="0070C0"/>
          </w:rPr>
          <w:delText xml:space="preserve">       </w:delText>
        </w:r>
      </w:del>
      <w:r w:rsidRPr="00821FC2">
        <w:rPr>
          <w:b/>
          <w:color w:val="0070C0"/>
        </w:rPr>
        <w:t>&lt;/</w:t>
      </w:r>
      <w:del w:id="320" w:author="nick" w:date="2019-10-29T16:37:00Z">
        <w:r w:rsidRPr="00821FC2" w:rsidDel="002B06B9">
          <w:rPr>
            <w:b/>
            <w:color w:val="0070C0"/>
          </w:rPr>
          <w:delText>ENTITY</w:delText>
        </w:r>
      </w:del>
      <w:ins w:id="321"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322" w:author="nick" w:date="2019-10-29T15:52:00Z"/>
          <w:b/>
          <w:color w:val="0070C0"/>
        </w:rPr>
      </w:pPr>
      <w:del w:id="323"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324" w:author="nick" w:date="2019-10-29T15:52:00Z"/>
          <w:b/>
          <w:color w:val="0070C0"/>
        </w:rPr>
      </w:pPr>
      <w:del w:id="325"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326" w:name="_Toc373504790"/>
      <w:bookmarkStart w:id="327" w:name="_Toc373505008"/>
      <w:bookmarkStart w:id="328" w:name="_Toc339013872"/>
      <w:bookmarkStart w:id="329" w:name="_Ref414560151"/>
      <w:bookmarkStart w:id="330" w:name="_Toc3556946"/>
      <w:bookmarkStart w:id="331" w:name="_Toc26916330"/>
      <w:bookmarkEnd w:id="326"/>
      <w:bookmarkEnd w:id="327"/>
      <w:r w:rsidRPr="007055D9">
        <w:t>Connection Data</w:t>
      </w:r>
      <w:bookmarkEnd w:id="32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329"/>
      <w:bookmarkEnd w:id="330"/>
      <w:bookmarkEnd w:id="331"/>
    </w:p>
    <w:p w14:paraId="44532124" w14:textId="03AFBDEB"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49567D">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49567D">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DAACAF4"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49567D">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lastRenderedPageBreak/>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5EDC02A1" w:rsidR="00680DB0" w:rsidRPr="007055D9" w:rsidRDefault="00206E87" w:rsidP="00206E87">
      <w:pPr>
        <w:pStyle w:val="Beschriftung"/>
        <w:spacing w:before="120"/>
      </w:pPr>
      <w:bookmarkStart w:id="332" w:name="_Toc3566416"/>
      <w:bookmarkStart w:id="333" w:name="_Toc26916551"/>
      <w:r>
        <w:t xml:space="preserve">Table </w:t>
      </w:r>
      <w:r>
        <w:fldChar w:fldCharType="begin"/>
      </w:r>
      <w:r>
        <w:instrText xml:space="preserve"> SEQ Table \* ARABIC </w:instrText>
      </w:r>
      <w:r>
        <w:fldChar w:fldCharType="separate"/>
      </w:r>
      <w:r w:rsidR="0049567D">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32"/>
      <w:bookmarkEnd w:id="33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3D0EC98" w:rsidR="006F1928" w:rsidRDefault="00206E87" w:rsidP="00206E87">
      <w:pPr>
        <w:pStyle w:val="Beschriftung"/>
        <w:spacing w:before="120"/>
        <w:rPr>
          <w:b w:val="0"/>
          <w:lang w:eastAsia="x-none"/>
        </w:rPr>
      </w:pPr>
      <w:bookmarkStart w:id="334" w:name="_Toc3566417"/>
      <w:bookmarkStart w:id="335" w:name="_Toc26916552"/>
      <w:r>
        <w:t xml:space="preserve">Table </w:t>
      </w:r>
      <w:r>
        <w:fldChar w:fldCharType="begin"/>
      </w:r>
      <w:r>
        <w:instrText xml:space="preserve"> SEQ Table \* ARABIC </w:instrText>
      </w:r>
      <w:r>
        <w:fldChar w:fldCharType="separate"/>
      </w:r>
      <w:r w:rsidR="0049567D">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34"/>
      <w:bookmarkEnd w:id="335"/>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336" w:name="_Ref432343981"/>
      <w:bookmarkStart w:id="337" w:name="_Toc3556947"/>
      <w:bookmarkStart w:id="338" w:name="_Toc26916331"/>
      <w:r w:rsidRPr="007055D9">
        <w:t xml:space="preserve">Connected </w:t>
      </w:r>
      <w:r w:rsidR="00A101BB" w:rsidRPr="007055D9">
        <w:t>Objects</w:t>
      </w:r>
      <w:bookmarkEnd w:id="336"/>
      <w:bookmarkEnd w:id="337"/>
      <w:bookmarkEnd w:id="338"/>
      <w:r w:rsidR="00A101BB" w:rsidRPr="007055D9">
        <w:t xml:space="preserve"> </w:t>
      </w:r>
    </w:p>
    <w:p w14:paraId="5B753AFE" w14:textId="0500399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49567D">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545B3A1" w:rsidR="004C7100" w:rsidRDefault="004C7100" w:rsidP="004C7100">
      <w:pPr>
        <w:pStyle w:val="Beschriftung"/>
        <w:spacing w:before="120"/>
      </w:pPr>
      <w:bookmarkStart w:id="339" w:name="_Toc3566418"/>
      <w:bookmarkStart w:id="340" w:name="_Ref371942385"/>
      <w:bookmarkStart w:id="341" w:name="_Toc26916553"/>
      <w:r>
        <w:t xml:space="preserve">Table </w:t>
      </w:r>
      <w:r>
        <w:fldChar w:fldCharType="begin"/>
      </w:r>
      <w:r>
        <w:instrText xml:space="preserve"> SEQ Table \* ARABIC </w:instrText>
      </w:r>
      <w:r>
        <w:fldChar w:fldCharType="separate"/>
      </w:r>
      <w:r w:rsidR="0049567D">
        <w:rPr>
          <w:noProof/>
        </w:rPr>
        <w:t>8</w:t>
      </w:r>
      <w:r>
        <w:fldChar w:fldCharType="end"/>
      </w:r>
      <w:r>
        <w:t xml:space="preserve">: </w:t>
      </w:r>
      <w:r w:rsidR="00F92FB3">
        <w:t xml:space="preserve">Nested elements of </w:t>
      </w:r>
      <w:r w:rsidR="00F92FB3" w:rsidRPr="00F92FB3">
        <w:rPr>
          <w:rStyle w:val="elementdeftypeChar"/>
          <w:b/>
        </w:rPr>
        <w:t>&lt;connected_to&gt;</w:t>
      </w:r>
      <w:bookmarkEnd w:id="339"/>
      <w:bookmarkEnd w:id="341"/>
    </w:p>
    <w:p w14:paraId="6E0C7858" w14:textId="77777777" w:rsidR="00A33BC7" w:rsidRPr="007055D9" w:rsidRDefault="00543B6B" w:rsidP="00860E71">
      <w:pPr>
        <w:pStyle w:val="berschrift4"/>
      </w:pPr>
      <w:bookmarkStart w:id="342" w:name="_Ref428791371"/>
      <w:bookmarkStart w:id="343" w:name="_Ref428891357"/>
      <w:bookmarkStart w:id="344" w:name="_Ref428892751"/>
      <w:bookmarkStart w:id="345" w:name="_Toc3556948"/>
      <w:bookmarkStart w:id="346" w:name="_Toc2691633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40"/>
      <w:bookmarkEnd w:id="342"/>
      <w:bookmarkEnd w:id="343"/>
      <w:bookmarkEnd w:id="344"/>
      <w:bookmarkEnd w:id="345"/>
      <w:bookmarkEnd w:id="346"/>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487FF507" w:rsidR="004C7100" w:rsidRDefault="004C7100" w:rsidP="004C7100">
      <w:pPr>
        <w:pStyle w:val="Beschriftung"/>
        <w:spacing w:before="120"/>
      </w:pPr>
      <w:bookmarkStart w:id="347" w:name="_Toc3566419"/>
      <w:bookmarkStart w:id="348" w:name="_Toc26916554"/>
      <w:r>
        <w:t xml:space="preserve">Table </w:t>
      </w:r>
      <w:r>
        <w:fldChar w:fldCharType="begin"/>
      </w:r>
      <w:r>
        <w:instrText xml:space="preserve"> SEQ Table \* ARABIC </w:instrText>
      </w:r>
      <w:r>
        <w:fldChar w:fldCharType="separate"/>
      </w:r>
      <w:r w:rsidR="0049567D">
        <w:rPr>
          <w:noProof/>
        </w:rPr>
        <w:t>9</w:t>
      </w:r>
      <w:r>
        <w:fldChar w:fldCharType="end"/>
      </w:r>
      <w:r>
        <w:t xml:space="preserve">: </w:t>
      </w:r>
      <w:r w:rsidR="002A02AE">
        <w:t xml:space="preserve">Attributes of element </w:t>
      </w:r>
      <w:r w:rsidR="002A02AE" w:rsidRPr="002A02AE">
        <w:rPr>
          <w:rStyle w:val="elementdeftypeChar"/>
          <w:b/>
        </w:rPr>
        <w:t>&lt;part/&gt;</w:t>
      </w:r>
      <w:bookmarkEnd w:id="347"/>
      <w:bookmarkEnd w:id="34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349" w:name="_Toc3556949"/>
      <w:bookmarkStart w:id="350" w:name="_Toc2691633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49"/>
      <w:bookmarkEnd w:id="35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675BBFB" w:rsidR="002C7187" w:rsidRDefault="002C7187" w:rsidP="005D241A">
      <w:pPr>
        <w:pStyle w:val="Beschriftung"/>
        <w:spacing w:before="120"/>
      </w:pPr>
      <w:bookmarkStart w:id="351" w:name="_Toc3566420"/>
      <w:bookmarkStart w:id="352" w:name="_Toc26916555"/>
      <w:r>
        <w:t xml:space="preserve">Table </w:t>
      </w:r>
      <w:r w:rsidR="00D43112">
        <w:fldChar w:fldCharType="begin"/>
      </w:r>
      <w:r w:rsidR="00D43112">
        <w:instrText xml:space="preserve"> SEQ Table \* ARABIC </w:instrText>
      </w:r>
      <w:r w:rsidR="00D43112">
        <w:fldChar w:fldCharType="separate"/>
      </w:r>
      <w:r w:rsidR="0049567D">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51"/>
      <w:bookmarkEnd w:id="35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353"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rPr>
          <w:ins w:id="354" w:author="nick" w:date="2019-11-10T14:42:00Z"/>
        </w:rPr>
      </w:pPr>
      <w:bookmarkStart w:id="355" w:name="_Toc21650806"/>
      <w:bookmarkStart w:id="356" w:name="_Ref21651717"/>
      <w:bookmarkStart w:id="357" w:name="_Toc26916334"/>
      <w:ins w:id="358" w:author="nick" w:date="2019-11-10T14:42:00Z">
        <w:r>
          <w:t>Special Topological situations</w:t>
        </w:r>
      </w:ins>
      <w:bookmarkEnd w:id="355"/>
      <w:bookmarkEnd w:id="356"/>
      <w:bookmarkEnd w:id="357"/>
      <w:ins w:id="359" w:author="Dr. Carsten Franke" w:date="2019-12-10T22:32:00Z">
        <w:r w:rsidR="00E45ACF">
          <w:t xml:space="preserve"> </w:t>
        </w:r>
      </w:ins>
    </w:p>
    <w:p w14:paraId="7ADB0469" w14:textId="09A976E2" w:rsidR="00C5158C" w:rsidRDefault="00C5158C" w:rsidP="00C5158C">
      <w:pPr>
        <w:rPr>
          <w:ins w:id="360" w:author="nick" w:date="2019-11-10T14:42:00Z"/>
        </w:rPr>
      </w:pPr>
      <w:ins w:id="361" w:author="nick" w:date="2019-11-10T14:42:00Z">
        <w:r>
          <w:rPr>
            <w:noProof/>
            <w:lang w:eastAsia="en-US"/>
          </w:rPr>
          <mc:AlternateContent>
            <mc:Choice Requires="wps">
              <w:drawing>
                <wp:anchor distT="0" distB="0" distL="114300" distR="114300" simplePos="0" relativeHeight="251737600"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62" w:name="_Ref21650472"/>
                              <w:bookmarkStart w:id="363" w:name="_Toc21650945"/>
                              <w:bookmarkStart w:id="364" w:name="_Toc26916472"/>
                              <w:r>
                                <w:t xml:space="preserve">Figure </w:t>
                              </w:r>
                              <w:r>
                                <w:fldChar w:fldCharType="begin"/>
                              </w:r>
                              <w:r>
                                <w:instrText xml:space="preserve"> SEQ Figure \* ARABIC </w:instrText>
                              </w:r>
                              <w:r>
                                <w:fldChar w:fldCharType="separate"/>
                              </w:r>
                              <w:r>
                                <w:rPr>
                                  <w:noProof/>
                                </w:rPr>
                                <w:t>7</w:t>
                              </w:r>
                              <w:r>
                                <w:fldChar w:fldCharType="end"/>
                              </w:r>
                              <w:bookmarkEnd w:id="362"/>
                              <w:r>
                                <w:t>: special topologies</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65" w:name="_Ref21650472"/>
                        <w:bookmarkStart w:id="366" w:name="_Toc21650945"/>
                        <w:bookmarkStart w:id="367" w:name="_Toc26916472"/>
                        <w:r>
                          <w:t xml:space="preserve">Figure </w:t>
                        </w:r>
                        <w:r>
                          <w:fldChar w:fldCharType="begin"/>
                        </w:r>
                        <w:r>
                          <w:instrText xml:space="preserve"> SEQ Figure \* ARABIC </w:instrText>
                        </w:r>
                        <w:r>
                          <w:fldChar w:fldCharType="separate"/>
                        </w:r>
                        <w:r>
                          <w:rPr>
                            <w:noProof/>
                          </w:rPr>
                          <w:t>7</w:t>
                        </w:r>
                        <w:r>
                          <w:fldChar w:fldCharType="end"/>
                        </w:r>
                        <w:bookmarkEnd w:id="365"/>
                        <w:r>
                          <w:t>: special topologies</w:t>
                        </w:r>
                        <w:bookmarkEnd w:id="366"/>
                        <w:bookmarkEnd w:id="367"/>
                      </w:p>
                    </w:txbxContent>
                  </v:textbox>
                  <w10:wrap type="square"/>
                </v:shape>
              </w:pict>
            </mc:Fallback>
          </mc:AlternateContent>
        </w:r>
        <w:r>
          <w:rPr>
            <w:noProof/>
            <w:lang w:eastAsia="en-US"/>
          </w:rPr>
          <w:drawing>
            <wp:anchor distT="0" distB="0" distL="114300" distR="114300" simplePos="0" relativeHeight="251733504"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ins>
      <w:ins w:id="368" w:author="Dr. Carsten Franke" w:date="2019-12-10T22:08:00Z">
        <w:r w:rsidR="00DD77AB" w:rsidRPr="00DD77AB">
          <w:rPr>
            <w:rFonts w:ascii="Courier New" w:hAnsi="Courier New" w:cs="Courier New"/>
            <w:b/>
            <w:i/>
            <w:sz w:val="18"/>
            <w:szCs w:val="18"/>
          </w:rPr>
          <w:t>/</w:t>
        </w:r>
      </w:ins>
      <w:ins w:id="369" w:author="nick" w:date="2019-11-10T14:42:00Z">
        <w:r w:rsidRPr="00DD77AB">
          <w:rPr>
            <w:rFonts w:ascii="Courier New" w:hAnsi="Courier New" w:cs="Courier New"/>
            <w:b/>
            <w:i/>
            <w:sz w:val="18"/>
            <w:szCs w:val="18"/>
          </w:rPr>
          <w:t>&gt;</w:t>
        </w:r>
        <w:r>
          <w:t xml:space="preserve"> element is to group up all the joints that connect the same parts.</w:t>
        </w:r>
      </w:ins>
    </w:p>
    <w:p w14:paraId="3F4538BD" w14:textId="32FA92F8" w:rsidR="00C5158C" w:rsidRDefault="00C5158C" w:rsidP="00C5158C">
      <w:pPr>
        <w:rPr>
          <w:ins w:id="370" w:author="nick" w:date="2019-11-10T14:42:00Z"/>
        </w:rPr>
      </w:pPr>
      <w:ins w:id="371"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w:t>
        </w:r>
        <w:del w:id="372" w:author="Dr. Carsten Franke" w:date="2019-12-10T22:10:00Z">
          <w:r w:rsidDel="00245CCF">
            <w:delText>,</w:delText>
          </w:r>
        </w:del>
        <w:r>
          <w:t xml:space="preserve"> </w:t>
        </w:r>
        <w:del w:id="373" w:author="Dr. Carsten Franke" w:date="2019-12-10T22:10:00Z">
          <w:r w:rsidDel="00245CCF">
            <w:delText>just</w:delText>
          </w:r>
        </w:del>
      </w:ins>
      <w:ins w:id="374" w:author="Dr. Carsten Franke" w:date="2019-12-10T22:10:00Z">
        <w:r w:rsidR="00245CCF">
          <w:t>only</w:t>
        </w:r>
      </w:ins>
      <w:ins w:id="375" w:author="nick" w:date="2019-11-10T14:42:00Z">
        <w:r>
          <w:t xml:space="preserve"> once. However, it may be i</w:t>
        </w:r>
        <w:r w:rsidR="00237521">
          <w:t>mportant to explicitly define</w:t>
        </w:r>
        <w:r>
          <w:t xml:space="preserve"> </w:t>
        </w:r>
        <w:del w:id="376" w:author="Dr. Carsten Franke" w:date="2019-12-10T22:10:00Z">
          <w:r w:rsidDel="009630E8">
            <w:delText>how</w:delText>
          </w:r>
        </w:del>
      </w:ins>
      <w:ins w:id="377" w:author="Dr. Carsten Franke" w:date="2019-12-10T22:10:00Z">
        <w:r w:rsidR="009630E8">
          <w:t>in which order</w:t>
        </w:r>
      </w:ins>
      <w:ins w:id="378" w:author="nick" w:date="2019-11-10T14:42:00Z">
        <w:r>
          <w:t xml:space="preserve"> some parts of the group are connected.</w:t>
        </w:r>
      </w:ins>
    </w:p>
    <w:p w14:paraId="5D9E8998" w14:textId="0486654E" w:rsidR="00C5158C" w:rsidRDefault="00C5158C" w:rsidP="00C5158C">
      <w:pPr>
        <w:rPr>
          <w:ins w:id="379" w:author="nick" w:date="2019-11-10T14:42:00Z"/>
        </w:rPr>
      </w:pPr>
      <w:ins w:id="380" w:author="nick" w:date="2019-11-10T14:42:00Z">
        <w:r>
          <w:t xml:space="preserve">This includes the following </w:t>
        </w:r>
        <w:del w:id="381" w:author="Dr. Carsten Franke" w:date="2019-12-10T22:11:00Z">
          <w:r w:rsidDel="003A542F">
            <w:delText>scenaria</w:delText>
          </w:r>
        </w:del>
      </w:ins>
      <w:ins w:id="382" w:author="Dr. Carsten Franke" w:date="2019-12-10T22:11:00Z">
        <w:r w:rsidR="003A542F">
          <w:t>scenarios</w:t>
        </w:r>
      </w:ins>
      <w:ins w:id="383" w:author="nick" w:date="2019-11-10T14:42:00Z">
        <w:r>
          <w:t>:</w:t>
        </w:r>
      </w:ins>
    </w:p>
    <w:p w14:paraId="26116B61" w14:textId="77777777" w:rsidR="00C5158C" w:rsidRPr="0033379A" w:rsidRDefault="00C5158C" w:rsidP="00C5158C">
      <w:pPr>
        <w:pStyle w:val="Listenabsatz"/>
        <w:numPr>
          <w:ilvl w:val="0"/>
          <w:numId w:val="61"/>
        </w:numPr>
        <w:rPr>
          <w:ins w:id="384" w:author="nick" w:date="2019-11-10T14:42:00Z"/>
          <w:lang w:val="en-US"/>
        </w:rPr>
      </w:pPr>
      <w:ins w:id="385" w:author="nick" w:date="2019-11-10T14:42:00Z">
        <w:r w:rsidRPr="0033379A">
          <w:rPr>
            <w:lang w:val="en-US"/>
          </w:rPr>
          <w:t>the stacking order of the connected parts may be important</w:t>
        </w:r>
      </w:ins>
    </w:p>
    <w:p w14:paraId="055135F1" w14:textId="1263E2F4" w:rsidR="00C5158C" w:rsidRPr="0033379A" w:rsidRDefault="00C5158C" w:rsidP="00C5158C">
      <w:pPr>
        <w:pStyle w:val="Listenabsatz"/>
        <w:numPr>
          <w:ilvl w:val="0"/>
          <w:numId w:val="61"/>
        </w:numPr>
        <w:rPr>
          <w:ins w:id="386" w:author="nick" w:date="2019-11-10T14:42:00Z"/>
          <w:lang w:val="en-US"/>
        </w:rPr>
      </w:pPr>
      <w:ins w:id="387" w:author="nick" w:date="2019-11-10T14:42:00Z">
        <w:r w:rsidRPr="0033379A">
          <w:rPr>
            <w:lang w:val="en-US"/>
          </w:rPr>
          <w:t xml:space="preserve">some parts may be involved more than once in </w:t>
        </w:r>
      </w:ins>
      <w:ins w:id="388" w:author="Dr. Carsten Franke" w:date="2019-12-10T22:12:00Z">
        <w:r w:rsidR="00245D29">
          <w:rPr>
            <w:lang w:val="en-US"/>
          </w:rPr>
          <w:t xml:space="preserve">the </w:t>
        </w:r>
        <w:proofErr w:type="spellStart"/>
        <w:r w:rsidR="00245D29">
          <w:rPr>
            <w:lang w:val="en-US"/>
          </w:rPr>
          <w:t>same</w:t>
        </w:r>
      </w:ins>
      <w:ins w:id="389" w:author="nick" w:date="2019-11-10T14:42:00Z">
        <w:del w:id="390" w:author="Dr. Carsten Franke" w:date="2019-12-10T22:12:00Z">
          <w:r w:rsidRPr="0033379A" w:rsidDel="00245D29">
            <w:rPr>
              <w:lang w:val="en-US"/>
            </w:rPr>
            <w:delText xml:space="preserve">a  </w:delText>
          </w:r>
        </w:del>
        <w:r w:rsidRPr="0033379A">
          <w:rPr>
            <w:lang w:val="en-US"/>
          </w:rPr>
          <w:t>joint</w:t>
        </w:r>
        <w:proofErr w:type="spellEnd"/>
        <w:r w:rsidRPr="0033379A">
          <w:rPr>
            <w:lang w:val="en-US"/>
          </w:rPr>
          <w:t xml:space="preserve"> (self-connected joint).</w:t>
        </w:r>
      </w:ins>
    </w:p>
    <w:p w14:paraId="178F1FE4" w14:textId="1B9D260E" w:rsidR="00C5158C" w:rsidRPr="0033379A" w:rsidRDefault="00C5158C" w:rsidP="00C5158C">
      <w:pPr>
        <w:pStyle w:val="Listenabsatz"/>
        <w:numPr>
          <w:ilvl w:val="1"/>
          <w:numId w:val="61"/>
        </w:numPr>
        <w:rPr>
          <w:ins w:id="391" w:author="nick" w:date="2019-11-10T14:42:00Z"/>
          <w:lang w:val="en-US"/>
        </w:rPr>
      </w:pPr>
      <w:ins w:id="392" w:author="nick" w:date="2019-11-10T14:42:00Z">
        <w:r w:rsidRPr="0033379A">
          <w:rPr>
            <w:lang w:val="en-US"/>
          </w:rPr>
          <w:t>each part involved in a self-connected joint more than once is known</w:t>
        </w:r>
      </w:ins>
      <w:ins w:id="393" w:author="Dr. Carsten Franke" w:date="2019-12-10T22:13:00Z">
        <w:r w:rsidR="006A70A5">
          <w:rPr>
            <w:lang w:val="en-US"/>
          </w:rPr>
          <w:t xml:space="preserve"> individually</w:t>
        </w:r>
      </w:ins>
      <w:ins w:id="394" w:author="nick" w:date="2019-11-10T14:42:00Z">
        <w:r w:rsidRPr="0033379A">
          <w:rPr>
            <w:lang w:val="en-US"/>
          </w:rPr>
          <w:t>, or</w:t>
        </w:r>
      </w:ins>
      <w:ins w:id="395" w:author="Dr. Carsten Franke" w:date="2019-12-10T22:13:00Z">
        <w:r w:rsidR="006A70A5">
          <w:rPr>
            <w:lang w:val="en-US"/>
          </w:rPr>
          <w:t xml:space="preserve"> </w:t>
        </w:r>
      </w:ins>
    </w:p>
    <w:p w14:paraId="1061AE7B" w14:textId="77777777" w:rsidR="006A70A5" w:rsidRDefault="00C5158C" w:rsidP="00C5158C">
      <w:pPr>
        <w:pStyle w:val="Listenabsatz"/>
        <w:numPr>
          <w:ilvl w:val="1"/>
          <w:numId w:val="61"/>
        </w:numPr>
        <w:rPr>
          <w:ins w:id="396" w:author="Dr. Carsten Franke" w:date="2019-12-10T22:14:00Z"/>
          <w:lang w:val="en-US"/>
        </w:rPr>
      </w:pPr>
      <w:ins w:id="397" w:author="nick" w:date="2019-11-10T14:42:00Z">
        <w:r w:rsidRPr="0033379A">
          <w:rPr>
            <w:lang w:val="en-US"/>
          </w:rPr>
          <w:t xml:space="preserve">just the </w:t>
        </w:r>
        <w:r w:rsidRPr="0033379A">
          <w:rPr>
            <w:i/>
            <w:lang w:val="en-US"/>
          </w:rPr>
          <w:t>number</w:t>
        </w:r>
        <w:r w:rsidRPr="0033379A">
          <w:rPr>
            <w:lang w:val="en-US"/>
          </w:rPr>
          <w:t xml:space="preserve"> of parts involved in a </w:t>
        </w:r>
        <w:del w:id="398" w:author="Dr. Carsten Franke" w:date="2019-12-10T22:13:00Z">
          <w:r w:rsidRPr="0033379A" w:rsidDel="006A70A5">
            <w:rPr>
              <w:lang w:val="en-US"/>
            </w:rPr>
            <w:delText xml:space="preserve"> </w:delText>
          </w:r>
        </w:del>
        <w:r w:rsidRPr="0033379A">
          <w:rPr>
            <w:lang w:val="en-US"/>
          </w:rPr>
          <w:t>self-connected joint is known</w:t>
        </w:r>
      </w:ins>
      <w:ins w:id="399" w:author="Dr. Carsten Franke" w:date="2019-12-10T22:14:00Z">
        <w:r w:rsidR="006A70A5">
          <w:rPr>
            <w:lang w:val="en-US"/>
          </w:rPr>
          <w:t xml:space="preserve">, </w:t>
        </w:r>
      </w:ins>
    </w:p>
    <w:p w14:paraId="68C7304A" w14:textId="0C64BAFA" w:rsidR="00C5158C" w:rsidRPr="0033379A" w:rsidRDefault="006A70A5" w:rsidP="00C5158C">
      <w:pPr>
        <w:pStyle w:val="Listenabsatz"/>
        <w:numPr>
          <w:ilvl w:val="1"/>
          <w:numId w:val="61"/>
        </w:numPr>
        <w:rPr>
          <w:ins w:id="400" w:author="nick" w:date="2019-11-10T14:42:00Z"/>
          <w:lang w:val="en-US"/>
        </w:rPr>
      </w:pPr>
      <w:ins w:id="401" w:author="Dr. Carsten Franke" w:date="2019-12-10T22:14:00Z">
        <w:r>
          <w:rPr>
            <w:lang w:val="en-US"/>
          </w:rPr>
          <w:t>or some combination of the</w:t>
        </w:r>
      </w:ins>
      <w:ins w:id="402" w:author="Dr. Carsten Franke" w:date="2019-12-10T22:15:00Z">
        <w:r>
          <w:rPr>
            <w:lang w:val="en-US"/>
          </w:rPr>
          <w:t xml:space="preserve"> two</w:t>
        </w:r>
      </w:ins>
      <w:ins w:id="403" w:author="Dr. Carsten Franke" w:date="2019-12-10T22:14:00Z">
        <w:r>
          <w:rPr>
            <w:lang w:val="en-US"/>
          </w:rPr>
          <w:t xml:space="preserve"> sub-scenarios</w:t>
        </w:r>
      </w:ins>
      <w:ins w:id="404" w:author="Dr. Carsten Franke" w:date="2019-12-10T22:15:00Z">
        <w:r>
          <w:rPr>
            <w:lang w:val="en-US"/>
          </w:rPr>
          <w:t xml:space="preserve"> above</w:t>
        </w:r>
      </w:ins>
      <w:ins w:id="405" w:author="nick" w:date="2019-11-10T14:42:00Z">
        <w:r w:rsidR="00C5158C" w:rsidRPr="0033379A">
          <w:rPr>
            <w:lang w:val="en-US"/>
          </w:rPr>
          <w:t>.</w:t>
        </w:r>
      </w:ins>
      <w:ins w:id="406" w:author="Dr. Carsten Franke" w:date="2019-12-10T22:14:00Z">
        <w:r>
          <w:rPr>
            <w:lang w:val="en-US"/>
          </w:rPr>
          <w:t xml:space="preserve"> </w:t>
        </w:r>
      </w:ins>
    </w:p>
    <w:p w14:paraId="3C946525" w14:textId="77777777" w:rsidR="00C5158C" w:rsidRDefault="00C5158C" w:rsidP="00C5158C">
      <w:pPr>
        <w:rPr>
          <w:ins w:id="407" w:author="nick" w:date="2019-11-10T14:42:00Z"/>
        </w:rPr>
      </w:pPr>
    </w:p>
    <w:p w14:paraId="23F90340" w14:textId="64B5F9D5" w:rsidR="00C5158C" w:rsidRDefault="00C5158C" w:rsidP="00C5158C">
      <w:pPr>
        <w:rPr>
          <w:ins w:id="408" w:author="nick" w:date="2019-11-10T14:42:00Z"/>
        </w:rPr>
      </w:pPr>
      <w:ins w:id="409" w:author="nick" w:date="2019-11-10T14:42:00Z">
        <w:r>
          <w:t xml:space="preserve">In </w:t>
        </w:r>
        <w:r>
          <w:fldChar w:fldCharType="begin"/>
        </w:r>
        <w:r>
          <w:instrText xml:space="preserve"> REF _Ref21650472 \h </w:instrText>
        </w:r>
      </w:ins>
      <w:ins w:id="410" w:author="nick" w:date="2019-11-10T14:42:00Z">
        <w:r>
          <w:fldChar w:fldCharType="separate"/>
        </w:r>
      </w:ins>
      <w:r w:rsidR="0049567D">
        <w:t xml:space="preserve">Figure </w:t>
      </w:r>
      <w:r w:rsidR="0049567D">
        <w:rPr>
          <w:noProof/>
        </w:rPr>
        <w:t>7</w:t>
      </w:r>
      <w:ins w:id="411" w:author="nick" w:date="2019-11-10T14:42:00Z">
        <w:r>
          <w:fldChar w:fldCharType="end"/>
        </w:r>
        <w:r>
          <w:t xml:space="preserve">, all joints, A, B, C, exist </w:t>
        </w:r>
        <w:del w:id="412" w:author="Dr. Carsten Franke" w:date="2019-12-10T22:15:00Z">
          <w:r w:rsidDel="00C20A54">
            <w:delText>under</w:delText>
          </w:r>
        </w:del>
      </w:ins>
      <w:ins w:id="413" w:author="Dr. Carsten Franke" w:date="2019-12-10T22:15:00Z">
        <w:r w:rsidR="00C20A54">
          <w:t>within</w:t>
        </w:r>
      </w:ins>
      <w:ins w:id="414" w:author="nick" w:date="2019-11-10T14:42:00Z">
        <w:r>
          <w:t xml:space="preserve"> the same </w:t>
        </w:r>
        <w:r w:rsidRPr="009F6133">
          <w:rPr>
            <w:rFonts w:ascii="Courier New" w:hAnsi="Courier New" w:cs="Courier New"/>
            <w:b/>
            <w:i/>
            <w:sz w:val="18"/>
            <w:szCs w:val="18"/>
          </w:rPr>
          <w:t>&lt;connection_group&gt;</w:t>
        </w:r>
        <w:r>
          <w:t xml:space="preserve">, but each </w:t>
        </w:r>
      </w:ins>
      <w:ins w:id="415" w:author="nick" w:date="2019-11-10T14:59:00Z">
        <w:r w:rsidR="00237521">
          <w:t>joint</w:t>
        </w:r>
      </w:ins>
      <w:ins w:id="416" w:author="nick" w:date="2019-11-10T14:42:00Z">
        <w:r>
          <w:t xml:space="preserve"> is connected in a different way.</w:t>
        </w:r>
      </w:ins>
    </w:p>
    <w:p w14:paraId="22FE7AAE" w14:textId="77777777" w:rsidR="00C5158C" w:rsidRDefault="00C5158C" w:rsidP="00C5158C">
      <w:pPr>
        <w:pStyle w:val="XMLCode"/>
        <w:ind w:firstLine="0"/>
        <w:rPr>
          <w:ins w:id="417" w:author="nick" w:date="2019-11-10T14:42:00Z"/>
        </w:rPr>
      </w:pPr>
    </w:p>
    <w:p w14:paraId="17B5232E" w14:textId="77777777" w:rsidR="00C5158C" w:rsidRDefault="00C5158C" w:rsidP="00C5158C">
      <w:pPr>
        <w:pStyle w:val="XMLCode"/>
        <w:ind w:firstLine="0"/>
        <w:rPr>
          <w:ins w:id="418" w:author="nick" w:date="2019-11-10T14:42:00Z"/>
        </w:rPr>
      </w:pPr>
      <w:ins w:id="419" w:author="nick" w:date="2019-11-10T14:42:00Z">
        <w:r>
          <w:t>&lt;connection_group&gt;</w:t>
        </w:r>
      </w:ins>
    </w:p>
    <w:p w14:paraId="1B135782" w14:textId="77777777" w:rsidR="00C5158C" w:rsidRDefault="00C5158C" w:rsidP="00C5158C">
      <w:pPr>
        <w:pStyle w:val="XMLCode"/>
        <w:ind w:firstLine="0"/>
        <w:rPr>
          <w:ins w:id="420" w:author="nick" w:date="2019-11-10T14:42:00Z"/>
        </w:rPr>
      </w:pPr>
      <w:ins w:id="421" w:author="nick" w:date="2019-11-10T14:42:00Z">
        <w:r>
          <w:t xml:space="preserve">    </w:t>
        </w:r>
        <w:r w:rsidRPr="00C3027A">
          <w:t>&lt;connected_to&gt;</w:t>
        </w:r>
      </w:ins>
    </w:p>
    <w:p w14:paraId="5010C7C1" w14:textId="416169E2" w:rsidR="00C5158C" w:rsidRDefault="00C5158C" w:rsidP="00C5158C">
      <w:pPr>
        <w:pStyle w:val="XMLCode"/>
        <w:ind w:firstLine="0"/>
        <w:rPr>
          <w:ins w:id="422" w:author="nick" w:date="2019-11-10T14:42:00Z"/>
        </w:rPr>
      </w:pPr>
      <w:ins w:id="423" w:author="nick" w:date="2019-11-10T14:42:00Z">
        <w:r>
          <w:t xml:space="preserve">       </w:t>
        </w:r>
        <w:r w:rsidRPr="00C3027A">
          <w:t xml:space="preserve"> &lt;part index=</w:t>
        </w:r>
      </w:ins>
      <w:ins w:id="424" w:author="nick" w:date="2019-11-24T12:20:00Z">
        <w:r w:rsidR="00194316">
          <w:t>"</w:t>
        </w:r>
      </w:ins>
      <w:ins w:id="425" w:author="nick" w:date="2019-11-10T14:42:00Z">
        <w:r w:rsidRPr="00C3027A">
          <w:t>1</w:t>
        </w:r>
      </w:ins>
      <w:ins w:id="426" w:author="nick" w:date="2019-11-24T12:20:00Z">
        <w:r w:rsidR="00194316">
          <w:t>"</w:t>
        </w:r>
      </w:ins>
      <w:ins w:id="427" w:author="nick" w:date="2019-11-10T14:42:00Z">
        <w:r w:rsidRPr="00C3027A">
          <w:t xml:space="preserve"> label=</w:t>
        </w:r>
      </w:ins>
      <w:ins w:id="428" w:author="nick" w:date="2019-11-24T12:20:00Z">
        <w:r w:rsidR="00194316">
          <w:t>"</w:t>
        </w:r>
      </w:ins>
      <w:ins w:id="429" w:author="nick" w:date="2019-11-10T14:44:00Z">
        <w:r>
          <w:t>PART_</w:t>
        </w:r>
      </w:ins>
      <w:ins w:id="430" w:author="nick" w:date="2019-11-19T16:00:00Z">
        <w:r w:rsidR="007F2E66">
          <w:t>7000800</w:t>
        </w:r>
      </w:ins>
      <w:ins w:id="431" w:author="nick" w:date="2019-11-24T12:20:00Z">
        <w:r w:rsidR="00194316">
          <w:t>"</w:t>
        </w:r>
      </w:ins>
      <w:ins w:id="432" w:author="nick" w:date="2019-11-10T14:42:00Z">
        <w:r w:rsidRPr="00C3027A">
          <w:t xml:space="preserve">/&gt; </w:t>
        </w:r>
      </w:ins>
      <w:ins w:id="433" w:author="nick" w:date="2019-11-19T16:00:00Z">
        <w:r w:rsidR="007F2E66">
          <w:t xml:space="preserve">  </w:t>
        </w:r>
        <w:proofErr w:type="gramStart"/>
        <w:r w:rsidR="007F2E66">
          <w:t>&lt;!--</w:t>
        </w:r>
        <w:proofErr w:type="gramEnd"/>
        <w:r w:rsidR="007F2E66">
          <w:t xml:space="preserve"> green --&gt;</w:t>
        </w:r>
      </w:ins>
    </w:p>
    <w:p w14:paraId="2ECC136D" w14:textId="67991600" w:rsidR="00C5158C" w:rsidRDefault="00C5158C" w:rsidP="00C5158C">
      <w:pPr>
        <w:pStyle w:val="XMLCode"/>
        <w:ind w:firstLine="0"/>
        <w:rPr>
          <w:ins w:id="434" w:author="nick" w:date="2019-11-10T14:42:00Z"/>
        </w:rPr>
      </w:pPr>
      <w:ins w:id="435" w:author="nick" w:date="2019-11-10T14:42:00Z">
        <w:r>
          <w:t xml:space="preserve">        &lt;part index=</w:t>
        </w:r>
      </w:ins>
      <w:ins w:id="436" w:author="nick" w:date="2019-11-24T12:20:00Z">
        <w:r w:rsidR="00194316">
          <w:t>"</w:t>
        </w:r>
      </w:ins>
      <w:ins w:id="437" w:author="nick" w:date="2019-11-10T14:42:00Z">
        <w:r>
          <w:t>2</w:t>
        </w:r>
      </w:ins>
      <w:ins w:id="438" w:author="nick" w:date="2019-11-24T12:20:00Z">
        <w:r w:rsidR="00194316">
          <w:t>"</w:t>
        </w:r>
      </w:ins>
      <w:ins w:id="439" w:author="nick" w:date="2019-11-10T14:42:00Z">
        <w:r>
          <w:t xml:space="preserve"> label=</w:t>
        </w:r>
      </w:ins>
      <w:ins w:id="440" w:author="nick" w:date="2019-11-24T12:20:00Z">
        <w:r w:rsidR="00194316">
          <w:t>"</w:t>
        </w:r>
      </w:ins>
      <w:ins w:id="441" w:author="nick" w:date="2019-11-10T14:44:00Z">
        <w:r>
          <w:t>PART_</w:t>
        </w:r>
      </w:ins>
      <w:ins w:id="442" w:author="nick" w:date="2019-11-19T16:00:00Z">
        <w:r w:rsidR="007F2E66">
          <w:t>7000400</w:t>
        </w:r>
      </w:ins>
      <w:ins w:id="443" w:author="nick" w:date="2019-11-24T12:20:00Z">
        <w:r w:rsidR="00194316">
          <w:t>"</w:t>
        </w:r>
      </w:ins>
      <w:ins w:id="444" w:author="nick" w:date="2019-11-10T14:42:00Z">
        <w:r w:rsidRPr="00C3027A">
          <w:t xml:space="preserve">/&gt; </w:t>
        </w:r>
      </w:ins>
      <w:ins w:id="445" w:author="nick" w:date="2019-11-19T16:00:00Z">
        <w:r w:rsidR="007F2E66">
          <w:t xml:space="preserve">  </w:t>
        </w:r>
        <w:proofErr w:type="gramStart"/>
        <w:r w:rsidR="007F2E66">
          <w:t>&lt;!--</w:t>
        </w:r>
        <w:proofErr w:type="gramEnd"/>
        <w:r w:rsidR="007F2E66">
          <w:t xml:space="preserve"> red </w:t>
        </w:r>
      </w:ins>
      <w:ins w:id="446" w:author="nick" w:date="2019-11-19T16:01:00Z">
        <w:r w:rsidR="007F2E66">
          <w:t xml:space="preserve">  --&gt;</w:t>
        </w:r>
      </w:ins>
    </w:p>
    <w:p w14:paraId="66120E0B" w14:textId="77777777" w:rsidR="00C5158C" w:rsidRDefault="00C5158C" w:rsidP="00C5158C">
      <w:pPr>
        <w:pStyle w:val="XMLCode"/>
        <w:ind w:firstLine="0"/>
        <w:rPr>
          <w:ins w:id="447" w:author="nick" w:date="2019-11-10T14:42:00Z"/>
        </w:rPr>
      </w:pPr>
      <w:ins w:id="448" w:author="nick" w:date="2019-11-10T14:42:00Z">
        <w:r>
          <w:t xml:space="preserve">    </w:t>
        </w:r>
        <w:r w:rsidRPr="00C3027A">
          <w:t>&lt;/connected_to&gt;</w:t>
        </w:r>
      </w:ins>
    </w:p>
    <w:p w14:paraId="5DB1A6D8" w14:textId="77777777" w:rsidR="00C5158C" w:rsidRDefault="00C5158C" w:rsidP="00C5158C">
      <w:pPr>
        <w:pStyle w:val="XMLCode"/>
        <w:ind w:firstLine="0"/>
        <w:rPr>
          <w:ins w:id="449" w:author="nick" w:date="2019-11-10T14:42:00Z"/>
        </w:rPr>
      </w:pPr>
      <w:ins w:id="450" w:author="nick" w:date="2019-11-10T14:42:00Z">
        <w:r>
          <w:t>&lt;/connection_group&gt;</w:t>
        </w:r>
      </w:ins>
    </w:p>
    <w:p w14:paraId="035A8710" w14:textId="77777777" w:rsidR="00C5158C" w:rsidRDefault="00C5158C" w:rsidP="00C5158C">
      <w:pPr>
        <w:pStyle w:val="XMLCode"/>
        <w:ind w:firstLine="0"/>
        <w:rPr>
          <w:ins w:id="451" w:author="nick" w:date="2019-11-10T14:42:00Z"/>
        </w:rPr>
      </w:pPr>
    </w:p>
    <w:p w14:paraId="42FC1514" w14:textId="6620CE4E" w:rsidR="00C5158C" w:rsidRDefault="00C5158C" w:rsidP="00C5158C">
      <w:pPr>
        <w:rPr>
          <w:ins w:id="452" w:author="nick" w:date="2019-11-10T14:42:00Z"/>
        </w:rPr>
      </w:pPr>
      <w:ins w:id="453" w:author="nick" w:date="2019-11-10T14:42:00Z">
        <w:r>
          <w:lastRenderedPageBreak/>
          <w:t xml:space="preserve">For joints A and </w:t>
        </w:r>
        <w:proofErr w:type="gramStart"/>
        <w:r>
          <w:t>C</w:t>
        </w:r>
        <w:proofErr w:type="gramEnd"/>
        <w:r>
          <w:t xml:space="preserve"> the number of flanges connected is more than the number of parts in &lt;connected_to&gt;. Between joints A and C, the flanges feature </w:t>
        </w:r>
      </w:ins>
      <w:ins w:id="454" w:author="nick" w:date="2019-11-10T15:00:00Z">
        <w:r w:rsidR="00237521">
          <w:t>the same</w:t>
        </w:r>
      </w:ins>
      <w:ins w:id="455" w:author="nick" w:date="2019-11-10T14:42:00Z">
        <w:r>
          <w:t xml:space="preserve"> parts, </w:t>
        </w:r>
      </w:ins>
      <w:ins w:id="456" w:author="nick" w:date="2019-11-10T15:00:00Z">
        <w:r w:rsidR="00237521">
          <w:t xml:space="preserve">but </w:t>
        </w:r>
      </w:ins>
      <w:ins w:id="457" w:author="nick" w:date="2019-11-10T14:42:00Z">
        <w:r>
          <w:t>in a different order.</w:t>
        </w:r>
      </w:ins>
    </w:p>
    <w:p w14:paraId="5BC176CE" w14:textId="77777777" w:rsidR="00C5158C" w:rsidRDefault="00C5158C" w:rsidP="00C5158C">
      <w:pPr>
        <w:rPr>
          <w:ins w:id="458" w:author="nick" w:date="2019-11-10T14:42:00Z"/>
        </w:rPr>
      </w:pPr>
      <w:ins w:id="459"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460" w:author="nick" w:date="2019-11-10T14:42:00Z"/>
          <w:b w:val="0"/>
        </w:rPr>
      </w:pPr>
      <w:ins w:id="461"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462" w:author="nick" w:date="2019-11-10T14:42:00Z"/>
        </w:rPr>
      </w:pPr>
      <w:ins w:id="463"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464" w:author="nick" w:date="2019-11-10T14:42:00Z"/>
        </w:rPr>
      </w:pPr>
      <w:ins w:id="465"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466"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467" w:author="nick" w:date="2019-11-10T14:42:00Z"/>
                <w:b/>
                <w:i/>
              </w:rPr>
            </w:pPr>
            <w:ins w:id="468"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469" w:author="nick" w:date="2019-11-10T14:42:00Z"/>
                <w:b/>
                <w:i/>
              </w:rPr>
            </w:pPr>
            <w:ins w:id="470"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471" w:author="nick" w:date="2019-11-10T14:42:00Z"/>
                <w:b/>
                <w:i/>
              </w:rPr>
            </w:pPr>
            <w:ins w:id="472"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473" w:author="nick" w:date="2019-11-10T14:42:00Z"/>
                <w:b/>
                <w:i/>
              </w:rPr>
            </w:pPr>
            <w:ins w:id="474" w:author="nick" w:date="2019-11-10T14:42:00Z">
              <w:r w:rsidRPr="007055D9">
                <w:rPr>
                  <w:b/>
                  <w:i/>
                </w:rPr>
                <w:t>Constraint</w:t>
              </w:r>
            </w:ins>
          </w:p>
        </w:tc>
      </w:tr>
      <w:tr w:rsidR="00C5158C" w:rsidRPr="007055D9" w14:paraId="52D9C486" w14:textId="77777777" w:rsidTr="00C5158C">
        <w:trPr>
          <w:jc w:val="center"/>
          <w:ins w:id="475"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476" w:author="nick" w:date="2019-11-10T14:42:00Z"/>
                <w:sz w:val="20"/>
                <w:szCs w:val="20"/>
              </w:rPr>
            </w:pPr>
            <w:ins w:id="477"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478" w:author="nick" w:date="2019-11-10T14:42:00Z"/>
                <w:sz w:val="20"/>
                <w:szCs w:val="20"/>
              </w:rPr>
            </w:pPr>
            <w:ins w:id="479"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480" w:author="nick" w:date="2019-11-10T14:42:00Z"/>
                <w:sz w:val="20"/>
                <w:szCs w:val="20"/>
                <w:highlight w:val="yellow"/>
              </w:rPr>
            </w:pPr>
            <w:ins w:id="481"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482" w:author="nick" w:date="2019-11-10T14:42:00Z"/>
                <w:sz w:val="20"/>
                <w:szCs w:val="20"/>
              </w:rPr>
            </w:pPr>
            <w:ins w:id="483" w:author="nick" w:date="2019-11-10T14:42:00Z">
              <w:r w:rsidRPr="003103A4">
                <w:rPr>
                  <w:sz w:val="20"/>
                  <w:szCs w:val="20"/>
                </w:rPr>
                <w:t>-</w:t>
              </w:r>
            </w:ins>
          </w:p>
        </w:tc>
      </w:tr>
    </w:tbl>
    <w:p w14:paraId="075537A7" w14:textId="681C2BAB" w:rsidR="00C5158C" w:rsidRDefault="00C5158C" w:rsidP="00C5158C">
      <w:pPr>
        <w:pStyle w:val="Beschriftung"/>
        <w:spacing w:before="120"/>
        <w:rPr>
          <w:ins w:id="484" w:author="nick" w:date="2019-11-10T14:42:00Z"/>
          <w:rStyle w:val="elementdeftypeChar"/>
          <w:b/>
        </w:rPr>
      </w:pPr>
      <w:bookmarkStart w:id="485" w:name="_Toc21651031"/>
      <w:bookmarkStart w:id="486" w:name="_Toc26916556"/>
      <w:ins w:id="487" w:author="nick" w:date="2019-11-10T14:42:00Z">
        <w:r>
          <w:t xml:space="preserve">Table </w:t>
        </w:r>
        <w:r>
          <w:fldChar w:fldCharType="begin"/>
        </w:r>
        <w:r>
          <w:instrText xml:space="preserve"> SEQ Table \* ARABIC </w:instrText>
        </w:r>
        <w:r>
          <w:fldChar w:fldCharType="separate"/>
        </w:r>
      </w:ins>
      <w:r w:rsidR="0049567D">
        <w:rPr>
          <w:noProof/>
        </w:rPr>
        <w:t>11</w:t>
      </w:r>
      <w:ins w:id="488"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485"/>
        <w:bookmarkEnd w:id="486"/>
      </w:ins>
    </w:p>
    <w:p w14:paraId="6B44B584" w14:textId="77777777" w:rsidR="00C5158C" w:rsidRPr="007055D9" w:rsidRDefault="00C5158C" w:rsidP="00C5158C">
      <w:pPr>
        <w:keepNext/>
        <w:widowControl w:val="0"/>
        <w:rPr>
          <w:ins w:id="489" w:author="nick" w:date="2019-11-10T14:42:00Z"/>
        </w:rPr>
      </w:pPr>
      <w:ins w:id="490" w:author="nick" w:date="2019-11-10T14:42:00Z">
        <w:r>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91"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92" w:author="nick" w:date="2019-11-10T14:42:00Z"/>
                <w:b/>
                <w:i/>
              </w:rPr>
            </w:pPr>
            <w:ins w:id="493"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94" w:author="nick" w:date="2019-11-10T14:42:00Z"/>
                <w:b/>
                <w:i/>
              </w:rPr>
            </w:pPr>
            <w:ins w:id="495"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96" w:author="nick" w:date="2019-11-10T14:42:00Z"/>
                <w:b/>
                <w:i/>
              </w:rPr>
            </w:pPr>
            <w:ins w:id="497"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98" w:author="nick" w:date="2019-11-10T14:42:00Z"/>
                <w:b/>
                <w:i/>
              </w:rPr>
            </w:pPr>
            <w:ins w:id="499"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500" w:author="nick" w:date="2019-11-10T14:42:00Z"/>
                <w:b/>
                <w:i/>
              </w:rPr>
            </w:pPr>
            <w:ins w:id="501" w:author="nick" w:date="2019-11-10T14:42:00Z">
              <w:r w:rsidRPr="007055D9">
                <w:rPr>
                  <w:b/>
                  <w:i/>
                </w:rPr>
                <w:t>Constraint</w:t>
              </w:r>
              <w:r>
                <w:rPr>
                  <w:b/>
                  <w:i/>
                </w:rPr>
                <w:t>s / Remarks</w:t>
              </w:r>
            </w:ins>
          </w:p>
        </w:tc>
      </w:tr>
      <w:tr w:rsidR="00C5158C" w:rsidRPr="007055D9" w14:paraId="1918BB73" w14:textId="77777777" w:rsidTr="00C5158C">
        <w:trPr>
          <w:trHeight w:val="363"/>
          <w:ins w:id="502" w:author="nick" w:date="2019-11-10T14:42:00Z"/>
        </w:trPr>
        <w:tc>
          <w:tcPr>
            <w:tcW w:w="1258" w:type="dxa"/>
            <w:shd w:val="clear" w:color="auto" w:fill="auto"/>
          </w:tcPr>
          <w:p w14:paraId="19AE17F7" w14:textId="77777777" w:rsidR="00C5158C" w:rsidRPr="003103A4" w:rsidRDefault="00C5158C" w:rsidP="00C5158C">
            <w:pPr>
              <w:keepNext/>
              <w:rPr>
                <w:ins w:id="503" w:author="nick" w:date="2019-11-10T14:42:00Z"/>
                <w:sz w:val="20"/>
                <w:szCs w:val="20"/>
              </w:rPr>
            </w:pPr>
            <w:proofErr w:type="spellStart"/>
            <w:ins w:id="504"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505" w:author="nick" w:date="2019-11-10T14:42:00Z"/>
                <w:sz w:val="20"/>
                <w:szCs w:val="20"/>
              </w:rPr>
            </w:pPr>
            <w:ins w:id="506"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507" w:author="nick" w:date="2019-11-10T14:42:00Z"/>
                <w:sz w:val="20"/>
                <w:szCs w:val="20"/>
              </w:rPr>
            </w:pPr>
            <w:ins w:id="508"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509" w:author="nick" w:date="2019-11-10T14:42:00Z"/>
                <w:sz w:val="20"/>
                <w:szCs w:val="20"/>
              </w:rPr>
            </w:pPr>
            <w:ins w:id="510"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511" w:author="nick" w:date="2019-11-10T14:42:00Z"/>
                <w:sz w:val="20"/>
                <w:szCs w:val="20"/>
              </w:rPr>
            </w:pPr>
            <w:ins w:id="512"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513" w:author="nick" w:date="2019-11-10T14:42:00Z"/>
                <w:sz w:val="20"/>
                <w:szCs w:val="20"/>
              </w:rPr>
            </w:pPr>
            <w:proofErr w:type="spellStart"/>
            <w:ins w:id="514"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2EED7714" w:rsidR="00C5158C" w:rsidRDefault="00C5158C" w:rsidP="00C5158C">
      <w:pPr>
        <w:pStyle w:val="Beschriftung"/>
        <w:rPr>
          <w:ins w:id="515" w:author="nick" w:date="2019-11-10T14:42:00Z"/>
        </w:rPr>
      </w:pPr>
      <w:bookmarkStart w:id="516" w:name="_Toc21651032"/>
      <w:bookmarkStart w:id="517" w:name="_Toc26916557"/>
      <w:ins w:id="518" w:author="nick" w:date="2019-11-10T14:42:00Z">
        <w:r>
          <w:t xml:space="preserve">Table </w:t>
        </w:r>
        <w:r>
          <w:fldChar w:fldCharType="begin"/>
        </w:r>
        <w:r>
          <w:instrText xml:space="preserve"> SEQ Table \* ARABIC </w:instrText>
        </w:r>
        <w:r>
          <w:fldChar w:fldCharType="separate"/>
        </w:r>
      </w:ins>
      <w:r w:rsidR="0049567D">
        <w:rPr>
          <w:noProof/>
        </w:rPr>
        <w:t>12</w:t>
      </w:r>
      <w:ins w:id="519" w:author="nick" w:date="2019-11-10T14:42:00Z">
        <w:r>
          <w:fldChar w:fldCharType="end"/>
        </w:r>
        <w:r>
          <w:t>: Attributes of &lt;stacking&gt;</w:t>
        </w:r>
        <w:bookmarkEnd w:id="516"/>
        <w:bookmarkEnd w:id="517"/>
      </w:ins>
    </w:p>
    <w:p w14:paraId="6362C457" w14:textId="77777777" w:rsidR="00C5158C" w:rsidRDefault="00C5158C" w:rsidP="00C5158C">
      <w:pPr>
        <w:numPr>
          <w:ilvl w:val="0"/>
          <w:numId w:val="22"/>
        </w:numPr>
        <w:spacing w:before="120"/>
        <w:jc w:val="both"/>
        <w:rPr>
          <w:ins w:id="520" w:author="nick" w:date="2019-11-10T14:42:00Z"/>
        </w:rPr>
      </w:pPr>
      <w:proofErr w:type="spellStart"/>
      <w:ins w:id="521" w:author="nick" w:date="2019-11-10T14:42:00Z">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ins>
    </w:p>
    <w:p w14:paraId="5F133A96" w14:textId="3AC3FB20" w:rsidR="00C5158C" w:rsidRDefault="00C5158C" w:rsidP="00C5158C">
      <w:pPr>
        <w:keepNext/>
        <w:spacing w:before="120"/>
        <w:rPr>
          <w:ins w:id="522" w:author="nick" w:date="2019-11-10T14:42:00Z"/>
        </w:rPr>
      </w:pPr>
      <w:ins w:id="523"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ins>
      <w:ins w:id="524" w:author="Dr. Carsten Franke" w:date="2019-12-10T22:19:00Z">
        <w:r w:rsidR="00C20A54">
          <w:rPr>
            <w:rFonts w:ascii="Courier New" w:hAnsi="Courier New" w:cs="Courier New"/>
            <w:b/>
            <w:i/>
            <w:sz w:val="18"/>
            <w:szCs w:val="18"/>
          </w:rPr>
          <w:t>/</w:t>
        </w:r>
      </w:ins>
      <w:ins w:id="525" w:author="nick" w:date="2019-11-10T14:42:00Z">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526"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527" w:author="nick" w:date="2019-11-10T14:42:00Z"/>
                <w:b/>
                <w:i/>
              </w:rPr>
            </w:pPr>
            <w:ins w:id="528"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529" w:author="nick" w:date="2019-11-10T14:42:00Z"/>
                <w:b/>
                <w:i/>
              </w:rPr>
            </w:pPr>
            <w:ins w:id="530"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531" w:author="nick" w:date="2019-11-10T14:42:00Z"/>
                <w:b/>
                <w:i/>
              </w:rPr>
            </w:pPr>
            <w:ins w:id="532"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533" w:author="nick" w:date="2019-11-10T14:42:00Z"/>
                <w:b/>
                <w:i/>
              </w:rPr>
            </w:pPr>
            <w:ins w:id="534"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535" w:author="nick" w:date="2019-11-10T14:42:00Z"/>
                <w:b/>
                <w:i/>
              </w:rPr>
            </w:pPr>
            <w:ins w:id="536" w:author="nick" w:date="2019-11-10T14:42:00Z">
              <w:r w:rsidRPr="007055D9">
                <w:rPr>
                  <w:b/>
                  <w:i/>
                </w:rPr>
                <w:t>Constraint</w:t>
              </w:r>
            </w:ins>
          </w:p>
        </w:tc>
      </w:tr>
      <w:tr w:rsidR="00C5158C" w:rsidRPr="007055D9" w14:paraId="79DE1BBD" w14:textId="77777777" w:rsidTr="00C5158C">
        <w:trPr>
          <w:trHeight w:val="355"/>
          <w:ins w:id="537" w:author="nick" w:date="2019-11-10T14:42:00Z"/>
        </w:trPr>
        <w:tc>
          <w:tcPr>
            <w:tcW w:w="1258" w:type="dxa"/>
            <w:shd w:val="clear" w:color="auto" w:fill="auto"/>
          </w:tcPr>
          <w:p w14:paraId="16B6C36F" w14:textId="77777777" w:rsidR="00C5158C" w:rsidRPr="003103A4" w:rsidRDefault="00C5158C" w:rsidP="00C5158C">
            <w:pPr>
              <w:keepNext/>
              <w:rPr>
                <w:ins w:id="538" w:author="nick" w:date="2019-11-10T14:42:00Z"/>
                <w:sz w:val="20"/>
                <w:szCs w:val="20"/>
              </w:rPr>
            </w:pPr>
            <w:ins w:id="539" w:author="nick" w:date="2019-11-10T14:42:00Z">
              <w:r>
                <w:rPr>
                  <w:sz w:val="20"/>
                  <w:szCs w:val="20"/>
                </w:rPr>
                <w:t>order</w:t>
              </w:r>
            </w:ins>
          </w:p>
        </w:tc>
        <w:tc>
          <w:tcPr>
            <w:tcW w:w="1855" w:type="dxa"/>
          </w:tcPr>
          <w:p w14:paraId="7C74381D" w14:textId="77777777" w:rsidR="00C5158C" w:rsidRPr="003103A4" w:rsidRDefault="00C5158C" w:rsidP="00C5158C">
            <w:pPr>
              <w:keepNext/>
              <w:rPr>
                <w:ins w:id="540" w:author="nick" w:date="2019-11-10T14:42:00Z"/>
                <w:sz w:val="20"/>
                <w:szCs w:val="20"/>
              </w:rPr>
            </w:pPr>
            <w:ins w:id="541"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542" w:author="nick" w:date="2019-11-10T14:42:00Z"/>
                <w:sz w:val="20"/>
                <w:szCs w:val="20"/>
              </w:rPr>
            </w:pPr>
            <w:ins w:id="543"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544" w:author="nick" w:date="2019-11-10T14:42:00Z"/>
                <w:sz w:val="20"/>
                <w:szCs w:val="20"/>
              </w:rPr>
            </w:pPr>
            <w:ins w:id="545"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546" w:author="nick" w:date="2019-11-10T14:42:00Z"/>
                <w:sz w:val="20"/>
                <w:szCs w:val="20"/>
              </w:rPr>
            </w:pPr>
            <w:ins w:id="547"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548" w:author="nick" w:date="2019-11-10T14:42:00Z"/>
        </w:trPr>
        <w:tc>
          <w:tcPr>
            <w:tcW w:w="1258" w:type="dxa"/>
            <w:shd w:val="clear" w:color="auto" w:fill="auto"/>
          </w:tcPr>
          <w:p w14:paraId="58DB0D1B" w14:textId="77777777" w:rsidR="00C5158C" w:rsidRPr="003103A4" w:rsidRDefault="00C5158C" w:rsidP="00C5158C">
            <w:pPr>
              <w:keepNext/>
              <w:rPr>
                <w:ins w:id="549" w:author="nick" w:date="2019-11-10T14:42:00Z"/>
                <w:sz w:val="20"/>
                <w:szCs w:val="20"/>
              </w:rPr>
            </w:pPr>
            <w:proofErr w:type="spellStart"/>
            <w:ins w:id="550"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551" w:author="nick" w:date="2019-11-10T14:42:00Z"/>
                <w:sz w:val="20"/>
                <w:szCs w:val="20"/>
              </w:rPr>
            </w:pPr>
            <w:ins w:id="552"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553"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554" w:author="nick" w:date="2019-11-10T14:42:00Z"/>
                <w:sz w:val="20"/>
                <w:szCs w:val="20"/>
              </w:rPr>
            </w:pPr>
            <w:ins w:id="555"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556" w:author="nick" w:date="2019-11-10T14:42:00Z"/>
                <w:sz w:val="20"/>
                <w:szCs w:val="20"/>
              </w:rPr>
            </w:pPr>
          </w:p>
        </w:tc>
      </w:tr>
    </w:tbl>
    <w:p w14:paraId="7BE681DA" w14:textId="497C39C0" w:rsidR="00C5158C" w:rsidRDefault="00C5158C" w:rsidP="00C5158C">
      <w:pPr>
        <w:pStyle w:val="Beschriftung"/>
        <w:rPr>
          <w:ins w:id="557" w:author="nick" w:date="2019-11-10T14:42:00Z"/>
        </w:rPr>
      </w:pPr>
      <w:bookmarkStart w:id="558" w:name="_Toc21651033"/>
      <w:bookmarkStart w:id="559" w:name="_Toc26916558"/>
      <w:ins w:id="560" w:author="nick" w:date="2019-11-10T14:42:00Z">
        <w:r>
          <w:t xml:space="preserve">Table </w:t>
        </w:r>
        <w:r>
          <w:fldChar w:fldCharType="begin"/>
        </w:r>
        <w:r>
          <w:instrText xml:space="preserve"> SEQ Table \* ARABIC </w:instrText>
        </w:r>
        <w:r>
          <w:fldChar w:fldCharType="separate"/>
        </w:r>
      </w:ins>
      <w:r w:rsidR="0049567D">
        <w:rPr>
          <w:noProof/>
        </w:rPr>
        <w:t>13</w:t>
      </w:r>
      <w:ins w:id="561" w:author="nick" w:date="2019-11-10T14:42:00Z">
        <w:r>
          <w:fldChar w:fldCharType="end"/>
        </w:r>
        <w:r>
          <w:t>: Attributes of &lt;level&gt;</w:t>
        </w:r>
        <w:bookmarkEnd w:id="558"/>
        <w:bookmarkEnd w:id="559"/>
      </w:ins>
    </w:p>
    <w:p w14:paraId="55108C25" w14:textId="15E47D41" w:rsidR="00C5158C" w:rsidRDefault="00C5158C" w:rsidP="00C5158C">
      <w:pPr>
        <w:numPr>
          <w:ilvl w:val="0"/>
          <w:numId w:val="22"/>
        </w:numPr>
        <w:spacing w:before="120"/>
        <w:jc w:val="both"/>
        <w:rPr>
          <w:ins w:id="562" w:author="nick" w:date="2019-11-10T14:42:00Z"/>
        </w:rPr>
      </w:pPr>
      <w:proofErr w:type="spellStart"/>
      <w:ins w:id="563"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564" w:author="nick" w:date="2019-11-10T14:42:00Z">
        <w:r>
          <w:fldChar w:fldCharType="separate"/>
        </w:r>
      </w:ins>
      <w:r w:rsidR="0049567D">
        <w:t>5.3.1.1</w:t>
      </w:r>
      <w:ins w:id="565" w:author="nick" w:date="2019-11-10T14:42:00Z">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566" w:author="nick" w:date="2019-11-10T14:42:00Z"/>
        </w:rPr>
      </w:pPr>
      <w:ins w:id="567"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568" w:author="nick" w:date="2019-11-10T14:42:00Z"/>
          <w:b/>
          <w:sz w:val="24"/>
        </w:rPr>
      </w:pPr>
      <w:ins w:id="569" w:author="nick" w:date="2019-11-10T14:42:00Z">
        <w:r w:rsidRPr="00D8238F">
          <w:rPr>
            <w:b/>
            <w:sz w:val="24"/>
          </w:rPr>
          <w:t>Remarks:</w:t>
        </w:r>
      </w:ins>
    </w:p>
    <w:p w14:paraId="314FA99F" w14:textId="35F8DCD4" w:rsidR="00C5158C" w:rsidRDefault="00C5158C" w:rsidP="00C5158C">
      <w:pPr>
        <w:keepLines/>
        <w:spacing w:before="240"/>
        <w:jc w:val="both"/>
        <w:rPr>
          <w:ins w:id="570" w:author="Dr. Carsten Franke" w:date="2019-12-10T22:17:00Z"/>
        </w:rPr>
      </w:pPr>
      <w:ins w:id="571"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273C74C1" w14:textId="0435BAE6" w:rsidR="00C20A54" w:rsidRPr="00C20A54" w:rsidRDefault="00C20A54" w:rsidP="00C5158C">
      <w:pPr>
        <w:keepLines/>
        <w:spacing w:before="240"/>
        <w:jc w:val="both"/>
        <w:rPr>
          <w:ins w:id="572" w:author="nick" w:date="2019-11-10T14:42:00Z"/>
          <w:szCs w:val="22"/>
        </w:rPr>
      </w:pPr>
      <w:ins w:id="573" w:author="Dr. Carsten Franke" w:date="2019-12-10T22:17:00Z">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ins>
      <w:ins w:id="574" w:author="Dr. Carsten Franke" w:date="2019-12-10T22:19:00Z">
        <w:r>
          <w:rPr>
            <w:szCs w:val="22"/>
          </w:rPr>
          <w:t>”</w:t>
        </w:r>
      </w:ins>
      <w:ins w:id="575" w:author="Dr. Carsten Franke" w:date="2019-12-10T22:17:00Z">
        <w:r w:rsidRPr="00C20A54">
          <w:rPr>
            <w:szCs w:val="22"/>
          </w:rPr>
          <w:t xml:space="preserve"> </w:t>
        </w:r>
      </w:ins>
      <w:ins w:id="576" w:author="Dr. Carsten Franke" w:date="2019-12-10T22:19:00Z">
        <w:r>
          <w:rPr>
            <w:szCs w:val="22"/>
          </w:rPr>
          <w:t xml:space="preserve">implies that element </w:t>
        </w:r>
      </w:ins>
      <w:ins w:id="577" w:author="Dr. Carsten Franke" w:date="2019-12-10T22:20:00Z">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ins>
      <w:ins w:id="578" w:author="Dr. Carsten Franke" w:date="2019-12-10T22:19:00Z">
        <w:r>
          <w:rPr>
            <w:szCs w:val="22"/>
          </w:rPr>
          <w:t xml:space="preserve"> </w:t>
        </w:r>
        <w:r w:rsidRPr="00C20A54">
          <w:rPr>
            <w:i/>
            <w:szCs w:val="22"/>
          </w:rPr>
          <w:t>must not</w:t>
        </w:r>
        <w:r>
          <w:rPr>
            <w:szCs w:val="22"/>
          </w:rPr>
          <w:t xml:space="preserve"> be used, if the</w:t>
        </w:r>
      </w:ins>
      <w:ins w:id="579" w:author="Dr. Carsten Franke" w:date="2019-12-10T22:20:00Z">
        <w:r>
          <w:rPr>
            <w:szCs w:val="22"/>
          </w:rPr>
          <w:t xml:space="preserve"> connection does not contain self-connection.</w:t>
        </w:r>
      </w:ins>
      <w:ins w:id="580" w:author="Dr. Carsten Franke" w:date="2019-12-10T22:19:00Z">
        <w:r>
          <w:rPr>
            <w:szCs w:val="22"/>
          </w:rPr>
          <w:t xml:space="preserve"> </w:t>
        </w:r>
      </w:ins>
    </w:p>
    <w:p w14:paraId="582B149F" w14:textId="77777777" w:rsidR="00C5158C" w:rsidRDefault="00C5158C" w:rsidP="00C5158C">
      <w:pPr>
        <w:keepNext/>
        <w:spacing w:before="120"/>
        <w:rPr>
          <w:ins w:id="581" w:author="nick" w:date="2019-11-10T14:42:00Z"/>
          <w:b/>
          <w:sz w:val="24"/>
        </w:rPr>
      </w:pPr>
      <w:ins w:id="582" w:author="nick" w:date="2019-11-10T14:42:00Z">
        <w:r w:rsidRPr="007055D9">
          <w:rPr>
            <w:b/>
            <w:sz w:val="24"/>
          </w:rPr>
          <w:lastRenderedPageBreak/>
          <w:t>Example</w:t>
        </w:r>
        <w:r>
          <w:rPr>
            <w:b/>
            <w:sz w:val="24"/>
          </w:rPr>
          <w:t xml:space="preserve"> A:</w:t>
        </w:r>
      </w:ins>
    </w:p>
    <w:p w14:paraId="07C30C21" w14:textId="6E6900AE" w:rsidR="00C5158C" w:rsidRPr="0003690A" w:rsidRDefault="00592D4F" w:rsidP="00C5158C">
      <w:pPr>
        <w:keepNext/>
        <w:keepLines/>
        <w:spacing w:before="120"/>
        <w:rPr>
          <w:ins w:id="583" w:author="nick" w:date="2019-11-10T14:42:00Z"/>
        </w:rPr>
      </w:pPr>
      <w:ins w:id="584" w:author="Dr. Carsten Franke" w:date="2019-12-10T22:22:00Z">
        <w:r>
          <w:t xml:space="preserve">The situations in </w:t>
        </w:r>
      </w:ins>
      <w:ins w:id="585" w:author="nick" w:date="2019-11-10T14:42:00Z">
        <w:r w:rsidR="00C5158C">
          <w:fldChar w:fldCharType="begin"/>
        </w:r>
        <w:r w:rsidR="00C5158C">
          <w:instrText xml:space="preserve"> REF _Ref21650472 \h </w:instrText>
        </w:r>
      </w:ins>
      <w:ins w:id="586" w:author="nick" w:date="2019-11-10T14:42:00Z">
        <w:r w:rsidR="00C5158C">
          <w:fldChar w:fldCharType="separate"/>
        </w:r>
      </w:ins>
      <w:r w:rsidR="0049567D">
        <w:t xml:space="preserve">Figure </w:t>
      </w:r>
      <w:r w:rsidR="0049567D">
        <w:rPr>
          <w:noProof/>
        </w:rPr>
        <w:t>7</w:t>
      </w:r>
      <w:ins w:id="587" w:author="nick" w:date="2019-11-10T14:42:00Z">
        <w:r w:rsidR="00C5158C">
          <w:fldChar w:fldCharType="end"/>
        </w:r>
        <w:r w:rsidR="00C5158C">
          <w:t xml:space="preserve"> may be </w:t>
        </w:r>
        <w:del w:id="588" w:author="Dr. Carsten Franke" w:date="2019-12-10T22:22:00Z">
          <w:r w:rsidR="00C5158C" w:rsidDel="00592D4F">
            <w:delText>expressed</w:delText>
          </w:r>
        </w:del>
      </w:ins>
      <w:ins w:id="589" w:author="Dr. Carsten Franke" w:date="2019-12-10T22:22:00Z">
        <w:r>
          <w:t>described</w:t>
        </w:r>
      </w:ins>
      <w:ins w:id="590" w:author="nick" w:date="2019-11-10T14:42:00Z">
        <w:r w:rsidR="00C5158C">
          <w:t xml:space="preserve"> using </w:t>
        </w:r>
        <w:r w:rsidR="00C5158C" w:rsidRPr="00F479B7">
          <w:rPr>
            <w:rFonts w:ascii="Courier New" w:hAnsi="Courier New" w:cs="Courier New"/>
            <w:b/>
            <w:i/>
            <w:sz w:val="18"/>
            <w:szCs w:val="18"/>
          </w:rPr>
          <w:t>&lt;level</w:t>
        </w:r>
      </w:ins>
      <w:ins w:id="591" w:author="Dr. Carsten Franke" w:date="2019-12-10T22:22:00Z">
        <w:r>
          <w:rPr>
            <w:rFonts w:ascii="Courier New" w:hAnsi="Courier New" w:cs="Courier New"/>
            <w:b/>
            <w:i/>
            <w:sz w:val="18"/>
            <w:szCs w:val="18"/>
          </w:rPr>
          <w:t>/</w:t>
        </w:r>
      </w:ins>
      <w:ins w:id="592" w:author="nick" w:date="2019-11-10T14:42:00Z">
        <w:r w:rsidR="00C5158C" w:rsidRPr="00F479B7">
          <w:rPr>
            <w:rFonts w:ascii="Courier New" w:hAnsi="Courier New" w:cs="Courier New"/>
            <w:b/>
            <w:i/>
            <w:sz w:val="18"/>
            <w:szCs w:val="18"/>
          </w:rPr>
          <w:t>&gt;</w:t>
        </w:r>
        <w:r w:rsidR="00C5158C">
          <w:t xml:space="preserve"> elements</w:t>
        </w:r>
      </w:ins>
      <w:ins w:id="593" w:author="Dr. Carsten Franke" w:date="2019-12-10T22:22:00Z">
        <w:r w:rsidR="00A23433">
          <w:t xml:space="preserve"> in order</w:t>
        </w:r>
      </w:ins>
      <w:ins w:id="594" w:author="nick" w:date="2019-11-10T14:42:00Z">
        <w:del w:id="595" w:author="Dr. Carsten Franke" w:date="2019-12-10T22:22:00Z">
          <w:r w:rsidR="00C5158C" w:rsidDel="00A23433">
            <w:delText>,</w:delText>
          </w:r>
        </w:del>
        <w:r w:rsidR="00C5158C">
          <w:t xml:space="preserve"> to explicitly define the </w:t>
        </w:r>
      </w:ins>
      <w:ins w:id="596" w:author="Dr. Carsten Franke" w:date="2019-12-10T22:23:00Z">
        <w:r w:rsidR="00A23433">
          <w:t xml:space="preserve">stacking of the </w:t>
        </w:r>
      </w:ins>
      <w:ins w:id="597" w:author="nick" w:date="2019-11-10T14:42:00Z">
        <w:r w:rsidR="00C5158C">
          <w:t>part</w:t>
        </w:r>
        <w:del w:id="598" w:author="Dr. Carsten Franke" w:date="2019-12-10T22:23:00Z">
          <w:r w:rsidR="00C5158C" w:rsidDel="00A23433">
            <w:delText xml:space="preserve">s of the </w:delText>
          </w:r>
        </w:del>
      </w:ins>
      <w:ins w:id="599" w:author="Dr. Carsten Franke" w:date="2019-12-10T22:23:00Z">
        <w:r w:rsidR="00A23433">
          <w:t xml:space="preserve"> </w:t>
        </w:r>
      </w:ins>
      <w:ins w:id="600" w:author="nick" w:date="2019-11-10T14:42:00Z">
        <w:r w:rsidR="00C5158C">
          <w:t>flanges involved.</w:t>
        </w:r>
      </w:ins>
    </w:p>
    <w:p w14:paraId="60B504D6" w14:textId="77777777" w:rsidR="00C5158C" w:rsidRDefault="00C5158C" w:rsidP="00C5158C">
      <w:pPr>
        <w:pStyle w:val="XMLCode"/>
        <w:keepNext/>
        <w:keepLines/>
        <w:ind w:firstLine="0"/>
        <w:rPr>
          <w:ins w:id="601" w:author="nick" w:date="2019-11-10T14:42:00Z"/>
        </w:rPr>
      </w:pPr>
      <w:ins w:id="602" w:author="nick" w:date="2019-11-10T14:42:00Z">
        <w:r>
          <w:t>&lt;connection_group&gt;</w:t>
        </w:r>
      </w:ins>
    </w:p>
    <w:p w14:paraId="1B875E16" w14:textId="77777777" w:rsidR="00C5158C" w:rsidRDefault="00C5158C" w:rsidP="00C5158C">
      <w:pPr>
        <w:pStyle w:val="XMLCode"/>
        <w:keepNext/>
        <w:keepLines/>
        <w:ind w:firstLine="0"/>
        <w:rPr>
          <w:ins w:id="603" w:author="nick" w:date="2019-11-10T14:42:00Z"/>
        </w:rPr>
      </w:pPr>
    </w:p>
    <w:p w14:paraId="04EF2C80" w14:textId="77777777" w:rsidR="00DF3E6F" w:rsidRDefault="00C5158C" w:rsidP="00DF3E6F">
      <w:pPr>
        <w:pStyle w:val="XMLCode"/>
        <w:keepNext/>
        <w:keepLines/>
        <w:ind w:firstLine="0"/>
        <w:rPr>
          <w:ins w:id="604" w:author="nick" w:date="2019-11-19T16:02:00Z"/>
          <w:b/>
          <w:color w:val="0070C0"/>
        </w:rPr>
      </w:pPr>
      <w:ins w:id="605"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606" w:author="nick" w:date="2019-11-19T16:02:00Z"/>
          <w:rFonts w:cs="Courier New"/>
          <w:color w:val="FF0000"/>
          <w:sz w:val="15"/>
          <w:szCs w:val="15"/>
        </w:rPr>
      </w:pPr>
      <w:ins w:id="607" w:author="nick" w:date="2019-11-19T16:02:00Z">
        <w:r w:rsidRPr="000E2A23">
          <w:rPr>
            <w:b/>
            <w:color w:val="0070C0"/>
          </w:rPr>
          <w:t xml:space="preserve">        </w:t>
        </w:r>
      </w:ins>
      <w:ins w:id="608" w:author="nick" w:date="2019-11-19T16:03:00Z">
        <w:r w:rsidRPr="000E2A23">
          <w:rPr>
            <w:b/>
            <w:color w:val="0070C0"/>
          </w:rPr>
          <w:t xml:space="preserve"> </w:t>
        </w:r>
      </w:ins>
      <w:ins w:id="609" w:author="nick" w:date="2019-11-19T16:02:00Z">
        <w:r w:rsidRPr="000E2A23">
          <w:rPr>
            <w:b/>
            <w:color w:val="0070C0"/>
          </w:rPr>
          <w:t>&lt;part index=</w:t>
        </w:r>
      </w:ins>
      <w:ins w:id="610" w:author="nick" w:date="2019-11-24T12:20:00Z">
        <w:r w:rsidR="00194316">
          <w:rPr>
            <w:b/>
            <w:color w:val="0070C0"/>
          </w:rPr>
          <w:t>"</w:t>
        </w:r>
      </w:ins>
      <w:ins w:id="611" w:author="nick" w:date="2019-11-19T16:02:00Z">
        <w:r w:rsidRPr="000E2A23">
          <w:rPr>
            <w:b/>
            <w:color w:val="0070C0"/>
          </w:rPr>
          <w:t>1</w:t>
        </w:r>
      </w:ins>
      <w:ins w:id="612" w:author="nick" w:date="2019-11-24T12:20:00Z">
        <w:r w:rsidR="00194316">
          <w:rPr>
            <w:b/>
            <w:color w:val="0070C0"/>
          </w:rPr>
          <w:t>"</w:t>
        </w:r>
      </w:ins>
      <w:ins w:id="613" w:author="nick" w:date="2019-11-19T16:02:00Z">
        <w:r w:rsidRPr="000E2A23">
          <w:rPr>
            <w:b/>
            <w:color w:val="0070C0"/>
          </w:rPr>
          <w:t xml:space="preserve"> label=</w:t>
        </w:r>
      </w:ins>
      <w:ins w:id="614" w:author="nick" w:date="2019-11-24T12:20:00Z">
        <w:r w:rsidR="00194316">
          <w:rPr>
            <w:b/>
            <w:color w:val="0070C0"/>
          </w:rPr>
          <w:t>"</w:t>
        </w:r>
      </w:ins>
      <w:ins w:id="615" w:author="nick" w:date="2019-11-19T16:02:00Z">
        <w:r w:rsidRPr="000E2A23">
          <w:rPr>
            <w:b/>
            <w:color w:val="0070C0"/>
          </w:rPr>
          <w:t>PART_7000800</w:t>
        </w:r>
      </w:ins>
      <w:ins w:id="616" w:author="nick" w:date="2019-11-24T12:20:00Z">
        <w:r w:rsidR="00194316">
          <w:rPr>
            <w:b/>
            <w:color w:val="0070C0"/>
          </w:rPr>
          <w:t>"</w:t>
        </w:r>
      </w:ins>
      <w:ins w:id="617" w:author="nick" w:date="2019-11-19T16:02:00Z">
        <w:r w:rsidRPr="000E2A23">
          <w:rPr>
            <w:b/>
            <w:color w:val="0070C0"/>
          </w:rPr>
          <w:t>/&gt;</w:t>
        </w:r>
        <w:r w:rsidRPr="00D96E28">
          <w:rPr>
            <w:color w:val="0070C0"/>
          </w:rPr>
          <w:t xml:space="preserve">  </w:t>
        </w:r>
      </w:ins>
      <w:ins w:id="618" w:author="nick" w:date="2019-11-19T16:09:00Z">
        <w:r w:rsidR="00073E83" w:rsidRPr="00D96E28">
          <w:rPr>
            <w:color w:val="0070C0"/>
          </w:rPr>
          <w:t xml:space="preserve">        </w:t>
        </w:r>
      </w:ins>
      <w:ins w:id="619"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620" w:author="nick" w:date="2019-11-10T14:42:00Z"/>
          <w:rFonts w:cs="Courier New"/>
          <w:b/>
          <w:color w:val="FF0000"/>
          <w:sz w:val="15"/>
          <w:szCs w:val="15"/>
        </w:rPr>
      </w:pPr>
      <w:ins w:id="621" w:author="nick" w:date="2019-11-19T16:02:00Z">
        <w:r w:rsidRPr="000E2A23">
          <w:rPr>
            <w:b/>
            <w:color w:val="0070C0"/>
          </w:rPr>
          <w:t xml:space="preserve">        </w:t>
        </w:r>
      </w:ins>
      <w:ins w:id="622" w:author="nick" w:date="2019-11-19T16:03:00Z">
        <w:r w:rsidRPr="000E2A23">
          <w:rPr>
            <w:b/>
            <w:color w:val="0070C0"/>
          </w:rPr>
          <w:t xml:space="preserve"> </w:t>
        </w:r>
      </w:ins>
      <w:ins w:id="623" w:author="nick" w:date="2019-11-19T16:02:00Z">
        <w:r w:rsidRPr="000E2A23">
          <w:rPr>
            <w:b/>
            <w:color w:val="0070C0"/>
          </w:rPr>
          <w:t>&lt;part index=</w:t>
        </w:r>
      </w:ins>
      <w:ins w:id="624" w:author="nick" w:date="2019-11-24T12:20:00Z">
        <w:r w:rsidR="00194316">
          <w:rPr>
            <w:b/>
            <w:color w:val="0070C0"/>
          </w:rPr>
          <w:t>"</w:t>
        </w:r>
      </w:ins>
      <w:ins w:id="625" w:author="nick" w:date="2019-11-19T16:02:00Z">
        <w:r w:rsidRPr="000E2A23">
          <w:rPr>
            <w:b/>
            <w:color w:val="0070C0"/>
          </w:rPr>
          <w:t>2</w:t>
        </w:r>
      </w:ins>
      <w:ins w:id="626" w:author="nick" w:date="2019-11-24T12:20:00Z">
        <w:r w:rsidR="00194316">
          <w:rPr>
            <w:b/>
            <w:color w:val="0070C0"/>
          </w:rPr>
          <w:t>"</w:t>
        </w:r>
      </w:ins>
      <w:ins w:id="627" w:author="nick" w:date="2019-11-19T16:02:00Z">
        <w:r w:rsidRPr="000E2A23">
          <w:rPr>
            <w:b/>
            <w:color w:val="0070C0"/>
          </w:rPr>
          <w:t xml:space="preserve"> label=</w:t>
        </w:r>
      </w:ins>
      <w:ins w:id="628" w:author="nick" w:date="2019-11-24T12:20:00Z">
        <w:r w:rsidR="00194316">
          <w:rPr>
            <w:b/>
            <w:color w:val="0070C0"/>
          </w:rPr>
          <w:t>"</w:t>
        </w:r>
      </w:ins>
      <w:ins w:id="629" w:author="nick" w:date="2019-11-19T16:02:00Z">
        <w:r w:rsidRPr="000E2A23">
          <w:rPr>
            <w:b/>
            <w:color w:val="0070C0"/>
          </w:rPr>
          <w:t>PART_7000400</w:t>
        </w:r>
      </w:ins>
      <w:ins w:id="630" w:author="nick" w:date="2019-11-24T12:20:00Z">
        <w:r w:rsidR="00194316">
          <w:rPr>
            <w:b/>
            <w:color w:val="0070C0"/>
          </w:rPr>
          <w:t>"</w:t>
        </w:r>
      </w:ins>
      <w:ins w:id="631" w:author="nick" w:date="2019-11-19T16:02:00Z">
        <w:r w:rsidRPr="000E2A23">
          <w:rPr>
            <w:b/>
            <w:color w:val="0070C0"/>
          </w:rPr>
          <w:t>/&gt;</w:t>
        </w:r>
        <w:r w:rsidRPr="00D96E28">
          <w:rPr>
            <w:color w:val="0070C0"/>
          </w:rPr>
          <w:t xml:space="preserve">  </w:t>
        </w:r>
      </w:ins>
      <w:ins w:id="632" w:author="nick" w:date="2019-11-19T16:09:00Z">
        <w:r w:rsidR="00073E83" w:rsidRPr="00D96E28">
          <w:rPr>
            <w:color w:val="0070C0"/>
          </w:rPr>
          <w:t xml:space="preserve">        </w:t>
        </w:r>
      </w:ins>
      <w:ins w:id="633"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ins>
      <w:ins w:id="634"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635" w:author="nick" w:date="2019-11-10T14:42:00Z"/>
          <w:b/>
          <w:color w:val="0070C0"/>
        </w:rPr>
      </w:pPr>
      <w:ins w:id="636"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637" w:author="nick" w:date="2019-11-10T14:42:00Z"/>
        </w:rPr>
      </w:pPr>
    </w:p>
    <w:p w14:paraId="22A651E1" w14:textId="77777777" w:rsidR="00C5158C" w:rsidRPr="001E6C77" w:rsidRDefault="00C5158C" w:rsidP="00C5158C">
      <w:pPr>
        <w:pStyle w:val="XMLCode"/>
        <w:keepNext/>
        <w:keepLines/>
        <w:rPr>
          <w:ins w:id="638" w:author="nick" w:date="2019-11-10T14:42:00Z"/>
          <w:sz w:val="15"/>
          <w:szCs w:val="15"/>
        </w:rPr>
      </w:pPr>
      <w:ins w:id="639"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640" w:author="nick" w:date="2019-11-10T14:42:00Z"/>
          <w:sz w:val="15"/>
          <w:szCs w:val="15"/>
        </w:rPr>
      </w:pPr>
      <w:ins w:id="641" w:author="nick" w:date="2019-11-10T14:42:00Z">
        <w:r w:rsidRPr="001E6C77">
          <w:rPr>
            <w:sz w:val="15"/>
            <w:szCs w:val="15"/>
          </w:rPr>
          <w:t xml:space="preserve">        &lt;connection_0d</w:t>
        </w:r>
        <w:r>
          <w:rPr>
            <w:sz w:val="15"/>
            <w:szCs w:val="15"/>
          </w:rPr>
          <w:t xml:space="preserve"> label=</w:t>
        </w:r>
      </w:ins>
      <w:ins w:id="642" w:author="nick" w:date="2019-11-24T12:20:00Z">
        <w:r w:rsidR="00194316">
          <w:rPr>
            <w:sz w:val="15"/>
            <w:szCs w:val="15"/>
          </w:rPr>
          <w:t>"</w:t>
        </w:r>
      </w:ins>
      <w:ins w:id="643" w:author="nick" w:date="2019-11-10T14:42:00Z">
        <w:r>
          <w:rPr>
            <w:sz w:val="15"/>
            <w:szCs w:val="15"/>
          </w:rPr>
          <w:t>A</w:t>
        </w:r>
      </w:ins>
      <w:ins w:id="644" w:author="nick" w:date="2019-11-24T12:20:00Z">
        <w:r w:rsidR="00194316">
          <w:rPr>
            <w:sz w:val="15"/>
            <w:szCs w:val="15"/>
          </w:rPr>
          <w:t>"</w:t>
        </w:r>
      </w:ins>
      <w:ins w:id="645" w:author="nick" w:date="2019-11-10T14:42:00Z">
        <w:r w:rsidRPr="001E6C77">
          <w:rPr>
            <w:sz w:val="15"/>
            <w:szCs w:val="15"/>
          </w:rPr>
          <w:t>&gt;</w:t>
        </w:r>
      </w:ins>
    </w:p>
    <w:p w14:paraId="4E9ACC1B" w14:textId="77777777" w:rsidR="00C5158C" w:rsidRPr="009E34EC" w:rsidRDefault="00C5158C" w:rsidP="00C5158C">
      <w:pPr>
        <w:pStyle w:val="XMLCode"/>
        <w:keepNext/>
        <w:keepLines/>
        <w:rPr>
          <w:ins w:id="646" w:author="nick" w:date="2019-11-10T14:42:00Z"/>
          <w:b/>
          <w:color w:val="0070C0"/>
        </w:rPr>
      </w:pPr>
      <w:ins w:id="647"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648" w:author="nick" w:date="2019-11-10T14:42:00Z"/>
          <w:b/>
          <w:color w:val="0070C0"/>
        </w:rPr>
      </w:pPr>
      <w:ins w:id="649" w:author="nick" w:date="2019-11-10T14:42:00Z">
        <w:r w:rsidRPr="009E34EC">
          <w:rPr>
            <w:b/>
            <w:color w:val="0070C0"/>
          </w:rPr>
          <w:t xml:space="preserve">                    &lt;level order=</w:t>
        </w:r>
      </w:ins>
      <w:ins w:id="650" w:author="nick" w:date="2019-11-24T12:20:00Z">
        <w:r w:rsidR="00194316">
          <w:rPr>
            <w:b/>
            <w:color w:val="0070C0"/>
          </w:rPr>
          <w:t>"</w:t>
        </w:r>
      </w:ins>
      <w:ins w:id="651" w:author="nick" w:date="2019-11-10T14:42:00Z">
        <w:r w:rsidRPr="009E34EC">
          <w:rPr>
            <w:b/>
            <w:color w:val="0070C0"/>
          </w:rPr>
          <w:t>1</w:t>
        </w:r>
      </w:ins>
      <w:ins w:id="652" w:author="nick" w:date="2019-11-24T12:20:00Z">
        <w:r w:rsidR="00194316">
          <w:rPr>
            <w:b/>
            <w:color w:val="0070C0"/>
          </w:rPr>
          <w:t>"</w:t>
        </w:r>
      </w:ins>
      <w:ins w:id="65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54" w:author="nick" w:date="2019-11-24T12:20:00Z">
        <w:r w:rsidR="00194316">
          <w:rPr>
            <w:b/>
            <w:color w:val="0070C0"/>
          </w:rPr>
          <w:t>"</w:t>
        </w:r>
      </w:ins>
      <w:ins w:id="655" w:author="nick" w:date="2019-11-10T14:42:00Z">
        <w:r w:rsidRPr="009E34EC">
          <w:rPr>
            <w:b/>
            <w:color w:val="0070C0"/>
          </w:rPr>
          <w:t>1</w:t>
        </w:r>
      </w:ins>
      <w:ins w:id="656" w:author="nick" w:date="2019-11-24T12:20:00Z">
        <w:r w:rsidR="00194316">
          <w:rPr>
            <w:b/>
            <w:color w:val="0070C0"/>
          </w:rPr>
          <w:t>"</w:t>
        </w:r>
      </w:ins>
      <w:ins w:id="65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658" w:author="nick" w:date="2019-11-10T14:42:00Z"/>
          <w:rFonts w:cs="Courier New"/>
          <w:color w:val="FF0000"/>
          <w:sz w:val="15"/>
          <w:szCs w:val="15"/>
        </w:rPr>
      </w:pPr>
      <w:ins w:id="659" w:author="nick" w:date="2019-11-10T14:42:00Z">
        <w:r w:rsidRPr="009E34EC">
          <w:rPr>
            <w:b/>
            <w:color w:val="0070C0"/>
          </w:rPr>
          <w:t xml:space="preserve">                    &lt;level order=</w:t>
        </w:r>
      </w:ins>
      <w:ins w:id="660" w:author="nick" w:date="2019-11-24T12:20:00Z">
        <w:r w:rsidR="00194316">
          <w:rPr>
            <w:b/>
            <w:color w:val="0070C0"/>
          </w:rPr>
          <w:t>"</w:t>
        </w:r>
      </w:ins>
      <w:ins w:id="661" w:author="nick" w:date="2019-11-10T14:42:00Z">
        <w:r w:rsidRPr="009E34EC">
          <w:rPr>
            <w:b/>
            <w:color w:val="0070C0"/>
          </w:rPr>
          <w:t>2</w:t>
        </w:r>
      </w:ins>
      <w:ins w:id="662" w:author="nick" w:date="2019-11-24T12:20:00Z">
        <w:r w:rsidR="00194316">
          <w:rPr>
            <w:b/>
            <w:color w:val="0070C0"/>
          </w:rPr>
          <w:t>"</w:t>
        </w:r>
      </w:ins>
      <w:ins w:id="66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64" w:author="nick" w:date="2019-11-24T12:20:00Z">
        <w:r w:rsidR="00194316">
          <w:rPr>
            <w:b/>
            <w:color w:val="0070C0"/>
          </w:rPr>
          <w:t>"</w:t>
        </w:r>
      </w:ins>
      <w:ins w:id="665" w:author="nick" w:date="2019-11-10T14:42:00Z">
        <w:r w:rsidRPr="009E34EC">
          <w:rPr>
            <w:b/>
            <w:color w:val="0070C0"/>
          </w:rPr>
          <w:t>2</w:t>
        </w:r>
      </w:ins>
      <w:ins w:id="666" w:author="nick" w:date="2019-11-24T12:20:00Z">
        <w:r w:rsidR="00194316">
          <w:rPr>
            <w:b/>
            <w:color w:val="0070C0"/>
          </w:rPr>
          <w:t>"</w:t>
        </w:r>
      </w:ins>
      <w:ins w:id="66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668" w:author="nick" w:date="2019-11-10T14:42:00Z"/>
          <w:rFonts w:cs="Courier New"/>
          <w:color w:val="FF0000"/>
          <w:sz w:val="15"/>
          <w:szCs w:val="15"/>
        </w:rPr>
      </w:pPr>
      <w:ins w:id="669" w:author="nick" w:date="2019-11-10T14:42:00Z">
        <w:r w:rsidRPr="009E34EC">
          <w:rPr>
            <w:b/>
            <w:color w:val="0070C0"/>
          </w:rPr>
          <w:t xml:space="preserve">                    &lt;level order=</w:t>
        </w:r>
      </w:ins>
      <w:ins w:id="670" w:author="nick" w:date="2019-11-24T12:20:00Z">
        <w:r w:rsidR="00194316">
          <w:rPr>
            <w:b/>
            <w:color w:val="0070C0"/>
          </w:rPr>
          <w:t>"</w:t>
        </w:r>
      </w:ins>
      <w:ins w:id="671" w:author="nick" w:date="2019-11-10T14:42:00Z">
        <w:r w:rsidRPr="009E34EC">
          <w:rPr>
            <w:b/>
            <w:color w:val="0070C0"/>
          </w:rPr>
          <w:t>3</w:t>
        </w:r>
      </w:ins>
      <w:ins w:id="672" w:author="nick" w:date="2019-11-24T12:20:00Z">
        <w:r w:rsidR="00194316">
          <w:rPr>
            <w:b/>
            <w:color w:val="0070C0"/>
          </w:rPr>
          <w:t>"</w:t>
        </w:r>
      </w:ins>
      <w:ins w:id="67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74" w:author="nick" w:date="2019-11-24T12:20:00Z">
        <w:r w:rsidR="00194316">
          <w:rPr>
            <w:b/>
            <w:color w:val="0070C0"/>
          </w:rPr>
          <w:t>"</w:t>
        </w:r>
      </w:ins>
      <w:ins w:id="675" w:author="nick" w:date="2019-11-10T14:42:00Z">
        <w:r w:rsidRPr="009E34EC">
          <w:rPr>
            <w:b/>
            <w:color w:val="0070C0"/>
          </w:rPr>
          <w:t>1</w:t>
        </w:r>
      </w:ins>
      <w:ins w:id="676" w:author="nick" w:date="2019-11-24T12:20:00Z">
        <w:r w:rsidR="00194316">
          <w:rPr>
            <w:b/>
            <w:color w:val="0070C0"/>
          </w:rPr>
          <w:t>"</w:t>
        </w:r>
      </w:ins>
      <w:ins w:id="67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678" w:author="nick" w:date="2019-11-10T14:42:00Z"/>
          <w:b/>
          <w:color w:val="0070C0"/>
        </w:rPr>
      </w:pPr>
      <w:ins w:id="679"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680" w:author="nick" w:date="2019-11-10T14:42:00Z"/>
          <w:sz w:val="15"/>
          <w:szCs w:val="15"/>
        </w:rPr>
      </w:pPr>
      <w:ins w:id="681" w:author="nick" w:date="2019-11-10T14:42:00Z">
        <w:r>
          <w:rPr>
            <w:sz w:val="15"/>
            <w:szCs w:val="15"/>
          </w:rPr>
          <w:t xml:space="preserve">              ...</w:t>
        </w:r>
      </w:ins>
    </w:p>
    <w:p w14:paraId="0E53A36A" w14:textId="77777777" w:rsidR="00C5158C" w:rsidRPr="001E6C77" w:rsidRDefault="00C5158C" w:rsidP="00C5158C">
      <w:pPr>
        <w:pStyle w:val="XMLCode"/>
        <w:keepNext/>
        <w:keepLines/>
        <w:rPr>
          <w:ins w:id="682" w:author="nick" w:date="2019-11-10T14:42:00Z"/>
          <w:sz w:val="15"/>
          <w:szCs w:val="15"/>
        </w:rPr>
      </w:pPr>
      <w:ins w:id="683"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684" w:author="nick" w:date="2019-11-10T14:42:00Z"/>
          <w:sz w:val="15"/>
          <w:szCs w:val="15"/>
        </w:rPr>
      </w:pPr>
    </w:p>
    <w:p w14:paraId="4D5600FF" w14:textId="12CDD1E3" w:rsidR="00C5158C" w:rsidRPr="001E6C77" w:rsidRDefault="00C5158C" w:rsidP="00C5158C">
      <w:pPr>
        <w:pStyle w:val="XMLCode"/>
        <w:keepNext/>
        <w:keepLines/>
        <w:rPr>
          <w:ins w:id="685" w:author="nick" w:date="2019-11-10T14:42:00Z"/>
          <w:sz w:val="15"/>
          <w:szCs w:val="15"/>
        </w:rPr>
      </w:pPr>
      <w:ins w:id="686" w:author="nick" w:date="2019-11-10T14:42:00Z">
        <w:r w:rsidRPr="001E6C77">
          <w:rPr>
            <w:sz w:val="15"/>
            <w:szCs w:val="15"/>
          </w:rPr>
          <w:t xml:space="preserve">        &lt;connection_0d</w:t>
        </w:r>
        <w:r>
          <w:rPr>
            <w:sz w:val="15"/>
            <w:szCs w:val="15"/>
          </w:rPr>
          <w:t xml:space="preserve"> label=</w:t>
        </w:r>
      </w:ins>
      <w:ins w:id="687" w:author="nick" w:date="2019-11-24T12:20:00Z">
        <w:r w:rsidR="00194316">
          <w:rPr>
            <w:sz w:val="15"/>
            <w:szCs w:val="15"/>
          </w:rPr>
          <w:t>"</w:t>
        </w:r>
      </w:ins>
      <w:ins w:id="688" w:author="nick" w:date="2019-11-10T14:42:00Z">
        <w:r>
          <w:rPr>
            <w:sz w:val="15"/>
            <w:szCs w:val="15"/>
          </w:rPr>
          <w:t>B</w:t>
        </w:r>
      </w:ins>
      <w:ins w:id="689" w:author="nick" w:date="2019-11-24T12:20:00Z">
        <w:r w:rsidR="00194316">
          <w:rPr>
            <w:sz w:val="15"/>
            <w:szCs w:val="15"/>
          </w:rPr>
          <w:t>"</w:t>
        </w:r>
      </w:ins>
      <w:ins w:id="690" w:author="nick" w:date="2019-11-10T14:42:00Z">
        <w:r w:rsidRPr="001E6C77">
          <w:rPr>
            <w:sz w:val="15"/>
            <w:szCs w:val="15"/>
          </w:rPr>
          <w:t>&gt;</w:t>
        </w:r>
      </w:ins>
    </w:p>
    <w:p w14:paraId="77711412" w14:textId="77777777" w:rsidR="00C5158C" w:rsidRPr="009E34EC" w:rsidRDefault="00C5158C" w:rsidP="00C5158C">
      <w:pPr>
        <w:pStyle w:val="XMLCode"/>
        <w:keepNext/>
        <w:keepLines/>
        <w:rPr>
          <w:ins w:id="691" w:author="nick" w:date="2019-11-10T14:42:00Z"/>
          <w:b/>
          <w:color w:val="0070C0"/>
        </w:rPr>
      </w:pPr>
      <w:ins w:id="692"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693" w:author="nick" w:date="2019-11-10T14:42:00Z"/>
          <w:rFonts w:cs="Courier New"/>
          <w:color w:val="FF0000"/>
          <w:sz w:val="15"/>
          <w:szCs w:val="15"/>
        </w:rPr>
      </w:pPr>
      <w:ins w:id="694" w:author="nick" w:date="2019-11-10T14:42:00Z">
        <w:r w:rsidRPr="009E34EC">
          <w:rPr>
            <w:b/>
            <w:color w:val="0070C0"/>
          </w:rPr>
          <w:t xml:space="preserve">                    &lt;level order=</w:t>
        </w:r>
      </w:ins>
      <w:ins w:id="695" w:author="nick" w:date="2019-11-24T12:20:00Z">
        <w:r w:rsidR="00194316">
          <w:rPr>
            <w:b/>
            <w:color w:val="0070C0"/>
          </w:rPr>
          <w:t>"</w:t>
        </w:r>
      </w:ins>
      <w:ins w:id="696" w:author="nick" w:date="2019-11-10T14:42:00Z">
        <w:r w:rsidRPr="009E34EC">
          <w:rPr>
            <w:b/>
            <w:color w:val="0070C0"/>
          </w:rPr>
          <w:t>1</w:t>
        </w:r>
      </w:ins>
      <w:ins w:id="697" w:author="nick" w:date="2019-11-24T12:20:00Z">
        <w:r w:rsidR="00194316">
          <w:rPr>
            <w:b/>
            <w:color w:val="0070C0"/>
          </w:rPr>
          <w:t>"</w:t>
        </w:r>
      </w:ins>
      <w:ins w:id="69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99" w:author="nick" w:date="2019-11-24T12:20:00Z">
        <w:r w:rsidR="00194316">
          <w:rPr>
            <w:b/>
            <w:color w:val="0070C0"/>
          </w:rPr>
          <w:t>"</w:t>
        </w:r>
      </w:ins>
      <w:ins w:id="700" w:author="nick" w:date="2019-11-10T14:42:00Z">
        <w:r w:rsidRPr="009E34EC">
          <w:rPr>
            <w:b/>
            <w:color w:val="0070C0"/>
          </w:rPr>
          <w:t>2</w:t>
        </w:r>
      </w:ins>
      <w:ins w:id="701" w:author="nick" w:date="2019-11-24T12:20:00Z">
        <w:r w:rsidR="00194316">
          <w:rPr>
            <w:b/>
            <w:color w:val="0070C0"/>
          </w:rPr>
          <w:t>"</w:t>
        </w:r>
      </w:ins>
      <w:ins w:id="70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703" w:author="nick" w:date="2019-11-10T14:42:00Z"/>
          <w:b/>
          <w:color w:val="0070C0"/>
        </w:rPr>
      </w:pPr>
      <w:ins w:id="704" w:author="nick" w:date="2019-11-10T14:42:00Z">
        <w:r w:rsidRPr="009E34EC">
          <w:rPr>
            <w:b/>
            <w:color w:val="0070C0"/>
          </w:rPr>
          <w:t xml:space="preserve">                    &lt;level order=</w:t>
        </w:r>
      </w:ins>
      <w:ins w:id="705" w:author="nick" w:date="2019-11-24T12:20:00Z">
        <w:r w:rsidR="00194316">
          <w:rPr>
            <w:b/>
            <w:color w:val="0070C0"/>
          </w:rPr>
          <w:t>"</w:t>
        </w:r>
      </w:ins>
      <w:ins w:id="706" w:author="nick" w:date="2019-11-10T14:42:00Z">
        <w:r w:rsidRPr="009E34EC">
          <w:rPr>
            <w:b/>
            <w:color w:val="0070C0"/>
          </w:rPr>
          <w:t>2</w:t>
        </w:r>
      </w:ins>
      <w:ins w:id="707" w:author="nick" w:date="2019-11-24T12:20:00Z">
        <w:r w:rsidR="00194316">
          <w:rPr>
            <w:b/>
            <w:color w:val="0070C0"/>
          </w:rPr>
          <w:t>"</w:t>
        </w:r>
      </w:ins>
      <w:ins w:id="70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709" w:author="nick" w:date="2019-11-24T12:20:00Z">
        <w:r w:rsidR="00194316">
          <w:rPr>
            <w:b/>
            <w:color w:val="0070C0"/>
          </w:rPr>
          <w:t>"</w:t>
        </w:r>
      </w:ins>
      <w:ins w:id="710" w:author="nick" w:date="2019-11-10T14:42:00Z">
        <w:r w:rsidRPr="009E34EC">
          <w:rPr>
            <w:b/>
            <w:color w:val="0070C0"/>
          </w:rPr>
          <w:t>1</w:t>
        </w:r>
      </w:ins>
      <w:ins w:id="711" w:author="nick" w:date="2019-11-24T12:20:00Z">
        <w:r w:rsidR="00194316">
          <w:rPr>
            <w:b/>
            <w:color w:val="0070C0"/>
          </w:rPr>
          <w:t>"</w:t>
        </w:r>
      </w:ins>
      <w:ins w:id="712" w:author="nick" w:date="2019-11-10T14:42:00Z">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713" w:author="nick" w:date="2019-11-10T14:42:00Z"/>
          <w:b/>
          <w:color w:val="0070C0"/>
        </w:rPr>
      </w:pPr>
      <w:ins w:id="714"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715" w:author="nick" w:date="2019-11-10T14:42:00Z"/>
          <w:sz w:val="15"/>
          <w:szCs w:val="15"/>
        </w:rPr>
      </w:pPr>
      <w:ins w:id="716" w:author="nick" w:date="2019-11-10T14:42:00Z">
        <w:r>
          <w:rPr>
            <w:sz w:val="15"/>
            <w:szCs w:val="15"/>
          </w:rPr>
          <w:t xml:space="preserve">              ...</w:t>
        </w:r>
      </w:ins>
    </w:p>
    <w:p w14:paraId="3FD8B9AE" w14:textId="77777777" w:rsidR="00C5158C" w:rsidRPr="001E6C77" w:rsidRDefault="00C5158C" w:rsidP="00C5158C">
      <w:pPr>
        <w:pStyle w:val="XMLCode"/>
        <w:keepNext/>
        <w:keepLines/>
        <w:rPr>
          <w:ins w:id="717" w:author="nick" w:date="2019-11-10T14:42:00Z"/>
          <w:sz w:val="15"/>
          <w:szCs w:val="15"/>
        </w:rPr>
      </w:pPr>
      <w:ins w:id="718"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719" w:author="nick" w:date="2019-11-10T14:42:00Z"/>
          <w:sz w:val="15"/>
          <w:szCs w:val="15"/>
        </w:rPr>
      </w:pPr>
    </w:p>
    <w:p w14:paraId="69EB09B3" w14:textId="513F0B14" w:rsidR="00C5158C" w:rsidRPr="001E6C77" w:rsidRDefault="00C5158C" w:rsidP="00C5158C">
      <w:pPr>
        <w:pStyle w:val="XMLCode"/>
        <w:keepNext/>
        <w:keepLines/>
        <w:rPr>
          <w:ins w:id="720" w:author="nick" w:date="2019-11-10T14:42:00Z"/>
          <w:sz w:val="15"/>
          <w:szCs w:val="15"/>
        </w:rPr>
      </w:pPr>
      <w:ins w:id="721" w:author="nick" w:date="2019-11-10T14:42:00Z">
        <w:r w:rsidRPr="001E6C77">
          <w:rPr>
            <w:sz w:val="15"/>
            <w:szCs w:val="15"/>
          </w:rPr>
          <w:t xml:space="preserve">        &lt;connection_0d</w:t>
        </w:r>
        <w:r>
          <w:rPr>
            <w:sz w:val="15"/>
            <w:szCs w:val="15"/>
          </w:rPr>
          <w:t xml:space="preserve"> label=</w:t>
        </w:r>
      </w:ins>
      <w:ins w:id="722" w:author="nick" w:date="2019-11-24T12:20:00Z">
        <w:r w:rsidR="00194316">
          <w:rPr>
            <w:sz w:val="15"/>
            <w:szCs w:val="15"/>
          </w:rPr>
          <w:t>"</w:t>
        </w:r>
      </w:ins>
      <w:ins w:id="723" w:author="nick" w:date="2019-11-10T14:42:00Z">
        <w:r>
          <w:rPr>
            <w:sz w:val="15"/>
            <w:szCs w:val="15"/>
          </w:rPr>
          <w:t>C</w:t>
        </w:r>
      </w:ins>
      <w:ins w:id="724" w:author="nick" w:date="2019-11-24T12:20:00Z">
        <w:r w:rsidR="00194316">
          <w:rPr>
            <w:sz w:val="15"/>
            <w:szCs w:val="15"/>
          </w:rPr>
          <w:t>"</w:t>
        </w:r>
      </w:ins>
      <w:ins w:id="725" w:author="nick" w:date="2019-11-10T14:42:00Z">
        <w:r w:rsidRPr="001E6C77">
          <w:rPr>
            <w:sz w:val="15"/>
            <w:szCs w:val="15"/>
          </w:rPr>
          <w:t>&gt;</w:t>
        </w:r>
      </w:ins>
    </w:p>
    <w:p w14:paraId="78E010BC" w14:textId="77777777" w:rsidR="00C5158C" w:rsidRPr="009E34EC" w:rsidRDefault="00C5158C" w:rsidP="00C5158C">
      <w:pPr>
        <w:pStyle w:val="XMLCode"/>
        <w:keepNext/>
        <w:keepLines/>
        <w:rPr>
          <w:ins w:id="726" w:author="nick" w:date="2019-11-10T14:42:00Z"/>
          <w:b/>
          <w:color w:val="0070C0"/>
        </w:rPr>
      </w:pPr>
      <w:ins w:id="727"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728" w:author="nick" w:date="2019-11-10T14:42:00Z"/>
          <w:b/>
          <w:color w:val="0070C0"/>
        </w:rPr>
      </w:pPr>
      <w:ins w:id="729" w:author="nick" w:date="2019-11-10T14:42:00Z">
        <w:r w:rsidRPr="009E34EC">
          <w:rPr>
            <w:b/>
            <w:color w:val="0070C0"/>
          </w:rPr>
          <w:t xml:space="preserve">                    &lt;level order=</w:t>
        </w:r>
      </w:ins>
      <w:ins w:id="730" w:author="nick" w:date="2019-11-24T12:20:00Z">
        <w:r w:rsidR="00194316">
          <w:rPr>
            <w:b/>
            <w:color w:val="0070C0"/>
          </w:rPr>
          <w:t>"</w:t>
        </w:r>
      </w:ins>
      <w:ins w:id="731" w:author="nick" w:date="2019-11-10T14:42:00Z">
        <w:r w:rsidRPr="009E34EC">
          <w:rPr>
            <w:b/>
            <w:color w:val="0070C0"/>
          </w:rPr>
          <w:t>1</w:t>
        </w:r>
      </w:ins>
      <w:ins w:id="732" w:author="nick" w:date="2019-11-24T12:20:00Z">
        <w:r w:rsidR="00194316">
          <w:rPr>
            <w:b/>
            <w:color w:val="0070C0"/>
          </w:rPr>
          <w:t>"</w:t>
        </w:r>
      </w:ins>
      <w:ins w:id="73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734" w:author="nick" w:date="2019-11-24T12:20:00Z">
        <w:r w:rsidR="00194316">
          <w:rPr>
            <w:b/>
            <w:color w:val="0070C0"/>
          </w:rPr>
          <w:t>"</w:t>
        </w:r>
      </w:ins>
      <w:ins w:id="735" w:author="nick" w:date="2019-11-10T14:42:00Z">
        <w:r w:rsidRPr="009E34EC">
          <w:rPr>
            <w:b/>
            <w:color w:val="0070C0"/>
          </w:rPr>
          <w:t>1</w:t>
        </w:r>
      </w:ins>
      <w:ins w:id="736" w:author="nick" w:date="2019-11-24T12:20:00Z">
        <w:r w:rsidR="00194316">
          <w:rPr>
            <w:b/>
            <w:color w:val="0070C0"/>
          </w:rPr>
          <w:t>"</w:t>
        </w:r>
      </w:ins>
      <w:ins w:id="73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738" w:author="nick" w:date="2019-11-10T14:42:00Z"/>
          <w:b/>
          <w:color w:val="0070C0"/>
        </w:rPr>
      </w:pPr>
      <w:ins w:id="739" w:author="nick" w:date="2019-11-10T14:42:00Z">
        <w:r w:rsidRPr="009E34EC">
          <w:rPr>
            <w:b/>
            <w:color w:val="0070C0"/>
          </w:rPr>
          <w:t xml:space="preserve">                    &lt;level order=</w:t>
        </w:r>
      </w:ins>
      <w:ins w:id="740" w:author="nick" w:date="2019-11-24T12:20:00Z">
        <w:r w:rsidR="00194316">
          <w:rPr>
            <w:b/>
            <w:color w:val="0070C0"/>
          </w:rPr>
          <w:t>"</w:t>
        </w:r>
      </w:ins>
      <w:ins w:id="741" w:author="nick" w:date="2019-11-10T14:42:00Z">
        <w:r w:rsidRPr="009E34EC">
          <w:rPr>
            <w:b/>
            <w:color w:val="0070C0"/>
          </w:rPr>
          <w:t>2</w:t>
        </w:r>
      </w:ins>
      <w:ins w:id="742" w:author="nick" w:date="2019-11-24T12:20:00Z">
        <w:r w:rsidR="00194316">
          <w:rPr>
            <w:b/>
            <w:color w:val="0070C0"/>
          </w:rPr>
          <w:t>"</w:t>
        </w:r>
      </w:ins>
      <w:ins w:id="74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744" w:author="nick" w:date="2019-11-24T12:20:00Z">
        <w:r w:rsidR="00194316">
          <w:rPr>
            <w:b/>
            <w:color w:val="0070C0"/>
          </w:rPr>
          <w:t>"</w:t>
        </w:r>
      </w:ins>
      <w:ins w:id="745" w:author="nick" w:date="2019-11-10T14:42:00Z">
        <w:r w:rsidRPr="009E34EC">
          <w:rPr>
            <w:b/>
            <w:color w:val="0070C0"/>
          </w:rPr>
          <w:t>1</w:t>
        </w:r>
      </w:ins>
      <w:ins w:id="746" w:author="nick" w:date="2019-11-24T12:20:00Z">
        <w:r w:rsidR="00194316">
          <w:rPr>
            <w:b/>
            <w:color w:val="0070C0"/>
          </w:rPr>
          <w:t>"</w:t>
        </w:r>
      </w:ins>
      <w:ins w:id="74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748" w:author="nick" w:date="2019-11-10T14:42:00Z"/>
          <w:rFonts w:cs="Courier New"/>
          <w:color w:val="FF0000"/>
          <w:sz w:val="15"/>
          <w:szCs w:val="15"/>
        </w:rPr>
      </w:pPr>
      <w:ins w:id="749" w:author="nick" w:date="2019-11-10T14:42:00Z">
        <w:r w:rsidRPr="009E34EC">
          <w:rPr>
            <w:b/>
            <w:color w:val="0070C0"/>
          </w:rPr>
          <w:t xml:space="preserve">                </w:t>
        </w:r>
        <w:r>
          <w:rPr>
            <w:sz w:val="15"/>
            <w:szCs w:val="15"/>
          </w:rPr>
          <w:t xml:space="preserve">  </w:t>
        </w:r>
        <w:r w:rsidRPr="009E34EC">
          <w:rPr>
            <w:b/>
            <w:color w:val="0070C0"/>
          </w:rPr>
          <w:t xml:space="preserve">  &lt;level order=</w:t>
        </w:r>
      </w:ins>
      <w:ins w:id="750" w:author="nick" w:date="2019-11-24T12:20:00Z">
        <w:r w:rsidR="00194316">
          <w:rPr>
            <w:b/>
            <w:color w:val="0070C0"/>
          </w:rPr>
          <w:t>"</w:t>
        </w:r>
      </w:ins>
      <w:ins w:id="751" w:author="nick" w:date="2019-11-10T14:42:00Z">
        <w:r w:rsidRPr="009E34EC">
          <w:rPr>
            <w:b/>
            <w:color w:val="0070C0"/>
          </w:rPr>
          <w:t>3</w:t>
        </w:r>
      </w:ins>
      <w:ins w:id="752" w:author="nick" w:date="2019-11-24T12:20:00Z">
        <w:r w:rsidR="00194316">
          <w:rPr>
            <w:b/>
            <w:color w:val="0070C0"/>
          </w:rPr>
          <w:t>"</w:t>
        </w:r>
      </w:ins>
      <w:ins w:id="75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754" w:author="nick" w:date="2019-11-24T12:20:00Z">
        <w:r w:rsidR="00194316">
          <w:rPr>
            <w:b/>
            <w:color w:val="0070C0"/>
          </w:rPr>
          <w:t>"</w:t>
        </w:r>
      </w:ins>
      <w:ins w:id="755" w:author="nick" w:date="2019-11-10T14:42:00Z">
        <w:r w:rsidRPr="009E34EC">
          <w:rPr>
            <w:b/>
            <w:color w:val="0070C0"/>
          </w:rPr>
          <w:t>2</w:t>
        </w:r>
      </w:ins>
      <w:ins w:id="756" w:author="nick" w:date="2019-11-24T12:20:00Z">
        <w:r w:rsidR="00194316">
          <w:rPr>
            <w:b/>
            <w:color w:val="0070C0"/>
          </w:rPr>
          <w:t>"</w:t>
        </w:r>
      </w:ins>
      <w:ins w:id="75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758" w:author="nick" w:date="2019-11-10T14:42:00Z"/>
          <w:b/>
          <w:color w:val="0070C0"/>
        </w:rPr>
      </w:pPr>
      <w:ins w:id="759"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760" w:author="nick" w:date="2019-11-10T14:42:00Z"/>
          <w:sz w:val="15"/>
          <w:szCs w:val="15"/>
        </w:rPr>
      </w:pPr>
      <w:ins w:id="761" w:author="nick" w:date="2019-11-10T14:42:00Z">
        <w:r>
          <w:rPr>
            <w:sz w:val="15"/>
            <w:szCs w:val="15"/>
          </w:rPr>
          <w:t xml:space="preserve">              ...</w:t>
        </w:r>
      </w:ins>
    </w:p>
    <w:p w14:paraId="2132F54D" w14:textId="77777777" w:rsidR="00C5158C" w:rsidRPr="001E6C77" w:rsidRDefault="00C5158C" w:rsidP="00C5158C">
      <w:pPr>
        <w:pStyle w:val="XMLCode"/>
        <w:keepNext/>
        <w:keepLines/>
        <w:rPr>
          <w:ins w:id="762" w:author="nick" w:date="2019-11-10T14:42:00Z"/>
          <w:sz w:val="15"/>
          <w:szCs w:val="15"/>
        </w:rPr>
      </w:pPr>
      <w:ins w:id="763"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764" w:author="nick" w:date="2019-11-10T14:42:00Z"/>
          <w:sz w:val="15"/>
          <w:szCs w:val="15"/>
        </w:rPr>
      </w:pPr>
      <w:ins w:id="765"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766" w:author="nick" w:date="2019-11-10T14:42:00Z"/>
        </w:rPr>
      </w:pPr>
    </w:p>
    <w:p w14:paraId="2FF9ABCA" w14:textId="77777777" w:rsidR="00C5158C" w:rsidRDefault="00C5158C" w:rsidP="00C5158C">
      <w:pPr>
        <w:pStyle w:val="XMLCode"/>
        <w:keepNext/>
        <w:keepLines/>
        <w:ind w:firstLine="0"/>
        <w:rPr>
          <w:ins w:id="767" w:author="nick" w:date="2019-11-10T14:42:00Z"/>
        </w:rPr>
      </w:pPr>
      <w:ins w:id="768" w:author="nick" w:date="2019-11-10T14:42:00Z">
        <w:r>
          <w:t>&lt;/connection_group&gt;</w:t>
        </w:r>
      </w:ins>
    </w:p>
    <w:p w14:paraId="18404305" w14:textId="77777777" w:rsidR="00C5158C" w:rsidRPr="007055D9" w:rsidRDefault="00C5158C" w:rsidP="00C5158C">
      <w:pPr>
        <w:pStyle w:val="XMLCode"/>
        <w:rPr>
          <w:ins w:id="769" w:author="nick" w:date="2019-11-10T14:42:00Z"/>
        </w:rPr>
      </w:pPr>
    </w:p>
    <w:p w14:paraId="7457DA19" w14:textId="77777777" w:rsidR="00C5158C" w:rsidRDefault="00C5158C" w:rsidP="00C5158C">
      <w:pPr>
        <w:keepNext/>
        <w:keepLines/>
        <w:spacing w:before="120"/>
        <w:rPr>
          <w:ins w:id="770" w:author="nick" w:date="2019-11-10T14:42:00Z"/>
          <w:b/>
          <w:sz w:val="24"/>
        </w:rPr>
      </w:pPr>
      <w:ins w:id="771" w:author="nick" w:date="2019-11-10T14:42:00Z">
        <w:r w:rsidRPr="007055D9">
          <w:rPr>
            <w:b/>
            <w:sz w:val="24"/>
          </w:rPr>
          <w:t>Example</w:t>
        </w:r>
        <w:r>
          <w:rPr>
            <w:b/>
            <w:sz w:val="24"/>
          </w:rPr>
          <w:t xml:space="preserve"> B</w:t>
        </w:r>
        <w:r w:rsidRPr="007055D9">
          <w:rPr>
            <w:b/>
            <w:sz w:val="24"/>
          </w:rPr>
          <w:t>:</w:t>
        </w:r>
      </w:ins>
    </w:p>
    <w:p w14:paraId="6956F5A1" w14:textId="6F5E3A87" w:rsidR="00C5158C" w:rsidRPr="0003690A" w:rsidRDefault="00C5158C" w:rsidP="00C5158C">
      <w:pPr>
        <w:keepNext/>
        <w:keepLines/>
        <w:spacing w:before="120"/>
        <w:rPr>
          <w:ins w:id="772" w:author="nick" w:date="2019-11-10T14:42:00Z"/>
        </w:rPr>
      </w:pPr>
      <w:ins w:id="773" w:author="nick" w:date="2019-11-10T14:42:00Z">
        <w:r>
          <w:fldChar w:fldCharType="begin"/>
        </w:r>
        <w:r>
          <w:instrText xml:space="preserve"> REF _Ref21650472 \h </w:instrText>
        </w:r>
      </w:ins>
      <w:ins w:id="774" w:author="nick" w:date="2019-11-10T14:42:00Z">
        <w:r>
          <w:fldChar w:fldCharType="separate"/>
        </w:r>
      </w:ins>
      <w:r w:rsidR="0049567D">
        <w:t xml:space="preserve">Figure </w:t>
      </w:r>
      <w:r w:rsidR="0049567D">
        <w:rPr>
          <w:noProof/>
        </w:rPr>
        <w:t>7</w:t>
      </w:r>
      <w:ins w:id="775" w:author="nick" w:date="2019-11-10T14:42:00Z">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776" w:author="nick" w:date="2019-11-10T14:42:00Z"/>
        </w:rPr>
      </w:pPr>
      <w:ins w:id="777" w:author="nick" w:date="2019-11-10T14:42:00Z">
        <w:r>
          <w:t>&lt;connection_group&gt;</w:t>
        </w:r>
      </w:ins>
    </w:p>
    <w:p w14:paraId="29A8C1B9" w14:textId="77777777" w:rsidR="00C5158C" w:rsidRDefault="00C5158C" w:rsidP="00C5158C">
      <w:pPr>
        <w:pStyle w:val="XMLCode"/>
        <w:keepLines/>
        <w:ind w:firstLine="0"/>
        <w:rPr>
          <w:ins w:id="778" w:author="nick" w:date="2019-11-10T14:42:00Z"/>
        </w:rPr>
      </w:pPr>
    </w:p>
    <w:p w14:paraId="4A1C8FAD" w14:textId="77777777" w:rsidR="00C5158C" w:rsidRDefault="00C5158C" w:rsidP="00C5158C">
      <w:pPr>
        <w:pStyle w:val="XMLCode"/>
        <w:keepLines/>
        <w:ind w:firstLine="0"/>
        <w:rPr>
          <w:ins w:id="779" w:author="nick" w:date="2019-11-10T14:42:00Z"/>
        </w:rPr>
      </w:pPr>
      <w:ins w:id="780"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781" w:author="nick" w:date="2019-11-19T16:02:00Z"/>
          <w:rFonts w:cs="Courier New"/>
          <w:color w:val="FF0000"/>
          <w:sz w:val="15"/>
          <w:szCs w:val="15"/>
        </w:rPr>
      </w:pPr>
      <w:ins w:id="782" w:author="nick" w:date="2019-11-19T16:02:00Z">
        <w:r w:rsidRPr="00DF3E6F">
          <w:rPr>
            <w:color w:val="0070C0"/>
          </w:rPr>
          <w:t xml:space="preserve">        </w:t>
        </w:r>
      </w:ins>
      <w:ins w:id="783" w:author="nick" w:date="2019-11-19T16:03:00Z">
        <w:r>
          <w:rPr>
            <w:color w:val="0070C0"/>
          </w:rPr>
          <w:t xml:space="preserve"> </w:t>
        </w:r>
      </w:ins>
      <w:ins w:id="784" w:author="nick" w:date="2019-11-19T16:02:00Z">
        <w:r w:rsidRPr="00DF3E6F">
          <w:rPr>
            <w:color w:val="0070C0"/>
          </w:rPr>
          <w:t>&lt;part index=</w:t>
        </w:r>
      </w:ins>
      <w:ins w:id="785" w:author="nick" w:date="2019-11-24T12:20:00Z">
        <w:r w:rsidR="00194316">
          <w:rPr>
            <w:color w:val="0070C0"/>
          </w:rPr>
          <w:t>"</w:t>
        </w:r>
      </w:ins>
      <w:ins w:id="786" w:author="nick" w:date="2019-11-19T16:02:00Z">
        <w:r w:rsidRPr="00DF3E6F">
          <w:rPr>
            <w:color w:val="0070C0"/>
          </w:rPr>
          <w:t>1</w:t>
        </w:r>
      </w:ins>
      <w:ins w:id="787" w:author="nick" w:date="2019-11-24T12:20:00Z">
        <w:r w:rsidR="00194316">
          <w:rPr>
            <w:color w:val="0070C0"/>
          </w:rPr>
          <w:t>"</w:t>
        </w:r>
      </w:ins>
      <w:ins w:id="788" w:author="nick" w:date="2019-11-19T16:02:00Z">
        <w:r w:rsidRPr="00DF3E6F">
          <w:rPr>
            <w:color w:val="0070C0"/>
          </w:rPr>
          <w:t xml:space="preserve"> label=</w:t>
        </w:r>
      </w:ins>
      <w:ins w:id="789" w:author="nick" w:date="2019-11-24T12:20:00Z">
        <w:r w:rsidR="00194316">
          <w:rPr>
            <w:color w:val="0070C0"/>
          </w:rPr>
          <w:t>"</w:t>
        </w:r>
      </w:ins>
      <w:ins w:id="790" w:author="nick" w:date="2019-11-19T16:02:00Z">
        <w:r w:rsidRPr="00DF3E6F">
          <w:rPr>
            <w:color w:val="0070C0"/>
          </w:rPr>
          <w:t>PART_7000800</w:t>
        </w:r>
      </w:ins>
      <w:ins w:id="791" w:author="nick" w:date="2019-11-24T12:20:00Z">
        <w:r w:rsidR="00194316">
          <w:rPr>
            <w:color w:val="0070C0"/>
          </w:rPr>
          <w:t>"</w:t>
        </w:r>
      </w:ins>
      <w:ins w:id="792"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793" w:author="nick" w:date="2019-11-19T16:02:00Z"/>
          <w:color w:val="0070C0"/>
        </w:rPr>
      </w:pPr>
      <w:ins w:id="794" w:author="nick" w:date="2019-11-19T16:02:00Z">
        <w:r w:rsidRPr="00DF3E6F">
          <w:rPr>
            <w:color w:val="0070C0"/>
          </w:rPr>
          <w:t xml:space="preserve">        </w:t>
        </w:r>
      </w:ins>
      <w:ins w:id="795" w:author="nick" w:date="2019-11-19T16:03:00Z">
        <w:r>
          <w:rPr>
            <w:color w:val="0070C0"/>
          </w:rPr>
          <w:t xml:space="preserve"> </w:t>
        </w:r>
      </w:ins>
      <w:ins w:id="796" w:author="nick" w:date="2019-11-19T16:02:00Z">
        <w:r w:rsidRPr="00DF3E6F">
          <w:rPr>
            <w:color w:val="0070C0"/>
          </w:rPr>
          <w:t>&lt;part index=</w:t>
        </w:r>
      </w:ins>
      <w:ins w:id="797" w:author="nick" w:date="2019-11-24T12:20:00Z">
        <w:r w:rsidR="00194316">
          <w:rPr>
            <w:color w:val="0070C0"/>
          </w:rPr>
          <w:t>"</w:t>
        </w:r>
      </w:ins>
      <w:ins w:id="798" w:author="nick" w:date="2019-11-19T16:02:00Z">
        <w:r w:rsidRPr="00DF3E6F">
          <w:rPr>
            <w:color w:val="0070C0"/>
          </w:rPr>
          <w:t>2</w:t>
        </w:r>
      </w:ins>
      <w:ins w:id="799" w:author="nick" w:date="2019-11-24T12:20:00Z">
        <w:r w:rsidR="00194316">
          <w:rPr>
            <w:color w:val="0070C0"/>
          </w:rPr>
          <w:t>"</w:t>
        </w:r>
      </w:ins>
      <w:ins w:id="800" w:author="nick" w:date="2019-11-19T16:02:00Z">
        <w:r w:rsidRPr="00DF3E6F">
          <w:rPr>
            <w:color w:val="0070C0"/>
          </w:rPr>
          <w:t xml:space="preserve"> label=</w:t>
        </w:r>
      </w:ins>
      <w:ins w:id="801" w:author="nick" w:date="2019-11-24T12:20:00Z">
        <w:r w:rsidR="00194316">
          <w:rPr>
            <w:color w:val="0070C0"/>
          </w:rPr>
          <w:t>"</w:t>
        </w:r>
      </w:ins>
      <w:ins w:id="802" w:author="nick" w:date="2019-11-19T16:02:00Z">
        <w:r w:rsidRPr="00DF3E6F">
          <w:rPr>
            <w:color w:val="0070C0"/>
          </w:rPr>
          <w:t>PART_7000400</w:t>
        </w:r>
      </w:ins>
      <w:ins w:id="803" w:author="nick" w:date="2019-11-24T12:20:00Z">
        <w:r w:rsidR="00194316">
          <w:rPr>
            <w:color w:val="0070C0"/>
          </w:rPr>
          <w:t>"</w:t>
        </w:r>
      </w:ins>
      <w:ins w:id="804"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805" w:author="nick" w:date="2019-11-10T14:42:00Z"/>
        </w:rPr>
      </w:pPr>
      <w:ins w:id="806" w:author="nick" w:date="2019-11-10T14:42:00Z">
        <w:r>
          <w:t xml:space="preserve">    </w:t>
        </w:r>
        <w:r w:rsidRPr="00C3027A">
          <w:t>&lt;/connected_to&gt;</w:t>
        </w:r>
      </w:ins>
    </w:p>
    <w:p w14:paraId="24A96D17" w14:textId="77777777" w:rsidR="00C5158C" w:rsidRDefault="00C5158C" w:rsidP="00C5158C">
      <w:pPr>
        <w:pStyle w:val="XMLCode"/>
        <w:keepLines/>
        <w:ind w:firstLine="0"/>
        <w:rPr>
          <w:ins w:id="807" w:author="nick" w:date="2019-11-10T14:42:00Z"/>
        </w:rPr>
      </w:pPr>
    </w:p>
    <w:p w14:paraId="12CAD889" w14:textId="77777777" w:rsidR="00C5158C" w:rsidRPr="001E6C77" w:rsidRDefault="00C5158C" w:rsidP="00C5158C">
      <w:pPr>
        <w:pStyle w:val="XMLCode"/>
        <w:keepLines/>
        <w:rPr>
          <w:ins w:id="808" w:author="nick" w:date="2019-11-10T14:42:00Z"/>
          <w:sz w:val="15"/>
          <w:szCs w:val="15"/>
        </w:rPr>
      </w:pPr>
      <w:ins w:id="809"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810" w:author="nick" w:date="2019-11-10T14:42:00Z"/>
          <w:sz w:val="15"/>
          <w:szCs w:val="15"/>
        </w:rPr>
      </w:pPr>
      <w:ins w:id="811" w:author="nick" w:date="2019-11-10T14:42:00Z">
        <w:r w:rsidRPr="001E6C77">
          <w:rPr>
            <w:sz w:val="15"/>
            <w:szCs w:val="15"/>
          </w:rPr>
          <w:t xml:space="preserve">        &lt;connection_0d</w:t>
        </w:r>
        <w:r>
          <w:rPr>
            <w:sz w:val="15"/>
            <w:szCs w:val="15"/>
          </w:rPr>
          <w:t xml:space="preserve"> label=</w:t>
        </w:r>
      </w:ins>
      <w:ins w:id="812" w:author="nick" w:date="2019-11-24T12:20:00Z">
        <w:r w:rsidR="00194316">
          <w:rPr>
            <w:sz w:val="15"/>
            <w:szCs w:val="15"/>
          </w:rPr>
          <w:t>"</w:t>
        </w:r>
      </w:ins>
      <w:ins w:id="813" w:author="nick" w:date="2019-11-10T14:42:00Z">
        <w:r>
          <w:rPr>
            <w:sz w:val="15"/>
            <w:szCs w:val="15"/>
          </w:rPr>
          <w:t>A</w:t>
        </w:r>
      </w:ins>
      <w:ins w:id="814" w:author="nick" w:date="2019-11-24T12:20:00Z">
        <w:r w:rsidR="00194316">
          <w:rPr>
            <w:sz w:val="15"/>
            <w:szCs w:val="15"/>
          </w:rPr>
          <w:t>"</w:t>
        </w:r>
      </w:ins>
      <w:ins w:id="815" w:author="nick" w:date="2019-11-10T14:42:00Z">
        <w:r w:rsidRPr="001E6C77">
          <w:rPr>
            <w:sz w:val="15"/>
            <w:szCs w:val="15"/>
          </w:rPr>
          <w:t>&gt;</w:t>
        </w:r>
      </w:ins>
    </w:p>
    <w:p w14:paraId="102A839D" w14:textId="17FBE1FF" w:rsidR="00C5158C" w:rsidRPr="009E34EC" w:rsidRDefault="00C5158C" w:rsidP="00C5158C">
      <w:pPr>
        <w:pStyle w:val="XMLCode"/>
        <w:keepLines/>
        <w:rPr>
          <w:ins w:id="816" w:author="nick" w:date="2019-11-10T14:42:00Z"/>
          <w:rFonts w:cs="Courier New"/>
          <w:color w:val="FF0000"/>
          <w:sz w:val="15"/>
          <w:szCs w:val="15"/>
        </w:rPr>
      </w:pPr>
      <w:ins w:id="817"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818" w:author="nick" w:date="2019-11-24T12:20:00Z">
        <w:r w:rsidR="00194316">
          <w:rPr>
            <w:b/>
            <w:color w:val="0070C0"/>
          </w:rPr>
          <w:t>"</w:t>
        </w:r>
      </w:ins>
      <w:ins w:id="819" w:author="nick" w:date="2019-11-10T14:42:00Z">
        <w:r w:rsidRPr="009E34EC">
          <w:rPr>
            <w:b/>
            <w:color w:val="0070C0"/>
          </w:rPr>
          <w:t>3</w:t>
        </w:r>
      </w:ins>
      <w:ins w:id="820" w:author="nick" w:date="2019-11-24T12:20:00Z">
        <w:r w:rsidR="00194316">
          <w:rPr>
            <w:b/>
            <w:color w:val="0070C0"/>
          </w:rPr>
          <w:t>"</w:t>
        </w:r>
      </w:ins>
      <w:ins w:id="821"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822" w:author="nick" w:date="2019-11-24T12:20:00Z">
        <w:r w:rsidR="00194316">
          <w:rPr>
            <w:rFonts w:cs="Courier New"/>
            <w:color w:val="FF0000"/>
            <w:sz w:val="15"/>
            <w:szCs w:val="15"/>
          </w:rPr>
          <w:t>"</w:t>
        </w:r>
      </w:ins>
      <w:ins w:id="823" w:author="nick" w:date="2019-11-10T14:42:00Z">
        <w:r>
          <w:rPr>
            <w:rFonts w:cs="Courier New"/>
            <w:color w:val="FF0000"/>
            <w:sz w:val="15"/>
            <w:szCs w:val="15"/>
          </w:rPr>
          <w:t>red</w:t>
        </w:r>
      </w:ins>
      <w:ins w:id="824" w:author="nick" w:date="2019-11-24T12:20:00Z">
        <w:r w:rsidR="00194316">
          <w:rPr>
            <w:rFonts w:cs="Courier New"/>
            <w:color w:val="FF0000"/>
            <w:sz w:val="15"/>
            <w:szCs w:val="15"/>
          </w:rPr>
          <w:t>"</w:t>
        </w:r>
      </w:ins>
      <w:ins w:id="825" w:author="nick" w:date="2019-11-10T14:42:00Z">
        <w:r>
          <w:rPr>
            <w:rFonts w:cs="Courier New"/>
            <w:color w:val="FF0000"/>
            <w:sz w:val="15"/>
            <w:szCs w:val="15"/>
          </w:rPr>
          <w:t xml:space="preserve">, </w:t>
        </w:r>
      </w:ins>
      <w:ins w:id="826" w:author="nick" w:date="2019-11-24T12:20:00Z">
        <w:r w:rsidR="00194316">
          <w:rPr>
            <w:rFonts w:cs="Courier New"/>
            <w:color w:val="FF0000"/>
            <w:sz w:val="15"/>
            <w:szCs w:val="15"/>
          </w:rPr>
          <w:t>"</w:t>
        </w:r>
      </w:ins>
      <w:ins w:id="827" w:author="nick" w:date="2019-11-10T14:42:00Z">
        <w:r>
          <w:rPr>
            <w:rFonts w:cs="Courier New"/>
            <w:color w:val="FF0000"/>
            <w:sz w:val="15"/>
            <w:szCs w:val="15"/>
          </w:rPr>
          <w:t>green</w:t>
        </w:r>
      </w:ins>
      <w:ins w:id="828" w:author="nick" w:date="2019-11-24T12:20:00Z">
        <w:r w:rsidR="00194316">
          <w:rPr>
            <w:rFonts w:cs="Courier New"/>
            <w:color w:val="FF0000"/>
            <w:sz w:val="15"/>
            <w:szCs w:val="15"/>
          </w:rPr>
          <w:t>"</w:t>
        </w:r>
      </w:ins>
      <w:ins w:id="829" w:author="nick" w:date="2019-11-10T14:42:00Z">
        <w:r>
          <w:rPr>
            <w:rFonts w:cs="Courier New"/>
            <w:color w:val="FF0000"/>
            <w:sz w:val="15"/>
            <w:szCs w:val="15"/>
          </w:rPr>
          <w:t xml:space="preserve"> and one of </w:t>
        </w:r>
      </w:ins>
      <w:ins w:id="830" w:author="nick" w:date="2019-11-24T12:20:00Z">
        <w:r w:rsidR="00194316">
          <w:rPr>
            <w:rFonts w:cs="Courier New"/>
            <w:color w:val="FF0000"/>
            <w:sz w:val="15"/>
            <w:szCs w:val="15"/>
          </w:rPr>
          <w:t>"</w:t>
        </w:r>
      </w:ins>
      <w:ins w:id="831" w:author="nick" w:date="2019-11-10T14:42:00Z">
        <w:r>
          <w:rPr>
            <w:rFonts w:cs="Courier New"/>
            <w:color w:val="FF0000"/>
            <w:sz w:val="15"/>
            <w:szCs w:val="15"/>
          </w:rPr>
          <w:t>red</w:t>
        </w:r>
      </w:ins>
      <w:ins w:id="832" w:author="nick" w:date="2019-11-24T12:20:00Z">
        <w:r w:rsidR="00194316">
          <w:rPr>
            <w:rFonts w:cs="Courier New"/>
            <w:color w:val="FF0000"/>
            <w:sz w:val="15"/>
            <w:szCs w:val="15"/>
          </w:rPr>
          <w:t>"</w:t>
        </w:r>
      </w:ins>
      <w:ins w:id="833" w:author="nick" w:date="2019-11-10T14:42:00Z">
        <w:r>
          <w:rPr>
            <w:rFonts w:cs="Courier New"/>
            <w:color w:val="FF0000"/>
            <w:sz w:val="15"/>
            <w:szCs w:val="15"/>
          </w:rPr>
          <w:t>/</w:t>
        </w:r>
      </w:ins>
      <w:ins w:id="834" w:author="nick" w:date="2019-11-24T12:20:00Z">
        <w:r w:rsidR="00194316">
          <w:rPr>
            <w:rFonts w:cs="Courier New"/>
            <w:color w:val="FF0000"/>
            <w:sz w:val="15"/>
            <w:szCs w:val="15"/>
          </w:rPr>
          <w:t>"</w:t>
        </w:r>
      </w:ins>
      <w:ins w:id="835" w:author="nick" w:date="2019-11-10T14:42:00Z">
        <w:r>
          <w:rPr>
            <w:rFonts w:cs="Courier New"/>
            <w:color w:val="FF0000"/>
            <w:sz w:val="15"/>
            <w:szCs w:val="15"/>
          </w:rPr>
          <w:t>green</w:t>
        </w:r>
      </w:ins>
      <w:ins w:id="836" w:author="nick" w:date="2019-11-24T12:20:00Z">
        <w:r w:rsidR="00194316">
          <w:rPr>
            <w:rFonts w:cs="Courier New"/>
            <w:color w:val="FF0000"/>
            <w:sz w:val="15"/>
            <w:szCs w:val="15"/>
          </w:rPr>
          <w:t>"</w:t>
        </w:r>
      </w:ins>
      <w:ins w:id="837"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838" w:author="nick" w:date="2019-11-10T14:42:00Z"/>
          <w:sz w:val="15"/>
          <w:szCs w:val="15"/>
        </w:rPr>
      </w:pPr>
      <w:ins w:id="839" w:author="nick" w:date="2019-11-10T14:42:00Z">
        <w:r>
          <w:rPr>
            <w:sz w:val="15"/>
            <w:szCs w:val="15"/>
          </w:rPr>
          <w:t xml:space="preserve">              ...</w:t>
        </w:r>
      </w:ins>
    </w:p>
    <w:p w14:paraId="29425D29" w14:textId="77777777" w:rsidR="00C5158C" w:rsidRPr="001E6C77" w:rsidRDefault="00C5158C" w:rsidP="00C5158C">
      <w:pPr>
        <w:pStyle w:val="XMLCode"/>
        <w:keepLines/>
        <w:rPr>
          <w:ins w:id="840" w:author="nick" w:date="2019-11-10T14:42:00Z"/>
          <w:sz w:val="15"/>
          <w:szCs w:val="15"/>
        </w:rPr>
      </w:pPr>
      <w:ins w:id="841"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842" w:author="nick" w:date="2019-11-10T14:42:00Z"/>
          <w:sz w:val="15"/>
          <w:szCs w:val="15"/>
        </w:rPr>
      </w:pPr>
    </w:p>
    <w:p w14:paraId="06233007" w14:textId="4D175EC5" w:rsidR="00C5158C" w:rsidRPr="001E6C77" w:rsidRDefault="00C5158C" w:rsidP="00C5158C">
      <w:pPr>
        <w:pStyle w:val="XMLCode"/>
        <w:keepLines/>
        <w:rPr>
          <w:ins w:id="843" w:author="nick" w:date="2019-11-10T14:42:00Z"/>
          <w:sz w:val="15"/>
          <w:szCs w:val="15"/>
        </w:rPr>
      </w:pPr>
      <w:ins w:id="844" w:author="nick" w:date="2019-11-10T14:42:00Z">
        <w:r w:rsidRPr="001E6C77">
          <w:rPr>
            <w:sz w:val="15"/>
            <w:szCs w:val="15"/>
          </w:rPr>
          <w:t xml:space="preserve">        &lt;connection_0d</w:t>
        </w:r>
        <w:r>
          <w:rPr>
            <w:sz w:val="15"/>
            <w:szCs w:val="15"/>
          </w:rPr>
          <w:t xml:space="preserve"> label=</w:t>
        </w:r>
      </w:ins>
      <w:ins w:id="845" w:author="nick" w:date="2019-11-24T12:20:00Z">
        <w:r w:rsidR="00194316">
          <w:rPr>
            <w:sz w:val="15"/>
            <w:szCs w:val="15"/>
          </w:rPr>
          <w:t>"</w:t>
        </w:r>
      </w:ins>
      <w:ins w:id="846" w:author="nick" w:date="2019-11-10T14:42:00Z">
        <w:r>
          <w:rPr>
            <w:sz w:val="15"/>
            <w:szCs w:val="15"/>
          </w:rPr>
          <w:t>B</w:t>
        </w:r>
      </w:ins>
      <w:ins w:id="847" w:author="nick" w:date="2019-11-24T12:20:00Z">
        <w:r w:rsidR="00194316">
          <w:rPr>
            <w:sz w:val="15"/>
            <w:szCs w:val="15"/>
          </w:rPr>
          <w:t>"</w:t>
        </w:r>
      </w:ins>
      <w:ins w:id="848" w:author="nick" w:date="2019-11-10T14:42:00Z">
        <w:r w:rsidRPr="001E6C77">
          <w:rPr>
            <w:sz w:val="15"/>
            <w:szCs w:val="15"/>
          </w:rPr>
          <w:t>&gt;</w:t>
        </w:r>
      </w:ins>
    </w:p>
    <w:p w14:paraId="0EF64082" w14:textId="4245B1B4" w:rsidR="00C5158C" w:rsidRDefault="00C5158C" w:rsidP="00C5158C">
      <w:pPr>
        <w:pStyle w:val="XMLCode"/>
        <w:keepLines/>
        <w:rPr>
          <w:ins w:id="849" w:author="nick" w:date="2019-11-10T14:42:00Z"/>
          <w:sz w:val="15"/>
          <w:szCs w:val="15"/>
        </w:rPr>
      </w:pPr>
      <w:ins w:id="850" w:author="nick" w:date="2019-11-10T14:42:00Z">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851" w:author="nick" w:date="2019-11-24T12:20:00Z">
        <w:r w:rsidR="00194316">
          <w:rPr>
            <w:rFonts w:cs="Courier New"/>
            <w:color w:val="FF0000"/>
            <w:sz w:val="15"/>
            <w:szCs w:val="15"/>
          </w:rPr>
          <w:t>"</w:t>
        </w:r>
      </w:ins>
      <w:ins w:id="852" w:author="nick" w:date="2019-11-10T14:42:00Z">
        <w:r>
          <w:rPr>
            <w:rFonts w:cs="Courier New"/>
            <w:color w:val="FF0000"/>
            <w:sz w:val="15"/>
            <w:szCs w:val="15"/>
          </w:rPr>
          <w:t>red</w:t>
        </w:r>
      </w:ins>
      <w:ins w:id="853" w:author="nick" w:date="2019-11-24T12:20:00Z">
        <w:r w:rsidR="00194316">
          <w:rPr>
            <w:rFonts w:cs="Courier New"/>
            <w:color w:val="FF0000"/>
            <w:sz w:val="15"/>
            <w:szCs w:val="15"/>
          </w:rPr>
          <w:t>"</w:t>
        </w:r>
      </w:ins>
      <w:ins w:id="854" w:author="nick" w:date="2019-11-10T14:42:00Z">
        <w:r>
          <w:rPr>
            <w:rFonts w:cs="Courier New"/>
            <w:color w:val="FF0000"/>
            <w:sz w:val="15"/>
            <w:szCs w:val="15"/>
          </w:rPr>
          <w:t xml:space="preserve">, </w:t>
        </w:r>
      </w:ins>
      <w:ins w:id="855" w:author="nick" w:date="2019-11-24T12:20:00Z">
        <w:r w:rsidR="00194316">
          <w:rPr>
            <w:rFonts w:cs="Courier New"/>
            <w:color w:val="FF0000"/>
            <w:sz w:val="15"/>
            <w:szCs w:val="15"/>
          </w:rPr>
          <w:t>"</w:t>
        </w:r>
      </w:ins>
      <w:ins w:id="856" w:author="nick" w:date="2019-11-10T14:42:00Z">
        <w:r>
          <w:rPr>
            <w:rFonts w:cs="Courier New"/>
            <w:color w:val="FF0000"/>
            <w:sz w:val="15"/>
            <w:szCs w:val="15"/>
          </w:rPr>
          <w:t>green</w:t>
        </w:r>
      </w:ins>
      <w:ins w:id="857" w:author="nick" w:date="2019-11-24T12:20:00Z">
        <w:r w:rsidR="00194316">
          <w:rPr>
            <w:rFonts w:cs="Courier New"/>
            <w:color w:val="FF0000"/>
            <w:sz w:val="15"/>
            <w:szCs w:val="15"/>
          </w:rPr>
          <w:t>"</w:t>
        </w:r>
      </w:ins>
      <w:ins w:id="858"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859" w:author="nick" w:date="2019-11-10T14:42:00Z"/>
          <w:sz w:val="15"/>
          <w:szCs w:val="15"/>
        </w:rPr>
      </w:pPr>
      <w:ins w:id="860"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861" w:author="nick" w:date="2019-11-10T14:42:00Z"/>
          <w:sz w:val="15"/>
          <w:szCs w:val="15"/>
        </w:rPr>
      </w:pPr>
    </w:p>
    <w:p w14:paraId="1C34004F" w14:textId="06CCFC00" w:rsidR="00C5158C" w:rsidRPr="001E6C77" w:rsidRDefault="00C5158C" w:rsidP="00C5158C">
      <w:pPr>
        <w:pStyle w:val="XMLCode"/>
        <w:keepLines/>
        <w:rPr>
          <w:ins w:id="862" w:author="nick" w:date="2019-11-10T14:42:00Z"/>
          <w:sz w:val="15"/>
          <w:szCs w:val="15"/>
        </w:rPr>
      </w:pPr>
      <w:ins w:id="863" w:author="nick" w:date="2019-11-10T14:42:00Z">
        <w:r w:rsidRPr="001E6C77">
          <w:rPr>
            <w:sz w:val="15"/>
            <w:szCs w:val="15"/>
          </w:rPr>
          <w:t xml:space="preserve">        &lt;connection_0d</w:t>
        </w:r>
        <w:r>
          <w:rPr>
            <w:sz w:val="15"/>
            <w:szCs w:val="15"/>
          </w:rPr>
          <w:t xml:space="preserve"> label=</w:t>
        </w:r>
      </w:ins>
      <w:ins w:id="864" w:author="nick" w:date="2019-11-24T12:20:00Z">
        <w:r w:rsidR="00194316">
          <w:rPr>
            <w:sz w:val="15"/>
            <w:szCs w:val="15"/>
          </w:rPr>
          <w:t>"</w:t>
        </w:r>
      </w:ins>
      <w:ins w:id="865" w:author="nick" w:date="2019-11-10T14:42:00Z">
        <w:r>
          <w:rPr>
            <w:sz w:val="15"/>
            <w:szCs w:val="15"/>
          </w:rPr>
          <w:t>C</w:t>
        </w:r>
      </w:ins>
      <w:ins w:id="866" w:author="nick" w:date="2019-11-24T12:20:00Z">
        <w:r w:rsidR="00194316">
          <w:rPr>
            <w:sz w:val="15"/>
            <w:szCs w:val="15"/>
          </w:rPr>
          <w:t>"</w:t>
        </w:r>
      </w:ins>
      <w:ins w:id="867" w:author="nick" w:date="2019-11-10T14:42:00Z">
        <w:r w:rsidRPr="001E6C77">
          <w:rPr>
            <w:sz w:val="15"/>
            <w:szCs w:val="15"/>
          </w:rPr>
          <w:t>&gt;</w:t>
        </w:r>
      </w:ins>
    </w:p>
    <w:p w14:paraId="11FC9AF6" w14:textId="7E6E812E" w:rsidR="00C5158C" w:rsidRPr="009E34EC" w:rsidRDefault="00C5158C" w:rsidP="00C5158C">
      <w:pPr>
        <w:pStyle w:val="XMLCode"/>
        <w:keepLines/>
        <w:rPr>
          <w:ins w:id="868" w:author="nick" w:date="2019-11-10T14:42:00Z"/>
          <w:rFonts w:cs="Courier New"/>
          <w:color w:val="FF0000"/>
          <w:sz w:val="15"/>
          <w:szCs w:val="15"/>
        </w:rPr>
      </w:pPr>
      <w:ins w:id="869"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870" w:author="nick" w:date="2019-11-24T12:20:00Z">
        <w:r w:rsidR="00194316">
          <w:rPr>
            <w:b/>
            <w:color w:val="0070C0"/>
          </w:rPr>
          <w:t>"</w:t>
        </w:r>
      </w:ins>
      <w:ins w:id="871" w:author="nick" w:date="2019-11-10T14:42:00Z">
        <w:r w:rsidRPr="009E34EC">
          <w:rPr>
            <w:b/>
            <w:color w:val="0070C0"/>
          </w:rPr>
          <w:t>3</w:t>
        </w:r>
      </w:ins>
      <w:ins w:id="872" w:author="nick" w:date="2019-11-24T12:20:00Z">
        <w:r w:rsidR="00194316">
          <w:rPr>
            <w:b/>
            <w:color w:val="0070C0"/>
          </w:rPr>
          <w:t>"</w:t>
        </w:r>
      </w:ins>
      <w:ins w:id="873"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874" w:author="nick" w:date="2019-11-24T12:20:00Z">
        <w:r w:rsidR="00194316">
          <w:rPr>
            <w:rFonts w:cs="Courier New"/>
            <w:color w:val="FF0000"/>
            <w:sz w:val="15"/>
            <w:szCs w:val="15"/>
          </w:rPr>
          <w:t>"</w:t>
        </w:r>
      </w:ins>
      <w:ins w:id="875" w:author="nick" w:date="2019-11-10T14:42:00Z">
        <w:r>
          <w:rPr>
            <w:rFonts w:cs="Courier New"/>
            <w:color w:val="FF0000"/>
            <w:sz w:val="15"/>
            <w:szCs w:val="15"/>
          </w:rPr>
          <w:t>red</w:t>
        </w:r>
      </w:ins>
      <w:ins w:id="876" w:author="nick" w:date="2019-11-24T12:20:00Z">
        <w:r w:rsidR="00194316">
          <w:rPr>
            <w:rFonts w:cs="Courier New"/>
            <w:color w:val="FF0000"/>
            <w:sz w:val="15"/>
            <w:szCs w:val="15"/>
          </w:rPr>
          <w:t>"</w:t>
        </w:r>
      </w:ins>
      <w:ins w:id="877" w:author="nick" w:date="2019-11-10T14:42:00Z">
        <w:r>
          <w:rPr>
            <w:rFonts w:cs="Courier New"/>
            <w:color w:val="FF0000"/>
            <w:sz w:val="15"/>
            <w:szCs w:val="15"/>
          </w:rPr>
          <w:t xml:space="preserve">, </w:t>
        </w:r>
      </w:ins>
      <w:ins w:id="878" w:author="nick" w:date="2019-11-24T12:20:00Z">
        <w:r w:rsidR="00194316">
          <w:rPr>
            <w:rFonts w:cs="Courier New"/>
            <w:color w:val="FF0000"/>
            <w:sz w:val="15"/>
            <w:szCs w:val="15"/>
          </w:rPr>
          <w:t>"</w:t>
        </w:r>
      </w:ins>
      <w:ins w:id="879" w:author="nick" w:date="2019-11-10T14:42:00Z">
        <w:r>
          <w:rPr>
            <w:rFonts w:cs="Courier New"/>
            <w:color w:val="FF0000"/>
            <w:sz w:val="15"/>
            <w:szCs w:val="15"/>
          </w:rPr>
          <w:t>green</w:t>
        </w:r>
      </w:ins>
      <w:ins w:id="880" w:author="nick" w:date="2019-11-24T12:20:00Z">
        <w:r w:rsidR="00194316">
          <w:rPr>
            <w:rFonts w:cs="Courier New"/>
            <w:color w:val="FF0000"/>
            <w:sz w:val="15"/>
            <w:szCs w:val="15"/>
          </w:rPr>
          <w:t>"</w:t>
        </w:r>
      </w:ins>
      <w:ins w:id="881" w:author="nick" w:date="2019-11-10T14:42:00Z">
        <w:r>
          <w:rPr>
            <w:rFonts w:cs="Courier New"/>
            <w:color w:val="FF0000"/>
            <w:sz w:val="15"/>
            <w:szCs w:val="15"/>
          </w:rPr>
          <w:t xml:space="preserve"> and one of </w:t>
        </w:r>
      </w:ins>
      <w:ins w:id="882" w:author="nick" w:date="2019-11-24T12:20:00Z">
        <w:r w:rsidR="00194316">
          <w:rPr>
            <w:rFonts w:cs="Courier New"/>
            <w:color w:val="FF0000"/>
            <w:sz w:val="15"/>
            <w:szCs w:val="15"/>
          </w:rPr>
          <w:t>"</w:t>
        </w:r>
      </w:ins>
      <w:ins w:id="883" w:author="nick" w:date="2019-11-10T14:42:00Z">
        <w:r>
          <w:rPr>
            <w:rFonts w:cs="Courier New"/>
            <w:color w:val="FF0000"/>
            <w:sz w:val="15"/>
            <w:szCs w:val="15"/>
          </w:rPr>
          <w:t>red</w:t>
        </w:r>
      </w:ins>
      <w:ins w:id="884" w:author="nick" w:date="2019-11-24T12:20:00Z">
        <w:r w:rsidR="00194316">
          <w:rPr>
            <w:rFonts w:cs="Courier New"/>
            <w:color w:val="FF0000"/>
            <w:sz w:val="15"/>
            <w:szCs w:val="15"/>
          </w:rPr>
          <w:t>"</w:t>
        </w:r>
      </w:ins>
      <w:ins w:id="885" w:author="nick" w:date="2019-11-10T14:42:00Z">
        <w:r>
          <w:rPr>
            <w:rFonts w:cs="Courier New"/>
            <w:color w:val="FF0000"/>
            <w:sz w:val="15"/>
            <w:szCs w:val="15"/>
          </w:rPr>
          <w:t>/</w:t>
        </w:r>
      </w:ins>
      <w:ins w:id="886" w:author="nick" w:date="2019-11-24T12:20:00Z">
        <w:r w:rsidR="00194316">
          <w:rPr>
            <w:rFonts w:cs="Courier New"/>
            <w:color w:val="FF0000"/>
            <w:sz w:val="15"/>
            <w:szCs w:val="15"/>
          </w:rPr>
          <w:t>"</w:t>
        </w:r>
      </w:ins>
      <w:ins w:id="887" w:author="nick" w:date="2019-11-10T14:42:00Z">
        <w:r>
          <w:rPr>
            <w:rFonts w:cs="Courier New"/>
            <w:color w:val="FF0000"/>
            <w:sz w:val="15"/>
            <w:szCs w:val="15"/>
          </w:rPr>
          <w:t>green</w:t>
        </w:r>
      </w:ins>
      <w:ins w:id="888" w:author="nick" w:date="2019-11-24T12:20:00Z">
        <w:r w:rsidR="00194316">
          <w:rPr>
            <w:rFonts w:cs="Courier New"/>
            <w:color w:val="FF0000"/>
            <w:sz w:val="15"/>
            <w:szCs w:val="15"/>
          </w:rPr>
          <w:t>"</w:t>
        </w:r>
      </w:ins>
      <w:ins w:id="889"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890" w:author="nick" w:date="2019-11-10T14:42:00Z"/>
          <w:sz w:val="15"/>
          <w:szCs w:val="15"/>
        </w:rPr>
      </w:pPr>
      <w:ins w:id="891" w:author="nick" w:date="2019-11-10T14:42:00Z">
        <w:r>
          <w:rPr>
            <w:sz w:val="15"/>
            <w:szCs w:val="15"/>
          </w:rPr>
          <w:t xml:space="preserve">              ...</w:t>
        </w:r>
      </w:ins>
    </w:p>
    <w:p w14:paraId="5D4FEAB7" w14:textId="77777777" w:rsidR="00C5158C" w:rsidRPr="001E6C77" w:rsidRDefault="00C5158C" w:rsidP="00C5158C">
      <w:pPr>
        <w:pStyle w:val="XMLCode"/>
        <w:keepLines/>
        <w:rPr>
          <w:ins w:id="892" w:author="nick" w:date="2019-11-10T14:42:00Z"/>
          <w:sz w:val="15"/>
          <w:szCs w:val="15"/>
        </w:rPr>
      </w:pPr>
      <w:ins w:id="893"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894" w:author="nick" w:date="2019-11-10T14:42:00Z"/>
          <w:sz w:val="15"/>
          <w:szCs w:val="15"/>
        </w:rPr>
      </w:pPr>
      <w:ins w:id="895"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896" w:author="nick" w:date="2019-11-10T14:42:00Z"/>
        </w:rPr>
      </w:pPr>
    </w:p>
    <w:p w14:paraId="2AB177B6" w14:textId="77777777" w:rsidR="00C5158C" w:rsidRDefault="00C5158C" w:rsidP="00C5158C">
      <w:pPr>
        <w:pStyle w:val="XMLCode"/>
        <w:keepLines/>
        <w:ind w:firstLine="0"/>
        <w:rPr>
          <w:ins w:id="897" w:author="nick" w:date="2019-11-10T14:42:00Z"/>
        </w:rPr>
      </w:pPr>
      <w:ins w:id="898"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899" w:name="_Ref414608310"/>
      <w:bookmarkStart w:id="900" w:name="_Toc3556950"/>
      <w:bookmarkStart w:id="901" w:name="_Toc26916335"/>
      <w:r>
        <w:lastRenderedPageBreak/>
        <w:t xml:space="preserve">Contacts and </w:t>
      </w:r>
      <w:r w:rsidR="004B7C8B">
        <w:t>F</w:t>
      </w:r>
      <w:r w:rsidR="004B7C8B" w:rsidRPr="004B7C8B">
        <w:t>riction</w:t>
      </w:r>
      <w:bookmarkEnd w:id="899"/>
      <w:bookmarkEnd w:id="900"/>
      <w:bookmarkEnd w:id="90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902" w:name="_Ref414841585"/>
      <w:bookmarkStart w:id="903" w:name="_Toc3556951"/>
      <w:bookmarkStart w:id="904" w:name="_Toc2691633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902"/>
      <w:bookmarkEnd w:id="903"/>
      <w:bookmarkEnd w:id="90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33F7805" w:rsidR="001C74F6" w:rsidRDefault="001C74F6" w:rsidP="00543B6B">
      <w:pPr>
        <w:pStyle w:val="Beschriftung"/>
        <w:spacing w:before="120"/>
      </w:pPr>
      <w:bookmarkStart w:id="905" w:name="_Toc414573794"/>
      <w:bookmarkStart w:id="906" w:name="_Toc3566421"/>
      <w:bookmarkStart w:id="907" w:name="_Toc26916559"/>
      <w:r>
        <w:t xml:space="preserve">Table </w:t>
      </w:r>
      <w:r w:rsidR="00D43112">
        <w:fldChar w:fldCharType="begin"/>
      </w:r>
      <w:r w:rsidR="00D43112">
        <w:instrText xml:space="preserve"> SEQ Table \* ARABIC </w:instrText>
      </w:r>
      <w:r w:rsidR="00D43112">
        <w:fldChar w:fldCharType="separate"/>
      </w:r>
      <w:r w:rsidR="0049567D">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905"/>
      <w:bookmarkEnd w:id="906"/>
      <w:bookmarkEnd w:id="90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908" w:name="_Toc3556952"/>
      <w:bookmarkStart w:id="909" w:name="_Toc26916337"/>
      <w:r w:rsidRPr="00880D5C">
        <w:rPr>
          <w:szCs w:val="26"/>
        </w:rPr>
        <w:t xml:space="preserve">Element </w:t>
      </w:r>
      <w:r w:rsidRPr="00880D5C">
        <w:rPr>
          <w:rFonts w:ascii="Courier New" w:hAnsi="Courier New" w:cs="Courier New"/>
          <w:b w:val="0"/>
          <w:i/>
          <w:szCs w:val="26"/>
        </w:rPr>
        <w:t>&lt;contact</w:t>
      </w:r>
      <w:ins w:id="910" w:author="Dr. Carsten Franke" w:date="2019-12-11T00:35:00Z">
        <w:r w:rsidR="00B82523">
          <w:rPr>
            <w:rFonts w:ascii="Courier New" w:hAnsi="Courier New" w:cs="Courier New"/>
            <w:b w:val="0"/>
            <w:i/>
            <w:szCs w:val="26"/>
          </w:rPr>
          <w:t>/</w:t>
        </w:r>
      </w:ins>
      <w:r w:rsidRPr="00880D5C">
        <w:rPr>
          <w:rFonts w:ascii="Courier New" w:hAnsi="Courier New" w:cs="Courier New"/>
          <w:b w:val="0"/>
          <w:i/>
          <w:szCs w:val="26"/>
        </w:rPr>
        <w:t>&gt;</w:t>
      </w:r>
      <w:bookmarkEnd w:id="908"/>
      <w:bookmarkEnd w:id="90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ins w:id="911" w:author="Dr. Carsten Franke" w:date="2019-12-11T00:36:00Z">
        <w:r w:rsidR="00B82523">
          <w:rPr>
            <w:rFonts w:ascii="Courier New" w:hAnsi="Courier New" w:cs="Courier New"/>
            <w:b/>
            <w:i/>
            <w:sz w:val="18"/>
            <w:szCs w:val="18"/>
          </w:rPr>
          <w:t>/</w:t>
        </w:r>
      </w:ins>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ADBAFDA" w:rsidR="00D05444" w:rsidRDefault="00D05444" w:rsidP="00543B6B">
      <w:pPr>
        <w:pStyle w:val="Beschriftung"/>
        <w:spacing w:before="120"/>
      </w:pPr>
      <w:bookmarkStart w:id="912" w:name="_Toc3566422"/>
      <w:bookmarkStart w:id="913" w:name="_Toc26916560"/>
      <w:r>
        <w:t xml:space="preserve">Table </w:t>
      </w:r>
      <w:r w:rsidR="00D43112">
        <w:fldChar w:fldCharType="begin"/>
      </w:r>
      <w:r w:rsidR="00D43112">
        <w:instrText xml:space="preserve"> SEQ Table \* ARABIC </w:instrText>
      </w:r>
      <w:r w:rsidR="00D43112">
        <w:fldChar w:fldCharType="separate"/>
      </w:r>
      <w:r w:rsidR="0049567D">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ins w:id="914" w:author="Dr. Carsten Franke" w:date="2019-12-11T00:36:00Z">
        <w:r w:rsidR="00B82523">
          <w:rPr>
            <w:rFonts w:ascii="Courier New" w:hAnsi="Courier New" w:cs="Courier New"/>
            <w:b w:val="0"/>
            <w:i/>
            <w:sz w:val="18"/>
            <w:szCs w:val="18"/>
          </w:rPr>
          <w:t>/</w:t>
        </w:r>
      </w:ins>
      <w:r w:rsidRPr="00491597">
        <w:rPr>
          <w:rFonts w:ascii="Courier New" w:hAnsi="Courier New" w:cs="Courier New"/>
          <w:bCs w:val="0"/>
          <w:i/>
          <w:sz w:val="18"/>
          <w:szCs w:val="18"/>
        </w:rPr>
        <w:t>&gt;</w:t>
      </w:r>
      <w:bookmarkEnd w:id="912"/>
      <w:bookmarkEnd w:id="913"/>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ins w:id="915" w:author="Dr. Carsten Franke" w:date="2019-12-11T00:36:00Z">
        <w:r w:rsidR="00B82523">
          <w:rPr>
            <w:rFonts w:ascii="Courier New" w:hAnsi="Courier New" w:cs="Courier New"/>
            <w:b/>
            <w:i/>
            <w:sz w:val="18"/>
            <w:szCs w:val="18"/>
          </w:rPr>
          <w:t>/</w:t>
        </w:r>
      </w:ins>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ins w:id="916" w:author="Dr. Carsten Franke" w:date="2019-12-11T00:36:00Z">
        <w:r w:rsidR="00B82523">
          <w:rPr>
            <w:rFonts w:ascii="Courier New" w:hAnsi="Courier New" w:cs="Courier New"/>
            <w:b/>
            <w:bCs/>
            <w:i/>
            <w:sz w:val="18"/>
            <w:szCs w:val="18"/>
          </w:rPr>
          <w:t>/</w:t>
        </w:r>
      </w:ins>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ins w:id="917" w:author="Dr. Carsten Franke" w:date="2019-12-11T00:36:00Z">
        <w:r w:rsidR="00B82523">
          <w:rPr>
            <w:rFonts w:ascii="Courier New" w:hAnsi="Courier New" w:cs="Courier New"/>
            <w:b/>
            <w:bCs/>
            <w:i/>
            <w:sz w:val="18"/>
            <w:szCs w:val="18"/>
          </w:rPr>
          <w:t>/</w:t>
        </w:r>
      </w:ins>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918" w:name="_Toc3556953"/>
      <w:bookmarkStart w:id="919" w:name="_Toc2691633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918"/>
      <w:bookmarkEnd w:id="919"/>
    </w:p>
    <w:p w14:paraId="207FF28F" w14:textId="138D31F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920"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ins w:id="921" w:author="Dr. Carsten Franke" w:date="2019-12-11T00:36:00Z">
        <w:r w:rsidR="00B82523">
          <w:rPr>
            <w:rFonts w:ascii="Courier New" w:hAnsi="Courier New" w:cs="Courier New"/>
            <w:b/>
            <w:i/>
            <w:sz w:val="18"/>
            <w:szCs w:val="18"/>
          </w:rPr>
          <w:t>/</w:t>
        </w:r>
      </w:ins>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638167" w:rsidR="006A6AD6" w:rsidRDefault="006A6AD6" w:rsidP="00543B6B">
      <w:pPr>
        <w:pStyle w:val="Beschriftung"/>
        <w:spacing w:before="120"/>
      </w:pPr>
      <w:bookmarkStart w:id="922" w:name="_Toc414573795"/>
      <w:bookmarkStart w:id="923" w:name="_Toc3566423"/>
      <w:bookmarkStart w:id="924" w:name="_Toc26916561"/>
      <w:r>
        <w:t xml:space="preserve">Table </w:t>
      </w:r>
      <w:r w:rsidR="00D43112">
        <w:fldChar w:fldCharType="begin"/>
      </w:r>
      <w:r w:rsidR="00D43112">
        <w:instrText xml:space="preserve"> SEQ Table \* ARABIC </w:instrText>
      </w:r>
      <w:r w:rsidR="00D43112">
        <w:fldChar w:fldCharType="separate"/>
      </w:r>
      <w:r w:rsidR="0049567D">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922"/>
      <w:bookmarkEnd w:id="923"/>
      <w:bookmarkEnd w:id="924"/>
      <w:r>
        <w:t xml:space="preserve"> </w:t>
      </w:r>
    </w:p>
    <w:p w14:paraId="58AB304A" w14:textId="77777777" w:rsidR="006A6AD6" w:rsidRPr="000B11EA" w:rsidRDefault="006A6AD6" w:rsidP="006A6AD6">
      <w:r w:rsidRPr="000B11EA">
        <w:t xml:space="preserve">These attributes have following semantics: </w:t>
      </w:r>
    </w:p>
    <w:p w14:paraId="3A685974" w14:textId="5613E44C"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49567D">
        <w:t>5.3.1.1</w:t>
      </w:r>
      <w:r w:rsidR="00124DE0">
        <w:fldChar w:fldCharType="end"/>
      </w:r>
      <w:r w:rsidR="00124DE0">
        <w:t>)</w:t>
      </w:r>
      <w:r>
        <w:t>.</w:t>
      </w:r>
    </w:p>
    <w:p w14:paraId="503C976C" w14:textId="7571D303"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ins w:id="925" w:author="Dr. Carsten Franke" w:date="2019-12-11T00:36:00Z">
        <w:r w:rsidR="00B82523">
          <w:rPr>
            <w:rFonts w:ascii="Courier New" w:hAnsi="Courier New" w:cs="Courier New"/>
            <w:b/>
            <w:i/>
            <w:sz w:val="18"/>
            <w:szCs w:val="18"/>
          </w:rPr>
          <w:t>/</w:t>
        </w:r>
      </w:ins>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49567D">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926" w:name="_Toc3556954"/>
      <w:bookmarkStart w:id="927" w:name="_Toc2691633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926"/>
      <w:bookmarkEnd w:id="92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928" w:name="_Ref414837767"/>
      <w:bookmarkStart w:id="929" w:name="_Toc3556955"/>
      <w:bookmarkStart w:id="930" w:name="_Toc26916340"/>
      <w:r>
        <w:t xml:space="preserve">Local </w:t>
      </w:r>
      <w:r w:rsidR="008706FB">
        <w:t>Contact</w:t>
      </w:r>
      <w:r w:rsidRPr="0030552A">
        <w:t xml:space="preserve"> </w:t>
      </w:r>
      <w:r w:rsidR="008706FB">
        <w:t>P</w:t>
      </w:r>
      <w:r>
        <w:t>ropert</w:t>
      </w:r>
      <w:r w:rsidR="008706FB">
        <w:t>ies</w:t>
      </w:r>
      <w:bookmarkEnd w:id="928"/>
      <w:bookmarkEnd w:id="929"/>
      <w:bookmarkEnd w:id="930"/>
      <w:r w:rsidRPr="00F54FFD">
        <w:t xml:space="preserve"> </w:t>
      </w:r>
    </w:p>
    <w:p w14:paraId="48CD41ED" w14:textId="115137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49567D">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49567D"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ins w:id="931" w:author="Dr. Carsten Franke" w:date="2019-12-11T00:37:00Z">
        <w:r w:rsidR="00202EB9">
          <w:rPr>
            <w:rFonts w:ascii="Courier New" w:hAnsi="Courier New" w:cs="Courier New"/>
            <w:b/>
            <w:i/>
            <w:sz w:val="18"/>
            <w:szCs w:val="18"/>
          </w:rPr>
          <w:t>/</w:t>
        </w:r>
      </w:ins>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51EA171E" w:rsidR="00DC6547" w:rsidRDefault="00202EB9" w:rsidP="00DC6547">
            <w:pPr>
              <w:keepNext/>
              <w:keepLines/>
              <w:suppressAutoHyphens/>
              <w:rPr>
                <w:sz w:val="20"/>
                <w:szCs w:val="20"/>
              </w:rPr>
            </w:pPr>
            <w:ins w:id="932" w:author="Dr. Carsten Franke" w:date="2019-12-11T00:38:00Z">
              <w:r>
                <w:rPr>
                  <w:rFonts w:ascii="Verdana" w:hAnsi="Verdana"/>
                  <w:sz w:val="16"/>
                  <w:szCs w:val="20"/>
                </w:rPr>
                <w:t>[</w:t>
              </w:r>
            </w:ins>
            <w:r w:rsidR="00DC6547">
              <w:rPr>
                <w:rFonts w:ascii="Verdana" w:hAnsi="Verdana"/>
                <w:sz w:val="16"/>
                <w:szCs w:val="20"/>
              </w:rPr>
              <w:t>0</w:t>
            </w:r>
            <w:r w:rsidR="00DC6547" w:rsidRPr="00F04280">
              <w:rPr>
                <w:rFonts w:ascii="Verdana" w:hAnsi="Verdana" w:cs="Calibri"/>
                <w:sz w:val="16"/>
                <w:szCs w:val="20"/>
              </w:rPr>
              <w:t>,</w:t>
            </w:r>
            <w:del w:id="933" w:author="Dr. Carsten Franke" w:date="2019-12-11T00:37:00Z">
              <w:r w:rsidR="00DC6547" w:rsidRPr="00F04280" w:rsidDel="00202EB9">
                <w:rPr>
                  <w:rFonts w:ascii="Verdana" w:hAnsi="Verdana" w:cs="Calibri"/>
                  <w:sz w:val="16"/>
                  <w:szCs w:val="20"/>
                </w:rPr>
                <w:delText>+</w:delText>
              </w:r>
            </w:del>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70F85FFA" w:rsidR="00DC6547" w:rsidRDefault="00202EB9" w:rsidP="00DC6547">
            <w:pPr>
              <w:keepNext/>
              <w:keepLines/>
              <w:suppressAutoHyphens/>
              <w:rPr>
                <w:sz w:val="20"/>
                <w:szCs w:val="20"/>
              </w:rPr>
            </w:pPr>
            <w:ins w:id="934" w:author="Dr. Carsten Franke" w:date="2019-12-11T00:38:00Z">
              <w:r>
                <w:rPr>
                  <w:rFonts w:ascii="Verdana" w:hAnsi="Verdana"/>
                  <w:sz w:val="16"/>
                  <w:szCs w:val="20"/>
                </w:rPr>
                <w:t>[</w:t>
              </w:r>
            </w:ins>
            <w:r w:rsidR="00DC6547">
              <w:rPr>
                <w:rFonts w:ascii="Verdana" w:hAnsi="Verdana"/>
                <w:sz w:val="16"/>
                <w:szCs w:val="20"/>
              </w:rPr>
              <w:t>0</w:t>
            </w:r>
            <w:r w:rsidR="00DC6547" w:rsidRPr="00F04280">
              <w:rPr>
                <w:rFonts w:ascii="Verdana" w:hAnsi="Verdana" w:cs="Calibri"/>
                <w:sz w:val="16"/>
                <w:szCs w:val="20"/>
              </w:rPr>
              <w:t>,</w:t>
            </w:r>
            <w:del w:id="935" w:author="Dr. Carsten Franke" w:date="2019-12-11T00:38:00Z">
              <w:r w:rsidR="00DC6547" w:rsidRPr="00F04280" w:rsidDel="00202EB9">
                <w:rPr>
                  <w:rFonts w:ascii="Verdana" w:hAnsi="Verdana" w:cs="Calibri"/>
                  <w:sz w:val="16"/>
                  <w:szCs w:val="20"/>
                </w:rPr>
                <w:delText>+</w:delText>
              </w:r>
            </w:del>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179B82A" w:rsidR="00B8299F" w:rsidRDefault="00B8299F" w:rsidP="00B8299F">
      <w:pPr>
        <w:pStyle w:val="Beschriftung"/>
        <w:spacing w:before="120"/>
      </w:pPr>
      <w:bookmarkStart w:id="936" w:name="_Toc3566424"/>
      <w:bookmarkStart w:id="937" w:name="_Toc26916562"/>
      <w:r>
        <w:t xml:space="preserve">Table </w:t>
      </w:r>
      <w:r>
        <w:fldChar w:fldCharType="begin"/>
      </w:r>
      <w:r>
        <w:instrText xml:space="preserve"> SEQ Table \* ARABIC </w:instrText>
      </w:r>
      <w:r>
        <w:fldChar w:fldCharType="separate"/>
      </w:r>
      <w:r w:rsidR="0049567D">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ins w:id="938" w:author="Dr. Carsten Franke" w:date="2019-12-11T00:37:00Z">
        <w:r w:rsidR="00202EB9">
          <w:rPr>
            <w:rFonts w:ascii="Courier New" w:hAnsi="Courier New" w:cs="Courier New"/>
            <w:bCs w:val="0"/>
            <w:i/>
            <w:sz w:val="18"/>
            <w:szCs w:val="18"/>
          </w:rPr>
          <w:t>/</w:t>
        </w:r>
      </w:ins>
      <w:r w:rsidRPr="00491597">
        <w:rPr>
          <w:rFonts w:ascii="Courier New" w:hAnsi="Courier New" w:cs="Courier New"/>
          <w:bCs w:val="0"/>
          <w:i/>
          <w:sz w:val="18"/>
          <w:szCs w:val="18"/>
        </w:rPr>
        <w:t>&gt;</w:t>
      </w:r>
      <w:bookmarkEnd w:id="936"/>
      <w:bookmarkEnd w:id="937"/>
    </w:p>
    <w:p w14:paraId="3683FE75" w14:textId="1CCDDC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ins w:id="939" w:author="Dr. Carsten Franke" w:date="2019-12-11T00:38:00Z">
        <w:r w:rsidR="00EF5114">
          <w:rPr>
            <w:rFonts w:ascii="Courier New" w:hAnsi="Courier New" w:cs="Courier New"/>
            <w:b/>
            <w:i/>
            <w:sz w:val="18"/>
            <w:szCs w:val="18"/>
          </w:rPr>
          <w:t>/</w:t>
        </w:r>
      </w:ins>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940" w:name="_Ref414836574"/>
      <w:bookmarkStart w:id="941" w:name="_Toc3556956"/>
      <w:bookmarkStart w:id="942" w:name="_Toc26916341"/>
      <w:r w:rsidRPr="007055D9">
        <w:t>Joints</w:t>
      </w:r>
      <w:bookmarkEnd w:id="940"/>
      <w:bookmarkEnd w:id="941"/>
      <w:bookmarkEnd w:id="94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3E3CF49F"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49567D">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8FA2EED" w:rsidR="00F63C73" w:rsidRDefault="00F63C73" w:rsidP="00F63C73">
      <w:pPr>
        <w:pStyle w:val="Beschriftung"/>
        <w:spacing w:before="120"/>
      </w:pPr>
      <w:bookmarkStart w:id="943" w:name="_Toc3566425"/>
      <w:bookmarkStart w:id="944" w:name="_Toc26916563"/>
      <w:r>
        <w:t xml:space="preserve">Table </w:t>
      </w:r>
      <w:r>
        <w:fldChar w:fldCharType="begin"/>
      </w:r>
      <w:r>
        <w:instrText xml:space="preserve"> SEQ Table \* ARABIC </w:instrText>
      </w:r>
      <w:r>
        <w:fldChar w:fldCharType="separate"/>
      </w:r>
      <w:r w:rsidR="0049567D">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943"/>
      <w:bookmarkEnd w:id="94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945" w:name="_Toc428456083"/>
      <w:bookmarkStart w:id="946" w:name="_Toc428537047"/>
      <w:bookmarkStart w:id="947" w:name="_Toc428969366"/>
      <w:bookmarkStart w:id="948" w:name="_Toc429052757"/>
      <w:bookmarkStart w:id="949" w:name="_Toc3556957"/>
      <w:bookmarkStart w:id="950" w:name="_Toc26916342"/>
      <w:bookmarkEnd w:id="945"/>
      <w:bookmarkEnd w:id="946"/>
      <w:bookmarkEnd w:id="947"/>
      <w:bookmarkEnd w:id="94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949"/>
      <w:bookmarkEnd w:id="95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951" w:author="nick" w:date="2019-10-29T16:41:00Z"/>
          <w:sz w:val="15"/>
          <w:szCs w:val="15"/>
        </w:rPr>
      </w:pPr>
      <w:del w:id="952" w:author="nick" w:date="2019-10-29T16:41:00Z">
        <w:r w:rsidRPr="001E6C77" w:rsidDel="003D35D3">
          <w:rPr>
            <w:sz w:val="15"/>
            <w:szCs w:val="15"/>
          </w:rPr>
          <w:delText xml:space="preserve">                        &lt;CAE_DATA xmlns=”FATXML”</w:delText>
        </w:r>
        <w:bookmarkStart w:id="953" w:name="_Ref395100983"/>
        <w:r w:rsidRPr="001E6C77" w:rsidDel="003D35D3">
          <w:rPr>
            <w:rStyle w:val="Funotenzeichen"/>
            <w:sz w:val="15"/>
            <w:szCs w:val="15"/>
          </w:rPr>
          <w:footnoteReference w:id="9"/>
        </w:r>
        <w:bookmarkEnd w:id="953"/>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956" w:author="nick" w:date="2019-10-29T16:41:00Z">
        <w:r w:rsidR="003D35D3">
          <w:rPr>
            <w:sz w:val="15"/>
            <w:szCs w:val="15"/>
          </w:rPr>
          <w:tab/>
        </w:r>
      </w:ins>
      <w:del w:id="957"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958" w:author="nick" w:date="2019-10-29T16:41:00Z"/>
          <w:sz w:val="15"/>
          <w:szCs w:val="15"/>
        </w:rPr>
      </w:pPr>
      <w:del w:id="959"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960" w:name="_Toc428279348"/>
      <w:bookmarkStart w:id="961" w:name="_Toc428456085"/>
      <w:bookmarkStart w:id="962" w:name="_Toc428537049"/>
      <w:bookmarkStart w:id="963" w:name="_Toc428969368"/>
      <w:bookmarkStart w:id="964" w:name="_Toc429052759"/>
      <w:bookmarkStart w:id="965" w:name="_Toc3556958"/>
      <w:bookmarkStart w:id="966" w:name="_Toc26916343"/>
      <w:bookmarkEnd w:id="960"/>
      <w:bookmarkEnd w:id="961"/>
      <w:bookmarkEnd w:id="962"/>
      <w:bookmarkEnd w:id="963"/>
      <w:bookmarkEnd w:id="964"/>
      <w:r w:rsidRPr="007055D9">
        <w:lastRenderedPageBreak/>
        <w:t>XML Schema Definition</w:t>
      </w:r>
      <w:bookmarkEnd w:id="965"/>
      <w:bookmarkEnd w:id="96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967" w:name="_Toc334484488"/>
      <w:bookmarkStart w:id="968" w:name="_Toc334486133"/>
      <w:bookmarkStart w:id="969" w:name="XMLStructureConnectionGroups"/>
      <w:bookmarkStart w:id="970" w:name="SeamweldConnectionGroupPart"/>
      <w:bookmarkStart w:id="971" w:name="XMLStructurePartsPIDs"/>
      <w:bookmarkStart w:id="972" w:name="XMLStructureConnections"/>
      <w:bookmarkStart w:id="973" w:name="XMLStructurePointConnections"/>
      <w:bookmarkStart w:id="974" w:name="XMLStructureLineConnections"/>
      <w:bookmarkStart w:id="975" w:name="XMLStructurePlaneConnections"/>
      <w:bookmarkStart w:id="976" w:name="_Toc338938892"/>
      <w:bookmarkStart w:id="977" w:name="_Toc338939088"/>
      <w:bookmarkStart w:id="978" w:name="_Toc3556959"/>
      <w:bookmarkStart w:id="979" w:name="_Toc26916344"/>
      <w:bookmarkEnd w:id="82"/>
      <w:bookmarkEnd w:id="83"/>
      <w:bookmarkEnd w:id="967"/>
      <w:bookmarkEnd w:id="968"/>
      <w:bookmarkEnd w:id="969"/>
      <w:bookmarkEnd w:id="970"/>
      <w:bookmarkEnd w:id="971"/>
      <w:bookmarkEnd w:id="972"/>
      <w:bookmarkEnd w:id="973"/>
      <w:bookmarkEnd w:id="974"/>
      <w:bookmarkEnd w:id="975"/>
      <w:r w:rsidRPr="007055D9">
        <w:lastRenderedPageBreak/>
        <w:t>Data Common to any Connection</w:t>
      </w:r>
      <w:bookmarkEnd w:id="976"/>
      <w:bookmarkEnd w:id="977"/>
      <w:bookmarkEnd w:id="978"/>
      <w:bookmarkEnd w:id="979"/>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980" w:name="_Ref448911656"/>
      <w:bookmarkStart w:id="981" w:name="_Toc3556960"/>
      <w:bookmarkStart w:id="982" w:name="_Toc413359574"/>
      <w:bookmarkStart w:id="983" w:name="_Toc338938893"/>
      <w:bookmarkStart w:id="984" w:name="_Toc338939089"/>
      <w:bookmarkStart w:id="985" w:name="_Toc288196462"/>
      <w:bookmarkStart w:id="986" w:name="_Toc288200760"/>
      <w:bookmarkStart w:id="987" w:name="_Toc26916345"/>
      <w:r>
        <w:t>Indices and their properties</w:t>
      </w:r>
      <w:bookmarkEnd w:id="980"/>
      <w:bookmarkEnd w:id="981"/>
      <w:bookmarkEnd w:id="9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988" w:name="_Toc3556961"/>
      <w:bookmarkStart w:id="989" w:name="_Toc26916346"/>
      <w:r w:rsidRPr="00BD20ED">
        <w:rPr>
          <w:szCs w:val="34"/>
        </w:rPr>
        <w:t xml:space="preserve">Attribute </w:t>
      </w:r>
      <w:r w:rsidRPr="00BD20ED">
        <w:rPr>
          <w:rFonts w:ascii="Courier New" w:hAnsi="Courier New" w:cs="Courier New"/>
          <w:b w:val="0"/>
          <w:szCs w:val="34"/>
          <w:highlight w:val="white"/>
        </w:rPr>
        <w:t>label</w:t>
      </w:r>
      <w:bookmarkEnd w:id="982"/>
      <w:bookmarkEnd w:id="988"/>
      <w:bookmarkEnd w:id="98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990" w:name="_Ref413329202"/>
      <w:bookmarkStart w:id="991" w:name="_Toc413359575"/>
      <w:bookmarkStart w:id="992" w:name="_Toc3556962"/>
      <w:bookmarkStart w:id="993" w:name="_Toc26916347"/>
      <w:r>
        <w:rPr>
          <w:szCs w:val="34"/>
        </w:rPr>
        <w:t>Dimensions and Coordinates</w:t>
      </w:r>
      <w:bookmarkEnd w:id="990"/>
      <w:bookmarkEnd w:id="991"/>
      <w:bookmarkEnd w:id="992"/>
      <w:bookmarkEnd w:id="99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994" w:name="_Toc413359576"/>
      <w:bookmarkStart w:id="995" w:name="_Ref440360308"/>
      <w:bookmarkStart w:id="996" w:name="_Ref440360312"/>
      <w:bookmarkStart w:id="997" w:name="_Ref440360851"/>
      <w:bookmarkStart w:id="998" w:name="_Ref440360857"/>
      <w:bookmarkStart w:id="999" w:name="_Ref440453613"/>
      <w:bookmarkStart w:id="1000" w:name="_Ref440453616"/>
      <w:bookmarkStart w:id="1001" w:name="_Ref440454500"/>
      <w:bookmarkStart w:id="1002" w:name="_Ref440454502"/>
      <w:bookmarkStart w:id="1003" w:name="_Toc3556963"/>
      <w:bookmarkStart w:id="1004" w:name="_Toc26916348"/>
      <w:r w:rsidRPr="00BD20ED">
        <w:rPr>
          <w:szCs w:val="34"/>
        </w:rPr>
        <w:t xml:space="preserve">Attribute </w:t>
      </w:r>
      <w:proofErr w:type="spellStart"/>
      <w:r>
        <w:rPr>
          <w:rFonts w:ascii="Courier New" w:hAnsi="Courier New" w:cs="Courier New"/>
          <w:b w:val="0"/>
          <w:szCs w:val="34"/>
          <w:highlight w:val="white"/>
        </w:rPr>
        <w:t>quality_control</w:t>
      </w:r>
      <w:bookmarkEnd w:id="994"/>
      <w:bookmarkEnd w:id="995"/>
      <w:bookmarkEnd w:id="996"/>
      <w:bookmarkEnd w:id="997"/>
      <w:bookmarkEnd w:id="998"/>
      <w:bookmarkEnd w:id="999"/>
      <w:bookmarkEnd w:id="1000"/>
      <w:bookmarkEnd w:id="1001"/>
      <w:bookmarkEnd w:id="1002"/>
      <w:bookmarkEnd w:id="1003"/>
      <w:bookmarkEnd w:id="100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1005" w:name="_Ref428442251"/>
      <w:bookmarkStart w:id="1006" w:name="_Toc3556964"/>
      <w:bookmarkStart w:id="1007" w:name="_Toc26916349"/>
      <w:r w:rsidRPr="007331A4">
        <w:lastRenderedPageBreak/>
        <w:t>Custom Attributes list</w:t>
      </w:r>
      <w:bookmarkEnd w:id="1005"/>
      <w:bookmarkEnd w:id="1006"/>
      <w:bookmarkEnd w:id="100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7B7EE1" w:rsidR="007C39C1" w:rsidRDefault="007C39C1" w:rsidP="007C39C1">
      <w:pPr>
        <w:pStyle w:val="Beschriftung"/>
        <w:spacing w:before="120"/>
        <w:rPr>
          <w:rFonts w:ascii="Courier New" w:hAnsi="Courier New" w:cs="Courier New"/>
          <w:b w:val="0"/>
          <w:i/>
        </w:rPr>
      </w:pPr>
      <w:bookmarkStart w:id="1008" w:name="_Toc440039075"/>
      <w:bookmarkStart w:id="1009" w:name="_Toc3566426"/>
      <w:bookmarkStart w:id="1010" w:name="_Toc26916564"/>
      <w:r>
        <w:t xml:space="preserve">Table </w:t>
      </w:r>
      <w:r>
        <w:fldChar w:fldCharType="begin"/>
      </w:r>
      <w:r>
        <w:instrText xml:space="preserve"> SEQ Table \* ARABIC </w:instrText>
      </w:r>
      <w:r>
        <w:fldChar w:fldCharType="separate"/>
      </w:r>
      <w:r w:rsidR="0049567D">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1008"/>
      <w:bookmarkEnd w:id="1009"/>
      <w:bookmarkEnd w:id="101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DEC863F" w:rsidR="007C39C1" w:rsidRDefault="007C39C1" w:rsidP="007C39C1">
      <w:pPr>
        <w:pStyle w:val="Beschriftung"/>
        <w:spacing w:before="120"/>
      </w:pPr>
      <w:bookmarkStart w:id="1011" w:name="_Toc440039076"/>
      <w:bookmarkStart w:id="1012" w:name="_Toc3566427"/>
      <w:bookmarkStart w:id="1013" w:name="_Toc26916565"/>
      <w:r>
        <w:t xml:space="preserve">Table </w:t>
      </w:r>
      <w:r>
        <w:fldChar w:fldCharType="begin"/>
      </w:r>
      <w:r>
        <w:instrText xml:space="preserve"> SEQ Table \* ARABIC </w:instrText>
      </w:r>
      <w:r>
        <w:fldChar w:fldCharType="separate"/>
      </w:r>
      <w:r w:rsidR="0049567D">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1011"/>
      <w:bookmarkEnd w:id="1012"/>
      <w:bookmarkEnd w:id="101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9416267" w:rsidR="007C39C1" w:rsidRDefault="007C39C1" w:rsidP="007C39C1">
      <w:pPr>
        <w:pStyle w:val="Beschriftung"/>
        <w:spacing w:before="120"/>
        <w:rPr>
          <w:rFonts w:ascii="Courier New" w:hAnsi="Courier New" w:cs="Courier New"/>
          <w:b w:val="0"/>
          <w:i/>
        </w:rPr>
      </w:pPr>
      <w:bookmarkStart w:id="1014" w:name="_Toc440039077"/>
      <w:bookmarkStart w:id="1015" w:name="_Toc3566428"/>
      <w:bookmarkStart w:id="1016" w:name="_Toc26916566"/>
      <w:r>
        <w:t xml:space="preserve">Table </w:t>
      </w:r>
      <w:r>
        <w:fldChar w:fldCharType="begin"/>
      </w:r>
      <w:r>
        <w:instrText xml:space="preserve"> SEQ Table \* ARABIC </w:instrText>
      </w:r>
      <w:r>
        <w:fldChar w:fldCharType="separate"/>
      </w:r>
      <w:r w:rsidR="0049567D">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1014"/>
      <w:bookmarkEnd w:id="1015"/>
      <w:bookmarkEnd w:id="101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DD87E5D" w:rsidR="007C39C1" w:rsidRDefault="007C39C1" w:rsidP="007C39C1">
      <w:pPr>
        <w:pStyle w:val="Beschriftung"/>
        <w:spacing w:before="120"/>
      </w:pPr>
      <w:bookmarkStart w:id="1017" w:name="_Toc440039078"/>
      <w:bookmarkStart w:id="1018" w:name="_Toc3566429"/>
      <w:bookmarkStart w:id="1019" w:name="_Toc26916567"/>
      <w:r>
        <w:t xml:space="preserve">Table </w:t>
      </w:r>
      <w:r>
        <w:fldChar w:fldCharType="begin"/>
      </w:r>
      <w:r>
        <w:instrText xml:space="preserve"> SEQ Table \* ARABIC </w:instrText>
      </w:r>
      <w:r>
        <w:fldChar w:fldCharType="separate"/>
      </w:r>
      <w:r w:rsidR="0049567D">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017"/>
      <w:bookmarkEnd w:id="1018"/>
      <w:bookmarkEnd w:id="101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81504BF" w:rsidR="007C39C1" w:rsidRDefault="007C39C1" w:rsidP="007C39C1">
      <w:pPr>
        <w:pStyle w:val="Beschriftung"/>
        <w:spacing w:before="120"/>
      </w:pPr>
      <w:bookmarkStart w:id="1020" w:name="_Toc440039079"/>
      <w:bookmarkStart w:id="1021" w:name="_Toc3566430"/>
      <w:bookmarkStart w:id="1022" w:name="_Toc26916568"/>
      <w:r>
        <w:t xml:space="preserve">Table </w:t>
      </w:r>
      <w:r>
        <w:fldChar w:fldCharType="begin"/>
      </w:r>
      <w:r>
        <w:instrText xml:space="preserve"> SEQ Table \* ARABIC </w:instrText>
      </w:r>
      <w:r>
        <w:fldChar w:fldCharType="separate"/>
      </w:r>
      <w:r w:rsidR="0049567D">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020"/>
      <w:bookmarkEnd w:id="1021"/>
      <w:bookmarkEnd w:id="102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06EC923C" w:rsidR="007C39C1" w:rsidRDefault="007C39C1" w:rsidP="007C39C1">
      <w:pPr>
        <w:pStyle w:val="Beschriftung"/>
        <w:spacing w:before="120"/>
      </w:pPr>
      <w:bookmarkStart w:id="1023" w:name="_Toc440039080"/>
      <w:bookmarkStart w:id="1024" w:name="_Toc3566431"/>
      <w:bookmarkStart w:id="1025" w:name="_Toc26916569"/>
      <w:r>
        <w:t xml:space="preserve">Table </w:t>
      </w:r>
      <w:r>
        <w:fldChar w:fldCharType="begin"/>
      </w:r>
      <w:r>
        <w:instrText xml:space="preserve"> SEQ Table \* ARABIC </w:instrText>
      </w:r>
      <w:r>
        <w:fldChar w:fldCharType="separate"/>
      </w:r>
      <w:r w:rsidR="0049567D">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023"/>
      <w:bookmarkEnd w:id="1024"/>
      <w:bookmarkEnd w:id="102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35D1F54" w:rsidR="007C39C1" w:rsidRDefault="007C39C1" w:rsidP="007C39C1">
      <w:pPr>
        <w:pStyle w:val="Beschriftung"/>
        <w:spacing w:before="120"/>
      </w:pPr>
      <w:bookmarkStart w:id="1026" w:name="_Toc440039081"/>
      <w:bookmarkStart w:id="1027" w:name="_Toc3566432"/>
      <w:bookmarkStart w:id="1028" w:name="_Toc26916570"/>
      <w:r>
        <w:t xml:space="preserve">Table </w:t>
      </w:r>
      <w:r>
        <w:fldChar w:fldCharType="begin"/>
      </w:r>
      <w:r>
        <w:instrText xml:space="preserve"> SEQ Table \* ARABIC </w:instrText>
      </w:r>
      <w:r>
        <w:fldChar w:fldCharType="separate"/>
      </w:r>
      <w:r w:rsidR="0049567D">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1026"/>
      <w:bookmarkEnd w:id="1027"/>
      <w:bookmarkEnd w:id="102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40D1F7D8" w:rsidR="007C39C1" w:rsidRDefault="007C39C1" w:rsidP="007C39C1">
      <w:pPr>
        <w:pStyle w:val="Beschriftung"/>
        <w:spacing w:before="120"/>
      </w:pPr>
      <w:bookmarkStart w:id="1029" w:name="_Toc440039082"/>
      <w:bookmarkStart w:id="1030" w:name="_Toc3566433"/>
      <w:bookmarkStart w:id="1031" w:name="_Toc26916571"/>
      <w:r>
        <w:t xml:space="preserve">Table </w:t>
      </w:r>
      <w:r>
        <w:fldChar w:fldCharType="begin"/>
      </w:r>
      <w:r>
        <w:instrText xml:space="preserve"> SEQ Table \* ARABIC </w:instrText>
      </w:r>
      <w:r>
        <w:fldChar w:fldCharType="separate"/>
      </w:r>
      <w:r w:rsidR="0049567D">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1029"/>
      <w:bookmarkEnd w:id="1030"/>
      <w:bookmarkEnd w:id="103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8A5803C" w:rsidR="007C39C1" w:rsidRDefault="007C39C1" w:rsidP="007C39C1">
      <w:pPr>
        <w:pStyle w:val="Beschriftung"/>
        <w:spacing w:before="120"/>
      </w:pPr>
      <w:bookmarkStart w:id="1032" w:name="_Toc440039083"/>
      <w:bookmarkStart w:id="1033" w:name="_Toc3566434"/>
      <w:bookmarkStart w:id="1034" w:name="_Toc26916572"/>
      <w:r>
        <w:t xml:space="preserve">Table </w:t>
      </w:r>
      <w:r>
        <w:fldChar w:fldCharType="begin"/>
      </w:r>
      <w:r>
        <w:instrText xml:space="preserve"> SEQ Table \* ARABIC </w:instrText>
      </w:r>
      <w:r>
        <w:fldChar w:fldCharType="separate"/>
      </w:r>
      <w:r w:rsidR="0049567D">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1032"/>
      <w:bookmarkEnd w:id="1033"/>
      <w:bookmarkEnd w:id="103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134D9793" w:rsidR="007C39C1" w:rsidRDefault="007C39C1" w:rsidP="007C39C1">
      <w:pPr>
        <w:pStyle w:val="Beschriftung"/>
        <w:spacing w:before="120"/>
      </w:pPr>
      <w:bookmarkStart w:id="1035" w:name="_Toc440039084"/>
      <w:bookmarkStart w:id="1036" w:name="_Toc3566435"/>
      <w:bookmarkStart w:id="1037" w:name="_Toc26916573"/>
      <w:r>
        <w:t xml:space="preserve">Table </w:t>
      </w:r>
      <w:r>
        <w:fldChar w:fldCharType="begin"/>
      </w:r>
      <w:r>
        <w:instrText xml:space="preserve"> SEQ Table \* ARABIC </w:instrText>
      </w:r>
      <w:r>
        <w:fldChar w:fldCharType="separate"/>
      </w:r>
      <w:r w:rsidR="0049567D">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1035"/>
      <w:bookmarkEnd w:id="1036"/>
      <w:bookmarkEnd w:id="103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105998D" w:rsidR="007C39C1" w:rsidRDefault="007C39C1" w:rsidP="007C39C1">
      <w:pPr>
        <w:pStyle w:val="Beschriftung"/>
        <w:spacing w:before="120"/>
      </w:pPr>
      <w:bookmarkStart w:id="1038" w:name="_Toc440039085"/>
      <w:bookmarkStart w:id="1039" w:name="_Toc3566436"/>
      <w:bookmarkStart w:id="1040" w:name="_Toc26916574"/>
      <w:r>
        <w:t xml:space="preserve">Table </w:t>
      </w:r>
      <w:r>
        <w:fldChar w:fldCharType="begin"/>
      </w:r>
      <w:r>
        <w:instrText xml:space="preserve"> SEQ Table \* ARABIC </w:instrText>
      </w:r>
      <w:r>
        <w:fldChar w:fldCharType="separate"/>
      </w:r>
      <w:r w:rsidR="0049567D">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1038"/>
      <w:bookmarkEnd w:id="1039"/>
      <w:bookmarkEnd w:id="1040"/>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1FCCB3" w:rsidR="007C39C1" w:rsidRDefault="007C39C1" w:rsidP="007C39C1">
      <w:pPr>
        <w:pStyle w:val="Beschriftung"/>
        <w:spacing w:before="120"/>
      </w:pPr>
      <w:bookmarkStart w:id="1041" w:name="_Toc440039086"/>
      <w:bookmarkStart w:id="1042" w:name="_Toc3566437"/>
      <w:bookmarkStart w:id="1043" w:name="_Toc26916575"/>
      <w:r>
        <w:t xml:space="preserve">Table </w:t>
      </w:r>
      <w:r>
        <w:fldChar w:fldCharType="begin"/>
      </w:r>
      <w:r>
        <w:instrText xml:space="preserve"> SEQ Table \* ARABIC </w:instrText>
      </w:r>
      <w:r>
        <w:fldChar w:fldCharType="separate"/>
      </w:r>
      <w:r w:rsidR="0049567D">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1041"/>
      <w:bookmarkEnd w:id="1042"/>
      <w:bookmarkEnd w:id="104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1044" w:name="_Toc440038865"/>
      <w:bookmarkStart w:id="1045" w:name="_Toc3556965"/>
      <w:bookmarkStart w:id="1046" w:name="_Toc2691635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1044"/>
      <w:bookmarkEnd w:id="1045"/>
      <w:bookmarkEnd w:id="104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1047" w:name="_Toc440038866"/>
      <w:bookmarkStart w:id="1048" w:name="_Toc3556966"/>
      <w:bookmarkStart w:id="1049" w:name="_Toc2691635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1047"/>
      <w:bookmarkEnd w:id="1048"/>
      <w:bookmarkEnd w:id="104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1050" w:name="_Toc440038867"/>
      <w:bookmarkStart w:id="1051" w:name="_Toc3556967"/>
      <w:bookmarkStart w:id="1052" w:name="_Toc2691635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1050"/>
      <w:bookmarkEnd w:id="1051"/>
      <w:bookmarkEnd w:id="105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1053" w:name="_Toc440038868"/>
      <w:bookmarkStart w:id="1054" w:name="_Toc3556968"/>
      <w:bookmarkStart w:id="1055" w:name="_Toc2691635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053"/>
      <w:bookmarkEnd w:id="1054"/>
      <w:bookmarkEnd w:id="105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1056" w:name="_Toc3556969"/>
      <w:bookmarkStart w:id="1057" w:name="_Toc26916354"/>
      <w:r w:rsidRPr="007055D9">
        <w:lastRenderedPageBreak/>
        <w:t>0D connections</w:t>
      </w:r>
      <w:bookmarkEnd w:id="1056"/>
      <w:bookmarkEnd w:id="1057"/>
    </w:p>
    <w:p w14:paraId="25FFC0E6" w14:textId="77777777" w:rsidR="002E60CB" w:rsidRPr="00226A3F" w:rsidRDefault="002E60CB" w:rsidP="002E60CB">
      <w:pPr>
        <w:pStyle w:val="berschrift2"/>
        <w:tabs>
          <w:tab w:val="clear" w:pos="576"/>
          <w:tab w:val="left" w:pos="567"/>
          <w:tab w:val="num" w:pos="1134"/>
        </w:tabs>
        <w:ind w:left="578" w:hanging="578"/>
      </w:pPr>
      <w:bookmarkStart w:id="1058" w:name="_Toc413359578"/>
      <w:bookmarkStart w:id="1059" w:name="_Toc3556970"/>
      <w:bookmarkStart w:id="1060" w:name="_Toc26916355"/>
      <w:r w:rsidRPr="00226A3F">
        <w:t>Generic Definitions</w:t>
      </w:r>
      <w:bookmarkEnd w:id="1058"/>
      <w:bookmarkEnd w:id="1059"/>
      <w:bookmarkEnd w:id="1060"/>
    </w:p>
    <w:p w14:paraId="5F980062" w14:textId="77777777" w:rsidR="002E60CB" w:rsidRPr="00226A3F" w:rsidRDefault="002E60CB" w:rsidP="00327322">
      <w:pPr>
        <w:pStyle w:val="berschrift3"/>
      </w:pPr>
      <w:bookmarkStart w:id="1061" w:name="_Toc413359579"/>
      <w:bookmarkStart w:id="1062" w:name="_Ref428958711"/>
      <w:bookmarkStart w:id="1063" w:name="_Toc3556971"/>
      <w:bookmarkStart w:id="1064" w:name="_Toc26916356"/>
      <w:r w:rsidRPr="00226A3F">
        <w:t>Identification</w:t>
      </w:r>
      <w:bookmarkEnd w:id="1061"/>
      <w:bookmarkEnd w:id="1062"/>
      <w:bookmarkEnd w:id="1063"/>
      <w:bookmarkEnd w:id="106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4F764E0"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49567D">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7D3C85AE" w:rsidR="00646A0E" w:rsidRDefault="00646A0E" w:rsidP="00245478">
      <w:pPr>
        <w:pStyle w:val="Beschriftung"/>
        <w:spacing w:before="120"/>
      </w:pPr>
      <w:bookmarkStart w:id="1065" w:name="_Toc3566438"/>
      <w:bookmarkStart w:id="1066" w:name="_Toc26916576"/>
      <w:r>
        <w:t xml:space="preserve">Table </w:t>
      </w:r>
      <w:r w:rsidR="00D43112">
        <w:fldChar w:fldCharType="begin"/>
      </w:r>
      <w:r w:rsidR="00D43112">
        <w:instrText xml:space="preserve"> SEQ Table \* ARABIC </w:instrText>
      </w:r>
      <w:r w:rsidR="00D43112">
        <w:fldChar w:fldCharType="separate"/>
      </w:r>
      <w:r w:rsidR="0049567D">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065"/>
      <w:bookmarkEnd w:id="106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1067" w:name="_Ref414563154"/>
      <w:bookmarkStart w:id="1068" w:name="_Toc3556972"/>
      <w:bookmarkStart w:id="1069" w:name="_Toc26916357"/>
      <w:r w:rsidRPr="007055D9">
        <w:t>Location</w:t>
      </w:r>
      <w:bookmarkEnd w:id="1067"/>
      <w:bookmarkEnd w:id="1068"/>
      <w:bookmarkEnd w:id="106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12A8BEF" w:rsidR="00431993" w:rsidRDefault="00431993" w:rsidP="00431993">
      <w:pPr>
        <w:pStyle w:val="Beschriftung"/>
        <w:spacing w:before="120"/>
      </w:pPr>
      <w:bookmarkStart w:id="1070" w:name="_Toc3566439"/>
      <w:bookmarkStart w:id="1071" w:name="_Toc26916577"/>
      <w:r>
        <w:t xml:space="preserve">Table </w:t>
      </w:r>
      <w:r>
        <w:fldChar w:fldCharType="begin"/>
      </w:r>
      <w:r>
        <w:instrText xml:space="preserve"> SEQ Table \* ARABIC </w:instrText>
      </w:r>
      <w:r>
        <w:fldChar w:fldCharType="separate"/>
      </w:r>
      <w:r w:rsidR="0049567D">
        <w:rPr>
          <w:noProof/>
        </w:rPr>
        <w:t>32</w:t>
      </w:r>
      <w:r>
        <w:fldChar w:fldCharType="end"/>
      </w:r>
      <w:r>
        <w:t xml:space="preserve">: Text values of element </w:t>
      </w:r>
      <w:r w:rsidRPr="00431993">
        <w:rPr>
          <w:rStyle w:val="elementdeftypeChar"/>
          <w:b/>
          <w:i w:val="0"/>
        </w:rPr>
        <w:t>&lt;loc&gt;</w:t>
      </w:r>
      <w:bookmarkEnd w:id="1070"/>
      <w:bookmarkEnd w:id="107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1072" w:name="_Toc428279359"/>
      <w:bookmarkStart w:id="1073" w:name="_Toc428456096"/>
      <w:bookmarkStart w:id="1074" w:name="_Toc428537060"/>
      <w:bookmarkStart w:id="1075" w:name="_Toc428969379"/>
      <w:bookmarkStart w:id="1076" w:name="_Toc429052770"/>
      <w:bookmarkStart w:id="1077" w:name="_Direction"/>
      <w:bookmarkStart w:id="1078" w:name="_Ref400880511"/>
      <w:bookmarkStart w:id="1079" w:name="_Toc413359581"/>
      <w:bookmarkStart w:id="1080" w:name="_Toc3556973"/>
      <w:bookmarkStart w:id="1081" w:name="_Toc26916358"/>
      <w:bookmarkEnd w:id="1072"/>
      <w:bookmarkEnd w:id="1073"/>
      <w:bookmarkEnd w:id="1074"/>
      <w:bookmarkEnd w:id="1075"/>
      <w:bookmarkEnd w:id="1076"/>
      <w:bookmarkEnd w:id="1077"/>
      <w:r>
        <w:t>Direc</w:t>
      </w:r>
      <w:r w:rsidRPr="00226A3F">
        <w:t>tion</w:t>
      </w:r>
      <w:bookmarkEnd w:id="1078"/>
      <w:bookmarkEnd w:id="1079"/>
      <w:bookmarkEnd w:id="1080"/>
      <w:bookmarkEnd w:id="108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BECD386" w:rsidR="002E60CB" w:rsidRPr="009366C1" w:rsidRDefault="002E60CB" w:rsidP="00245478">
      <w:pPr>
        <w:pStyle w:val="Beschriftung"/>
        <w:spacing w:before="120"/>
      </w:pPr>
      <w:bookmarkStart w:id="1082" w:name="_Toc3566440"/>
      <w:bookmarkStart w:id="1083" w:name="_Toc26916578"/>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49567D">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082"/>
      <w:bookmarkEnd w:id="108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1084" w:name="_Toc428279361"/>
      <w:bookmarkStart w:id="1085" w:name="_Toc428456098"/>
      <w:bookmarkStart w:id="1086" w:name="_Toc3556974"/>
      <w:bookmarkStart w:id="1087" w:name="_Toc26916359"/>
      <w:bookmarkEnd w:id="1084"/>
      <w:bookmarkEnd w:id="1085"/>
      <w:r w:rsidRPr="00736820">
        <w:t>Type</w:t>
      </w:r>
      <w:r w:rsidRPr="007055D9">
        <w:t xml:space="preserve"> Specification</w:t>
      </w:r>
      <w:bookmarkEnd w:id="1086"/>
      <w:bookmarkEnd w:id="108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4CD8CD55"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567D">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088" w:author="nick" w:date="2019-11-10T14:47:00Z"/>
        </w:trPr>
        <w:tc>
          <w:tcPr>
            <w:tcW w:w="2397" w:type="dxa"/>
            <w:shd w:val="clear" w:color="auto" w:fill="auto"/>
            <w:vAlign w:val="bottom"/>
          </w:tcPr>
          <w:p w14:paraId="45C4176B" w14:textId="047CF97D" w:rsidR="00C5158C" w:rsidRDefault="00C5158C" w:rsidP="0088515B">
            <w:pPr>
              <w:rPr>
                <w:ins w:id="1089" w:author="nick" w:date="2019-11-10T14:47:00Z"/>
                <w:sz w:val="20"/>
                <w:szCs w:val="20"/>
              </w:rPr>
            </w:pPr>
            <w:ins w:id="1090"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091" w:author="nick" w:date="2019-11-10T14:47:00Z"/>
                <w:sz w:val="20"/>
                <w:szCs w:val="20"/>
              </w:rPr>
            </w:pPr>
            <w:ins w:id="1092"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093" w:author="nick" w:date="2019-11-10T14:47:00Z"/>
                <w:sz w:val="20"/>
                <w:szCs w:val="20"/>
              </w:rPr>
            </w:pPr>
            <w:ins w:id="1094" w:author="nick" w:date="2019-11-10T14:47:00Z">
              <w:r>
                <w:rPr>
                  <w:sz w:val="20"/>
                  <w:szCs w:val="20"/>
                </w:rPr>
                <w:t>Optional</w:t>
              </w:r>
            </w:ins>
          </w:p>
        </w:tc>
        <w:tc>
          <w:tcPr>
            <w:tcW w:w="2708" w:type="dxa"/>
            <w:shd w:val="clear" w:color="auto" w:fill="auto"/>
            <w:vAlign w:val="bottom"/>
          </w:tcPr>
          <w:p w14:paraId="1CCBCB02" w14:textId="1655AE05" w:rsidR="00C5158C" w:rsidRDefault="00C5158C" w:rsidP="001251B7">
            <w:pPr>
              <w:keepNext/>
              <w:rPr>
                <w:ins w:id="1095" w:author="nick" w:date="2019-11-10T14:47:00Z"/>
                <w:sz w:val="20"/>
                <w:szCs w:val="20"/>
              </w:rPr>
            </w:pPr>
            <w:ins w:id="1096"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097" w:author="nick" w:date="2019-11-10T14:47:00Z">
              <w:r>
                <w:rPr>
                  <w:sz w:val="20"/>
                  <w:szCs w:val="20"/>
                </w:rPr>
                <w:fldChar w:fldCharType="separate"/>
              </w:r>
            </w:ins>
            <w:r w:rsidR="0049567D">
              <w:rPr>
                <w:sz w:val="20"/>
                <w:szCs w:val="20"/>
              </w:rPr>
              <w:t>5.3.1.3</w:t>
            </w:r>
            <w:ins w:id="1098" w:author="nick" w:date="2019-11-10T14:47:00Z">
              <w:r>
                <w:rPr>
                  <w:sz w:val="20"/>
                  <w:szCs w:val="20"/>
                </w:rPr>
                <w:fldChar w:fldCharType="end"/>
              </w:r>
            </w:ins>
          </w:p>
        </w:tc>
      </w:tr>
    </w:tbl>
    <w:p w14:paraId="0DA84363" w14:textId="5B0BE85E" w:rsidR="001251B7" w:rsidRPr="00226A3F" w:rsidRDefault="001251B7" w:rsidP="00D803E1">
      <w:pPr>
        <w:pStyle w:val="Beschriftung"/>
        <w:spacing w:before="120"/>
      </w:pPr>
      <w:bookmarkStart w:id="1099" w:name="_Toc3566441"/>
      <w:bookmarkStart w:id="1100" w:name="_Toc26916579"/>
      <w:r>
        <w:t xml:space="preserve">Table </w:t>
      </w:r>
      <w:r w:rsidR="00D43112">
        <w:fldChar w:fldCharType="begin"/>
      </w:r>
      <w:r w:rsidR="00D43112">
        <w:instrText xml:space="preserve"> SEQ Table \* ARABIC </w:instrText>
      </w:r>
      <w:r w:rsidR="00D43112">
        <w:fldChar w:fldCharType="separate"/>
      </w:r>
      <w:r w:rsidR="0049567D">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099"/>
      <w:bookmarkEnd w:id="110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1101" w:name="_Ref428355238"/>
      <w:bookmarkStart w:id="1102" w:name="_Toc3556975"/>
      <w:bookmarkStart w:id="1103" w:name="_Toc26916360"/>
      <w:r w:rsidRPr="007055D9">
        <w:t xml:space="preserve">Spot </w:t>
      </w:r>
      <w:r w:rsidR="002E657F">
        <w:t>W</w:t>
      </w:r>
      <w:r w:rsidRPr="007055D9">
        <w:t>elds</w:t>
      </w:r>
      <w:bookmarkEnd w:id="1101"/>
      <w:bookmarkEnd w:id="1102"/>
      <w:bookmarkEnd w:id="110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21D4D59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3E43915A" w14:textId="5649EE00" w:rsidR="002E60CB" w:rsidRPr="00226A3F" w:rsidRDefault="002D3000" w:rsidP="002D3000">
      <w:pPr>
        <w:pStyle w:val="Beschriftung"/>
        <w:spacing w:before="120"/>
      </w:pPr>
      <w:bookmarkStart w:id="1104" w:name="_Toc3566442"/>
      <w:bookmarkStart w:id="1105" w:name="_Toc26916580"/>
      <w:r>
        <w:t xml:space="preserve">Table </w:t>
      </w:r>
      <w:r>
        <w:fldChar w:fldCharType="begin"/>
      </w:r>
      <w:r>
        <w:instrText xml:space="preserve"> SEQ Table \* ARABIC </w:instrText>
      </w:r>
      <w:r>
        <w:fldChar w:fldCharType="separate"/>
      </w:r>
      <w:r w:rsidR="0049567D">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1104"/>
      <w:bookmarkEnd w:id="1105"/>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ABACE31" w:rsidR="00373977" w:rsidRDefault="00373977" w:rsidP="00D06BDF">
      <w:pPr>
        <w:pStyle w:val="Beschriftung"/>
        <w:spacing w:before="120"/>
      </w:pPr>
      <w:bookmarkStart w:id="1106" w:name="_Toc3566443"/>
      <w:bookmarkStart w:id="1107" w:name="_Toc26916581"/>
      <w:r>
        <w:t xml:space="preserve">Table </w:t>
      </w:r>
      <w:r w:rsidR="00D43112">
        <w:fldChar w:fldCharType="begin"/>
      </w:r>
      <w:r w:rsidR="00D43112">
        <w:instrText xml:space="preserve"> SEQ Table \* ARABIC </w:instrText>
      </w:r>
      <w:r w:rsidR="00D43112">
        <w:fldChar w:fldCharType="separate"/>
      </w:r>
      <w:r w:rsidR="0049567D">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1106"/>
      <w:bookmarkEnd w:id="110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1108" w:name="_Toc3556976"/>
      <w:bookmarkStart w:id="1109" w:name="_Toc26916361"/>
      <w:r w:rsidRPr="007055D9">
        <w:t>Robscans</w:t>
      </w:r>
      <w:bookmarkEnd w:id="1108"/>
      <w:bookmarkEnd w:id="1109"/>
    </w:p>
    <w:bookmarkEnd w:id="983"/>
    <w:bookmarkEnd w:id="984"/>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620A097" w:rsidR="002E60CB" w:rsidRPr="00226A3F" w:rsidRDefault="002E60CB" w:rsidP="002E60CB">
      <w:pPr>
        <w:pStyle w:val="Beschriftung"/>
      </w:pPr>
      <w:bookmarkStart w:id="1110" w:name="_Ref401160011"/>
      <w:bookmarkStart w:id="1111" w:name="_Toc413359628"/>
      <w:bookmarkStart w:id="1112" w:name="_Toc3557087"/>
      <w:bookmarkStart w:id="1113" w:name="_Toc26916473"/>
      <w:r w:rsidRPr="00226A3F">
        <w:t xml:space="preserve">Figure </w:t>
      </w:r>
      <w:r w:rsidR="00406B64">
        <w:fldChar w:fldCharType="begin"/>
      </w:r>
      <w:r w:rsidR="00406B64">
        <w:instrText xml:space="preserve"> SEQ Figure \* ARABIC </w:instrText>
      </w:r>
      <w:r w:rsidR="00406B64">
        <w:fldChar w:fldCharType="separate"/>
      </w:r>
      <w:r w:rsidR="0049567D">
        <w:rPr>
          <w:noProof/>
        </w:rPr>
        <w:t>8</w:t>
      </w:r>
      <w:r w:rsidR="00406B64">
        <w:fldChar w:fldCharType="end"/>
      </w:r>
      <w:bookmarkEnd w:id="111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111"/>
      <w:bookmarkEnd w:id="1112"/>
      <w:bookmarkEnd w:id="111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14C80ECC"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35948EFF" w14:textId="592FBF39" w:rsidR="00E65740" w:rsidRPr="00226A3F" w:rsidRDefault="00B66E76" w:rsidP="00174031">
      <w:pPr>
        <w:pStyle w:val="Beschriftung"/>
        <w:spacing w:before="120"/>
      </w:pPr>
      <w:bookmarkStart w:id="1114" w:name="_Toc3566444"/>
      <w:bookmarkStart w:id="1115" w:name="_Toc26916582"/>
      <w:r>
        <w:t xml:space="preserve">Table </w:t>
      </w:r>
      <w:r>
        <w:fldChar w:fldCharType="begin"/>
      </w:r>
      <w:r>
        <w:instrText xml:space="preserve"> SEQ Table \* ARABIC </w:instrText>
      </w:r>
      <w:r>
        <w:fldChar w:fldCharType="separate"/>
      </w:r>
      <w:r w:rsidR="0049567D">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1114"/>
      <w:bookmarkEnd w:id="1115"/>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DAAD2B" w:rsidR="002E60CB" w:rsidRDefault="002E60CB" w:rsidP="004B2578">
      <w:pPr>
        <w:pStyle w:val="Beschriftung"/>
        <w:spacing w:before="120"/>
      </w:pPr>
      <w:bookmarkStart w:id="1116" w:name="_Toc3566445"/>
      <w:bookmarkStart w:id="1117" w:name="_Toc26916583"/>
      <w:r>
        <w:t xml:space="preserve">Table </w:t>
      </w:r>
      <w:r w:rsidR="00D43112">
        <w:fldChar w:fldCharType="begin"/>
      </w:r>
      <w:r w:rsidR="00D43112">
        <w:instrText xml:space="preserve"> SEQ Table \* ARABIC </w:instrText>
      </w:r>
      <w:r w:rsidR="00D43112">
        <w:fldChar w:fldCharType="separate"/>
      </w:r>
      <w:r w:rsidR="0049567D">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1116"/>
      <w:bookmarkEnd w:id="1117"/>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ECE6121" w:rsidR="002E60CB" w:rsidRDefault="00AA6A7E" w:rsidP="004B2578">
      <w:pPr>
        <w:pStyle w:val="Beschriftung"/>
        <w:spacing w:before="120"/>
      </w:pPr>
      <w:bookmarkStart w:id="1118" w:name="_Toc3566446"/>
      <w:bookmarkStart w:id="1119" w:name="_Toc26916584"/>
      <w:r>
        <w:t xml:space="preserve">Table </w:t>
      </w:r>
      <w:r w:rsidR="00D43112">
        <w:fldChar w:fldCharType="begin"/>
      </w:r>
      <w:r w:rsidR="00D43112">
        <w:instrText xml:space="preserve"> SEQ Table \* ARABIC </w:instrText>
      </w:r>
      <w:r w:rsidR="00D43112">
        <w:fldChar w:fldCharType="separate"/>
      </w:r>
      <w:r w:rsidR="0049567D">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1118"/>
      <w:bookmarkEnd w:id="111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4469DD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49567D">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1120" w:name="_Toc428279365"/>
      <w:bookmarkStart w:id="1121" w:name="_Toc428456102"/>
      <w:bookmarkStart w:id="1122" w:name="_Toc428537065"/>
      <w:bookmarkStart w:id="1123" w:name="_Toc428969384"/>
      <w:bookmarkStart w:id="1124" w:name="_Toc429052775"/>
      <w:bookmarkStart w:id="1125" w:name="_Toc413359585"/>
      <w:bookmarkStart w:id="1126" w:name="_Toc3556977"/>
      <w:bookmarkStart w:id="1127" w:name="_Toc26916362"/>
      <w:bookmarkEnd w:id="1120"/>
      <w:bookmarkEnd w:id="1121"/>
      <w:bookmarkEnd w:id="1122"/>
      <w:bookmarkEnd w:id="1123"/>
      <w:bookmarkEnd w:id="1124"/>
      <w:r w:rsidRPr="00226A3F">
        <w:t>Rivets</w:t>
      </w:r>
      <w:bookmarkEnd w:id="1125"/>
      <w:bookmarkEnd w:id="1126"/>
      <w:bookmarkEnd w:id="112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0C34F2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2095739F" w14:textId="333E84BC" w:rsidR="002E60CB" w:rsidRDefault="00753389" w:rsidP="00753389">
      <w:pPr>
        <w:pStyle w:val="Beschriftung"/>
        <w:spacing w:before="120"/>
      </w:pPr>
      <w:bookmarkStart w:id="1128" w:name="_Toc3566447"/>
      <w:bookmarkStart w:id="1129" w:name="_Toc26916585"/>
      <w:r>
        <w:t xml:space="preserve">Table </w:t>
      </w:r>
      <w:r>
        <w:fldChar w:fldCharType="begin"/>
      </w:r>
      <w:r>
        <w:instrText xml:space="preserve"> SEQ Table \* ARABIC </w:instrText>
      </w:r>
      <w:r>
        <w:fldChar w:fldCharType="separate"/>
      </w:r>
      <w:r w:rsidR="0049567D">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128"/>
      <w:bookmarkEnd w:id="112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13F0BB" w:rsidR="002E60CB" w:rsidRDefault="002E60CB" w:rsidP="004B2578">
      <w:pPr>
        <w:pStyle w:val="Beschriftung"/>
        <w:spacing w:before="120"/>
        <w:rPr>
          <w:rFonts w:ascii="Courier New" w:hAnsi="Courier New" w:cs="Courier New"/>
          <w:bCs w:val="0"/>
          <w:i/>
          <w:sz w:val="18"/>
          <w:szCs w:val="18"/>
        </w:rPr>
      </w:pPr>
      <w:bookmarkStart w:id="1130" w:name="_Toc3566448"/>
      <w:bookmarkStart w:id="1131" w:name="_Toc26916586"/>
      <w:r>
        <w:t xml:space="preserve">Table </w:t>
      </w:r>
      <w:r w:rsidR="00D43112">
        <w:fldChar w:fldCharType="begin"/>
      </w:r>
      <w:r w:rsidR="00D43112">
        <w:instrText xml:space="preserve"> SEQ Table \* ARABIC </w:instrText>
      </w:r>
      <w:r w:rsidR="00D43112">
        <w:fldChar w:fldCharType="separate"/>
      </w:r>
      <w:r w:rsidR="0049567D">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130"/>
      <w:bookmarkEnd w:id="1131"/>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257D39CA" w:rsidR="00894B86" w:rsidRPr="00894B86" w:rsidRDefault="00894B86" w:rsidP="00894B86">
      <w:pPr>
        <w:pStyle w:val="Beschriftung"/>
      </w:pPr>
      <w:bookmarkStart w:id="1132" w:name="_Toc3557088"/>
      <w:bookmarkStart w:id="1133" w:name="_Toc26916474"/>
      <w:r>
        <w:t xml:space="preserve">Figure </w:t>
      </w:r>
      <w:r w:rsidR="00406B64">
        <w:fldChar w:fldCharType="begin"/>
      </w:r>
      <w:r w:rsidR="00406B64">
        <w:instrText xml:space="preserve"> SEQ Figure \* ARABIC </w:instrText>
      </w:r>
      <w:r w:rsidR="00406B64">
        <w:fldChar w:fldCharType="separate"/>
      </w:r>
      <w:r w:rsidR="0049567D">
        <w:rPr>
          <w:noProof/>
        </w:rPr>
        <w:t>9</w:t>
      </w:r>
      <w:r w:rsidR="00406B64">
        <w:fldChar w:fldCharType="end"/>
      </w:r>
      <w:r>
        <w:t>: Rivet head types</w:t>
      </w:r>
      <w:bookmarkEnd w:id="1132"/>
      <w:bookmarkEnd w:id="1133"/>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455C72F2"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49567D">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4E195B" w:rsidR="002E60CB" w:rsidRDefault="002E60CB" w:rsidP="00420351">
      <w:pPr>
        <w:pStyle w:val="Beschriftung"/>
        <w:keepNext/>
        <w:keepLines/>
        <w:spacing w:before="120"/>
      </w:pPr>
      <w:bookmarkStart w:id="1134" w:name="_Toc3566449"/>
      <w:bookmarkStart w:id="1135" w:name="_Toc26916587"/>
      <w:r>
        <w:t xml:space="preserve">Table </w:t>
      </w:r>
      <w:r w:rsidR="00D43112">
        <w:fldChar w:fldCharType="begin"/>
      </w:r>
      <w:r w:rsidR="00D43112">
        <w:instrText xml:space="preserve"> SEQ Table \* ARABIC </w:instrText>
      </w:r>
      <w:r w:rsidR="00D43112">
        <w:fldChar w:fldCharType="separate"/>
      </w:r>
      <w:r w:rsidR="0049567D">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134"/>
      <w:bookmarkEnd w:id="113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1136" w:name="_Toc428279367"/>
      <w:bookmarkStart w:id="1137" w:name="_Toc428456104"/>
      <w:bookmarkStart w:id="1138" w:name="_Toc428537067"/>
      <w:bookmarkStart w:id="1139" w:name="_Toc428969386"/>
      <w:bookmarkStart w:id="1140" w:name="_Toc429052777"/>
      <w:bookmarkStart w:id="1141" w:name="_Toc413359586"/>
      <w:bookmarkStart w:id="1142" w:name="_Toc3556978"/>
      <w:bookmarkStart w:id="1143" w:name="_Toc26916363"/>
      <w:bookmarkEnd w:id="1136"/>
      <w:bookmarkEnd w:id="1137"/>
      <w:bookmarkEnd w:id="1138"/>
      <w:bookmarkEnd w:id="1139"/>
      <w:bookmarkEnd w:id="1140"/>
      <w:r>
        <w:t>Blind</w:t>
      </w:r>
      <w:r w:rsidRPr="00942FED">
        <w:t xml:space="preserve"> Rivets</w:t>
      </w:r>
      <w:bookmarkEnd w:id="1141"/>
      <w:bookmarkEnd w:id="1142"/>
      <w:bookmarkEnd w:id="114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0AB7E9F" w:rsidR="007A42B3" w:rsidRDefault="00753389" w:rsidP="00753389">
      <w:pPr>
        <w:pStyle w:val="Beschriftung"/>
        <w:spacing w:before="120"/>
      </w:pPr>
      <w:bookmarkStart w:id="1144" w:name="_Toc3566450"/>
      <w:bookmarkStart w:id="1145" w:name="_Toc26916588"/>
      <w:r>
        <w:t xml:space="preserve">Table </w:t>
      </w:r>
      <w:r>
        <w:fldChar w:fldCharType="begin"/>
      </w:r>
      <w:r>
        <w:instrText xml:space="preserve"> SEQ Table \* ARABIC </w:instrText>
      </w:r>
      <w:r>
        <w:fldChar w:fldCharType="separate"/>
      </w:r>
      <w:r w:rsidR="0049567D">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144"/>
      <w:bookmarkEnd w:id="1145"/>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08BDDEAA" w:rsidR="00F15D19" w:rsidRDefault="00462FB6" w:rsidP="00462FB6">
      <w:pPr>
        <w:pStyle w:val="Beschriftung"/>
      </w:pPr>
      <w:bookmarkStart w:id="1146" w:name="_Toc3557089"/>
      <w:bookmarkStart w:id="1147" w:name="_Toc26916475"/>
      <w:r>
        <w:t xml:space="preserve">Figure </w:t>
      </w:r>
      <w:r w:rsidR="00406B64">
        <w:fldChar w:fldCharType="begin"/>
      </w:r>
      <w:r w:rsidR="00406B64">
        <w:instrText xml:space="preserve"> SEQ Figure \* ARABIC </w:instrText>
      </w:r>
      <w:r w:rsidR="00406B64">
        <w:fldChar w:fldCharType="separate"/>
      </w:r>
      <w:r w:rsidR="0049567D">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146"/>
      <w:bookmarkEnd w:id="114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63AD2960" w:rsidR="00476C37" w:rsidRPr="00977053" w:rsidRDefault="00476C37" w:rsidP="00812432">
      <w:pPr>
        <w:pStyle w:val="Beschriftung"/>
        <w:spacing w:before="120"/>
      </w:pPr>
      <w:bookmarkStart w:id="1148" w:name="_Toc3557090"/>
      <w:bookmarkStart w:id="1149" w:name="_Toc26916476"/>
      <w:r>
        <w:t xml:space="preserve">Figure </w:t>
      </w:r>
      <w:r w:rsidR="00406B64">
        <w:fldChar w:fldCharType="begin"/>
      </w:r>
      <w:r w:rsidR="00406B64">
        <w:instrText xml:space="preserve"> SEQ Figure \* ARABIC </w:instrText>
      </w:r>
      <w:r w:rsidR="00406B64">
        <w:fldChar w:fldCharType="separate"/>
      </w:r>
      <w:r w:rsidR="0049567D">
        <w:rPr>
          <w:noProof/>
        </w:rPr>
        <w:t>11</w:t>
      </w:r>
      <w:r w:rsidR="00406B64">
        <w:fldChar w:fldCharType="end"/>
      </w:r>
      <w:r>
        <w:t xml:space="preserve">: </w:t>
      </w:r>
      <w:r w:rsidR="00812432">
        <w:t>Thick and Thin Assembling</w:t>
      </w:r>
      <w:bookmarkEnd w:id="1148"/>
      <w:bookmarkEnd w:id="114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31CD203B" w:rsidR="00812432" w:rsidRPr="00812432" w:rsidRDefault="00812432" w:rsidP="00812432">
      <w:pPr>
        <w:pStyle w:val="Beschriftung"/>
        <w:rPr>
          <w:lang w:eastAsia="en-GB"/>
        </w:rPr>
      </w:pPr>
      <w:bookmarkStart w:id="1150" w:name="_Toc3557091"/>
      <w:bookmarkStart w:id="1151" w:name="_Toc26916477"/>
      <w:r>
        <w:t xml:space="preserve">Figure </w:t>
      </w:r>
      <w:r w:rsidR="00406B64">
        <w:fldChar w:fldCharType="begin"/>
      </w:r>
      <w:r w:rsidR="00406B64">
        <w:instrText xml:space="preserve"> SEQ Figure \* ARABIC </w:instrText>
      </w:r>
      <w:r w:rsidR="00406B64">
        <w:fldChar w:fldCharType="separate"/>
      </w:r>
      <w:r w:rsidR="0049567D">
        <w:rPr>
          <w:noProof/>
        </w:rPr>
        <w:t>12</w:t>
      </w:r>
      <w:r w:rsidR="00406B64">
        <w:fldChar w:fldCharType="end"/>
      </w:r>
      <w:r>
        <w:t>: Fastening Soft and Hard</w:t>
      </w:r>
      <w:bookmarkEnd w:id="1150"/>
      <w:bookmarkEnd w:id="115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152" w:name="_Toc428279369"/>
      <w:bookmarkStart w:id="1153" w:name="_Toc428965611"/>
      <w:bookmarkEnd w:id="1152"/>
      <w:bookmarkEnd w:id="1153"/>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795D4D">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1154" w:name="_Toc428279370"/>
    <w:bookmarkStart w:id="1155" w:name="_Toc428456106"/>
    <w:bookmarkStart w:id="1156" w:name="_Toc428537069"/>
    <w:bookmarkStart w:id="1157" w:name="_Toc428969388"/>
    <w:bookmarkStart w:id="1158" w:name="_Toc429052779"/>
    <w:bookmarkStart w:id="1159" w:name="_Toc413359587"/>
    <w:bookmarkEnd w:id="1154"/>
    <w:bookmarkEnd w:id="1155"/>
    <w:bookmarkEnd w:id="1156"/>
    <w:bookmarkEnd w:id="1157"/>
    <w:bookmarkEnd w:id="1158"/>
    <w:p w14:paraId="6391282C" w14:textId="77777777" w:rsidR="002E60CB" w:rsidRPr="00942FED" w:rsidRDefault="00DB0669" w:rsidP="00327322">
      <w:pPr>
        <w:pStyle w:val="berschrift3"/>
      </w:pPr>
      <w:r>
        <w:rPr>
          <w:b w:val="0"/>
          <w:bCs w:val="0"/>
          <w:sz w:val="18"/>
          <w:szCs w:val="24"/>
        </w:rPr>
        <w:fldChar w:fldCharType="end"/>
      </w:r>
      <w:bookmarkStart w:id="1160" w:name="_Toc3556979"/>
      <w:bookmarkStart w:id="1161" w:name="_Toc26916364"/>
      <w:r w:rsidR="002E60CB" w:rsidRPr="00942FED">
        <w:t>Self</w:t>
      </w:r>
      <w:r w:rsidR="000306B0">
        <w:t>-</w:t>
      </w:r>
      <w:r w:rsidR="002E60CB" w:rsidRPr="00942FED">
        <w:t>Piercing Rivets</w:t>
      </w:r>
      <w:bookmarkEnd w:id="1159"/>
      <w:bookmarkEnd w:id="1160"/>
      <w:bookmarkEnd w:id="116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E20ECE2" w:rsidR="002E60CB" w:rsidRDefault="002E60CB" w:rsidP="004B2578">
      <w:pPr>
        <w:pStyle w:val="Beschriftung"/>
        <w:keepNext/>
      </w:pPr>
      <w:bookmarkStart w:id="1162" w:name="_Toc413359629"/>
      <w:bookmarkStart w:id="1163" w:name="_Toc3557092"/>
      <w:bookmarkStart w:id="1164" w:name="_Toc26916478"/>
      <w:r>
        <w:t xml:space="preserve">Figure </w:t>
      </w:r>
      <w:r w:rsidR="00406B64">
        <w:fldChar w:fldCharType="begin"/>
      </w:r>
      <w:r w:rsidR="00406B64">
        <w:instrText xml:space="preserve"> SEQ Figure \* ARABIC </w:instrText>
      </w:r>
      <w:r w:rsidR="00406B64">
        <w:fldChar w:fldCharType="separate"/>
      </w:r>
      <w:r w:rsidR="0049567D">
        <w:rPr>
          <w:noProof/>
        </w:rPr>
        <w:t>13</w:t>
      </w:r>
      <w:r w:rsidR="00406B64">
        <w:fldChar w:fldCharType="end"/>
      </w:r>
      <w:r>
        <w:t>: Cross Section of a Self</w:t>
      </w:r>
      <w:r w:rsidR="00920523">
        <w:t>-</w:t>
      </w:r>
      <w:r>
        <w:t>Piercing Rivet</w:t>
      </w:r>
      <w:bookmarkEnd w:id="1162"/>
      <w:bookmarkEnd w:id="1163"/>
      <w:bookmarkEnd w:id="1164"/>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240F3226" w:rsidR="00C52145" w:rsidRPr="00C52145" w:rsidRDefault="00C52145" w:rsidP="00C52145">
      <w:pPr>
        <w:pStyle w:val="Beschriftung"/>
      </w:pPr>
      <w:bookmarkStart w:id="1165" w:name="_Toc3557093"/>
      <w:bookmarkStart w:id="1166" w:name="_Toc26916479"/>
      <w:r>
        <w:t xml:space="preserve">Figure </w:t>
      </w:r>
      <w:r>
        <w:fldChar w:fldCharType="begin"/>
      </w:r>
      <w:r>
        <w:instrText xml:space="preserve"> SEQ Figure \* ARABIC </w:instrText>
      </w:r>
      <w:r>
        <w:fldChar w:fldCharType="separate"/>
      </w:r>
      <w:r w:rsidR="0049567D">
        <w:rPr>
          <w:noProof/>
        </w:rPr>
        <w:t>14</w:t>
      </w:r>
      <w:r>
        <w:fldChar w:fldCharType="end"/>
      </w:r>
      <w:r>
        <w:t>: S</w:t>
      </w:r>
      <w:r>
        <w:rPr>
          <w:rFonts w:ascii="Arial" w:hAnsi="Arial" w:cs="Arial"/>
          <w:color w:val="222222"/>
          <w:shd w:val="clear" w:color="auto" w:fill="FFFFFF"/>
        </w:rPr>
        <w:t>elf-piercing rivet setting apparatus</w:t>
      </w:r>
      <w:bookmarkEnd w:id="1165"/>
      <w:bookmarkEnd w:id="116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12B1B38" w:rsidR="002E60CB" w:rsidRDefault="002E60CB" w:rsidP="004B2578">
      <w:pPr>
        <w:pStyle w:val="Beschriftung"/>
        <w:spacing w:before="120"/>
      </w:pPr>
      <w:bookmarkStart w:id="1167" w:name="_Toc3566451"/>
      <w:bookmarkStart w:id="1168" w:name="_Toc26916589"/>
      <w:r>
        <w:t xml:space="preserve">Table </w:t>
      </w:r>
      <w:r w:rsidR="00D43112">
        <w:fldChar w:fldCharType="begin"/>
      </w:r>
      <w:r w:rsidR="00D43112">
        <w:instrText xml:space="preserve"> SEQ Table \* ARABIC </w:instrText>
      </w:r>
      <w:r w:rsidR="00D43112">
        <w:fldChar w:fldCharType="separate"/>
      </w:r>
      <w:r w:rsidR="0049567D">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167"/>
      <w:bookmarkEnd w:id="116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1169" w:name="_Toc428456108"/>
      <w:bookmarkStart w:id="1170" w:name="_Toc428537071"/>
      <w:bookmarkStart w:id="1171" w:name="_Toc428969390"/>
      <w:bookmarkStart w:id="1172" w:name="_Toc429052781"/>
      <w:bookmarkStart w:id="1173" w:name="_Toc428279372"/>
      <w:bookmarkStart w:id="1174" w:name="_Toc428456109"/>
      <w:bookmarkStart w:id="1175" w:name="_Toc428537072"/>
      <w:bookmarkStart w:id="1176" w:name="_Toc428969391"/>
      <w:bookmarkStart w:id="1177" w:name="_Toc429052782"/>
      <w:bookmarkStart w:id="1178" w:name="_Toc428279374"/>
      <w:bookmarkStart w:id="1179" w:name="_Toc428456111"/>
      <w:bookmarkStart w:id="1180" w:name="_Toc428537074"/>
      <w:bookmarkStart w:id="1181" w:name="_Toc428969393"/>
      <w:bookmarkStart w:id="1182" w:name="_Toc429052784"/>
      <w:bookmarkStart w:id="1183" w:name="_Toc428279378"/>
      <w:bookmarkStart w:id="1184" w:name="_Toc428456115"/>
      <w:bookmarkStart w:id="1185" w:name="_Toc428537078"/>
      <w:bookmarkStart w:id="1186" w:name="_Toc428969397"/>
      <w:bookmarkStart w:id="1187" w:name="_Toc429052788"/>
      <w:bookmarkStart w:id="1188" w:name="_Toc428279380"/>
      <w:bookmarkStart w:id="1189" w:name="_Toc428456117"/>
      <w:bookmarkStart w:id="1190" w:name="_Toc428537080"/>
      <w:bookmarkStart w:id="1191" w:name="_Toc428969399"/>
      <w:bookmarkStart w:id="1192" w:name="_Toc429052790"/>
      <w:bookmarkStart w:id="1193" w:name="_Toc428279387"/>
      <w:bookmarkStart w:id="1194" w:name="_Toc428456124"/>
      <w:bookmarkStart w:id="1195" w:name="_Toc428537087"/>
      <w:bookmarkStart w:id="1196" w:name="_Toc428969406"/>
      <w:bookmarkStart w:id="1197" w:name="_Toc429052797"/>
      <w:bookmarkStart w:id="1198" w:name="_Toc428279388"/>
      <w:bookmarkStart w:id="1199" w:name="_Toc428456125"/>
      <w:bookmarkStart w:id="1200" w:name="_Toc428537088"/>
      <w:bookmarkStart w:id="1201" w:name="_Toc428969407"/>
      <w:bookmarkStart w:id="1202" w:name="_Toc429052798"/>
      <w:bookmarkStart w:id="1203" w:name="_Toc428279389"/>
      <w:bookmarkStart w:id="1204" w:name="_Toc428456126"/>
      <w:bookmarkStart w:id="1205" w:name="_Toc428537089"/>
      <w:bookmarkStart w:id="1206" w:name="_Toc428969408"/>
      <w:bookmarkStart w:id="1207" w:name="_Toc429052799"/>
      <w:bookmarkStart w:id="1208" w:name="_Toc413359588"/>
      <w:bookmarkStart w:id="1209" w:name="_Toc3556980"/>
      <w:bookmarkStart w:id="1210" w:name="_Toc26916365"/>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r>
        <w:t>S</w:t>
      </w:r>
      <w:r w:rsidR="002E60CB">
        <w:t>olid</w:t>
      </w:r>
      <w:r w:rsidR="002E60CB" w:rsidRPr="00942FED">
        <w:t xml:space="preserve"> Rivets</w:t>
      </w:r>
      <w:bookmarkEnd w:id="1208"/>
      <w:bookmarkEnd w:id="1209"/>
      <w:bookmarkEnd w:id="121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8A3B2FD" w:rsidR="00E625EF" w:rsidRDefault="00E625EF" w:rsidP="00E625EF">
      <w:pPr>
        <w:pStyle w:val="Beschriftung"/>
        <w:spacing w:before="120"/>
        <w:rPr>
          <w:rFonts w:cs="Calibri"/>
          <w:sz w:val="18"/>
          <w:szCs w:val="22"/>
          <w:lang w:eastAsia="en-GB"/>
        </w:rPr>
      </w:pPr>
      <w:bookmarkStart w:id="1211" w:name="_Toc3566452"/>
      <w:bookmarkStart w:id="1212" w:name="_Toc26916590"/>
      <w:r>
        <w:t xml:space="preserve">Table </w:t>
      </w:r>
      <w:r w:rsidR="00D43112">
        <w:fldChar w:fldCharType="begin"/>
      </w:r>
      <w:r w:rsidR="00D43112">
        <w:instrText xml:space="preserve"> SEQ Table \* ARABIC </w:instrText>
      </w:r>
      <w:r w:rsidR="00D43112">
        <w:fldChar w:fldCharType="separate"/>
      </w:r>
      <w:r w:rsidR="0049567D">
        <w:rPr>
          <w:noProof/>
        </w:rPr>
        <w:t>45</w:t>
      </w:r>
      <w:r w:rsidR="00D43112">
        <w:fldChar w:fldCharType="end"/>
      </w:r>
      <w:r>
        <w:t>: Pictures of all Solid Rivets</w:t>
      </w:r>
      <w:bookmarkEnd w:id="1211"/>
      <w:bookmarkEnd w:id="121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0756D7B6" w:rsidR="00DE1471" w:rsidRDefault="00FE266F" w:rsidP="004B2578">
      <w:pPr>
        <w:pStyle w:val="Beschriftung"/>
        <w:spacing w:before="120"/>
        <w:rPr>
          <w:rFonts w:cs="Calibri"/>
          <w:szCs w:val="22"/>
          <w:lang w:eastAsia="en-GB"/>
        </w:rPr>
      </w:pPr>
      <w:bookmarkStart w:id="1213" w:name="_Ref3565285"/>
      <w:bookmarkStart w:id="1214" w:name="_Toc3557094"/>
      <w:bookmarkStart w:id="1215" w:name="_Toc26916480"/>
      <w:r>
        <w:t xml:space="preserve">Figure </w:t>
      </w:r>
      <w:r w:rsidR="00406B64">
        <w:fldChar w:fldCharType="begin"/>
      </w:r>
      <w:r w:rsidR="00406B64">
        <w:instrText xml:space="preserve"> SEQ Figure \* ARABIC </w:instrText>
      </w:r>
      <w:r w:rsidR="00406B64">
        <w:fldChar w:fldCharType="separate"/>
      </w:r>
      <w:r w:rsidR="0049567D">
        <w:rPr>
          <w:noProof/>
        </w:rPr>
        <w:t>15</w:t>
      </w:r>
      <w:r w:rsidR="00406B64">
        <w:fldChar w:fldCharType="end"/>
      </w:r>
      <w:bookmarkEnd w:id="1213"/>
      <w:r>
        <w:t>: Dimensions of Solid Rivets</w:t>
      </w:r>
      <w:bookmarkEnd w:id="1214"/>
      <w:bookmarkEnd w:id="121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21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217"/>
            <w:commentRangeEnd w:id="1217"/>
            <w:proofErr w:type="spellEnd"/>
            <w:r w:rsidR="00B14B2C">
              <w:rPr>
                <w:rStyle w:val="Kommentarzeichen"/>
                <w:lang w:eastAsia="x-none"/>
              </w:rPr>
              <w:commentReference w:id="1217"/>
            </w:r>
            <w:commentRangeEnd w:id="1216"/>
            <w:r w:rsidR="00F1371D">
              <w:rPr>
                <w:rStyle w:val="Kommentarzeichen"/>
                <w:lang w:eastAsia="x-none"/>
              </w:rPr>
              <w:commentReference w:id="121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A11EEC2" w:rsidR="00DE1471" w:rsidRDefault="005B1B92" w:rsidP="00E55EE7">
      <w:pPr>
        <w:pStyle w:val="Beschriftung"/>
        <w:spacing w:before="120"/>
        <w:rPr>
          <w:rFonts w:cs="Calibri"/>
          <w:sz w:val="18"/>
          <w:szCs w:val="22"/>
          <w:lang w:eastAsia="en-GB"/>
        </w:rPr>
      </w:pPr>
      <w:bookmarkStart w:id="1218" w:name="_Toc3566453"/>
      <w:bookmarkStart w:id="1219" w:name="_Toc26916591"/>
      <w:r>
        <w:t xml:space="preserve">Table </w:t>
      </w:r>
      <w:r w:rsidR="00D43112">
        <w:fldChar w:fldCharType="begin"/>
      </w:r>
      <w:r w:rsidR="00D43112">
        <w:instrText xml:space="preserve"> SEQ Table \* ARABIC </w:instrText>
      </w:r>
      <w:r w:rsidR="00D43112">
        <w:fldChar w:fldCharType="separate"/>
      </w:r>
      <w:r w:rsidR="0049567D">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218"/>
      <w:bookmarkEnd w:id="121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517BA21" w:rsidR="001B51BC" w:rsidRPr="001B51BC" w:rsidRDefault="001B51BC" w:rsidP="00E719F2">
      <w:pPr>
        <w:pStyle w:val="Beschriftung"/>
        <w:spacing w:before="120"/>
        <w:rPr>
          <w:rFonts w:cs="Calibri"/>
          <w:lang w:eastAsia="en-GB"/>
        </w:rPr>
      </w:pPr>
      <w:bookmarkStart w:id="1220" w:name="_Toc3557095"/>
      <w:bookmarkStart w:id="1221" w:name="_Toc26916481"/>
      <w:r>
        <w:t xml:space="preserve">Figure </w:t>
      </w:r>
      <w:r w:rsidR="00406B64">
        <w:fldChar w:fldCharType="begin"/>
      </w:r>
      <w:r w:rsidR="00406B64">
        <w:instrText xml:space="preserve"> SEQ Figure \* ARABIC </w:instrText>
      </w:r>
      <w:r w:rsidR="00406B64">
        <w:fldChar w:fldCharType="separate"/>
      </w:r>
      <w:r w:rsidR="0049567D">
        <w:rPr>
          <w:noProof/>
        </w:rPr>
        <w:t>16</w:t>
      </w:r>
      <w:r w:rsidR="00406B64">
        <w:fldChar w:fldCharType="end"/>
      </w:r>
      <w:r>
        <w:t>: Clinch allowance of solid rivet</w:t>
      </w:r>
      <w:bookmarkEnd w:id="1220"/>
      <w:bookmarkEnd w:id="1221"/>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1222" w:name="_Toc428279391"/>
      <w:bookmarkStart w:id="1223" w:name="_Toc428456128"/>
      <w:bookmarkStart w:id="1224" w:name="_Toc428537091"/>
      <w:bookmarkStart w:id="1225" w:name="_Toc428969410"/>
      <w:bookmarkStart w:id="1226" w:name="_Toc429052801"/>
      <w:bookmarkStart w:id="1227" w:name="_Toc413359589"/>
      <w:bookmarkStart w:id="1228" w:name="_Toc3556981"/>
      <w:bookmarkStart w:id="1229" w:name="_Toc26916366"/>
      <w:bookmarkEnd w:id="1222"/>
      <w:bookmarkEnd w:id="1223"/>
      <w:bookmarkEnd w:id="1224"/>
      <w:bookmarkEnd w:id="1225"/>
      <w:bookmarkEnd w:id="1226"/>
      <w:r w:rsidRPr="00F90632">
        <w:lastRenderedPageBreak/>
        <w:t>Swop Rivets</w:t>
      </w:r>
      <w:bookmarkEnd w:id="1227"/>
      <w:bookmarkEnd w:id="1228"/>
      <w:bookmarkEnd w:id="1229"/>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5B2190B" w:rsidR="005F05A3" w:rsidRDefault="00C5224D" w:rsidP="00C5224D">
      <w:pPr>
        <w:pStyle w:val="Beschriftung"/>
      </w:pPr>
      <w:bookmarkStart w:id="1230" w:name="_Toc3557096"/>
      <w:bookmarkStart w:id="1231" w:name="_Toc26916482"/>
      <w:r>
        <w:t xml:space="preserve">Figure </w:t>
      </w:r>
      <w:r w:rsidR="00406B64">
        <w:fldChar w:fldCharType="begin"/>
      </w:r>
      <w:r w:rsidR="00406B64">
        <w:instrText xml:space="preserve"> SEQ Figure \* ARABIC </w:instrText>
      </w:r>
      <w:r w:rsidR="00406B64">
        <w:fldChar w:fldCharType="separate"/>
      </w:r>
      <w:r w:rsidR="0049567D">
        <w:rPr>
          <w:noProof/>
        </w:rPr>
        <w:t>17</w:t>
      </w:r>
      <w:r w:rsidR="00406B64">
        <w:fldChar w:fldCharType="end"/>
      </w:r>
      <w:r>
        <w:t>: Cross section of a SWOP Rivet</w:t>
      </w:r>
      <w:bookmarkEnd w:id="1230"/>
      <w:bookmarkEnd w:id="123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3F93233" w:rsidR="00FC1F60" w:rsidRDefault="00F90632" w:rsidP="00F90632">
      <w:pPr>
        <w:pStyle w:val="Beschriftung"/>
        <w:spacing w:before="120"/>
      </w:pPr>
      <w:bookmarkStart w:id="1232" w:name="_Toc3566454"/>
      <w:bookmarkStart w:id="1233" w:name="_Toc26916592"/>
      <w:r>
        <w:t xml:space="preserve">Table </w:t>
      </w:r>
      <w:r w:rsidR="00D43112">
        <w:fldChar w:fldCharType="begin"/>
      </w:r>
      <w:r w:rsidR="00D43112">
        <w:instrText xml:space="preserve"> SEQ Table \* ARABIC </w:instrText>
      </w:r>
      <w:r w:rsidR="00D43112">
        <w:fldChar w:fldCharType="separate"/>
      </w:r>
      <w:r w:rsidR="0049567D">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232"/>
      <w:bookmarkEnd w:id="123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4C39212"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567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9567D" w:rsidRPr="00225E9C">
        <w:rPr>
          <w:lang w:val="en-US"/>
        </w:rPr>
        <w:t>Spot Welds</w:t>
      </w:r>
      <w:r w:rsidR="00A32748">
        <w:rPr>
          <w:lang w:val="en-US"/>
        </w:rPr>
        <w:fldChar w:fldCharType="end"/>
      </w:r>
      <w:r>
        <w:rPr>
          <w:lang w:val="en-US"/>
        </w:rPr>
        <w:t>.</w:t>
      </w:r>
    </w:p>
    <w:p w14:paraId="01D64ED7" w14:textId="33ECDD1E"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567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9567D" w:rsidRPr="00225E9C">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234" w:name="_Toc428456130"/>
      <w:bookmarkStart w:id="1235" w:name="_Toc428537093"/>
      <w:bookmarkStart w:id="1236" w:name="_Toc428969412"/>
      <w:bookmarkStart w:id="1237" w:name="_Toc429052803"/>
      <w:bookmarkStart w:id="1238" w:name="_Toc413359590"/>
      <w:bookmarkStart w:id="1239" w:name="_Toc3556982"/>
      <w:bookmarkStart w:id="1240" w:name="_Toc26916367"/>
      <w:bookmarkEnd w:id="1234"/>
      <w:bookmarkEnd w:id="1235"/>
      <w:bookmarkEnd w:id="1236"/>
      <w:bookmarkEnd w:id="1237"/>
      <w:r>
        <w:lastRenderedPageBreak/>
        <w:t xml:space="preserve">Threaded Connections: </w:t>
      </w:r>
      <w:r w:rsidRPr="00226A3F">
        <w:t>Bolts and Screws</w:t>
      </w:r>
      <w:bookmarkEnd w:id="1238"/>
      <w:bookmarkEnd w:id="1239"/>
      <w:bookmarkEnd w:id="1240"/>
    </w:p>
    <w:p w14:paraId="1A579FAB" w14:textId="77777777" w:rsidR="002E60CB" w:rsidRPr="00942FED" w:rsidRDefault="002E60CB" w:rsidP="00327322">
      <w:pPr>
        <w:pStyle w:val="berschrift3"/>
      </w:pPr>
      <w:bookmarkStart w:id="1241" w:name="_Toc413359591"/>
      <w:bookmarkStart w:id="1242" w:name="_Toc3556983"/>
      <w:bookmarkStart w:id="1243" w:name="_Toc26916368"/>
      <w:r>
        <w:t>Introduction</w:t>
      </w:r>
      <w:bookmarkEnd w:id="1241"/>
      <w:bookmarkEnd w:id="1242"/>
      <w:bookmarkEnd w:id="124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244" w:author="nick" w:date="2019-10-08T21:10:00Z">
        <w:r w:rsidR="00A15461">
          <w:rPr>
            <w:rStyle w:val="Funotenzeichen"/>
          </w:rPr>
          <w:footnoteReference w:id="12"/>
        </w:r>
      </w:ins>
      <w:r>
        <w:t>:</w:t>
      </w:r>
    </w:p>
    <w:p w14:paraId="69EB9CB4" w14:textId="0775B9F1" w:rsidR="00F256DA" w:rsidRPr="00F256DA" w:rsidRDefault="00F256DA" w:rsidP="000804D1">
      <w:pPr>
        <w:pStyle w:val="Aufzhlungszeichen"/>
        <w:numPr>
          <w:ilvl w:val="0"/>
          <w:numId w:val="19"/>
        </w:numPr>
        <w:rPr>
          <w:ins w:id="1245" w:author="nick" w:date="2019-10-08T20:54:00Z"/>
        </w:rPr>
      </w:pPr>
      <w:ins w:id="1246"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1247"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248" w:author="nick" w:date="2019-10-08T20:54:00Z"/>
        </w:rPr>
      </w:pPr>
      <w:del w:id="1249"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250" w:author="nick" w:date="2019-10-08T20:56:00Z">
        <w:r w:rsidRPr="0059233A">
          <w:t>Screws are used in components which contain their own thread, and the screw may even cut its own internal thread into them. </w:t>
        </w:r>
      </w:ins>
      <w:del w:id="1251"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252"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6B5119" w:rsidR="002E60CB" w:rsidRPr="00226A3F" w:rsidRDefault="00E84826" w:rsidP="00E84826">
      <w:pPr>
        <w:pStyle w:val="Beschriftung"/>
        <w:spacing w:before="120"/>
      </w:pPr>
      <w:bookmarkStart w:id="1253" w:name="_Toc413359630"/>
      <w:bookmarkStart w:id="1254" w:name="_Toc3557097"/>
      <w:bookmarkStart w:id="1255" w:name="_Toc26916483"/>
      <w:r>
        <w:t xml:space="preserve">Figure </w:t>
      </w:r>
      <w:r w:rsidR="00406B64">
        <w:fldChar w:fldCharType="begin"/>
      </w:r>
      <w:r w:rsidR="00406B64">
        <w:instrText xml:space="preserve"> SEQ Figure \* ARABIC </w:instrText>
      </w:r>
      <w:r w:rsidR="00406B64">
        <w:fldChar w:fldCharType="separate"/>
      </w:r>
      <w:r w:rsidR="0049567D">
        <w:rPr>
          <w:noProof/>
        </w:rPr>
        <w:t>18</w:t>
      </w:r>
      <w:r w:rsidR="00406B64">
        <w:fldChar w:fldCharType="end"/>
      </w:r>
      <w:r>
        <w:t>:</w:t>
      </w:r>
      <w:r w:rsidR="002E60CB">
        <w:t xml:space="preserve"> Bolts and Screws</w:t>
      </w:r>
      <w:bookmarkEnd w:id="1253"/>
      <w:bookmarkEnd w:id="1254"/>
      <w:bookmarkEnd w:id="12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6AC184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02FB812" w:rsidR="002E60CB" w:rsidRDefault="002E60CB" w:rsidP="002E60CB">
      <w:pPr>
        <w:pStyle w:val="Beschriftung"/>
        <w:rPr>
          <w:highlight w:val="cyan"/>
        </w:rPr>
      </w:pPr>
      <w:bookmarkStart w:id="1256" w:name="_Ref401160020"/>
      <w:bookmarkStart w:id="1257" w:name="_Toc413359631"/>
      <w:bookmarkStart w:id="1258" w:name="_Toc3557098"/>
      <w:bookmarkStart w:id="1259" w:name="_Toc26916484"/>
      <w:r>
        <w:t xml:space="preserve">Figure </w:t>
      </w:r>
      <w:r w:rsidR="00406B64">
        <w:fldChar w:fldCharType="begin"/>
      </w:r>
      <w:r w:rsidR="00406B64">
        <w:instrText xml:space="preserve"> SEQ Figure \* ARABIC </w:instrText>
      </w:r>
      <w:r w:rsidR="00406B64">
        <w:fldChar w:fldCharType="separate"/>
      </w:r>
      <w:r w:rsidR="0049567D">
        <w:rPr>
          <w:noProof/>
        </w:rPr>
        <w:t>19</w:t>
      </w:r>
      <w:r w:rsidR="00406B64">
        <w:fldChar w:fldCharType="end"/>
      </w:r>
      <w:bookmarkEnd w:id="1256"/>
      <w:r>
        <w:t>: Different Screw Forms</w:t>
      </w:r>
      <w:bookmarkEnd w:id="1257"/>
      <w:bookmarkEnd w:id="1258"/>
      <w:bookmarkEnd w:id="1259"/>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9A80265" w:rsidR="002E60CB" w:rsidRPr="001948D2" w:rsidRDefault="002E60CB" w:rsidP="002E60CB">
      <w:pPr>
        <w:pStyle w:val="Beschriftung"/>
        <w:rPr>
          <w:noProof/>
          <w:lang w:val="en-GB" w:eastAsia="en-GB"/>
        </w:rPr>
      </w:pPr>
      <w:bookmarkStart w:id="1260" w:name="_Ref401160136"/>
      <w:bookmarkStart w:id="1261" w:name="_Toc413359632"/>
      <w:bookmarkStart w:id="1262" w:name="_Ref428364733"/>
      <w:bookmarkStart w:id="1263" w:name="_Ref428531136"/>
      <w:bookmarkStart w:id="1264" w:name="_Toc3557099"/>
      <w:bookmarkStart w:id="1265" w:name="_Toc26916485"/>
      <w:r>
        <w:t xml:space="preserve">Figure </w:t>
      </w:r>
      <w:r w:rsidR="00406B64">
        <w:fldChar w:fldCharType="begin"/>
      </w:r>
      <w:r w:rsidR="00406B64">
        <w:instrText xml:space="preserve"> SEQ Figure \* ARABIC </w:instrText>
      </w:r>
      <w:r w:rsidR="00406B64">
        <w:fldChar w:fldCharType="separate"/>
      </w:r>
      <w:r w:rsidR="0049567D">
        <w:rPr>
          <w:noProof/>
        </w:rPr>
        <w:t>20</w:t>
      </w:r>
      <w:r w:rsidR="00406B64">
        <w:fldChar w:fldCharType="end"/>
      </w:r>
      <w:bookmarkEnd w:id="1260"/>
      <w:r>
        <w:t xml:space="preserve">: </w:t>
      </w:r>
      <w:r w:rsidRPr="001B293E">
        <w:t xml:space="preserve">Definition of </w:t>
      </w:r>
      <w:r>
        <w:t>L</w:t>
      </w:r>
      <w:r w:rsidRPr="001B293E">
        <w:t xml:space="preserve">ength and </w:t>
      </w:r>
      <w:r>
        <w:t>H</w:t>
      </w:r>
      <w:r w:rsidRPr="001B293E">
        <w:t xml:space="preserve">ead </w:t>
      </w:r>
      <w:r>
        <w:t>S</w:t>
      </w:r>
      <w:r w:rsidRPr="001B293E">
        <w:t>izes</w:t>
      </w:r>
      <w:bookmarkEnd w:id="1261"/>
      <w:bookmarkEnd w:id="1262"/>
      <w:bookmarkEnd w:id="1263"/>
      <w:bookmarkEnd w:id="1264"/>
      <w:bookmarkEnd w:id="12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E26B40D" w:rsidR="002E60CB" w:rsidRPr="00F81409" w:rsidRDefault="002E60CB" w:rsidP="002E60CB">
      <w:pPr>
        <w:pStyle w:val="Beschriftung"/>
      </w:pPr>
      <w:bookmarkStart w:id="1266" w:name="_Ref413315993"/>
      <w:bookmarkStart w:id="1267" w:name="_Toc413359633"/>
      <w:bookmarkStart w:id="1268" w:name="_Toc3557100"/>
      <w:bookmarkStart w:id="1269" w:name="_Toc26916486"/>
      <w:r w:rsidRPr="00F81409">
        <w:t xml:space="preserve">Figure </w:t>
      </w:r>
      <w:r w:rsidR="00406B64">
        <w:fldChar w:fldCharType="begin"/>
      </w:r>
      <w:r w:rsidR="00406B64">
        <w:instrText xml:space="preserve"> SEQ Figure \* ARABIC </w:instrText>
      </w:r>
      <w:r w:rsidR="00406B64">
        <w:fldChar w:fldCharType="separate"/>
      </w:r>
      <w:r w:rsidR="0049567D">
        <w:rPr>
          <w:noProof/>
        </w:rPr>
        <w:t>21</w:t>
      </w:r>
      <w:r w:rsidR="00406B64">
        <w:fldChar w:fldCharType="end"/>
      </w:r>
      <w:bookmarkEnd w:id="1266"/>
      <w:r w:rsidRPr="00F81409">
        <w:t>: Definition of lead</w:t>
      </w:r>
      <w:r>
        <w:t>,</w:t>
      </w:r>
      <w:r w:rsidRPr="00F81409">
        <w:t xml:space="preserve"> pitch and</w:t>
      </w:r>
      <w:r>
        <w:t xml:space="preserve"> starts</w:t>
      </w:r>
      <w:r w:rsidRPr="00F81409">
        <w:t xml:space="preserve"> of a thread.</w:t>
      </w:r>
      <w:bookmarkEnd w:id="1267"/>
      <w:bookmarkEnd w:id="1268"/>
      <w:bookmarkEnd w:id="1269"/>
      <w:r w:rsidRPr="00F81409">
        <w:t xml:space="preserve"> </w:t>
      </w:r>
    </w:p>
    <w:p w14:paraId="2E070E38" w14:textId="77777777" w:rsidR="00ED267C" w:rsidRPr="00942FED" w:rsidRDefault="00A947CD" w:rsidP="00327322">
      <w:pPr>
        <w:pStyle w:val="berschrift3"/>
      </w:pPr>
      <w:bookmarkStart w:id="1270" w:name="_Toc428279395"/>
      <w:bookmarkStart w:id="1271" w:name="_Toc428456133"/>
      <w:bookmarkStart w:id="1272" w:name="_Toc428537096"/>
      <w:bookmarkStart w:id="1273" w:name="_Toc428969415"/>
      <w:bookmarkStart w:id="1274" w:name="_Toc429052806"/>
      <w:bookmarkStart w:id="1275" w:name="_Toc3556984"/>
      <w:bookmarkStart w:id="1276" w:name="_Ref3566661"/>
      <w:bookmarkStart w:id="1277" w:name="_Ref4272362"/>
      <w:bookmarkStart w:id="1278" w:name="_Toc26916369"/>
      <w:bookmarkEnd w:id="1270"/>
      <w:bookmarkEnd w:id="1271"/>
      <w:bookmarkEnd w:id="1272"/>
      <w:bookmarkEnd w:id="1273"/>
      <w:bookmarkEnd w:id="1274"/>
      <w:r w:rsidRPr="00A947CD">
        <w:t>Contacts and Friction</w:t>
      </w:r>
      <w:bookmarkEnd w:id="1275"/>
      <w:bookmarkEnd w:id="1276"/>
      <w:bookmarkEnd w:id="1277"/>
      <w:bookmarkEnd w:id="12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279"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280"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281" w:author="nick" w:date="2019-10-09T23:56:00Z">
        <w:r>
          <w:rPr>
            <w:rFonts w:cs="Calibri"/>
            <w:lang w:val="en-US" w:eastAsia="en-GB"/>
          </w:rPr>
          <w:t xml:space="preserve">last connected </w:t>
        </w:r>
      </w:ins>
      <w:r w:rsidR="00A947CD" w:rsidRPr="00147227">
        <w:rPr>
          <w:rFonts w:cs="Calibri"/>
          <w:lang w:val="en-US" w:eastAsia="en-GB"/>
        </w:rPr>
        <w:t xml:space="preserve">part </w:t>
      </w:r>
      <w:del w:id="1282"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283" w:author="nick" w:date="2019-10-09T23:56:00Z">
        <w:r>
          <w:rPr>
            <w:rFonts w:cs="Calibri"/>
            <w:lang w:val="en-US" w:eastAsia="en-GB"/>
          </w:rPr>
          <w:t xml:space="preserve">last connected </w:t>
        </w:r>
        <w:r w:rsidRPr="00147227">
          <w:rPr>
            <w:rFonts w:cs="Calibri"/>
            <w:lang w:val="en-US" w:eastAsia="en-GB"/>
          </w:rPr>
          <w:t>part</w:t>
        </w:r>
      </w:ins>
      <w:del w:id="1284"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285"/>
      <w:del w:id="1286"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287"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288" w:author="Dr. Carsten Franke" w:date="2019-12-10T21:51:00Z">
        <w:r w:rsidR="00F07378">
          <w:rPr>
            <w:rFonts w:cs="Calibri"/>
            <w:lang w:val="en-US" w:eastAsia="en-GB"/>
          </w:rPr>
          <w:t xml:space="preserve">and </w:t>
        </w:r>
      </w:ins>
      <w:ins w:id="1289" w:author="nick" w:date="2019-10-10T00:38:00Z">
        <w:r w:rsidR="00DA2327" w:rsidRPr="00147227">
          <w:rPr>
            <w:rFonts w:cs="Calibri"/>
            <w:lang w:val="en-US" w:eastAsia="en-GB"/>
          </w:rPr>
          <w:t>nut thread</w:t>
        </w:r>
      </w:ins>
      <w:commentRangeEnd w:id="1285"/>
      <w:ins w:id="1290" w:author="nick" w:date="2019-10-10T00:41:00Z">
        <w:r w:rsidR="00AD0A1B">
          <w:rPr>
            <w:rStyle w:val="Kommentarzeichen"/>
            <w:rFonts w:eastAsia="Times New Roman"/>
            <w:lang w:val="en-US" w:eastAsia="x-none"/>
          </w:rPr>
          <w:commentReference w:id="1285"/>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291"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292" w:name="_Ref3566632"/>
      <w:ins w:id="1293" w:author="nick" w:date="2019-10-10T00:38:00Z">
        <w:r>
          <w:rPr>
            <w:rFonts w:cs="Calibri"/>
            <w:lang w:val="en-US" w:eastAsia="en-GB"/>
          </w:rPr>
          <w:t>the thread</w:t>
        </w:r>
      </w:ins>
      <w:del w:id="1294" w:author="nick" w:date="2019-10-10T00:39:00Z">
        <w:r w:rsidR="00A947CD" w:rsidRPr="00147227" w:rsidDel="00D62B21">
          <w:rPr>
            <w:rFonts w:cs="Calibri"/>
            <w:lang w:val="en-US" w:eastAsia="en-GB"/>
          </w:rPr>
          <w:delText xml:space="preserve">the </w:delText>
        </w:r>
      </w:del>
      <w:del w:id="1295" w:author="nick" w:date="2019-10-09T23:36:00Z">
        <w:r w:rsidR="00A947CD" w:rsidRPr="00147227" w:rsidDel="00633553">
          <w:rPr>
            <w:rFonts w:cs="Calibri"/>
            <w:lang w:val="en-US" w:eastAsia="en-GB"/>
          </w:rPr>
          <w:delText xml:space="preserve">screw </w:delText>
        </w:r>
      </w:del>
      <w:del w:id="1296" w:author="nick" w:date="2019-10-10T00:39:00Z">
        <w:r w:rsidR="00A947CD" w:rsidRPr="00147227" w:rsidDel="00D62B21">
          <w:rPr>
            <w:rFonts w:cs="Calibri"/>
            <w:lang w:val="en-US" w:eastAsia="en-GB"/>
          </w:rPr>
          <w:delText>thread</w:delText>
        </w:r>
      </w:del>
      <w:del w:id="1297"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292"/>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298" w:author="nick" w:date="2019-10-09T23:58:00Z">
        <w:r w:rsidDel="00C15EC9">
          <w:rPr>
            <w:rFonts w:cs="Calibri"/>
            <w:szCs w:val="22"/>
            <w:lang w:eastAsia="en-GB"/>
          </w:rPr>
          <w:delText xml:space="preserve">According </w:delText>
        </w:r>
      </w:del>
      <w:ins w:id="1299"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1227FB67" w:rsidR="00DA2327" w:rsidRDefault="00147227" w:rsidP="00147227">
      <w:pPr>
        <w:autoSpaceDE w:val="0"/>
        <w:autoSpaceDN w:val="0"/>
        <w:adjustRightInd w:val="0"/>
        <w:spacing w:before="120" w:after="0"/>
        <w:jc w:val="both"/>
        <w:rPr>
          <w:rFonts w:cs="Calibri"/>
          <w:szCs w:val="22"/>
          <w:lang w:eastAsia="en-GB"/>
        </w:rPr>
      </w:pPr>
      <w:commentRangeStart w:id="1300"/>
      <w:commentRangeStart w:id="1301"/>
      <w:del w:id="1302" w:author="nick" w:date="2019-10-10T00:36:00Z">
        <w:r w:rsidDel="00DA2327">
          <w:rPr>
            <w:rFonts w:cs="Calibri"/>
            <w:szCs w:val="22"/>
            <w:lang w:eastAsia="en-GB"/>
          </w:rPr>
          <w:delText>In case of c. above of inter-part contacts is addressed by the following XML elements.</w:delText>
        </w:r>
      </w:del>
      <w:ins w:id="1303"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304" w:author="nick" w:date="2019-10-10T00:36:00Z">
        <w:r w:rsidR="00DA2327">
          <w:rPr>
            <w:rFonts w:cs="Calibri"/>
            <w:szCs w:val="22"/>
            <w:lang w:eastAsia="en-GB"/>
          </w:rPr>
          <w:fldChar w:fldCharType="separate"/>
        </w:r>
      </w:ins>
      <w:r w:rsidR="0049567D">
        <w:rPr>
          <w:rFonts w:cs="Calibri"/>
          <w:szCs w:val="22"/>
          <w:lang w:eastAsia="en-GB"/>
        </w:rPr>
        <w:t>5.3.2.5</w:t>
      </w:r>
      <w:ins w:id="1305"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1300"/>
      <w:ins w:id="1306" w:author="nick" w:date="2019-10-10T00:40:00Z">
        <w:r w:rsidR="00AD0A1B">
          <w:rPr>
            <w:rStyle w:val="Kommentarzeichen"/>
            <w:lang w:eastAsia="x-none"/>
          </w:rPr>
          <w:commentReference w:id="1300"/>
        </w:r>
        <w:commentRangeEnd w:id="1301"/>
        <w:r w:rsidR="00AD0A1B">
          <w:rPr>
            <w:rStyle w:val="Kommentarzeichen"/>
            <w:lang w:eastAsia="x-none"/>
          </w:rPr>
          <w:commentReference w:id="1301"/>
        </w:r>
      </w:ins>
    </w:p>
    <w:p w14:paraId="330D553A" w14:textId="294DB5F6" w:rsidR="00633553" w:rsidRDefault="00633553" w:rsidP="00633553">
      <w:pPr>
        <w:autoSpaceDE w:val="0"/>
        <w:autoSpaceDN w:val="0"/>
        <w:adjustRightInd w:val="0"/>
        <w:spacing w:before="120" w:after="0"/>
        <w:jc w:val="both"/>
        <w:rPr>
          <w:ins w:id="1307" w:author="nick" w:date="2019-10-09T23:37:00Z"/>
          <w:rFonts w:cs="Calibri"/>
          <w:szCs w:val="22"/>
          <w:lang w:eastAsia="en-GB"/>
        </w:rPr>
      </w:pPr>
      <w:ins w:id="1308" w:author="nick" w:date="2019-10-09T23:38:00Z">
        <w:r>
          <w:rPr>
            <w:rFonts w:cs="Calibri"/>
            <w:szCs w:val="22"/>
            <w:lang w:eastAsia="en-GB"/>
          </w:rPr>
          <w:t>C</w:t>
        </w:r>
      </w:ins>
      <w:ins w:id="1309" w:author="nick" w:date="2019-10-09T23:37:00Z">
        <w:r>
          <w:rPr>
            <w:rFonts w:cs="Calibri"/>
            <w:szCs w:val="22"/>
            <w:lang w:eastAsia="en-GB"/>
          </w:rPr>
          <w:t xml:space="preserve">ase </w:t>
        </w:r>
      </w:ins>
      <w:ins w:id="1310" w:author="nick" w:date="2019-10-09T23:38:00Z">
        <w:r>
          <w:rPr>
            <w:rFonts w:cs="Calibri"/>
            <w:szCs w:val="22"/>
            <w:lang w:eastAsia="en-GB"/>
          </w:rPr>
          <w:t>d</w:t>
        </w:r>
      </w:ins>
      <w:ins w:id="1311" w:author="nick" w:date="2019-10-09T23:37:00Z">
        <w:r>
          <w:rPr>
            <w:rFonts w:cs="Calibri"/>
            <w:szCs w:val="22"/>
            <w:lang w:eastAsia="en-GB"/>
          </w:rPr>
          <w:t>. above</w:t>
        </w:r>
      </w:ins>
      <w:ins w:id="1312" w:author="nick" w:date="2019-10-09T23:42:00Z">
        <w:r w:rsidR="003C6C0B">
          <w:rPr>
            <w:rFonts w:cs="Calibri"/>
            <w:szCs w:val="22"/>
            <w:lang w:eastAsia="en-GB"/>
          </w:rPr>
          <w:t>,</w:t>
        </w:r>
      </w:ins>
      <w:ins w:id="1313" w:author="nick" w:date="2019-10-09T23:37:00Z">
        <w:r>
          <w:rPr>
            <w:rFonts w:cs="Calibri"/>
            <w:szCs w:val="22"/>
            <w:lang w:eastAsia="en-GB"/>
          </w:rPr>
          <w:t xml:space="preserve"> of </w:t>
        </w:r>
      </w:ins>
      <w:ins w:id="1314" w:author="nick" w:date="2019-10-09T23:42:00Z">
        <w:r w:rsidR="003C6C0B">
          <w:rPr>
            <w:rFonts w:cs="Calibri"/>
            <w:szCs w:val="22"/>
            <w:lang w:eastAsia="en-GB"/>
          </w:rPr>
          <w:t xml:space="preserve">the thread </w:t>
        </w:r>
      </w:ins>
      <w:ins w:id="1315" w:author="nick" w:date="2019-10-09T23:37:00Z">
        <w:r w:rsidR="003C6C0B">
          <w:rPr>
            <w:rFonts w:cs="Calibri"/>
            <w:szCs w:val="22"/>
            <w:lang w:eastAsia="en-GB"/>
          </w:rPr>
          <w:t>contact</w:t>
        </w:r>
      </w:ins>
      <w:ins w:id="1316" w:author="nick" w:date="2019-10-09T23:43:00Z">
        <w:r w:rsidR="003C6C0B">
          <w:rPr>
            <w:rFonts w:cs="Calibri"/>
            <w:szCs w:val="22"/>
            <w:lang w:eastAsia="en-GB"/>
          </w:rPr>
          <w:t>,</w:t>
        </w:r>
      </w:ins>
      <w:ins w:id="1317" w:author="nick" w:date="2019-10-09T23:37:00Z">
        <w:r>
          <w:rPr>
            <w:rFonts w:cs="Calibri"/>
            <w:szCs w:val="22"/>
            <w:lang w:eastAsia="en-GB"/>
          </w:rPr>
          <w:t xml:space="preserve"> is addressed by the following XML elements.</w:t>
        </w:r>
      </w:ins>
    </w:p>
    <w:p w14:paraId="5C7E422F" w14:textId="2D487F68"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ins w:id="1318" w:author="Dr. Carsten Franke" w:date="2019-12-11T00:39:00Z">
        <w:r w:rsidR="00B86988">
          <w:rPr>
            <w:rFonts w:ascii="Courier New" w:hAnsi="Courier New" w:cs="Courier New"/>
            <w:b/>
            <w:bCs/>
            <w:i/>
            <w:iCs/>
            <w:sz w:val="18"/>
            <w:szCs w:val="18"/>
            <w:lang w:eastAsia="en-GB"/>
          </w:rPr>
          <w:t>/</w:t>
        </w:r>
      </w:ins>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319" w:author="nick" w:date="2019-10-09T23:44:00Z"/>
                <w:rFonts w:cs="Calibri"/>
                <w:sz w:val="20"/>
                <w:szCs w:val="20"/>
                <w:lang w:eastAsia="en-GB"/>
              </w:rPr>
            </w:pPr>
            <w:del w:id="1320"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321" w:author="nick" w:date="2019-10-09T23:44:00Z"/>
                <w:rFonts w:ascii="Calibri,Italic" w:hAnsi="Calibri,Italic" w:cs="Calibri,Italic"/>
                <w:i/>
                <w:iCs/>
                <w:sz w:val="20"/>
                <w:szCs w:val="20"/>
                <w:lang w:eastAsia="en-GB"/>
              </w:rPr>
            </w:pPr>
            <w:del w:id="1322"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323" w:author="nick" w:date="2019-10-09T23:44:00Z"/>
                <w:rFonts w:cs="Calibri"/>
                <w:sz w:val="20"/>
                <w:szCs w:val="20"/>
                <w:lang w:eastAsia="en-GB"/>
              </w:rPr>
            </w:pPr>
            <w:del w:id="1324"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325"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1A3748AF" w:rsidR="00147227" w:rsidRDefault="0097142B" w:rsidP="00B22204">
      <w:pPr>
        <w:pStyle w:val="Beschriftung"/>
        <w:spacing w:before="120"/>
        <w:rPr>
          <w:rFonts w:cs="Calibri"/>
          <w:szCs w:val="22"/>
          <w:lang w:eastAsia="en-GB"/>
        </w:rPr>
      </w:pPr>
      <w:bookmarkStart w:id="1326" w:name="_Toc3566455"/>
      <w:bookmarkStart w:id="1327" w:name="_Toc26916593"/>
      <w:r>
        <w:t xml:space="preserve">Table </w:t>
      </w:r>
      <w:r w:rsidR="00D43112">
        <w:fldChar w:fldCharType="begin"/>
      </w:r>
      <w:r w:rsidR="00D43112">
        <w:instrText xml:space="preserve"> SEQ Table \* ARABIC </w:instrText>
      </w:r>
      <w:r w:rsidR="00D43112">
        <w:fldChar w:fldCharType="separate"/>
      </w:r>
      <w:r w:rsidR="0049567D">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ins w:id="1328" w:author="Dr. Carsten Franke" w:date="2019-12-11T00:39:00Z">
        <w:r w:rsidR="00B86988">
          <w:rPr>
            <w:rFonts w:ascii="Courier New" w:hAnsi="Courier New" w:cs="Courier New"/>
            <w:i/>
            <w:sz w:val="18"/>
          </w:rPr>
          <w:t>/</w:t>
        </w:r>
      </w:ins>
      <w:r w:rsidRPr="00913551">
        <w:rPr>
          <w:rFonts w:ascii="Courier New" w:hAnsi="Courier New" w:cs="Courier New"/>
          <w:i/>
          <w:sz w:val="18"/>
        </w:rPr>
        <w:t>&gt;</w:t>
      </w:r>
      <w:bookmarkEnd w:id="1326"/>
      <w:bookmarkEnd w:id="1327"/>
    </w:p>
    <w:p w14:paraId="1425EBBB" w14:textId="412C0133"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ins w:id="1329" w:author="Dr. Carsten Franke" w:date="2019-12-11T00:39:00Z">
        <w:r w:rsidR="00B86988">
          <w:rPr>
            <w:rFonts w:ascii="Courier New" w:hAnsi="Courier New" w:cs="Courier New"/>
            <w:b/>
            <w:bCs/>
            <w:i/>
            <w:iCs/>
            <w:sz w:val="18"/>
            <w:szCs w:val="18"/>
            <w:lang w:eastAsia="en-GB"/>
          </w:rPr>
          <w:t>/</w:t>
        </w:r>
      </w:ins>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330" w:author="nick" w:date="2019-10-09T23:44:00Z"/>
        </w:trPr>
        <w:tc>
          <w:tcPr>
            <w:tcW w:w="1526" w:type="dxa"/>
            <w:shd w:val="clear" w:color="auto" w:fill="auto"/>
          </w:tcPr>
          <w:p w14:paraId="7F5C430B" w14:textId="37EFA541" w:rsidR="004B2578" w:rsidRPr="00226A3F" w:rsidDel="003C6C0B" w:rsidRDefault="00AA6F36" w:rsidP="00817E05">
            <w:pPr>
              <w:rPr>
                <w:del w:id="1331" w:author="nick" w:date="2019-10-09T23:44:00Z"/>
                <w:sz w:val="20"/>
                <w:szCs w:val="20"/>
              </w:rPr>
            </w:pPr>
            <w:del w:id="1332"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333" w:author="nick" w:date="2019-10-09T23:44:00Z"/>
                <w:sz w:val="20"/>
                <w:szCs w:val="20"/>
              </w:rPr>
            </w:pPr>
            <w:del w:id="1334"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335" w:author="nick" w:date="2019-10-09T23:44:00Z"/>
                <w:sz w:val="20"/>
                <w:szCs w:val="20"/>
              </w:rPr>
            </w:pPr>
            <w:del w:id="1336"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337" w:author="nick" w:date="2019-10-09T23:44:00Z"/>
                <w:sz w:val="20"/>
                <w:szCs w:val="20"/>
              </w:rPr>
            </w:pPr>
            <w:del w:id="1338"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339" w:author="nick" w:date="2019-10-09T23:44:00Z"/>
                <w:sz w:val="20"/>
                <w:szCs w:val="20"/>
              </w:rPr>
            </w:pPr>
            <w:del w:id="1340"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341" w:author="nick" w:date="2019-10-09T23:47:00Z"/>
                <w:rFonts w:cs="Calibri"/>
                <w:sz w:val="20"/>
                <w:szCs w:val="20"/>
                <w:lang w:eastAsia="en-GB"/>
              </w:rPr>
            </w:pPr>
            <w:del w:id="1342"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343" w:author="nick" w:date="2019-10-09T23:46:00Z">
              <w:r w:rsidR="003C6C0B">
                <w:rPr>
                  <w:rFonts w:cs="Calibri"/>
                  <w:sz w:val="20"/>
                  <w:szCs w:val="20"/>
                  <w:lang w:eastAsia="en-GB"/>
                </w:rPr>
                <w:t xml:space="preserve">Should always be </w:t>
              </w:r>
            </w:ins>
            <w:ins w:id="1344" w:author="nick" w:date="2019-11-24T12:20:00Z">
              <w:r w:rsidR="00194316">
                <w:rPr>
                  <w:rFonts w:cs="Calibri"/>
                  <w:sz w:val="20"/>
                  <w:szCs w:val="20"/>
                  <w:lang w:eastAsia="en-GB"/>
                </w:rPr>
                <w:t>"</w:t>
              </w:r>
            </w:ins>
            <w:ins w:id="1345" w:author="nick" w:date="2019-10-09T23:46:00Z">
              <w:r w:rsidR="003C6C0B">
                <w:rPr>
                  <w:rFonts w:cs="Calibri"/>
                  <w:sz w:val="20"/>
                  <w:szCs w:val="20"/>
                  <w:lang w:eastAsia="en-GB"/>
                </w:rPr>
                <w:t>true</w:t>
              </w:r>
            </w:ins>
            <w:ins w:id="1346" w:author="nick" w:date="2019-11-24T12:20:00Z">
              <w:r w:rsidR="00194316">
                <w:rPr>
                  <w:rFonts w:cs="Calibri"/>
                  <w:sz w:val="20"/>
                  <w:szCs w:val="20"/>
                  <w:lang w:eastAsia="en-GB"/>
                </w:rPr>
                <w:t>"</w:t>
              </w:r>
            </w:ins>
            <w:ins w:id="1347"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348" w:author="nick" w:date="2019-11-24T12:20:00Z">
              <w:r>
                <w:rPr>
                  <w:rFonts w:cs="Calibri"/>
                  <w:sz w:val="20"/>
                  <w:szCs w:val="20"/>
                  <w:lang w:eastAsia="en-GB"/>
                </w:rPr>
                <w:t>"</w:t>
              </w:r>
            </w:ins>
            <w:ins w:id="1349" w:author="nick" w:date="2019-10-09T23:46:00Z">
              <w:r w:rsidR="003C6C0B">
                <w:rPr>
                  <w:rFonts w:cs="Calibri"/>
                  <w:sz w:val="20"/>
                  <w:szCs w:val="20"/>
                  <w:lang w:eastAsia="en-GB"/>
                </w:rPr>
                <w:t>false</w:t>
              </w:r>
            </w:ins>
            <w:ins w:id="1350" w:author="nick" w:date="2019-11-24T12:20:00Z">
              <w:r>
                <w:rPr>
                  <w:rFonts w:cs="Calibri"/>
                  <w:sz w:val="20"/>
                  <w:szCs w:val="20"/>
                  <w:lang w:eastAsia="en-GB"/>
                </w:rPr>
                <w:t>"</w:t>
              </w:r>
            </w:ins>
            <w:ins w:id="1351" w:author="nick" w:date="2019-10-09T23:46:00Z">
              <w:r w:rsidR="003C6C0B">
                <w:rPr>
                  <w:rFonts w:cs="Calibri"/>
                  <w:sz w:val="20"/>
                  <w:szCs w:val="20"/>
                  <w:lang w:eastAsia="en-GB"/>
                </w:rPr>
                <w:t xml:space="preserve"> </w:t>
              </w:r>
            </w:ins>
            <w:ins w:id="1352" w:author="nick" w:date="2019-10-09T23:47:00Z">
              <w:r w:rsidR="003C6C0B">
                <w:rPr>
                  <w:rFonts w:cs="Calibri"/>
                  <w:sz w:val="20"/>
                  <w:szCs w:val="20"/>
                  <w:lang w:eastAsia="en-GB"/>
                </w:rPr>
                <w:t xml:space="preserve">is reserved </w:t>
              </w:r>
            </w:ins>
            <w:ins w:id="1353"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354" w:author="nick" w:date="2019-10-09T23:53:00Z"/>
                <w:sz w:val="20"/>
                <w:szCs w:val="20"/>
              </w:rPr>
            </w:pPr>
            <w:r>
              <w:rPr>
                <w:rFonts w:cs="Calibri"/>
                <w:sz w:val="20"/>
                <w:szCs w:val="20"/>
                <w:lang w:eastAsia="en-GB"/>
              </w:rPr>
              <w:t xml:space="preserve">At least one of these two friction coefficients </w:t>
            </w:r>
            <w:proofErr w:type="gramStart"/>
            <w:r>
              <w:rPr>
                <w:rFonts w:cs="Calibri"/>
                <w:sz w:val="20"/>
                <w:szCs w:val="20"/>
                <w:lang w:eastAsia="en-GB"/>
              </w:rPr>
              <w:t>has</w:t>
            </w:r>
            <w:proofErr w:type="gramEnd"/>
            <w:r>
              <w:rPr>
                <w:rFonts w:cs="Calibri"/>
                <w:sz w:val="20"/>
                <w:szCs w:val="20"/>
                <w:lang w:eastAsia="en-GB"/>
              </w:rPr>
              <w:t xml:space="preserve"> to be specified.</w:t>
            </w:r>
          </w:p>
          <w:p w14:paraId="2C75AA4E" w14:textId="1F99CE02" w:rsidR="00C15EC9" w:rsidRPr="00226A3F" w:rsidRDefault="00C15EC9" w:rsidP="00C15EC9">
            <w:pPr>
              <w:autoSpaceDE w:val="0"/>
              <w:autoSpaceDN w:val="0"/>
              <w:adjustRightInd w:val="0"/>
              <w:spacing w:after="0"/>
              <w:rPr>
                <w:sz w:val="20"/>
                <w:szCs w:val="20"/>
              </w:rPr>
            </w:pPr>
            <w:del w:id="1355"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2AD3E38"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356" w:name="_Toc3566456"/>
      <w:bookmarkStart w:id="1357" w:name="_Toc26916594"/>
      <w:r>
        <w:t xml:space="preserve">Table </w:t>
      </w:r>
      <w:r w:rsidR="00D43112">
        <w:fldChar w:fldCharType="begin"/>
      </w:r>
      <w:r w:rsidR="00D43112">
        <w:instrText xml:space="preserve"> SEQ Table \* ARABIC </w:instrText>
      </w:r>
      <w:r w:rsidR="00D43112">
        <w:fldChar w:fldCharType="separate"/>
      </w:r>
      <w:r w:rsidR="0049567D">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356"/>
      <w:bookmarkEnd w:id="1357"/>
    </w:p>
    <w:p w14:paraId="770BD65D" w14:textId="77777777" w:rsidR="006C2299" w:rsidRDefault="006C2299" w:rsidP="00225E9C">
      <w:pPr>
        <w:keepNext/>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358" w:author="nick" w:date="2019-10-09T23:48:00Z"/>
          <w:rFonts w:cs="Calibri"/>
          <w:lang w:val="en-US" w:eastAsia="en-GB"/>
        </w:rPr>
      </w:pPr>
      <w:del w:id="1359"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360" w:author="nick" w:date="2019-10-09T23:48:00Z"/>
          <w:rFonts w:cs="Calibri"/>
          <w:szCs w:val="22"/>
          <w:lang w:eastAsia="en-GB"/>
        </w:rPr>
      </w:pPr>
      <w:del w:id="1361"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362"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363" w:author="nick" w:date="2019-10-10T00:07:00Z">
        <w:r w:rsidR="002A49E1">
          <w:rPr>
            <w:b/>
            <w:color w:val="0070C0"/>
          </w:rPr>
          <w:t xml:space="preserve">    </w:t>
        </w:r>
        <w:proofErr w:type="gramStart"/>
        <w:r w:rsidR="002A49E1" w:rsidRPr="002A49E1">
          <w:rPr>
            <w:color w:val="FF0000"/>
          </w:rPr>
          <w:t>&lt;!--</w:t>
        </w:r>
        <w:proofErr w:type="gramEnd"/>
        <w:r w:rsidR="002A49E1" w:rsidRPr="002A49E1">
          <w:rPr>
            <w:color w:val="FF0000"/>
          </w:rPr>
          <w:t xml:space="preserve"> </w:t>
        </w:r>
      </w:ins>
      <w:ins w:id="1364" w:author="nick" w:date="2019-10-10T00:08:00Z">
        <w:r w:rsidR="002A49E1">
          <w:rPr>
            <w:color w:val="FF0000"/>
          </w:rPr>
          <w:t>threaded conn</w:t>
        </w:r>
      </w:ins>
      <w:ins w:id="1365" w:author="nick" w:date="2019-10-10T00:10:00Z">
        <w:r w:rsidR="00C86B06">
          <w:rPr>
            <w:color w:val="FF0000"/>
          </w:rPr>
          <w:t>e</w:t>
        </w:r>
      </w:ins>
      <w:ins w:id="1366" w:author="nick" w:date="2019-10-10T00:08:00Z">
        <w:r w:rsidR="002A49E1">
          <w:rPr>
            <w:color w:val="FF0000"/>
          </w:rPr>
          <w:t>ction c</w:t>
        </w:r>
      </w:ins>
      <w:ins w:id="1367" w:author="nick" w:date="2019-10-10T00:07:00Z">
        <w:r w:rsidR="002A49E1" w:rsidRPr="002A49E1">
          <w:rPr>
            <w:color w:val="FF0000"/>
          </w:rPr>
          <w:t xml:space="preserve">ontact, according to </w:t>
        </w:r>
      </w:ins>
      <w:ins w:id="1368" w:author="nick" w:date="2019-10-10T00:08:00Z">
        <w:r w:rsidR="002A49E1" w:rsidRPr="00C86B06">
          <w:rPr>
            <w:b/>
            <w:color w:val="FF0000"/>
          </w:rPr>
          <w:t>7.</w:t>
        </w:r>
      </w:ins>
      <w:ins w:id="1369"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370" w:author="nick" w:date="2019-10-10T00:06:00Z"/>
          <w:b/>
          <w:color w:val="FF0000"/>
        </w:rPr>
      </w:pPr>
      <w:del w:id="1371"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372" w:author="nick" w:date="2019-10-10T00:06:00Z"/>
          <w:b/>
          <w:color w:val="0070C0"/>
        </w:rPr>
      </w:pPr>
      <w:del w:id="1373"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374" w:author="nick" w:date="2019-10-10T00:06:00Z"/>
          <w:b/>
        </w:rPr>
      </w:pPr>
      <w:del w:id="1375"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376" w:author="nick" w:date="2019-10-10T00:06:00Z"/>
          <w:b/>
          <w:color w:val="FF0000"/>
        </w:rPr>
      </w:pPr>
      <w:del w:id="1377"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378" w:author="nick" w:date="2019-10-10T00:06:00Z"/>
          <w:b/>
          <w:color w:val="0070C0"/>
        </w:rPr>
      </w:pPr>
      <w:del w:id="1379"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380" w:author="nick" w:date="2019-10-10T00:06:00Z"/>
          <w:b/>
          <w:color w:val="FF0000"/>
        </w:rPr>
      </w:pPr>
      <w:del w:id="1381"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382" w:author="nick" w:date="2019-10-10T00:06:00Z"/>
          <w:b/>
        </w:rPr>
      </w:pPr>
      <w:del w:id="1383"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384" w:author="nick" w:date="2019-10-10T00:06:00Z"/>
          <w:b/>
        </w:rPr>
      </w:pPr>
      <w:del w:id="1385"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386"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387" w:author="nick" w:date="2019-10-10T00:02:00Z"/>
        </w:rPr>
      </w:pPr>
    </w:p>
    <w:p w14:paraId="5DE07921" w14:textId="7A72EA54" w:rsidR="002A49E1" w:rsidRPr="002A49E1" w:rsidRDefault="002A49E1" w:rsidP="002A49E1">
      <w:pPr>
        <w:pStyle w:val="XMLCode"/>
        <w:keepNext/>
        <w:keepLines/>
        <w:rPr>
          <w:ins w:id="1388" w:author="nick" w:date="2019-10-10T00:01:00Z"/>
        </w:rPr>
      </w:pPr>
      <w:ins w:id="1389"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390"/>
        <w:proofErr w:type="gramStart"/>
        <w:r w:rsidRPr="002A49E1">
          <w:rPr>
            <w:color w:val="FF0000"/>
          </w:rPr>
          <w:t>&lt;!--</w:t>
        </w:r>
        <w:proofErr w:type="gramEnd"/>
        <w:r w:rsidRPr="002A49E1">
          <w:rPr>
            <w:color w:val="FF0000"/>
          </w:rPr>
          <w:t xml:space="preserve"> </w:t>
        </w:r>
      </w:ins>
      <w:ins w:id="1391" w:author="nick" w:date="2019-10-10T00:03:00Z">
        <w:r w:rsidRPr="002A49E1">
          <w:rPr>
            <w:color w:val="FF0000"/>
          </w:rPr>
          <w:t xml:space="preserve">Local </w:t>
        </w:r>
      </w:ins>
      <w:ins w:id="1392" w:author="nick" w:date="2019-10-10T00:04:00Z">
        <w:r w:rsidRPr="002A49E1">
          <w:rPr>
            <w:color w:val="FF0000"/>
          </w:rPr>
          <w:t xml:space="preserve">Contact definition, according to </w:t>
        </w:r>
      </w:ins>
      <w:ins w:id="1393" w:author="nick" w:date="2019-10-10T00:01:00Z">
        <w:r w:rsidRPr="00C86B06">
          <w:rPr>
            <w:b/>
            <w:color w:val="FF0000"/>
          </w:rPr>
          <w:t>5.3.2.</w:t>
        </w:r>
      </w:ins>
      <w:ins w:id="1394" w:author="nick" w:date="2019-10-10T00:03:00Z">
        <w:r w:rsidRPr="00C86B06">
          <w:rPr>
            <w:b/>
            <w:color w:val="FF0000"/>
          </w:rPr>
          <w:t>5</w:t>
        </w:r>
      </w:ins>
      <w:ins w:id="1395" w:author="nick" w:date="2019-10-10T00:01:00Z">
        <w:r w:rsidRPr="002A49E1">
          <w:rPr>
            <w:color w:val="FF0000"/>
          </w:rPr>
          <w:t xml:space="preserve"> --&gt;</w:t>
        </w:r>
      </w:ins>
      <w:commentRangeEnd w:id="1390"/>
      <w:ins w:id="1396" w:author="nick" w:date="2019-10-10T00:43:00Z">
        <w:r w:rsidR="00AD0A1B">
          <w:rPr>
            <w:rStyle w:val="Kommentarzeichen"/>
            <w:rFonts w:ascii="Calibri" w:hAnsi="Calibri"/>
            <w:lang w:eastAsia="x-none"/>
          </w:rPr>
          <w:commentReference w:id="1390"/>
        </w:r>
      </w:ins>
    </w:p>
    <w:p w14:paraId="49EEFB79" w14:textId="6CA0D684" w:rsidR="002A49E1" w:rsidRPr="002A49E1" w:rsidRDefault="002A49E1" w:rsidP="002A49E1">
      <w:pPr>
        <w:pStyle w:val="XMLCode"/>
        <w:keepNext/>
        <w:keepLines/>
        <w:rPr>
          <w:ins w:id="1397" w:author="nick" w:date="2019-10-10T00:01:00Z"/>
        </w:rPr>
      </w:pPr>
      <w:ins w:id="1398"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399" w:author="nick" w:date="2019-10-10T00:01:00Z"/>
        </w:rPr>
      </w:pPr>
      <w:ins w:id="1400" w:author="nick" w:date="2019-10-10T00:01:00Z">
        <w:r>
          <w:t xml:space="preserve">    </w:t>
        </w:r>
        <w:r w:rsidRPr="002A49E1">
          <w:t xml:space="preserve">           &lt;partner label=</w:t>
        </w:r>
      </w:ins>
      <w:ins w:id="1401" w:author="nick" w:date="2019-11-24T12:20:00Z">
        <w:r w:rsidR="00194316">
          <w:t>"</w:t>
        </w:r>
      </w:ins>
      <w:ins w:id="1402" w:author="nick" w:date="2019-10-10T00:04:00Z">
        <w:r>
          <w:t>PART_7000400</w:t>
        </w:r>
      </w:ins>
      <w:ins w:id="1403" w:author="nick" w:date="2019-11-24T12:20:00Z">
        <w:r w:rsidR="00194316">
          <w:t>"</w:t>
        </w:r>
      </w:ins>
      <w:ins w:id="1404" w:author="nick" w:date="2019-10-10T00:01:00Z">
        <w:r w:rsidRPr="002A49E1">
          <w:t>/&gt;</w:t>
        </w:r>
      </w:ins>
    </w:p>
    <w:p w14:paraId="4F6A083D" w14:textId="181BCDF8" w:rsidR="002A49E1" w:rsidRPr="002A49E1" w:rsidRDefault="002A49E1" w:rsidP="002A49E1">
      <w:pPr>
        <w:pStyle w:val="XMLCode"/>
        <w:keepNext/>
        <w:keepLines/>
        <w:rPr>
          <w:ins w:id="1405" w:author="nick" w:date="2019-10-10T00:01:00Z"/>
        </w:rPr>
      </w:pPr>
      <w:ins w:id="1406" w:author="nick" w:date="2019-10-10T00:01:00Z">
        <w:r>
          <w:t xml:space="preserve">     </w:t>
        </w:r>
        <w:r w:rsidRPr="002A49E1">
          <w:t xml:space="preserve">          &lt;partner label=</w:t>
        </w:r>
      </w:ins>
      <w:ins w:id="1407" w:author="nick" w:date="2019-11-24T12:20:00Z">
        <w:r w:rsidR="00194316">
          <w:t>"</w:t>
        </w:r>
      </w:ins>
      <w:ins w:id="1408" w:author="nick" w:date="2019-10-10T00:05:00Z">
        <w:r>
          <w:t>PART_7100100</w:t>
        </w:r>
      </w:ins>
      <w:ins w:id="1409" w:author="nick" w:date="2019-11-24T12:20:00Z">
        <w:r w:rsidR="00194316">
          <w:t>"</w:t>
        </w:r>
      </w:ins>
      <w:ins w:id="1410" w:author="nick" w:date="2019-10-10T00:01:00Z">
        <w:r w:rsidRPr="002A49E1">
          <w:t>/&gt;</w:t>
        </w:r>
      </w:ins>
    </w:p>
    <w:p w14:paraId="31CAE733" w14:textId="4FD47BF9" w:rsidR="002A49E1" w:rsidRPr="002A49E1" w:rsidRDefault="002A49E1" w:rsidP="002A49E1">
      <w:pPr>
        <w:pStyle w:val="XMLCode"/>
        <w:keepNext/>
        <w:keepLines/>
        <w:rPr>
          <w:ins w:id="1411" w:author="nick" w:date="2019-10-10T00:01:00Z"/>
        </w:rPr>
      </w:pPr>
      <w:ins w:id="1412" w:author="nick" w:date="2019-10-10T00:03:00Z">
        <w:r>
          <w:t xml:space="preserve">  </w:t>
        </w:r>
      </w:ins>
      <w:ins w:id="1413" w:author="nick" w:date="2019-10-10T00:01:00Z">
        <w:r w:rsidRPr="002A49E1">
          <w:t xml:space="preserve">      </w:t>
        </w:r>
      </w:ins>
      <w:ins w:id="1414" w:author="nick" w:date="2019-10-10T00:03:00Z">
        <w:r>
          <w:t xml:space="preserve">   </w:t>
        </w:r>
      </w:ins>
      <w:ins w:id="1415" w:author="nick" w:date="2019-10-10T00:01:00Z">
        <w:r w:rsidRPr="002A49E1">
          <w:t xml:space="preserve">    &lt;coefficients </w:t>
        </w:r>
        <w:proofErr w:type="spellStart"/>
        <w:r w:rsidRPr="002A49E1">
          <w:t>static_friction</w:t>
        </w:r>
        <w:proofErr w:type="spellEnd"/>
        <w:r w:rsidRPr="002A49E1">
          <w:t>=</w:t>
        </w:r>
      </w:ins>
      <w:ins w:id="1416" w:author="nick" w:date="2019-11-24T12:20:00Z">
        <w:r w:rsidR="00194316">
          <w:t>"</w:t>
        </w:r>
      </w:ins>
      <w:ins w:id="1417" w:author="nick" w:date="2019-10-10T00:01:00Z">
        <w:r w:rsidRPr="002A49E1">
          <w:t>0.8</w:t>
        </w:r>
      </w:ins>
      <w:ins w:id="1418" w:author="nick" w:date="2019-11-24T12:20:00Z">
        <w:r w:rsidR="00194316">
          <w:t>"</w:t>
        </w:r>
      </w:ins>
      <w:ins w:id="1419" w:author="nick" w:date="2019-10-10T00:01:00Z">
        <w:r w:rsidRPr="002A49E1">
          <w:t>/&gt;</w:t>
        </w:r>
      </w:ins>
    </w:p>
    <w:p w14:paraId="50145D9A" w14:textId="2CF031D6" w:rsidR="002A49E1" w:rsidRPr="00C86B06" w:rsidRDefault="002A49E1" w:rsidP="002A49E1">
      <w:pPr>
        <w:pStyle w:val="XMLCode"/>
        <w:keepNext/>
        <w:keepLines/>
        <w:rPr>
          <w:ins w:id="1420" w:author="nick" w:date="2019-10-10T00:01:00Z"/>
          <w:b/>
          <w:color w:val="0070C0"/>
        </w:rPr>
      </w:pPr>
      <w:ins w:id="1421" w:author="nick" w:date="2019-10-10T00:01:00Z">
        <w:r>
          <w:t xml:space="preserve">    </w:t>
        </w:r>
        <w:r w:rsidRPr="002A49E1">
          <w:t xml:space="preserve"> </w:t>
        </w:r>
      </w:ins>
      <w:ins w:id="1422" w:author="nick" w:date="2019-10-10T00:02:00Z">
        <w:r>
          <w:t xml:space="preserve"> </w:t>
        </w:r>
      </w:ins>
      <w:ins w:id="1423"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424" w:author="nick" w:date="2019-10-10T00:01:00Z"/>
          <w:b/>
          <w:color w:val="0070C0"/>
        </w:rPr>
      </w:pPr>
      <w:ins w:id="1425"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426" w:author="nick" w:date="2019-10-10T00:01:00Z"/>
        </w:rPr>
      </w:pPr>
      <w:ins w:id="1427" w:author="nick" w:date="2019-10-10T00:01:00Z">
        <w:r>
          <w:t xml:space="preserve">    </w:t>
        </w:r>
        <w:r w:rsidRPr="002A49E1">
          <w:t xml:space="preserve">           &lt;partner label=</w:t>
        </w:r>
      </w:ins>
      <w:ins w:id="1428" w:author="nick" w:date="2019-11-24T12:20:00Z">
        <w:r w:rsidR="00194316">
          <w:t>"</w:t>
        </w:r>
      </w:ins>
      <w:ins w:id="1429" w:author="nick" w:date="2019-10-10T00:05:00Z">
        <w:r>
          <w:t>PART_7100100</w:t>
        </w:r>
      </w:ins>
      <w:ins w:id="1430" w:author="nick" w:date="2019-11-24T12:20:00Z">
        <w:r w:rsidR="00194316">
          <w:t>"</w:t>
        </w:r>
      </w:ins>
      <w:ins w:id="1431" w:author="nick" w:date="2019-10-10T00:01:00Z">
        <w:r w:rsidRPr="002A49E1">
          <w:t>/&gt;</w:t>
        </w:r>
      </w:ins>
    </w:p>
    <w:p w14:paraId="13918A9B" w14:textId="1811FE4E" w:rsidR="002A49E1" w:rsidRPr="002A49E1" w:rsidRDefault="002A49E1" w:rsidP="002A49E1">
      <w:pPr>
        <w:pStyle w:val="XMLCode"/>
        <w:keepNext/>
        <w:keepLines/>
        <w:rPr>
          <w:ins w:id="1432" w:author="nick" w:date="2019-10-10T00:01:00Z"/>
        </w:rPr>
      </w:pPr>
      <w:ins w:id="1433" w:author="nick" w:date="2019-10-10T00:01:00Z">
        <w:r w:rsidRPr="002A49E1">
          <w:t xml:space="preserve">  </w:t>
        </w:r>
        <w:r>
          <w:t xml:space="preserve">   </w:t>
        </w:r>
        <w:r w:rsidRPr="002A49E1">
          <w:t xml:space="preserve">          &lt;partner label=</w:t>
        </w:r>
      </w:ins>
      <w:ins w:id="1434" w:author="nick" w:date="2019-11-24T12:20:00Z">
        <w:r w:rsidR="00194316">
          <w:t>"</w:t>
        </w:r>
      </w:ins>
      <w:ins w:id="1435" w:author="nick" w:date="2019-10-10T00:05:00Z">
        <w:r>
          <w:t>PART_5000300</w:t>
        </w:r>
      </w:ins>
      <w:ins w:id="1436" w:author="nick" w:date="2019-11-24T12:20:00Z">
        <w:r w:rsidR="00194316">
          <w:t>"</w:t>
        </w:r>
      </w:ins>
      <w:ins w:id="1437" w:author="nick" w:date="2019-10-10T00:01:00Z">
        <w:r w:rsidRPr="002A49E1">
          <w:t>/&gt;</w:t>
        </w:r>
      </w:ins>
    </w:p>
    <w:p w14:paraId="517F1182" w14:textId="2059DCE8" w:rsidR="002A49E1" w:rsidRPr="002A49E1" w:rsidRDefault="002A49E1" w:rsidP="002A49E1">
      <w:pPr>
        <w:pStyle w:val="XMLCode"/>
        <w:keepNext/>
        <w:keepLines/>
        <w:rPr>
          <w:ins w:id="1438" w:author="nick" w:date="2019-10-10T00:01:00Z"/>
        </w:rPr>
      </w:pPr>
      <w:ins w:id="1439"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440" w:author="nick" w:date="2019-11-24T12:20:00Z">
        <w:r w:rsidR="00194316">
          <w:t>"</w:t>
        </w:r>
      </w:ins>
      <w:ins w:id="1441" w:author="nick" w:date="2019-10-10T00:01:00Z">
        <w:r w:rsidRPr="002A49E1">
          <w:t>0.8</w:t>
        </w:r>
      </w:ins>
      <w:ins w:id="1442" w:author="nick" w:date="2019-11-24T12:20:00Z">
        <w:r w:rsidR="00194316">
          <w:t>"</w:t>
        </w:r>
      </w:ins>
      <w:ins w:id="1443" w:author="nick" w:date="2019-10-10T00:01:00Z">
        <w:r w:rsidRPr="002A49E1">
          <w:t>/&gt;</w:t>
        </w:r>
      </w:ins>
    </w:p>
    <w:p w14:paraId="12CF80B8" w14:textId="09DCBE21" w:rsidR="002A49E1" w:rsidRPr="00C86B06" w:rsidRDefault="002A49E1" w:rsidP="002A49E1">
      <w:pPr>
        <w:pStyle w:val="XMLCode"/>
        <w:keepNext/>
        <w:keepLines/>
        <w:rPr>
          <w:ins w:id="1444" w:author="nick" w:date="2019-10-10T00:01:00Z"/>
          <w:b/>
          <w:color w:val="0070C0"/>
        </w:rPr>
      </w:pPr>
      <w:ins w:id="1445"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446" w:author="nick" w:date="2019-10-10T00:01:00Z"/>
          <w:b/>
          <w:color w:val="0070C0"/>
        </w:rPr>
      </w:pPr>
      <w:ins w:id="1447"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448" w:author="nick" w:date="2019-10-10T00:01:00Z"/>
        </w:rPr>
      </w:pPr>
      <w:ins w:id="1449" w:author="nick" w:date="2019-10-10T00:02:00Z">
        <w:r>
          <w:t xml:space="preserve">     </w:t>
        </w:r>
      </w:ins>
      <w:ins w:id="1450" w:author="nick" w:date="2019-10-10T00:01:00Z">
        <w:r w:rsidRPr="002A49E1">
          <w:t xml:space="preserve">          &lt;partner label=</w:t>
        </w:r>
      </w:ins>
      <w:ins w:id="1451" w:author="nick" w:date="2019-11-24T12:20:00Z">
        <w:r w:rsidR="00194316">
          <w:t>"</w:t>
        </w:r>
      </w:ins>
      <w:ins w:id="1452" w:author="nick" w:date="2019-10-10T00:05:00Z">
        <w:r>
          <w:t>PART_5000300</w:t>
        </w:r>
      </w:ins>
      <w:ins w:id="1453" w:author="nick" w:date="2019-11-24T12:20:00Z">
        <w:r w:rsidR="00194316">
          <w:t>"</w:t>
        </w:r>
      </w:ins>
      <w:ins w:id="1454" w:author="nick" w:date="2019-10-10T00:01:00Z">
        <w:r w:rsidRPr="002A49E1">
          <w:t>/&gt;</w:t>
        </w:r>
      </w:ins>
    </w:p>
    <w:p w14:paraId="167D6A49" w14:textId="6619EFBA" w:rsidR="002A49E1" w:rsidRPr="002A49E1" w:rsidRDefault="002A49E1" w:rsidP="002A49E1">
      <w:pPr>
        <w:pStyle w:val="XMLCode"/>
        <w:keepNext/>
        <w:keepLines/>
        <w:rPr>
          <w:ins w:id="1455" w:author="nick" w:date="2019-10-10T00:01:00Z"/>
        </w:rPr>
      </w:pPr>
      <w:ins w:id="1456" w:author="nick" w:date="2019-10-10T00:01:00Z">
        <w:r>
          <w:t xml:space="preserve">   </w:t>
        </w:r>
        <w:r w:rsidRPr="002A49E1">
          <w:t xml:space="preserve">            &lt;partner label=</w:t>
        </w:r>
      </w:ins>
      <w:ins w:id="1457" w:author="nick" w:date="2019-11-24T12:20:00Z">
        <w:r w:rsidR="00194316">
          <w:t>"</w:t>
        </w:r>
      </w:ins>
      <w:ins w:id="1458" w:author="nick" w:date="2019-10-10T00:05:00Z">
        <w:r w:rsidRPr="00F20EA0">
          <w:t>PART_5000800</w:t>
        </w:r>
      </w:ins>
      <w:ins w:id="1459" w:author="nick" w:date="2019-11-24T12:20:00Z">
        <w:r w:rsidR="00194316">
          <w:t>"</w:t>
        </w:r>
      </w:ins>
      <w:ins w:id="1460" w:author="nick" w:date="2019-10-10T00:01:00Z">
        <w:r w:rsidRPr="002A49E1">
          <w:t>/&gt;</w:t>
        </w:r>
      </w:ins>
    </w:p>
    <w:p w14:paraId="64633115" w14:textId="165C9054" w:rsidR="002A49E1" w:rsidRPr="002A49E1" w:rsidRDefault="002A49E1" w:rsidP="002A49E1">
      <w:pPr>
        <w:pStyle w:val="XMLCode"/>
        <w:keepNext/>
        <w:keepLines/>
        <w:rPr>
          <w:ins w:id="1461" w:author="nick" w:date="2019-10-10T00:01:00Z"/>
        </w:rPr>
      </w:pPr>
      <w:ins w:id="1462" w:author="nick" w:date="2019-10-10T00:01:00Z">
        <w:r w:rsidRPr="002A49E1">
          <w:t xml:space="preserve"> </w:t>
        </w:r>
      </w:ins>
      <w:ins w:id="1463" w:author="nick" w:date="2019-10-10T00:02:00Z">
        <w:r>
          <w:t xml:space="preserve">    </w:t>
        </w:r>
      </w:ins>
      <w:ins w:id="1464" w:author="nick" w:date="2019-10-10T00:01:00Z">
        <w:r w:rsidRPr="002A49E1">
          <w:t xml:space="preserve">          &lt;coefficients </w:t>
        </w:r>
        <w:proofErr w:type="spellStart"/>
        <w:r w:rsidRPr="002A49E1">
          <w:t>static_friction</w:t>
        </w:r>
        <w:proofErr w:type="spellEnd"/>
        <w:r w:rsidRPr="002A49E1">
          <w:t>=</w:t>
        </w:r>
      </w:ins>
      <w:ins w:id="1465" w:author="nick" w:date="2019-11-24T12:20:00Z">
        <w:r w:rsidR="00194316">
          <w:t>"</w:t>
        </w:r>
      </w:ins>
      <w:ins w:id="1466" w:author="nick" w:date="2019-10-10T00:01:00Z">
        <w:r w:rsidRPr="002A49E1">
          <w:t>0.8</w:t>
        </w:r>
      </w:ins>
      <w:ins w:id="1467" w:author="nick" w:date="2019-11-24T12:20:00Z">
        <w:r w:rsidR="00194316">
          <w:t>"</w:t>
        </w:r>
      </w:ins>
      <w:ins w:id="1468" w:author="nick" w:date="2019-10-10T00:01:00Z">
        <w:r w:rsidRPr="002A49E1">
          <w:t>/&gt;</w:t>
        </w:r>
      </w:ins>
    </w:p>
    <w:p w14:paraId="4C5EE62B" w14:textId="7E1D2C05" w:rsidR="002A49E1" w:rsidRPr="00C86B06" w:rsidRDefault="002A49E1" w:rsidP="002A49E1">
      <w:pPr>
        <w:pStyle w:val="XMLCode"/>
        <w:keepNext/>
        <w:keepLines/>
        <w:rPr>
          <w:ins w:id="1469" w:author="nick" w:date="2019-10-10T00:01:00Z"/>
          <w:b/>
          <w:color w:val="0070C0"/>
        </w:rPr>
      </w:pPr>
      <w:ins w:id="1470" w:author="nick" w:date="2019-10-10T00:02:00Z">
        <w:r w:rsidRPr="00C86B06">
          <w:rPr>
            <w:b/>
            <w:color w:val="0070C0"/>
          </w:rPr>
          <w:t xml:space="preserve">    </w:t>
        </w:r>
      </w:ins>
      <w:ins w:id="1471"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472" w:author="nick" w:date="2019-10-10T00:01:00Z"/>
          <w:b/>
          <w:color w:val="0070C0"/>
        </w:rPr>
      </w:pPr>
      <w:ins w:id="1473" w:author="nick" w:date="2019-10-10T00:02:00Z">
        <w:r w:rsidRPr="00C86B06">
          <w:rPr>
            <w:b/>
            <w:color w:val="0070C0"/>
          </w:rPr>
          <w:t xml:space="preserve">       </w:t>
        </w:r>
      </w:ins>
      <w:ins w:id="1474"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46D1FBAA"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475"/>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476" w:author="nick" w:date="2019-10-10T00:24:00Z">
        <w:r w:rsidR="002E638C">
          <w:rPr>
            <w:rFonts w:asciiTheme="minorHAnsi" w:hAnsiTheme="minorHAnsi" w:cstheme="minorHAnsi"/>
            <w:b/>
            <w:szCs w:val="22"/>
            <w:lang w:eastAsia="en-GB"/>
          </w:rPr>
          <w:t>:</w:t>
        </w:r>
      </w:ins>
      <w:ins w:id="1477"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478" w:author="nick" w:date="2019-10-10T00:31:00Z">
        <w:r w:rsidR="006E5172">
          <w:rPr>
            <w:rFonts w:asciiTheme="minorHAnsi" w:hAnsiTheme="minorHAnsi" w:cstheme="minorHAnsi"/>
            <w:szCs w:val="22"/>
            <w:lang w:eastAsia="en-GB"/>
          </w:rPr>
          <w:t>&amp;</w:t>
        </w:r>
      </w:ins>
      <w:ins w:id="1479" w:author="nick" w:date="2019-10-10T00:25:00Z">
        <w:r w:rsidR="002E638C">
          <w:rPr>
            <w:rFonts w:asciiTheme="minorHAnsi" w:hAnsiTheme="minorHAnsi" w:cstheme="minorHAnsi"/>
            <w:szCs w:val="22"/>
            <w:lang w:eastAsia="en-GB"/>
          </w:rPr>
          <w:t xml:space="preserve"> local contact definition</w:t>
        </w:r>
      </w:ins>
      <w:ins w:id="1480" w:author="nick" w:date="2019-10-10T00:27:00Z">
        <w:r w:rsidR="002E638C">
          <w:rPr>
            <w:rFonts w:asciiTheme="minorHAnsi" w:hAnsiTheme="minorHAnsi" w:cstheme="minorHAnsi"/>
            <w:szCs w:val="22"/>
            <w:lang w:eastAsia="en-GB"/>
          </w:rPr>
          <w:t>, and thread contact</w:t>
        </w:r>
      </w:ins>
      <w:ins w:id="1481" w:author="nick" w:date="2019-10-10T00:30:00Z">
        <w:r w:rsidR="006E5172">
          <w:rPr>
            <w:rFonts w:asciiTheme="minorHAnsi" w:hAnsiTheme="minorHAnsi" w:cstheme="minorHAnsi"/>
            <w:szCs w:val="22"/>
            <w:lang w:eastAsia="en-GB"/>
          </w:rPr>
          <w:t>.</w:t>
        </w:r>
      </w:ins>
      <w:del w:id="1482" w:author="nick" w:date="2019-10-10T00:24:00Z">
        <w:r w:rsidRPr="00A357D6" w:rsidDel="002E638C">
          <w:rPr>
            <w:rFonts w:asciiTheme="minorHAnsi" w:hAnsiTheme="minorHAnsi" w:cstheme="minorHAnsi"/>
            <w:b/>
            <w:szCs w:val="22"/>
            <w:lang w:eastAsia="en-GB"/>
          </w:rPr>
          <w:delText>:</w:delText>
        </w:r>
      </w:del>
      <w:ins w:id="1483" w:author="nick" w:date="2019-10-10T00:31:00Z">
        <w:r w:rsidR="006E5172">
          <w:rPr>
            <w:rFonts w:asciiTheme="minorHAnsi" w:hAnsiTheme="minorHAnsi" w:cstheme="minorHAnsi"/>
            <w:szCs w:val="22"/>
            <w:lang w:eastAsia="en-GB"/>
          </w:rPr>
          <w:t xml:space="preserve"> Local contacts override </w:t>
        </w:r>
        <w:del w:id="1484" w:author="Dr. Carsten Franke" w:date="2019-12-11T00:29:00Z">
          <w:r w:rsidR="006E5172" w:rsidDel="00225E9C">
            <w:rPr>
              <w:rFonts w:asciiTheme="minorHAnsi" w:hAnsiTheme="minorHAnsi" w:cstheme="minorHAnsi"/>
              <w:szCs w:val="22"/>
              <w:lang w:eastAsia="en-GB"/>
            </w:rPr>
            <w:delText xml:space="preserve">the </w:delText>
          </w:r>
        </w:del>
        <w:r w:rsidR="006E5172">
          <w:rPr>
            <w:rFonts w:asciiTheme="minorHAnsi" w:hAnsiTheme="minorHAnsi" w:cstheme="minorHAnsi"/>
            <w:szCs w:val="22"/>
            <w:lang w:eastAsia="en-GB"/>
          </w:rPr>
          <w:t>global contacts.</w:t>
        </w:r>
      </w:ins>
      <w:commentRangeEnd w:id="1475"/>
      <w:ins w:id="1485" w:author="nick" w:date="2019-10-10T00:44:00Z">
        <w:r w:rsidR="00AD0A1B">
          <w:rPr>
            <w:rStyle w:val="Kommentarzeichen"/>
            <w:lang w:eastAsia="x-none"/>
          </w:rPr>
          <w:commentReference w:id="1475"/>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486" w:author="nick" w:date="2019-10-10T00:17:00Z"/>
          <w:b/>
          <w:color w:val="0070C0"/>
        </w:rPr>
      </w:pPr>
    </w:p>
    <w:p w14:paraId="3191EAA9" w14:textId="2F5738BA" w:rsidR="00C86B06" w:rsidRPr="002A49E1" w:rsidRDefault="00C86B06" w:rsidP="00C86B06">
      <w:pPr>
        <w:pStyle w:val="XMLCode"/>
        <w:keepNext/>
        <w:keepLines/>
        <w:rPr>
          <w:ins w:id="1487" w:author="nick" w:date="2019-10-10T00:17:00Z"/>
        </w:rPr>
      </w:pPr>
      <w:ins w:id="1488"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ins>
      <w:ins w:id="1489" w:author="nick" w:date="2019-10-18T18:48:00Z">
        <w:r w:rsidR="00E516A4">
          <w:rPr>
            <w:color w:val="FF0000"/>
          </w:rPr>
          <w:t>--</w:t>
        </w:r>
        <w:proofErr w:type="gramEnd"/>
        <w:r w:rsidR="00E516A4">
          <w:rPr>
            <w:color w:val="FF0000"/>
          </w:rPr>
          <w:t xml:space="preserve"> </w:t>
        </w:r>
      </w:ins>
      <w:ins w:id="1490" w:author="nick" w:date="2019-10-10T00:31:00Z">
        <w:r w:rsidR="006E5172">
          <w:rPr>
            <w:color w:val="FF0000"/>
          </w:rPr>
          <w:t xml:space="preserve">Global </w:t>
        </w:r>
      </w:ins>
      <w:ins w:id="1491" w:author="nick" w:date="2019-10-10T00:17:00Z">
        <w:r w:rsidRPr="002A49E1">
          <w:rPr>
            <w:color w:val="FF0000"/>
          </w:rPr>
          <w:t xml:space="preserve">Contact </w:t>
        </w:r>
        <w:r>
          <w:rPr>
            <w:color w:val="FF0000"/>
          </w:rPr>
          <w:t>Properties</w:t>
        </w:r>
      </w:ins>
      <w:ins w:id="1492" w:author="nick" w:date="2019-10-10T00:32:00Z">
        <w:r w:rsidR="006E5172">
          <w:rPr>
            <w:color w:val="FF0000"/>
          </w:rPr>
          <w:t>,</w:t>
        </w:r>
      </w:ins>
      <w:ins w:id="1493" w:author="nick" w:date="2019-10-10T00:18:00Z">
        <w:r>
          <w:rPr>
            <w:color w:val="FF0000"/>
          </w:rPr>
          <w:t xml:space="preserve"> </w:t>
        </w:r>
      </w:ins>
      <w:ins w:id="1494" w:author="nick" w:date="2019-10-10T00:27:00Z">
        <w:r w:rsidR="002E638C">
          <w:rPr>
            <w:color w:val="FF0000"/>
          </w:rPr>
          <w:t>for</w:t>
        </w:r>
      </w:ins>
      <w:ins w:id="1495" w:author="nick" w:date="2019-10-10T00:18:00Z">
        <w:r>
          <w:rPr>
            <w:color w:val="FF0000"/>
          </w:rPr>
          <w:t xml:space="preserve"> </w:t>
        </w:r>
      </w:ins>
      <w:ins w:id="1496" w:author="nick" w:date="2019-10-10T00:27:00Z">
        <w:r w:rsidR="002E638C">
          <w:rPr>
            <w:color w:val="FF0000"/>
          </w:rPr>
          <w:t xml:space="preserve">the whole </w:t>
        </w:r>
      </w:ins>
      <w:ins w:id="1497" w:author="nick" w:date="2019-10-10T00:18:00Z">
        <w:r>
          <w:rPr>
            <w:color w:val="FF0000"/>
          </w:rPr>
          <w:t>connection_group</w:t>
        </w:r>
      </w:ins>
      <w:ins w:id="1498"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499" w:author="nick" w:date="2019-10-10T00:17:00Z"/>
        </w:rPr>
      </w:pPr>
      <w:ins w:id="1500"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501" w:author="nick" w:date="2019-10-10T00:17:00Z"/>
        </w:rPr>
      </w:pPr>
      <w:ins w:id="1502" w:author="nick" w:date="2019-10-10T00:17:00Z">
        <w:r w:rsidRPr="002A49E1">
          <w:t xml:space="preserve">           &lt;partner label=</w:t>
        </w:r>
      </w:ins>
      <w:ins w:id="1503" w:author="nick" w:date="2019-11-24T12:20:00Z">
        <w:r w:rsidR="00194316">
          <w:t>"</w:t>
        </w:r>
      </w:ins>
      <w:ins w:id="1504" w:author="nick" w:date="2019-10-10T00:17:00Z">
        <w:r>
          <w:t>PART_7000400</w:t>
        </w:r>
      </w:ins>
      <w:ins w:id="1505" w:author="nick" w:date="2019-11-24T12:20:00Z">
        <w:r w:rsidR="00194316">
          <w:t>"</w:t>
        </w:r>
      </w:ins>
      <w:ins w:id="1506" w:author="nick" w:date="2019-10-10T00:17:00Z">
        <w:r w:rsidRPr="002A49E1">
          <w:t>/&gt;</w:t>
        </w:r>
      </w:ins>
    </w:p>
    <w:p w14:paraId="5C3BF4E4" w14:textId="34E0E893" w:rsidR="00C86B06" w:rsidRPr="002A49E1" w:rsidRDefault="00C86B06" w:rsidP="00C86B06">
      <w:pPr>
        <w:pStyle w:val="XMLCode"/>
        <w:keepNext/>
        <w:keepLines/>
        <w:rPr>
          <w:ins w:id="1507" w:author="nick" w:date="2019-10-10T00:17:00Z"/>
        </w:rPr>
      </w:pPr>
      <w:ins w:id="1508" w:author="nick" w:date="2019-10-10T00:17:00Z">
        <w:r>
          <w:t xml:space="preserve"> </w:t>
        </w:r>
        <w:r w:rsidRPr="002A49E1">
          <w:t xml:space="preserve">          &lt;partner label=</w:t>
        </w:r>
      </w:ins>
      <w:ins w:id="1509" w:author="nick" w:date="2019-11-24T12:20:00Z">
        <w:r w:rsidR="00194316">
          <w:t>"</w:t>
        </w:r>
      </w:ins>
      <w:ins w:id="1510" w:author="nick" w:date="2019-10-10T00:17:00Z">
        <w:r>
          <w:t>PART_7100100</w:t>
        </w:r>
      </w:ins>
      <w:ins w:id="1511" w:author="nick" w:date="2019-11-24T12:20:00Z">
        <w:r w:rsidR="00194316">
          <w:t>"</w:t>
        </w:r>
      </w:ins>
      <w:ins w:id="1512" w:author="nick" w:date="2019-10-10T00:17:00Z">
        <w:r w:rsidRPr="002A49E1">
          <w:t>/&gt;</w:t>
        </w:r>
      </w:ins>
    </w:p>
    <w:p w14:paraId="032EADC4" w14:textId="3192B0D1" w:rsidR="00C86B06" w:rsidRPr="002A49E1" w:rsidRDefault="00C86B06" w:rsidP="00C86B06">
      <w:pPr>
        <w:pStyle w:val="XMLCode"/>
        <w:keepNext/>
        <w:keepLines/>
        <w:rPr>
          <w:ins w:id="1513" w:author="nick" w:date="2019-10-10T00:17:00Z"/>
        </w:rPr>
      </w:pPr>
      <w:ins w:id="1514"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515" w:author="nick" w:date="2019-11-24T12:20:00Z">
        <w:r w:rsidR="00194316">
          <w:t>"</w:t>
        </w:r>
      </w:ins>
      <w:ins w:id="1516" w:author="nick" w:date="2019-10-10T00:17:00Z">
        <w:r w:rsidRPr="002A49E1">
          <w:t>0.8</w:t>
        </w:r>
      </w:ins>
      <w:ins w:id="1517" w:author="nick" w:date="2019-11-24T12:20:00Z">
        <w:r w:rsidR="00194316">
          <w:t>"</w:t>
        </w:r>
      </w:ins>
      <w:ins w:id="1518" w:author="nick" w:date="2019-10-10T00:17:00Z">
        <w:r w:rsidRPr="002A49E1">
          <w:t>/&gt;</w:t>
        </w:r>
      </w:ins>
    </w:p>
    <w:p w14:paraId="30CCF100" w14:textId="44A27AF4" w:rsidR="00C86B06" w:rsidRPr="00C86B06" w:rsidRDefault="00C86B06" w:rsidP="00C86B06">
      <w:pPr>
        <w:pStyle w:val="XMLCode"/>
        <w:keepNext/>
        <w:keepLines/>
        <w:rPr>
          <w:ins w:id="1519" w:author="nick" w:date="2019-10-10T00:17:00Z"/>
          <w:b/>
          <w:color w:val="0070C0"/>
        </w:rPr>
      </w:pPr>
      <w:ins w:id="1520"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521" w:author="nick" w:date="2019-10-10T00:17:00Z"/>
          <w:b/>
          <w:color w:val="0070C0"/>
        </w:rPr>
      </w:pPr>
      <w:ins w:id="1522"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523" w:author="nick" w:date="2019-10-10T00:17:00Z"/>
        </w:rPr>
      </w:pPr>
      <w:ins w:id="1524" w:author="nick" w:date="2019-10-10T00:17:00Z">
        <w:r w:rsidRPr="002A49E1">
          <w:t xml:space="preserve">           &lt;partner label=</w:t>
        </w:r>
      </w:ins>
      <w:ins w:id="1525" w:author="nick" w:date="2019-11-24T12:20:00Z">
        <w:r w:rsidR="00194316">
          <w:t>"</w:t>
        </w:r>
      </w:ins>
      <w:ins w:id="1526" w:author="nick" w:date="2019-10-10T00:17:00Z">
        <w:r>
          <w:t>PART_7100100</w:t>
        </w:r>
      </w:ins>
      <w:ins w:id="1527" w:author="nick" w:date="2019-11-24T12:20:00Z">
        <w:r w:rsidR="00194316">
          <w:t>"</w:t>
        </w:r>
      </w:ins>
      <w:ins w:id="1528" w:author="nick" w:date="2019-10-10T00:17:00Z">
        <w:r w:rsidRPr="002A49E1">
          <w:t>/&gt;</w:t>
        </w:r>
      </w:ins>
    </w:p>
    <w:p w14:paraId="38547CB1" w14:textId="07C72919" w:rsidR="00C86B06" w:rsidRPr="002A49E1" w:rsidRDefault="00C86B06" w:rsidP="00C86B06">
      <w:pPr>
        <w:pStyle w:val="XMLCode"/>
        <w:keepNext/>
        <w:keepLines/>
        <w:rPr>
          <w:ins w:id="1529" w:author="nick" w:date="2019-10-10T00:17:00Z"/>
        </w:rPr>
      </w:pPr>
      <w:ins w:id="1530" w:author="nick" w:date="2019-10-10T00:17:00Z">
        <w:r>
          <w:t xml:space="preserve"> </w:t>
        </w:r>
        <w:r w:rsidRPr="002A49E1">
          <w:t xml:space="preserve">          &lt;partner label=</w:t>
        </w:r>
      </w:ins>
      <w:ins w:id="1531" w:author="nick" w:date="2019-11-24T12:20:00Z">
        <w:r w:rsidR="00194316">
          <w:t>"</w:t>
        </w:r>
      </w:ins>
      <w:ins w:id="1532" w:author="nick" w:date="2019-10-10T00:17:00Z">
        <w:r>
          <w:t>PART_5000300</w:t>
        </w:r>
      </w:ins>
      <w:ins w:id="1533" w:author="nick" w:date="2019-11-24T12:20:00Z">
        <w:r w:rsidR="00194316">
          <w:t>"</w:t>
        </w:r>
      </w:ins>
      <w:ins w:id="1534" w:author="nick" w:date="2019-10-10T00:17:00Z">
        <w:r w:rsidRPr="002A49E1">
          <w:t>/&gt;</w:t>
        </w:r>
      </w:ins>
    </w:p>
    <w:p w14:paraId="1C407163" w14:textId="0EDCCA64" w:rsidR="00C86B06" w:rsidRPr="002A49E1" w:rsidRDefault="00C86B06" w:rsidP="00C86B06">
      <w:pPr>
        <w:pStyle w:val="XMLCode"/>
        <w:keepNext/>
        <w:keepLines/>
        <w:rPr>
          <w:ins w:id="1535" w:author="nick" w:date="2019-10-10T00:17:00Z"/>
        </w:rPr>
      </w:pPr>
      <w:ins w:id="1536" w:author="nick" w:date="2019-10-10T00:17:00Z">
        <w:r>
          <w:t xml:space="preserve"> </w:t>
        </w:r>
        <w:r w:rsidRPr="002A49E1">
          <w:t xml:space="preserve">          &lt;coefficients </w:t>
        </w:r>
        <w:proofErr w:type="spellStart"/>
        <w:r w:rsidRPr="002A49E1">
          <w:t>static_friction</w:t>
        </w:r>
        <w:proofErr w:type="spellEnd"/>
        <w:r w:rsidRPr="002A49E1">
          <w:t>=</w:t>
        </w:r>
      </w:ins>
      <w:ins w:id="1537" w:author="nick" w:date="2019-11-24T12:20:00Z">
        <w:r w:rsidR="00194316">
          <w:t>"</w:t>
        </w:r>
      </w:ins>
      <w:ins w:id="1538" w:author="nick" w:date="2019-10-10T00:17:00Z">
        <w:r w:rsidRPr="002A49E1">
          <w:t>0.8</w:t>
        </w:r>
      </w:ins>
      <w:ins w:id="1539" w:author="nick" w:date="2019-11-24T12:20:00Z">
        <w:r w:rsidR="00194316">
          <w:t>"</w:t>
        </w:r>
      </w:ins>
      <w:ins w:id="1540" w:author="nick" w:date="2019-10-10T00:17:00Z">
        <w:r w:rsidRPr="002A49E1">
          <w:t>/&gt;</w:t>
        </w:r>
      </w:ins>
    </w:p>
    <w:p w14:paraId="6F4AA9B2" w14:textId="1C0458F7" w:rsidR="00C86B06" w:rsidRPr="00C86B06" w:rsidRDefault="00C86B06" w:rsidP="00C86B06">
      <w:pPr>
        <w:pStyle w:val="XMLCode"/>
        <w:keepNext/>
        <w:keepLines/>
        <w:rPr>
          <w:ins w:id="1541" w:author="nick" w:date="2019-10-10T00:17:00Z"/>
          <w:b/>
          <w:color w:val="0070C0"/>
        </w:rPr>
      </w:pPr>
      <w:ins w:id="1542"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543" w:author="nick" w:date="2019-10-10T00:17:00Z"/>
          <w:b/>
          <w:color w:val="0070C0"/>
        </w:rPr>
      </w:pPr>
      <w:ins w:id="1544"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545" w:author="nick" w:date="2019-10-10T00:17:00Z"/>
        </w:rPr>
      </w:pPr>
      <w:ins w:id="1546" w:author="nick" w:date="2019-10-10T00:17:00Z">
        <w:r>
          <w:t xml:space="preserve"> </w:t>
        </w:r>
        <w:r w:rsidRPr="002A49E1">
          <w:t xml:space="preserve">          &lt;partner label=</w:t>
        </w:r>
      </w:ins>
      <w:ins w:id="1547" w:author="nick" w:date="2019-11-24T12:20:00Z">
        <w:r w:rsidR="00194316">
          <w:t>"</w:t>
        </w:r>
      </w:ins>
      <w:ins w:id="1548" w:author="nick" w:date="2019-10-10T00:17:00Z">
        <w:r>
          <w:t>PART_5000300</w:t>
        </w:r>
      </w:ins>
      <w:ins w:id="1549" w:author="nick" w:date="2019-11-24T12:20:00Z">
        <w:r w:rsidR="00194316">
          <w:t>"</w:t>
        </w:r>
      </w:ins>
      <w:ins w:id="1550" w:author="nick" w:date="2019-10-10T00:17:00Z">
        <w:r w:rsidRPr="002A49E1">
          <w:t>/&gt;</w:t>
        </w:r>
      </w:ins>
    </w:p>
    <w:p w14:paraId="62ECD7C9" w14:textId="70C5B05E" w:rsidR="00C86B06" w:rsidRPr="002A49E1" w:rsidRDefault="00C86B06" w:rsidP="00C86B06">
      <w:pPr>
        <w:pStyle w:val="XMLCode"/>
        <w:keepNext/>
        <w:keepLines/>
        <w:rPr>
          <w:ins w:id="1551" w:author="nick" w:date="2019-10-10T00:17:00Z"/>
        </w:rPr>
      </w:pPr>
      <w:ins w:id="1552" w:author="nick" w:date="2019-10-10T00:17:00Z">
        <w:r w:rsidRPr="002A49E1">
          <w:t xml:space="preserve">           &lt;partner label=</w:t>
        </w:r>
      </w:ins>
      <w:ins w:id="1553" w:author="nick" w:date="2019-11-24T12:20:00Z">
        <w:r w:rsidR="00194316">
          <w:t>"</w:t>
        </w:r>
      </w:ins>
      <w:ins w:id="1554" w:author="nick" w:date="2019-10-10T00:17:00Z">
        <w:r w:rsidRPr="00F20EA0">
          <w:t>PART_5000800</w:t>
        </w:r>
      </w:ins>
      <w:ins w:id="1555" w:author="nick" w:date="2019-11-24T12:20:00Z">
        <w:r w:rsidR="00194316">
          <w:t>"</w:t>
        </w:r>
      </w:ins>
      <w:ins w:id="1556" w:author="nick" w:date="2019-10-10T00:17:00Z">
        <w:r w:rsidRPr="002A49E1">
          <w:t>/&gt;</w:t>
        </w:r>
      </w:ins>
    </w:p>
    <w:p w14:paraId="331F37D3" w14:textId="17F7FE97" w:rsidR="00C86B06" w:rsidRPr="002A49E1" w:rsidRDefault="00C86B06" w:rsidP="00C86B06">
      <w:pPr>
        <w:pStyle w:val="XMLCode"/>
        <w:keepNext/>
        <w:keepLines/>
        <w:rPr>
          <w:ins w:id="1557" w:author="nick" w:date="2019-10-10T00:17:00Z"/>
        </w:rPr>
      </w:pPr>
      <w:ins w:id="1558" w:author="nick" w:date="2019-10-10T00:17:00Z">
        <w:r>
          <w:t xml:space="preserve"> </w:t>
        </w:r>
        <w:r w:rsidRPr="002A49E1">
          <w:t xml:space="preserve">          &lt;coefficients </w:t>
        </w:r>
        <w:proofErr w:type="spellStart"/>
        <w:r w:rsidRPr="002A49E1">
          <w:t>static_friction</w:t>
        </w:r>
        <w:proofErr w:type="spellEnd"/>
        <w:r w:rsidRPr="002A49E1">
          <w:t>=</w:t>
        </w:r>
      </w:ins>
      <w:ins w:id="1559" w:author="nick" w:date="2019-11-24T12:20:00Z">
        <w:r w:rsidR="00194316">
          <w:t>"</w:t>
        </w:r>
      </w:ins>
      <w:ins w:id="1560" w:author="nick" w:date="2019-10-10T00:17:00Z">
        <w:r w:rsidRPr="002A49E1">
          <w:t>0.8</w:t>
        </w:r>
      </w:ins>
      <w:ins w:id="1561" w:author="nick" w:date="2019-11-24T12:20:00Z">
        <w:r w:rsidR="00194316">
          <w:t>"</w:t>
        </w:r>
      </w:ins>
      <w:ins w:id="1562" w:author="nick" w:date="2019-10-10T00:17:00Z">
        <w:r w:rsidRPr="002A49E1">
          <w:t>/&gt;</w:t>
        </w:r>
      </w:ins>
    </w:p>
    <w:p w14:paraId="4FAD7284" w14:textId="18816378" w:rsidR="00C86B06" w:rsidRPr="00C86B06" w:rsidRDefault="00C86B06" w:rsidP="00C86B06">
      <w:pPr>
        <w:pStyle w:val="XMLCode"/>
        <w:keepNext/>
        <w:keepLines/>
        <w:rPr>
          <w:ins w:id="1563" w:author="nick" w:date="2019-10-10T00:17:00Z"/>
          <w:b/>
          <w:color w:val="0070C0"/>
        </w:rPr>
      </w:pPr>
      <w:ins w:id="1564"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565" w:author="nick" w:date="2019-10-10T00:17:00Z"/>
          <w:b/>
          <w:color w:val="0070C0"/>
        </w:rPr>
      </w:pPr>
      <w:ins w:id="1566"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567"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ins w:id="1568"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569" w:author="nick" w:date="2019-10-10T00:20:00Z">
        <w:r w:rsidRPr="006E5172" w:rsidDel="002E638C">
          <w:rPr>
            <w:color w:val="FF0000"/>
          </w:rPr>
          <w:delText>washer</w:delText>
        </w:r>
      </w:del>
      <w:ins w:id="1570" w:author="nick" w:date="2019-10-10T00:20:00Z">
        <w:r w:rsidR="002E638C" w:rsidRPr="006E5172">
          <w:rPr>
            <w:color w:val="FF0000"/>
          </w:rPr>
          <w:t>first part</w:t>
        </w:r>
      </w:ins>
      <w:ins w:id="1571"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572" w:author="nick" w:date="2019-10-10T00:21:00Z"/>
        </w:rPr>
      </w:pPr>
      <w:del w:id="1573"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574" w:author="nick" w:date="2019-10-10T00:21:00Z"/>
          <w:color w:val="FF0000"/>
        </w:rPr>
      </w:pPr>
      <w:del w:id="1575"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576" w:author="nick" w:date="2019-10-10T00:21:00Z"/>
        </w:rPr>
      </w:pPr>
      <w:del w:id="1577"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578" w:author="nick" w:date="2019-10-10T00:21:00Z">
        <w:r w:rsidRPr="002C46F8" w:rsidDel="002E638C">
          <w:rPr>
            <w:color w:val="FF0000"/>
          </w:rPr>
          <w:delText>washer</w:delText>
        </w:r>
      </w:del>
      <w:ins w:id="1579" w:author="nick" w:date="2019-10-10T00:21:00Z">
        <w:r w:rsidR="002E638C">
          <w:rPr>
            <w:color w:val="FF0000"/>
          </w:rPr>
          <w:t>last part</w:t>
        </w:r>
      </w:ins>
      <w:ins w:id="1580"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581" w:author="nick" w:date="2019-10-10T00:22:00Z"/>
        </w:rPr>
      </w:pPr>
      <w:del w:id="1582"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583" w:author="nick" w:date="2019-10-10T00:22:00Z"/>
          <w:b/>
        </w:rPr>
      </w:pPr>
      <w:del w:id="1584"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585" w:author="nick" w:date="2019-10-10T00:22:00Z"/>
        </w:rPr>
      </w:pPr>
      <w:del w:id="1586"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587" w:author="nick" w:date="2019-10-10T00:11:00Z"/>
          <w:b/>
          <w:color w:val="FF0000"/>
        </w:rPr>
      </w:pPr>
      <w:del w:id="1588"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589" w:author="nick" w:date="2019-10-10T00:11:00Z"/>
          <w:b/>
          <w:color w:val="0070C0"/>
        </w:rPr>
      </w:pPr>
      <w:del w:id="1590"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591" w:author="nick" w:date="2019-10-10T00:11:00Z"/>
          <w:b/>
        </w:rPr>
      </w:pPr>
      <w:del w:id="1592"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593" w:author="nick" w:date="2019-10-10T00:11:00Z"/>
          <w:b/>
          <w:color w:val="FF0000"/>
        </w:rPr>
      </w:pPr>
      <w:del w:id="1594"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595" w:author="nick" w:date="2019-10-10T00:11:00Z"/>
          <w:b/>
          <w:color w:val="0070C0"/>
        </w:rPr>
      </w:pPr>
      <w:del w:id="1596"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597" w:author="nick" w:date="2019-10-10T00:11:00Z"/>
          <w:b/>
          <w:color w:val="FF0000"/>
        </w:rPr>
      </w:pPr>
      <w:del w:id="1598"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599" w:author="nick" w:date="2019-10-10T00:11:00Z"/>
          <w:b/>
        </w:rPr>
      </w:pPr>
      <w:del w:id="1600"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601" w:author="nick" w:date="2019-10-10T00:11:00Z"/>
          <w:b/>
        </w:rPr>
      </w:pPr>
      <w:del w:id="1602"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603"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604" w:author="nick" w:date="2019-10-18T18:49:00Z"/>
        </w:rPr>
      </w:pPr>
      <w:ins w:id="1605"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606" w:author="nick" w:date="2019-10-10T00:11:00Z"/>
          <w:b/>
          <w:color w:val="0070C0"/>
        </w:rPr>
      </w:pPr>
    </w:p>
    <w:p w14:paraId="565E12FE" w14:textId="77777777" w:rsidR="00C86B06" w:rsidRPr="002A49E1" w:rsidRDefault="00C86B06" w:rsidP="00C86B06">
      <w:pPr>
        <w:pStyle w:val="XMLCode"/>
        <w:keepNext/>
        <w:keepLines/>
        <w:rPr>
          <w:ins w:id="1607" w:author="nick" w:date="2019-10-10T00:11:00Z"/>
        </w:rPr>
      </w:pPr>
      <w:ins w:id="1608"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609" w:author="nick" w:date="2019-10-10T00:11:00Z"/>
        </w:rPr>
      </w:pPr>
      <w:ins w:id="1610"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611" w:author="nick" w:date="2019-10-10T00:11:00Z"/>
        </w:rPr>
      </w:pPr>
      <w:ins w:id="1612" w:author="nick" w:date="2019-10-10T00:11:00Z">
        <w:r>
          <w:t xml:space="preserve">    </w:t>
        </w:r>
        <w:r w:rsidRPr="002A49E1">
          <w:t xml:space="preserve">           &lt;partner label=</w:t>
        </w:r>
      </w:ins>
      <w:ins w:id="1613" w:author="nick" w:date="2019-11-24T12:20:00Z">
        <w:r w:rsidR="00194316">
          <w:t>"</w:t>
        </w:r>
      </w:ins>
      <w:ins w:id="1614" w:author="nick" w:date="2019-10-10T00:11:00Z">
        <w:r>
          <w:t>PART_7000400</w:t>
        </w:r>
      </w:ins>
      <w:ins w:id="1615" w:author="nick" w:date="2019-11-24T12:20:00Z">
        <w:r w:rsidR="00194316">
          <w:t>"</w:t>
        </w:r>
      </w:ins>
      <w:ins w:id="1616" w:author="nick" w:date="2019-10-10T00:11:00Z">
        <w:r w:rsidRPr="002A49E1">
          <w:t>/&gt;</w:t>
        </w:r>
      </w:ins>
    </w:p>
    <w:p w14:paraId="3EA73580" w14:textId="7662653B" w:rsidR="00C86B06" w:rsidRPr="002A49E1" w:rsidRDefault="00C86B06" w:rsidP="00C86B06">
      <w:pPr>
        <w:pStyle w:val="XMLCode"/>
        <w:keepNext/>
        <w:keepLines/>
        <w:rPr>
          <w:ins w:id="1617" w:author="nick" w:date="2019-10-10T00:11:00Z"/>
        </w:rPr>
      </w:pPr>
      <w:ins w:id="1618" w:author="nick" w:date="2019-10-10T00:11:00Z">
        <w:r>
          <w:t xml:space="preserve">     </w:t>
        </w:r>
        <w:r w:rsidRPr="002A49E1">
          <w:t xml:space="preserve">          &lt;partner label=</w:t>
        </w:r>
      </w:ins>
      <w:ins w:id="1619" w:author="nick" w:date="2019-11-24T12:20:00Z">
        <w:r w:rsidR="00194316">
          <w:t>"</w:t>
        </w:r>
      </w:ins>
      <w:ins w:id="1620" w:author="nick" w:date="2019-10-10T00:11:00Z">
        <w:r>
          <w:t>PART_7100100</w:t>
        </w:r>
      </w:ins>
      <w:ins w:id="1621" w:author="nick" w:date="2019-11-24T12:20:00Z">
        <w:r w:rsidR="00194316">
          <w:t>"</w:t>
        </w:r>
      </w:ins>
      <w:ins w:id="1622" w:author="nick" w:date="2019-10-10T00:11:00Z">
        <w:r w:rsidRPr="002A49E1">
          <w:t>/&gt;</w:t>
        </w:r>
      </w:ins>
    </w:p>
    <w:p w14:paraId="2FBC50C2" w14:textId="4700442D" w:rsidR="00C86B06" w:rsidRPr="002A49E1" w:rsidRDefault="00C86B06" w:rsidP="00C86B06">
      <w:pPr>
        <w:pStyle w:val="XMLCode"/>
        <w:keepNext/>
        <w:keepLines/>
        <w:rPr>
          <w:ins w:id="1623" w:author="nick" w:date="2019-10-10T00:11:00Z"/>
        </w:rPr>
      </w:pPr>
      <w:ins w:id="1624"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625" w:author="nick" w:date="2019-11-24T12:20:00Z">
        <w:r w:rsidR="00194316">
          <w:t>"</w:t>
        </w:r>
      </w:ins>
      <w:ins w:id="1626" w:author="nick" w:date="2019-10-10T00:11:00Z">
        <w:r w:rsidRPr="006E5172">
          <w:rPr>
            <w:b/>
          </w:rPr>
          <w:t>0.</w:t>
        </w:r>
      </w:ins>
      <w:ins w:id="1627" w:author="nick" w:date="2019-10-10T00:22:00Z">
        <w:r w:rsidR="002E638C" w:rsidRPr="006E5172">
          <w:rPr>
            <w:b/>
          </w:rPr>
          <w:t>9</w:t>
        </w:r>
      </w:ins>
      <w:ins w:id="1628" w:author="nick" w:date="2019-11-24T12:20:00Z">
        <w:r w:rsidR="00194316">
          <w:t>"</w:t>
        </w:r>
      </w:ins>
      <w:ins w:id="1629" w:author="nick" w:date="2019-10-10T00:11:00Z">
        <w:r w:rsidRPr="002A49E1">
          <w:t>/&gt;</w:t>
        </w:r>
      </w:ins>
    </w:p>
    <w:p w14:paraId="6672F379" w14:textId="77777777" w:rsidR="00C86B06" w:rsidRPr="00C86B06" w:rsidRDefault="00C86B06" w:rsidP="00C86B06">
      <w:pPr>
        <w:pStyle w:val="XMLCode"/>
        <w:keepNext/>
        <w:keepLines/>
        <w:rPr>
          <w:ins w:id="1630" w:author="nick" w:date="2019-10-10T00:11:00Z"/>
          <w:b/>
          <w:color w:val="0070C0"/>
        </w:rPr>
      </w:pPr>
      <w:ins w:id="1631"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632" w:author="nick" w:date="2019-10-10T00:11:00Z"/>
          <w:b/>
          <w:color w:val="0070C0"/>
        </w:rPr>
      </w:pPr>
      <w:ins w:id="1633"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634" w:author="nick" w:date="2019-10-18T18:49:00Z"/>
        </w:rPr>
      </w:pPr>
      <w:del w:id="1635"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636"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1637" w:name="_Toc428279398"/>
      <w:bookmarkStart w:id="1638" w:name="_Toc428456136"/>
      <w:bookmarkStart w:id="1639" w:name="_Toc428537099"/>
      <w:bookmarkStart w:id="1640" w:name="_Toc428969418"/>
      <w:bookmarkStart w:id="1641" w:name="_Toc429052809"/>
      <w:bookmarkStart w:id="1642" w:name="_Toc428279400"/>
      <w:bookmarkStart w:id="1643" w:name="_Toc428456138"/>
      <w:bookmarkStart w:id="1644" w:name="_Toc428537101"/>
      <w:bookmarkStart w:id="1645" w:name="_Toc428969420"/>
      <w:bookmarkStart w:id="1646" w:name="_Toc429052811"/>
      <w:bookmarkStart w:id="1647" w:name="_Toc428279401"/>
      <w:bookmarkStart w:id="1648" w:name="_Toc428456139"/>
      <w:bookmarkStart w:id="1649" w:name="_Toc428537102"/>
      <w:bookmarkStart w:id="1650" w:name="_Toc428969421"/>
      <w:bookmarkStart w:id="1651" w:name="_Toc429052812"/>
      <w:bookmarkStart w:id="1652" w:name="_Toc428279402"/>
      <w:bookmarkStart w:id="1653" w:name="_Toc428456140"/>
      <w:bookmarkStart w:id="1654" w:name="_Toc428537103"/>
      <w:bookmarkStart w:id="1655" w:name="_Toc428969422"/>
      <w:bookmarkStart w:id="1656" w:name="_Toc429052813"/>
      <w:bookmarkStart w:id="1657" w:name="_Toc428279403"/>
      <w:bookmarkStart w:id="1658" w:name="_Toc428456141"/>
      <w:bookmarkStart w:id="1659" w:name="_Toc428537104"/>
      <w:bookmarkStart w:id="1660" w:name="_Toc428969423"/>
      <w:bookmarkStart w:id="1661" w:name="_Toc429052814"/>
      <w:bookmarkStart w:id="1662" w:name="_Toc428279404"/>
      <w:bookmarkStart w:id="1663" w:name="_Toc428456142"/>
      <w:bookmarkStart w:id="1664" w:name="_Toc428537105"/>
      <w:bookmarkStart w:id="1665" w:name="_Toc428969424"/>
      <w:bookmarkStart w:id="1666" w:name="_Toc429052815"/>
      <w:bookmarkStart w:id="1667" w:name="_Toc428279405"/>
      <w:bookmarkStart w:id="1668" w:name="_Toc428456143"/>
      <w:bookmarkStart w:id="1669" w:name="_Toc428537106"/>
      <w:bookmarkStart w:id="1670" w:name="_Toc428969425"/>
      <w:bookmarkStart w:id="1671" w:name="_Toc429052816"/>
      <w:bookmarkStart w:id="1672" w:name="_Toc428279406"/>
      <w:bookmarkStart w:id="1673" w:name="_Toc428456144"/>
      <w:bookmarkStart w:id="1674" w:name="_Toc428537107"/>
      <w:bookmarkStart w:id="1675" w:name="_Toc428969426"/>
      <w:bookmarkStart w:id="1676" w:name="_Toc429052817"/>
      <w:bookmarkStart w:id="1677" w:name="_Toc428279408"/>
      <w:bookmarkStart w:id="1678" w:name="_Toc428456146"/>
      <w:bookmarkStart w:id="1679" w:name="_Toc428537109"/>
      <w:bookmarkStart w:id="1680" w:name="_Toc428969428"/>
      <w:bookmarkStart w:id="1681" w:name="_Toc429052819"/>
      <w:bookmarkStart w:id="1682" w:name="_Toc428279409"/>
      <w:bookmarkStart w:id="1683" w:name="_Toc428456147"/>
      <w:bookmarkStart w:id="1684" w:name="_Toc428537110"/>
      <w:bookmarkStart w:id="1685" w:name="_Toc428969429"/>
      <w:bookmarkStart w:id="1686" w:name="_Toc429052820"/>
      <w:bookmarkStart w:id="1687" w:name="_Toc428279410"/>
      <w:bookmarkStart w:id="1688" w:name="_Toc428456148"/>
      <w:bookmarkStart w:id="1689" w:name="_Toc428537111"/>
      <w:bookmarkStart w:id="1690" w:name="_Toc428969430"/>
      <w:bookmarkStart w:id="1691" w:name="_Toc429052821"/>
      <w:bookmarkStart w:id="1692" w:name="_Toc428279411"/>
      <w:bookmarkStart w:id="1693" w:name="_Toc428456149"/>
      <w:bookmarkStart w:id="1694" w:name="_Toc428537112"/>
      <w:bookmarkStart w:id="1695" w:name="_Toc428969431"/>
      <w:bookmarkStart w:id="1696" w:name="_Toc429052822"/>
      <w:bookmarkStart w:id="1697" w:name="_Toc428279413"/>
      <w:bookmarkStart w:id="1698" w:name="_Toc428456151"/>
      <w:bookmarkStart w:id="1699" w:name="_Toc428537114"/>
      <w:bookmarkStart w:id="1700" w:name="_Toc428969433"/>
      <w:bookmarkStart w:id="1701" w:name="_Toc429052824"/>
      <w:bookmarkStart w:id="1702" w:name="_Toc428279414"/>
      <w:bookmarkStart w:id="1703" w:name="_Toc428456152"/>
      <w:bookmarkStart w:id="1704" w:name="_Toc428537115"/>
      <w:bookmarkStart w:id="1705" w:name="_Toc428969434"/>
      <w:bookmarkStart w:id="1706" w:name="_Toc429052825"/>
      <w:bookmarkStart w:id="1707" w:name="_Toc428279416"/>
      <w:bookmarkStart w:id="1708" w:name="_Toc428456154"/>
      <w:bookmarkStart w:id="1709" w:name="_Toc428537117"/>
      <w:bookmarkStart w:id="1710" w:name="_Toc428969436"/>
      <w:bookmarkStart w:id="1711" w:name="_Toc429052827"/>
      <w:bookmarkStart w:id="1712" w:name="_Toc428279417"/>
      <w:bookmarkStart w:id="1713" w:name="_Toc428456155"/>
      <w:bookmarkStart w:id="1714" w:name="_Toc428537118"/>
      <w:bookmarkStart w:id="1715" w:name="_Toc428969437"/>
      <w:bookmarkStart w:id="1716" w:name="_Toc429052828"/>
      <w:bookmarkStart w:id="1717" w:name="_Toc428279419"/>
      <w:bookmarkStart w:id="1718" w:name="_Toc428456157"/>
      <w:bookmarkStart w:id="1719" w:name="_Toc428537120"/>
      <w:bookmarkStart w:id="1720" w:name="_Toc428969439"/>
      <w:bookmarkStart w:id="1721" w:name="_Toc429052830"/>
      <w:bookmarkStart w:id="1722" w:name="_Toc428279421"/>
      <w:bookmarkStart w:id="1723" w:name="_Toc428456159"/>
      <w:bookmarkStart w:id="1724" w:name="_Toc428537122"/>
      <w:bookmarkStart w:id="1725" w:name="_Toc428969441"/>
      <w:bookmarkStart w:id="1726" w:name="_Toc429052832"/>
      <w:bookmarkStart w:id="1727" w:name="_Toc428279422"/>
      <w:bookmarkStart w:id="1728" w:name="_Toc428456160"/>
      <w:bookmarkStart w:id="1729" w:name="_Toc428537123"/>
      <w:bookmarkStart w:id="1730" w:name="_Toc428969442"/>
      <w:bookmarkStart w:id="1731" w:name="_Toc429052833"/>
      <w:bookmarkStart w:id="1732" w:name="_Toc428279423"/>
      <w:bookmarkStart w:id="1733" w:name="_Toc428456161"/>
      <w:bookmarkStart w:id="1734" w:name="_Toc428537124"/>
      <w:bookmarkStart w:id="1735" w:name="_Toc428969443"/>
      <w:bookmarkStart w:id="1736" w:name="_Toc429052834"/>
      <w:bookmarkStart w:id="1737" w:name="_Toc428279424"/>
      <w:bookmarkStart w:id="1738" w:name="_Toc428456162"/>
      <w:bookmarkStart w:id="1739" w:name="_Toc428537125"/>
      <w:bookmarkStart w:id="1740" w:name="_Toc428969444"/>
      <w:bookmarkStart w:id="1741" w:name="_Toc429052835"/>
      <w:bookmarkStart w:id="1742" w:name="_Toc428279426"/>
      <w:bookmarkStart w:id="1743" w:name="_Toc428456164"/>
      <w:bookmarkStart w:id="1744" w:name="_Toc428537127"/>
      <w:bookmarkStart w:id="1745" w:name="_Toc428969446"/>
      <w:bookmarkStart w:id="1746" w:name="_Toc429052837"/>
      <w:bookmarkStart w:id="1747" w:name="_Toc428279427"/>
      <w:bookmarkStart w:id="1748" w:name="_Toc428456165"/>
      <w:bookmarkStart w:id="1749" w:name="_Toc428537128"/>
      <w:bookmarkStart w:id="1750" w:name="_Toc428969447"/>
      <w:bookmarkStart w:id="1751" w:name="_Toc429052838"/>
      <w:bookmarkStart w:id="1752" w:name="_Toc428279431"/>
      <w:bookmarkStart w:id="1753" w:name="_Toc428456169"/>
      <w:bookmarkStart w:id="1754" w:name="_Toc428537132"/>
      <w:bookmarkStart w:id="1755" w:name="_Toc428969451"/>
      <w:bookmarkStart w:id="1756" w:name="_Toc429052842"/>
      <w:bookmarkStart w:id="1757" w:name="_Toc428279432"/>
      <w:bookmarkStart w:id="1758" w:name="_Toc428456170"/>
      <w:bookmarkStart w:id="1759" w:name="_Toc428537133"/>
      <w:bookmarkStart w:id="1760" w:name="_Toc428969452"/>
      <w:bookmarkStart w:id="1761" w:name="_Toc429052843"/>
      <w:bookmarkStart w:id="1762" w:name="_Toc428279434"/>
      <w:bookmarkStart w:id="1763" w:name="_Toc428456172"/>
      <w:bookmarkStart w:id="1764" w:name="_Toc428537135"/>
      <w:bookmarkStart w:id="1765" w:name="_Toc428969454"/>
      <w:bookmarkStart w:id="1766" w:name="_Toc429052845"/>
      <w:bookmarkStart w:id="1767" w:name="_Toc428279435"/>
      <w:bookmarkStart w:id="1768" w:name="_Toc428456173"/>
      <w:bookmarkStart w:id="1769" w:name="_Toc428537136"/>
      <w:bookmarkStart w:id="1770" w:name="_Toc428969455"/>
      <w:bookmarkStart w:id="1771" w:name="_Toc429052846"/>
      <w:bookmarkStart w:id="1772" w:name="_Toc428279439"/>
      <w:bookmarkStart w:id="1773" w:name="_Toc428456177"/>
      <w:bookmarkStart w:id="1774" w:name="_Toc428537140"/>
      <w:bookmarkStart w:id="1775" w:name="_Toc428969459"/>
      <w:bookmarkStart w:id="1776" w:name="_Toc429052850"/>
      <w:bookmarkStart w:id="1777" w:name="_Toc428279440"/>
      <w:bookmarkStart w:id="1778" w:name="_Toc428456178"/>
      <w:bookmarkStart w:id="1779" w:name="_Toc428537141"/>
      <w:bookmarkStart w:id="1780" w:name="_Toc428969460"/>
      <w:bookmarkStart w:id="1781" w:name="_Toc429052851"/>
      <w:bookmarkStart w:id="1782" w:name="_Toc428279441"/>
      <w:bookmarkStart w:id="1783" w:name="_Toc428456179"/>
      <w:bookmarkStart w:id="1784" w:name="_Toc428537142"/>
      <w:bookmarkStart w:id="1785" w:name="_Toc428969461"/>
      <w:bookmarkStart w:id="1786" w:name="_Toc429052852"/>
      <w:bookmarkStart w:id="1787" w:name="_Toc428279442"/>
      <w:bookmarkStart w:id="1788" w:name="_Toc428456180"/>
      <w:bookmarkStart w:id="1789" w:name="_Toc428537143"/>
      <w:bookmarkStart w:id="1790" w:name="_Toc428969462"/>
      <w:bookmarkStart w:id="1791" w:name="_Toc429052853"/>
      <w:bookmarkStart w:id="1792" w:name="_Toc428279444"/>
      <w:bookmarkStart w:id="1793" w:name="_Toc428456182"/>
      <w:bookmarkStart w:id="1794" w:name="_Toc428537145"/>
      <w:bookmarkStart w:id="1795" w:name="_Toc428969464"/>
      <w:bookmarkStart w:id="1796" w:name="_Toc429052855"/>
      <w:bookmarkStart w:id="1797" w:name="_Toc428279445"/>
      <w:bookmarkStart w:id="1798" w:name="_Toc428456183"/>
      <w:bookmarkStart w:id="1799" w:name="_Toc428537146"/>
      <w:bookmarkStart w:id="1800" w:name="_Toc428969465"/>
      <w:bookmarkStart w:id="1801" w:name="_Toc429052856"/>
      <w:bookmarkStart w:id="1802" w:name="_Toc428279449"/>
      <w:bookmarkStart w:id="1803" w:name="_Toc428456187"/>
      <w:bookmarkStart w:id="1804" w:name="_Toc428537150"/>
      <w:bookmarkStart w:id="1805" w:name="_Toc428969469"/>
      <w:bookmarkStart w:id="1806" w:name="_Toc429052860"/>
      <w:bookmarkStart w:id="1807" w:name="_Toc428279450"/>
      <w:bookmarkStart w:id="1808" w:name="_Toc428456188"/>
      <w:bookmarkStart w:id="1809" w:name="_Toc428537151"/>
      <w:bookmarkStart w:id="1810" w:name="_Toc428969470"/>
      <w:bookmarkStart w:id="1811" w:name="_Toc429052861"/>
      <w:bookmarkStart w:id="1812" w:name="_Toc428279452"/>
      <w:bookmarkStart w:id="1813" w:name="_Toc428456190"/>
      <w:bookmarkStart w:id="1814" w:name="_Toc428537153"/>
      <w:bookmarkStart w:id="1815" w:name="_Toc428969472"/>
      <w:bookmarkStart w:id="1816" w:name="_Toc429052863"/>
      <w:bookmarkStart w:id="1817" w:name="_Toc428279453"/>
      <w:bookmarkStart w:id="1818" w:name="_Toc428456191"/>
      <w:bookmarkStart w:id="1819" w:name="_Toc428537154"/>
      <w:bookmarkStart w:id="1820" w:name="_Toc428969473"/>
      <w:bookmarkStart w:id="1821" w:name="_Toc429052864"/>
      <w:bookmarkStart w:id="1822" w:name="_Toc428279457"/>
      <w:bookmarkStart w:id="1823" w:name="_Toc428456195"/>
      <w:bookmarkStart w:id="1824" w:name="_Toc428537158"/>
      <w:bookmarkStart w:id="1825" w:name="_Toc428969477"/>
      <w:bookmarkStart w:id="1826" w:name="_Toc429052868"/>
      <w:bookmarkStart w:id="1827" w:name="_Toc428279458"/>
      <w:bookmarkStart w:id="1828" w:name="_Toc428456196"/>
      <w:bookmarkStart w:id="1829" w:name="_Toc428537159"/>
      <w:bookmarkStart w:id="1830" w:name="_Toc428969478"/>
      <w:bookmarkStart w:id="1831" w:name="_Toc429052869"/>
      <w:bookmarkStart w:id="1832" w:name="_Toc428279459"/>
      <w:bookmarkStart w:id="1833" w:name="_Toc428456197"/>
      <w:bookmarkStart w:id="1834" w:name="_Toc428537160"/>
      <w:bookmarkStart w:id="1835" w:name="_Toc428969479"/>
      <w:bookmarkStart w:id="1836" w:name="_Toc429052870"/>
      <w:bookmarkStart w:id="1837" w:name="_Toc428279461"/>
      <w:bookmarkStart w:id="1838" w:name="_Toc428456199"/>
      <w:bookmarkStart w:id="1839" w:name="_Toc428537162"/>
      <w:bookmarkStart w:id="1840" w:name="_Toc428969481"/>
      <w:bookmarkStart w:id="1841" w:name="_Toc429052872"/>
      <w:bookmarkStart w:id="1842" w:name="_Toc428279462"/>
      <w:bookmarkStart w:id="1843" w:name="_Toc428456200"/>
      <w:bookmarkStart w:id="1844" w:name="_Toc428537163"/>
      <w:bookmarkStart w:id="1845" w:name="_Toc428969482"/>
      <w:bookmarkStart w:id="1846" w:name="_Toc429052873"/>
      <w:bookmarkStart w:id="1847" w:name="_Toc428279463"/>
      <w:bookmarkStart w:id="1848" w:name="_Toc428456201"/>
      <w:bookmarkStart w:id="1849" w:name="_Toc428537164"/>
      <w:bookmarkStart w:id="1850" w:name="_Toc428969483"/>
      <w:bookmarkStart w:id="1851" w:name="_Toc429052874"/>
      <w:bookmarkStart w:id="1852" w:name="_Toc428279464"/>
      <w:bookmarkStart w:id="1853" w:name="_Toc428456202"/>
      <w:bookmarkStart w:id="1854" w:name="_Toc428537165"/>
      <w:bookmarkStart w:id="1855" w:name="_Toc428969484"/>
      <w:bookmarkStart w:id="1856" w:name="_Toc429052875"/>
      <w:bookmarkStart w:id="1857" w:name="_Toc428279465"/>
      <w:bookmarkStart w:id="1858" w:name="_Toc428456203"/>
      <w:bookmarkStart w:id="1859" w:name="_Toc428537166"/>
      <w:bookmarkStart w:id="1860" w:name="_Toc428969485"/>
      <w:bookmarkStart w:id="1861" w:name="_Toc429052876"/>
      <w:bookmarkStart w:id="1862" w:name="_Toc428279467"/>
      <w:bookmarkStart w:id="1863" w:name="_Toc428456205"/>
      <w:bookmarkStart w:id="1864" w:name="_Toc428537168"/>
      <w:bookmarkStart w:id="1865" w:name="_Toc428969487"/>
      <w:bookmarkStart w:id="1866" w:name="_Toc429052878"/>
      <w:bookmarkStart w:id="1867" w:name="_Toc428279470"/>
      <w:bookmarkStart w:id="1868" w:name="_Toc428456208"/>
      <w:bookmarkStart w:id="1869" w:name="_Toc428537171"/>
      <w:bookmarkStart w:id="1870" w:name="_Toc428969490"/>
      <w:bookmarkStart w:id="1871" w:name="_Toc429052881"/>
      <w:bookmarkStart w:id="1872" w:name="_Toc428279471"/>
      <w:bookmarkStart w:id="1873" w:name="_Toc428456209"/>
      <w:bookmarkStart w:id="1874" w:name="_Toc428537172"/>
      <w:bookmarkStart w:id="1875" w:name="_Toc428969491"/>
      <w:bookmarkStart w:id="1876" w:name="_Toc429052882"/>
      <w:bookmarkStart w:id="1877" w:name="_Toc428279472"/>
      <w:bookmarkStart w:id="1878" w:name="_Toc428456210"/>
      <w:bookmarkStart w:id="1879" w:name="_Toc428537173"/>
      <w:bookmarkStart w:id="1880" w:name="_Toc428969492"/>
      <w:bookmarkStart w:id="1881" w:name="_Toc429052883"/>
      <w:bookmarkStart w:id="1882" w:name="_Toc428279473"/>
      <w:bookmarkStart w:id="1883" w:name="_Toc428456211"/>
      <w:bookmarkStart w:id="1884" w:name="_Toc428537174"/>
      <w:bookmarkStart w:id="1885" w:name="_Toc428969493"/>
      <w:bookmarkStart w:id="1886" w:name="_Toc429052884"/>
      <w:bookmarkStart w:id="1887" w:name="_Toc428279474"/>
      <w:bookmarkStart w:id="1888" w:name="_Toc428456212"/>
      <w:bookmarkStart w:id="1889" w:name="_Toc428537175"/>
      <w:bookmarkStart w:id="1890" w:name="_Toc428969494"/>
      <w:bookmarkStart w:id="1891" w:name="_Toc429052885"/>
      <w:bookmarkStart w:id="1892" w:name="_Toc428279475"/>
      <w:bookmarkStart w:id="1893" w:name="_Toc428456213"/>
      <w:bookmarkStart w:id="1894" w:name="_Toc428537176"/>
      <w:bookmarkStart w:id="1895" w:name="_Toc428969495"/>
      <w:bookmarkStart w:id="1896" w:name="_Toc429052886"/>
      <w:bookmarkStart w:id="1897" w:name="_Toc428279476"/>
      <w:bookmarkStart w:id="1898" w:name="_Toc428456214"/>
      <w:bookmarkStart w:id="1899" w:name="_Toc428537177"/>
      <w:bookmarkStart w:id="1900" w:name="_Toc428969496"/>
      <w:bookmarkStart w:id="1901" w:name="_Toc429052887"/>
      <w:bookmarkStart w:id="1902" w:name="_Toc428279481"/>
      <w:bookmarkStart w:id="1903" w:name="_Toc428456219"/>
      <w:bookmarkStart w:id="1904" w:name="_Toc428537182"/>
      <w:bookmarkStart w:id="1905" w:name="_Toc428969501"/>
      <w:bookmarkStart w:id="1906" w:name="_Toc429052892"/>
      <w:bookmarkStart w:id="1907" w:name="_Toc428279482"/>
      <w:bookmarkStart w:id="1908" w:name="_Toc428456220"/>
      <w:bookmarkStart w:id="1909" w:name="_Toc428537183"/>
      <w:bookmarkStart w:id="1910" w:name="_Toc428969502"/>
      <w:bookmarkStart w:id="1911" w:name="_Toc429052893"/>
      <w:bookmarkStart w:id="1912" w:name="_Toc428279490"/>
      <w:bookmarkStart w:id="1913" w:name="_Toc428456228"/>
      <w:bookmarkStart w:id="1914" w:name="_Toc428537191"/>
      <w:bookmarkStart w:id="1915" w:name="_Toc428969510"/>
      <w:bookmarkStart w:id="1916" w:name="_Toc429052901"/>
      <w:bookmarkStart w:id="1917" w:name="_Toc428279504"/>
      <w:bookmarkStart w:id="1918" w:name="_Toc428456242"/>
      <w:bookmarkStart w:id="1919" w:name="_Toc428537205"/>
      <w:bookmarkStart w:id="1920" w:name="_Toc428969524"/>
      <w:bookmarkStart w:id="1921" w:name="_Toc429052915"/>
      <w:bookmarkStart w:id="1922" w:name="_Toc428279508"/>
      <w:bookmarkStart w:id="1923" w:name="_Toc428456246"/>
      <w:bookmarkStart w:id="1924" w:name="_Toc428537209"/>
      <w:bookmarkStart w:id="1925" w:name="_Toc428969528"/>
      <w:bookmarkStart w:id="1926" w:name="_Toc429052919"/>
      <w:bookmarkStart w:id="1927" w:name="_Toc428279509"/>
      <w:bookmarkStart w:id="1928" w:name="_Toc428456247"/>
      <w:bookmarkStart w:id="1929" w:name="_Toc428537210"/>
      <w:bookmarkStart w:id="1930" w:name="_Toc428969529"/>
      <w:bookmarkStart w:id="1931" w:name="_Toc429052920"/>
      <w:bookmarkStart w:id="1932" w:name="_Toc428279510"/>
      <w:bookmarkStart w:id="1933" w:name="_Toc428456248"/>
      <w:bookmarkStart w:id="1934" w:name="_Toc428537211"/>
      <w:bookmarkStart w:id="1935" w:name="_Toc428969530"/>
      <w:bookmarkStart w:id="1936" w:name="_Toc429052921"/>
      <w:bookmarkStart w:id="1937" w:name="_Toc428279512"/>
      <w:bookmarkStart w:id="1938" w:name="_Toc428456250"/>
      <w:bookmarkStart w:id="1939" w:name="_Toc428537213"/>
      <w:bookmarkStart w:id="1940" w:name="_Toc428969532"/>
      <w:bookmarkStart w:id="1941" w:name="_Toc429052923"/>
      <w:bookmarkStart w:id="1942" w:name="_Toc428279516"/>
      <w:bookmarkStart w:id="1943" w:name="_Toc428456254"/>
      <w:bookmarkStart w:id="1944" w:name="_Toc428537217"/>
      <w:bookmarkStart w:id="1945" w:name="_Toc428969536"/>
      <w:bookmarkStart w:id="1946" w:name="_Toc429052927"/>
      <w:bookmarkStart w:id="1947" w:name="_Toc428279517"/>
      <w:bookmarkStart w:id="1948" w:name="_Toc428456255"/>
      <w:bookmarkStart w:id="1949" w:name="_Toc428537218"/>
      <w:bookmarkStart w:id="1950" w:name="_Toc428969537"/>
      <w:bookmarkStart w:id="1951" w:name="_Toc429052928"/>
      <w:bookmarkStart w:id="1952" w:name="_Toc428279521"/>
      <w:bookmarkStart w:id="1953" w:name="_Toc428456259"/>
      <w:bookmarkStart w:id="1954" w:name="_Toc428537222"/>
      <w:bookmarkStart w:id="1955" w:name="_Toc428969541"/>
      <w:bookmarkStart w:id="1956" w:name="_Toc429052932"/>
      <w:bookmarkStart w:id="1957" w:name="_Toc428279522"/>
      <w:bookmarkStart w:id="1958" w:name="_Toc428456260"/>
      <w:bookmarkStart w:id="1959" w:name="_Toc428537223"/>
      <w:bookmarkStart w:id="1960" w:name="_Toc428969542"/>
      <w:bookmarkStart w:id="1961" w:name="_Toc429052933"/>
      <w:bookmarkStart w:id="1962" w:name="_Toc428279523"/>
      <w:bookmarkStart w:id="1963" w:name="_Toc428456261"/>
      <w:bookmarkStart w:id="1964" w:name="_Toc428537224"/>
      <w:bookmarkStart w:id="1965" w:name="_Toc428969543"/>
      <w:bookmarkStart w:id="1966" w:name="_Toc429052934"/>
      <w:bookmarkStart w:id="1967" w:name="_Toc428279524"/>
      <w:bookmarkStart w:id="1968" w:name="_Toc428456262"/>
      <w:bookmarkStart w:id="1969" w:name="_Toc428537225"/>
      <w:bookmarkStart w:id="1970" w:name="_Toc428969544"/>
      <w:bookmarkStart w:id="1971" w:name="_Toc429052935"/>
      <w:bookmarkStart w:id="1972" w:name="_Toc428279525"/>
      <w:bookmarkStart w:id="1973" w:name="_Toc428456263"/>
      <w:bookmarkStart w:id="1974" w:name="_Toc428537226"/>
      <w:bookmarkStart w:id="1975" w:name="_Toc428969545"/>
      <w:bookmarkStart w:id="1976" w:name="_Toc429052936"/>
      <w:bookmarkStart w:id="1977" w:name="_Toc428279526"/>
      <w:bookmarkStart w:id="1978" w:name="_Toc428456264"/>
      <w:bookmarkStart w:id="1979" w:name="_Toc428537227"/>
      <w:bookmarkStart w:id="1980" w:name="_Toc428969546"/>
      <w:bookmarkStart w:id="1981" w:name="_Toc429052937"/>
      <w:bookmarkStart w:id="1982" w:name="_Toc413359593"/>
      <w:bookmarkStart w:id="1983" w:name="_Toc3556985"/>
      <w:bookmarkStart w:id="1984" w:name="_Toc26916370"/>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982"/>
      <w:bookmarkEnd w:id="1983"/>
      <w:bookmarkEnd w:id="198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4A5D24C"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75C718E3" w14:textId="30186FF7" w:rsidR="001E6C77" w:rsidRPr="00656253" w:rsidRDefault="001E6C77" w:rsidP="00245478">
      <w:pPr>
        <w:pStyle w:val="Beschriftung"/>
        <w:spacing w:before="120"/>
        <w:rPr>
          <w:b w:val="0"/>
          <w:i/>
          <w:kern w:val="22"/>
          <w:sz w:val="22"/>
        </w:rPr>
      </w:pPr>
      <w:bookmarkStart w:id="1985" w:name="_Toc3566457"/>
      <w:bookmarkStart w:id="1986" w:name="_Toc26916595"/>
      <w:r>
        <w:t xml:space="preserve">Table </w:t>
      </w:r>
      <w:r w:rsidR="00D43112">
        <w:fldChar w:fldCharType="begin"/>
      </w:r>
      <w:r w:rsidR="00D43112">
        <w:instrText xml:space="preserve"> SEQ Table \* ARABIC </w:instrText>
      </w:r>
      <w:r w:rsidR="00D43112">
        <w:fldChar w:fldCharType="separate"/>
      </w:r>
      <w:r w:rsidR="0049567D">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985"/>
      <w:bookmarkEnd w:id="198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00A307D3"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49567D">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49567D"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B30A6FE"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49567D">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49567D" w:rsidRPr="007055D9">
        <w:t xml:space="preserve">User Specific Data </w:t>
      </w:r>
      <w:r w:rsidR="0049567D" w:rsidRPr="0049567D">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15581215" w:rsidR="002E60CB" w:rsidRDefault="002E60CB" w:rsidP="00913551">
      <w:pPr>
        <w:pStyle w:val="Beschriftung"/>
        <w:spacing w:before="120"/>
      </w:pPr>
      <w:bookmarkStart w:id="1987" w:name="_Ref409694950"/>
      <w:bookmarkStart w:id="1988" w:name="_Toc3566458"/>
      <w:bookmarkStart w:id="1989" w:name="_Toc26916596"/>
      <w:r>
        <w:t xml:space="preserve">Table </w:t>
      </w:r>
      <w:r w:rsidR="00D43112">
        <w:fldChar w:fldCharType="begin"/>
      </w:r>
      <w:r w:rsidR="00D43112">
        <w:instrText xml:space="preserve"> SEQ Table \* ARABIC </w:instrText>
      </w:r>
      <w:r w:rsidR="00D43112">
        <w:fldChar w:fldCharType="separate"/>
      </w:r>
      <w:r w:rsidR="0049567D">
        <w:rPr>
          <w:noProof/>
        </w:rPr>
        <w:t>51</w:t>
      </w:r>
      <w:r w:rsidR="00D43112">
        <w:fldChar w:fldCharType="end"/>
      </w:r>
      <w:bookmarkEnd w:id="198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988"/>
      <w:bookmarkEnd w:id="198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17D06248"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49567D">
        <w:t xml:space="preserve">Figure </w:t>
      </w:r>
      <w:r w:rsidR="0049567D">
        <w:rPr>
          <w:noProof/>
        </w:rPr>
        <w:t>20</w:t>
      </w:r>
      <w:r w:rsidR="0049567D">
        <w:t xml:space="preserve">: </w:t>
      </w:r>
      <w:r w:rsidR="0049567D" w:rsidRPr="001B293E">
        <w:t xml:space="preserve">Definition of </w:t>
      </w:r>
      <w:r w:rsidR="0049567D">
        <w:t>L</w:t>
      </w:r>
      <w:r w:rsidR="0049567D" w:rsidRPr="001B293E">
        <w:t xml:space="preserve">ength and </w:t>
      </w:r>
      <w:r w:rsidR="0049567D">
        <w:t>H</w:t>
      </w:r>
      <w:r w:rsidR="0049567D" w:rsidRPr="001B293E">
        <w:t xml:space="preserve">ead </w:t>
      </w:r>
      <w:r w:rsidR="0049567D">
        <w:t>S</w:t>
      </w:r>
      <w:r w:rsidR="0049567D"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4341E7D4" w:rsidR="002E60CB" w:rsidRDefault="002E60CB" w:rsidP="00E7538E">
      <w:pPr>
        <w:pStyle w:val="Beschriftung"/>
        <w:spacing w:before="120"/>
      </w:pPr>
      <w:bookmarkStart w:id="1990" w:name="_Toc3566459"/>
      <w:bookmarkStart w:id="1991" w:name="_Toc26916597"/>
      <w:r>
        <w:t xml:space="preserve">Table </w:t>
      </w:r>
      <w:r w:rsidR="00D43112">
        <w:fldChar w:fldCharType="begin"/>
      </w:r>
      <w:r w:rsidR="00D43112">
        <w:instrText xml:space="preserve"> SEQ Table \* ARABIC </w:instrText>
      </w:r>
      <w:r w:rsidR="00D43112">
        <w:fldChar w:fldCharType="separate"/>
      </w:r>
      <w:r w:rsidR="0049567D">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990"/>
      <w:bookmarkEnd w:id="1991"/>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9E0FF90"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49567D">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166002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49567D">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992" w:name="_Toc428279528"/>
      <w:bookmarkStart w:id="1993" w:name="_Toc428456266"/>
      <w:bookmarkStart w:id="1994" w:name="_Toc428537229"/>
      <w:bookmarkStart w:id="1995" w:name="_Toc428969548"/>
      <w:bookmarkStart w:id="1996" w:name="_Toc429052939"/>
      <w:bookmarkStart w:id="1997" w:name="_Toc413359594"/>
      <w:bookmarkStart w:id="1998" w:name="_Toc3556986"/>
      <w:bookmarkStart w:id="1999" w:name="_Toc26916371"/>
      <w:bookmarkEnd w:id="1992"/>
      <w:bookmarkEnd w:id="1993"/>
      <w:bookmarkEnd w:id="1994"/>
      <w:bookmarkEnd w:id="1995"/>
      <w:bookmarkEnd w:id="1996"/>
      <w:r>
        <w:t>Washer</w:t>
      </w:r>
      <w:bookmarkEnd w:id="1997"/>
      <w:bookmarkEnd w:id="1998"/>
      <w:bookmarkEnd w:id="199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38E5633D" w:rsidR="002E60CB" w:rsidRDefault="002E60CB" w:rsidP="00E7538E">
      <w:pPr>
        <w:pStyle w:val="Beschriftung"/>
        <w:spacing w:before="120"/>
      </w:pPr>
      <w:bookmarkStart w:id="2000" w:name="_Toc3566460"/>
      <w:bookmarkStart w:id="2001" w:name="_Toc26916598"/>
      <w:r>
        <w:t xml:space="preserve">Table </w:t>
      </w:r>
      <w:r w:rsidR="00D43112">
        <w:fldChar w:fldCharType="begin"/>
      </w:r>
      <w:r w:rsidR="00D43112">
        <w:instrText xml:space="preserve"> SEQ Table \* ARABIC </w:instrText>
      </w:r>
      <w:r w:rsidR="00D43112">
        <w:fldChar w:fldCharType="separate"/>
      </w:r>
      <w:r w:rsidR="0049567D">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000"/>
      <w:bookmarkEnd w:id="200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2002" w:name="_Toc428456268"/>
      <w:bookmarkStart w:id="2003" w:name="_Toc428537231"/>
      <w:bookmarkStart w:id="2004" w:name="_Toc428969550"/>
      <w:bookmarkStart w:id="2005" w:name="_Toc429052941"/>
      <w:bookmarkStart w:id="2006" w:name="_Toc413359595"/>
      <w:bookmarkStart w:id="2007" w:name="_Toc3556987"/>
      <w:bookmarkStart w:id="2008" w:name="_Toc26916372"/>
      <w:bookmarkEnd w:id="2002"/>
      <w:bookmarkEnd w:id="2003"/>
      <w:bookmarkEnd w:id="2004"/>
      <w:bookmarkEnd w:id="2005"/>
      <w:r>
        <w:t>Nut</w:t>
      </w:r>
      <w:bookmarkEnd w:id="2006"/>
      <w:bookmarkEnd w:id="2007"/>
      <w:bookmarkEnd w:id="200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BCF635D" w:rsidR="002E60CB" w:rsidRDefault="002E60CB" w:rsidP="00E7538E">
      <w:pPr>
        <w:pStyle w:val="Beschriftung"/>
        <w:spacing w:before="120"/>
        <w:rPr>
          <w:rStyle w:val="elementdeftypeChar"/>
          <w:b/>
        </w:rPr>
      </w:pPr>
      <w:bookmarkStart w:id="2009" w:name="_Toc3566461"/>
      <w:bookmarkStart w:id="2010" w:name="_Toc26916599"/>
      <w:r w:rsidRPr="009158D1">
        <w:t xml:space="preserve">Table </w:t>
      </w:r>
      <w:r w:rsidR="00D43112">
        <w:fldChar w:fldCharType="begin"/>
      </w:r>
      <w:r w:rsidR="00D43112">
        <w:instrText xml:space="preserve"> SEQ Table \* ARABIC </w:instrText>
      </w:r>
      <w:r w:rsidR="00D43112">
        <w:fldChar w:fldCharType="separate"/>
      </w:r>
      <w:r w:rsidR="0049567D">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009"/>
      <w:bookmarkEnd w:id="201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0F228F1C"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9567D">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0B43AFBA"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9567D">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54217CB1" w:rsidR="002E60CB" w:rsidRDefault="002E60CB" w:rsidP="00E7538E">
      <w:pPr>
        <w:pStyle w:val="Beschriftung"/>
        <w:spacing w:before="120"/>
      </w:pPr>
      <w:bookmarkStart w:id="2011" w:name="_Toc3566462"/>
      <w:bookmarkStart w:id="2012" w:name="_Toc26916600"/>
      <w:r w:rsidRPr="009158D1">
        <w:t xml:space="preserve">Table </w:t>
      </w:r>
      <w:r w:rsidR="00D43112">
        <w:fldChar w:fldCharType="begin"/>
      </w:r>
      <w:r w:rsidR="00D43112">
        <w:instrText xml:space="preserve"> SEQ Table \* ARABIC </w:instrText>
      </w:r>
      <w:r w:rsidR="00D43112">
        <w:fldChar w:fldCharType="separate"/>
      </w:r>
      <w:r w:rsidR="0049567D">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011"/>
      <w:bookmarkEnd w:id="201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2013" w:name="_Toc428456270"/>
      <w:bookmarkStart w:id="2014" w:name="_Toc428537233"/>
      <w:bookmarkStart w:id="2015" w:name="_Toc428969552"/>
      <w:bookmarkStart w:id="2016" w:name="_Toc429052943"/>
      <w:bookmarkStart w:id="2017" w:name="_Toc413359596"/>
      <w:bookmarkStart w:id="2018" w:name="_Toc3556988"/>
      <w:bookmarkStart w:id="2019" w:name="_Ref401160443"/>
      <w:bookmarkStart w:id="2020" w:name="_Ref401160449"/>
      <w:bookmarkStart w:id="2021" w:name="_Ref401160453"/>
      <w:bookmarkStart w:id="2022" w:name="_Toc26916373"/>
      <w:bookmarkEnd w:id="2013"/>
      <w:bookmarkEnd w:id="2014"/>
      <w:bookmarkEnd w:id="2015"/>
      <w:bookmarkEnd w:id="2016"/>
      <w:r w:rsidRPr="00226A3F">
        <w:t>Bolt</w:t>
      </w:r>
      <w:bookmarkEnd w:id="2017"/>
      <w:bookmarkEnd w:id="2018"/>
      <w:bookmarkEnd w:id="2022"/>
      <w:r w:rsidRPr="00226A3F">
        <w:t xml:space="preserve"> </w:t>
      </w:r>
      <w:bookmarkEnd w:id="2019"/>
      <w:bookmarkEnd w:id="2020"/>
      <w:bookmarkEnd w:id="202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5BDC2271" w:rsidR="002E60CB" w:rsidRDefault="002E60CB" w:rsidP="002474EA">
      <w:pPr>
        <w:pStyle w:val="Beschriftung"/>
        <w:spacing w:before="120"/>
      </w:pPr>
      <w:bookmarkStart w:id="2023" w:name="_Toc3566463"/>
      <w:bookmarkStart w:id="2024" w:name="_Toc26916601"/>
      <w:r>
        <w:t xml:space="preserve">Table </w:t>
      </w:r>
      <w:r w:rsidR="00D43112">
        <w:fldChar w:fldCharType="begin"/>
      </w:r>
      <w:r w:rsidR="00D43112">
        <w:instrText xml:space="preserve"> SEQ Table \* ARABIC </w:instrText>
      </w:r>
      <w:r w:rsidR="00D43112">
        <w:fldChar w:fldCharType="separate"/>
      </w:r>
      <w:r w:rsidR="0049567D">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023"/>
      <w:bookmarkEnd w:id="2024"/>
    </w:p>
    <w:p w14:paraId="3F7844A9" w14:textId="63E093A7"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9567D">
        <w:t>5.3.1.1</w:t>
      </w:r>
      <w:r w:rsidR="00E749B2">
        <w:fldChar w:fldCharType="end"/>
      </w:r>
      <w:r>
        <w:t xml:space="preserve">). If attribute is missing, bolt is not clipped. Bolt and clip share a common part code, i.e. they are regarded to be one single part. </w:t>
      </w:r>
    </w:p>
    <w:p w14:paraId="03EEE270" w14:textId="7F94EE8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9567D">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7020AC4E" w:rsidR="002E60CB" w:rsidRDefault="002E60CB" w:rsidP="002474EA">
      <w:pPr>
        <w:pStyle w:val="Beschriftung"/>
        <w:spacing w:before="120"/>
      </w:pPr>
      <w:bookmarkStart w:id="2025" w:name="_Toc3566464"/>
      <w:bookmarkStart w:id="2026" w:name="_Toc26916602"/>
      <w:r>
        <w:lastRenderedPageBreak/>
        <w:t xml:space="preserve">Table </w:t>
      </w:r>
      <w:r w:rsidR="00D43112">
        <w:fldChar w:fldCharType="begin"/>
      </w:r>
      <w:r w:rsidR="00D43112">
        <w:instrText xml:space="preserve"> SEQ Table \* ARABIC </w:instrText>
      </w:r>
      <w:r w:rsidR="00D43112">
        <w:fldChar w:fldCharType="separate"/>
      </w:r>
      <w:r w:rsidR="0049567D">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2025"/>
      <w:bookmarkEnd w:id="202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6521D4">
      <w:pPr>
        <w:pStyle w:val="XMLCode"/>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6521D4">
      <w:pPr>
        <w:pStyle w:val="XMLCode"/>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6521D4">
      <w:pPr>
        <w:pStyle w:val="XMLCode"/>
        <w:keepLines/>
        <w:rPr>
          <w:del w:id="2027" w:author="nick" w:date="2019-10-11T15:57:00Z"/>
          <w:b/>
          <w:bCs/>
          <w:color w:val="000000"/>
        </w:rPr>
      </w:pPr>
      <w:del w:id="202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6521D4">
      <w:pPr>
        <w:pStyle w:val="XMLCode"/>
        <w:keepLines/>
        <w:rPr>
          <w:del w:id="2029" w:author="nick" w:date="2019-10-11T15:57:00Z"/>
          <w:b/>
          <w:bCs/>
          <w:color w:val="000000"/>
        </w:rPr>
      </w:pPr>
      <w:del w:id="203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6521D4">
      <w:pPr>
        <w:pStyle w:val="XMLCode"/>
        <w:keepLines/>
        <w:rPr>
          <w:del w:id="2031" w:author="nick" w:date="2019-10-11T15:57:00Z"/>
          <w:b/>
          <w:bCs/>
          <w:color w:val="000000"/>
        </w:rPr>
      </w:pPr>
      <w:del w:id="2032"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6521D4">
      <w:pPr>
        <w:pStyle w:val="XMLCode"/>
        <w:keepLines/>
        <w:rPr>
          <w:del w:id="2033" w:author="nick" w:date="2019-10-11T15:57:00Z"/>
          <w:b/>
          <w:bCs/>
          <w:color w:val="000000"/>
        </w:rPr>
      </w:pPr>
      <w:del w:id="2034"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6521D4">
      <w:pPr>
        <w:pStyle w:val="XMLCode"/>
        <w:keepLines/>
        <w:rPr>
          <w:del w:id="2035" w:author="nick" w:date="2019-10-11T15:57:00Z"/>
          <w:b/>
          <w:bCs/>
          <w:color w:val="000000"/>
        </w:rPr>
      </w:pPr>
      <w:del w:id="203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6521D4">
      <w:pPr>
        <w:pStyle w:val="XMLCode"/>
        <w:keepLines/>
        <w:rPr>
          <w:del w:id="2037" w:author="nick" w:date="2019-10-11T15:57:00Z"/>
          <w:b/>
          <w:bCs/>
          <w:color w:val="000000"/>
        </w:rPr>
      </w:pPr>
      <w:del w:id="203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6521D4">
      <w:pPr>
        <w:pStyle w:val="XMLCode"/>
        <w:keepLines/>
        <w:rPr>
          <w:del w:id="2039" w:author="nick" w:date="2019-10-11T15:57:00Z"/>
          <w:b/>
          <w:bCs/>
          <w:color w:val="000000"/>
        </w:rPr>
      </w:pPr>
      <w:del w:id="204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6521D4">
      <w:pPr>
        <w:pStyle w:val="XMLCode"/>
        <w:keepLines/>
        <w:rPr>
          <w:ins w:id="2041"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ins w:id="2042" w:author="nick" w:date="2019-10-11T15:56:00Z"/>
          <w:color w:val="0000FF"/>
        </w:rPr>
      </w:pPr>
    </w:p>
    <w:p w14:paraId="12DEDD7D" w14:textId="5535B8EE" w:rsidR="007E22E1" w:rsidRPr="002A49E1" w:rsidRDefault="007E22E1" w:rsidP="006521D4">
      <w:pPr>
        <w:pStyle w:val="XMLCode"/>
        <w:keepLines/>
        <w:rPr>
          <w:ins w:id="2043" w:author="nick" w:date="2019-10-11T15:56:00Z"/>
        </w:rPr>
      </w:pPr>
      <w:ins w:id="2044" w:author="nick" w:date="2019-10-11T15:56:00Z">
        <w:r>
          <w:t xml:space="preserve">     </w:t>
        </w:r>
        <w:r w:rsidRPr="002A49E1">
          <w:t xml:space="preserve">  </w:t>
        </w:r>
      </w:ins>
      <w:ins w:id="2045" w:author="nick" w:date="2019-10-11T16:00:00Z">
        <w:r>
          <w:t xml:space="preserve">     </w:t>
        </w:r>
      </w:ins>
      <w:ins w:id="2046"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2047"/>
        <w:proofErr w:type="gramStart"/>
        <w:r w:rsidRPr="009117CB">
          <w:rPr>
            <w:color w:val="008000"/>
          </w:rPr>
          <w:t>&lt;!--</w:t>
        </w:r>
        <w:proofErr w:type="gramEnd"/>
        <w:r w:rsidRPr="009117CB">
          <w:rPr>
            <w:color w:val="008000"/>
          </w:rPr>
          <w:t xml:space="preserve"> </w:t>
        </w:r>
      </w:ins>
      <w:ins w:id="2048" w:author="nick" w:date="2019-10-11T16:04:00Z">
        <w:r w:rsidR="00D53323" w:rsidRPr="009117CB">
          <w:rPr>
            <w:color w:val="008000"/>
          </w:rPr>
          <w:t>friction between adjacent flange partners</w:t>
        </w:r>
      </w:ins>
      <w:ins w:id="2049" w:author="nick" w:date="2019-10-11T15:56:00Z">
        <w:r w:rsidRPr="009117CB">
          <w:rPr>
            <w:color w:val="008000"/>
          </w:rPr>
          <w:t xml:space="preserve"> --&gt;</w:t>
        </w:r>
        <w:commentRangeEnd w:id="2047"/>
        <w:r w:rsidRPr="009117CB">
          <w:rPr>
            <w:color w:val="008000"/>
          </w:rPr>
          <w:commentReference w:id="2047"/>
        </w:r>
      </w:ins>
    </w:p>
    <w:p w14:paraId="0AE3AE99" w14:textId="4F28880A" w:rsidR="007E22E1" w:rsidRPr="009117CB" w:rsidRDefault="007E22E1" w:rsidP="006521D4">
      <w:pPr>
        <w:pStyle w:val="XMLCode"/>
        <w:keepLines/>
        <w:rPr>
          <w:ins w:id="2050" w:author="nick" w:date="2019-10-11T15:56:00Z"/>
          <w:color w:val="0000FF"/>
        </w:rPr>
      </w:pPr>
      <w:ins w:id="2051" w:author="nick" w:date="2019-10-11T16:00:00Z">
        <w:r>
          <w:t xml:space="preserve">     </w:t>
        </w:r>
      </w:ins>
      <w:ins w:id="2052"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6521D4">
      <w:pPr>
        <w:pStyle w:val="XMLCode"/>
        <w:keepLines/>
        <w:rPr>
          <w:ins w:id="2053" w:author="nick" w:date="2019-10-11T15:56:00Z"/>
        </w:rPr>
      </w:pPr>
      <w:ins w:id="2054" w:author="nick" w:date="2019-10-11T16:00:00Z">
        <w:r>
          <w:t xml:space="preserve">     </w:t>
        </w:r>
      </w:ins>
      <w:ins w:id="2055" w:author="nick" w:date="2019-10-11T15:56:00Z">
        <w:r>
          <w:t xml:space="preserve">    </w:t>
        </w:r>
        <w:r w:rsidRPr="002A49E1">
          <w:t xml:space="preserve">           &lt;partner label=</w:t>
        </w:r>
      </w:ins>
      <w:ins w:id="2056" w:author="nick" w:date="2019-11-24T12:20:00Z">
        <w:r w:rsidR="00194316">
          <w:t>"</w:t>
        </w:r>
      </w:ins>
      <w:ins w:id="2057" w:author="nick" w:date="2019-10-11T15:56:00Z">
        <w:r>
          <w:t>PART_7000400</w:t>
        </w:r>
      </w:ins>
      <w:ins w:id="2058" w:author="nick" w:date="2019-11-24T12:20:00Z">
        <w:r w:rsidR="00194316">
          <w:t>"</w:t>
        </w:r>
      </w:ins>
      <w:ins w:id="2059" w:author="nick" w:date="2019-10-11T15:56:00Z">
        <w:r w:rsidRPr="002A49E1">
          <w:t>/&gt;</w:t>
        </w:r>
      </w:ins>
    </w:p>
    <w:p w14:paraId="38A43AAA" w14:textId="6937E484" w:rsidR="007E22E1" w:rsidRPr="002A49E1" w:rsidRDefault="007E22E1" w:rsidP="006521D4">
      <w:pPr>
        <w:pStyle w:val="XMLCode"/>
        <w:keepLines/>
        <w:rPr>
          <w:ins w:id="2060" w:author="nick" w:date="2019-10-11T15:56:00Z"/>
        </w:rPr>
      </w:pPr>
      <w:ins w:id="2061" w:author="nick" w:date="2019-10-11T16:00:00Z">
        <w:r>
          <w:t xml:space="preserve">     </w:t>
        </w:r>
      </w:ins>
      <w:ins w:id="2062" w:author="nick" w:date="2019-10-11T15:56:00Z">
        <w:r>
          <w:t xml:space="preserve">     </w:t>
        </w:r>
        <w:r w:rsidRPr="002A49E1">
          <w:t xml:space="preserve">          &lt;partner label=</w:t>
        </w:r>
      </w:ins>
      <w:ins w:id="2063" w:author="nick" w:date="2019-11-24T12:20:00Z">
        <w:r w:rsidR="00194316">
          <w:t>"</w:t>
        </w:r>
      </w:ins>
      <w:ins w:id="2064" w:author="nick" w:date="2019-10-11T15:56:00Z">
        <w:r>
          <w:t>PART_7100100</w:t>
        </w:r>
      </w:ins>
      <w:ins w:id="2065" w:author="nick" w:date="2019-11-24T12:20:00Z">
        <w:r w:rsidR="00194316">
          <w:t>"</w:t>
        </w:r>
      </w:ins>
      <w:ins w:id="2066" w:author="nick" w:date="2019-10-11T15:56:00Z">
        <w:r w:rsidRPr="002A49E1">
          <w:t>/&gt;</w:t>
        </w:r>
      </w:ins>
    </w:p>
    <w:p w14:paraId="0F6B51E5" w14:textId="20660033" w:rsidR="007E22E1" w:rsidRPr="002A49E1" w:rsidRDefault="007E22E1" w:rsidP="006521D4">
      <w:pPr>
        <w:pStyle w:val="XMLCode"/>
        <w:keepLines/>
        <w:rPr>
          <w:ins w:id="2067" w:author="nick" w:date="2019-10-11T15:56:00Z"/>
        </w:rPr>
      </w:pPr>
      <w:ins w:id="2068" w:author="nick" w:date="2019-10-11T16:00:00Z">
        <w:r>
          <w:t xml:space="preserve">     </w:t>
        </w:r>
      </w:ins>
      <w:ins w:id="2069"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2070" w:author="nick" w:date="2019-11-24T12:20:00Z">
        <w:r w:rsidR="00194316">
          <w:t>"</w:t>
        </w:r>
      </w:ins>
      <w:ins w:id="2071" w:author="nick" w:date="2019-10-11T15:56:00Z">
        <w:r w:rsidRPr="002A49E1">
          <w:t>0.8</w:t>
        </w:r>
      </w:ins>
      <w:ins w:id="2072" w:author="nick" w:date="2019-11-24T12:20:00Z">
        <w:r w:rsidR="00194316">
          <w:t>"</w:t>
        </w:r>
      </w:ins>
      <w:ins w:id="2073" w:author="nick" w:date="2019-10-11T15:56:00Z">
        <w:r w:rsidRPr="002A49E1">
          <w:t>/&gt;</w:t>
        </w:r>
      </w:ins>
    </w:p>
    <w:p w14:paraId="23317245" w14:textId="719D83A5" w:rsidR="007E22E1" w:rsidRPr="009117CB" w:rsidRDefault="007E22E1" w:rsidP="006521D4">
      <w:pPr>
        <w:pStyle w:val="XMLCode"/>
        <w:keepLines/>
        <w:rPr>
          <w:ins w:id="2074" w:author="nick" w:date="2019-10-11T15:56:00Z"/>
          <w:color w:val="0000FF"/>
        </w:rPr>
      </w:pPr>
      <w:ins w:id="2075" w:author="nick" w:date="2019-10-11T16:00:00Z">
        <w:r w:rsidRPr="009117CB">
          <w:rPr>
            <w:color w:val="0000FF"/>
          </w:rPr>
          <w:t xml:space="preserve">     </w:t>
        </w:r>
      </w:ins>
      <w:ins w:id="2076" w:author="nick" w:date="2019-10-11T15:56:00Z">
        <w:r w:rsidRPr="009117CB">
          <w:rPr>
            <w:color w:val="0000FF"/>
          </w:rPr>
          <w:t xml:space="preserve">           &lt;/contact&gt;</w:t>
        </w:r>
      </w:ins>
    </w:p>
    <w:p w14:paraId="3AF97DC2" w14:textId="42D0320C" w:rsidR="007E22E1" w:rsidRPr="009117CB" w:rsidRDefault="007E22E1" w:rsidP="006521D4">
      <w:pPr>
        <w:pStyle w:val="XMLCode"/>
        <w:keepLines/>
        <w:rPr>
          <w:ins w:id="2077" w:author="nick" w:date="2019-10-11T15:56:00Z"/>
          <w:color w:val="0000FF"/>
        </w:rPr>
      </w:pPr>
      <w:ins w:id="2078" w:author="nick" w:date="2019-10-11T16:00:00Z">
        <w:r w:rsidRPr="009117CB">
          <w:rPr>
            <w:color w:val="0000FF"/>
          </w:rPr>
          <w:t xml:space="preserve">     </w:t>
        </w:r>
      </w:ins>
      <w:ins w:id="2079" w:author="nick" w:date="2019-10-11T15:56:00Z">
        <w:r w:rsidRPr="009117CB">
          <w:rPr>
            <w:color w:val="0000FF"/>
          </w:rPr>
          <w:t xml:space="preserve">           &lt;contact&gt;</w:t>
        </w:r>
      </w:ins>
    </w:p>
    <w:p w14:paraId="105A5A44" w14:textId="641EDC0F" w:rsidR="007E22E1" w:rsidRPr="002A49E1" w:rsidRDefault="007E22E1" w:rsidP="006521D4">
      <w:pPr>
        <w:pStyle w:val="XMLCode"/>
        <w:keepLines/>
        <w:rPr>
          <w:ins w:id="2080" w:author="nick" w:date="2019-10-11T15:56:00Z"/>
        </w:rPr>
      </w:pPr>
      <w:ins w:id="2081" w:author="nick" w:date="2019-10-11T16:00:00Z">
        <w:r>
          <w:t xml:space="preserve">     </w:t>
        </w:r>
      </w:ins>
      <w:ins w:id="2082" w:author="nick" w:date="2019-10-11T15:56:00Z">
        <w:r>
          <w:t xml:space="preserve">    </w:t>
        </w:r>
        <w:r w:rsidRPr="002A49E1">
          <w:t xml:space="preserve">           &lt;partner label=</w:t>
        </w:r>
      </w:ins>
      <w:ins w:id="2083" w:author="nick" w:date="2019-11-24T12:20:00Z">
        <w:r w:rsidR="00194316">
          <w:t>"</w:t>
        </w:r>
      </w:ins>
      <w:ins w:id="2084" w:author="nick" w:date="2019-10-11T15:56:00Z">
        <w:r>
          <w:t>PART_7100100</w:t>
        </w:r>
      </w:ins>
      <w:ins w:id="2085" w:author="nick" w:date="2019-11-24T12:20:00Z">
        <w:r w:rsidR="00194316">
          <w:t>"</w:t>
        </w:r>
      </w:ins>
      <w:ins w:id="2086" w:author="nick" w:date="2019-10-11T15:56:00Z">
        <w:r w:rsidRPr="002A49E1">
          <w:t>/&gt;</w:t>
        </w:r>
      </w:ins>
    </w:p>
    <w:p w14:paraId="75458D8F" w14:textId="5D35C82F" w:rsidR="007E22E1" w:rsidRPr="002A49E1" w:rsidRDefault="007E22E1" w:rsidP="006521D4">
      <w:pPr>
        <w:pStyle w:val="XMLCode"/>
        <w:keepLines/>
        <w:rPr>
          <w:ins w:id="2087" w:author="nick" w:date="2019-10-11T15:56:00Z"/>
        </w:rPr>
      </w:pPr>
      <w:ins w:id="2088" w:author="nick" w:date="2019-10-11T16:00:00Z">
        <w:r>
          <w:t xml:space="preserve">     </w:t>
        </w:r>
      </w:ins>
      <w:ins w:id="2089" w:author="nick" w:date="2019-10-11T15:56:00Z">
        <w:r w:rsidRPr="002A49E1">
          <w:t xml:space="preserve">  </w:t>
        </w:r>
        <w:r>
          <w:t xml:space="preserve">   </w:t>
        </w:r>
        <w:r w:rsidRPr="002A49E1">
          <w:t xml:space="preserve">          &lt;partner label=</w:t>
        </w:r>
      </w:ins>
      <w:ins w:id="2090" w:author="nick" w:date="2019-11-24T12:20:00Z">
        <w:r w:rsidR="00194316">
          <w:t>"</w:t>
        </w:r>
      </w:ins>
      <w:ins w:id="2091" w:author="nick" w:date="2019-10-11T15:56:00Z">
        <w:r>
          <w:t>PART_5000300</w:t>
        </w:r>
      </w:ins>
      <w:ins w:id="2092" w:author="nick" w:date="2019-11-24T12:20:00Z">
        <w:r w:rsidR="00194316">
          <w:t>"</w:t>
        </w:r>
      </w:ins>
      <w:ins w:id="2093" w:author="nick" w:date="2019-10-11T15:56:00Z">
        <w:r w:rsidRPr="002A49E1">
          <w:t>/&gt;</w:t>
        </w:r>
      </w:ins>
    </w:p>
    <w:p w14:paraId="0854A342" w14:textId="20AC2101" w:rsidR="007E22E1" w:rsidRPr="002A49E1" w:rsidRDefault="007E22E1" w:rsidP="006521D4">
      <w:pPr>
        <w:pStyle w:val="XMLCode"/>
        <w:keepLines/>
        <w:rPr>
          <w:ins w:id="2094" w:author="nick" w:date="2019-10-11T15:56:00Z"/>
        </w:rPr>
      </w:pPr>
      <w:ins w:id="2095" w:author="nick" w:date="2019-10-11T16:00:00Z">
        <w:r>
          <w:lastRenderedPageBreak/>
          <w:t xml:space="preserve">     </w:t>
        </w:r>
      </w:ins>
      <w:ins w:id="2096"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2097" w:author="nick" w:date="2019-11-24T12:20:00Z">
        <w:r w:rsidR="00194316">
          <w:t>"</w:t>
        </w:r>
      </w:ins>
      <w:ins w:id="2098" w:author="nick" w:date="2019-10-11T15:56:00Z">
        <w:r w:rsidRPr="002A49E1">
          <w:t>0.8</w:t>
        </w:r>
      </w:ins>
      <w:ins w:id="2099" w:author="nick" w:date="2019-11-24T12:20:00Z">
        <w:r w:rsidR="00194316">
          <w:t>"</w:t>
        </w:r>
      </w:ins>
      <w:ins w:id="2100" w:author="nick" w:date="2019-10-11T15:56:00Z">
        <w:r w:rsidRPr="002A49E1">
          <w:t>/&gt;</w:t>
        </w:r>
      </w:ins>
    </w:p>
    <w:p w14:paraId="3207DBA4" w14:textId="6D6F4EC5" w:rsidR="007E22E1" w:rsidRPr="009117CB" w:rsidRDefault="007E22E1" w:rsidP="006521D4">
      <w:pPr>
        <w:pStyle w:val="XMLCode"/>
        <w:keepLines/>
        <w:rPr>
          <w:ins w:id="2101" w:author="nick" w:date="2019-10-11T15:56:00Z"/>
          <w:color w:val="0000FF"/>
        </w:rPr>
      </w:pPr>
      <w:ins w:id="2102" w:author="nick" w:date="2019-10-11T16:00:00Z">
        <w:r w:rsidRPr="009117CB">
          <w:rPr>
            <w:color w:val="0000FF"/>
          </w:rPr>
          <w:t xml:space="preserve">     </w:t>
        </w:r>
      </w:ins>
      <w:ins w:id="2103" w:author="nick" w:date="2019-10-11T15:56:00Z">
        <w:r w:rsidRPr="009117CB">
          <w:rPr>
            <w:color w:val="0000FF"/>
          </w:rPr>
          <w:t xml:space="preserve">           &lt;/contact&gt;</w:t>
        </w:r>
      </w:ins>
    </w:p>
    <w:p w14:paraId="7281F30C" w14:textId="622DCA15" w:rsidR="007E22E1" w:rsidRPr="009117CB" w:rsidRDefault="007E22E1" w:rsidP="006521D4">
      <w:pPr>
        <w:pStyle w:val="XMLCode"/>
        <w:keepLines/>
        <w:rPr>
          <w:ins w:id="2104" w:author="nick" w:date="2019-10-11T15:56:00Z"/>
          <w:color w:val="0000FF"/>
        </w:rPr>
      </w:pPr>
      <w:ins w:id="2105" w:author="nick" w:date="2019-10-11T16:00:00Z">
        <w:r w:rsidRPr="009117CB">
          <w:rPr>
            <w:color w:val="0000FF"/>
          </w:rPr>
          <w:t xml:space="preserve">     </w:t>
        </w:r>
      </w:ins>
      <w:ins w:id="2106" w:author="nick" w:date="2019-10-11T15:56:00Z">
        <w:r w:rsidRPr="009117CB">
          <w:rPr>
            <w:color w:val="0000FF"/>
          </w:rPr>
          <w:t xml:space="preserve">           &lt;contact&gt;</w:t>
        </w:r>
      </w:ins>
    </w:p>
    <w:p w14:paraId="7E5616B5" w14:textId="3077E6AB" w:rsidR="007E22E1" w:rsidRPr="002A49E1" w:rsidRDefault="007E22E1" w:rsidP="006521D4">
      <w:pPr>
        <w:pStyle w:val="XMLCode"/>
        <w:keepLines/>
        <w:rPr>
          <w:ins w:id="2107" w:author="nick" w:date="2019-10-11T15:56:00Z"/>
        </w:rPr>
      </w:pPr>
      <w:ins w:id="2108" w:author="nick" w:date="2019-10-11T16:00:00Z">
        <w:r>
          <w:t xml:space="preserve">     </w:t>
        </w:r>
      </w:ins>
      <w:ins w:id="2109" w:author="nick" w:date="2019-10-11T15:56:00Z">
        <w:r>
          <w:t xml:space="preserve">     </w:t>
        </w:r>
        <w:r w:rsidRPr="002A49E1">
          <w:t xml:space="preserve">          &lt;partner label=</w:t>
        </w:r>
      </w:ins>
      <w:ins w:id="2110" w:author="nick" w:date="2019-11-24T12:20:00Z">
        <w:r w:rsidR="00194316">
          <w:t>"</w:t>
        </w:r>
      </w:ins>
      <w:ins w:id="2111" w:author="nick" w:date="2019-10-11T15:56:00Z">
        <w:r>
          <w:t>PART_5000300</w:t>
        </w:r>
      </w:ins>
      <w:ins w:id="2112" w:author="nick" w:date="2019-11-24T12:20:00Z">
        <w:r w:rsidR="00194316">
          <w:t>"</w:t>
        </w:r>
      </w:ins>
      <w:ins w:id="2113" w:author="nick" w:date="2019-10-11T15:56:00Z">
        <w:r w:rsidRPr="002A49E1">
          <w:t>/&gt;</w:t>
        </w:r>
      </w:ins>
    </w:p>
    <w:p w14:paraId="47B207A1" w14:textId="4E920783" w:rsidR="007E22E1" w:rsidRPr="002A49E1" w:rsidRDefault="007E22E1" w:rsidP="006521D4">
      <w:pPr>
        <w:pStyle w:val="XMLCode"/>
        <w:keepLines/>
        <w:rPr>
          <w:ins w:id="2114" w:author="nick" w:date="2019-10-11T15:56:00Z"/>
        </w:rPr>
      </w:pPr>
      <w:ins w:id="2115" w:author="nick" w:date="2019-10-11T16:00:00Z">
        <w:r>
          <w:t xml:space="preserve">     </w:t>
        </w:r>
      </w:ins>
      <w:ins w:id="2116" w:author="nick" w:date="2019-10-11T15:56:00Z">
        <w:r>
          <w:t xml:space="preserve">   </w:t>
        </w:r>
        <w:r w:rsidRPr="002A49E1">
          <w:t xml:space="preserve">            &lt;partner label=</w:t>
        </w:r>
      </w:ins>
      <w:ins w:id="2117" w:author="nick" w:date="2019-11-24T12:20:00Z">
        <w:r w:rsidR="00194316">
          <w:t>"</w:t>
        </w:r>
      </w:ins>
      <w:ins w:id="2118" w:author="nick" w:date="2019-10-11T15:56:00Z">
        <w:r w:rsidRPr="00F20EA0">
          <w:t>PART_5000800</w:t>
        </w:r>
      </w:ins>
      <w:ins w:id="2119" w:author="nick" w:date="2019-11-24T12:20:00Z">
        <w:r w:rsidR="00194316">
          <w:t>"</w:t>
        </w:r>
      </w:ins>
      <w:ins w:id="2120" w:author="nick" w:date="2019-10-11T15:56:00Z">
        <w:r w:rsidRPr="002A49E1">
          <w:t>/&gt;</w:t>
        </w:r>
      </w:ins>
    </w:p>
    <w:p w14:paraId="13DB784B" w14:textId="4AB6792B" w:rsidR="007E22E1" w:rsidRPr="002A49E1" w:rsidRDefault="007E22E1" w:rsidP="006521D4">
      <w:pPr>
        <w:pStyle w:val="XMLCode"/>
        <w:keepLines/>
        <w:rPr>
          <w:ins w:id="2121" w:author="nick" w:date="2019-10-11T15:56:00Z"/>
        </w:rPr>
      </w:pPr>
      <w:ins w:id="2122" w:author="nick" w:date="2019-10-11T15:56:00Z">
        <w:r w:rsidRPr="002A49E1">
          <w:t xml:space="preserve"> </w:t>
        </w:r>
        <w:r>
          <w:t xml:space="preserve">    </w:t>
        </w:r>
      </w:ins>
      <w:ins w:id="2123" w:author="nick" w:date="2019-10-11T16:00:00Z">
        <w:r>
          <w:t xml:space="preserve">     </w:t>
        </w:r>
      </w:ins>
      <w:ins w:id="2124" w:author="nick" w:date="2019-10-11T15:56:00Z">
        <w:r w:rsidRPr="002A49E1">
          <w:t xml:space="preserve">          &lt;coefficients </w:t>
        </w:r>
        <w:proofErr w:type="spellStart"/>
        <w:r w:rsidRPr="002A49E1">
          <w:t>static_friction</w:t>
        </w:r>
        <w:proofErr w:type="spellEnd"/>
        <w:r w:rsidRPr="002A49E1">
          <w:t>=</w:t>
        </w:r>
      </w:ins>
      <w:ins w:id="2125" w:author="nick" w:date="2019-11-24T12:20:00Z">
        <w:r w:rsidR="00194316">
          <w:t>"</w:t>
        </w:r>
      </w:ins>
      <w:ins w:id="2126" w:author="nick" w:date="2019-10-11T15:56:00Z">
        <w:r w:rsidRPr="002A49E1">
          <w:t>0.8</w:t>
        </w:r>
      </w:ins>
      <w:ins w:id="2127" w:author="nick" w:date="2019-11-24T12:20:00Z">
        <w:r w:rsidR="00194316">
          <w:t>"</w:t>
        </w:r>
      </w:ins>
      <w:ins w:id="2128" w:author="nick" w:date="2019-10-11T15:56:00Z">
        <w:r w:rsidRPr="002A49E1">
          <w:t>/&gt;</w:t>
        </w:r>
      </w:ins>
    </w:p>
    <w:p w14:paraId="65A28FB0" w14:textId="6B856964" w:rsidR="007E22E1" w:rsidRPr="009117CB" w:rsidRDefault="007E22E1" w:rsidP="006521D4">
      <w:pPr>
        <w:pStyle w:val="XMLCode"/>
        <w:keepLines/>
        <w:rPr>
          <w:ins w:id="2129" w:author="nick" w:date="2019-10-11T15:56:00Z"/>
          <w:color w:val="0000FF"/>
        </w:rPr>
      </w:pPr>
      <w:ins w:id="2130" w:author="nick" w:date="2019-10-11T16:00:00Z">
        <w:r w:rsidRPr="009117CB">
          <w:rPr>
            <w:color w:val="0000FF"/>
          </w:rPr>
          <w:t xml:space="preserve">     </w:t>
        </w:r>
      </w:ins>
      <w:ins w:id="2131" w:author="nick" w:date="2019-10-11T15:56:00Z">
        <w:r w:rsidRPr="009117CB">
          <w:rPr>
            <w:color w:val="0000FF"/>
          </w:rPr>
          <w:t xml:space="preserve">           &lt;/contact&gt;</w:t>
        </w:r>
      </w:ins>
    </w:p>
    <w:p w14:paraId="286F46DA" w14:textId="782905F4" w:rsidR="007E22E1" w:rsidRPr="009117CB" w:rsidRDefault="007E22E1" w:rsidP="006521D4">
      <w:pPr>
        <w:pStyle w:val="XMLCode"/>
        <w:keepLines/>
        <w:rPr>
          <w:ins w:id="2132" w:author="nick" w:date="2019-10-11T15:56:00Z"/>
          <w:color w:val="0000FF"/>
        </w:rPr>
      </w:pPr>
      <w:ins w:id="2133" w:author="nick" w:date="2019-10-11T16:00:00Z">
        <w:r w:rsidRPr="009117CB">
          <w:rPr>
            <w:color w:val="0000FF"/>
          </w:rPr>
          <w:t xml:space="preserve">     </w:t>
        </w:r>
      </w:ins>
      <w:ins w:id="2134"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2135" w:name="_Toc428456272"/>
      <w:bookmarkStart w:id="2136" w:name="_Toc428537235"/>
      <w:bookmarkStart w:id="2137" w:name="_Toc428969554"/>
      <w:bookmarkStart w:id="2138" w:name="_Toc429052945"/>
      <w:bookmarkStart w:id="2139" w:name="_Toc3556989"/>
      <w:bookmarkStart w:id="2140" w:name="_Toc26916374"/>
      <w:bookmarkEnd w:id="2135"/>
      <w:bookmarkEnd w:id="2136"/>
      <w:bookmarkEnd w:id="2137"/>
      <w:bookmarkEnd w:id="2138"/>
      <w:r>
        <w:t>Possible Bolt and Screw Assemblies</w:t>
      </w:r>
      <w:bookmarkEnd w:id="2139"/>
      <w:bookmarkEnd w:id="214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069B37" w:rsidR="00314F5A" w:rsidRDefault="00E62DBF" w:rsidP="00E62DBF">
      <w:pPr>
        <w:pStyle w:val="Beschriftung"/>
      </w:pPr>
      <w:bookmarkStart w:id="2141" w:name="_Toc3557101"/>
      <w:bookmarkStart w:id="2142" w:name="_Toc26916487"/>
      <w:r>
        <w:t xml:space="preserve">Figure </w:t>
      </w:r>
      <w:r w:rsidR="00406B64">
        <w:fldChar w:fldCharType="begin"/>
      </w:r>
      <w:r w:rsidR="00406B64">
        <w:instrText xml:space="preserve"> SEQ Figure \* ARABIC </w:instrText>
      </w:r>
      <w:r w:rsidR="00406B64">
        <w:fldChar w:fldCharType="separate"/>
      </w:r>
      <w:r w:rsidR="0049567D">
        <w:rPr>
          <w:noProof/>
        </w:rPr>
        <w:t>22</w:t>
      </w:r>
      <w:r w:rsidR="00406B64">
        <w:fldChar w:fldCharType="end"/>
      </w:r>
      <w:r>
        <w:t>: Bolt with welded nut</w:t>
      </w:r>
      <w:bookmarkEnd w:id="2141"/>
      <w:bookmarkEnd w:id="214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3951930" w:rsidR="0086511D" w:rsidRDefault="00E62DBF" w:rsidP="00E62DBF">
      <w:pPr>
        <w:pStyle w:val="Beschriftung"/>
      </w:pPr>
      <w:bookmarkStart w:id="2143" w:name="_Ref3568949"/>
      <w:bookmarkStart w:id="2144" w:name="_Toc3557102"/>
      <w:bookmarkStart w:id="2145" w:name="_Ref3568942"/>
      <w:bookmarkStart w:id="2146" w:name="_Toc26916488"/>
      <w:r>
        <w:t xml:space="preserve">Figure </w:t>
      </w:r>
      <w:r w:rsidR="00406B64">
        <w:fldChar w:fldCharType="begin"/>
      </w:r>
      <w:r w:rsidR="00406B64">
        <w:instrText xml:space="preserve"> SEQ Figure \* ARABIC </w:instrText>
      </w:r>
      <w:r w:rsidR="00406B64">
        <w:fldChar w:fldCharType="separate"/>
      </w:r>
      <w:r w:rsidR="0049567D">
        <w:rPr>
          <w:noProof/>
        </w:rPr>
        <w:t>23</w:t>
      </w:r>
      <w:r w:rsidR="00406B64">
        <w:fldChar w:fldCharType="end"/>
      </w:r>
      <w:bookmarkEnd w:id="2143"/>
      <w:r>
        <w:t>: Bolt with free nut</w:t>
      </w:r>
      <w:bookmarkEnd w:id="2144"/>
      <w:bookmarkEnd w:id="2145"/>
      <w:bookmarkEnd w:id="214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3EC8CE" w:rsidR="00A03929" w:rsidRDefault="00E62DBF" w:rsidP="00D35409">
      <w:pPr>
        <w:pStyle w:val="Beschriftung"/>
        <w:rPr>
          <w:b w:val="0"/>
          <w:bCs w:val="0"/>
        </w:rPr>
      </w:pPr>
      <w:bookmarkStart w:id="2147" w:name="_Ref3568964"/>
      <w:bookmarkStart w:id="2148" w:name="_Toc3557103"/>
      <w:bookmarkStart w:id="2149" w:name="_Toc26916489"/>
      <w:r>
        <w:t xml:space="preserve">Figure </w:t>
      </w:r>
      <w:r w:rsidR="00406B64">
        <w:fldChar w:fldCharType="begin"/>
      </w:r>
      <w:r w:rsidR="00406B64">
        <w:instrText xml:space="preserve"> SEQ Figure \* ARABIC </w:instrText>
      </w:r>
      <w:r w:rsidR="00406B64">
        <w:fldChar w:fldCharType="separate"/>
      </w:r>
      <w:r w:rsidR="0049567D">
        <w:rPr>
          <w:noProof/>
        </w:rPr>
        <w:t>24</w:t>
      </w:r>
      <w:r w:rsidR="00406B64">
        <w:fldChar w:fldCharType="end"/>
      </w:r>
      <w:bookmarkEnd w:id="2147"/>
      <w:r>
        <w:t>: Screw</w:t>
      </w:r>
      <w:bookmarkEnd w:id="2148"/>
      <w:bookmarkEnd w:id="214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1E9D7EB" w:rsidR="00A03929" w:rsidRDefault="00E62DBF" w:rsidP="001D764B">
      <w:pPr>
        <w:pStyle w:val="Beschriftung"/>
        <w:spacing w:before="120"/>
      </w:pPr>
      <w:bookmarkStart w:id="2150" w:name="_Toc3557104"/>
      <w:bookmarkStart w:id="2151" w:name="_Toc26916490"/>
      <w:r>
        <w:t xml:space="preserve">Figure </w:t>
      </w:r>
      <w:r w:rsidR="00406B64">
        <w:fldChar w:fldCharType="begin"/>
      </w:r>
      <w:r w:rsidR="00406B64">
        <w:instrText xml:space="preserve"> SEQ Figure \* ARABIC </w:instrText>
      </w:r>
      <w:r w:rsidR="00406B64">
        <w:fldChar w:fldCharType="separate"/>
      </w:r>
      <w:r w:rsidR="0049567D">
        <w:rPr>
          <w:noProof/>
        </w:rPr>
        <w:t>25</w:t>
      </w:r>
      <w:r w:rsidR="00406B64">
        <w:fldChar w:fldCharType="end"/>
      </w:r>
      <w:r>
        <w:t>: Welded stud with free nut</w:t>
      </w:r>
      <w:bookmarkEnd w:id="2150"/>
      <w:bookmarkEnd w:id="215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B346B83" w:rsidR="007B3BC4" w:rsidRDefault="00E82958" w:rsidP="00E82958">
      <w:pPr>
        <w:pStyle w:val="Beschriftung"/>
        <w:rPr>
          <w:lang w:eastAsia="x-none"/>
        </w:rPr>
      </w:pPr>
      <w:bookmarkStart w:id="2152" w:name="_Toc3557105"/>
      <w:bookmarkStart w:id="2153" w:name="_Toc26916491"/>
      <w:r>
        <w:t xml:space="preserve">Figure </w:t>
      </w:r>
      <w:r>
        <w:fldChar w:fldCharType="begin"/>
      </w:r>
      <w:r>
        <w:instrText xml:space="preserve"> SEQ Figure \* ARABIC </w:instrText>
      </w:r>
      <w:r>
        <w:fldChar w:fldCharType="separate"/>
      </w:r>
      <w:r w:rsidR="0049567D">
        <w:rPr>
          <w:noProof/>
        </w:rPr>
        <w:t>26</w:t>
      </w:r>
      <w:r>
        <w:fldChar w:fldCharType="end"/>
      </w:r>
      <w:r>
        <w:t>: Plain stud</w:t>
      </w:r>
      <w:bookmarkEnd w:id="2152"/>
      <w:bookmarkEnd w:id="2153"/>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154"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155" w:author="Dr. Carsten Franke" w:date="2019-12-10T21:54:00Z">
        <w:r w:rsidRPr="00AE3187" w:rsidDel="007E7215">
          <w:delText xml:space="preserve">connects </w:delText>
        </w:r>
      </w:del>
      <w:ins w:id="2156" w:author="Dr. Carsten Franke" w:date="2019-12-10T21:54:00Z">
        <w:r w:rsidR="007E7215">
          <w:t>contains</w:t>
        </w:r>
        <w:r w:rsidR="007E7215" w:rsidRPr="00AE3187">
          <w:t xml:space="preserve"> </w:t>
        </w:r>
      </w:ins>
      <w:r w:rsidRPr="00AE3187">
        <w:t xml:space="preserve">only the </w:t>
      </w:r>
      <w:ins w:id="2157" w:author="Dr. Carsten Franke" w:date="2019-12-10T21:55:00Z">
        <w:r w:rsidR="007E7215">
          <w:t xml:space="preserve">assemblies, </w:t>
        </w:r>
      </w:ins>
      <w:r>
        <w:t>part codes or property IDs of the connected</w:t>
      </w:r>
      <w:r w:rsidRPr="00AE3187">
        <w:t xml:space="preserve"> sheets</w:t>
      </w:r>
      <w:r>
        <w:t>.</w:t>
      </w:r>
      <w:ins w:id="2158" w:author="Dr. Carsten Franke" w:date="2019-12-10T21:55:00Z">
        <w:r w:rsidR="007E7215">
          <w:t xml:space="preserve"> </w:t>
        </w:r>
      </w:ins>
    </w:p>
    <w:p w14:paraId="1AE2BA22" w14:textId="77777777" w:rsidR="002E60CB" w:rsidRPr="00226A3F" w:rsidRDefault="002E60CB" w:rsidP="00327322">
      <w:pPr>
        <w:pStyle w:val="berschrift3"/>
      </w:pPr>
      <w:bookmarkStart w:id="2159" w:name="_Toc428456274"/>
      <w:bookmarkStart w:id="2160" w:name="_Toc428537237"/>
      <w:bookmarkStart w:id="2161" w:name="_Toc428969556"/>
      <w:bookmarkStart w:id="2162" w:name="_Toc429052947"/>
      <w:bookmarkStart w:id="2163" w:name="_Toc428456275"/>
      <w:bookmarkStart w:id="2164" w:name="_Toc428537238"/>
      <w:bookmarkStart w:id="2165" w:name="_Toc428969557"/>
      <w:bookmarkStart w:id="2166" w:name="_Toc429052948"/>
      <w:bookmarkStart w:id="2167" w:name="_Toc413359597"/>
      <w:bookmarkStart w:id="2168" w:name="_Toc3556990"/>
      <w:bookmarkStart w:id="2169" w:name="_Toc26916375"/>
      <w:bookmarkEnd w:id="2159"/>
      <w:bookmarkEnd w:id="2160"/>
      <w:bookmarkEnd w:id="2161"/>
      <w:bookmarkEnd w:id="2162"/>
      <w:bookmarkEnd w:id="2163"/>
      <w:bookmarkEnd w:id="2164"/>
      <w:bookmarkEnd w:id="2165"/>
      <w:bookmarkEnd w:id="2166"/>
      <w:r w:rsidRPr="00226A3F">
        <w:t>Screw</w:t>
      </w:r>
      <w:bookmarkEnd w:id="2167"/>
      <w:bookmarkEnd w:id="2168"/>
      <w:bookmarkEnd w:id="216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13A799E4" w:rsidR="002E60CB" w:rsidRDefault="002E60CB" w:rsidP="00E62DBF">
      <w:pPr>
        <w:pStyle w:val="Beschriftung"/>
        <w:spacing w:before="120"/>
      </w:pPr>
      <w:bookmarkStart w:id="2170" w:name="_Toc3566465"/>
      <w:bookmarkStart w:id="2171" w:name="_Toc26916603"/>
      <w:r>
        <w:t xml:space="preserve">Table </w:t>
      </w:r>
      <w:r w:rsidR="00D43112">
        <w:fldChar w:fldCharType="begin"/>
      </w:r>
      <w:r w:rsidR="00D43112">
        <w:instrText xml:space="preserve"> SEQ Table \* ARABIC </w:instrText>
      </w:r>
      <w:r w:rsidR="00D43112">
        <w:fldChar w:fldCharType="separate"/>
      </w:r>
      <w:r w:rsidR="0049567D">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170"/>
      <w:bookmarkEnd w:id="2171"/>
    </w:p>
    <w:p w14:paraId="726A8A1D" w14:textId="41DE862A"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49567D">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77CBC29" w:rsidR="00003FF9" w:rsidRDefault="00003FF9" w:rsidP="00003FF9">
      <w:pPr>
        <w:pStyle w:val="Beschriftung"/>
        <w:spacing w:before="120"/>
        <w:rPr>
          <w:rStyle w:val="elementdeftypeChar"/>
          <w:b/>
        </w:rPr>
      </w:pPr>
      <w:bookmarkStart w:id="2172" w:name="_Toc3566466"/>
      <w:bookmarkStart w:id="2173" w:name="_Toc26916604"/>
      <w:r>
        <w:t xml:space="preserve">Table </w:t>
      </w:r>
      <w:r w:rsidR="00D43112">
        <w:fldChar w:fldCharType="begin"/>
      </w:r>
      <w:r w:rsidR="00D43112">
        <w:instrText xml:space="preserve"> SEQ Table \* ARABIC </w:instrText>
      </w:r>
      <w:r w:rsidR="00D43112">
        <w:fldChar w:fldCharType="separate"/>
      </w:r>
      <w:r w:rsidR="0049567D">
        <w:rPr>
          <w:noProof/>
        </w:rPr>
        <w:t>59</w:t>
      </w:r>
      <w:r w:rsidR="00D43112">
        <w:fldChar w:fldCharType="end"/>
      </w:r>
      <w:r>
        <w:t xml:space="preserve">: </w:t>
      </w:r>
      <w:r w:rsidRPr="00003FF9">
        <w:t xml:space="preserve">Nested elements of element </w:t>
      </w:r>
      <w:r w:rsidRPr="00003FF9">
        <w:rPr>
          <w:rStyle w:val="elementdeftypeChar"/>
          <w:b/>
        </w:rPr>
        <w:t>&lt;screw/&gt;</w:t>
      </w:r>
      <w:bookmarkEnd w:id="2172"/>
      <w:bookmarkEnd w:id="217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174" w:name="_Toc3556991"/>
      <w:bookmarkStart w:id="2175" w:name="_Toc26916376"/>
      <w:r>
        <w:t>7.5.7.1 Flow Drilled Screws</w:t>
      </w:r>
      <w:r w:rsidR="00EF4929">
        <w:t xml:space="preserve"> (FDS)</w:t>
      </w:r>
      <w:bookmarkEnd w:id="2174"/>
      <w:bookmarkEnd w:id="2175"/>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673240"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00BB43F7" w:rsidR="005C50FA" w:rsidRPr="005C50FA" w:rsidRDefault="005C50FA" w:rsidP="005C50FA">
      <w:pPr>
        <w:pStyle w:val="Beschriftung"/>
        <w:rPr>
          <w:color w:val="676F76"/>
          <w:sz w:val="21"/>
          <w:szCs w:val="21"/>
          <w:lang w:val="en" w:eastAsia="en-US"/>
        </w:rPr>
      </w:pPr>
      <w:bookmarkStart w:id="2176" w:name="_Toc3557106"/>
      <w:bookmarkStart w:id="2177" w:name="_Toc26916492"/>
      <w:r>
        <w:t xml:space="preserve">Figure </w:t>
      </w:r>
      <w:r w:rsidR="00406B64">
        <w:fldChar w:fldCharType="begin"/>
      </w:r>
      <w:r w:rsidR="00406B64">
        <w:instrText xml:space="preserve"> SEQ Figure \* ARABIC </w:instrText>
      </w:r>
      <w:r w:rsidR="00406B64">
        <w:fldChar w:fldCharType="separate"/>
      </w:r>
      <w:r w:rsidR="0049567D">
        <w:rPr>
          <w:noProof/>
        </w:rPr>
        <w:t>27</w:t>
      </w:r>
      <w:r w:rsidR="00406B64">
        <w:fldChar w:fldCharType="end"/>
      </w:r>
      <w:r>
        <w:t xml:space="preserve">: </w:t>
      </w:r>
      <w:r w:rsidR="00EB2983">
        <w:t>Process of Flow Drill Screwing</w:t>
      </w:r>
      <w:bookmarkEnd w:id="2176"/>
      <w:bookmarkEnd w:id="2177"/>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006E6604" w:rsidR="002E60CB" w:rsidRDefault="00EF4929" w:rsidP="00EF4929">
      <w:pPr>
        <w:pStyle w:val="Beschriftung"/>
      </w:pPr>
      <w:bookmarkStart w:id="2178" w:name="_Toc3557107"/>
      <w:bookmarkStart w:id="2179" w:name="_Toc26916493"/>
      <w:r>
        <w:t xml:space="preserve">Figure </w:t>
      </w:r>
      <w:r w:rsidR="00406B64">
        <w:fldChar w:fldCharType="begin"/>
      </w:r>
      <w:r w:rsidR="00406B64">
        <w:instrText xml:space="preserve"> SEQ Figure \* ARABIC </w:instrText>
      </w:r>
      <w:r w:rsidR="00406B64">
        <w:fldChar w:fldCharType="separate"/>
      </w:r>
      <w:r w:rsidR="0049567D">
        <w:rPr>
          <w:noProof/>
        </w:rPr>
        <w:t>28</w:t>
      </w:r>
      <w:r w:rsidR="00406B64">
        <w:fldChar w:fldCharType="end"/>
      </w:r>
      <w:r>
        <w:t>: Measures of applied FDS</w:t>
      </w:r>
      <w:bookmarkEnd w:id="2178"/>
      <w:bookmarkEnd w:id="2179"/>
    </w:p>
    <w:p w14:paraId="436498E1" w14:textId="33BEFF12"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180" w:author="Dr. Carsten Franke" w:date="2019-12-10T21:57:00Z">
              <w:r w:rsidR="002C7617">
                <w:rPr>
                  <w:sz w:val="18"/>
                  <w:szCs w:val="18"/>
                </w:rPr>
                <w:t>s</w:t>
              </w:r>
            </w:ins>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9793B57" w:rsidR="001E3E2A" w:rsidRDefault="001E3E2A" w:rsidP="0059565B">
      <w:pPr>
        <w:pStyle w:val="Beschriftung"/>
        <w:spacing w:before="120"/>
        <w:rPr>
          <w:rFonts w:cs="Calibri"/>
          <w:szCs w:val="22"/>
          <w:lang w:eastAsia="en-GB"/>
        </w:rPr>
      </w:pPr>
      <w:bookmarkStart w:id="2181" w:name="_Toc3566467"/>
      <w:bookmarkStart w:id="2182" w:name="_Toc26916605"/>
      <w:r>
        <w:t xml:space="preserve">Table </w:t>
      </w:r>
      <w:r w:rsidR="00D43112">
        <w:fldChar w:fldCharType="begin"/>
      </w:r>
      <w:r w:rsidR="00D43112">
        <w:instrText xml:space="preserve"> SEQ Table \* ARABIC </w:instrText>
      </w:r>
      <w:r w:rsidR="00D43112">
        <w:fldChar w:fldCharType="separate"/>
      </w:r>
      <w:r w:rsidR="0049567D">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181"/>
      <w:bookmarkEnd w:id="2182"/>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C766622" w:rsidR="00013B01" w:rsidRPr="001E3E2A" w:rsidRDefault="00013B01" w:rsidP="00013B01">
      <w:pPr>
        <w:pStyle w:val="Beschriftung"/>
        <w:rPr>
          <w:rFonts w:cs="Calibri"/>
          <w:lang w:eastAsia="en-GB"/>
        </w:rPr>
      </w:pPr>
      <w:bookmarkStart w:id="2183" w:name="_Toc3557108"/>
      <w:bookmarkStart w:id="2184" w:name="_Toc26916494"/>
      <w:r>
        <w:t xml:space="preserve">Figure </w:t>
      </w:r>
      <w:r w:rsidR="00406B64">
        <w:fldChar w:fldCharType="begin"/>
      </w:r>
      <w:r w:rsidR="00406B64">
        <w:instrText xml:space="preserve"> SEQ Figure \* ARABIC </w:instrText>
      </w:r>
      <w:r w:rsidR="00406B64">
        <w:fldChar w:fldCharType="separate"/>
      </w:r>
      <w:r w:rsidR="0049567D">
        <w:rPr>
          <w:noProof/>
        </w:rPr>
        <w:t>29</w:t>
      </w:r>
      <w:r w:rsidR="00406B64">
        <w:fldChar w:fldCharType="end"/>
      </w:r>
      <w:r>
        <w:t>: Pre-machined or clearance hole in FDS connection</w:t>
      </w:r>
      <w:bookmarkEnd w:id="2183"/>
      <w:bookmarkEnd w:id="2184"/>
    </w:p>
    <w:p w14:paraId="31E852BE" w14:textId="033152DC"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49567D">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531F49B" w:rsidR="002943E7" w:rsidRPr="00B50C53" w:rsidRDefault="0059565B" w:rsidP="0059565B">
      <w:pPr>
        <w:pStyle w:val="Beschriftung"/>
        <w:rPr>
          <w:rFonts w:cs="Calibri"/>
          <w:lang w:eastAsia="en-GB"/>
        </w:rPr>
      </w:pPr>
      <w:bookmarkStart w:id="2185" w:name="_Toc3557109"/>
      <w:bookmarkStart w:id="2186" w:name="_Toc26916495"/>
      <w:r>
        <w:t xml:space="preserve">Figure </w:t>
      </w:r>
      <w:r w:rsidR="00406B64">
        <w:fldChar w:fldCharType="begin"/>
      </w:r>
      <w:r w:rsidR="00406B64">
        <w:instrText xml:space="preserve"> SEQ Figure \* ARABIC </w:instrText>
      </w:r>
      <w:r w:rsidR="00406B64">
        <w:fldChar w:fldCharType="separate"/>
      </w:r>
      <w:r w:rsidR="0049567D">
        <w:rPr>
          <w:noProof/>
        </w:rPr>
        <w:t>30</w:t>
      </w:r>
      <w:r w:rsidR="00406B64">
        <w:fldChar w:fldCharType="end"/>
      </w:r>
      <w:r>
        <w:t>: Pilot hole on sheet metal</w:t>
      </w:r>
      <w:bookmarkEnd w:id="2185"/>
      <w:bookmarkEnd w:id="218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187" w:name="_Toc413359598"/>
      <w:bookmarkStart w:id="2188" w:name="_Toc3556992"/>
      <w:bookmarkStart w:id="2189" w:name="_Toc26916377"/>
      <w:r w:rsidRPr="000F30B3">
        <w:t>Gum Drops</w:t>
      </w:r>
      <w:bookmarkEnd w:id="2187"/>
      <w:bookmarkEnd w:id="2188"/>
      <w:bookmarkEnd w:id="218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5A637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10538F9C" w14:textId="32A7A33E" w:rsidR="00D43112" w:rsidRPr="00226A3F" w:rsidRDefault="001003F7" w:rsidP="001003F7">
      <w:pPr>
        <w:pStyle w:val="Beschriftung"/>
        <w:spacing w:before="120" w:after="60"/>
      </w:pPr>
      <w:bookmarkStart w:id="2190" w:name="_Toc3566468"/>
      <w:bookmarkStart w:id="2191" w:name="_Toc26916606"/>
      <w:r>
        <w:t xml:space="preserve">Table </w:t>
      </w:r>
      <w:r>
        <w:fldChar w:fldCharType="begin"/>
      </w:r>
      <w:r>
        <w:instrText xml:space="preserve"> SEQ Table \* ARABIC </w:instrText>
      </w:r>
      <w:r>
        <w:fldChar w:fldCharType="separate"/>
      </w:r>
      <w:r w:rsidR="0049567D">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190"/>
      <w:bookmarkEnd w:id="219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4DE33F04" w:rsidR="002E60CB" w:rsidRDefault="002E60CB" w:rsidP="001003F7">
      <w:pPr>
        <w:pStyle w:val="Beschriftung"/>
        <w:spacing w:before="60"/>
      </w:pPr>
      <w:bookmarkStart w:id="2192" w:name="_Toc3566469"/>
      <w:bookmarkStart w:id="2193" w:name="_Toc26916607"/>
      <w:r>
        <w:lastRenderedPageBreak/>
        <w:t xml:space="preserve">Table </w:t>
      </w:r>
      <w:r w:rsidR="00D43112">
        <w:fldChar w:fldCharType="begin"/>
      </w:r>
      <w:r w:rsidR="00D43112">
        <w:instrText xml:space="preserve"> SEQ Table \* ARABIC </w:instrText>
      </w:r>
      <w:r w:rsidR="00D43112">
        <w:fldChar w:fldCharType="separate"/>
      </w:r>
      <w:r w:rsidR="0049567D">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192"/>
      <w:bookmarkEnd w:id="219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194" w:name="_Toc428456279"/>
      <w:bookmarkStart w:id="2195" w:name="_Toc3556993"/>
      <w:bookmarkStart w:id="2196" w:name="_Toc26916378"/>
      <w:bookmarkEnd w:id="2194"/>
      <w:r>
        <w:t>Clinches</w:t>
      </w:r>
      <w:bookmarkEnd w:id="2195"/>
      <w:bookmarkEnd w:id="219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F8E6D2F" w:rsidR="003E46C4" w:rsidRDefault="00D67DC2" w:rsidP="00D67DC2">
      <w:pPr>
        <w:pStyle w:val="Beschriftung"/>
      </w:pPr>
      <w:bookmarkStart w:id="2197" w:name="_Toc3557110"/>
      <w:bookmarkStart w:id="2198" w:name="_Toc26916496"/>
      <w:r>
        <w:t xml:space="preserve">Figure </w:t>
      </w:r>
      <w:r>
        <w:fldChar w:fldCharType="begin"/>
      </w:r>
      <w:r>
        <w:instrText xml:space="preserve"> SEQ Figure \* ARABIC </w:instrText>
      </w:r>
      <w:r>
        <w:fldChar w:fldCharType="separate"/>
      </w:r>
      <w:r w:rsidR="0049567D">
        <w:rPr>
          <w:noProof/>
        </w:rPr>
        <w:t>31</w:t>
      </w:r>
      <w:r>
        <w:fldChar w:fldCharType="end"/>
      </w:r>
      <w:r>
        <w:t xml:space="preserve">: </w:t>
      </w:r>
      <w:r w:rsidRPr="00D67DC2">
        <w:t>Schematic representation of the clinching operation</w:t>
      </w:r>
      <w:bookmarkEnd w:id="2197"/>
      <w:bookmarkEnd w:id="219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1FD8A07" w:rsidR="00D67DC2" w:rsidRDefault="00D67DC2" w:rsidP="00D67DC2">
      <w:pPr>
        <w:pStyle w:val="Beschriftung"/>
      </w:pPr>
      <w:bookmarkStart w:id="2199" w:name="_Ref428794448"/>
      <w:bookmarkStart w:id="2200" w:name="_Ref428794398"/>
      <w:bookmarkStart w:id="2201" w:name="_Toc3557111"/>
      <w:bookmarkStart w:id="2202" w:name="_Toc26916497"/>
      <w:r>
        <w:t xml:space="preserve">Figure </w:t>
      </w:r>
      <w:r>
        <w:fldChar w:fldCharType="begin"/>
      </w:r>
      <w:r>
        <w:instrText xml:space="preserve"> SEQ Figure \* ARABIC </w:instrText>
      </w:r>
      <w:r>
        <w:fldChar w:fldCharType="separate"/>
      </w:r>
      <w:r w:rsidR="0049567D">
        <w:rPr>
          <w:noProof/>
        </w:rPr>
        <w:t>32</w:t>
      </w:r>
      <w:r>
        <w:fldChar w:fldCharType="end"/>
      </w:r>
      <w:bookmarkEnd w:id="2199"/>
      <w:r>
        <w:t xml:space="preserve">: </w:t>
      </w:r>
      <w:r w:rsidRPr="00D67DC2">
        <w:t>Clinch Joint Dimensions</w:t>
      </w:r>
      <w:bookmarkEnd w:id="2200"/>
      <w:bookmarkEnd w:id="2201"/>
      <w:bookmarkEnd w:id="220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54F2A696" w:rsidR="00C34000" w:rsidRDefault="00E41964" w:rsidP="00E41964">
      <w:pPr>
        <w:pStyle w:val="Beschriftung"/>
        <w:spacing w:before="120"/>
        <w:rPr>
          <w:rFonts w:cs="Calibri"/>
          <w:szCs w:val="22"/>
          <w:lang w:eastAsia="en-GB"/>
        </w:rPr>
      </w:pPr>
      <w:bookmarkStart w:id="2203" w:name="_Ref428798660"/>
      <w:bookmarkStart w:id="2204" w:name="_Toc3557112"/>
      <w:bookmarkStart w:id="2205" w:name="_Toc26916498"/>
      <w:r>
        <w:t xml:space="preserve">Figure </w:t>
      </w:r>
      <w:r>
        <w:fldChar w:fldCharType="begin"/>
      </w:r>
      <w:r>
        <w:instrText xml:space="preserve"> SEQ Figure \* ARABIC </w:instrText>
      </w:r>
      <w:r>
        <w:fldChar w:fldCharType="separate"/>
      </w:r>
      <w:r w:rsidR="0049567D">
        <w:rPr>
          <w:noProof/>
        </w:rPr>
        <w:t>33</w:t>
      </w:r>
      <w:r>
        <w:fldChar w:fldCharType="end"/>
      </w:r>
      <w:bookmarkEnd w:id="2203"/>
      <w:r>
        <w:t>: TOX (left) and BTM’s Tog-L-Loc system</w:t>
      </w:r>
      <w:r>
        <w:rPr>
          <w:rStyle w:val="Funotenzeichen"/>
        </w:rPr>
        <w:footnoteReference w:id="15"/>
      </w:r>
      <w:bookmarkEnd w:id="2204"/>
      <w:bookmarkEnd w:id="220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5313C93"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44F118D2" w14:textId="3269D36B" w:rsidR="00D3072A" w:rsidRDefault="00D3072A" w:rsidP="00D3072A">
      <w:pPr>
        <w:pStyle w:val="Beschriftung"/>
        <w:spacing w:before="120"/>
        <w:rPr>
          <w:rStyle w:val="elementdeftypeChar"/>
          <w:b/>
        </w:rPr>
      </w:pPr>
      <w:bookmarkStart w:id="2206" w:name="_Toc3566470"/>
      <w:bookmarkStart w:id="2207" w:name="_Toc26916608"/>
      <w:r>
        <w:t xml:space="preserve">Table </w:t>
      </w:r>
      <w:r>
        <w:fldChar w:fldCharType="begin"/>
      </w:r>
      <w:r>
        <w:instrText xml:space="preserve"> SEQ Table \* ARABIC </w:instrText>
      </w:r>
      <w:r>
        <w:fldChar w:fldCharType="separate"/>
      </w:r>
      <w:r w:rsidR="0049567D">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206"/>
      <w:bookmarkEnd w:id="220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41C729E3" w:rsidR="007D0EA8" w:rsidRDefault="006239BA" w:rsidP="006239BA">
      <w:pPr>
        <w:pStyle w:val="Beschriftung"/>
        <w:spacing w:before="120"/>
      </w:pPr>
      <w:bookmarkStart w:id="2208" w:name="_Toc3566471"/>
      <w:bookmarkStart w:id="2209" w:name="_Toc26916609"/>
      <w:r>
        <w:t xml:space="preserve">Table </w:t>
      </w:r>
      <w:r>
        <w:fldChar w:fldCharType="begin"/>
      </w:r>
      <w:r>
        <w:instrText xml:space="preserve"> SEQ Table \* ARABIC </w:instrText>
      </w:r>
      <w:r>
        <w:fldChar w:fldCharType="separate"/>
      </w:r>
      <w:r w:rsidR="0049567D">
        <w:rPr>
          <w:noProof/>
        </w:rPr>
        <w:t>64</w:t>
      </w:r>
      <w:r>
        <w:fldChar w:fldCharType="end"/>
      </w:r>
      <w:r>
        <w:t xml:space="preserve">: Attributes of </w:t>
      </w:r>
      <w:r w:rsidR="00945D04">
        <w:t xml:space="preserve">element </w:t>
      </w:r>
      <w:r w:rsidRPr="006239BA">
        <w:rPr>
          <w:rStyle w:val="elementdeftypeChar"/>
          <w:b/>
        </w:rPr>
        <w:t>&lt;clinch/&gt;</w:t>
      </w:r>
      <w:bookmarkEnd w:id="2208"/>
      <w:bookmarkEnd w:id="2209"/>
    </w:p>
    <w:p w14:paraId="0D07EA60" w14:textId="6323E91A"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49567D" w:rsidRPr="00225E9C">
        <w:rPr>
          <w:lang w:val="en-US"/>
        </w:rPr>
        <w:t xml:space="preserve">Figure </w:t>
      </w:r>
      <w:r w:rsidR="0049567D" w:rsidRPr="00225E9C">
        <w:rPr>
          <w:noProof/>
          <w:lang w:val="en-US"/>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673240"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411FA3F3"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49567D" w:rsidRPr="00225E9C">
        <w:rPr>
          <w:lang w:val="en-US"/>
        </w:rPr>
        <w:t xml:space="preserve">Figure </w:t>
      </w:r>
      <w:r w:rsidR="0049567D" w:rsidRPr="00225E9C">
        <w:rPr>
          <w:noProof/>
          <w:lang w:val="en-US"/>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49567D" w:rsidRPr="00225E9C">
        <w:rPr>
          <w:lang w:val="en-US"/>
        </w:rPr>
        <w:t>Figure</w:t>
      </w:r>
      <w:proofErr w:type="spellEnd"/>
      <w:r w:rsidR="0049567D" w:rsidRPr="00225E9C">
        <w:rPr>
          <w:lang w:val="en-US"/>
        </w:rPr>
        <w:t xml:space="preserve"> </w:t>
      </w:r>
      <w:r w:rsidR="0049567D" w:rsidRPr="00225E9C">
        <w:rPr>
          <w:noProof/>
          <w:lang w:val="en-US"/>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67AA0F2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49567D">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4FF0901A" w:rsidR="004B1D32" w:rsidRDefault="00BF4695" w:rsidP="00BF4695">
      <w:pPr>
        <w:pStyle w:val="Beschriftung"/>
        <w:tabs>
          <w:tab w:val="center" w:pos="4535"/>
          <w:tab w:val="left" w:pos="7349"/>
        </w:tabs>
        <w:spacing w:before="120"/>
        <w:jc w:val="left"/>
        <w:rPr>
          <w:rStyle w:val="elementdeftypeChar"/>
          <w:b/>
        </w:rPr>
      </w:pPr>
      <w:r>
        <w:tab/>
      </w:r>
      <w:bookmarkStart w:id="2210" w:name="_Toc3566472"/>
      <w:bookmarkStart w:id="2211" w:name="_Toc26916610"/>
      <w:r w:rsidR="0097183B">
        <w:t xml:space="preserve">Table </w:t>
      </w:r>
      <w:r w:rsidR="0097183B">
        <w:fldChar w:fldCharType="begin"/>
      </w:r>
      <w:r w:rsidR="0097183B">
        <w:instrText xml:space="preserve"> SEQ Table \* ARABIC </w:instrText>
      </w:r>
      <w:r w:rsidR="0097183B">
        <w:fldChar w:fldCharType="separate"/>
      </w:r>
      <w:r w:rsidR="0049567D">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210"/>
      <w:bookmarkEnd w:id="221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212" w:name="_Toc3556994"/>
      <w:bookmarkStart w:id="2213" w:name="_Toc26916379"/>
      <w:r w:rsidRPr="00BF4695">
        <w:t>Heat Stakes / Thermal Stakes</w:t>
      </w:r>
      <w:bookmarkEnd w:id="2212"/>
      <w:bookmarkEnd w:id="221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673240"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517A5E7" w:rsidR="00010D17" w:rsidRDefault="00010D17" w:rsidP="00DE2B3A">
      <w:pPr>
        <w:pStyle w:val="Beschriftung"/>
        <w:spacing w:before="120"/>
      </w:pPr>
      <w:bookmarkStart w:id="2214" w:name="_Toc3557113"/>
      <w:bookmarkStart w:id="2215" w:name="_Toc26916499"/>
      <w:r>
        <w:t xml:space="preserve">Figure </w:t>
      </w:r>
      <w:r>
        <w:fldChar w:fldCharType="begin"/>
      </w:r>
      <w:r>
        <w:instrText xml:space="preserve"> SEQ Figure \* ARABIC </w:instrText>
      </w:r>
      <w:r>
        <w:fldChar w:fldCharType="separate"/>
      </w:r>
      <w:r w:rsidR="0049567D">
        <w:rPr>
          <w:noProof/>
        </w:rPr>
        <w:t>34</w:t>
      </w:r>
      <w:r>
        <w:fldChar w:fldCharType="end"/>
      </w:r>
      <w:r>
        <w:t xml:space="preserve">: </w:t>
      </w:r>
      <w:r w:rsidRPr="00010D17">
        <w:t>Cross Section of a Heat Stake</w:t>
      </w:r>
      <w:bookmarkEnd w:id="2214"/>
      <w:bookmarkEnd w:id="221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9034D1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102ABFC2" w14:textId="36D37777" w:rsidR="004D4A4B" w:rsidRDefault="004D4A4B" w:rsidP="004D4A4B">
      <w:pPr>
        <w:pStyle w:val="Beschriftung"/>
        <w:spacing w:before="120"/>
        <w:rPr>
          <w:rStyle w:val="elementdeftypeChar"/>
          <w:b/>
        </w:rPr>
      </w:pPr>
      <w:bookmarkStart w:id="2216" w:name="_Toc3566473"/>
      <w:bookmarkStart w:id="2217" w:name="_Toc26916611"/>
      <w:r>
        <w:t xml:space="preserve">Table </w:t>
      </w:r>
      <w:r>
        <w:fldChar w:fldCharType="begin"/>
      </w:r>
      <w:r>
        <w:instrText xml:space="preserve"> SEQ Table \* ARABIC </w:instrText>
      </w:r>
      <w:r>
        <w:fldChar w:fldCharType="separate"/>
      </w:r>
      <w:r w:rsidR="0049567D">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216"/>
      <w:bookmarkEnd w:id="221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C8B34B9" w:rsidR="004D4A4B" w:rsidRDefault="004D4A4B" w:rsidP="004D4A4B">
      <w:pPr>
        <w:pStyle w:val="Beschriftung"/>
        <w:spacing w:before="120"/>
      </w:pPr>
      <w:bookmarkStart w:id="2218" w:name="_Toc3566474"/>
      <w:bookmarkStart w:id="2219" w:name="_Toc26916612"/>
      <w:r>
        <w:t xml:space="preserve">Table </w:t>
      </w:r>
      <w:r>
        <w:fldChar w:fldCharType="begin"/>
      </w:r>
      <w:r>
        <w:instrText xml:space="preserve"> SEQ Table \* ARABIC </w:instrText>
      </w:r>
      <w:r>
        <w:fldChar w:fldCharType="separate"/>
      </w:r>
      <w:r w:rsidR="0049567D">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218"/>
      <w:bookmarkEnd w:id="221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6368BCE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49567D">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220" w:name="_Toc3556995"/>
      <w:bookmarkStart w:id="2221" w:name="_Toc26916380"/>
      <w:r>
        <w:t>Clips/</w:t>
      </w:r>
      <w:r w:rsidR="00BF4695" w:rsidRPr="00BF4695">
        <w:t>Snap Joints</w:t>
      </w:r>
      <w:bookmarkEnd w:id="2220"/>
      <w:bookmarkEnd w:id="222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proofErr w:type="gramStart"/>
      <w:r>
        <w:rPr>
          <w:rFonts w:cs="Calibri"/>
          <w:szCs w:val="22"/>
          <w:lang w:eastAsia="en-GB"/>
        </w:rPr>
        <w:t>ever increasing</w:t>
      </w:r>
      <w:proofErr w:type="gramEnd"/>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2A31C53C" w:rsidR="0042625C" w:rsidRDefault="0042625C" w:rsidP="0042625C">
      <w:pPr>
        <w:pStyle w:val="Beschriftung"/>
        <w:spacing w:before="120"/>
      </w:pPr>
      <w:bookmarkStart w:id="2222" w:name="_Toc3557114"/>
      <w:bookmarkStart w:id="2223" w:name="_Toc26916500"/>
      <w:r>
        <w:t xml:space="preserve">Figure </w:t>
      </w:r>
      <w:r>
        <w:fldChar w:fldCharType="begin"/>
      </w:r>
      <w:r>
        <w:instrText xml:space="preserve"> SEQ Figure \* ARABIC </w:instrText>
      </w:r>
      <w:r>
        <w:fldChar w:fldCharType="separate"/>
      </w:r>
      <w:r w:rsidR="0049567D">
        <w:rPr>
          <w:noProof/>
        </w:rPr>
        <w:t>35</w:t>
      </w:r>
      <w:r>
        <w:fldChar w:fldCharType="end"/>
      </w:r>
      <w:r w:rsidRPr="0042625C">
        <w:t xml:space="preserve">: A </w:t>
      </w:r>
      <w:r w:rsidR="00194316">
        <w:t>"</w:t>
      </w:r>
      <w:r w:rsidRPr="0042625C">
        <w:t>Hairpin Clip</w:t>
      </w:r>
      <w:bookmarkEnd w:id="2222"/>
      <w:r w:rsidR="00194316">
        <w:t>"</w:t>
      </w:r>
      <w:bookmarkEnd w:id="222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6C733FF1" w:rsidR="008F3E40" w:rsidRDefault="008F3E40" w:rsidP="008F3E40">
      <w:pPr>
        <w:pStyle w:val="Beschriftung"/>
        <w:spacing w:before="120"/>
      </w:pPr>
      <w:bookmarkStart w:id="2224" w:name="_Toc3557115"/>
      <w:bookmarkStart w:id="2225" w:name="_Toc26916501"/>
      <w:r>
        <w:t xml:space="preserve">Figure </w:t>
      </w:r>
      <w:r>
        <w:fldChar w:fldCharType="begin"/>
      </w:r>
      <w:r>
        <w:instrText xml:space="preserve"> SEQ Figure \* ARABIC </w:instrText>
      </w:r>
      <w:r>
        <w:fldChar w:fldCharType="separate"/>
      </w:r>
      <w:r w:rsidR="0049567D">
        <w:rPr>
          <w:noProof/>
        </w:rPr>
        <w:t>36</w:t>
      </w:r>
      <w:r>
        <w:fldChar w:fldCharType="end"/>
      </w:r>
      <w:r>
        <w:t xml:space="preserve">: </w:t>
      </w:r>
      <w:r w:rsidRPr="008F3E40">
        <w:t>Internal and External Circlips</w:t>
      </w:r>
      <w:bookmarkEnd w:id="2224"/>
      <w:bookmarkEnd w:id="222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626068C" w:rsidR="004A2BBC" w:rsidRDefault="004A2BBC" w:rsidP="004A2BBC">
      <w:pPr>
        <w:pStyle w:val="Beschriftung"/>
      </w:pPr>
      <w:bookmarkStart w:id="2226" w:name="_Toc3557116"/>
      <w:bookmarkStart w:id="2227" w:name="_Ref7727027"/>
      <w:bookmarkStart w:id="2228" w:name="_Toc26916502"/>
      <w:r>
        <w:t xml:space="preserve">Figure </w:t>
      </w:r>
      <w:r>
        <w:fldChar w:fldCharType="begin"/>
      </w:r>
      <w:r>
        <w:instrText xml:space="preserve"> SEQ Figure \* ARABIC </w:instrText>
      </w:r>
      <w:r>
        <w:fldChar w:fldCharType="separate"/>
      </w:r>
      <w:r w:rsidR="0049567D">
        <w:rPr>
          <w:noProof/>
        </w:rPr>
        <w:t>37</w:t>
      </w:r>
      <w:r>
        <w:fldChar w:fldCharType="end"/>
      </w:r>
      <w:r w:rsidRPr="004A2BBC">
        <w:t>: Clips Pushed into a Hole</w:t>
      </w:r>
      <w:bookmarkEnd w:id="2226"/>
      <w:bookmarkEnd w:id="2227"/>
      <w:bookmarkEnd w:id="2228"/>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DBDA99C" w:rsidR="004A2BBC" w:rsidRDefault="00D2720D" w:rsidP="00D2720D">
      <w:pPr>
        <w:pStyle w:val="Beschriftung"/>
      </w:pPr>
      <w:bookmarkStart w:id="2229" w:name="_Toc3557117"/>
      <w:bookmarkStart w:id="2230" w:name="_Toc26916503"/>
      <w:r>
        <w:t xml:space="preserve">Figure </w:t>
      </w:r>
      <w:r>
        <w:fldChar w:fldCharType="begin"/>
      </w:r>
      <w:r>
        <w:instrText xml:space="preserve"> SEQ Figure \* ARABIC </w:instrText>
      </w:r>
      <w:r>
        <w:fldChar w:fldCharType="separate"/>
      </w:r>
      <w:r w:rsidR="0049567D">
        <w:rPr>
          <w:noProof/>
        </w:rPr>
        <w:t>38</w:t>
      </w:r>
      <w:r>
        <w:fldChar w:fldCharType="end"/>
      </w:r>
      <w:r w:rsidRPr="004A2BBC">
        <w:t xml:space="preserve">: </w:t>
      </w:r>
      <w:r w:rsidRPr="00D2720D">
        <w:t>Clips Sliding onto a Flat Surface</w:t>
      </w:r>
      <w:bookmarkEnd w:id="2229"/>
      <w:bookmarkEnd w:id="223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95BC7F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7D82A2AB" w14:textId="185DF4B2" w:rsidR="00193D97" w:rsidRDefault="00193D97" w:rsidP="00193D97">
      <w:pPr>
        <w:pStyle w:val="Beschriftung"/>
        <w:spacing w:before="120"/>
        <w:rPr>
          <w:rStyle w:val="elementdeftypeChar"/>
          <w:b/>
        </w:rPr>
      </w:pPr>
      <w:bookmarkStart w:id="2231" w:name="_Toc3566475"/>
      <w:bookmarkStart w:id="2232" w:name="_Toc26916613"/>
      <w:r>
        <w:t xml:space="preserve">Table </w:t>
      </w:r>
      <w:r>
        <w:fldChar w:fldCharType="begin"/>
      </w:r>
      <w:r>
        <w:instrText xml:space="preserve"> SEQ Table \* ARABIC </w:instrText>
      </w:r>
      <w:r>
        <w:fldChar w:fldCharType="separate"/>
      </w:r>
      <w:r w:rsidR="0049567D">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231"/>
      <w:bookmarkEnd w:id="223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748AD0B" w:rsidR="00193D97" w:rsidRDefault="00AB39CF" w:rsidP="00AB39CF">
      <w:pPr>
        <w:pStyle w:val="Beschriftung"/>
        <w:spacing w:before="120"/>
        <w:rPr>
          <w:rStyle w:val="elementdeftypeChar"/>
          <w:b/>
        </w:rPr>
      </w:pPr>
      <w:bookmarkStart w:id="2233" w:name="_Toc3566476"/>
      <w:bookmarkStart w:id="2234" w:name="_Toc26916614"/>
      <w:r>
        <w:t xml:space="preserve">Table </w:t>
      </w:r>
      <w:r>
        <w:fldChar w:fldCharType="begin"/>
      </w:r>
      <w:r>
        <w:instrText xml:space="preserve"> SEQ Table \* ARABIC </w:instrText>
      </w:r>
      <w:r>
        <w:fldChar w:fldCharType="separate"/>
      </w:r>
      <w:r w:rsidR="0049567D">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233"/>
      <w:bookmarkEnd w:id="2234"/>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Default value is 0.0</w:t>
      </w:r>
      <w:proofErr w:type="gramStart"/>
      <w:r w:rsidRPr="003302C7">
        <w:rPr>
          <w:rFonts w:cs="Calibri"/>
          <w:lang w:eastAsia="en-GB"/>
        </w:rPr>
        <w:t xml:space="preserve">, </w:t>
      </w:r>
      <w:r w:rsidR="003302C7" w:rsidRPr="003302C7">
        <w:rPr>
          <w:rFonts w:cs="Calibri"/>
          <w:lang w:eastAsia="en-GB"/>
        </w:rPr>
        <w:t xml:space="preserve"> w</w:t>
      </w:r>
      <w:r w:rsidRPr="003302C7">
        <w:rPr>
          <w:rFonts w:cs="Calibri"/>
          <w:lang w:eastAsia="en-GB"/>
        </w:rPr>
        <w:t>hich</w:t>
      </w:r>
      <w:proofErr w:type="gramEnd"/>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508DD91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9567D" w:rsidRPr="00225E9C">
        <w:rPr>
          <w:lang w:val="en-US"/>
        </w:rPr>
        <w:t xml:space="preserve">Figure </w:t>
      </w:r>
      <w:r w:rsidR="0049567D" w:rsidRPr="00225E9C">
        <w:rPr>
          <w:noProof/>
          <w:lang w:val="en-US"/>
        </w:rPr>
        <w:t>37</w:t>
      </w:r>
      <w:r w:rsidR="0049567D" w:rsidRPr="00225E9C">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AFBEB6A"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49567D">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8A343A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49567D">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02A0592" w:rsidR="00BB135A" w:rsidRDefault="00BB135A" w:rsidP="007A41AC">
      <w:pPr>
        <w:pStyle w:val="Beschriftung"/>
        <w:spacing w:before="120"/>
        <w:rPr>
          <w:rStyle w:val="elementdeftypeChar"/>
          <w:b/>
        </w:rPr>
      </w:pPr>
      <w:bookmarkStart w:id="2235" w:name="_Toc3566477"/>
      <w:bookmarkStart w:id="2236" w:name="_Toc26916615"/>
      <w:r w:rsidRPr="00BB135A">
        <w:t xml:space="preserve">Table </w:t>
      </w:r>
      <w:r w:rsidRPr="00BB135A">
        <w:fldChar w:fldCharType="begin"/>
      </w:r>
      <w:r w:rsidRPr="00BB135A">
        <w:instrText xml:space="preserve"> SEQ Table \* ARABIC </w:instrText>
      </w:r>
      <w:r w:rsidRPr="00BB135A">
        <w:fldChar w:fldCharType="separate"/>
      </w:r>
      <w:r w:rsidR="0049567D">
        <w:rPr>
          <w:noProof/>
        </w:rPr>
        <w:t>70</w:t>
      </w:r>
      <w:r w:rsidRPr="00BB135A">
        <w:fldChar w:fldCharType="end"/>
      </w:r>
      <w:r w:rsidRPr="00BB135A">
        <w:t xml:space="preserve">: Nested elements of element </w:t>
      </w:r>
      <w:r w:rsidRPr="00BB135A">
        <w:rPr>
          <w:rStyle w:val="elementdeftypeChar"/>
          <w:b/>
        </w:rPr>
        <w:t>&lt;clip/&gt;</w:t>
      </w:r>
      <w:bookmarkEnd w:id="2235"/>
      <w:bookmarkEnd w:id="223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237" w:name="_Toc3556996"/>
      <w:bookmarkStart w:id="2238" w:name="_Toc26916381"/>
      <w:r w:rsidRPr="00BF4695">
        <w:t>Nails</w:t>
      </w:r>
      <w:bookmarkEnd w:id="2237"/>
      <w:bookmarkEnd w:id="223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47F627C9" w:rsidR="002E2954" w:rsidRDefault="002E2954" w:rsidP="002E2954">
      <w:pPr>
        <w:pStyle w:val="Beschriftung"/>
        <w:spacing w:before="120"/>
      </w:pPr>
      <w:bookmarkStart w:id="2239" w:name="_Toc3557118"/>
      <w:bookmarkStart w:id="2240" w:name="_Toc26916504"/>
      <w:r>
        <w:t xml:space="preserve">Figure </w:t>
      </w:r>
      <w:r>
        <w:fldChar w:fldCharType="begin"/>
      </w:r>
      <w:r>
        <w:instrText xml:space="preserve"> SEQ Figure \* ARABIC </w:instrText>
      </w:r>
      <w:r>
        <w:fldChar w:fldCharType="separate"/>
      </w:r>
      <w:r w:rsidR="0049567D">
        <w:rPr>
          <w:noProof/>
        </w:rPr>
        <w:t>39</w:t>
      </w:r>
      <w:r>
        <w:fldChar w:fldCharType="end"/>
      </w:r>
      <w:r>
        <w:t>: RIVTAC</w:t>
      </w:r>
      <w:r w:rsidRPr="002E2954">
        <w:rPr>
          <w:rFonts w:cs="Calibri"/>
          <w:sz w:val="22"/>
        </w:rPr>
        <w:t>®</w:t>
      </w:r>
      <w:r>
        <w:t xml:space="preserve"> Nail</w:t>
      </w:r>
      <w:bookmarkEnd w:id="2239"/>
      <w:bookmarkEnd w:id="224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15110EF5" w:rsidR="002E2954" w:rsidRDefault="002E2954" w:rsidP="002E2954">
      <w:pPr>
        <w:pStyle w:val="Beschriftung"/>
        <w:spacing w:before="120"/>
      </w:pPr>
      <w:bookmarkStart w:id="2241" w:name="_Toc3557119"/>
      <w:bookmarkStart w:id="2242" w:name="_Toc26916505"/>
      <w:r>
        <w:t xml:space="preserve">Figure </w:t>
      </w:r>
      <w:r>
        <w:fldChar w:fldCharType="begin"/>
      </w:r>
      <w:r>
        <w:instrText xml:space="preserve"> SEQ Figure \* ARABIC </w:instrText>
      </w:r>
      <w:r>
        <w:fldChar w:fldCharType="separate"/>
      </w:r>
      <w:r w:rsidR="0049567D">
        <w:rPr>
          <w:noProof/>
        </w:rPr>
        <w:t>40</w:t>
      </w:r>
      <w:r>
        <w:fldChar w:fldCharType="end"/>
      </w:r>
      <w:r>
        <w:t xml:space="preserve">: </w:t>
      </w:r>
      <w:r w:rsidR="00037BF9" w:rsidRPr="00037BF9">
        <w:t>Cross Section of a Nail, Connecting Two Sheets</w:t>
      </w:r>
      <w:bookmarkEnd w:id="2241"/>
      <w:bookmarkEnd w:id="224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4DC7C3C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5E4EC8AB" w14:textId="7351A8F6" w:rsidR="00AD14E8" w:rsidRDefault="00AD14E8" w:rsidP="00AD14E8">
      <w:pPr>
        <w:pStyle w:val="Beschriftung"/>
        <w:spacing w:before="120"/>
        <w:rPr>
          <w:rStyle w:val="elementdeftypeChar"/>
          <w:b/>
        </w:rPr>
      </w:pPr>
      <w:bookmarkStart w:id="2243" w:name="_Toc3566478"/>
      <w:bookmarkStart w:id="2244" w:name="_Toc26916616"/>
      <w:r>
        <w:t xml:space="preserve">Table </w:t>
      </w:r>
      <w:r>
        <w:fldChar w:fldCharType="begin"/>
      </w:r>
      <w:r>
        <w:instrText xml:space="preserve"> SEQ Table \* ARABIC </w:instrText>
      </w:r>
      <w:r>
        <w:fldChar w:fldCharType="separate"/>
      </w:r>
      <w:r w:rsidR="0049567D">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243"/>
      <w:bookmarkEnd w:id="224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59051C37" w:rsidR="00426C31" w:rsidRDefault="00426C31" w:rsidP="00426C31">
      <w:pPr>
        <w:pStyle w:val="Beschriftung"/>
        <w:spacing w:before="120"/>
        <w:rPr>
          <w:rStyle w:val="elementdeftypeChar"/>
          <w:b/>
        </w:rPr>
      </w:pPr>
      <w:bookmarkStart w:id="2245" w:name="_Toc3566479"/>
      <w:bookmarkStart w:id="2246" w:name="_Toc26916617"/>
      <w:r>
        <w:t xml:space="preserve">Table </w:t>
      </w:r>
      <w:r>
        <w:fldChar w:fldCharType="begin"/>
      </w:r>
      <w:r>
        <w:instrText xml:space="preserve"> SEQ Table \* ARABIC </w:instrText>
      </w:r>
      <w:r>
        <w:fldChar w:fldCharType="separate"/>
      </w:r>
      <w:r w:rsidR="0049567D">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245"/>
      <w:bookmarkEnd w:id="2246"/>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5EB130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49567D">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3A2BBE35" w:rsidR="002E4896" w:rsidRDefault="002E4896" w:rsidP="002E4896">
      <w:pPr>
        <w:pStyle w:val="Beschriftung"/>
        <w:spacing w:before="120"/>
      </w:pPr>
      <w:bookmarkStart w:id="2247" w:name="_Toc3566480"/>
      <w:bookmarkStart w:id="2248" w:name="_Toc26916618"/>
      <w:r>
        <w:t xml:space="preserve">Table </w:t>
      </w:r>
      <w:r>
        <w:fldChar w:fldCharType="begin"/>
      </w:r>
      <w:r>
        <w:instrText xml:space="preserve"> SEQ Table \* ARABIC </w:instrText>
      </w:r>
      <w:r>
        <w:fldChar w:fldCharType="separate"/>
      </w:r>
      <w:r w:rsidR="0049567D">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247"/>
      <w:bookmarkEnd w:id="224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249" w:name="_Toc428537246"/>
      <w:bookmarkStart w:id="2250" w:name="_Toc428969565"/>
      <w:bookmarkStart w:id="2251" w:name="_Toc429052956"/>
      <w:bookmarkStart w:id="2252" w:name="_Toc428537247"/>
      <w:bookmarkStart w:id="2253" w:name="_Toc428965632"/>
      <w:bookmarkStart w:id="2254" w:name="_Toc428969566"/>
      <w:bookmarkStart w:id="2255" w:name="_Toc429052957"/>
      <w:bookmarkStart w:id="2256" w:name="_Toc428456280"/>
      <w:bookmarkStart w:id="2257" w:name="_Toc428537248"/>
      <w:bookmarkStart w:id="2258" w:name="_Toc428969567"/>
      <w:bookmarkStart w:id="2259" w:name="_Toc429052958"/>
      <w:bookmarkStart w:id="2260" w:name="_Toc338938901"/>
      <w:bookmarkStart w:id="2261" w:name="_Toc338939097"/>
      <w:bookmarkStart w:id="2262" w:name="_Toc3556997"/>
      <w:bookmarkStart w:id="2263" w:name="_Toc26916382"/>
      <w:bookmarkEnd w:id="2249"/>
      <w:bookmarkEnd w:id="2250"/>
      <w:bookmarkEnd w:id="2251"/>
      <w:bookmarkEnd w:id="2252"/>
      <w:bookmarkEnd w:id="2253"/>
      <w:bookmarkEnd w:id="2254"/>
      <w:bookmarkEnd w:id="2255"/>
      <w:bookmarkEnd w:id="2256"/>
      <w:bookmarkEnd w:id="2257"/>
      <w:bookmarkEnd w:id="2258"/>
      <w:bookmarkEnd w:id="2259"/>
      <w:r w:rsidRPr="007055D9">
        <w:lastRenderedPageBreak/>
        <w:t>1D connections</w:t>
      </w:r>
      <w:bookmarkEnd w:id="2260"/>
      <w:bookmarkEnd w:id="2261"/>
      <w:bookmarkEnd w:id="2262"/>
      <w:bookmarkEnd w:id="2263"/>
    </w:p>
    <w:p w14:paraId="4A529AC5" w14:textId="77777777" w:rsidR="00911496" w:rsidRDefault="00246BE4" w:rsidP="00246BE4">
      <w:pPr>
        <w:pStyle w:val="berschrift2"/>
      </w:pPr>
      <w:bookmarkStart w:id="2264" w:name="_Toc3556998"/>
      <w:bookmarkStart w:id="2265" w:name="_Toc338938902"/>
      <w:bookmarkStart w:id="2266" w:name="_Toc338939098"/>
      <w:bookmarkStart w:id="2267" w:name="_Toc26916383"/>
      <w:r w:rsidRPr="00246BE4">
        <w:t>Generic Definitions</w:t>
      </w:r>
      <w:bookmarkEnd w:id="2264"/>
      <w:bookmarkEnd w:id="2267"/>
    </w:p>
    <w:p w14:paraId="5E086748" w14:textId="77777777" w:rsidR="007D6B05" w:rsidRDefault="007D6B05" w:rsidP="00327322">
      <w:pPr>
        <w:pStyle w:val="berschrift3"/>
      </w:pPr>
      <w:bookmarkStart w:id="2268" w:name="_Toc3556999"/>
      <w:bookmarkStart w:id="2269" w:name="_Toc26916384"/>
      <w:r>
        <w:t>Identification</w:t>
      </w:r>
      <w:bookmarkEnd w:id="2268"/>
      <w:bookmarkEnd w:id="2269"/>
    </w:p>
    <w:p w14:paraId="036F2EB2" w14:textId="3E985756"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49567D">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2270" w:name="_Ref414571413"/>
      <w:bookmarkStart w:id="2271" w:name="_Ref429050458"/>
      <w:bookmarkStart w:id="2272" w:name="_Toc3557000"/>
      <w:bookmarkStart w:id="2273" w:name="_Toc26916385"/>
      <w:r w:rsidRPr="007055D9">
        <w:t>L</w:t>
      </w:r>
      <w:bookmarkEnd w:id="2270"/>
      <w:r w:rsidR="00246BE4">
        <w:t>ocation</w:t>
      </w:r>
      <w:bookmarkEnd w:id="2271"/>
      <w:bookmarkEnd w:id="2272"/>
      <w:bookmarkEnd w:id="227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CB7CDB9"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9567D" w:rsidRPr="0049567D">
        <w:rPr>
          <w:b w:val="0"/>
          <w:i w:val="0"/>
          <w:sz w:val="22"/>
          <w:szCs w:val="22"/>
        </w:rPr>
        <w:t xml:space="preserve">Figure </w:t>
      </w:r>
      <w:r w:rsidR="0049567D" w:rsidRPr="0049567D">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9567D" w:rsidRPr="0049567D">
        <w:rPr>
          <w:b w:val="0"/>
          <w:i w:val="0"/>
          <w:sz w:val="22"/>
          <w:szCs w:val="22"/>
        </w:rPr>
        <w:t>: Weld Line Changing</w:t>
      </w:r>
      <w:r w:rsidR="0049567D" w:rsidRPr="0049567D">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53162C1C" w:rsidR="00A66652" w:rsidRDefault="00A66652" w:rsidP="00A66652">
      <w:pPr>
        <w:pStyle w:val="Beschriftung"/>
        <w:spacing w:before="120"/>
      </w:pPr>
      <w:bookmarkStart w:id="2274" w:name="_Toc3566481"/>
      <w:bookmarkStart w:id="2275" w:name="_Toc26916619"/>
      <w:r>
        <w:t xml:space="preserve">Table </w:t>
      </w:r>
      <w:r>
        <w:fldChar w:fldCharType="begin"/>
      </w:r>
      <w:r>
        <w:instrText xml:space="preserve"> SEQ Table \* ARABIC </w:instrText>
      </w:r>
      <w:r>
        <w:fldChar w:fldCharType="separate"/>
      </w:r>
      <w:r w:rsidR="0049567D">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274"/>
      <w:bookmarkEnd w:id="2275"/>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546AB3" w:rsidR="007D6B05" w:rsidRDefault="007D6B05" w:rsidP="007D6B05">
      <w:pPr>
        <w:pStyle w:val="Beschriftung"/>
        <w:spacing w:before="120"/>
      </w:pPr>
      <w:bookmarkStart w:id="2276" w:name="_Toc3566482"/>
      <w:bookmarkStart w:id="2277" w:name="_Toc26916620"/>
      <w:r>
        <w:t xml:space="preserve">Table </w:t>
      </w:r>
      <w:r>
        <w:fldChar w:fldCharType="begin"/>
      </w:r>
      <w:r>
        <w:instrText xml:space="preserve"> SEQ Table \* ARABIC </w:instrText>
      </w:r>
      <w:r>
        <w:fldChar w:fldCharType="separate"/>
      </w:r>
      <w:r w:rsidR="0049567D">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276"/>
      <w:bookmarkEnd w:id="2277"/>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081AC2A7" w:rsidR="007D6B05" w:rsidRDefault="007D6B05" w:rsidP="007D6B05">
      <w:pPr>
        <w:pStyle w:val="Beschriftung"/>
        <w:spacing w:before="120"/>
      </w:pPr>
      <w:bookmarkStart w:id="2278" w:name="_Toc3566483"/>
      <w:bookmarkStart w:id="2279" w:name="_Toc26916621"/>
      <w:r>
        <w:t xml:space="preserve">Table </w:t>
      </w:r>
      <w:r>
        <w:fldChar w:fldCharType="begin"/>
      </w:r>
      <w:r>
        <w:instrText xml:space="preserve"> SEQ Table \* ARABIC </w:instrText>
      </w:r>
      <w:r>
        <w:fldChar w:fldCharType="separate"/>
      </w:r>
      <w:r w:rsidR="0049567D">
        <w:rPr>
          <w:noProof/>
        </w:rPr>
        <w:t>76</w:t>
      </w:r>
      <w:r>
        <w:fldChar w:fldCharType="end"/>
      </w:r>
      <w:r>
        <w:t xml:space="preserve">: Attributes of element </w:t>
      </w:r>
      <w:r w:rsidRPr="003E46C4">
        <w:rPr>
          <w:rStyle w:val="elementdeftypeChar"/>
          <w:b/>
        </w:rPr>
        <w:t>&lt;loc/&gt;</w:t>
      </w:r>
      <w:bookmarkEnd w:id="2278"/>
      <w:bookmarkEnd w:id="22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2280" w:name="_Toc3557001"/>
      <w:bookmarkStart w:id="2281" w:name="_Toc26916386"/>
      <w:r>
        <w:t>Type Specification</w:t>
      </w:r>
      <w:bookmarkEnd w:id="2280"/>
      <w:bookmarkEnd w:id="228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D37C5C4"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567D">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282" w:author="nick" w:date="2019-11-10T14:50:00Z"/>
        </w:trPr>
        <w:tc>
          <w:tcPr>
            <w:tcW w:w="2406" w:type="dxa"/>
            <w:shd w:val="clear" w:color="auto" w:fill="auto"/>
            <w:vAlign w:val="bottom"/>
          </w:tcPr>
          <w:p w14:paraId="0630B7B9" w14:textId="6E4B1B55" w:rsidR="00C5158C" w:rsidRDefault="00C5158C" w:rsidP="00E46A64">
            <w:pPr>
              <w:rPr>
                <w:ins w:id="2283" w:author="nick" w:date="2019-11-10T14:50:00Z"/>
                <w:sz w:val="20"/>
                <w:szCs w:val="20"/>
              </w:rPr>
            </w:pPr>
            <w:ins w:id="2284"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285" w:author="nick" w:date="2019-11-10T14:50:00Z"/>
                <w:sz w:val="20"/>
                <w:szCs w:val="20"/>
              </w:rPr>
            </w:pPr>
            <w:ins w:id="2286"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287" w:author="nick" w:date="2019-11-10T14:50:00Z"/>
                <w:sz w:val="20"/>
                <w:szCs w:val="20"/>
              </w:rPr>
            </w:pPr>
            <w:ins w:id="2288" w:author="nick" w:date="2019-11-10T14:50:00Z">
              <w:r>
                <w:rPr>
                  <w:sz w:val="20"/>
                  <w:szCs w:val="20"/>
                </w:rPr>
                <w:t>Optional</w:t>
              </w:r>
            </w:ins>
          </w:p>
        </w:tc>
        <w:tc>
          <w:tcPr>
            <w:tcW w:w="2708" w:type="dxa"/>
            <w:shd w:val="clear" w:color="auto" w:fill="auto"/>
            <w:vAlign w:val="bottom"/>
          </w:tcPr>
          <w:p w14:paraId="44967075" w14:textId="2B00E11A" w:rsidR="00C5158C" w:rsidRDefault="00C5158C" w:rsidP="00E46A64">
            <w:pPr>
              <w:rPr>
                <w:ins w:id="2289" w:author="nick" w:date="2019-11-10T14:50:00Z"/>
                <w:sz w:val="20"/>
                <w:szCs w:val="20"/>
              </w:rPr>
            </w:pPr>
            <w:ins w:id="2290"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291" w:author="nick" w:date="2019-11-10T14:50:00Z">
              <w:r>
                <w:rPr>
                  <w:sz w:val="20"/>
                  <w:szCs w:val="20"/>
                </w:rPr>
                <w:fldChar w:fldCharType="separate"/>
              </w:r>
            </w:ins>
            <w:r w:rsidR="0049567D">
              <w:rPr>
                <w:sz w:val="20"/>
                <w:szCs w:val="20"/>
              </w:rPr>
              <w:t>5.3.1.3</w:t>
            </w:r>
            <w:ins w:id="2292" w:author="nick" w:date="2019-11-10T14:50:00Z">
              <w:r>
                <w:rPr>
                  <w:sz w:val="20"/>
                  <w:szCs w:val="20"/>
                </w:rPr>
                <w:fldChar w:fldCharType="end"/>
              </w:r>
            </w:ins>
          </w:p>
        </w:tc>
      </w:tr>
    </w:tbl>
    <w:p w14:paraId="45AAC203" w14:textId="4EEA6594" w:rsidR="00246BE4" w:rsidRPr="003038C9" w:rsidRDefault="00246BE4" w:rsidP="00246BE4">
      <w:pPr>
        <w:pStyle w:val="Beschriftung"/>
        <w:spacing w:before="120"/>
        <w:rPr>
          <w:lang w:eastAsia="x-none"/>
        </w:rPr>
      </w:pPr>
      <w:bookmarkStart w:id="2293" w:name="_Toc3566484"/>
      <w:bookmarkStart w:id="2294" w:name="_Toc26916622"/>
      <w:r>
        <w:t xml:space="preserve">Table </w:t>
      </w:r>
      <w:r>
        <w:fldChar w:fldCharType="begin"/>
      </w:r>
      <w:r>
        <w:instrText xml:space="preserve"> SEQ Table \* ARABIC </w:instrText>
      </w:r>
      <w:r>
        <w:fldChar w:fldCharType="separate"/>
      </w:r>
      <w:r w:rsidR="0049567D">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293"/>
      <w:bookmarkEnd w:id="229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295" w:name="_Toc3557002"/>
      <w:bookmarkStart w:id="2296" w:name="_Toc26916387"/>
      <w:r w:rsidRPr="007055D9">
        <w:t>Seam Weld</w:t>
      </w:r>
      <w:bookmarkEnd w:id="985"/>
      <w:r w:rsidR="007F0EFE" w:rsidRPr="007055D9">
        <w:t>s</w:t>
      </w:r>
      <w:bookmarkEnd w:id="2265"/>
      <w:bookmarkEnd w:id="2266"/>
      <w:bookmarkEnd w:id="2295"/>
      <w:bookmarkEnd w:id="2296"/>
    </w:p>
    <w:p w14:paraId="57ED57DC" w14:textId="77777777" w:rsidR="00255787" w:rsidRPr="007055D9" w:rsidRDefault="00C6435A" w:rsidP="00327322">
      <w:pPr>
        <w:pStyle w:val="berschrift3"/>
      </w:pPr>
      <w:bookmarkStart w:id="2297" w:name="_Toc338938903"/>
      <w:bookmarkStart w:id="2298" w:name="_Toc338939099"/>
      <w:bookmarkStart w:id="2299" w:name="_Toc3557003"/>
      <w:bookmarkStart w:id="2300" w:name="_Toc26916388"/>
      <w:r w:rsidRPr="007055D9">
        <w:t>Description and M</w:t>
      </w:r>
      <w:r w:rsidR="007F0EFE" w:rsidRPr="007055D9">
        <w:t>odeling Parameters</w:t>
      </w:r>
      <w:bookmarkEnd w:id="986"/>
      <w:bookmarkEnd w:id="2297"/>
      <w:bookmarkEnd w:id="2298"/>
      <w:bookmarkEnd w:id="2299"/>
      <w:bookmarkEnd w:id="230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B0F7A33" w:rsidR="00427E0E" w:rsidRPr="007055D9" w:rsidRDefault="00CB7118" w:rsidP="002E1524">
      <w:pPr>
        <w:pStyle w:val="Beschriftung"/>
        <w:spacing w:before="120"/>
      </w:pPr>
      <w:bookmarkStart w:id="2301" w:name="_Ref428965482"/>
      <w:bookmarkStart w:id="2302" w:name="_Toc3557120"/>
      <w:bookmarkStart w:id="2303" w:name="_Toc26916506"/>
      <w:r w:rsidRPr="007055D9">
        <w:t xml:space="preserve">Figure </w:t>
      </w:r>
      <w:r w:rsidR="00406B64">
        <w:fldChar w:fldCharType="begin"/>
      </w:r>
      <w:r w:rsidR="00406B64">
        <w:instrText xml:space="preserve"> SEQ Figure \* ARABIC </w:instrText>
      </w:r>
      <w:r w:rsidR="00406B64">
        <w:fldChar w:fldCharType="separate"/>
      </w:r>
      <w:r w:rsidR="0049567D">
        <w:rPr>
          <w:noProof/>
        </w:rPr>
        <w:t>41</w:t>
      </w:r>
      <w:r w:rsidR="00406B64">
        <w:fldChar w:fldCharType="end"/>
      </w:r>
      <w:bookmarkStart w:id="2304" w:name="_Ref428965475"/>
      <w:bookmarkEnd w:id="2301"/>
      <w:r w:rsidRPr="007055D9">
        <w:t>: Weld Line Changing</w:t>
      </w:r>
      <w:r w:rsidRPr="007055D9">
        <w:rPr>
          <w:noProof/>
        </w:rPr>
        <w:t xml:space="preserve"> from Y-Joint to Overlap-Joint</w:t>
      </w:r>
      <w:bookmarkEnd w:id="2302"/>
      <w:bookmarkEnd w:id="2303"/>
      <w:bookmarkEnd w:id="230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89F4213" w:rsidR="003F601A" w:rsidRDefault="003F601A" w:rsidP="003F601A">
      <w:pPr>
        <w:pStyle w:val="Beschriftung"/>
      </w:pPr>
      <w:bookmarkStart w:id="2305" w:name="_Toc3557121"/>
      <w:bookmarkStart w:id="2306" w:name="_Toc26916507"/>
      <w:r w:rsidRPr="00E24A0B">
        <w:t xml:space="preserve">Figure </w:t>
      </w:r>
      <w:r w:rsidRPr="00E24A0B">
        <w:fldChar w:fldCharType="begin"/>
      </w:r>
      <w:r w:rsidRPr="00E24A0B">
        <w:instrText xml:space="preserve"> SEQ Figure \* ARABIC </w:instrText>
      </w:r>
      <w:r w:rsidRPr="00E24A0B">
        <w:fldChar w:fldCharType="separate"/>
      </w:r>
      <w:r w:rsidR="0049567D">
        <w:rPr>
          <w:noProof/>
        </w:rPr>
        <w:t>42</w:t>
      </w:r>
      <w:r w:rsidRPr="00E24A0B">
        <w:fldChar w:fldCharType="end"/>
      </w:r>
      <w:r w:rsidRPr="00E24A0B">
        <w:t>: Longitudinal stiffener, top view</w:t>
      </w:r>
      <w:bookmarkEnd w:id="2305"/>
      <w:bookmarkEnd w:id="230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307" w:name="_Toc288196463"/>
      <w:bookmarkStart w:id="2308" w:name="_Toc288200761"/>
      <w:bookmarkStart w:id="2309" w:name="_Toc338938907"/>
      <w:bookmarkStart w:id="2310" w:name="_Toc338939104"/>
      <w:bookmarkStart w:id="2311" w:name="_Toc3557004"/>
      <w:bookmarkStart w:id="2312" w:name="_Toc288196487"/>
      <w:bookmarkStart w:id="2313" w:name="_Toc288200789"/>
      <w:bookmarkStart w:id="2314" w:name="_Toc338938910"/>
      <w:bookmarkStart w:id="2315" w:name="_Toc338939129"/>
      <w:bookmarkStart w:id="2316" w:name="_Toc26916389"/>
      <w:r w:rsidRPr="007055D9">
        <w:t>Seam Weld</w:t>
      </w:r>
      <w:r w:rsidR="0006113C" w:rsidRPr="007055D9">
        <w:t xml:space="preserve"> Definition</w:t>
      </w:r>
      <w:bookmarkEnd w:id="2307"/>
      <w:bookmarkEnd w:id="2308"/>
      <w:bookmarkEnd w:id="2309"/>
      <w:bookmarkEnd w:id="2310"/>
      <w:r w:rsidR="0006113C" w:rsidRPr="007055D9">
        <w:t xml:space="preserve"> Overview</w:t>
      </w:r>
      <w:bookmarkEnd w:id="2311"/>
      <w:bookmarkEnd w:id="231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6A0F305" w:rsidR="0006113C" w:rsidRPr="00EB74AE" w:rsidRDefault="00EB74AE" w:rsidP="00EB74AE">
      <w:pPr>
        <w:pStyle w:val="Beschriftung"/>
      </w:pPr>
      <w:bookmarkStart w:id="2317" w:name="_Toc3557122"/>
      <w:bookmarkStart w:id="2318" w:name="_Toc26916508"/>
      <w:r>
        <w:t xml:space="preserve">Figure </w:t>
      </w:r>
      <w:r>
        <w:fldChar w:fldCharType="begin"/>
      </w:r>
      <w:r>
        <w:instrText xml:space="preserve"> SEQ Figure \* ARABIC </w:instrText>
      </w:r>
      <w:r>
        <w:fldChar w:fldCharType="separate"/>
      </w:r>
      <w:r w:rsidR="0049567D">
        <w:rPr>
          <w:noProof/>
        </w:rPr>
        <w:t>43</w:t>
      </w:r>
      <w:r>
        <w:fldChar w:fldCharType="end"/>
      </w:r>
      <w:r w:rsidR="00AF3023" w:rsidRPr="00EB74AE">
        <w:t>: Seam weld types and attributes</w:t>
      </w:r>
      <w:bookmarkEnd w:id="2317"/>
      <w:bookmarkEnd w:id="2318"/>
    </w:p>
    <w:p w14:paraId="7F783786" w14:textId="77777777" w:rsidR="0006113C" w:rsidRPr="007055D9" w:rsidRDefault="0006113C" w:rsidP="00327322">
      <w:pPr>
        <w:pStyle w:val="berschrift3"/>
      </w:pPr>
      <w:bookmarkStart w:id="2319" w:name="_Toc3557005"/>
      <w:bookmarkStart w:id="2320" w:name="_Toc26916390"/>
      <w:r w:rsidRPr="007055D9">
        <w:lastRenderedPageBreak/>
        <w:t>Specific XML Realization</w:t>
      </w:r>
      <w:bookmarkEnd w:id="2319"/>
      <w:bookmarkEnd w:id="232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321" w:name="XMLStructureSeamWelds"/>
      <w:bookmarkEnd w:id="232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98EA611" w:rsidR="002A57F0" w:rsidRPr="002A57F0" w:rsidRDefault="002A57F0" w:rsidP="002A57F0">
      <w:pPr>
        <w:pStyle w:val="Beschriftung"/>
      </w:pPr>
      <w:bookmarkStart w:id="2322" w:name="_Toc3557123"/>
      <w:bookmarkStart w:id="2323" w:name="_Toc26916509"/>
      <w:r>
        <w:t xml:space="preserve">Figure </w:t>
      </w:r>
      <w:r>
        <w:fldChar w:fldCharType="begin"/>
      </w:r>
      <w:r>
        <w:instrText xml:space="preserve"> SEQ Figure \* ARABIC </w:instrText>
      </w:r>
      <w:r>
        <w:fldChar w:fldCharType="separate"/>
      </w:r>
      <w:r w:rsidR="0049567D">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322"/>
      <w:bookmarkEnd w:id="2323"/>
    </w:p>
    <w:p w14:paraId="7AB87473" w14:textId="77777777" w:rsidR="00843EED" w:rsidRPr="007055D9" w:rsidRDefault="00843EED" w:rsidP="00327322">
      <w:pPr>
        <w:pStyle w:val="berschrift3"/>
        <w:tabs>
          <w:tab w:val="clear" w:pos="720"/>
        </w:tabs>
      </w:pPr>
      <w:bookmarkStart w:id="2324" w:name="_Toc3557006"/>
      <w:bookmarkStart w:id="2325" w:name="_Toc26916391"/>
      <w:r w:rsidRPr="007055D9">
        <w:t>Generic Seam Weld Definition</w:t>
      </w:r>
      <w:bookmarkEnd w:id="2312"/>
      <w:bookmarkEnd w:id="2313"/>
      <w:bookmarkEnd w:id="2314"/>
      <w:bookmarkEnd w:id="2315"/>
      <w:bookmarkEnd w:id="2324"/>
      <w:bookmarkEnd w:id="2325"/>
    </w:p>
    <w:p w14:paraId="1158557E" w14:textId="77777777" w:rsidR="008C58F6" w:rsidRPr="007055D9" w:rsidRDefault="008C58F6" w:rsidP="008C58F6">
      <w:pPr>
        <w:pStyle w:val="berschrift4"/>
      </w:pPr>
      <w:bookmarkStart w:id="2326" w:name="_Toc3557007"/>
      <w:bookmarkStart w:id="2327" w:name="_Toc26916392"/>
      <w:r w:rsidRPr="007055D9">
        <w:t>Identification</w:t>
      </w:r>
      <w:bookmarkEnd w:id="2326"/>
      <w:bookmarkEnd w:id="232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3D2EE7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49567D">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ACCECC" w:rsidR="00B350C5" w:rsidRDefault="00B350C5" w:rsidP="00B350C5">
      <w:pPr>
        <w:pStyle w:val="Beschriftung"/>
        <w:spacing w:before="120"/>
      </w:pPr>
      <w:bookmarkStart w:id="2328" w:name="_Toc3566485"/>
      <w:bookmarkStart w:id="2329" w:name="_Toc26916623"/>
      <w:r>
        <w:t xml:space="preserve">Table </w:t>
      </w:r>
      <w:r>
        <w:fldChar w:fldCharType="begin"/>
      </w:r>
      <w:r>
        <w:instrText xml:space="preserve"> SEQ Table \* ARABIC </w:instrText>
      </w:r>
      <w:r>
        <w:fldChar w:fldCharType="separate"/>
      </w:r>
      <w:r w:rsidR="0049567D">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328"/>
      <w:bookmarkEnd w:id="232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330" w:name="_Ref414571756"/>
      <w:bookmarkStart w:id="2331" w:name="_Toc3557008"/>
      <w:bookmarkStart w:id="2332" w:name="_Toc26916393"/>
      <w:r w:rsidRPr="007055D9">
        <w:lastRenderedPageBreak/>
        <w:t>Type</w:t>
      </w:r>
      <w:r w:rsidR="008C58F6" w:rsidRPr="007055D9">
        <w:t xml:space="preserve"> Specification</w:t>
      </w:r>
      <w:bookmarkEnd w:id="2330"/>
      <w:bookmarkEnd w:id="2331"/>
      <w:bookmarkEnd w:id="233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1F328C3" w:rsidR="004C0DD3" w:rsidRDefault="004C0DD3" w:rsidP="003E46C4">
      <w:pPr>
        <w:pStyle w:val="Beschriftung"/>
        <w:spacing w:before="120"/>
      </w:pPr>
      <w:bookmarkStart w:id="2333" w:name="_Toc3566486"/>
      <w:bookmarkStart w:id="2334" w:name="_Toc338939134"/>
      <w:bookmarkStart w:id="2335" w:name="_Toc288196488"/>
      <w:bookmarkStart w:id="2336" w:name="_Toc288200790"/>
      <w:bookmarkStart w:id="2337" w:name="_Toc338939130"/>
      <w:bookmarkStart w:id="2338" w:name="_Toc26916624"/>
      <w:r>
        <w:t xml:space="preserve">Table </w:t>
      </w:r>
      <w:r w:rsidR="00D43112">
        <w:fldChar w:fldCharType="begin"/>
      </w:r>
      <w:r w:rsidR="00D43112">
        <w:instrText xml:space="preserve"> SEQ Table \* ARABIC </w:instrText>
      </w:r>
      <w:r w:rsidR="00D43112">
        <w:fldChar w:fldCharType="separate"/>
      </w:r>
      <w:r w:rsidR="0049567D">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333"/>
      <w:bookmarkEnd w:id="233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33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339" w:name="_Toc288196490"/>
      <w:bookmarkStart w:id="2340" w:name="_Toc288200792"/>
      <w:bookmarkStart w:id="2341" w:name="_Toc338939132"/>
      <w:bookmarkStart w:id="2342" w:name="_Toc288196468"/>
      <w:bookmarkStart w:id="2343" w:name="_Toc288200771"/>
      <w:bookmarkStart w:id="2344" w:name="_Toc338938904"/>
      <w:bookmarkStart w:id="2345" w:name="_Toc338939100"/>
      <w:bookmarkEnd w:id="2335"/>
      <w:bookmarkEnd w:id="2336"/>
      <w:bookmarkEnd w:id="233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0BE7DCE" w:rsidR="00FD441C" w:rsidRDefault="00FD441C" w:rsidP="003E46C4">
      <w:pPr>
        <w:pStyle w:val="Beschriftung"/>
        <w:spacing w:before="120"/>
      </w:pPr>
      <w:bookmarkStart w:id="2346" w:name="_Toc3566487"/>
      <w:bookmarkStart w:id="2347" w:name="_Toc26916625"/>
      <w:r>
        <w:t xml:space="preserve">Table </w:t>
      </w:r>
      <w:r w:rsidR="00D43112">
        <w:fldChar w:fldCharType="begin"/>
      </w:r>
      <w:r w:rsidR="00D43112">
        <w:instrText xml:space="preserve"> SEQ Table \* ARABIC </w:instrText>
      </w:r>
      <w:r w:rsidR="00D43112">
        <w:fldChar w:fldCharType="separate"/>
      </w:r>
      <w:r w:rsidR="0049567D">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46"/>
      <w:bookmarkEnd w:id="234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C35866E" w:rsidR="006E6816" w:rsidRDefault="006E6816" w:rsidP="003E46C4">
      <w:pPr>
        <w:pStyle w:val="Beschriftung"/>
        <w:spacing w:before="120"/>
      </w:pPr>
      <w:bookmarkStart w:id="2348" w:name="_Toc3566488"/>
      <w:bookmarkStart w:id="2349" w:name="_Toc26916626"/>
      <w:r>
        <w:t xml:space="preserve">Table </w:t>
      </w:r>
      <w:r w:rsidR="00D43112">
        <w:fldChar w:fldCharType="begin"/>
      </w:r>
      <w:r w:rsidR="00D43112">
        <w:instrText xml:space="preserve"> SEQ Table \* ARABIC </w:instrText>
      </w:r>
      <w:r w:rsidR="00D43112">
        <w:fldChar w:fldCharType="separate"/>
      </w:r>
      <w:r w:rsidR="0049567D">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48"/>
      <w:bookmarkEnd w:id="234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350" w:name="_Toc288196493"/>
      <w:bookmarkStart w:id="23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352" w:name="GenericSeamWeldWeldPosition"/>
      <w:bookmarkStart w:id="2353" w:name="GenericSeamWelParameters"/>
      <w:bookmarkStart w:id="2354" w:name="GenericSeamWeldSubType"/>
      <w:bookmarkStart w:id="2355" w:name="GenericSeamWeldWeldingPosition"/>
      <w:bookmarkStart w:id="2356" w:name="_Toc3557009"/>
      <w:bookmarkStart w:id="2357" w:name="_Toc338938905"/>
      <w:bookmarkStart w:id="2358" w:name="_Toc338939101"/>
      <w:bookmarkStart w:id="2359" w:name="_Toc338939136"/>
      <w:bookmarkStart w:id="2360" w:name="_Toc26916394"/>
      <w:bookmarkEnd w:id="2339"/>
      <w:bookmarkEnd w:id="2340"/>
      <w:bookmarkEnd w:id="2341"/>
      <w:bookmarkEnd w:id="2342"/>
      <w:bookmarkEnd w:id="2343"/>
      <w:bookmarkEnd w:id="2344"/>
      <w:bookmarkEnd w:id="2345"/>
      <w:bookmarkEnd w:id="2350"/>
      <w:bookmarkEnd w:id="2351"/>
      <w:bookmarkEnd w:id="2352"/>
      <w:bookmarkEnd w:id="2353"/>
      <w:bookmarkEnd w:id="2354"/>
      <w:bookmarkEnd w:id="2355"/>
      <w:r>
        <w:t>W</w:t>
      </w:r>
      <w:r w:rsidR="00433A07">
        <w:t>eld Position and Sheet Metal Parameters</w:t>
      </w:r>
      <w:bookmarkEnd w:id="2356"/>
      <w:bookmarkEnd w:id="2360"/>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236DF43B"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49567D">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49567D">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1D2BBEC" w:rsidR="00433A07" w:rsidRPr="007055D9" w:rsidRDefault="00433A07" w:rsidP="00433A07">
      <w:pPr>
        <w:pStyle w:val="Beschriftung"/>
      </w:pPr>
      <w:bookmarkStart w:id="2361" w:name="_Ref397587838"/>
      <w:bookmarkStart w:id="2362" w:name="_Toc3557124"/>
      <w:bookmarkStart w:id="2363" w:name="_Toc26916510"/>
      <w:r w:rsidRPr="007055D9">
        <w:t xml:space="preserve">Figure </w:t>
      </w:r>
      <w:r w:rsidR="00406B64">
        <w:fldChar w:fldCharType="begin"/>
      </w:r>
      <w:r w:rsidR="00406B64">
        <w:instrText xml:space="preserve"> SEQ Figure \* ARABIC </w:instrText>
      </w:r>
      <w:r w:rsidR="00406B64">
        <w:fldChar w:fldCharType="separate"/>
      </w:r>
      <w:r w:rsidR="0049567D">
        <w:rPr>
          <w:noProof/>
        </w:rPr>
        <w:t>45</w:t>
      </w:r>
      <w:r w:rsidR="00406B64">
        <w:fldChar w:fldCharType="end"/>
      </w:r>
      <w:bookmarkEnd w:id="2361"/>
      <w:r w:rsidRPr="007055D9">
        <w:t xml:space="preserve">: Sheet Parameters vs. </w:t>
      </w:r>
      <w:r w:rsidRPr="007055D9">
        <w:rPr>
          <w:noProof/>
        </w:rPr>
        <w:t xml:space="preserve"> Weld Position Parameters</w:t>
      </w:r>
      <w:bookmarkEnd w:id="2362"/>
      <w:bookmarkEnd w:id="2363"/>
    </w:p>
    <w:p w14:paraId="7C8D9624" w14:textId="77777777" w:rsidR="000E5FC5" w:rsidRDefault="000E5FC5" w:rsidP="00433A07">
      <w:pPr>
        <w:pStyle w:val="berschrift4"/>
        <w:numPr>
          <w:ilvl w:val="4"/>
          <w:numId w:val="1"/>
        </w:numPr>
        <w:ind w:left="1009" w:hanging="1009"/>
      </w:pPr>
      <w:bookmarkStart w:id="2364" w:name="_Toc3557010"/>
      <w:bookmarkStart w:id="2365" w:name="_Ref397525982"/>
      <w:bookmarkStart w:id="2366" w:name="_Toc26916395"/>
      <w:r w:rsidRPr="007055D9">
        <w:t>Parameters Assigned to a Specific Sheet of the Flange</w:t>
      </w:r>
      <w:bookmarkEnd w:id="2364"/>
      <w:bookmarkEnd w:id="2366"/>
      <w:r w:rsidRPr="007055D9">
        <w:t xml:space="preserve"> </w:t>
      </w:r>
      <w:bookmarkEnd w:id="236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66C7F5E" w:rsidR="00825ABB" w:rsidRDefault="00825ABB" w:rsidP="0035512A">
      <w:pPr>
        <w:pStyle w:val="Beschriftung"/>
        <w:spacing w:before="120"/>
      </w:pPr>
      <w:bookmarkStart w:id="2367" w:name="_Toc3566489"/>
      <w:bookmarkStart w:id="2368" w:name="_Toc26916627"/>
      <w:r>
        <w:t xml:space="preserve">Table </w:t>
      </w:r>
      <w:r w:rsidR="00D43112">
        <w:fldChar w:fldCharType="begin"/>
      </w:r>
      <w:r w:rsidR="00D43112">
        <w:instrText xml:space="preserve"> SEQ Table \* ARABIC </w:instrText>
      </w:r>
      <w:r w:rsidR="00D43112">
        <w:fldChar w:fldCharType="separate"/>
      </w:r>
      <w:r w:rsidR="0049567D">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367"/>
      <w:bookmarkEnd w:id="236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D88ED45"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49567D" w:rsidRPr="007055D9">
        <w:t xml:space="preserve">Figure </w:t>
      </w:r>
      <w:r w:rsidR="0049567D">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49567D">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369" w:name="_Welding_Position"/>
      <w:bookmarkStart w:id="2370" w:name="_Ref397524978"/>
      <w:bookmarkStart w:id="2371" w:name="_Toc3557011"/>
      <w:bookmarkStart w:id="2372" w:name="_Toc26916396"/>
      <w:bookmarkEnd w:id="2369"/>
      <w:r w:rsidRPr="007055D9">
        <w:t>Welding Position</w:t>
      </w:r>
      <w:bookmarkEnd w:id="2357"/>
      <w:bookmarkEnd w:id="2358"/>
      <w:bookmarkEnd w:id="2370"/>
      <w:bookmarkEnd w:id="2371"/>
      <w:bookmarkEnd w:id="2372"/>
    </w:p>
    <w:p w14:paraId="62D6B2C8" w14:textId="7969E9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49567D" w:rsidRPr="007055D9">
        <w:t xml:space="preserve">Figure </w:t>
      </w:r>
      <w:r w:rsidR="0049567D">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148CFE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49567D">
        <w:t>8.2.5</w:t>
      </w:r>
      <w:r w:rsidR="008D51C0" w:rsidRPr="007055D9">
        <w:fldChar w:fldCharType="end"/>
      </w:r>
      <w:r w:rsidRPr="007055D9">
        <w:t>).</w:t>
      </w:r>
    </w:p>
    <w:p w14:paraId="5C54CD1A" w14:textId="77777777" w:rsidR="008A051D" w:rsidRPr="007055D9" w:rsidRDefault="004F562F" w:rsidP="008A051D">
      <w:pPr>
        <w:keepNext/>
        <w:jc w:val="center"/>
      </w:pPr>
      <w:bookmarkStart w:id="2373"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60C5F8F8" w:rsidR="008A051D" w:rsidRPr="007055D9" w:rsidRDefault="008A051D" w:rsidP="008A051D">
      <w:pPr>
        <w:pStyle w:val="Beschriftung"/>
      </w:pPr>
      <w:bookmarkStart w:id="2374" w:name="_Ref397529286"/>
      <w:bookmarkStart w:id="2375" w:name="_Toc3557125"/>
      <w:bookmarkStart w:id="2376" w:name="_Toc26916511"/>
      <w:r w:rsidRPr="007055D9">
        <w:t xml:space="preserve">Figure </w:t>
      </w:r>
      <w:bookmarkStart w:id="2377" w:name="Figure10"/>
      <w:r w:rsidR="00406B64">
        <w:fldChar w:fldCharType="begin"/>
      </w:r>
      <w:r w:rsidR="00406B64">
        <w:instrText xml:space="preserve"> SEQ Figure \* ARABIC </w:instrText>
      </w:r>
      <w:r w:rsidR="00406B64">
        <w:fldChar w:fldCharType="separate"/>
      </w:r>
      <w:r w:rsidR="0049567D">
        <w:rPr>
          <w:noProof/>
        </w:rPr>
        <w:t>46</w:t>
      </w:r>
      <w:r w:rsidR="00406B64">
        <w:fldChar w:fldCharType="end"/>
      </w:r>
      <w:bookmarkEnd w:id="2374"/>
      <w:bookmarkEnd w:id="2377"/>
      <w:r w:rsidRPr="007055D9">
        <w:t>: Welding Position of a Y-Joint</w:t>
      </w:r>
      <w:bookmarkEnd w:id="2375"/>
      <w:bookmarkEnd w:id="237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37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378" w:name="_Toc288196495"/>
      <w:bookmarkStart w:id="2379" w:name="_Toc288200797"/>
      <w:bookmarkStart w:id="2380" w:name="_Toc338939138"/>
      <w:bookmarkEnd w:id="2359"/>
      <w:r w:rsidRPr="007055D9">
        <w:t xml:space="preserve">Element </w:t>
      </w:r>
      <w:r w:rsidR="00194316">
        <w:t>"</w:t>
      </w:r>
      <w:proofErr w:type="spellStart"/>
      <w:r w:rsidRPr="007055D9">
        <w:t>weld_position</w:t>
      </w:r>
      <w:bookmarkEnd w:id="2378"/>
      <w:bookmarkEnd w:id="2379"/>
      <w:bookmarkEnd w:id="2380"/>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E91F08" w:rsidR="00365CBF" w:rsidRPr="007055D9" w:rsidRDefault="00DE3902" w:rsidP="008F3D94">
      <w:pPr>
        <w:pStyle w:val="Beschriftung"/>
        <w:spacing w:before="120"/>
      </w:pPr>
      <w:bookmarkStart w:id="2381" w:name="_Toc3566490"/>
      <w:bookmarkStart w:id="2382" w:name="_Toc26916628"/>
      <w:r>
        <w:t xml:space="preserve">Table </w:t>
      </w:r>
      <w:r w:rsidR="00D43112">
        <w:fldChar w:fldCharType="begin"/>
      </w:r>
      <w:r w:rsidR="00D43112">
        <w:instrText xml:space="preserve"> SEQ Table \* ARABIC </w:instrText>
      </w:r>
      <w:r w:rsidR="00D43112">
        <w:fldChar w:fldCharType="separate"/>
      </w:r>
      <w:r w:rsidR="0049567D">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381"/>
      <w:bookmarkEnd w:id="238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8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8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5D8064F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49567D">
        <w:t xml:space="preserve">Figure </w:t>
      </w:r>
      <w:r w:rsidR="0049567D">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7BBF4B8" w:rsidR="005D0B6D" w:rsidRPr="007055D9" w:rsidRDefault="005D0B6D" w:rsidP="005D0B6D">
      <w:pPr>
        <w:pStyle w:val="Beschriftung"/>
      </w:pPr>
      <w:bookmarkStart w:id="2384" w:name="_Ref397529572"/>
      <w:bookmarkStart w:id="2385" w:name="Figure11"/>
      <w:bookmarkStart w:id="2386" w:name="_Toc3557126"/>
      <w:bookmarkStart w:id="2387" w:name="_Toc26916512"/>
      <w:r>
        <w:t xml:space="preserve">Figure </w:t>
      </w:r>
      <w:r w:rsidR="00406B64">
        <w:fldChar w:fldCharType="begin"/>
      </w:r>
      <w:r w:rsidR="00406B64">
        <w:instrText xml:space="preserve"> SEQ Figure \* ARABIC </w:instrText>
      </w:r>
      <w:r w:rsidR="00406B64">
        <w:fldChar w:fldCharType="separate"/>
      </w:r>
      <w:r w:rsidR="0049567D">
        <w:rPr>
          <w:noProof/>
        </w:rPr>
        <w:t>47</w:t>
      </w:r>
      <w:r w:rsidR="00406B64">
        <w:fldChar w:fldCharType="end"/>
      </w:r>
      <w:bookmarkEnd w:id="2384"/>
      <w:bookmarkEnd w:id="2385"/>
      <w:r w:rsidRPr="007055D9">
        <w:t xml:space="preserve">: Welding Position </w:t>
      </w:r>
      <w:r>
        <w:t>vector direction and length</w:t>
      </w:r>
      <w:bookmarkEnd w:id="2386"/>
      <w:bookmarkEnd w:id="2387"/>
    </w:p>
    <w:p w14:paraId="39D4E066" w14:textId="088F097E" w:rsidR="00B540EB" w:rsidRPr="007055D9" w:rsidRDefault="00B540EB" w:rsidP="004F2F09">
      <w:pPr>
        <w:pStyle w:val="berschrift5"/>
        <w:keepNext/>
      </w:pPr>
      <w:bookmarkStart w:id="2388" w:name="_Toc338939140"/>
      <w:bookmarkStart w:id="2389" w:name="_Toc338939137"/>
      <w:bookmarkStart w:id="2390" w:name="_Toc338938906"/>
      <w:bookmarkStart w:id="2391" w:name="_Toc338939103"/>
      <w:r w:rsidRPr="007055D9">
        <w:t xml:space="preserve">Attribute </w:t>
      </w:r>
      <w:r w:rsidR="00194316">
        <w:t>"</w:t>
      </w:r>
      <w:r w:rsidRPr="007055D9">
        <w:t>reference</w:t>
      </w:r>
      <w:bookmarkEnd w:id="238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392" w:author="m.kalaitzaki" w:date="2019-02-11T17:00:00Z"/>
          <w:lang w:val="en-US"/>
        </w:rPr>
      </w:pPr>
      <w:commentRangeStart w:id="2393"/>
      <w:commentRangeStart w:id="2394"/>
      <w:del w:id="2395" w:author="m.kalaitzaki" w:date="2019-02-11T17:00:00Z">
        <w:r w:rsidRPr="007055D9" w:rsidDel="00DA21CA">
          <w:lastRenderedPageBreak/>
          <w:delText xml:space="preserve">Section </w:delText>
        </w:r>
      </w:del>
      <w:del w:id="2396" w:author="nick" w:date="2019-11-24T12:20:00Z">
        <w:r w:rsidRPr="007055D9" w:rsidDel="00194316">
          <w:delText>“</w:delText>
        </w:r>
      </w:del>
      <w:del w:id="2397" w:author="m.kalaitzaki" w:date="2019-02-11T17:00:00Z">
        <w:r w:rsidRPr="007055D9" w:rsidDel="00DA21CA">
          <w:delText>Laser</w:delText>
        </w:r>
      </w:del>
      <w:del w:id="2398" w:author="nick" w:date="2019-11-24T12:20:00Z">
        <w:r w:rsidRPr="007055D9" w:rsidDel="00194316">
          <w:delText>”</w:delText>
        </w:r>
      </w:del>
    </w:p>
    <w:p w14:paraId="7FB5D31F" w14:textId="73B21F8A" w:rsidR="00456F63" w:rsidDel="00DA21CA" w:rsidRDefault="00456F63" w:rsidP="004F2F09">
      <w:pPr>
        <w:keepLines/>
        <w:jc w:val="both"/>
        <w:rPr>
          <w:del w:id="2399" w:author="m.kalaitzaki" w:date="2019-02-11T17:00:00Z"/>
        </w:rPr>
      </w:pPr>
      <w:del w:id="2400" w:author="m.kalaitzaki" w:date="2019-02-11T17:00:00Z">
        <w:r w:rsidRPr="007055D9" w:rsidDel="00DA21CA">
          <w:delText xml:space="preserve">The section </w:delText>
        </w:r>
      </w:del>
      <w:del w:id="2401" w:author="nick" w:date="2019-11-24T12:20:00Z">
        <w:r w:rsidRPr="007055D9" w:rsidDel="00194316">
          <w:delText>“</w:delText>
        </w:r>
      </w:del>
      <w:del w:id="2402" w:author="m.kalaitzaki" w:date="2019-02-11T17:00:00Z">
        <w:r w:rsidRPr="007055D9" w:rsidDel="00DA21CA">
          <w:delText>Laser</w:delText>
        </w:r>
      </w:del>
      <w:del w:id="2403" w:author="nick" w:date="2019-11-24T12:20:00Z">
        <w:r w:rsidRPr="007055D9" w:rsidDel="00194316">
          <w:delText>”</w:delText>
        </w:r>
      </w:del>
      <w:del w:id="240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93"/>
      <w:r w:rsidR="00DA21CA">
        <w:rPr>
          <w:rStyle w:val="Kommentarzeichen"/>
          <w:lang w:eastAsia="x-none"/>
        </w:rPr>
        <w:commentReference w:id="2393"/>
      </w:r>
      <w:commentRangeEnd w:id="2394"/>
      <w:r w:rsidR="00FD41F4">
        <w:rPr>
          <w:rStyle w:val="Kommentarzeichen"/>
          <w:lang w:eastAsia="x-none"/>
        </w:rPr>
        <w:commentReference w:id="2394"/>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67B21302" w:rsidR="00926DE7" w:rsidRDefault="00926DE7" w:rsidP="008F3D94">
      <w:pPr>
        <w:pStyle w:val="Beschriftung"/>
        <w:spacing w:before="120"/>
      </w:pPr>
      <w:bookmarkStart w:id="2405" w:name="_Toc3566491"/>
      <w:bookmarkStart w:id="2406" w:name="_Toc338939148"/>
      <w:bookmarkStart w:id="2407" w:name="_Toc288196499"/>
      <w:bookmarkStart w:id="2408" w:name="_Toc288200801"/>
      <w:bookmarkStart w:id="2409" w:name="_Toc26916629"/>
      <w:bookmarkEnd w:id="2389"/>
      <w:bookmarkEnd w:id="2390"/>
      <w:bookmarkEnd w:id="2391"/>
      <w:r>
        <w:t xml:space="preserve">Table </w:t>
      </w:r>
      <w:r w:rsidR="00D43112">
        <w:fldChar w:fldCharType="begin"/>
      </w:r>
      <w:r w:rsidR="00D43112">
        <w:instrText xml:space="preserve"> SEQ Table \* ARABIC </w:instrText>
      </w:r>
      <w:r w:rsidR="00D43112">
        <w:fldChar w:fldCharType="separate"/>
      </w:r>
      <w:r w:rsidR="0049567D">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405"/>
      <w:r w:rsidR="00194316">
        <w:t>"</w:t>
      </w:r>
      <w:bookmarkEnd w:id="240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40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410" w:name="_Toc338939149"/>
      <w:r w:rsidRPr="007055D9">
        <w:lastRenderedPageBreak/>
        <w:t xml:space="preserve">Attribute </w:t>
      </w:r>
      <w:r w:rsidR="00194316">
        <w:t>"</w:t>
      </w:r>
      <w:proofErr w:type="spellStart"/>
      <w:r w:rsidRPr="007055D9">
        <w:t>penetration</w:t>
      </w:r>
      <w:bookmarkEnd w:id="2407"/>
      <w:bookmarkEnd w:id="2408"/>
      <w:bookmarkEnd w:id="241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411" w:name="ModelizationWeldDefinition"/>
      <w:bookmarkStart w:id="2412" w:name="WeldDefinition"/>
      <w:bookmarkStart w:id="2413" w:name="WeldDefinitionButtWeld"/>
      <w:bookmarkStart w:id="2414" w:name="_Toc288200762"/>
      <w:bookmarkStart w:id="2415" w:name="_Toc338939106"/>
      <w:bookmarkStart w:id="2416" w:name="_Toc3557012"/>
      <w:bookmarkStart w:id="2417" w:name="_Toc288196464"/>
      <w:bookmarkStart w:id="2418" w:name="_Toc26916397"/>
      <w:bookmarkEnd w:id="2411"/>
      <w:bookmarkEnd w:id="2412"/>
      <w:bookmarkEnd w:id="2413"/>
      <w:r w:rsidRPr="007055D9">
        <w:t xml:space="preserve">Butt </w:t>
      </w:r>
      <w:bookmarkEnd w:id="2414"/>
      <w:r w:rsidR="003663AA" w:rsidRPr="007055D9">
        <w:t>Joint</w:t>
      </w:r>
      <w:bookmarkEnd w:id="2415"/>
      <w:bookmarkEnd w:id="2416"/>
      <w:bookmarkEnd w:id="241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419" w:name="_Toc3557013"/>
      <w:bookmarkStart w:id="2420" w:name="_Toc26916398"/>
      <w:r w:rsidRPr="00654684">
        <w:rPr>
          <w:sz w:val="24"/>
        </w:rPr>
        <w:t xml:space="preserve">Sheet </w:t>
      </w:r>
      <w:r w:rsidR="00255787" w:rsidRPr="00654684">
        <w:rPr>
          <w:sz w:val="24"/>
        </w:rPr>
        <w:t>Parameters</w:t>
      </w:r>
      <w:bookmarkEnd w:id="2419"/>
      <w:bookmarkEnd w:id="2420"/>
    </w:p>
    <w:p w14:paraId="0C5F81B8" w14:textId="05BD5AE6" w:rsidR="00255787" w:rsidRPr="007055D9" w:rsidRDefault="00247FBF" w:rsidP="00255787">
      <w:r>
        <w:rPr>
          <w:noProof/>
        </w:rPr>
        <mc:AlternateContent>
          <mc:Choice Requires="wpg">
            <w:drawing>
              <wp:anchor distT="0" distB="0" distL="114300" distR="114300" simplePos="0" relativeHeight="251652608"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9B3707" w:rsidRPr="00362FDC" w:rsidRDefault="009B3707" w:rsidP="008F3D94">
                              <w:pPr>
                                <w:pStyle w:val="Beschriftung"/>
                                <w:rPr>
                                  <w:noProof/>
                                  <w:szCs w:val="24"/>
                                </w:rPr>
                              </w:pPr>
                              <w:bookmarkStart w:id="2421" w:name="_Toc3557127"/>
                              <w:bookmarkStart w:id="2422" w:name="_Toc26916513"/>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421"/>
                              <w:bookmarkEnd w:id="2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60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9B3707" w:rsidRPr="00362FDC" w:rsidRDefault="009B3707" w:rsidP="008F3D94">
                        <w:pPr>
                          <w:pStyle w:val="Beschriftung"/>
                          <w:rPr>
                            <w:noProof/>
                            <w:szCs w:val="24"/>
                          </w:rPr>
                        </w:pPr>
                        <w:bookmarkStart w:id="2423" w:name="_Toc3557127"/>
                        <w:bookmarkStart w:id="2424" w:name="_Toc26916513"/>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423"/>
                        <w:bookmarkEnd w:id="242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425" w:name="_Toc3557014"/>
      <w:bookmarkStart w:id="2426" w:name="_Toc26916399"/>
      <w:r>
        <w:rPr>
          <w:noProof/>
          <w:sz w:val="24"/>
        </w:rPr>
        <mc:AlternateContent>
          <mc:Choice Requires="wpg">
            <w:drawing>
              <wp:anchor distT="0" distB="0" distL="114300" distR="114300" simplePos="0" relativeHeight="251659776"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427" w:name="_Toc3557128"/>
                              <w:bookmarkStart w:id="2428" w:name="_Toc26916514"/>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427"/>
                              <w:bookmarkEnd w:id="2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9776"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9B3707" w:rsidRPr="006C6D3C" w:rsidRDefault="009B3707" w:rsidP="008F3D94">
                        <w:pPr>
                          <w:pStyle w:val="Beschriftung"/>
                          <w:rPr>
                            <w:noProof/>
                            <w:szCs w:val="24"/>
                          </w:rPr>
                        </w:pPr>
                        <w:bookmarkStart w:id="2429" w:name="_Toc3557128"/>
                        <w:bookmarkStart w:id="2430" w:name="_Toc26916514"/>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429"/>
                        <w:bookmarkEnd w:id="2430"/>
                      </w:p>
                    </w:txbxContent>
                  </v:textbox>
                </v:shape>
              </v:group>
            </w:pict>
          </mc:Fallback>
        </mc:AlternateContent>
      </w:r>
      <w:r w:rsidR="00B50468" w:rsidRPr="00654684">
        <w:rPr>
          <w:sz w:val="24"/>
        </w:rPr>
        <w:t>Weld Parameters</w:t>
      </w:r>
      <w:bookmarkEnd w:id="2425"/>
      <w:bookmarkEnd w:id="242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0E08A04" w:rsidR="008F3D94" w:rsidRDefault="008F3D94" w:rsidP="008F3D94">
      <w:pPr>
        <w:pStyle w:val="Beschriftung"/>
        <w:spacing w:before="120"/>
      </w:pPr>
      <w:bookmarkStart w:id="2431" w:name="_Toc3566492"/>
      <w:bookmarkStart w:id="2432" w:name="_Toc26916630"/>
      <w:r>
        <w:t xml:space="preserve">Table </w:t>
      </w:r>
      <w:r>
        <w:fldChar w:fldCharType="begin"/>
      </w:r>
      <w:r>
        <w:instrText xml:space="preserve"> SEQ Table \* ARABIC </w:instrText>
      </w:r>
      <w:r>
        <w:fldChar w:fldCharType="separate"/>
      </w:r>
      <w:r w:rsidR="0049567D">
        <w:rPr>
          <w:noProof/>
        </w:rPr>
        <w:t>85</w:t>
      </w:r>
      <w:r>
        <w:fldChar w:fldCharType="end"/>
      </w:r>
      <w:r>
        <w:t>: Parameters of Butt Joint Weld</w:t>
      </w:r>
      <w:bookmarkEnd w:id="2431"/>
      <w:bookmarkEnd w:id="243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433" w:name="_Toc338939151"/>
      <w:bookmarkStart w:id="2434" w:name="_Toc3557015"/>
      <w:bookmarkStart w:id="2435" w:name="_Toc26916400"/>
      <w:r w:rsidRPr="007055D9">
        <w:t>Attributes</w:t>
      </w:r>
      <w:bookmarkEnd w:id="2433"/>
      <w:bookmarkEnd w:id="2434"/>
      <w:bookmarkEnd w:id="2435"/>
    </w:p>
    <w:p w14:paraId="2F9463C1" w14:textId="2C2DBF78" w:rsidR="0006113C" w:rsidRPr="007055D9" w:rsidRDefault="00850045" w:rsidP="0006113C">
      <w:pPr>
        <w:pStyle w:val="berschrift5"/>
      </w:pPr>
      <w:bookmarkStart w:id="2436" w:name="_Toc338939153"/>
      <w:r w:rsidRPr="007055D9">
        <w:t xml:space="preserve">Attribute </w:t>
      </w:r>
      <w:r w:rsidR="00194316">
        <w:t>"</w:t>
      </w:r>
      <w:r w:rsidRPr="007055D9">
        <w:t>b</w:t>
      </w:r>
      <w:r w:rsidR="0006113C" w:rsidRPr="007055D9">
        <w:t>ase</w:t>
      </w:r>
      <w:bookmarkEnd w:id="243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437" w:name="_Toc338939154"/>
      <w:r w:rsidRPr="007055D9">
        <w:t xml:space="preserve">Attribute </w:t>
      </w:r>
      <w:r w:rsidR="00194316">
        <w:t>"</w:t>
      </w:r>
      <w:proofErr w:type="spellStart"/>
      <w:r w:rsidRPr="007055D9">
        <w:t>t</w:t>
      </w:r>
      <w:r w:rsidR="0006113C" w:rsidRPr="007055D9">
        <w:t>echnology</w:t>
      </w:r>
      <w:bookmarkEnd w:id="243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438" w:name="_Toc288196505"/>
      <w:bookmarkStart w:id="2439" w:name="_Toc288200807"/>
      <w:bookmarkStart w:id="2440" w:name="_Toc338939155"/>
      <w:bookmarkStart w:id="2441" w:name="_Toc3557016"/>
      <w:bookmarkStart w:id="2442" w:name="_Toc26916401"/>
      <w:r w:rsidRPr="007055D9">
        <w:t xml:space="preserve">Element </w:t>
      </w:r>
      <w:r w:rsidR="00194316">
        <w:t>"</w:t>
      </w:r>
      <w:proofErr w:type="spellStart"/>
      <w:r w:rsidRPr="007055D9">
        <w:t>weld_position</w:t>
      </w:r>
      <w:bookmarkEnd w:id="2438"/>
      <w:bookmarkEnd w:id="2439"/>
      <w:bookmarkEnd w:id="2440"/>
      <w:bookmarkEnd w:id="2441"/>
      <w:proofErr w:type="spellEnd"/>
      <w:r w:rsidR="00194316">
        <w:t>"</w:t>
      </w:r>
      <w:bookmarkEnd w:id="244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A73BFB9" w:rsidR="00345A9D" w:rsidRDefault="00345A9D" w:rsidP="008F3D94">
      <w:pPr>
        <w:pStyle w:val="Beschriftung"/>
        <w:spacing w:before="120"/>
      </w:pPr>
      <w:bookmarkStart w:id="2443" w:name="_Toc3566493"/>
      <w:bookmarkStart w:id="2444" w:name="_Toc288196507"/>
      <w:bookmarkStart w:id="2445" w:name="_Toc288200809"/>
      <w:bookmarkStart w:id="2446" w:name="_Toc338939157"/>
      <w:bookmarkStart w:id="2447" w:name="_Toc26916631"/>
      <w:r>
        <w:t xml:space="preserve">Table </w:t>
      </w:r>
      <w:r w:rsidR="00D43112">
        <w:fldChar w:fldCharType="begin"/>
      </w:r>
      <w:r w:rsidR="00D43112">
        <w:instrText xml:space="preserve"> SEQ Table \* ARABIC </w:instrText>
      </w:r>
      <w:r w:rsidR="00D43112">
        <w:fldChar w:fldCharType="separate"/>
      </w:r>
      <w:r w:rsidR="0049567D">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443"/>
      <w:bookmarkEnd w:id="244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0BDD755E"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49567D">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444"/>
      <w:bookmarkEnd w:id="2445"/>
      <w:bookmarkEnd w:id="244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448" w:name="_Toc338939158"/>
      <w:r w:rsidRPr="007055D9">
        <w:t xml:space="preserve">Attribute </w:t>
      </w:r>
      <w:r w:rsidR="00194316">
        <w:t>"</w:t>
      </w:r>
      <w:proofErr w:type="spellStart"/>
      <w:r w:rsidRPr="007055D9">
        <w:t>width</w:t>
      </w:r>
      <w:bookmarkEnd w:id="244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449" w:name="_Toc338939159"/>
      <w:r w:rsidRPr="007055D9">
        <w:t xml:space="preserve">Attribute </w:t>
      </w:r>
      <w:r w:rsidR="00194316">
        <w:t>"</w:t>
      </w:r>
      <w:proofErr w:type="spellStart"/>
      <w:r w:rsidRPr="007055D9">
        <w:t>filler</w:t>
      </w:r>
      <w:bookmarkEnd w:id="244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50" w:name="WeldDefinitionCornerWeld"/>
      <w:bookmarkStart w:id="2451" w:name="_Toc288200763"/>
      <w:bookmarkStart w:id="2452" w:name="_Toc338939107"/>
      <w:bookmarkEnd w:id="245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53" w:name="_Toc414263397"/>
      <w:bookmarkStart w:id="2454" w:name="_Toc3557017"/>
      <w:bookmarkStart w:id="2455" w:name="_Toc26916402"/>
      <w:bookmarkEnd w:id="2453"/>
      <w:r w:rsidRPr="007055D9">
        <w:t xml:space="preserve">Element </w:t>
      </w:r>
      <w:r w:rsidR="00194316">
        <w:t>"</w:t>
      </w:r>
      <w:proofErr w:type="spellStart"/>
      <w:r>
        <w:t>sheet_parameter</w:t>
      </w:r>
      <w:bookmarkEnd w:id="2454"/>
      <w:proofErr w:type="spellEnd"/>
      <w:r w:rsidR="00194316">
        <w:t>"</w:t>
      </w:r>
      <w:bookmarkEnd w:id="2455"/>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A4B0359" w:rsidR="003B6225" w:rsidRDefault="003B6225" w:rsidP="008F3D94">
      <w:pPr>
        <w:pStyle w:val="Beschriftung"/>
        <w:spacing w:before="120"/>
      </w:pPr>
      <w:bookmarkStart w:id="2456" w:name="_Toc3566494"/>
      <w:bookmarkStart w:id="2457" w:name="_Toc26916632"/>
      <w:r>
        <w:t xml:space="preserve">Table </w:t>
      </w:r>
      <w:r w:rsidR="00D43112">
        <w:fldChar w:fldCharType="begin"/>
      </w:r>
      <w:r w:rsidR="00D43112">
        <w:instrText xml:space="preserve"> SEQ Table \* ARABIC </w:instrText>
      </w:r>
      <w:r w:rsidR="00D43112">
        <w:fldChar w:fldCharType="separate"/>
      </w:r>
      <w:r w:rsidR="0049567D">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456"/>
      <w:bookmarkEnd w:id="245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58" w:name="_Toc3557018"/>
      <w:bookmarkStart w:id="2459" w:name="_Toc26916403"/>
      <w:r w:rsidRPr="007055D9">
        <w:lastRenderedPageBreak/>
        <w:t>Corner Weld</w:t>
      </w:r>
      <w:bookmarkEnd w:id="2451"/>
      <w:bookmarkEnd w:id="2452"/>
      <w:bookmarkEnd w:id="2458"/>
      <w:bookmarkEnd w:id="2459"/>
      <w:ins w:id="2460" w:author="Dr. Carsten Franke" w:date="2019-12-10T23:58:00Z">
        <w:r w:rsidR="00247FBF">
          <w:t xml:space="preserve"> </w:t>
        </w:r>
      </w:ins>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rPr>
          <w:ins w:id="2461" w:author="Dr. Carsten Franke" w:date="2019-12-10T23:57:00Z"/>
        </w:rPr>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462" w:author="Dr. Carsten Franke" w:date="2019-12-10T23:57:00Z">
        <w:r w:rsidR="00247FBF">
          <w:t xml:space="preserve"> </w:t>
        </w:r>
      </w:ins>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463" w:name="_Toc3557019"/>
      <w:bookmarkStart w:id="2464" w:name="_Toc26916404"/>
      <w:r>
        <w:rPr>
          <w:noProof/>
        </w:rPr>
        <mc:AlternateContent>
          <mc:Choice Requires="wpg">
            <w:drawing>
              <wp:anchor distT="0" distB="0" distL="114300" distR="114300" simplePos="0" relativeHeight="251649536"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465" w:name="_Toc3557129"/>
                              <w:bookmarkStart w:id="2466" w:name="_Toc26916515"/>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9536"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9B3707" w:rsidRPr="00796AD7" w:rsidRDefault="009B3707" w:rsidP="008F3D94">
                        <w:pPr>
                          <w:pStyle w:val="Beschriftung"/>
                          <w:rPr>
                            <w:noProof/>
                            <w:szCs w:val="24"/>
                          </w:rPr>
                        </w:pPr>
                        <w:bookmarkStart w:id="2467" w:name="_Toc3557129"/>
                        <w:bookmarkStart w:id="2468" w:name="_Toc26916515"/>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67"/>
                        <w:bookmarkEnd w:id="2468"/>
                      </w:p>
                    </w:txbxContent>
                  </v:textbox>
                </v:shape>
              </v:group>
            </w:pict>
          </mc:Fallback>
        </mc:AlternateContent>
      </w:r>
      <w:r w:rsidR="00E36602">
        <w:t>Simple Corner Weld</w:t>
      </w:r>
      <w:bookmarkEnd w:id="2464"/>
    </w:p>
    <w:p w14:paraId="19EDE5F7" w14:textId="78748519" w:rsidR="008A6190" w:rsidRPr="007055D9" w:rsidRDefault="008A6190" w:rsidP="00E36602">
      <w:pPr>
        <w:pStyle w:val="berschrift5"/>
        <w:keepNext/>
      </w:pPr>
      <w:r w:rsidRPr="007055D9">
        <w:t>Sheet Parameters</w:t>
      </w:r>
      <w:bookmarkEnd w:id="246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69" w:name="_Toc3557020"/>
      <w:r w:rsidRPr="007055D9">
        <w:t>Weld Parameters</w:t>
      </w:r>
      <w:bookmarkEnd w:id="2469"/>
    </w:p>
    <w:p w14:paraId="786F374F" w14:textId="6887489D" w:rsidR="00E00067" w:rsidRPr="007055D9" w:rsidRDefault="00247FBF" w:rsidP="008F3D94">
      <w:pPr>
        <w:keepNext/>
        <w:keepLines/>
      </w:pPr>
      <w:r>
        <w:rPr>
          <w:noProof/>
        </w:rPr>
        <mc:AlternateContent>
          <mc:Choice Requires="wpg">
            <w:drawing>
              <wp:anchor distT="0" distB="0" distL="114300" distR="114300" simplePos="0" relativeHeight="251670016"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470" w:name="_Toc3557130"/>
                              <w:bookmarkStart w:id="2471" w:name="_Toc26916516"/>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70"/>
                              <w:bookmarkEnd w:id="2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0016"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9B3707" w:rsidRPr="00067927" w:rsidRDefault="009B3707" w:rsidP="008F3D94">
                        <w:pPr>
                          <w:pStyle w:val="Beschriftung"/>
                          <w:rPr>
                            <w:noProof/>
                            <w:szCs w:val="24"/>
                          </w:rPr>
                        </w:pPr>
                        <w:bookmarkStart w:id="2472" w:name="_Toc3557130"/>
                        <w:bookmarkStart w:id="2473" w:name="_Toc26916516"/>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72"/>
                        <w:bookmarkEnd w:id="2473"/>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ins w:id="2474" w:author="Dr. Carsten Franke" w:date="2019-12-11T00:00:00Z">
        <w:r w:rsidR="00247FBF">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37533141"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6B4F179B" w:rsidR="008F3D94" w:rsidRDefault="008F3D94" w:rsidP="008F3D94">
      <w:pPr>
        <w:pStyle w:val="Beschriftung"/>
        <w:spacing w:before="120"/>
      </w:pPr>
      <w:bookmarkStart w:id="2475" w:name="_Toc3566495"/>
      <w:bookmarkStart w:id="2476" w:name="_Toc26916633"/>
      <w:r>
        <w:t xml:space="preserve">Table </w:t>
      </w:r>
      <w:r>
        <w:fldChar w:fldCharType="begin"/>
      </w:r>
      <w:r>
        <w:instrText xml:space="preserve"> SEQ Table \* ARABIC </w:instrText>
      </w:r>
      <w:r>
        <w:fldChar w:fldCharType="separate"/>
      </w:r>
      <w:r w:rsidR="0049567D">
        <w:rPr>
          <w:noProof/>
        </w:rPr>
        <w:t>88</w:t>
      </w:r>
      <w:r>
        <w:fldChar w:fldCharType="end"/>
      </w:r>
      <w:r>
        <w:t xml:space="preserve">: Parameters of </w:t>
      </w:r>
      <w:r w:rsidR="006619C9">
        <w:t xml:space="preserve">Simple </w:t>
      </w:r>
      <w:r>
        <w:t>Corner Weld</w:t>
      </w:r>
      <w:bookmarkEnd w:id="2475"/>
      <w:bookmarkEnd w:id="2476"/>
    </w:p>
    <w:p w14:paraId="05909990" w14:textId="226546BD" w:rsidR="00247FBF" w:rsidRDefault="00F4558F" w:rsidP="00A2231C">
      <w:pPr>
        <w:spacing w:before="120"/>
      </w:pPr>
      <w:r w:rsidRPr="007055D9">
        <w:t>All other parameters are provided by the model itself.</w:t>
      </w:r>
      <w:ins w:id="2477" w:author="Dr. Carsten Franke" w:date="2019-12-11T00:01:00Z">
        <w:r w:rsidR="00C05EF7">
          <w:t xml:space="preserve"> </w:t>
        </w:r>
      </w:ins>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478" w:name="_Toc26916405"/>
      <w:r>
        <w:lastRenderedPageBreak/>
        <w:t>Double Corner Weld</w:t>
      </w:r>
      <w:bookmarkEnd w:id="2478"/>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38693F0" w:rsidR="00E36602" w:rsidRPr="007055D9" w:rsidRDefault="00E36602" w:rsidP="00E36602">
      <w:pPr>
        <w:keepNext/>
        <w:keepLines/>
      </w:pPr>
      <w:r w:rsidRPr="007055D9">
        <w:t xml:space="preserve">The parameters of the welds are the same for all </w:t>
      </w:r>
      <w:del w:id="2479" w:author="Dr. Carsten Franke" w:date="2019-12-11T00:02:00Z">
        <w:r w:rsidRPr="007055D9" w:rsidDel="00C05EF7">
          <w:delText xml:space="preserve">of </w:delText>
        </w:r>
      </w:del>
      <w:r w:rsidRPr="007055D9">
        <w:t>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rPr>
        <mc:AlternateContent>
          <mc:Choice Requires="wpg">
            <w:drawing>
              <wp:anchor distT="0" distB="0" distL="114300" distR="114300" simplePos="0" relativeHeight="251672064"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9B3707" w:rsidRPr="00067927" w:rsidRDefault="009B3707" w:rsidP="00FA0FAD">
                                <w:pPr>
                                  <w:pStyle w:val="Beschriftung"/>
                                  <w:keepNext/>
                                  <w:keepLines/>
                                  <w:rPr>
                                    <w:noProof/>
                                    <w:szCs w:val="24"/>
                                  </w:rPr>
                                </w:pPr>
                                <w:bookmarkStart w:id="2480" w:name="_Toc26916518"/>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9B3707" w:rsidRPr="00796AD7" w:rsidRDefault="009B3707" w:rsidP="006619C9">
                                <w:pPr>
                                  <w:pStyle w:val="Beschriftung"/>
                                  <w:rPr>
                                    <w:noProof/>
                                    <w:szCs w:val="24"/>
                                  </w:rPr>
                                </w:pPr>
                                <w:bookmarkStart w:id="2481" w:name="_Toc26916517"/>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2064"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9B3707" w:rsidRPr="00067927" w:rsidRDefault="009B3707" w:rsidP="00FA0FAD">
                          <w:pPr>
                            <w:pStyle w:val="Beschriftung"/>
                            <w:keepNext/>
                            <w:keepLines/>
                            <w:rPr>
                              <w:noProof/>
                              <w:szCs w:val="24"/>
                            </w:rPr>
                          </w:pPr>
                          <w:bookmarkStart w:id="2482" w:name="_Toc26916518"/>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8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9B3707" w:rsidRPr="00796AD7" w:rsidRDefault="009B3707" w:rsidP="006619C9">
                          <w:pPr>
                            <w:pStyle w:val="Beschriftung"/>
                            <w:rPr>
                              <w:noProof/>
                              <w:szCs w:val="24"/>
                            </w:rPr>
                          </w:pPr>
                          <w:bookmarkStart w:id="2483" w:name="_Toc26916517"/>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48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37533142"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A2633CA" w:rsidR="00E36602" w:rsidRDefault="00E36602" w:rsidP="00E36602">
      <w:pPr>
        <w:pStyle w:val="Beschriftung"/>
        <w:spacing w:before="120"/>
      </w:pPr>
      <w:bookmarkStart w:id="2484" w:name="_Toc26916634"/>
      <w:r>
        <w:t xml:space="preserve">Table </w:t>
      </w:r>
      <w:r>
        <w:fldChar w:fldCharType="begin"/>
      </w:r>
      <w:r>
        <w:instrText xml:space="preserve"> SEQ Table \* ARABIC </w:instrText>
      </w:r>
      <w:r>
        <w:fldChar w:fldCharType="separate"/>
      </w:r>
      <w:r w:rsidR="0049567D">
        <w:rPr>
          <w:noProof/>
        </w:rPr>
        <w:t>89</w:t>
      </w:r>
      <w:r>
        <w:fldChar w:fldCharType="end"/>
      </w:r>
      <w:r>
        <w:t xml:space="preserve">: Parameters of </w:t>
      </w:r>
      <w:r w:rsidR="006619C9">
        <w:t xml:space="preserve">Double </w:t>
      </w:r>
      <w:r>
        <w:t>Corner Weld</w:t>
      </w:r>
      <w:bookmarkEnd w:id="248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485" w:name="_Toc338939161"/>
      <w:bookmarkStart w:id="2486" w:name="_Toc3557021"/>
      <w:bookmarkStart w:id="2487" w:name="_Toc26916406"/>
      <w:r w:rsidRPr="007055D9">
        <w:lastRenderedPageBreak/>
        <w:t>Attributes</w:t>
      </w:r>
      <w:bookmarkEnd w:id="2485"/>
      <w:bookmarkEnd w:id="2486"/>
      <w:bookmarkEnd w:id="2487"/>
    </w:p>
    <w:p w14:paraId="22FDBBD1" w14:textId="5050C61D" w:rsidR="0006113C" w:rsidRPr="007055D9" w:rsidRDefault="00242481" w:rsidP="001759F7">
      <w:pPr>
        <w:pStyle w:val="berschrift5"/>
        <w:keepNext/>
      </w:pPr>
      <w:bookmarkStart w:id="2488" w:name="_Toc338939163"/>
      <w:r w:rsidRPr="007055D9">
        <w:t xml:space="preserve">Attribute </w:t>
      </w:r>
      <w:r w:rsidR="00194316">
        <w:t>"</w:t>
      </w:r>
      <w:r w:rsidRPr="007055D9">
        <w:t>b</w:t>
      </w:r>
      <w:r w:rsidR="0006113C" w:rsidRPr="007055D9">
        <w:t>ase</w:t>
      </w:r>
      <w:bookmarkEnd w:id="248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89" w:name="_Toc338939164"/>
      <w:r w:rsidRPr="007055D9">
        <w:t xml:space="preserve">Attribute </w:t>
      </w:r>
      <w:r w:rsidR="00194316">
        <w:t>"</w:t>
      </w:r>
      <w:proofErr w:type="spellStart"/>
      <w:r w:rsidRPr="007055D9">
        <w:t>t</w:t>
      </w:r>
      <w:r w:rsidR="0006113C" w:rsidRPr="007055D9">
        <w:t>echnology</w:t>
      </w:r>
      <w:bookmarkEnd w:id="248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90" w:name="_Toc338939165"/>
      <w:bookmarkStart w:id="2491" w:name="_Toc3557022"/>
      <w:bookmarkStart w:id="2492" w:name="_Toc26916407"/>
      <w:r w:rsidRPr="007055D9">
        <w:t xml:space="preserve">Element </w:t>
      </w:r>
      <w:r w:rsidR="00194316">
        <w:t>"</w:t>
      </w:r>
      <w:proofErr w:type="spellStart"/>
      <w:r w:rsidRPr="007055D9">
        <w:t>weld_position</w:t>
      </w:r>
      <w:bookmarkEnd w:id="2490"/>
      <w:bookmarkEnd w:id="2491"/>
      <w:proofErr w:type="spellEnd"/>
      <w:r w:rsidR="00194316">
        <w:t>"</w:t>
      </w:r>
      <w:bookmarkEnd w:id="2492"/>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058AD89" w:rsidR="003B6225" w:rsidRDefault="003B6225" w:rsidP="008F3D94">
      <w:pPr>
        <w:pStyle w:val="Beschriftung"/>
        <w:spacing w:before="120"/>
      </w:pPr>
      <w:bookmarkStart w:id="2493" w:name="_Toc3566496"/>
      <w:bookmarkStart w:id="2494" w:name="_Toc338939167"/>
      <w:bookmarkStart w:id="2495" w:name="_Toc26916635"/>
      <w:r>
        <w:t xml:space="preserve">Table </w:t>
      </w:r>
      <w:r w:rsidR="00D43112">
        <w:fldChar w:fldCharType="begin"/>
      </w:r>
      <w:r w:rsidR="00D43112">
        <w:instrText xml:space="preserve"> SEQ Table \* ARABIC </w:instrText>
      </w:r>
      <w:r w:rsidR="00D43112">
        <w:fldChar w:fldCharType="separate"/>
      </w:r>
      <w:r w:rsidR="0049567D">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93"/>
      <w:bookmarkEnd w:id="2495"/>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E8DC54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49567D" w:rsidRPr="0049567D">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9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96" w:name="_Toc338939168"/>
      <w:r w:rsidRPr="007055D9">
        <w:t xml:space="preserve">Attribute </w:t>
      </w:r>
      <w:r w:rsidR="00194316">
        <w:t>"</w:t>
      </w:r>
      <w:proofErr w:type="spellStart"/>
      <w:r w:rsidRPr="007055D9">
        <w:t>thickness</w:t>
      </w:r>
      <w:bookmarkEnd w:id="249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57423646" w:rsidR="008F3D94" w:rsidRDefault="008F3D94" w:rsidP="008F3D94">
      <w:pPr>
        <w:pStyle w:val="Beschriftung"/>
        <w:spacing w:before="120"/>
      </w:pPr>
      <w:bookmarkStart w:id="2497" w:name="_Toc3566497"/>
      <w:bookmarkStart w:id="2498" w:name="_Toc338939169"/>
      <w:bookmarkStart w:id="2499" w:name="_Toc26916636"/>
      <w:r>
        <w:t xml:space="preserve">Table </w:t>
      </w:r>
      <w:r>
        <w:fldChar w:fldCharType="begin"/>
      </w:r>
      <w:r>
        <w:instrText xml:space="preserve"> SEQ Table \* ARABIC </w:instrText>
      </w:r>
      <w:r>
        <w:fldChar w:fldCharType="separate"/>
      </w:r>
      <w:r w:rsidR="0049567D">
        <w:rPr>
          <w:noProof/>
        </w:rPr>
        <w:t>91</w:t>
      </w:r>
      <w:r>
        <w:fldChar w:fldCharType="end"/>
      </w:r>
      <w:r>
        <w:t xml:space="preserve">: Values of Attribute </w:t>
      </w:r>
      <w:r w:rsidRPr="008F3D94">
        <w:rPr>
          <w:rStyle w:val="elementdeftypeChar"/>
          <w:b/>
        </w:rPr>
        <w:t>section</w:t>
      </w:r>
      <w:bookmarkEnd w:id="2497"/>
      <w:bookmarkEnd w:id="249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9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2BD65E9" w:rsidR="008F3D94" w:rsidRDefault="008F3D94" w:rsidP="008F3D94">
      <w:pPr>
        <w:pStyle w:val="Beschriftung"/>
        <w:spacing w:before="120"/>
      </w:pPr>
      <w:bookmarkStart w:id="2500" w:name="_Toc3566498"/>
      <w:bookmarkStart w:id="2501" w:name="_Toc338939170"/>
      <w:bookmarkStart w:id="2502" w:name="_Toc26916637"/>
      <w:r>
        <w:t xml:space="preserve">Table </w:t>
      </w:r>
      <w:r>
        <w:fldChar w:fldCharType="begin"/>
      </w:r>
      <w:r>
        <w:instrText xml:space="preserve"> SEQ Table \* ARABIC </w:instrText>
      </w:r>
      <w:r>
        <w:fldChar w:fldCharType="separate"/>
      </w:r>
      <w:r w:rsidR="0049567D">
        <w:rPr>
          <w:noProof/>
        </w:rPr>
        <w:t>92</w:t>
      </w:r>
      <w:r>
        <w:fldChar w:fldCharType="end"/>
      </w:r>
      <w:r>
        <w:t xml:space="preserve">: Values of Attribute </w:t>
      </w:r>
      <w:r>
        <w:rPr>
          <w:rStyle w:val="elementdeftypeChar"/>
          <w:b/>
        </w:rPr>
        <w:t>angle</w:t>
      </w:r>
      <w:bookmarkEnd w:id="2500"/>
      <w:bookmarkEnd w:id="250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50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503" w:name="_Toc338939171"/>
      <w:r w:rsidRPr="007055D9">
        <w:t xml:space="preserve">Attribute </w:t>
      </w:r>
      <w:r w:rsidR="00194316">
        <w:t>"</w:t>
      </w:r>
      <w:proofErr w:type="spellStart"/>
      <w:r w:rsidRPr="007055D9">
        <w:t>penetration</w:t>
      </w:r>
      <w:bookmarkEnd w:id="250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504" w:name="_Toc338939173"/>
      <w:r w:rsidRPr="007055D9">
        <w:t xml:space="preserve">Attribute </w:t>
      </w:r>
      <w:r w:rsidR="00194316">
        <w:t>"</w:t>
      </w:r>
      <w:proofErr w:type="spellStart"/>
      <w:r w:rsidRPr="007055D9">
        <w:t>filler</w:t>
      </w:r>
      <w:bookmarkEnd w:id="250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505" w:name="WeldDefinitionEdgeWeld"/>
      <w:bookmarkStart w:id="2506" w:name="_Toc3557023"/>
      <w:bookmarkStart w:id="2507" w:name="_Toc288200764"/>
      <w:bookmarkStart w:id="2508" w:name="_Toc338939108"/>
      <w:bookmarkStart w:id="2509" w:name="_Toc26916408"/>
      <w:bookmarkEnd w:id="2505"/>
      <w:r w:rsidRPr="007055D9">
        <w:lastRenderedPageBreak/>
        <w:t xml:space="preserve">Element </w:t>
      </w:r>
      <w:r w:rsidR="00194316">
        <w:t>"</w:t>
      </w:r>
      <w:proofErr w:type="spellStart"/>
      <w:r>
        <w:t>sheet_parameter</w:t>
      </w:r>
      <w:bookmarkEnd w:id="2506"/>
      <w:proofErr w:type="spellEnd"/>
      <w:r w:rsidR="00194316">
        <w:t>"</w:t>
      </w:r>
      <w:bookmarkEnd w:id="250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5A96FBB" w:rsidR="00B21508" w:rsidRDefault="00B21508" w:rsidP="008F3D94">
      <w:pPr>
        <w:pStyle w:val="Beschriftung"/>
        <w:spacing w:before="120"/>
      </w:pPr>
      <w:bookmarkStart w:id="2510" w:name="_Toc3566499"/>
      <w:bookmarkStart w:id="2511" w:name="_Toc26916638"/>
      <w:r>
        <w:t xml:space="preserve">Table </w:t>
      </w:r>
      <w:r w:rsidR="00D43112">
        <w:fldChar w:fldCharType="begin"/>
      </w:r>
      <w:r w:rsidR="00D43112">
        <w:instrText xml:space="preserve"> SEQ Table \* ARABIC </w:instrText>
      </w:r>
      <w:r w:rsidR="00D43112">
        <w:fldChar w:fldCharType="separate"/>
      </w:r>
      <w:r w:rsidR="0049567D">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510"/>
      <w:bookmarkEnd w:id="251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512" w:name="_Toc3557024"/>
      <w:bookmarkStart w:id="2513" w:name="_Toc26916409"/>
      <w:r w:rsidRPr="007055D9">
        <w:t>Edge Weld</w:t>
      </w:r>
      <w:bookmarkEnd w:id="2507"/>
      <w:bookmarkEnd w:id="2508"/>
      <w:bookmarkEnd w:id="2512"/>
      <w:bookmarkEnd w:id="251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514" w:name="_Toc3557025"/>
      <w:bookmarkStart w:id="2515" w:name="_Toc26916410"/>
      <w:r>
        <w:rPr>
          <w:b w:val="0"/>
          <w:bCs w:val="0"/>
          <w:noProof/>
          <w:lang w:eastAsia="en-US"/>
        </w:rPr>
        <w:drawing>
          <wp:anchor distT="0" distB="0" distL="114300" distR="114300" simplePos="0" relativeHeight="251611648"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514"/>
      <w:bookmarkEnd w:id="251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6704"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516" w:name="_Toc3557131"/>
                            <w:bookmarkStart w:id="2517" w:name="_Toc26916519"/>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516"/>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518" w:name="_Toc3557131"/>
                      <w:bookmarkStart w:id="2519" w:name="_Toc26916519"/>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518"/>
                      <w:bookmarkEnd w:id="251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520" w:name="_Toc3557026"/>
      <w:bookmarkStart w:id="2521" w:name="_Toc26916411"/>
      <w:r>
        <w:rPr>
          <w:b w:val="0"/>
          <w:bCs w:val="0"/>
          <w:noProof/>
          <w:lang w:eastAsia="en-US"/>
        </w:rPr>
        <w:drawing>
          <wp:anchor distT="0" distB="0" distL="114300" distR="114300" simplePos="0" relativeHeight="251615744"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520"/>
      <w:bookmarkEnd w:id="252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387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522" w:name="_Toc3557132"/>
                            <w:bookmarkStart w:id="2523" w:name="_Toc26916520"/>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522"/>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524" w:name="_Toc3557132"/>
                      <w:bookmarkStart w:id="2525" w:name="_Toc26916520"/>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524"/>
                      <w:bookmarkEnd w:id="252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C35810C" w:rsidR="00687B5E" w:rsidRDefault="00687B5E" w:rsidP="00687B5E">
      <w:pPr>
        <w:pStyle w:val="Beschriftung"/>
        <w:spacing w:before="120"/>
      </w:pPr>
      <w:bookmarkStart w:id="2526" w:name="_Toc3566500"/>
      <w:bookmarkStart w:id="2527" w:name="_Toc26916639"/>
      <w:r>
        <w:t xml:space="preserve">Table </w:t>
      </w:r>
      <w:r>
        <w:fldChar w:fldCharType="begin"/>
      </w:r>
      <w:r>
        <w:instrText xml:space="preserve"> SEQ Table \* ARABIC </w:instrText>
      </w:r>
      <w:r>
        <w:fldChar w:fldCharType="separate"/>
      </w:r>
      <w:r w:rsidR="0049567D">
        <w:rPr>
          <w:noProof/>
        </w:rPr>
        <w:t>94</w:t>
      </w:r>
      <w:r>
        <w:fldChar w:fldCharType="end"/>
      </w:r>
      <w:r>
        <w:t>: Parameters of Edge Weld</w:t>
      </w:r>
      <w:bookmarkEnd w:id="2526"/>
      <w:bookmarkEnd w:id="2527"/>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528" w:name="_Toc338939175"/>
      <w:bookmarkStart w:id="2529" w:name="_Toc3557027"/>
      <w:bookmarkStart w:id="2530" w:name="_Toc26916412"/>
      <w:r w:rsidRPr="007055D9">
        <w:t>Attributes</w:t>
      </w:r>
      <w:bookmarkEnd w:id="2528"/>
      <w:bookmarkEnd w:id="2529"/>
      <w:bookmarkEnd w:id="2530"/>
    </w:p>
    <w:p w14:paraId="20DE2C66" w14:textId="1F84002A" w:rsidR="0006113C" w:rsidRPr="007055D9" w:rsidRDefault="001C1D65" w:rsidP="0033252C">
      <w:pPr>
        <w:pStyle w:val="berschrift5"/>
        <w:keepNext/>
      </w:pPr>
      <w:bookmarkStart w:id="2531" w:name="_Toc338939177"/>
      <w:r w:rsidRPr="007055D9">
        <w:t xml:space="preserve">Attribute </w:t>
      </w:r>
      <w:r w:rsidR="00194316">
        <w:t>"</w:t>
      </w:r>
      <w:r w:rsidRPr="007055D9">
        <w:t>b</w:t>
      </w:r>
      <w:r w:rsidR="0006113C" w:rsidRPr="007055D9">
        <w:t>ase</w:t>
      </w:r>
      <w:bookmarkEnd w:id="253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532" w:name="_Toc338939178"/>
      <w:r w:rsidRPr="007055D9">
        <w:t xml:space="preserve">Attribute </w:t>
      </w:r>
      <w:r w:rsidR="00194316">
        <w:t>"</w:t>
      </w:r>
      <w:proofErr w:type="spellStart"/>
      <w:r w:rsidRPr="007055D9">
        <w:t>t</w:t>
      </w:r>
      <w:r w:rsidR="0006113C" w:rsidRPr="007055D9">
        <w:t>echnology</w:t>
      </w:r>
      <w:bookmarkEnd w:id="253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533" w:name="_Toc338939179"/>
      <w:bookmarkStart w:id="2534" w:name="_Toc3557028"/>
      <w:bookmarkStart w:id="2535" w:name="_Toc26916413"/>
      <w:r w:rsidRPr="007055D9">
        <w:t xml:space="preserve">Element </w:t>
      </w:r>
      <w:r w:rsidR="00194316">
        <w:t>"</w:t>
      </w:r>
      <w:proofErr w:type="spellStart"/>
      <w:r w:rsidRPr="007055D9">
        <w:t>weld_position</w:t>
      </w:r>
      <w:bookmarkEnd w:id="2533"/>
      <w:bookmarkEnd w:id="2534"/>
      <w:proofErr w:type="spellEnd"/>
      <w:r w:rsidR="00194316">
        <w:t>"</w:t>
      </w:r>
      <w:bookmarkEnd w:id="2535"/>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372FC373" w:rsidR="00630516" w:rsidRDefault="00630516" w:rsidP="00F3716C">
      <w:pPr>
        <w:pStyle w:val="Beschriftung"/>
        <w:spacing w:before="120"/>
      </w:pPr>
      <w:bookmarkStart w:id="2536" w:name="_Toc3566501"/>
      <w:bookmarkStart w:id="2537" w:name="_Toc338939181"/>
      <w:bookmarkStart w:id="2538" w:name="_Toc26916640"/>
      <w:r>
        <w:t xml:space="preserve">Table </w:t>
      </w:r>
      <w:r w:rsidR="00D43112">
        <w:fldChar w:fldCharType="begin"/>
      </w:r>
      <w:r w:rsidR="00D43112">
        <w:instrText xml:space="preserve"> SEQ Table \* ARABIC </w:instrText>
      </w:r>
      <w:r w:rsidR="00D43112">
        <w:fldChar w:fldCharType="separate"/>
      </w:r>
      <w:r w:rsidR="0049567D">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536"/>
      <w:bookmarkEnd w:id="253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381661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49567D" w:rsidRPr="0049567D">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537"/>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539" w:name="_Toc338939182"/>
      <w:r w:rsidRPr="007055D9">
        <w:t xml:space="preserve">Attribute </w:t>
      </w:r>
      <w:r w:rsidR="00194316">
        <w:t>"</w:t>
      </w:r>
      <w:proofErr w:type="spellStart"/>
      <w:r w:rsidRPr="007055D9">
        <w:t>width</w:t>
      </w:r>
      <w:bookmarkEnd w:id="253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540" w:name="_Toc338939184"/>
      <w:r w:rsidRPr="007055D9">
        <w:t xml:space="preserve">Attribute </w:t>
      </w:r>
      <w:r w:rsidR="00194316">
        <w:t>"</w:t>
      </w:r>
      <w:proofErr w:type="spellStart"/>
      <w:r w:rsidRPr="007055D9">
        <w:t>filler</w:t>
      </w:r>
      <w:bookmarkEnd w:id="254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541" w:name="WeldDefinitionIWeld"/>
      <w:bookmarkStart w:id="2542" w:name="_Toc3557029"/>
      <w:bookmarkStart w:id="2543" w:name="_Toc288200765"/>
      <w:bookmarkStart w:id="2544" w:name="_Toc338939109"/>
      <w:bookmarkStart w:id="2545" w:name="_Toc26916414"/>
      <w:bookmarkEnd w:id="2541"/>
      <w:r w:rsidRPr="007055D9">
        <w:t xml:space="preserve">Element </w:t>
      </w:r>
      <w:r w:rsidR="00194316">
        <w:t>"</w:t>
      </w:r>
      <w:proofErr w:type="spellStart"/>
      <w:r>
        <w:t>sheet_parameter</w:t>
      </w:r>
      <w:bookmarkEnd w:id="2542"/>
      <w:proofErr w:type="spellEnd"/>
      <w:r w:rsidR="00194316">
        <w:t>"</w:t>
      </w:r>
      <w:bookmarkEnd w:id="2545"/>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45BCB6D5" w:rsidR="0033252C" w:rsidRDefault="0033252C" w:rsidP="00F3716C">
      <w:pPr>
        <w:pStyle w:val="Beschriftung"/>
        <w:spacing w:before="120"/>
      </w:pPr>
      <w:bookmarkStart w:id="2546" w:name="_Toc3566502"/>
      <w:bookmarkStart w:id="2547" w:name="_Toc26916641"/>
      <w:r>
        <w:t xml:space="preserve">Table </w:t>
      </w:r>
      <w:r w:rsidR="00D43112">
        <w:fldChar w:fldCharType="begin"/>
      </w:r>
      <w:r w:rsidR="00D43112">
        <w:instrText xml:space="preserve"> SEQ Table \* ARABIC </w:instrText>
      </w:r>
      <w:r w:rsidR="00D43112">
        <w:fldChar w:fldCharType="separate"/>
      </w:r>
      <w:r w:rsidR="0049567D">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546"/>
      <w:bookmarkEnd w:id="254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548" w:name="_Toc3557030"/>
      <w:bookmarkStart w:id="2549" w:name="_Toc26916415"/>
      <w:r w:rsidRPr="007055D9">
        <w:t>I-Weld</w:t>
      </w:r>
      <w:bookmarkEnd w:id="2543"/>
      <w:bookmarkEnd w:id="2544"/>
      <w:bookmarkEnd w:id="2548"/>
      <w:bookmarkEnd w:id="254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550" w:author="Dr. Carsten Franke" w:date="2019-12-11T00:07:00Z">
        <w:r w:rsidR="00DE56A0">
          <w:t xml:space="preserve"> </w:t>
        </w:r>
      </w:ins>
    </w:p>
    <w:p w14:paraId="1EA0F9F7" w14:textId="657FD783" w:rsidR="00F07798" w:rsidRPr="007055D9" w:rsidRDefault="00F07798" w:rsidP="009D57DC">
      <w:pPr>
        <w:pStyle w:val="berschrift4"/>
      </w:pPr>
      <w:bookmarkStart w:id="2551" w:name="_Toc3557031"/>
      <w:bookmarkStart w:id="2552" w:name="_Toc26916416"/>
      <w:r w:rsidRPr="007055D9">
        <w:t>Sheet Parameters</w:t>
      </w:r>
      <w:bookmarkEnd w:id="2551"/>
      <w:bookmarkEnd w:id="255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553" w:name="_Toc3557032"/>
      <w:bookmarkStart w:id="2554" w:name="_Toc26916417"/>
      <w:r w:rsidRPr="007055D9">
        <w:lastRenderedPageBreak/>
        <w:t>Weld Parameters</w:t>
      </w:r>
      <w:bookmarkEnd w:id="2553"/>
      <w:bookmarkEnd w:id="255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rPr>
        <mc:AlternateContent>
          <mc:Choice Requires="wpg">
            <w:drawing>
              <wp:anchor distT="0" distB="0" distL="114300" distR="114300" simplePos="0" relativeHeight="251666944"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555" w:name="_Toc3557133"/>
                                <w:bookmarkStart w:id="2556" w:name="_Toc26916521"/>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55"/>
                                <w:bookmarkEnd w:id="2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557" w:name="_Toc3557134"/>
                                <w:bookmarkStart w:id="2558" w:name="_Toc26916522"/>
                                <w:r>
                                  <w:t xml:space="preserve">Figure </w:t>
                                </w:r>
                                <w:r>
                                  <w:fldChar w:fldCharType="begin"/>
                                </w:r>
                                <w:r>
                                  <w:instrText xml:space="preserve"> SEQ Figure \* ARABIC </w:instrText>
                                </w:r>
                                <w:r>
                                  <w:fldChar w:fldCharType="separate"/>
                                </w:r>
                                <w:r>
                                  <w:rPr>
                                    <w:noProof/>
                                  </w:rPr>
                                  <w:t>57</w:t>
                                </w:r>
                                <w:r>
                                  <w:fldChar w:fldCharType="end"/>
                                </w:r>
                                <w:r>
                                  <w:t>: I-Weld Parameters</w:t>
                                </w:r>
                                <w:bookmarkEnd w:id="2557"/>
                                <w:bookmarkEnd w:id="2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694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559" w:name="_Toc3557133"/>
                          <w:bookmarkStart w:id="2560" w:name="_Toc26916521"/>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59"/>
                          <w:bookmarkEnd w:id="2560"/>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561" w:name="_Toc3557134"/>
                          <w:bookmarkStart w:id="2562" w:name="_Toc26916522"/>
                          <w:r>
                            <w:t xml:space="preserve">Figure </w:t>
                          </w:r>
                          <w:r>
                            <w:fldChar w:fldCharType="begin"/>
                          </w:r>
                          <w:r>
                            <w:instrText xml:space="preserve"> SEQ Figure \* ARABIC </w:instrText>
                          </w:r>
                          <w:r>
                            <w:fldChar w:fldCharType="separate"/>
                          </w:r>
                          <w:r>
                            <w:rPr>
                              <w:noProof/>
                            </w:rPr>
                            <w:t>57</w:t>
                          </w:r>
                          <w:r>
                            <w:fldChar w:fldCharType="end"/>
                          </w:r>
                          <w:r>
                            <w:t>: I-Weld Parameters</w:t>
                          </w:r>
                          <w:bookmarkEnd w:id="2561"/>
                          <w:bookmarkEnd w:id="256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241A0B25" w:rsidR="00F51CB9" w:rsidRDefault="00F51CB9" w:rsidP="00F51CB9">
      <w:pPr>
        <w:pStyle w:val="Beschriftung"/>
        <w:spacing w:before="120"/>
      </w:pPr>
      <w:bookmarkStart w:id="2563" w:name="_Toc3566503"/>
      <w:bookmarkStart w:id="2564" w:name="_Toc26916642"/>
      <w:r>
        <w:t xml:space="preserve">Table </w:t>
      </w:r>
      <w:r>
        <w:fldChar w:fldCharType="begin"/>
      </w:r>
      <w:r>
        <w:instrText xml:space="preserve"> SEQ Table \* ARABIC </w:instrText>
      </w:r>
      <w:r>
        <w:fldChar w:fldCharType="separate"/>
      </w:r>
      <w:r w:rsidR="0049567D">
        <w:rPr>
          <w:noProof/>
        </w:rPr>
        <w:t>97</w:t>
      </w:r>
      <w:r>
        <w:fldChar w:fldCharType="end"/>
      </w:r>
      <w:r>
        <w:t>: Parameters of I-Weld</w:t>
      </w:r>
      <w:bookmarkEnd w:id="2563"/>
      <w:bookmarkEnd w:id="256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65" w:name="_Toc338939186"/>
      <w:bookmarkStart w:id="2566" w:name="_Toc3557033"/>
      <w:bookmarkStart w:id="2567" w:name="_Toc26916418"/>
      <w:r w:rsidRPr="007055D9">
        <w:t>Attributes</w:t>
      </w:r>
      <w:bookmarkEnd w:id="2565"/>
      <w:bookmarkEnd w:id="2566"/>
      <w:bookmarkEnd w:id="2567"/>
    </w:p>
    <w:p w14:paraId="7F7DD4CE" w14:textId="6A121F1A" w:rsidR="0006113C" w:rsidRPr="007055D9" w:rsidRDefault="009D7557" w:rsidP="00E67798">
      <w:pPr>
        <w:pStyle w:val="berschrift5"/>
        <w:keepNext/>
      </w:pPr>
      <w:bookmarkStart w:id="2568" w:name="_Toc338939188"/>
      <w:r w:rsidRPr="007055D9">
        <w:t xml:space="preserve">Attribute </w:t>
      </w:r>
      <w:r w:rsidR="00194316">
        <w:t>"</w:t>
      </w:r>
      <w:r w:rsidRPr="007055D9">
        <w:t>b</w:t>
      </w:r>
      <w:r w:rsidR="0006113C" w:rsidRPr="007055D9">
        <w:t>ase</w:t>
      </w:r>
      <w:bookmarkEnd w:id="256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69" w:name="_Toc338939189"/>
      <w:r w:rsidRPr="007055D9">
        <w:t xml:space="preserve">Attribute </w:t>
      </w:r>
      <w:r w:rsidR="00194316">
        <w:t>"</w:t>
      </w:r>
      <w:proofErr w:type="spellStart"/>
      <w:r w:rsidRPr="007055D9">
        <w:t>t</w:t>
      </w:r>
      <w:r w:rsidR="0006113C" w:rsidRPr="007055D9">
        <w:t>echnology</w:t>
      </w:r>
      <w:bookmarkEnd w:id="256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70" w:name="_Toc338939190"/>
      <w:bookmarkStart w:id="2571" w:name="_Toc3557034"/>
      <w:bookmarkStart w:id="2572" w:name="_Toc26916419"/>
      <w:r w:rsidRPr="007055D9">
        <w:t xml:space="preserve">Element </w:t>
      </w:r>
      <w:r w:rsidR="00194316">
        <w:t>"</w:t>
      </w:r>
      <w:proofErr w:type="spellStart"/>
      <w:r w:rsidRPr="007055D9">
        <w:t>weld_position</w:t>
      </w:r>
      <w:bookmarkEnd w:id="2570"/>
      <w:bookmarkEnd w:id="2571"/>
      <w:proofErr w:type="spellEnd"/>
      <w:r w:rsidR="00194316">
        <w:t>"</w:t>
      </w:r>
      <w:bookmarkEnd w:id="2572"/>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CFE2677" w:rsidR="00E67798" w:rsidRDefault="00E67798" w:rsidP="00F3716C">
      <w:pPr>
        <w:pStyle w:val="Beschriftung"/>
        <w:spacing w:before="120"/>
      </w:pPr>
      <w:bookmarkStart w:id="2573" w:name="_Toc3566504"/>
      <w:bookmarkStart w:id="2574" w:name="_Toc338939192"/>
      <w:bookmarkStart w:id="2575" w:name="_Toc26916643"/>
      <w:r>
        <w:t xml:space="preserve">Table </w:t>
      </w:r>
      <w:r w:rsidR="00D43112">
        <w:fldChar w:fldCharType="begin"/>
      </w:r>
      <w:r w:rsidR="00D43112">
        <w:instrText xml:space="preserve"> SEQ Table \* ARABIC </w:instrText>
      </w:r>
      <w:r w:rsidR="00D43112">
        <w:fldChar w:fldCharType="separate"/>
      </w:r>
      <w:r w:rsidR="0049567D">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573"/>
      <w:bookmarkEnd w:id="2575"/>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075E7F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7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76" w:name="_Toc338939194"/>
      <w:r w:rsidRPr="007055D9">
        <w:t xml:space="preserve">Attribute </w:t>
      </w:r>
      <w:r w:rsidR="00194316">
        <w:t>"</w:t>
      </w:r>
      <w:proofErr w:type="spellStart"/>
      <w:r w:rsidRPr="007055D9">
        <w:t>filler</w:t>
      </w:r>
      <w:bookmarkEnd w:id="257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77" w:name="WeldDefinitionOverlapWeld"/>
      <w:bookmarkStart w:id="2578" w:name="_Toc3557035"/>
      <w:bookmarkStart w:id="2579" w:name="_Toc288200766"/>
      <w:bookmarkStart w:id="2580" w:name="_Toc338939110"/>
      <w:bookmarkStart w:id="2581" w:name="_Toc26916420"/>
      <w:bookmarkEnd w:id="2577"/>
      <w:r w:rsidRPr="007055D9">
        <w:t xml:space="preserve">Element </w:t>
      </w:r>
      <w:r w:rsidR="00194316">
        <w:t>"</w:t>
      </w:r>
      <w:proofErr w:type="spellStart"/>
      <w:r>
        <w:t>sheet_parameter</w:t>
      </w:r>
      <w:bookmarkEnd w:id="2578"/>
      <w:proofErr w:type="spellEnd"/>
      <w:r w:rsidR="00194316">
        <w:t>"</w:t>
      </w:r>
      <w:bookmarkEnd w:id="2581"/>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892DD0A" w:rsidR="00AB2606" w:rsidRDefault="00AB2606" w:rsidP="00F3716C">
      <w:pPr>
        <w:pStyle w:val="Beschriftung"/>
        <w:spacing w:before="120"/>
      </w:pPr>
      <w:bookmarkStart w:id="2582" w:name="_Toc3566505"/>
      <w:bookmarkStart w:id="2583" w:name="_Toc26916644"/>
      <w:r>
        <w:t xml:space="preserve">Table </w:t>
      </w:r>
      <w:r w:rsidR="00D43112">
        <w:fldChar w:fldCharType="begin"/>
      </w:r>
      <w:r w:rsidR="00D43112">
        <w:instrText xml:space="preserve"> SEQ Table \* ARABIC </w:instrText>
      </w:r>
      <w:r w:rsidR="00D43112">
        <w:fldChar w:fldCharType="separate"/>
      </w:r>
      <w:r w:rsidR="0049567D">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582"/>
      <w:bookmarkEnd w:id="258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84" w:name="_Toc3557036"/>
      <w:bookmarkStart w:id="2585" w:name="_Toc26916421"/>
      <w:r w:rsidRPr="007055D9">
        <w:lastRenderedPageBreak/>
        <w:t>Overlap Weld</w:t>
      </w:r>
      <w:bookmarkEnd w:id="2579"/>
      <w:bookmarkEnd w:id="2580"/>
      <w:bookmarkEnd w:id="2584"/>
      <w:bookmarkEnd w:id="258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9"/>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86" w:name="_Toc3557037"/>
      <w:bookmarkStart w:id="2587" w:name="_Toc26916422"/>
      <w:r w:rsidRPr="007055D9">
        <w:t>Simple Overlap Weld</w:t>
      </w:r>
      <w:bookmarkEnd w:id="2586"/>
      <w:bookmarkEnd w:id="258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72736"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6160"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588" w:name="_Toc3557135"/>
                            <w:bookmarkStart w:id="2589" w:name="_Toc26916523"/>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88"/>
                            <w:bookmarkEnd w:id="2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590" w:name="_Toc3557135"/>
                      <w:bookmarkStart w:id="2591" w:name="_Toc26916523"/>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90"/>
                      <w:bookmarkEnd w:id="259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7683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025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592" w:name="_Toc3557136"/>
                            <w:bookmarkStart w:id="2593" w:name="_Toc26916524"/>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92"/>
                            <w:bookmarkEnd w:id="2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594" w:name="_Toc3557136"/>
                      <w:bookmarkStart w:id="2595" w:name="_Toc26916524"/>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94"/>
                      <w:bookmarkEnd w:id="259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37533143"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40341042" w:rsidR="00F3716C" w:rsidRDefault="00F3716C" w:rsidP="00F3716C">
      <w:pPr>
        <w:pStyle w:val="Beschriftung"/>
        <w:spacing w:before="120"/>
      </w:pPr>
      <w:bookmarkStart w:id="2596" w:name="_Toc3566506"/>
      <w:bookmarkStart w:id="2597" w:name="_Toc26916645"/>
      <w:r>
        <w:t xml:space="preserve">Table </w:t>
      </w:r>
      <w:r>
        <w:fldChar w:fldCharType="begin"/>
      </w:r>
      <w:r>
        <w:instrText xml:space="preserve"> SEQ Table \* ARABIC </w:instrText>
      </w:r>
      <w:r>
        <w:fldChar w:fldCharType="separate"/>
      </w:r>
      <w:r w:rsidR="0049567D">
        <w:rPr>
          <w:noProof/>
        </w:rPr>
        <w:t>100</w:t>
      </w:r>
      <w:r>
        <w:fldChar w:fldCharType="end"/>
      </w:r>
      <w:r>
        <w:t>:</w:t>
      </w:r>
      <w:r w:rsidR="007C7FBC">
        <w:t xml:space="preserve"> Parameters of Overlap Weld</w:t>
      </w:r>
      <w:bookmarkEnd w:id="2596"/>
      <w:bookmarkEnd w:id="259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98" w:name="_Toc338939112"/>
      <w:bookmarkStart w:id="2599" w:name="_Toc3557038"/>
      <w:bookmarkStart w:id="2600" w:name="_Toc26916423"/>
      <w:r w:rsidRPr="007055D9">
        <w:t>Single Sided Double Overlap Weld</w:t>
      </w:r>
      <w:bookmarkEnd w:id="2598"/>
      <w:bookmarkEnd w:id="2599"/>
      <w:bookmarkEnd w:id="260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2976"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400"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601" w:name="_Toc3557137"/>
                            <w:bookmarkStart w:id="2602" w:name="_Toc26916525"/>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601"/>
                            <w:bookmarkEnd w:id="2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603" w:name="_Toc3557137"/>
                      <w:bookmarkStart w:id="2604" w:name="_Toc26916525"/>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603"/>
                      <w:bookmarkEnd w:id="260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1168"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87072"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90496"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605" w:name="_Toc3557138"/>
                            <w:bookmarkStart w:id="2606" w:name="_Toc26916526"/>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605"/>
                            <w:bookmarkEnd w:id="2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607" w:name="_Toc3557138"/>
                      <w:bookmarkStart w:id="2608" w:name="_Toc26916526"/>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607"/>
                      <w:bookmarkEnd w:id="260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37533144"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C2804A0" w:rsidR="00F3716C" w:rsidRDefault="00F3716C" w:rsidP="00F3716C">
      <w:pPr>
        <w:pStyle w:val="Beschriftung"/>
        <w:spacing w:before="120"/>
      </w:pPr>
      <w:bookmarkStart w:id="2609" w:name="_Toc3566507"/>
      <w:bookmarkStart w:id="2610" w:name="_Toc26916646"/>
      <w:r>
        <w:t xml:space="preserve">Table </w:t>
      </w:r>
      <w:r>
        <w:fldChar w:fldCharType="begin"/>
      </w:r>
      <w:r>
        <w:instrText xml:space="preserve"> SEQ Table \* ARABIC </w:instrText>
      </w:r>
      <w:r>
        <w:fldChar w:fldCharType="separate"/>
      </w:r>
      <w:r w:rsidR="0049567D">
        <w:rPr>
          <w:noProof/>
        </w:rPr>
        <w:t>101</w:t>
      </w:r>
      <w:r>
        <w:fldChar w:fldCharType="end"/>
      </w:r>
      <w:r w:rsidR="00044694">
        <w:t xml:space="preserve">: Parameters of </w:t>
      </w:r>
      <w:r w:rsidR="00044694" w:rsidRPr="007055D9">
        <w:t>Single Sided Double Overlap Weld</w:t>
      </w:r>
      <w:bookmarkEnd w:id="2609"/>
      <w:bookmarkEnd w:id="261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611" w:name="_Toc338939113"/>
      <w:bookmarkStart w:id="2612" w:name="_Toc3557039"/>
      <w:bookmarkStart w:id="2613" w:name="_Toc26916424"/>
      <w:r w:rsidRPr="007055D9">
        <w:t>Double Sided Double Overlap Weld</w:t>
      </w:r>
      <w:bookmarkEnd w:id="2611"/>
      <w:bookmarkEnd w:id="2612"/>
      <w:bookmarkEnd w:id="261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5264"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4592"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614" w:name="_Toc3557139"/>
                            <w:bookmarkStart w:id="2615" w:name="_Toc26916527"/>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614"/>
                            <w:bookmarkEnd w:id="2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616" w:name="_Toc3557139"/>
                      <w:bookmarkStart w:id="2617" w:name="_Toc26916527"/>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616"/>
                      <w:bookmarkEnd w:id="261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552"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34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8688"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618" w:name="_Toc3557140"/>
                            <w:bookmarkStart w:id="2619" w:name="_Toc26916528"/>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618"/>
                            <w:bookmarkEnd w:id="2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620" w:name="_Toc3557140"/>
                      <w:bookmarkStart w:id="2621" w:name="_Toc26916528"/>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620"/>
                      <w:bookmarkEnd w:id="262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37533145"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82C3620" w:rsidR="00044694" w:rsidRDefault="00044694" w:rsidP="00044694">
      <w:pPr>
        <w:pStyle w:val="Beschriftung"/>
        <w:spacing w:before="120"/>
      </w:pPr>
      <w:bookmarkStart w:id="2622" w:name="_Toc3566508"/>
      <w:bookmarkStart w:id="2623" w:name="_Toc26916647"/>
      <w:r>
        <w:t xml:space="preserve">Table </w:t>
      </w:r>
      <w:r>
        <w:fldChar w:fldCharType="begin"/>
      </w:r>
      <w:r>
        <w:instrText xml:space="preserve"> SEQ Table \* ARABIC </w:instrText>
      </w:r>
      <w:r>
        <w:fldChar w:fldCharType="separate"/>
      </w:r>
      <w:r w:rsidR="0049567D">
        <w:rPr>
          <w:noProof/>
        </w:rPr>
        <w:t>102</w:t>
      </w:r>
      <w:r>
        <w:fldChar w:fldCharType="end"/>
      </w:r>
      <w:r>
        <w:t xml:space="preserve">: Parameters of </w:t>
      </w:r>
      <w:proofErr w:type="gramStart"/>
      <w:r w:rsidRPr="007055D9">
        <w:t>Double Sided</w:t>
      </w:r>
      <w:proofErr w:type="gramEnd"/>
      <w:r w:rsidRPr="007055D9">
        <w:t xml:space="preserve"> Double Overlap Weld</w:t>
      </w:r>
      <w:bookmarkEnd w:id="2622"/>
      <w:bookmarkEnd w:id="262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624" w:name="_Toc338939196"/>
      <w:bookmarkStart w:id="2625" w:name="_Toc3557040"/>
      <w:bookmarkStart w:id="2626" w:name="_Toc26916425"/>
      <w:r w:rsidRPr="007055D9">
        <w:t>Attributes</w:t>
      </w:r>
      <w:bookmarkEnd w:id="2624"/>
      <w:bookmarkEnd w:id="2625"/>
      <w:bookmarkEnd w:id="2626"/>
    </w:p>
    <w:p w14:paraId="54EB1FE0" w14:textId="38DCBA66" w:rsidR="0006113C" w:rsidRPr="007055D9" w:rsidRDefault="00157A42" w:rsidP="00AB2606">
      <w:pPr>
        <w:pStyle w:val="berschrift5"/>
        <w:keepNext/>
      </w:pPr>
      <w:bookmarkStart w:id="2627" w:name="_Toc338939198"/>
      <w:r w:rsidRPr="007055D9">
        <w:t xml:space="preserve">Attribute </w:t>
      </w:r>
      <w:r w:rsidR="00194316">
        <w:t>"</w:t>
      </w:r>
      <w:r w:rsidRPr="007055D9">
        <w:t>b</w:t>
      </w:r>
      <w:r w:rsidR="0006113C" w:rsidRPr="007055D9">
        <w:t>ase</w:t>
      </w:r>
      <w:bookmarkEnd w:id="262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628" w:name="_Toc338939199"/>
      <w:r w:rsidRPr="007055D9">
        <w:t xml:space="preserve">Attribute </w:t>
      </w:r>
      <w:r w:rsidR="00194316">
        <w:t>"</w:t>
      </w:r>
      <w:proofErr w:type="spellStart"/>
      <w:r w:rsidRPr="007055D9">
        <w:t>t</w:t>
      </w:r>
      <w:r w:rsidR="0006113C" w:rsidRPr="007055D9">
        <w:t>echnology</w:t>
      </w:r>
      <w:bookmarkEnd w:id="262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629" w:name="_Toc338939200"/>
      <w:bookmarkStart w:id="2630" w:name="_Toc3557041"/>
      <w:bookmarkStart w:id="2631" w:name="_Toc26916426"/>
      <w:r w:rsidRPr="007055D9">
        <w:t xml:space="preserve">Element </w:t>
      </w:r>
      <w:r w:rsidR="00194316">
        <w:t>"</w:t>
      </w:r>
      <w:proofErr w:type="spellStart"/>
      <w:r w:rsidRPr="007055D9">
        <w:t>weld_position</w:t>
      </w:r>
      <w:bookmarkEnd w:id="2629"/>
      <w:bookmarkEnd w:id="2630"/>
      <w:proofErr w:type="spellEnd"/>
      <w:r w:rsidR="00194316">
        <w:t>"</w:t>
      </w:r>
      <w:bookmarkEnd w:id="2631"/>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F71F11C" w:rsidR="00184B77" w:rsidRDefault="00184B77" w:rsidP="00044694">
      <w:pPr>
        <w:pStyle w:val="Beschriftung"/>
        <w:spacing w:before="120"/>
      </w:pPr>
      <w:bookmarkStart w:id="2632" w:name="_Toc3566509"/>
      <w:bookmarkStart w:id="2633" w:name="_Toc338939203"/>
      <w:bookmarkStart w:id="2634" w:name="_Toc26916648"/>
      <w:r>
        <w:t xml:space="preserve">Table </w:t>
      </w:r>
      <w:r w:rsidR="00D43112">
        <w:fldChar w:fldCharType="begin"/>
      </w:r>
      <w:r w:rsidR="00D43112">
        <w:instrText xml:space="preserve"> SEQ Table \* ARABIC </w:instrText>
      </w:r>
      <w:r w:rsidR="00D43112">
        <w:fldChar w:fldCharType="separate"/>
      </w:r>
      <w:r w:rsidR="0049567D">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632"/>
      <w:bookmarkEnd w:id="2634"/>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6C7314A5"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9567D">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49567D" w:rsidRPr="0049567D">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63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635" w:name="_Toc338939204"/>
      <w:r w:rsidRPr="007055D9">
        <w:t xml:space="preserve">Attribute </w:t>
      </w:r>
      <w:r w:rsidR="00194316">
        <w:t>"</w:t>
      </w:r>
      <w:proofErr w:type="spellStart"/>
      <w:r w:rsidRPr="007055D9">
        <w:t>thickness</w:t>
      </w:r>
      <w:bookmarkEnd w:id="263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636" w:name="_Toc338939205"/>
      <w:r w:rsidRPr="007055D9">
        <w:t xml:space="preserve">Attribute </w:t>
      </w:r>
      <w:r w:rsidR="00194316">
        <w:t>"</w:t>
      </w:r>
      <w:r w:rsidRPr="007055D9">
        <w:t>angle</w:t>
      </w:r>
      <w:bookmarkEnd w:id="263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637" w:name="_Toc338939206"/>
      <w:r w:rsidRPr="007055D9">
        <w:t xml:space="preserve">Attribute </w:t>
      </w:r>
      <w:r w:rsidR="00194316">
        <w:t>"</w:t>
      </w:r>
      <w:proofErr w:type="spellStart"/>
      <w:r w:rsidRPr="007055D9">
        <w:t>shape</w:t>
      </w:r>
      <w:bookmarkEnd w:id="263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638" w:name="_Toc338939207"/>
      <w:r w:rsidRPr="007055D9">
        <w:t xml:space="preserve">Attribute </w:t>
      </w:r>
      <w:r w:rsidR="00194316">
        <w:t>"</w:t>
      </w:r>
      <w:proofErr w:type="spellStart"/>
      <w:r w:rsidRPr="007055D9">
        <w:t>penetration</w:t>
      </w:r>
      <w:bookmarkEnd w:id="263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639" w:name="_Toc338939209"/>
      <w:r w:rsidRPr="007055D9">
        <w:t xml:space="preserve">Attribute </w:t>
      </w:r>
      <w:r w:rsidR="00194316">
        <w:t>"</w:t>
      </w:r>
      <w:proofErr w:type="spellStart"/>
      <w:r w:rsidRPr="007055D9">
        <w:t>filler</w:t>
      </w:r>
      <w:bookmarkEnd w:id="263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640" w:name="WeldDefinitionYJoint"/>
      <w:bookmarkStart w:id="2641" w:name="_Toc3557042"/>
      <w:bookmarkStart w:id="2642" w:name="_Toc288200767"/>
      <w:bookmarkStart w:id="2643" w:name="_Toc338939114"/>
      <w:bookmarkStart w:id="2644" w:name="_Toc26916427"/>
      <w:bookmarkEnd w:id="2640"/>
      <w:r w:rsidRPr="007055D9">
        <w:t xml:space="preserve">Element </w:t>
      </w:r>
      <w:r w:rsidR="00194316">
        <w:t>"</w:t>
      </w:r>
      <w:proofErr w:type="spellStart"/>
      <w:r>
        <w:t>sheet_parameter</w:t>
      </w:r>
      <w:bookmarkEnd w:id="2641"/>
      <w:proofErr w:type="spellEnd"/>
      <w:r w:rsidR="00194316">
        <w:t>"</w:t>
      </w:r>
      <w:bookmarkEnd w:id="2644"/>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D4273FE" w:rsidR="00286128" w:rsidRDefault="00286128" w:rsidP="00044694">
      <w:pPr>
        <w:pStyle w:val="Beschriftung"/>
        <w:spacing w:before="120"/>
      </w:pPr>
      <w:bookmarkStart w:id="2645" w:name="_Toc3566510"/>
      <w:bookmarkStart w:id="2646" w:name="_Toc26916649"/>
      <w:r>
        <w:t xml:space="preserve">Table </w:t>
      </w:r>
      <w:r w:rsidR="00D43112">
        <w:fldChar w:fldCharType="begin"/>
      </w:r>
      <w:r w:rsidR="00D43112">
        <w:instrText xml:space="preserve"> SEQ Table \* ARABIC </w:instrText>
      </w:r>
      <w:r w:rsidR="00D43112">
        <w:fldChar w:fldCharType="separate"/>
      </w:r>
      <w:r w:rsidR="0049567D">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645"/>
      <w:bookmarkEnd w:id="264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47" w:name="_Toc3557043"/>
      <w:bookmarkStart w:id="2648" w:name="_Toc26916428"/>
      <w:r w:rsidRPr="007055D9">
        <w:t>Y-Joint</w:t>
      </w:r>
      <w:bookmarkEnd w:id="2642"/>
      <w:bookmarkEnd w:id="2643"/>
      <w:bookmarkEnd w:id="2647"/>
      <w:bookmarkEnd w:id="264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ins w:id="2649" w:author="Dr. Carsten Franke" w:date="2019-12-11T00:13:00Z">
        <w:r w:rsidR="0051103F">
          <w:t xml:space="preserve"> </w:t>
        </w:r>
      </w:ins>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650" w:author="Dr. Carsten Franke" w:date="2019-12-11T00:13:00Z">
        <w:r w:rsidR="0051103F">
          <w:t xml:space="preserve"> </w:t>
        </w:r>
      </w:ins>
    </w:p>
    <w:p w14:paraId="3054B6C0" w14:textId="77777777" w:rsidR="00255787" w:rsidRPr="007055D9" w:rsidRDefault="00255787" w:rsidP="00645F8D">
      <w:pPr>
        <w:pStyle w:val="berschrift4"/>
        <w:tabs>
          <w:tab w:val="clear" w:pos="864"/>
          <w:tab w:val="left" w:pos="993"/>
        </w:tabs>
        <w:ind w:left="862" w:hanging="862"/>
      </w:pPr>
      <w:bookmarkStart w:id="2651" w:name="_Toc3557044"/>
      <w:bookmarkStart w:id="2652" w:name="_Toc26916429"/>
      <w:r w:rsidRPr="007055D9">
        <w:lastRenderedPageBreak/>
        <w:t>Sheet Parameters</w:t>
      </w:r>
      <w:bookmarkEnd w:id="2651"/>
      <w:bookmarkEnd w:id="265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53" w:name="_Toc3557045"/>
      <w:bookmarkStart w:id="2654" w:name="_Toc26916430"/>
      <w:r w:rsidRPr="007055D9">
        <w:t>Weld Parameters</w:t>
      </w:r>
      <w:bookmarkEnd w:id="2653"/>
      <w:bookmarkEnd w:id="2654"/>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rPr>
        <mc:AlternateContent>
          <mc:Choice Requires="wpg">
            <w:drawing>
              <wp:anchor distT="0" distB="0" distL="114300" distR="114300" simplePos="0" relativeHeight="2517048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655" w:name="_Ref7931629"/>
                                <w:bookmarkStart w:id="2656" w:name="_Toc3557141"/>
                                <w:bookmarkStart w:id="2657" w:name="_Toc26916529"/>
                                <w:r>
                                  <w:t xml:space="preserve">Figure </w:t>
                                </w:r>
                                <w:r>
                                  <w:fldChar w:fldCharType="begin"/>
                                </w:r>
                                <w:r>
                                  <w:instrText xml:space="preserve"> SEQ Figure \* ARABIC </w:instrText>
                                </w:r>
                                <w:r>
                                  <w:fldChar w:fldCharType="separate"/>
                                </w:r>
                                <w:r>
                                  <w:rPr>
                                    <w:noProof/>
                                  </w:rPr>
                                  <w:t>64</w:t>
                                </w:r>
                                <w:r>
                                  <w:fldChar w:fldCharType="end"/>
                                </w:r>
                                <w:bookmarkEnd w:id="2655"/>
                                <w:r>
                                  <w:t>: Y-Joint Sheet Layout</w:t>
                                </w:r>
                                <w:bookmarkEnd w:id="2656"/>
                                <w:bookmarkEnd w:id="2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658" w:name="_Toc3557142"/>
                                <w:bookmarkStart w:id="2659" w:name="_Toc26916530"/>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58"/>
                                <w:bookmarkEnd w:id="2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048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9B3707" w:rsidRPr="00973973" w:rsidRDefault="009B3707" w:rsidP="00D25D3B">
                          <w:pPr>
                            <w:pStyle w:val="Beschriftung"/>
                            <w:rPr>
                              <w:noProof/>
                              <w:szCs w:val="24"/>
                            </w:rPr>
                          </w:pPr>
                          <w:bookmarkStart w:id="2660" w:name="_Ref7931629"/>
                          <w:bookmarkStart w:id="2661" w:name="_Toc3557141"/>
                          <w:bookmarkStart w:id="2662" w:name="_Toc26916529"/>
                          <w:r>
                            <w:t xml:space="preserve">Figure </w:t>
                          </w:r>
                          <w:r>
                            <w:fldChar w:fldCharType="begin"/>
                          </w:r>
                          <w:r>
                            <w:instrText xml:space="preserve"> SEQ Figure \* ARABIC </w:instrText>
                          </w:r>
                          <w:r>
                            <w:fldChar w:fldCharType="separate"/>
                          </w:r>
                          <w:r>
                            <w:rPr>
                              <w:noProof/>
                            </w:rPr>
                            <w:t>64</w:t>
                          </w:r>
                          <w:r>
                            <w:fldChar w:fldCharType="end"/>
                          </w:r>
                          <w:bookmarkEnd w:id="2660"/>
                          <w:r>
                            <w:t>: Y-Joint Sheet Layout</w:t>
                          </w:r>
                          <w:bookmarkEnd w:id="2661"/>
                          <w:bookmarkEnd w:id="266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9B3707" w:rsidRPr="008E45EC" w:rsidRDefault="009B3707" w:rsidP="00D25D3B">
                          <w:pPr>
                            <w:pStyle w:val="Beschriftung"/>
                            <w:rPr>
                              <w:noProof/>
                              <w:szCs w:val="24"/>
                            </w:rPr>
                          </w:pPr>
                          <w:bookmarkStart w:id="2663" w:name="_Toc3557142"/>
                          <w:bookmarkStart w:id="2664" w:name="_Toc26916530"/>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63"/>
                          <w:bookmarkEnd w:id="2664"/>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37533146"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F6827BF" w:rsidR="00D25D3B" w:rsidRDefault="00D25D3B" w:rsidP="00D25D3B">
      <w:pPr>
        <w:pStyle w:val="Beschriftung"/>
        <w:spacing w:before="120"/>
      </w:pPr>
      <w:bookmarkStart w:id="2665" w:name="_Toc3566511"/>
      <w:bookmarkStart w:id="2666" w:name="_Toc338939211"/>
      <w:bookmarkStart w:id="2667" w:name="_Toc26916650"/>
      <w:r>
        <w:t xml:space="preserve">Table </w:t>
      </w:r>
      <w:r>
        <w:fldChar w:fldCharType="begin"/>
      </w:r>
      <w:r>
        <w:instrText xml:space="preserve"> SEQ Table \* ARABIC </w:instrText>
      </w:r>
      <w:r>
        <w:fldChar w:fldCharType="separate"/>
      </w:r>
      <w:r w:rsidR="0049567D">
        <w:rPr>
          <w:noProof/>
        </w:rPr>
        <w:t>105</w:t>
      </w:r>
      <w:r>
        <w:fldChar w:fldCharType="end"/>
      </w:r>
      <w:r>
        <w:t>: Parameters of Y-Joint</w:t>
      </w:r>
      <w:bookmarkEnd w:id="2665"/>
      <w:bookmarkEnd w:id="2667"/>
    </w:p>
    <w:p w14:paraId="398C8EB2" w14:textId="77777777" w:rsidR="0006113C" w:rsidRPr="007055D9" w:rsidRDefault="0006113C" w:rsidP="00F4558F">
      <w:pPr>
        <w:pStyle w:val="berschrift4"/>
        <w:tabs>
          <w:tab w:val="clear" w:pos="864"/>
          <w:tab w:val="num" w:pos="993"/>
        </w:tabs>
      </w:pPr>
      <w:bookmarkStart w:id="2668" w:name="_Toc3557046"/>
      <w:bookmarkStart w:id="2669" w:name="_Toc26916431"/>
      <w:r w:rsidRPr="007055D9">
        <w:t>Attributes</w:t>
      </w:r>
      <w:bookmarkEnd w:id="2666"/>
      <w:bookmarkEnd w:id="2668"/>
      <w:bookmarkEnd w:id="2669"/>
    </w:p>
    <w:p w14:paraId="604B195B" w14:textId="6B31D0AD" w:rsidR="0006113C" w:rsidRPr="007055D9" w:rsidRDefault="00D83FC9" w:rsidP="00C0357F">
      <w:pPr>
        <w:pStyle w:val="berschrift5"/>
        <w:keepNext/>
      </w:pPr>
      <w:bookmarkStart w:id="2670" w:name="_Toc338939213"/>
      <w:r w:rsidRPr="007055D9">
        <w:t xml:space="preserve">Attribute </w:t>
      </w:r>
      <w:r w:rsidR="00194316">
        <w:t>"</w:t>
      </w:r>
      <w:r w:rsidRPr="007055D9">
        <w:t>b</w:t>
      </w:r>
      <w:r w:rsidR="0006113C" w:rsidRPr="007055D9">
        <w:t>ase</w:t>
      </w:r>
      <w:bookmarkEnd w:id="267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671" w:name="_Toc338939214"/>
      <w:r w:rsidRPr="007055D9">
        <w:t xml:space="preserve">Attribute </w:t>
      </w:r>
      <w:r w:rsidR="00194316">
        <w:t>"</w:t>
      </w:r>
      <w:proofErr w:type="spellStart"/>
      <w:r w:rsidRPr="007055D9">
        <w:t>t</w:t>
      </w:r>
      <w:r w:rsidR="0006113C" w:rsidRPr="007055D9">
        <w:t>echnology</w:t>
      </w:r>
      <w:bookmarkEnd w:id="267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672" w:name="_Toc338939215"/>
      <w:bookmarkStart w:id="2673" w:name="_Toc3557047"/>
      <w:bookmarkStart w:id="2674" w:name="_Toc26916432"/>
      <w:r w:rsidRPr="007055D9">
        <w:t xml:space="preserve">Element </w:t>
      </w:r>
      <w:r w:rsidR="00194316">
        <w:t>"</w:t>
      </w:r>
      <w:proofErr w:type="spellStart"/>
      <w:r w:rsidRPr="007055D9">
        <w:t>weld_position</w:t>
      </w:r>
      <w:bookmarkEnd w:id="2672"/>
      <w:bookmarkEnd w:id="2673"/>
      <w:proofErr w:type="spellEnd"/>
      <w:r w:rsidR="00194316">
        <w:t>"</w:t>
      </w:r>
      <w:bookmarkEnd w:id="2674"/>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D7D1440" w:rsidR="00C0357F" w:rsidRDefault="00C0357F" w:rsidP="00F3716C">
      <w:pPr>
        <w:pStyle w:val="Beschriftung"/>
        <w:spacing w:before="120"/>
      </w:pPr>
      <w:bookmarkStart w:id="2675" w:name="_Toc3566512"/>
      <w:bookmarkStart w:id="2676" w:name="_Toc338939218"/>
      <w:bookmarkStart w:id="2677" w:name="_Toc26916651"/>
      <w:r>
        <w:t xml:space="preserve">Table </w:t>
      </w:r>
      <w:r w:rsidR="00D43112">
        <w:fldChar w:fldCharType="begin"/>
      </w:r>
      <w:r w:rsidR="00D43112">
        <w:instrText xml:space="preserve"> SEQ Table \* ARABIC </w:instrText>
      </w:r>
      <w:r w:rsidR="00D43112">
        <w:fldChar w:fldCharType="separate"/>
      </w:r>
      <w:r w:rsidR="0049567D">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675"/>
      <w:bookmarkEnd w:id="2677"/>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18149E8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9567D">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7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78" w:name="_Toc338939219"/>
      <w:r w:rsidRPr="007055D9">
        <w:t xml:space="preserve">Attribute </w:t>
      </w:r>
      <w:r w:rsidR="00194316">
        <w:t>"</w:t>
      </w:r>
      <w:proofErr w:type="spellStart"/>
      <w:r w:rsidRPr="007055D9">
        <w:t>thickness</w:t>
      </w:r>
      <w:bookmarkEnd w:id="267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7FCEF50" w:rsidR="00F3716C" w:rsidRDefault="00F3716C" w:rsidP="00F3716C">
      <w:pPr>
        <w:pStyle w:val="Beschriftung"/>
        <w:spacing w:before="120"/>
      </w:pPr>
      <w:bookmarkStart w:id="2679" w:name="_Toc3566513"/>
      <w:bookmarkStart w:id="2680" w:name="_Toc338939220"/>
      <w:bookmarkStart w:id="2681" w:name="_Toc26916652"/>
      <w:r>
        <w:t xml:space="preserve">Table </w:t>
      </w:r>
      <w:r>
        <w:fldChar w:fldCharType="begin"/>
      </w:r>
      <w:r>
        <w:instrText xml:space="preserve"> SEQ Table \* ARABIC </w:instrText>
      </w:r>
      <w:r>
        <w:fldChar w:fldCharType="separate"/>
      </w:r>
      <w:r w:rsidR="0049567D">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79"/>
      <w:bookmarkEnd w:id="268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8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82" w:name="_Toc338939221"/>
      <w:r w:rsidRPr="007055D9">
        <w:t xml:space="preserve">Attribute </w:t>
      </w:r>
      <w:r w:rsidR="00194316">
        <w:t>"</w:t>
      </w:r>
      <w:proofErr w:type="spellStart"/>
      <w:r w:rsidRPr="007055D9">
        <w:t>penetration</w:t>
      </w:r>
      <w:bookmarkEnd w:id="268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83" w:name="_Toc338939223"/>
      <w:r w:rsidRPr="007055D9">
        <w:t xml:space="preserve">Attribute </w:t>
      </w:r>
      <w:r w:rsidR="00194316">
        <w:t>"</w:t>
      </w:r>
      <w:proofErr w:type="spellStart"/>
      <w:r w:rsidRPr="007055D9">
        <w:t>shape</w:t>
      </w:r>
      <w:bookmarkEnd w:id="268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84" w:name="_Toc338939224"/>
      <w:r w:rsidRPr="007055D9">
        <w:t xml:space="preserve">Attribute </w:t>
      </w:r>
      <w:r w:rsidR="00194316">
        <w:t>"</w:t>
      </w:r>
      <w:proofErr w:type="spellStart"/>
      <w:r w:rsidRPr="007055D9">
        <w:t>filler</w:t>
      </w:r>
      <w:bookmarkEnd w:id="268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685" w:name="_Toc3557048"/>
      <w:bookmarkStart w:id="2686" w:name="_Toc26916433"/>
      <w:r w:rsidRPr="007055D9">
        <w:t xml:space="preserve">Element </w:t>
      </w:r>
      <w:r w:rsidR="00194316">
        <w:t>"</w:t>
      </w:r>
      <w:proofErr w:type="spellStart"/>
      <w:r>
        <w:t>sheet_parameter</w:t>
      </w:r>
      <w:bookmarkEnd w:id="2685"/>
      <w:proofErr w:type="spellEnd"/>
      <w:r w:rsidR="00194316">
        <w:t>"</w:t>
      </w:r>
      <w:bookmarkEnd w:id="2686"/>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0ADB801" w:rsidR="00C0357F" w:rsidRDefault="00C0357F" w:rsidP="00F3716C">
      <w:pPr>
        <w:pStyle w:val="Beschriftung"/>
        <w:spacing w:before="120"/>
      </w:pPr>
      <w:bookmarkStart w:id="2687" w:name="_Toc3566514"/>
      <w:bookmarkStart w:id="2688" w:name="_Toc26916653"/>
      <w:r>
        <w:t xml:space="preserve">Table </w:t>
      </w:r>
      <w:r w:rsidR="00D43112">
        <w:fldChar w:fldCharType="begin"/>
      </w:r>
      <w:r w:rsidR="00D43112">
        <w:instrText xml:space="preserve"> SEQ Table \* ARABIC </w:instrText>
      </w:r>
      <w:r w:rsidR="00D43112">
        <w:fldChar w:fldCharType="separate"/>
      </w:r>
      <w:r w:rsidR="0049567D">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687"/>
      <w:bookmarkEnd w:id="268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2689" w:name="WeldDefinitionKJoint"/>
      <w:bookmarkStart w:id="2690" w:name="_Toc338939115"/>
      <w:bookmarkStart w:id="2691" w:name="_Toc3557049"/>
      <w:bookmarkStart w:id="2692" w:name="_Toc26916434"/>
      <w:bookmarkEnd w:id="2689"/>
      <w:r w:rsidRPr="007055D9">
        <w:t>K-Joint</w:t>
      </w:r>
      <w:bookmarkEnd w:id="2690"/>
      <w:bookmarkEnd w:id="2691"/>
      <w:bookmarkEnd w:id="269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840"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693" w:name="_Toc3557050"/>
      <w:bookmarkStart w:id="2694" w:name="_Toc26916435"/>
      <w:r w:rsidRPr="007055D9">
        <w:t>Sheet Parameters</w:t>
      </w:r>
      <w:bookmarkEnd w:id="2693"/>
      <w:bookmarkEnd w:id="269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10976"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695" w:name="_Ref7932243"/>
                            <w:bookmarkStart w:id="2696" w:name="_Toc3557143"/>
                            <w:bookmarkStart w:id="2697" w:name="_Ref7932230"/>
                            <w:bookmarkStart w:id="2698" w:name="_Toc26916531"/>
                            <w:r>
                              <w:t xml:space="preserve">Figure </w:t>
                            </w:r>
                            <w:r>
                              <w:fldChar w:fldCharType="begin"/>
                            </w:r>
                            <w:r>
                              <w:instrText xml:space="preserve"> SEQ Figure \* ARABIC </w:instrText>
                            </w:r>
                            <w:r>
                              <w:fldChar w:fldCharType="separate"/>
                            </w:r>
                            <w:r>
                              <w:rPr>
                                <w:noProof/>
                              </w:rPr>
                              <w:t>66</w:t>
                            </w:r>
                            <w:r>
                              <w:fldChar w:fldCharType="end"/>
                            </w:r>
                            <w:bookmarkEnd w:id="2695"/>
                            <w:r>
                              <w:t>: K-Joint Sheet Layout</w:t>
                            </w:r>
                            <w:bookmarkEnd w:id="2696"/>
                            <w:bookmarkEnd w:id="2697"/>
                            <w:bookmarkEnd w:id="2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699" w:name="_Ref7932243"/>
                      <w:bookmarkStart w:id="2700" w:name="_Toc3557143"/>
                      <w:bookmarkStart w:id="2701" w:name="_Ref7932230"/>
                      <w:bookmarkStart w:id="2702" w:name="_Toc26916531"/>
                      <w:r>
                        <w:t xml:space="preserve">Figure </w:t>
                      </w:r>
                      <w:r>
                        <w:fldChar w:fldCharType="begin"/>
                      </w:r>
                      <w:r>
                        <w:instrText xml:space="preserve"> SEQ Figure \* ARABIC </w:instrText>
                      </w:r>
                      <w:r>
                        <w:fldChar w:fldCharType="separate"/>
                      </w:r>
                      <w:r>
                        <w:rPr>
                          <w:noProof/>
                        </w:rPr>
                        <w:t>66</w:t>
                      </w:r>
                      <w:r>
                        <w:fldChar w:fldCharType="end"/>
                      </w:r>
                      <w:bookmarkEnd w:id="2699"/>
                      <w:r>
                        <w:t>: K-Joint Sheet Layout</w:t>
                      </w:r>
                      <w:bookmarkEnd w:id="2700"/>
                      <w:bookmarkEnd w:id="2701"/>
                      <w:bookmarkEnd w:id="270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703" w:name="_Toc3557051"/>
      <w:bookmarkStart w:id="2704" w:name="_Toc26916436"/>
      <w:r w:rsidRPr="007055D9">
        <w:t>Weld Parameters</w:t>
      </w:r>
      <w:bookmarkEnd w:id="2703"/>
      <w:bookmarkEnd w:id="2704"/>
    </w:p>
    <w:p w14:paraId="26CE6BF0" w14:textId="51168494" w:rsidR="00255787" w:rsidRPr="007055D9" w:rsidRDefault="00C6012A" w:rsidP="007C5CDD">
      <w:pPr>
        <w:keepNext/>
        <w:jc w:val="both"/>
      </w:pPr>
      <w:r>
        <w:rPr>
          <w:noProof/>
          <w:lang w:eastAsia="en-US"/>
        </w:rPr>
        <w:drawing>
          <wp:anchor distT="0" distB="0" distL="114300" distR="114300" simplePos="0" relativeHeight="25162393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19168"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705" w:name="_Toc3557144"/>
                            <w:bookmarkStart w:id="2706" w:name="_Toc26916532"/>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705"/>
                            <w:bookmarkEnd w:id="2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707" w:name="_Toc3557144"/>
                      <w:bookmarkStart w:id="2708" w:name="_Toc26916532"/>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707"/>
                      <w:bookmarkEnd w:id="2708"/>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37533147"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4A7495" w:rsidR="00255787" w:rsidRPr="007055D9" w:rsidRDefault="00F3716C" w:rsidP="00F3716C">
      <w:pPr>
        <w:pStyle w:val="Beschriftung"/>
        <w:spacing w:before="120"/>
      </w:pPr>
      <w:bookmarkStart w:id="2709" w:name="_Toc3566515"/>
      <w:bookmarkStart w:id="2710" w:name="_Toc26916654"/>
      <w:r>
        <w:t xml:space="preserve">Table </w:t>
      </w:r>
      <w:r>
        <w:fldChar w:fldCharType="begin"/>
      </w:r>
      <w:r>
        <w:instrText xml:space="preserve"> SEQ Table \* ARABIC </w:instrText>
      </w:r>
      <w:r>
        <w:fldChar w:fldCharType="separate"/>
      </w:r>
      <w:r w:rsidR="0049567D">
        <w:rPr>
          <w:noProof/>
        </w:rPr>
        <w:t>109</w:t>
      </w:r>
      <w:r>
        <w:fldChar w:fldCharType="end"/>
      </w:r>
      <w:r w:rsidR="008A1560">
        <w:t>: Parameters of K-Joint</w:t>
      </w:r>
      <w:bookmarkEnd w:id="2709"/>
      <w:bookmarkEnd w:id="271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711" w:name="_Toc338939226"/>
      <w:bookmarkStart w:id="2712" w:name="_Toc3557052"/>
      <w:bookmarkStart w:id="2713" w:name="_Toc26916437"/>
      <w:r w:rsidRPr="007055D9">
        <w:t>Attributes</w:t>
      </w:r>
      <w:bookmarkEnd w:id="2711"/>
      <w:bookmarkEnd w:id="2712"/>
      <w:bookmarkEnd w:id="2713"/>
    </w:p>
    <w:p w14:paraId="6CD2696C" w14:textId="0CB68550" w:rsidR="0006113C" w:rsidRPr="007055D9" w:rsidRDefault="008140DB" w:rsidP="003E1F0A">
      <w:pPr>
        <w:pStyle w:val="berschrift5"/>
        <w:keepNext/>
      </w:pPr>
      <w:bookmarkStart w:id="2714" w:name="_Toc338939228"/>
      <w:r w:rsidRPr="007055D9">
        <w:t xml:space="preserve">Attribute </w:t>
      </w:r>
      <w:r w:rsidR="00194316">
        <w:t>"</w:t>
      </w:r>
      <w:r w:rsidRPr="007055D9">
        <w:t>b</w:t>
      </w:r>
      <w:r w:rsidR="0006113C" w:rsidRPr="007055D9">
        <w:t>ase</w:t>
      </w:r>
      <w:bookmarkEnd w:id="271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715" w:name="_Toc338939229"/>
      <w:r w:rsidRPr="007055D9">
        <w:t xml:space="preserve">Attribute </w:t>
      </w:r>
      <w:r w:rsidR="00194316">
        <w:t>"</w:t>
      </w:r>
      <w:proofErr w:type="spellStart"/>
      <w:r w:rsidRPr="007055D9">
        <w:t>t</w:t>
      </w:r>
      <w:r w:rsidR="0006113C" w:rsidRPr="007055D9">
        <w:t>echnology</w:t>
      </w:r>
      <w:bookmarkEnd w:id="2715"/>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716" w:name="_Toc338939230"/>
      <w:bookmarkStart w:id="2717" w:name="_Toc3557053"/>
      <w:bookmarkStart w:id="2718" w:name="_Toc26916438"/>
      <w:r w:rsidRPr="007055D9">
        <w:t xml:space="preserve">Element </w:t>
      </w:r>
      <w:r w:rsidR="00194316">
        <w:t>"</w:t>
      </w:r>
      <w:proofErr w:type="spellStart"/>
      <w:r w:rsidRPr="007055D9">
        <w:t>weld_position</w:t>
      </w:r>
      <w:bookmarkEnd w:id="2716"/>
      <w:bookmarkEnd w:id="2717"/>
      <w:proofErr w:type="spellEnd"/>
      <w:r w:rsidR="00194316">
        <w:t>"</w:t>
      </w:r>
      <w:bookmarkEnd w:id="271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233E5A4B" w:rsidR="00237781" w:rsidRDefault="00237781" w:rsidP="00F3716C">
      <w:pPr>
        <w:pStyle w:val="Beschriftung"/>
        <w:spacing w:before="120"/>
      </w:pPr>
      <w:bookmarkStart w:id="2719" w:name="_Toc3566516"/>
      <w:bookmarkStart w:id="2720" w:name="_Toc338939233"/>
      <w:bookmarkStart w:id="2721" w:name="_Toc26916655"/>
      <w:r>
        <w:lastRenderedPageBreak/>
        <w:t xml:space="preserve">Table </w:t>
      </w:r>
      <w:r w:rsidR="00D43112">
        <w:fldChar w:fldCharType="begin"/>
      </w:r>
      <w:r w:rsidR="00D43112">
        <w:instrText xml:space="preserve"> SEQ Table \* ARABIC </w:instrText>
      </w:r>
      <w:r w:rsidR="00D43112">
        <w:fldChar w:fldCharType="separate"/>
      </w:r>
      <w:r w:rsidR="0049567D">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719"/>
      <w:bookmarkEnd w:id="272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DABACA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9567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9567D" w:rsidRPr="0049567D">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2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22" w:name="_Toc338939234"/>
      <w:r w:rsidRPr="007055D9">
        <w:t xml:space="preserve">Attribute </w:t>
      </w:r>
      <w:r w:rsidR="00194316">
        <w:t>"</w:t>
      </w:r>
      <w:proofErr w:type="spellStart"/>
      <w:r w:rsidRPr="007055D9">
        <w:t>thickness</w:t>
      </w:r>
      <w:bookmarkEnd w:id="2722"/>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2A1662EE" w:rsidR="00F3716C" w:rsidRDefault="00F3716C" w:rsidP="00F3716C">
      <w:pPr>
        <w:pStyle w:val="Beschriftung"/>
        <w:spacing w:before="120"/>
      </w:pPr>
      <w:bookmarkStart w:id="2723" w:name="_Toc3566517"/>
      <w:bookmarkStart w:id="2724" w:name="_Toc338939235"/>
      <w:bookmarkStart w:id="2725" w:name="_Toc26916656"/>
      <w:r>
        <w:t xml:space="preserve">Table </w:t>
      </w:r>
      <w:r>
        <w:fldChar w:fldCharType="begin"/>
      </w:r>
      <w:r>
        <w:instrText xml:space="preserve"> SEQ Table \* ARABIC </w:instrText>
      </w:r>
      <w:r>
        <w:fldChar w:fldCharType="separate"/>
      </w:r>
      <w:r w:rsidR="0049567D">
        <w:rPr>
          <w:noProof/>
        </w:rPr>
        <w:t>111</w:t>
      </w:r>
      <w:r>
        <w:fldChar w:fldCharType="end"/>
      </w:r>
      <w:r w:rsidR="0070710C">
        <w:t xml:space="preserve">: Value Dependency of Attribute </w:t>
      </w:r>
      <w:r w:rsidR="0070710C">
        <w:rPr>
          <w:rStyle w:val="elementdeftypeChar"/>
          <w:b/>
        </w:rPr>
        <w:t>thickness</w:t>
      </w:r>
      <w:bookmarkEnd w:id="2723"/>
      <w:bookmarkEnd w:id="2725"/>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2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726" w:name="_Toc338939236"/>
      <w:r w:rsidRPr="007055D9">
        <w:t xml:space="preserve">Attribute </w:t>
      </w:r>
      <w:r w:rsidR="00194316">
        <w:t>"</w:t>
      </w:r>
      <w:proofErr w:type="spellStart"/>
      <w:r w:rsidRPr="007055D9">
        <w:t>penetration</w:t>
      </w:r>
      <w:bookmarkEnd w:id="272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727" w:name="_Toc338939238"/>
      <w:r w:rsidRPr="007055D9">
        <w:t xml:space="preserve">Attribute </w:t>
      </w:r>
      <w:r w:rsidR="00194316">
        <w:t>"</w:t>
      </w:r>
      <w:proofErr w:type="spellStart"/>
      <w:r w:rsidRPr="007055D9">
        <w:t>shape</w:t>
      </w:r>
      <w:bookmarkEnd w:id="272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728" w:name="_Toc338939239"/>
      <w:r w:rsidRPr="007055D9">
        <w:t xml:space="preserve">Attribute </w:t>
      </w:r>
      <w:r w:rsidR="00194316">
        <w:t>"</w:t>
      </w:r>
      <w:proofErr w:type="spellStart"/>
      <w:r w:rsidRPr="007055D9">
        <w:t>filler</w:t>
      </w:r>
      <w:bookmarkEnd w:id="272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729" w:name="WeldDefinitionCrossJoint"/>
      <w:bookmarkStart w:id="2730" w:name="_Ref397588351"/>
      <w:bookmarkStart w:id="2731" w:name="_Toc3557054"/>
      <w:bookmarkStart w:id="2732" w:name="_Toc338939116"/>
      <w:bookmarkStart w:id="2733" w:name="_Toc26916439"/>
      <w:bookmarkEnd w:id="2729"/>
      <w:r w:rsidRPr="007055D9">
        <w:t xml:space="preserve">Element </w:t>
      </w:r>
      <w:r w:rsidR="00194316">
        <w:t>"</w:t>
      </w:r>
      <w:proofErr w:type="spellStart"/>
      <w:r>
        <w:t>sheet_parameter</w:t>
      </w:r>
      <w:bookmarkEnd w:id="2730"/>
      <w:bookmarkEnd w:id="2731"/>
      <w:proofErr w:type="spellEnd"/>
      <w:r w:rsidR="00194316">
        <w:t>"</w:t>
      </w:r>
      <w:bookmarkEnd w:id="273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2A6CB31" w:rsidR="00237781" w:rsidRDefault="00237781" w:rsidP="00F3716C">
      <w:pPr>
        <w:pStyle w:val="Beschriftung"/>
        <w:spacing w:before="120"/>
      </w:pPr>
      <w:bookmarkStart w:id="2734" w:name="_Toc3566518"/>
      <w:bookmarkStart w:id="2735" w:name="_Toc26916657"/>
      <w:r>
        <w:t xml:space="preserve">Table </w:t>
      </w:r>
      <w:r w:rsidR="00D43112">
        <w:fldChar w:fldCharType="begin"/>
      </w:r>
      <w:r w:rsidR="00D43112">
        <w:instrText xml:space="preserve"> SEQ Table \* ARABIC </w:instrText>
      </w:r>
      <w:r w:rsidR="00D43112">
        <w:fldChar w:fldCharType="separate"/>
      </w:r>
      <w:r w:rsidR="0049567D">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734"/>
      <w:bookmarkEnd w:id="273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736" w:name="_Toc3557055"/>
      <w:bookmarkStart w:id="2737" w:name="_Toc26916440"/>
      <w:r>
        <w:lastRenderedPageBreak/>
        <w:t>Cruciform Joint</w:t>
      </w:r>
      <w:bookmarkEnd w:id="2732"/>
      <w:bookmarkEnd w:id="2736"/>
      <w:bookmarkEnd w:id="273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738" w:name="GenericSeamWeldWeldingTechnology"/>
      <w:bookmarkEnd w:id="273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739" w:name="_Toc3557056"/>
      <w:bookmarkStart w:id="2740" w:name="_Toc26916441"/>
      <w:r>
        <w:rPr>
          <w:noProof/>
          <w:lang w:eastAsia="en-US"/>
        </w:rPr>
        <w:drawing>
          <wp:anchor distT="0" distB="0" distL="114300" distR="114300" simplePos="0" relativeHeight="251628032"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739"/>
      <w:bookmarkEnd w:id="274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741" w:name="_Toc3557057"/>
      <w:bookmarkStart w:id="2742" w:name="_Toc26916442"/>
      <w:r>
        <w:rPr>
          <w:noProof/>
          <w:lang w:eastAsia="en-US"/>
        </w:rPr>
        <mc:AlternateContent>
          <mc:Choice Requires="wps">
            <w:drawing>
              <wp:anchor distT="0" distB="0" distL="114300" distR="114300" simplePos="0" relativeHeight="25172326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743" w:name="_Toc3557145"/>
                            <w:bookmarkStart w:id="2744" w:name="_Toc26916533"/>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743"/>
                            <w:bookmarkEnd w:id="2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745" w:name="_Toc3557145"/>
                      <w:bookmarkStart w:id="2746" w:name="_Toc26916533"/>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745"/>
                      <w:bookmarkEnd w:id="2746"/>
                    </w:p>
                  </w:txbxContent>
                </v:textbox>
              </v:shape>
            </w:pict>
          </mc:Fallback>
        </mc:AlternateContent>
      </w:r>
      <w:r w:rsidR="00255787" w:rsidRPr="007055D9">
        <w:t>Weld Parameters</w:t>
      </w:r>
      <w:bookmarkEnd w:id="2741"/>
      <w:bookmarkEnd w:id="2742"/>
    </w:p>
    <w:p w14:paraId="3BEF0678" w14:textId="308603E4" w:rsidR="00255787" w:rsidRPr="007055D9" w:rsidRDefault="00E664A9" w:rsidP="00255787">
      <w:r>
        <w:rPr>
          <w:noProof/>
          <w:lang w:eastAsia="en-US"/>
        </w:rPr>
        <w:drawing>
          <wp:anchor distT="0" distB="0" distL="114300" distR="114300" simplePos="0" relativeHeight="251640320"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2128"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6224"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441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29408"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747" w:name="_Toc3557146"/>
                            <w:bookmarkStart w:id="2748" w:name="_Toc26916534"/>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47"/>
                            <w:bookmarkEnd w:id="2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749" w:name="_Toc3557146"/>
                      <w:bookmarkStart w:id="2750" w:name="_Toc26916534"/>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49"/>
                      <w:bookmarkEnd w:id="2750"/>
                    </w:p>
                  </w:txbxContent>
                </v:textbox>
              </v:shape>
            </w:pict>
          </mc:Fallback>
        </mc:AlternateContent>
      </w:r>
      <w:r w:rsidR="00255787" w:rsidRPr="007055D9">
        <w:t xml:space="preserve">The parameters of the welds are the same for all </w:t>
      </w:r>
      <w:del w:id="2751" w:author="Dr. Carsten Franke" w:date="2019-12-11T00:17:00Z">
        <w:r w:rsidR="00255787" w:rsidRPr="007055D9" w:rsidDel="00327322">
          <w:delText xml:space="preserve">of </w:delText>
        </w:r>
      </w:del>
      <w:r w:rsidR="00255787" w:rsidRPr="007055D9">
        <w:t>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3753314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298BFE1" w:rsidR="00F3716C" w:rsidRDefault="00F3716C" w:rsidP="00F3716C">
      <w:pPr>
        <w:pStyle w:val="Beschriftung"/>
        <w:spacing w:before="120"/>
      </w:pPr>
      <w:bookmarkStart w:id="2752" w:name="_Toc3566519"/>
      <w:bookmarkStart w:id="2753" w:name="_Toc338939241"/>
      <w:bookmarkStart w:id="2754" w:name="_Toc288196482"/>
      <w:bookmarkStart w:id="2755" w:name="_Toc288200784"/>
      <w:bookmarkStart w:id="2756" w:name="_Toc338938909"/>
      <w:bookmarkStart w:id="2757" w:name="_Toc338939128"/>
      <w:bookmarkStart w:id="2758" w:name="_Toc26916658"/>
      <w:bookmarkEnd w:id="2417"/>
      <w:r>
        <w:t xml:space="preserve">Table </w:t>
      </w:r>
      <w:r>
        <w:fldChar w:fldCharType="begin"/>
      </w:r>
      <w:r>
        <w:instrText xml:space="preserve"> SEQ Table \* ARABIC </w:instrText>
      </w:r>
      <w:r>
        <w:fldChar w:fldCharType="separate"/>
      </w:r>
      <w:r w:rsidR="0049567D">
        <w:rPr>
          <w:noProof/>
        </w:rPr>
        <w:t>113</w:t>
      </w:r>
      <w:r>
        <w:fldChar w:fldCharType="end"/>
      </w:r>
      <w:r w:rsidR="00AA1695">
        <w:t>: Parameters of Cruciform Joint</w:t>
      </w:r>
      <w:bookmarkEnd w:id="2752"/>
      <w:bookmarkEnd w:id="2758"/>
    </w:p>
    <w:p w14:paraId="114455A9" w14:textId="77777777" w:rsidR="0006113C" w:rsidRPr="007055D9" w:rsidRDefault="0006113C" w:rsidP="005E1694">
      <w:pPr>
        <w:pStyle w:val="berschrift4"/>
        <w:tabs>
          <w:tab w:val="clear" w:pos="864"/>
          <w:tab w:val="num" w:pos="993"/>
        </w:tabs>
      </w:pPr>
      <w:bookmarkStart w:id="2759" w:name="_Toc3557058"/>
      <w:bookmarkStart w:id="2760" w:name="_Toc26916443"/>
      <w:r w:rsidRPr="007055D9">
        <w:t>Attributes</w:t>
      </w:r>
      <w:bookmarkEnd w:id="2753"/>
      <w:bookmarkEnd w:id="2759"/>
      <w:bookmarkEnd w:id="2760"/>
    </w:p>
    <w:p w14:paraId="0596FA3B" w14:textId="4F2C2B8D" w:rsidR="0006113C" w:rsidRPr="007055D9" w:rsidRDefault="007D42C3" w:rsidP="003C4247">
      <w:pPr>
        <w:pStyle w:val="berschrift5"/>
        <w:keepNext/>
      </w:pPr>
      <w:bookmarkStart w:id="2761" w:name="_Toc338939243"/>
      <w:r w:rsidRPr="007055D9">
        <w:t xml:space="preserve">Attribute </w:t>
      </w:r>
      <w:r w:rsidR="00194316">
        <w:t>"</w:t>
      </w:r>
      <w:r w:rsidRPr="007055D9">
        <w:t>b</w:t>
      </w:r>
      <w:r w:rsidR="0006113C" w:rsidRPr="007055D9">
        <w:t>ase</w:t>
      </w:r>
      <w:bookmarkEnd w:id="276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62" w:name="_Toc338939244"/>
      <w:r w:rsidRPr="007055D9">
        <w:lastRenderedPageBreak/>
        <w:t xml:space="preserve">Attribute </w:t>
      </w:r>
      <w:r w:rsidR="00194316">
        <w:t>"</w:t>
      </w:r>
      <w:proofErr w:type="spellStart"/>
      <w:r w:rsidRPr="007055D9">
        <w:t>t</w:t>
      </w:r>
      <w:r w:rsidR="0006113C" w:rsidRPr="007055D9">
        <w:t>echnology</w:t>
      </w:r>
      <w:bookmarkEnd w:id="276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63" w:name="_Toc338939245"/>
      <w:bookmarkStart w:id="2764" w:name="_Toc3557059"/>
      <w:bookmarkStart w:id="2765" w:name="_Toc26916444"/>
      <w:r w:rsidRPr="007055D9">
        <w:t xml:space="preserve">Element </w:t>
      </w:r>
      <w:r w:rsidR="00194316">
        <w:t>"</w:t>
      </w:r>
      <w:proofErr w:type="spellStart"/>
      <w:r w:rsidRPr="007055D9">
        <w:t>weld_position</w:t>
      </w:r>
      <w:bookmarkEnd w:id="2763"/>
      <w:bookmarkEnd w:id="2764"/>
      <w:proofErr w:type="spellEnd"/>
      <w:r w:rsidR="00194316">
        <w:t>"</w:t>
      </w:r>
      <w:bookmarkEnd w:id="276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D421CB8" w:rsidR="003C4247" w:rsidRDefault="003C4247" w:rsidP="00F3716C">
      <w:pPr>
        <w:pStyle w:val="Beschriftung"/>
        <w:spacing w:before="120"/>
      </w:pPr>
      <w:bookmarkStart w:id="2766" w:name="_Toc3566520"/>
      <w:bookmarkStart w:id="2767" w:name="_Toc338939248"/>
      <w:bookmarkStart w:id="2768" w:name="_Toc26916659"/>
      <w:r>
        <w:t xml:space="preserve">Table </w:t>
      </w:r>
      <w:r w:rsidR="00D43112">
        <w:fldChar w:fldCharType="begin"/>
      </w:r>
      <w:r w:rsidR="00D43112">
        <w:instrText xml:space="preserve"> SEQ Table \* ARABIC </w:instrText>
      </w:r>
      <w:r w:rsidR="00D43112">
        <w:fldChar w:fldCharType="separate"/>
      </w:r>
      <w:r w:rsidR="0049567D">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66"/>
      <w:bookmarkEnd w:id="276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7B8141F"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9567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9567D" w:rsidRPr="0049567D">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6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69" w:name="_Toc338939249"/>
      <w:r w:rsidRPr="007055D9">
        <w:lastRenderedPageBreak/>
        <w:t xml:space="preserve">Attribute </w:t>
      </w:r>
      <w:r w:rsidR="00194316">
        <w:t>"</w:t>
      </w:r>
      <w:proofErr w:type="spellStart"/>
      <w:r w:rsidRPr="007055D9">
        <w:t>thickness</w:t>
      </w:r>
      <w:bookmarkEnd w:id="276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C069B17" w:rsidR="00AA1695" w:rsidRDefault="00AA1695" w:rsidP="00AA1695">
      <w:pPr>
        <w:pStyle w:val="Beschriftung"/>
        <w:spacing w:before="120"/>
      </w:pPr>
      <w:bookmarkStart w:id="2770" w:name="_Toc3566521"/>
      <w:bookmarkStart w:id="2771" w:name="_Toc338939250"/>
      <w:bookmarkStart w:id="2772" w:name="_Toc26916660"/>
      <w:r>
        <w:t xml:space="preserve">Table </w:t>
      </w:r>
      <w:r>
        <w:fldChar w:fldCharType="begin"/>
      </w:r>
      <w:r>
        <w:instrText xml:space="preserve"> SEQ Table \* ARABIC </w:instrText>
      </w:r>
      <w:r>
        <w:fldChar w:fldCharType="separate"/>
      </w:r>
      <w:r w:rsidR="0049567D">
        <w:rPr>
          <w:noProof/>
        </w:rPr>
        <w:t>115</w:t>
      </w:r>
      <w:r>
        <w:fldChar w:fldCharType="end"/>
      </w:r>
      <w:r>
        <w:t xml:space="preserve">: Value Dependency of Attribute </w:t>
      </w:r>
      <w:r>
        <w:rPr>
          <w:rStyle w:val="elementdeftypeChar"/>
          <w:b/>
        </w:rPr>
        <w:t>thickness</w:t>
      </w:r>
      <w:bookmarkEnd w:id="2770"/>
      <w:bookmarkEnd w:id="277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7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73" w:name="_Toc338939251"/>
      <w:r w:rsidRPr="007055D9">
        <w:t xml:space="preserve">Attribute </w:t>
      </w:r>
      <w:r w:rsidR="00194316">
        <w:t>"</w:t>
      </w:r>
      <w:proofErr w:type="spellStart"/>
      <w:r w:rsidRPr="007055D9">
        <w:t>penetration</w:t>
      </w:r>
      <w:bookmarkEnd w:id="2773"/>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2"/>
      </w:r>
      <w:r w:rsidRPr="007055D9">
        <w:t>.</w:t>
      </w:r>
    </w:p>
    <w:p w14:paraId="245ED85A" w14:textId="6627127B" w:rsidR="0006113C" w:rsidRPr="007055D9" w:rsidRDefault="0006113C" w:rsidP="008641A9">
      <w:pPr>
        <w:pStyle w:val="berschrift5"/>
        <w:keepNext/>
      </w:pPr>
      <w:bookmarkStart w:id="2774" w:name="_Toc338939253"/>
      <w:r w:rsidRPr="007055D9">
        <w:t xml:space="preserve">Attribute </w:t>
      </w:r>
      <w:r w:rsidR="00194316">
        <w:t>"</w:t>
      </w:r>
      <w:proofErr w:type="spellStart"/>
      <w:r w:rsidRPr="007055D9">
        <w:t>shape</w:t>
      </w:r>
      <w:bookmarkEnd w:id="2774"/>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75" w:name="_Toc338939254"/>
      <w:r w:rsidRPr="007055D9">
        <w:t xml:space="preserve">Attribute </w:t>
      </w:r>
      <w:r w:rsidR="00194316">
        <w:t>"</w:t>
      </w:r>
      <w:proofErr w:type="spellStart"/>
      <w:r w:rsidRPr="007055D9">
        <w:t>filler</w:t>
      </w:r>
      <w:bookmarkEnd w:id="2775"/>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76" w:name="GenericSeamWeldWeld"/>
      <w:bookmarkStart w:id="2777" w:name="_Toc3557060"/>
      <w:bookmarkStart w:id="2778" w:name="_Toc338938919"/>
      <w:bookmarkStart w:id="2779" w:name="_Toc338939255"/>
      <w:bookmarkStart w:id="2780" w:name="_Toc334183560"/>
      <w:bookmarkStart w:id="2781" w:name="_Toc288196537"/>
      <w:bookmarkStart w:id="2782" w:name="_Toc288200840"/>
      <w:bookmarkStart w:id="2783" w:name="_Toc26916445"/>
      <w:bookmarkEnd w:id="2754"/>
      <w:bookmarkEnd w:id="2755"/>
      <w:bookmarkEnd w:id="2756"/>
      <w:bookmarkEnd w:id="2757"/>
      <w:bookmarkEnd w:id="2776"/>
      <w:r w:rsidRPr="007055D9">
        <w:t xml:space="preserve">Element </w:t>
      </w:r>
      <w:r w:rsidR="00194316">
        <w:t>"</w:t>
      </w:r>
      <w:proofErr w:type="spellStart"/>
      <w:r>
        <w:t>sheet_parameter</w:t>
      </w:r>
      <w:bookmarkEnd w:id="2777"/>
      <w:proofErr w:type="spellEnd"/>
      <w:r w:rsidR="00194316">
        <w:t>"</w:t>
      </w:r>
      <w:bookmarkEnd w:id="2783"/>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566D7C3" w:rsidR="008641A9" w:rsidRDefault="008641A9" w:rsidP="00AA1695">
      <w:pPr>
        <w:pStyle w:val="Beschriftung"/>
        <w:spacing w:before="120"/>
      </w:pPr>
      <w:bookmarkStart w:id="2784" w:name="_Toc3566522"/>
      <w:bookmarkStart w:id="2785" w:name="_Toc26916661"/>
      <w:r>
        <w:t xml:space="preserve">Table </w:t>
      </w:r>
      <w:r w:rsidR="00D43112">
        <w:fldChar w:fldCharType="begin"/>
      </w:r>
      <w:r w:rsidR="00D43112">
        <w:instrText xml:space="preserve"> SEQ Table \* ARABIC </w:instrText>
      </w:r>
      <w:r w:rsidR="00D43112">
        <w:fldChar w:fldCharType="separate"/>
      </w:r>
      <w:r w:rsidR="0049567D">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84"/>
      <w:bookmarkEnd w:id="278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86" w:name="_Toc413861928"/>
      <w:bookmarkStart w:id="2787" w:name="_Toc3557061"/>
      <w:bookmarkStart w:id="2788" w:name="_Toc413359615"/>
      <w:bookmarkStart w:id="2789" w:name="_Toc338938920"/>
      <w:bookmarkStart w:id="2790" w:name="_Toc338939256"/>
      <w:bookmarkStart w:id="2791" w:name="_Toc391571769"/>
      <w:bookmarkStart w:id="2792" w:name="_Toc26916446"/>
      <w:bookmarkEnd w:id="2778"/>
      <w:bookmarkEnd w:id="2779"/>
      <w:r>
        <w:rPr>
          <w:noProof/>
        </w:rPr>
        <mc:AlternateContent>
          <mc:Choice Requires="wpg">
            <w:drawing>
              <wp:anchor distT="0" distB="0" distL="114300" distR="114300" simplePos="0" relativeHeight="251705856"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793" w:name="_Toc3557147"/>
                              <w:bookmarkStart w:id="2794" w:name="_Toc26916535"/>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93"/>
                              <w:bookmarkEnd w:id="27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05856"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9B3707" w:rsidRPr="000E4598" w:rsidRDefault="009B3707" w:rsidP="00AA1695">
                        <w:pPr>
                          <w:pStyle w:val="Beschriftung"/>
                          <w:rPr>
                            <w:noProof/>
                            <w:sz w:val="30"/>
                            <w:szCs w:val="26"/>
                          </w:rPr>
                        </w:pPr>
                        <w:bookmarkStart w:id="2795" w:name="_Toc3557147"/>
                        <w:bookmarkStart w:id="2796" w:name="_Toc26916535"/>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95"/>
                        <w:bookmarkEnd w:id="2796"/>
                      </w:p>
                    </w:txbxContent>
                  </v:textbox>
                </v:shape>
              </v:group>
            </w:pict>
          </mc:Fallback>
        </mc:AlternateContent>
      </w:r>
      <w:r w:rsidR="00504BAD" w:rsidRPr="00226A3F">
        <w:t>Flared Joint</w:t>
      </w:r>
      <w:bookmarkEnd w:id="2786"/>
      <w:bookmarkEnd w:id="2787"/>
      <w:bookmarkEnd w:id="2792"/>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rPr>
        <w:lastRenderedPageBreak/>
        <mc:AlternateContent>
          <mc:Choice Requires="wpg">
            <w:drawing>
              <wp:anchor distT="0" distB="0" distL="114300" distR="114300" simplePos="0" relativeHeight="251706880"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797" w:name="_Toc3557148"/>
                              <w:bookmarkStart w:id="2798" w:name="_Toc26916536"/>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97"/>
                              <w:bookmarkEnd w:id="2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0688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799" w:name="_Toc3557148"/>
                        <w:bookmarkStart w:id="2800" w:name="_Toc26916536"/>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99"/>
                        <w:bookmarkEnd w:id="280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EAFE8F" w:rsidR="00F3716C" w:rsidRDefault="00F3716C" w:rsidP="00F3716C">
      <w:pPr>
        <w:pStyle w:val="Beschriftung"/>
        <w:spacing w:before="120"/>
      </w:pPr>
      <w:bookmarkStart w:id="2801" w:name="_Toc3566523"/>
      <w:bookmarkStart w:id="2802" w:name="_Toc26916662"/>
      <w:r>
        <w:t xml:space="preserve">Table </w:t>
      </w:r>
      <w:r>
        <w:fldChar w:fldCharType="begin"/>
      </w:r>
      <w:r>
        <w:instrText xml:space="preserve"> SEQ Table \* ARABIC </w:instrText>
      </w:r>
      <w:r>
        <w:fldChar w:fldCharType="separate"/>
      </w:r>
      <w:r w:rsidR="0049567D">
        <w:rPr>
          <w:noProof/>
        </w:rPr>
        <w:t>117</w:t>
      </w:r>
      <w:r>
        <w:fldChar w:fldCharType="end"/>
      </w:r>
      <w:r w:rsidR="00AA1695">
        <w:t>: Parameters of Flared joint</w:t>
      </w:r>
      <w:bookmarkEnd w:id="2801"/>
      <w:bookmarkEnd w:id="280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803" w:name="_Toc3557062"/>
      <w:bookmarkStart w:id="2804" w:name="_Toc26916447"/>
      <w:r>
        <w:t>Attributes</w:t>
      </w:r>
      <w:bookmarkEnd w:id="2803"/>
      <w:bookmarkEnd w:id="280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805" w:name="_Toc3557063"/>
      <w:bookmarkStart w:id="2806" w:name="_Toc26916448"/>
      <w:r>
        <w:t xml:space="preserve">Element </w:t>
      </w:r>
      <w:r w:rsidR="00194316">
        <w:t>"</w:t>
      </w:r>
      <w:proofErr w:type="spellStart"/>
      <w:r>
        <w:t>weld_position</w:t>
      </w:r>
      <w:bookmarkEnd w:id="2805"/>
      <w:proofErr w:type="spellEnd"/>
      <w:r w:rsidR="00194316">
        <w:t>"</w:t>
      </w:r>
      <w:bookmarkEnd w:id="280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351A5C3" w:rsidR="00060B33" w:rsidRDefault="00060B33" w:rsidP="00F3716C">
      <w:pPr>
        <w:pStyle w:val="Beschriftung"/>
        <w:spacing w:before="120"/>
      </w:pPr>
      <w:bookmarkStart w:id="2807" w:name="_Toc3566524"/>
      <w:bookmarkStart w:id="2808" w:name="_Toc26916663"/>
      <w:r>
        <w:t xml:space="preserve">Table </w:t>
      </w:r>
      <w:r w:rsidR="00D43112">
        <w:fldChar w:fldCharType="begin"/>
      </w:r>
      <w:r w:rsidR="00D43112">
        <w:instrText xml:space="preserve"> SEQ Table \* ARABIC </w:instrText>
      </w:r>
      <w:r w:rsidR="00D43112">
        <w:fldChar w:fldCharType="separate"/>
      </w:r>
      <w:r w:rsidR="0049567D">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807"/>
      <w:bookmarkEnd w:id="280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809" w:name="_Toc3557064"/>
      <w:bookmarkStart w:id="2810" w:name="_Toc26916449"/>
      <w:r>
        <w:t xml:space="preserve">Element </w:t>
      </w:r>
      <w:r w:rsidR="00194316">
        <w:t>"</w:t>
      </w:r>
      <w:proofErr w:type="spellStart"/>
      <w:r>
        <w:t>sheet_parameter</w:t>
      </w:r>
      <w:bookmarkEnd w:id="2809"/>
      <w:proofErr w:type="spellEnd"/>
      <w:r w:rsidR="00194316">
        <w:t>"</w:t>
      </w:r>
      <w:bookmarkEnd w:id="281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93BEF75" w:rsidR="00F62294" w:rsidRDefault="00F62294" w:rsidP="00F3716C">
      <w:pPr>
        <w:pStyle w:val="Beschriftung"/>
        <w:spacing w:before="120"/>
      </w:pPr>
      <w:bookmarkStart w:id="2811" w:name="_Toc3566525"/>
      <w:bookmarkStart w:id="2812" w:name="_Toc26916664"/>
      <w:r>
        <w:t xml:space="preserve">Table </w:t>
      </w:r>
      <w:r w:rsidR="00D43112">
        <w:fldChar w:fldCharType="begin"/>
      </w:r>
      <w:r w:rsidR="00D43112">
        <w:instrText xml:space="preserve"> SEQ Table \* ARABIC </w:instrText>
      </w:r>
      <w:r w:rsidR="00D43112">
        <w:fldChar w:fldCharType="separate"/>
      </w:r>
      <w:r w:rsidR="0049567D">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811"/>
      <w:bookmarkEnd w:id="281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813" w:name="_Ref414345739"/>
      <w:bookmarkStart w:id="2814" w:name="_Ref414345749"/>
      <w:bookmarkStart w:id="2815" w:name="_Ref414345786"/>
      <w:bookmarkStart w:id="2816" w:name="_Ref414345798"/>
      <w:bookmarkStart w:id="2817" w:name="_Toc3557065"/>
      <w:bookmarkStart w:id="2818" w:name="_Toc26916450"/>
      <w:r w:rsidRPr="00226A3F">
        <w:t>Adhesive Lines</w:t>
      </w:r>
      <w:bookmarkEnd w:id="2788"/>
      <w:bookmarkEnd w:id="2813"/>
      <w:bookmarkEnd w:id="2814"/>
      <w:bookmarkEnd w:id="2815"/>
      <w:bookmarkEnd w:id="2816"/>
      <w:bookmarkEnd w:id="2817"/>
      <w:bookmarkEnd w:id="281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B813B14"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49567D">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8C38F9D" w:rsidR="00C107D0" w:rsidRPr="00226A3F" w:rsidRDefault="00D05249" w:rsidP="00F3716C">
      <w:pPr>
        <w:pStyle w:val="Beschriftung"/>
        <w:spacing w:before="120"/>
        <w:rPr>
          <w:rFonts w:cs="Calibri"/>
          <w:lang w:eastAsia="zh-CN"/>
        </w:rPr>
      </w:pPr>
      <w:bookmarkStart w:id="2819" w:name="_Toc3566526"/>
      <w:bookmarkStart w:id="2820" w:name="_Toc26916665"/>
      <w:r>
        <w:t xml:space="preserve">Table </w:t>
      </w:r>
      <w:r>
        <w:fldChar w:fldCharType="begin"/>
      </w:r>
      <w:r>
        <w:instrText xml:space="preserve"> SEQ Table \* ARABIC </w:instrText>
      </w:r>
      <w:r>
        <w:fldChar w:fldCharType="separate"/>
      </w:r>
      <w:r w:rsidR="0049567D">
        <w:rPr>
          <w:noProof/>
        </w:rPr>
        <w:t>120</w:t>
      </w:r>
      <w:r>
        <w:fldChar w:fldCharType="end"/>
      </w:r>
      <w:r w:rsidR="00AA1695">
        <w:t xml:space="preserve">: Attributes of </w:t>
      </w:r>
      <w:r w:rsidR="00AA1695" w:rsidRPr="00AA1695">
        <w:rPr>
          <w:rStyle w:val="elementdeftypeChar"/>
          <w:b/>
        </w:rPr>
        <w:t>&lt;connection_1d/&gt;</w:t>
      </w:r>
      <w:bookmarkEnd w:id="2819"/>
      <w:bookmarkEnd w:id="282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E4846A2"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BF0C6A5"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46D327D8" w14:textId="6E952241" w:rsidR="00D05249" w:rsidRDefault="00D05249" w:rsidP="00F3716C">
      <w:pPr>
        <w:pStyle w:val="Beschriftung"/>
        <w:spacing w:before="120"/>
      </w:pPr>
      <w:bookmarkStart w:id="2821" w:name="_Toc3566527"/>
      <w:bookmarkStart w:id="2822" w:name="_Toc26916666"/>
      <w:r>
        <w:t xml:space="preserve">Table </w:t>
      </w:r>
      <w:r>
        <w:fldChar w:fldCharType="begin"/>
      </w:r>
      <w:r>
        <w:instrText xml:space="preserve"> SEQ Table \* ARABIC </w:instrText>
      </w:r>
      <w:r>
        <w:fldChar w:fldCharType="separate"/>
      </w:r>
      <w:r w:rsidR="0049567D">
        <w:rPr>
          <w:noProof/>
        </w:rPr>
        <w:t>121</w:t>
      </w:r>
      <w:r>
        <w:fldChar w:fldCharType="end"/>
      </w:r>
      <w:r w:rsidR="00AA1695">
        <w:t xml:space="preserve">: Nested elements of </w:t>
      </w:r>
      <w:r w:rsidR="00AA1695" w:rsidRPr="00AA1695">
        <w:rPr>
          <w:rStyle w:val="elementdeftypeChar"/>
          <w:b/>
        </w:rPr>
        <w:t>&lt;connection_1d/&gt;</w:t>
      </w:r>
      <w:bookmarkEnd w:id="2821"/>
      <w:bookmarkEnd w:id="2822"/>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3C3F7323" w:rsidR="00C107D0" w:rsidRDefault="00C107D0" w:rsidP="00D05249">
      <w:pPr>
        <w:pStyle w:val="Beschriftung"/>
        <w:spacing w:before="120"/>
        <w:rPr>
          <w:rFonts w:ascii="Courier New" w:hAnsi="Courier New"/>
          <w:sz w:val="18"/>
          <w:szCs w:val="18"/>
        </w:rPr>
      </w:pPr>
      <w:bookmarkStart w:id="2823" w:name="_Toc3566528"/>
      <w:bookmarkStart w:id="2824" w:name="_Toc26916667"/>
      <w:r>
        <w:t xml:space="preserve">Table </w:t>
      </w:r>
      <w:r w:rsidR="00D43112">
        <w:fldChar w:fldCharType="begin"/>
      </w:r>
      <w:r w:rsidR="00D43112">
        <w:instrText xml:space="preserve"> SEQ Table \* ARABIC </w:instrText>
      </w:r>
      <w:r w:rsidR="00D43112">
        <w:fldChar w:fldCharType="separate"/>
      </w:r>
      <w:r w:rsidR="0049567D">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823"/>
      <w:bookmarkEnd w:id="282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DA22296"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49567D">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49567D" w:rsidRPr="007055D9">
        <w:t>L</w:t>
      </w:r>
      <w:r w:rsidR="0049567D">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B3701F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49567D">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49567D" w:rsidRPr="0049567D">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825" w:name="_Toc428279602"/>
      <w:bookmarkStart w:id="2826" w:name="_Toc428456348"/>
      <w:bookmarkStart w:id="2827" w:name="_Toc428537316"/>
      <w:bookmarkStart w:id="2828" w:name="_Toc428969638"/>
      <w:bookmarkStart w:id="2829" w:name="_Toc429053029"/>
      <w:bookmarkStart w:id="2830" w:name="_Toc413861930"/>
      <w:bookmarkStart w:id="2831" w:name="_Toc3557066"/>
      <w:bookmarkStart w:id="2832" w:name="_Toc413359617"/>
      <w:bookmarkStart w:id="2833" w:name="_Toc26916451"/>
      <w:bookmarkEnd w:id="2825"/>
      <w:bookmarkEnd w:id="2826"/>
      <w:bookmarkEnd w:id="2827"/>
      <w:bookmarkEnd w:id="2828"/>
      <w:bookmarkEnd w:id="2829"/>
      <w:r w:rsidRPr="00226A3F">
        <w:t>Hemming Flanges</w:t>
      </w:r>
      <w:bookmarkEnd w:id="2830"/>
      <w:bookmarkEnd w:id="2831"/>
      <w:bookmarkEnd w:id="2833"/>
    </w:p>
    <w:p w14:paraId="66448657" w14:textId="77777777" w:rsidR="000E64EA" w:rsidRDefault="000E64EA" w:rsidP="00327322">
      <w:pPr>
        <w:pStyle w:val="berschrift3"/>
      </w:pPr>
      <w:bookmarkStart w:id="2834" w:name="_Toc413861931"/>
      <w:bookmarkStart w:id="2835" w:name="_Toc3557067"/>
      <w:bookmarkStart w:id="2836" w:name="_Toc26916452"/>
      <w:r>
        <w:t>Introduction</w:t>
      </w:r>
      <w:bookmarkEnd w:id="2834"/>
      <w:bookmarkEnd w:id="2835"/>
      <w:bookmarkEnd w:id="283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0720090" w:rsidR="000E64EA" w:rsidRDefault="000E64EA" w:rsidP="00536A58">
      <w:pPr>
        <w:pStyle w:val="Beschriftung"/>
        <w:keepNext/>
        <w:rPr>
          <w:b w:val="0"/>
          <w:u w:val="single"/>
        </w:rPr>
      </w:pPr>
      <w:bookmarkStart w:id="2837" w:name="_Ref413858805"/>
      <w:bookmarkStart w:id="2838" w:name="_Toc413861952"/>
      <w:bookmarkStart w:id="2839" w:name="_Toc3557149"/>
      <w:bookmarkStart w:id="2840" w:name="_Toc26916537"/>
      <w:r>
        <w:t xml:space="preserve">Figure </w:t>
      </w:r>
      <w:r w:rsidR="00406B64">
        <w:fldChar w:fldCharType="begin"/>
      </w:r>
      <w:r w:rsidR="00406B64">
        <w:instrText xml:space="preserve"> SEQ Figure \* ARABIC </w:instrText>
      </w:r>
      <w:r w:rsidR="00406B64">
        <w:fldChar w:fldCharType="separate"/>
      </w:r>
      <w:r w:rsidR="0049567D">
        <w:rPr>
          <w:noProof/>
        </w:rPr>
        <w:t>72</w:t>
      </w:r>
      <w:r w:rsidR="00406B64">
        <w:fldChar w:fldCharType="end"/>
      </w:r>
      <w:bookmarkEnd w:id="2837"/>
      <w:r>
        <w:t>: The Three Regions of a Hemming</w:t>
      </w:r>
      <w:bookmarkEnd w:id="2838"/>
      <w:bookmarkEnd w:id="2839"/>
      <w:bookmarkEnd w:id="284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CB6E5AD" w:rsidR="000E64EA" w:rsidRPr="00EB3687" w:rsidRDefault="000E64EA" w:rsidP="000E64EA">
      <w:pPr>
        <w:pStyle w:val="Beschriftung"/>
        <w:rPr>
          <w:noProof/>
          <w:lang w:eastAsia="en-GB"/>
        </w:rPr>
      </w:pPr>
      <w:bookmarkStart w:id="2841" w:name="_Ref413850590"/>
      <w:bookmarkStart w:id="2842" w:name="_Toc413861953"/>
      <w:bookmarkStart w:id="2843" w:name="_Toc3557150"/>
      <w:bookmarkStart w:id="2844" w:name="_Toc26916538"/>
      <w:r>
        <w:t xml:space="preserve">Figure </w:t>
      </w:r>
      <w:r w:rsidR="00406B64">
        <w:fldChar w:fldCharType="begin"/>
      </w:r>
      <w:r w:rsidR="00406B64">
        <w:instrText xml:space="preserve"> SEQ Figure \* ARABIC </w:instrText>
      </w:r>
      <w:r w:rsidR="00406B64">
        <w:fldChar w:fldCharType="separate"/>
      </w:r>
      <w:r w:rsidR="0049567D">
        <w:rPr>
          <w:noProof/>
        </w:rPr>
        <w:t>73</w:t>
      </w:r>
      <w:r w:rsidR="00406B64">
        <w:fldChar w:fldCharType="end"/>
      </w:r>
      <w:bookmarkEnd w:id="284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42"/>
      <w:bookmarkEnd w:id="2843"/>
      <w:bookmarkEnd w:id="284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3FAC357" w:rsidR="000E64EA" w:rsidRPr="00803403" w:rsidRDefault="000E64EA" w:rsidP="000E64EA">
      <w:pPr>
        <w:pStyle w:val="Beschriftung"/>
      </w:pPr>
      <w:bookmarkStart w:id="2845" w:name="_Toc413861954"/>
      <w:bookmarkStart w:id="2846" w:name="_Toc3557151"/>
      <w:bookmarkStart w:id="2847" w:name="_Toc26916539"/>
      <w:r w:rsidRPr="005231A8">
        <w:t xml:space="preserve">Figure </w:t>
      </w:r>
      <w:r w:rsidR="00406B64">
        <w:fldChar w:fldCharType="begin"/>
      </w:r>
      <w:r w:rsidR="00406B64">
        <w:instrText xml:space="preserve"> SEQ Figure \* ARABIC </w:instrText>
      </w:r>
      <w:r w:rsidR="00406B64">
        <w:fldChar w:fldCharType="separate"/>
      </w:r>
      <w:r w:rsidR="0049567D">
        <w:rPr>
          <w:noProof/>
        </w:rPr>
        <w:t>74</w:t>
      </w:r>
      <w:r w:rsidR="00406B64">
        <w:fldChar w:fldCharType="end"/>
      </w:r>
      <w:r w:rsidRPr="005231A8">
        <w:t>: Adhesive Path Differs from Root Path</w:t>
      </w:r>
      <w:bookmarkEnd w:id="2845"/>
      <w:bookmarkEnd w:id="2846"/>
      <w:bookmarkEnd w:id="284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4FC0DC7" w:rsidR="000E64EA" w:rsidRPr="00EB3687" w:rsidRDefault="000E64EA" w:rsidP="000E64EA">
      <w:pPr>
        <w:pStyle w:val="Beschriftung"/>
        <w:rPr>
          <w:noProof/>
          <w:lang w:eastAsia="en-GB"/>
        </w:rPr>
      </w:pPr>
      <w:bookmarkStart w:id="2848" w:name="_Toc3557152"/>
      <w:bookmarkStart w:id="2849" w:name="_Toc26916540"/>
      <w:r>
        <w:t xml:space="preserve">Figure </w:t>
      </w:r>
      <w:r w:rsidR="00406B64">
        <w:fldChar w:fldCharType="begin"/>
      </w:r>
      <w:r w:rsidR="00406B64">
        <w:instrText xml:space="preserve"> SEQ Figure \* ARABIC </w:instrText>
      </w:r>
      <w:r w:rsidR="00406B64">
        <w:fldChar w:fldCharType="separate"/>
      </w:r>
      <w:r w:rsidR="0049567D">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48"/>
      <w:bookmarkEnd w:id="284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50" w:name="_Toc413861932"/>
      <w:bookmarkStart w:id="2851" w:name="_Toc3557068"/>
      <w:bookmarkStart w:id="2852" w:name="_Toc2691645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50"/>
      <w:bookmarkEnd w:id="2851"/>
      <w:bookmarkEnd w:id="285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B50E63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9567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6"/>
                <w:szCs w:val="34"/>
                <w:highlight w:val="white"/>
              </w:rPr>
              <w:t>quality_control</w:t>
            </w:r>
            <w:proofErr w:type="spellEnd"/>
            <w:r>
              <w:rPr>
                <w:sz w:val="20"/>
                <w:szCs w:val="20"/>
              </w:rPr>
              <w:fldChar w:fldCharType="end"/>
            </w:r>
          </w:p>
        </w:tc>
      </w:tr>
    </w:tbl>
    <w:p w14:paraId="5C964DFC" w14:textId="1E5C0EFE" w:rsidR="000E64EA" w:rsidRPr="00226A3F" w:rsidRDefault="0079141E" w:rsidP="0079141E">
      <w:pPr>
        <w:pStyle w:val="Beschriftung"/>
        <w:spacing w:before="120"/>
        <w:rPr>
          <w:rFonts w:cs="Calibri"/>
          <w:lang w:eastAsia="zh-CN"/>
        </w:rPr>
      </w:pPr>
      <w:bookmarkStart w:id="2853" w:name="_Toc3566529"/>
      <w:bookmarkStart w:id="2854" w:name="_Toc26916668"/>
      <w:r>
        <w:t xml:space="preserve">Table </w:t>
      </w:r>
      <w:r>
        <w:fldChar w:fldCharType="begin"/>
      </w:r>
      <w:r>
        <w:instrText xml:space="preserve"> SEQ Table \* ARABIC </w:instrText>
      </w:r>
      <w:r>
        <w:fldChar w:fldCharType="separate"/>
      </w:r>
      <w:r w:rsidR="0049567D">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53"/>
      <w:bookmarkEnd w:id="285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765A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0F74FF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211B735E" w14:textId="664778E8" w:rsidR="00F3716C" w:rsidRDefault="00F3716C" w:rsidP="0079141E">
      <w:pPr>
        <w:pStyle w:val="Beschriftung"/>
        <w:spacing w:before="120"/>
      </w:pPr>
      <w:bookmarkStart w:id="2855" w:name="_Toc3566530"/>
      <w:bookmarkStart w:id="2856" w:name="_Toc26916669"/>
      <w:r>
        <w:t xml:space="preserve">Table </w:t>
      </w:r>
      <w:r>
        <w:fldChar w:fldCharType="begin"/>
      </w:r>
      <w:r>
        <w:instrText xml:space="preserve"> SEQ Table \* ARABIC </w:instrText>
      </w:r>
      <w:r>
        <w:fldChar w:fldCharType="separate"/>
      </w:r>
      <w:r w:rsidR="0049567D">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55"/>
      <w:bookmarkEnd w:id="285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77D8ADE"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49567D">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49567D" w:rsidRPr="007055D9">
        <w:t>L</w:t>
      </w:r>
      <w:r w:rsidR="0049567D">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99F8F1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49567D">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49567D" w:rsidRPr="007055D9">
        <w:t xml:space="preserve">User Specific Data </w:t>
      </w:r>
      <w:r w:rsidR="0049567D" w:rsidRPr="0049567D">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A507EE2" w:rsidR="000E64EA" w:rsidRDefault="000E64EA" w:rsidP="00F3716C">
      <w:pPr>
        <w:pStyle w:val="Beschriftung"/>
        <w:spacing w:before="120"/>
      </w:pPr>
      <w:bookmarkStart w:id="2857" w:name="_Toc413861979"/>
      <w:bookmarkStart w:id="2858" w:name="_Toc3566531"/>
      <w:bookmarkStart w:id="2859" w:name="_Toc26916670"/>
      <w:r>
        <w:t xml:space="preserve">Table </w:t>
      </w:r>
      <w:r w:rsidR="00D43112">
        <w:fldChar w:fldCharType="begin"/>
      </w:r>
      <w:r w:rsidR="00D43112">
        <w:instrText xml:space="preserve"> SEQ Table \* ARABIC </w:instrText>
      </w:r>
      <w:r w:rsidR="00D43112">
        <w:fldChar w:fldCharType="separate"/>
      </w:r>
      <w:r w:rsidR="0049567D">
        <w:rPr>
          <w:noProof/>
        </w:rPr>
        <w:t>125</w:t>
      </w:r>
      <w:r w:rsidR="00D43112">
        <w:fldChar w:fldCharType="end"/>
      </w:r>
      <w:r>
        <w:t xml:space="preserve">: Attributes of element </w:t>
      </w:r>
      <w:r w:rsidRPr="00F51947">
        <w:rPr>
          <w:rStyle w:val="elementdeftypeChar"/>
          <w:b/>
        </w:rPr>
        <w:t>&lt;hemming/&gt;</w:t>
      </w:r>
      <w:bookmarkEnd w:id="2857"/>
      <w:bookmarkEnd w:id="2858"/>
      <w:bookmarkEnd w:id="285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7C197A68"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49567D">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49567D" w:rsidRPr="0049567D">
        <w:rPr>
          <w:lang w:val="en-US"/>
        </w:rPr>
        <w:t>Element</w:t>
      </w:r>
      <w:r w:rsidR="0049567D" w:rsidRPr="0049567D">
        <w:rPr>
          <w:rStyle w:val="Hervorhebung"/>
          <w:i w:val="0"/>
          <w:lang w:val="en-US"/>
        </w:rPr>
        <w:t xml:space="preserve"> &lt;part/&gt;</w:t>
      </w:r>
      <w:r w:rsidR="0079141E">
        <w:rPr>
          <w:lang w:val="en-US"/>
        </w:rPr>
        <w:fldChar w:fldCharType="end"/>
      </w:r>
      <w:r w:rsidR="0079141E">
        <w:rPr>
          <w:lang w:val="en-US"/>
        </w:rPr>
        <w:t>.</w:t>
      </w:r>
    </w:p>
    <w:p w14:paraId="528DA1DB" w14:textId="0DD8E35F"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49567D">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49567D"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0B57BEDC" w:rsidR="000E64EA" w:rsidRDefault="000E64EA" w:rsidP="0079141E">
      <w:pPr>
        <w:pStyle w:val="Beschriftung"/>
        <w:spacing w:before="120"/>
      </w:pPr>
      <w:bookmarkStart w:id="2860" w:name="_Toc413861980"/>
      <w:bookmarkStart w:id="2861" w:name="_Toc3566532"/>
      <w:bookmarkStart w:id="2862" w:name="_Toc26916671"/>
      <w:r>
        <w:lastRenderedPageBreak/>
        <w:t xml:space="preserve">Table </w:t>
      </w:r>
      <w:r w:rsidR="00D43112">
        <w:fldChar w:fldCharType="begin"/>
      </w:r>
      <w:r w:rsidR="00D43112">
        <w:instrText xml:space="preserve"> SEQ Table \* ARABIC </w:instrText>
      </w:r>
      <w:r w:rsidR="00D43112">
        <w:fldChar w:fldCharType="separate"/>
      </w:r>
      <w:r w:rsidR="0049567D">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860"/>
      <w:bookmarkEnd w:id="2861"/>
      <w:bookmarkEnd w:id="2862"/>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F72B537" w:rsidR="000E64EA" w:rsidRDefault="000E64EA" w:rsidP="00F3716C">
      <w:pPr>
        <w:pStyle w:val="Beschriftung"/>
        <w:spacing w:before="120"/>
      </w:pPr>
      <w:bookmarkStart w:id="2863" w:name="_Toc413861981"/>
      <w:bookmarkStart w:id="2864" w:name="_Toc3566533"/>
      <w:bookmarkStart w:id="2865" w:name="_Toc26916672"/>
      <w:r>
        <w:t xml:space="preserve">Table </w:t>
      </w:r>
      <w:r w:rsidR="00D43112">
        <w:fldChar w:fldCharType="begin"/>
      </w:r>
      <w:r w:rsidR="00D43112">
        <w:instrText xml:space="preserve"> SEQ Table \* ARABIC </w:instrText>
      </w:r>
      <w:r w:rsidR="00D43112">
        <w:fldChar w:fldCharType="separate"/>
      </w:r>
      <w:r w:rsidR="0049567D">
        <w:rPr>
          <w:noProof/>
        </w:rPr>
        <w:t>127</w:t>
      </w:r>
      <w:r w:rsidR="00D43112">
        <w:fldChar w:fldCharType="end"/>
      </w:r>
      <w:r>
        <w:t>: Attributes of element</w:t>
      </w:r>
      <w:r w:rsidRPr="00226A3F">
        <w:t xml:space="preserve"> </w:t>
      </w:r>
      <w:r w:rsidRPr="0079141E">
        <w:rPr>
          <w:rStyle w:val="elementdeftypeChar"/>
          <w:b/>
        </w:rPr>
        <w:t>&lt;region/&gt;</w:t>
      </w:r>
      <w:bookmarkEnd w:id="2863"/>
      <w:bookmarkEnd w:id="2864"/>
      <w:bookmarkEnd w:id="286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32BDCC1B"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49567D">
        <w:t xml:space="preserve">Figure </w:t>
      </w:r>
      <w:r w:rsidR="0049567D">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19DA3228"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9567D">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9AFBCB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9567D">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6B06CEF0" w:rsidR="009C0E9B" w:rsidRDefault="00763630" w:rsidP="00F3716C">
      <w:pPr>
        <w:pStyle w:val="Beschriftung"/>
        <w:spacing w:before="120"/>
        <w:rPr>
          <w:rFonts w:cs="Courier New"/>
          <w:szCs w:val="22"/>
        </w:rPr>
      </w:pPr>
      <w:bookmarkStart w:id="2866" w:name="_Toc3566534"/>
      <w:bookmarkStart w:id="2867" w:name="_Toc26916673"/>
      <w:r>
        <w:t xml:space="preserve">Table </w:t>
      </w:r>
      <w:r w:rsidR="00D43112">
        <w:fldChar w:fldCharType="begin"/>
      </w:r>
      <w:r w:rsidR="00D43112">
        <w:instrText xml:space="preserve"> SEQ Table \* ARABIC </w:instrText>
      </w:r>
      <w:r w:rsidR="00D43112">
        <w:fldChar w:fldCharType="separate"/>
      </w:r>
      <w:r w:rsidR="0049567D">
        <w:rPr>
          <w:noProof/>
        </w:rPr>
        <w:t>128</w:t>
      </w:r>
      <w:r w:rsidR="00D43112">
        <w:fldChar w:fldCharType="end"/>
      </w:r>
      <w:r>
        <w:t>: Nested elements of element</w:t>
      </w:r>
      <w:r w:rsidRPr="00226A3F">
        <w:t xml:space="preserve"> </w:t>
      </w:r>
      <w:r w:rsidRPr="0079141E">
        <w:rPr>
          <w:rStyle w:val="elementdeftypeChar"/>
          <w:b/>
        </w:rPr>
        <w:t>&lt;region/&gt;</w:t>
      </w:r>
      <w:bookmarkEnd w:id="2866"/>
      <w:bookmarkEnd w:id="2867"/>
      <w:r w:rsidRPr="0079141E">
        <w:rPr>
          <w:rStyle w:val="elementdeftypeChar"/>
          <w:b/>
        </w:rPr>
        <w:t xml:space="preserve"> </w:t>
      </w:r>
    </w:p>
    <w:p w14:paraId="00161AAF" w14:textId="2BE669E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9567D">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9567D"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49567D">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49567D" w:rsidRPr="00226A3F">
        <w:t xml:space="preserve">Adhesive </w:t>
      </w:r>
      <w:r w:rsidR="0049567D">
        <w:t>F</w:t>
      </w:r>
      <w:r w:rsidR="0049567D"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68" w:name="_Toc428537321"/>
      <w:bookmarkStart w:id="2869" w:name="_Toc428969643"/>
      <w:bookmarkStart w:id="2870" w:name="_Toc429053034"/>
      <w:bookmarkStart w:id="2871" w:name="_Toc428537324"/>
      <w:bookmarkStart w:id="2872" w:name="_Toc428969646"/>
      <w:bookmarkStart w:id="2873" w:name="_Toc429053037"/>
      <w:bookmarkStart w:id="2874" w:name="_Toc428537325"/>
      <w:bookmarkStart w:id="2875" w:name="_Toc428969647"/>
      <w:bookmarkStart w:id="2876" w:name="_Toc429053038"/>
      <w:bookmarkStart w:id="2877" w:name="_Toc428537328"/>
      <w:bookmarkStart w:id="2878" w:name="_Toc428969650"/>
      <w:bookmarkStart w:id="2879" w:name="_Toc429053041"/>
      <w:bookmarkStart w:id="2880" w:name="_Toc428537330"/>
      <w:bookmarkStart w:id="2881" w:name="_Toc428969652"/>
      <w:bookmarkStart w:id="2882" w:name="_Toc429053043"/>
      <w:bookmarkStart w:id="2883" w:name="_Toc3557069"/>
      <w:bookmarkStart w:id="2884" w:name="_Toc26916454"/>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r w:rsidRPr="00226A3F">
        <w:t>Sequence Connections</w:t>
      </w:r>
      <w:bookmarkEnd w:id="2832"/>
      <w:bookmarkEnd w:id="2883"/>
      <w:bookmarkEnd w:id="288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B090EDA" w:rsidR="00C107D0" w:rsidRPr="00226A3F" w:rsidRDefault="00C107D0" w:rsidP="00B83A12">
      <w:pPr>
        <w:pStyle w:val="Beschriftung"/>
      </w:pPr>
      <w:bookmarkStart w:id="2885" w:name="_Toc413359638"/>
      <w:bookmarkStart w:id="2886" w:name="_Toc3557153"/>
      <w:bookmarkStart w:id="2887" w:name="_Toc26916541"/>
      <w:r>
        <w:t xml:space="preserve">Figure </w:t>
      </w:r>
      <w:r w:rsidR="00406B64">
        <w:fldChar w:fldCharType="begin"/>
      </w:r>
      <w:r w:rsidR="00406B64">
        <w:instrText xml:space="preserve"> SEQ Figure \* ARABIC </w:instrText>
      </w:r>
      <w:r w:rsidR="00406B64">
        <w:fldChar w:fldCharType="separate"/>
      </w:r>
      <w:r w:rsidR="0049567D">
        <w:rPr>
          <w:noProof/>
        </w:rPr>
        <w:t>76</w:t>
      </w:r>
      <w:r w:rsidR="00406B64">
        <w:fldChar w:fldCharType="end"/>
      </w:r>
      <w:r>
        <w:t>: Sequence without margin</w:t>
      </w:r>
      <w:bookmarkEnd w:id="2885"/>
      <w:bookmarkEnd w:id="2886"/>
      <w:bookmarkEnd w:id="288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6DE1D6E" w:rsidR="00C107D0" w:rsidRPr="000F7EEA" w:rsidRDefault="00C107D0" w:rsidP="00B83A12">
      <w:pPr>
        <w:pStyle w:val="Beschriftung"/>
        <w:rPr>
          <w:noProof/>
          <w:lang w:eastAsia="en-GB"/>
        </w:rPr>
      </w:pPr>
      <w:bookmarkStart w:id="2888" w:name="_Toc413359639"/>
      <w:bookmarkStart w:id="2889" w:name="_Toc3557154"/>
      <w:bookmarkStart w:id="2890" w:name="_Toc26916542"/>
      <w:r>
        <w:t xml:space="preserve">Figure </w:t>
      </w:r>
      <w:r w:rsidR="00406B64">
        <w:fldChar w:fldCharType="begin"/>
      </w:r>
      <w:r w:rsidR="00406B64">
        <w:instrText xml:space="preserve"> SEQ Figure \* ARABIC </w:instrText>
      </w:r>
      <w:r w:rsidR="00406B64">
        <w:fldChar w:fldCharType="separate"/>
      </w:r>
      <w:r w:rsidR="0049567D">
        <w:rPr>
          <w:noProof/>
        </w:rPr>
        <w:t>77</w:t>
      </w:r>
      <w:r w:rsidR="00406B64">
        <w:fldChar w:fldCharType="end"/>
      </w:r>
      <w:r>
        <w:t>: Sequence with</w:t>
      </w:r>
      <w:r w:rsidRPr="003F0822">
        <w:t xml:space="preserve"> margin</w:t>
      </w:r>
      <w:bookmarkEnd w:id="2888"/>
      <w:r w:rsidR="00307532">
        <w:t xml:space="preserve"> and spacing</w:t>
      </w:r>
      <w:bookmarkEnd w:id="2889"/>
      <w:bookmarkEnd w:id="289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25DD112" w:rsidR="00C107D0" w:rsidRPr="000F7EEA" w:rsidRDefault="00753715" w:rsidP="00753715">
      <w:pPr>
        <w:pStyle w:val="Beschriftung"/>
        <w:rPr>
          <w:noProof/>
          <w:lang w:eastAsia="en-GB"/>
        </w:rPr>
      </w:pPr>
      <w:bookmarkStart w:id="2891" w:name="_Toc3557155"/>
      <w:bookmarkStart w:id="2892" w:name="_Toc26916543"/>
      <w:r>
        <w:t xml:space="preserve">Figure </w:t>
      </w:r>
      <w:r>
        <w:fldChar w:fldCharType="begin"/>
      </w:r>
      <w:r>
        <w:instrText xml:space="preserve"> SEQ Figure \* ARABIC </w:instrText>
      </w:r>
      <w:r>
        <w:fldChar w:fldCharType="separate"/>
      </w:r>
      <w:r w:rsidR="0049567D">
        <w:rPr>
          <w:noProof/>
        </w:rPr>
        <w:t>78</w:t>
      </w:r>
      <w:r>
        <w:fldChar w:fldCharType="end"/>
      </w:r>
      <w:r w:rsidR="00307532">
        <w:t>: Margin relaxation</w:t>
      </w:r>
      <w:bookmarkEnd w:id="2891"/>
      <w:bookmarkEnd w:id="289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15B8FD8" w:rsidR="00C107D0" w:rsidRPr="000F7EEA" w:rsidRDefault="00753715" w:rsidP="00753715">
      <w:pPr>
        <w:pStyle w:val="Beschriftung"/>
        <w:rPr>
          <w:noProof/>
          <w:lang w:eastAsia="en-GB"/>
        </w:rPr>
      </w:pPr>
      <w:bookmarkStart w:id="2893" w:name="_Toc3557156"/>
      <w:bookmarkStart w:id="2894" w:name="_Toc26916544"/>
      <w:r>
        <w:t xml:space="preserve">Figure </w:t>
      </w:r>
      <w:r>
        <w:fldChar w:fldCharType="begin"/>
      </w:r>
      <w:r>
        <w:instrText xml:space="preserve"> SEQ Figure \* ARABIC </w:instrText>
      </w:r>
      <w:r>
        <w:fldChar w:fldCharType="separate"/>
      </w:r>
      <w:r w:rsidR="0049567D">
        <w:rPr>
          <w:noProof/>
        </w:rPr>
        <w:t>79</w:t>
      </w:r>
      <w:r>
        <w:fldChar w:fldCharType="end"/>
      </w:r>
      <w:r w:rsidR="00307532">
        <w:t>: Spacing relaxation</w:t>
      </w:r>
      <w:bookmarkEnd w:id="2893"/>
      <w:bookmarkEnd w:id="2894"/>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25FF846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4DC482E"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24C6A8CB" w14:textId="0504D4D7" w:rsidR="00C107D0" w:rsidRPr="00226A3F" w:rsidRDefault="00683218" w:rsidP="00683218">
      <w:pPr>
        <w:pStyle w:val="Beschriftung"/>
        <w:spacing w:before="120"/>
      </w:pPr>
      <w:bookmarkStart w:id="2895" w:name="_Toc3566535"/>
      <w:bookmarkStart w:id="2896" w:name="_Toc26916674"/>
      <w:r>
        <w:t xml:space="preserve">Table </w:t>
      </w:r>
      <w:r>
        <w:fldChar w:fldCharType="begin"/>
      </w:r>
      <w:r>
        <w:instrText xml:space="preserve"> SEQ Table \* ARABIC </w:instrText>
      </w:r>
      <w:r>
        <w:fldChar w:fldCharType="separate"/>
      </w:r>
      <w:r w:rsidR="0049567D">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95"/>
      <w:bookmarkEnd w:id="289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F4514B3" w:rsidR="000E64EA" w:rsidRDefault="00683218" w:rsidP="00683218">
      <w:pPr>
        <w:pStyle w:val="Beschriftung"/>
        <w:spacing w:before="120"/>
      </w:pPr>
      <w:bookmarkStart w:id="2897" w:name="_Toc3566536"/>
      <w:bookmarkStart w:id="2898" w:name="_Toc26916675"/>
      <w:r>
        <w:t xml:space="preserve">Table </w:t>
      </w:r>
      <w:r>
        <w:fldChar w:fldCharType="begin"/>
      </w:r>
      <w:r>
        <w:instrText xml:space="preserve"> SEQ Table \* ARABIC </w:instrText>
      </w:r>
      <w:r>
        <w:fldChar w:fldCharType="separate"/>
      </w:r>
      <w:r w:rsidR="0049567D">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897"/>
      <w:bookmarkEnd w:id="289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E7FD7D3" w:rsidR="00C107D0" w:rsidRPr="00226A3F" w:rsidRDefault="00124F20" w:rsidP="00683218">
      <w:pPr>
        <w:pStyle w:val="Beschriftung"/>
        <w:spacing w:before="120"/>
      </w:pPr>
      <w:bookmarkStart w:id="2899" w:name="_Toc3566537"/>
      <w:bookmarkStart w:id="2900" w:name="_Toc26916676"/>
      <w:r>
        <w:t xml:space="preserve">Table </w:t>
      </w:r>
      <w:r w:rsidR="00D43112">
        <w:fldChar w:fldCharType="begin"/>
      </w:r>
      <w:r w:rsidR="00D43112">
        <w:instrText xml:space="preserve"> SEQ Table \* ARABIC </w:instrText>
      </w:r>
      <w:r w:rsidR="00D43112">
        <w:fldChar w:fldCharType="separate"/>
      </w:r>
      <w:r w:rsidR="0049567D">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99"/>
      <w:bookmarkEnd w:id="290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901" w:name="_Toc413359618"/>
      <w:bookmarkStart w:id="2902" w:name="_Toc3557070"/>
      <w:bookmarkStart w:id="2903" w:name="_Toc338938922"/>
      <w:bookmarkStart w:id="2904" w:name="_Toc338939258"/>
      <w:bookmarkStart w:id="2905" w:name="_Toc26916455"/>
      <w:bookmarkEnd w:id="2789"/>
      <w:bookmarkEnd w:id="2790"/>
      <w:bookmarkEnd w:id="2791"/>
      <w:r w:rsidRPr="00226A3F">
        <w:lastRenderedPageBreak/>
        <w:t>2D connections</w:t>
      </w:r>
      <w:bookmarkEnd w:id="2901"/>
      <w:bookmarkEnd w:id="2902"/>
      <w:bookmarkEnd w:id="2905"/>
    </w:p>
    <w:p w14:paraId="20394566" w14:textId="77777777" w:rsidR="00042E3F" w:rsidRPr="00226A3F" w:rsidRDefault="00042E3F" w:rsidP="00042E3F">
      <w:pPr>
        <w:pStyle w:val="berschrift2"/>
      </w:pPr>
      <w:bookmarkStart w:id="2906" w:name="_Toc413359619"/>
      <w:bookmarkStart w:id="2907" w:name="_Toc3557071"/>
      <w:bookmarkStart w:id="2908" w:name="_Toc26916456"/>
      <w:r w:rsidRPr="00226A3F">
        <w:t>Generic Definitions</w:t>
      </w:r>
      <w:bookmarkEnd w:id="2906"/>
      <w:bookmarkEnd w:id="2907"/>
      <w:bookmarkEnd w:id="2908"/>
    </w:p>
    <w:p w14:paraId="50281300" w14:textId="77777777" w:rsidR="00042E3F" w:rsidRPr="00226A3F" w:rsidRDefault="00042E3F" w:rsidP="00327322">
      <w:pPr>
        <w:pStyle w:val="berschrift3"/>
      </w:pPr>
      <w:bookmarkStart w:id="2909" w:name="_Toc413359620"/>
      <w:bookmarkStart w:id="2910" w:name="_Toc3557072"/>
      <w:bookmarkStart w:id="2911" w:name="_Toc26916457"/>
      <w:r w:rsidRPr="00226A3F">
        <w:t>Identification</w:t>
      </w:r>
      <w:bookmarkEnd w:id="2909"/>
      <w:bookmarkEnd w:id="2910"/>
      <w:bookmarkEnd w:id="291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A6B37F3"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9567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6"/>
                <w:szCs w:val="34"/>
                <w:highlight w:val="white"/>
              </w:rPr>
              <w:t>quality_control</w:t>
            </w:r>
            <w:proofErr w:type="spellEnd"/>
            <w:r>
              <w:rPr>
                <w:sz w:val="20"/>
                <w:szCs w:val="20"/>
              </w:rPr>
              <w:fldChar w:fldCharType="end"/>
            </w:r>
          </w:p>
        </w:tc>
      </w:tr>
    </w:tbl>
    <w:p w14:paraId="108D5DC5" w14:textId="6CD38384" w:rsidR="004D7FAE" w:rsidRDefault="004D7FAE" w:rsidP="00F94FF6">
      <w:pPr>
        <w:pStyle w:val="Beschriftung"/>
        <w:spacing w:before="120"/>
      </w:pPr>
      <w:bookmarkStart w:id="2912" w:name="_Toc3566538"/>
      <w:bookmarkStart w:id="2913" w:name="_Toc26916677"/>
      <w:r>
        <w:t xml:space="preserve">Table </w:t>
      </w:r>
      <w:r>
        <w:fldChar w:fldCharType="begin"/>
      </w:r>
      <w:r>
        <w:instrText xml:space="preserve"> SEQ Table \* ARABIC </w:instrText>
      </w:r>
      <w:r>
        <w:fldChar w:fldCharType="separate"/>
      </w:r>
      <w:r w:rsidR="0049567D">
        <w:rPr>
          <w:noProof/>
        </w:rPr>
        <w:t>132</w:t>
      </w:r>
      <w:r>
        <w:fldChar w:fldCharType="end"/>
      </w:r>
      <w:r w:rsidR="00F94FF6">
        <w:t xml:space="preserve">: Attributes of </w:t>
      </w:r>
      <w:r w:rsidR="00F94FF6" w:rsidRPr="00F94FF6">
        <w:rPr>
          <w:rStyle w:val="elementdeftypeChar"/>
          <w:b/>
        </w:rPr>
        <w:t>&lt;connection_2d/&gt;</w:t>
      </w:r>
      <w:bookmarkEnd w:id="2912"/>
      <w:bookmarkEnd w:id="291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14" w:name="_Toc413359621"/>
      <w:bookmarkStart w:id="2915" w:name="_Toc3557073"/>
      <w:bookmarkStart w:id="2916" w:name="_Toc26916458"/>
      <w:r w:rsidRPr="00226A3F">
        <w:t>Connection Face</w:t>
      </w:r>
      <w:bookmarkEnd w:id="2914"/>
      <w:bookmarkEnd w:id="2915"/>
      <w:bookmarkEnd w:id="291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471EB1B" w:rsidR="004D270F" w:rsidRDefault="004D270F" w:rsidP="00F94FF6">
      <w:pPr>
        <w:pStyle w:val="Beschriftung"/>
        <w:spacing w:before="120"/>
      </w:pPr>
      <w:bookmarkStart w:id="2917" w:name="_Toc3566539"/>
      <w:bookmarkStart w:id="2918" w:name="_Toc26916678"/>
      <w:r>
        <w:t xml:space="preserve">Table </w:t>
      </w:r>
      <w:r>
        <w:fldChar w:fldCharType="begin"/>
      </w:r>
      <w:r>
        <w:instrText xml:space="preserve"> SEQ Table \* ARABIC </w:instrText>
      </w:r>
      <w:r>
        <w:fldChar w:fldCharType="separate"/>
      </w:r>
      <w:r w:rsidR="0049567D">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917"/>
      <w:bookmarkEnd w:id="291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898BD39" w:rsidR="004D270F" w:rsidRDefault="004D270F" w:rsidP="004D270F">
      <w:pPr>
        <w:pStyle w:val="Beschriftung"/>
        <w:spacing w:before="120"/>
      </w:pPr>
      <w:bookmarkStart w:id="2919" w:name="_Toc3566540"/>
      <w:bookmarkStart w:id="2920" w:name="_Toc26916679"/>
      <w:r>
        <w:t xml:space="preserve">Table </w:t>
      </w:r>
      <w:r>
        <w:fldChar w:fldCharType="begin"/>
      </w:r>
      <w:r>
        <w:instrText xml:space="preserve"> SEQ Table \* ARABIC </w:instrText>
      </w:r>
      <w:r>
        <w:fldChar w:fldCharType="separate"/>
      </w:r>
      <w:r w:rsidR="0049567D">
        <w:rPr>
          <w:noProof/>
        </w:rPr>
        <w:t>134</w:t>
      </w:r>
      <w:r>
        <w:fldChar w:fldCharType="end"/>
      </w:r>
      <w:r>
        <w:t xml:space="preserve">: Attributes of element </w:t>
      </w:r>
      <w:r w:rsidRPr="004D270F">
        <w:rPr>
          <w:rStyle w:val="elementdeftypeChar"/>
          <w:b/>
        </w:rPr>
        <w:t>&lt;loc/&gt;</w:t>
      </w:r>
      <w:bookmarkEnd w:id="2919"/>
      <w:bookmarkEnd w:id="292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6EA35F5" w:rsidR="004444F9" w:rsidRDefault="004444F9" w:rsidP="00A913FE">
      <w:pPr>
        <w:pStyle w:val="Beschriftung"/>
        <w:spacing w:before="120"/>
      </w:pPr>
      <w:bookmarkStart w:id="2921" w:name="_Toc3566541"/>
      <w:bookmarkStart w:id="2922" w:name="_Toc26916680"/>
      <w:r>
        <w:t xml:space="preserve">Table </w:t>
      </w:r>
      <w:r w:rsidR="00D43112">
        <w:fldChar w:fldCharType="begin"/>
      </w:r>
      <w:r w:rsidR="00D43112">
        <w:instrText xml:space="preserve"> SEQ Table \* ARABIC </w:instrText>
      </w:r>
      <w:r w:rsidR="00D43112">
        <w:fldChar w:fldCharType="separate"/>
      </w:r>
      <w:r w:rsidR="0049567D">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921"/>
      <w:bookmarkEnd w:id="292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70EB54A6" w:rsidR="00042E3F" w:rsidRPr="00226A3F" w:rsidRDefault="004444F9" w:rsidP="00A913FE">
      <w:pPr>
        <w:pStyle w:val="Beschriftung"/>
        <w:spacing w:before="120"/>
      </w:pPr>
      <w:bookmarkStart w:id="2923" w:name="_Toc3566542"/>
      <w:bookmarkStart w:id="2924" w:name="_Toc26916681"/>
      <w:r>
        <w:t xml:space="preserve">Table </w:t>
      </w:r>
      <w:r w:rsidR="00D43112">
        <w:fldChar w:fldCharType="begin"/>
      </w:r>
      <w:r w:rsidR="00D43112">
        <w:instrText xml:space="preserve"> SEQ Table \* ARABIC </w:instrText>
      </w:r>
      <w:r w:rsidR="00D43112">
        <w:fldChar w:fldCharType="separate"/>
      </w:r>
      <w:r w:rsidR="0049567D">
        <w:rPr>
          <w:noProof/>
        </w:rPr>
        <w:t>136</w:t>
      </w:r>
      <w:r w:rsidR="00D43112">
        <w:fldChar w:fldCharType="end"/>
      </w:r>
      <w:r>
        <w:t>: Attributes of element</w:t>
      </w:r>
      <w:r w:rsidRPr="00226A3F">
        <w:t xml:space="preserve"> </w:t>
      </w:r>
      <w:r w:rsidRPr="00F94FF6">
        <w:rPr>
          <w:rStyle w:val="elementdeftypeChar"/>
          <w:b/>
        </w:rPr>
        <w:t>&lt;face/&gt;</w:t>
      </w:r>
      <w:bookmarkEnd w:id="2923"/>
      <w:bookmarkEnd w:id="292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25" w:name="_Toc413359622"/>
      <w:bookmarkStart w:id="2926" w:name="_Toc3557074"/>
      <w:bookmarkStart w:id="2927" w:name="_Toc26916459"/>
      <w:r w:rsidRPr="00226A3F">
        <w:t>Type Specification</w:t>
      </w:r>
      <w:bookmarkEnd w:id="2925"/>
      <w:bookmarkEnd w:id="2926"/>
      <w:bookmarkEnd w:id="292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928">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929"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930" w:author="nick" w:date="2019-11-10T14:52:00Z"/>
          <w:trPrChange w:id="2931" w:author="nick" w:date="2019-11-10T14:52:00Z">
            <w:trPr>
              <w:jc w:val="center"/>
            </w:trPr>
          </w:trPrChange>
        </w:trPr>
        <w:tc>
          <w:tcPr>
            <w:tcW w:w="2221" w:type="dxa"/>
            <w:shd w:val="clear" w:color="auto" w:fill="auto"/>
            <w:vAlign w:val="bottom"/>
            <w:tcPrChange w:id="2932" w:author="nick" w:date="2019-11-10T14:52:00Z">
              <w:tcPr>
                <w:tcW w:w="2221" w:type="dxa"/>
                <w:shd w:val="clear" w:color="auto" w:fill="auto"/>
              </w:tcPr>
            </w:tcPrChange>
          </w:tcPr>
          <w:p w14:paraId="566809C2" w14:textId="1C40A066" w:rsidR="00C5158C" w:rsidRPr="00226A3F" w:rsidRDefault="00C5158C" w:rsidP="00B20E69">
            <w:pPr>
              <w:rPr>
                <w:ins w:id="2933" w:author="nick" w:date="2019-11-10T14:52:00Z"/>
              </w:rPr>
            </w:pPr>
            <w:ins w:id="2934" w:author="nick" w:date="2019-11-10T14:52:00Z">
              <w:r>
                <w:rPr>
                  <w:sz w:val="20"/>
                  <w:szCs w:val="20"/>
                </w:rPr>
                <w:t>stacking</w:t>
              </w:r>
            </w:ins>
          </w:p>
        </w:tc>
        <w:tc>
          <w:tcPr>
            <w:tcW w:w="1842" w:type="dxa"/>
            <w:shd w:val="clear" w:color="auto" w:fill="auto"/>
            <w:vAlign w:val="bottom"/>
            <w:tcPrChange w:id="2935" w:author="nick" w:date="2019-11-10T14:52:00Z">
              <w:tcPr>
                <w:tcW w:w="1842" w:type="dxa"/>
                <w:shd w:val="clear" w:color="auto" w:fill="auto"/>
                <w:vAlign w:val="bottom"/>
              </w:tcPr>
            </w:tcPrChange>
          </w:tcPr>
          <w:p w14:paraId="704B3C7A" w14:textId="765630FC" w:rsidR="00C5158C" w:rsidRPr="00226A3F" w:rsidRDefault="00C5158C" w:rsidP="00B20E69">
            <w:pPr>
              <w:rPr>
                <w:ins w:id="2936" w:author="nick" w:date="2019-11-10T14:52:00Z"/>
                <w:sz w:val="20"/>
                <w:szCs w:val="20"/>
              </w:rPr>
            </w:pPr>
            <w:ins w:id="2937" w:author="nick" w:date="2019-11-10T14:52:00Z">
              <w:r>
                <w:rPr>
                  <w:sz w:val="20"/>
                  <w:szCs w:val="20"/>
                </w:rPr>
                <w:t>1</w:t>
              </w:r>
            </w:ins>
          </w:p>
        </w:tc>
        <w:tc>
          <w:tcPr>
            <w:tcW w:w="1701" w:type="dxa"/>
            <w:shd w:val="clear" w:color="auto" w:fill="auto"/>
            <w:vAlign w:val="bottom"/>
            <w:tcPrChange w:id="2938" w:author="nick" w:date="2019-11-10T14:52:00Z">
              <w:tcPr>
                <w:tcW w:w="1701" w:type="dxa"/>
                <w:shd w:val="clear" w:color="auto" w:fill="auto"/>
                <w:vAlign w:val="bottom"/>
              </w:tcPr>
            </w:tcPrChange>
          </w:tcPr>
          <w:p w14:paraId="115C0ED5" w14:textId="63A21BC5" w:rsidR="00C5158C" w:rsidRPr="00226A3F" w:rsidRDefault="00C5158C" w:rsidP="00B20E69">
            <w:pPr>
              <w:rPr>
                <w:ins w:id="2939" w:author="nick" w:date="2019-11-10T14:52:00Z"/>
                <w:sz w:val="20"/>
                <w:szCs w:val="20"/>
              </w:rPr>
            </w:pPr>
            <w:ins w:id="2940" w:author="nick" w:date="2019-11-10T14:52:00Z">
              <w:r>
                <w:rPr>
                  <w:sz w:val="20"/>
                  <w:szCs w:val="20"/>
                </w:rPr>
                <w:t>Optional</w:t>
              </w:r>
            </w:ins>
          </w:p>
        </w:tc>
        <w:tc>
          <w:tcPr>
            <w:tcW w:w="2708" w:type="dxa"/>
            <w:shd w:val="clear" w:color="auto" w:fill="auto"/>
            <w:vAlign w:val="bottom"/>
            <w:tcPrChange w:id="2941" w:author="nick" w:date="2019-11-10T14:52:00Z">
              <w:tcPr>
                <w:tcW w:w="2708" w:type="dxa"/>
                <w:shd w:val="clear" w:color="auto" w:fill="auto"/>
                <w:vAlign w:val="bottom"/>
              </w:tcPr>
            </w:tcPrChange>
          </w:tcPr>
          <w:p w14:paraId="13B1B442" w14:textId="2859077F" w:rsidR="00C5158C" w:rsidRPr="00226A3F" w:rsidRDefault="00C5158C" w:rsidP="004D7FAE">
            <w:pPr>
              <w:keepNext/>
              <w:rPr>
                <w:ins w:id="2942" w:author="nick" w:date="2019-11-10T14:52:00Z"/>
                <w:sz w:val="20"/>
                <w:szCs w:val="20"/>
              </w:rPr>
            </w:pPr>
            <w:ins w:id="2943"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944" w:author="nick" w:date="2019-11-10T14:52:00Z">
              <w:r>
                <w:rPr>
                  <w:sz w:val="20"/>
                  <w:szCs w:val="20"/>
                </w:rPr>
                <w:fldChar w:fldCharType="separate"/>
              </w:r>
            </w:ins>
            <w:r w:rsidR="0049567D">
              <w:rPr>
                <w:sz w:val="20"/>
                <w:szCs w:val="20"/>
              </w:rPr>
              <w:t>5.3.1.3</w:t>
            </w:r>
            <w:ins w:id="2945" w:author="nick" w:date="2019-11-10T14:52:00Z">
              <w:r>
                <w:rPr>
                  <w:sz w:val="20"/>
                  <w:szCs w:val="20"/>
                </w:rPr>
                <w:fldChar w:fldCharType="end"/>
              </w:r>
            </w:ins>
          </w:p>
        </w:tc>
      </w:tr>
    </w:tbl>
    <w:p w14:paraId="3C445565" w14:textId="5D8704FF" w:rsidR="00042E3F" w:rsidRDefault="004D7FAE" w:rsidP="00F94FF6">
      <w:pPr>
        <w:pStyle w:val="Beschriftung"/>
        <w:spacing w:before="120"/>
      </w:pPr>
      <w:bookmarkStart w:id="2946" w:name="_Toc3566543"/>
      <w:bookmarkStart w:id="2947" w:name="_Toc26916682"/>
      <w:r>
        <w:t xml:space="preserve">Table </w:t>
      </w:r>
      <w:r>
        <w:fldChar w:fldCharType="begin"/>
      </w:r>
      <w:r>
        <w:instrText xml:space="preserve"> SEQ Table \* ARABIC </w:instrText>
      </w:r>
      <w:r>
        <w:fldChar w:fldCharType="separate"/>
      </w:r>
      <w:r w:rsidR="0049567D">
        <w:rPr>
          <w:noProof/>
        </w:rPr>
        <w:t>137</w:t>
      </w:r>
      <w:r>
        <w:fldChar w:fldCharType="end"/>
      </w:r>
      <w:r w:rsidR="00F94FF6">
        <w:t xml:space="preserve">: Nested elements of </w:t>
      </w:r>
      <w:r w:rsidR="00F94FF6" w:rsidRPr="00F94FF6">
        <w:rPr>
          <w:rStyle w:val="elementdeftypeChar"/>
          <w:b/>
        </w:rPr>
        <w:t>&lt;connection_2d/&gt;</w:t>
      </w:r>
      <w:bookmarkEnd w:id="2946"/>
      <w:bookmarkEnd w:id="294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948" w:name="_Toc413359623"/>
      <w:bookmarkStart w:id="2949" w:name="_Ref414345836"/>
      <w:bookmarkStart w:id="2950" w:name="_Ref414345889"/>
      <w:bookmarkStart w:id="2951" w:name="_Ref414350043"/>
      <w:bookmarkStart w:id="2952" w:name="_Ref429051261"/>
      <w:bookmarkStart w:id="2953" w:name="_Toc3557075"/>
      <w:bookmarkStart w:id="2954" w:name="_Toc26916460"/>
      <w:r w:rsidRPr="00226A3F">
        <w:lastRenderedPageBreak/>
        <w:t xml:space="preserve">Adhesive </w:t>
      </w:r>
      <w:r>
        <w:t>F</w:t>
      </w:r>
      <w:r w:rsidRPr="00226A3F">
        <w:t>aces</w:t>
      </w:r>
      <w:bookmarkEnd w:id="2948"/>
      <w:bookmarkEnd w:id="2949"/>
      <w:bookmarkEnd w:id="2950"/>
      <w:bookmarkEnd w:id="2951"/>
      <w:bookmarkEnd w:id="2952"/>
      <w:bookmarkEnd w:id="2953"/>
      <w:bookmarkEnd w:id="295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ADE1ED1" w:rsidR="00042E3F" w:rsidRPr="00226A3F" w:rsidRDefault="00042E3F" w:rsidP="00042E3F">
      <w:pPr>
        <w:pStyle w:val="Beschriftung"/>
      </w:pPr>
      <w:bookmarkStart w:id="2955" w:name="_Toc413359640"/>
      <w:bookmarkStart w:id="2956" w:name="_Toc3557157"/>
      <w:bookmarkStart w:id="2957" w:name="_Toc26916545"/>
      <w:r>
        <w:t xml:space="preserve">Figure </w:t>
      </w:r>
      <w:r w:rsidR="00406B64">
        <w:fldChar w:fldCharType="begin"/>
      </w:r>
      <w:r w:rsidR="00406B64">
        <w:instrText xml:space="preserve"> SEQ Figure \* ARABIC </w:instrText>
      </w:r>
      <w:r w:rsidR="00406B64">
        <w:fldChar w:fldCharType="separate"/>
      </w:r>
      <w:r w:rsidR="0049567D">
        <w:rPr>
          <w:noProof/>
        </w:rPr>
        <w:t>80</w:t>
      </w:r>
      <w:r w:rsidR="00406B64">
        <w:fldChar w:fldCharType="end"/>
      </w:r>
      <w:r>
        <w:t>: Picture of an adhesive face</w:t>
      </w:r>
      <w:bookmarkEnd w:id="2955"/>
      <w:bookmarkEnd w:id="2956"/>
      <w:bookmarkEnd w:id="295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B9A7CC2"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49567D">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49567D" w:rsidRPr="00BD20ED">
              <w:rPr>
                <w:szCs w:val="34"/>
              </w:rPr>
              <w:t xml:space="preserve">Attribute </w:t>
            </w:r>
            <w:proofErr w:type="spellStart"/>
            <w:r w:rsidR="0049567D" w:rsidRPr="0049567D">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2D5E84F2" w:rsidR="00042E3F" w:rsidRPr="00226A3F" w:rsidRDefault="002E0AE1" w:rsidP="00A913FE">
      <w:pPr>
        <w:pStyle w:val="Beschriftung"/>
        <w:spacing w:before="120"/>
        <w:rPr>
          <w:rFonts w:cs="Calibri"/>
          <w:lang w:eastAsia="zh-CN"/>
        </w:rPr>
      </w:pPr>
      <w:bookmarkStart w:id="2958" w:name="_Toc3566544"/>
      <w:bookmarkStart w:id="2959" w:name="_Toc26916683"/>
      <w:r>
        <w:t xml:space="preserve">Table </w:t>
      </w:r>
      <w:r w:rsidR="00D43112">
        <w:fldChar w:fldCharType="begin"/>
      </w:r>
      <w:r w:rsidR="00D43112">
        <w:instrText xml:space="preserve"> SEQ Table \* ARABIC </w:instrText>
      </w:r>
      <w:r w:rsidR="00D43112">
        <w:fldChar w:fldCharType="separate"/>
      </w:r>
      <w:r w:rsidR="0049567D">
        <w:rPr>
          <w:noProof/>
        </w:rPr>
        <w:t>138</w:t>
      </w:r>
      <w:r w:rsidR="00D43112">
        <w:fldChar w:fldCharType="end"/>
      </w:r>
      <w:r>
        <w:t>: Attributes of element</w:t>
      </w:r>
      <w:r w:rsidRPr="00226A3F">
        <w:t xml:space="preserve"> </w:t>
      </w:r>
      <w:r w:rsidRPr="00F94FF6">
        <w:rPr>
          <w:rStyle w:val="elementdeftypeChar"/>
          <w:b/>
        </w:rPr>
        <w:t>&lt;connection_2d/&gt;</w:t>
      </w:r>
      <w:bookmarkEnd w:id="2958"/>
      <w:bookmarkEnd w:id="295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E4F52F8"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63C93BED" w14:textId="0B229744" w:rsidR="00042E3F" w:rsidRPr="00226A3F" w:rsidRDefault="002E0AE1" w:rsidP="00A913FE">
      <w:pPr>
        <w:pStyle w:val="Beschriftung"/>
        <w:spacing w:before="120"/>
      </w:pPr>
      <w:bookmarkStart w:id="2960" w:name="_Toc3566545"/>
      <w:bookmarkStart w:id="2961" w:name="_Toc26916684"/>
      <w:r>
        <w:t xml:space="preserve">Table </w:t>
      </w:r>
      <w:r w:rsidR="00D43112">
        <w:fldChar w:fldCharType="begin"/>
      </w:r>
      <w:r w:rsidR="00D43112">
        <w:instrText xml:space="preserve"> SEQ Table \* ARABIC </w:instrText>
      </w:r>
      <w:r w:rsidR="00D43112">
        <w:fldChar w:fldCharType="separate"/>
      </w:r>
      <w:r w:rsidR="0049567D">
        <w:rPr>
          <w:noProof/>
        </w:rPr>
        <w:t>139</w:t>
      </w:r>
      <w:r w:rsidR="00D43112">
        <w:fldChar w:fldCharType="end"/>
      </w:r>
      <w:r>
        <w:t>: Nested elements of element</w:t>
      </w:r>
      <w:r w:rsidRPr="00226A3F">
        <w:t xml:space="preserve"> </w:t>
      </w:r>
      <w:r w:rsidRPr="00F94FF6">
        <w:rPr>
          <w:rStyle w:val="elementdeftypeChar"/>
          <w:b/>
        </w:rPr>
        <w:t>&lt;connection_2d/&gt;</w:t>
      </w:r>
      <w:bookmarkEnd w:id="2960"/>
      <w:bookmarkEnd w:id="296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B9C360B" w:rsidR="00042E3F" w:rsidRPr="00226A3F" w:rsidRDefault="00042E3F" w:rsidP="00A913FE">
      <w:pPr>
        <w:pStyle w:val="Beschriftung"/>
        <w:spacing w:before="120"/>
      </w:pPr>
      <w:bookmarkStart w:id="2962" w:name="_Toc413359658"/>
      <w:bookmarkStart w:id="2963" w:name="_Toc3566546"/>
      <w:bookmarkStart w:id="2964" w:name="_Toc26916685"/>
      <w:r>
        <w:t xml:space="preserve">Table </w:t>
      </w:r>
      <w:r w:rsidR="00D43112">
        <w:fldChar w:fldCharType="begin"/>
      </w:r>
      <w:r w:rsidR="00D43112">
        <w:instrText xml:space="preserve"> SEQ Table \* ARABIC </w:instrText>
      </w:r>
      <w:r w:rsidR="00D43112">
        <w:fldChar w:fldCharType="separate"/>
      </w:r>
      <w:r w:rsidR="0049567D">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962"/>
      <w:bookmarkEnd w:id="2963"/>
      <w:bookmarkEnd w:id="2964"/>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965" w:name="_Toc3557076"/>
      <w:bookmarkStart w:id="2966" w:name="_Toc26916461"/>
      <w:r w:rsidRPr="007055D9">
        <w:lastRenderedPageBreak/>
        <w:t>Future extensions</w:t>
      </w:r>
      <w:bookmarkEnd w:id="2780"/>
      <w:bookmarkEnd w:id="2903"/>
      <w:bookmarkEnd w:id="2904"/>
      <w:bookmarkEnd w:id="2965"/>
      <w:bookmarkEnd w:id="2966"/>
    </w:p>
    <w:p w14:paraId="73353AE4" w14:textId="77777777" w:rsidR="00C107D0" w:rsidRPr="00226A3F" w:rsidRDefault="00C107D0" w:rsidP="00235336">
      <w:pPr>
        <w:jc w:val="both"/>
      </w:pPr>
      <w:bookmarkStart w:id="2967" w:name="_Toc338938925"/>
      <w:bookmarkStart w:id="296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969" w:name="_Toc338938923"/>
      <w:bookmarkStart w:id="2970" w:name="_Toc338939259"/>
      <w:bookmarkStart w:id="2971" w:name="_Toc413359625"/>
      <w:bookmarkStart w:id="2972" w:name="_Toc3557077"/>
      <w:bookmarkStart w:id="2973" w:name="_Toc26916462"/>
      <w:r w:rsidRPr="00226A3F">
        <w:t>Additional parameters for spot and seam welds</w:t>
      </w:r>
      <w:bookmarkEnd w:id="2969"/>
      <w:bookmarkEnd w:id="2970"/>
      <w:bookmarkEnd w:id="2971"/>
      <w:bookmarkEnd w:id="2972"/>
      <w:bookmarkEnd w:id="297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974" w:name="_Ref338846673"/>
      <w:bookmarkStart w:id="2975" w:name="_Toc338938924"/>
      <w:bookmarkStart w:id="2976" w:name="_Toc338939260"/>
      <w:bookmarkStart w:id="2977" w:name="_Toc413359626"/>
      <w:bookmarkStart w:id="2978" w:name="_Toc3557078"/>
      <w:bookmarkStart w:id="2979" w:name="_Toc26916463"/>
      <w:r w:rsidRPr="00226A3F">
        <w:t>Other relevant and new joint types</w:t>
      </w:r>
      <w:bookmarkEnd w:id="2974"/>
      <w:bookmarkEnd w:id="2975"/>
      <w:bookmarkEnd w:id="2976"/>
      <w:bookmarkEnd w:id="2977"/>
      <w:bookmarkEnd w:id="2978"/>
      <w:bookmarkEnd w:id="297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980" w:name="_Toc3557079"/>
      <w:bookmarkStart w:id="2981" w:name="_Toc26916464"/>
      <w:r w:rsidRPr="009F23CF">
        <w:lastRenderedPageBreak/>
        <w:t>Disclaimer</w:t>
      </w:r>
      <w:bookmarkEnd w:id="2980"/>
      <w:bookmarkEnd w:id="2981"/>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982" w:name="_Toc3557080"/>
      <w:bookmarkStart w:id="2983" w:name="_Toc26916465"/>
      <w:r w:rsidRPr="007055D9">
        <w:lastRenderedPageBreak/>
        <w:t>References</w:t>
      </w:r>
      <w:bookmarkEnd w:id="2781"/>
      <w:bookmarkEnd w:id="2782"/>
      <w:bookmarkEnd w:id="2967"/>
      <w:bookmarkEnd w:id="2968"/>
      <w:bookmarkEnd w:id="2982"/>
      <w:bookmarkEnd w:id="2983"/>
    </w:p>
    <w:p w14:paraId="70EC254B" w14:textId="77777777" w:rsidR="00C107D0" w:rsidRPr="00226A3F" w:rsidRDefault="00255787" w:rsidP="00C107D0">
      <w:pPr>
        <w:pStyle w:val="Literaturverzeichnis"/>
        <w:rPr>
          <w:kern w:val="22"/>
        </w:rPr>
      </w:pPr>
      <w:bookmarkStart w:id="2984" w:name="ReferenceHuf2001"/>
      <w:r w:rsidRPr="007055D9">
        <w:t>[</w:t>
      </w:r>
      <w:r w:rsidR="007A7FDF" w:rsidRPr="007055D9">
        <w:t>1</w:t>
      </w:r>
      <w:r w:rsidRPr="007055D9">
        <w:t>]</w:t>
      </w:r>
      <w:bookmarkEnd w:id="298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85" w:name="ReferenceZha2005"/>
      <w:r w:rsidRPr="00226A3F">
        <w:rPr>
          <w:kern w:val="22"/>
        </w:rPr>
        <w:t>[2]</w:t>
      </w:r>
      <w:bookmarkEnd w:id="298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86" w:name="ReferenceGai2006"/>
      <w:r w:rsidRPr="00226A3F">
        <w:rPr>
          <w:kern w:val="22"/>
        </w:rPr>
        <w:t>[3]</w:t>
      </w:r>
      <w:bookmarkEnd w:id="298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87" w:name="ReferenceBet2008"/>
      <w:r w:rsidRPr="00226A3F">
        <w:rPr>
          <w:kern w:val="22"/>
        </w:rPr>
        <w:t>[4]</w:t>
      </w:r>
      <w:bookmarkEnd w:id="298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88" w:name="ReferenceMik20061"/>
      <w:r w:rsidRPr="00226A3F">
        <w:rPr>
          <w:kern w:val="22"/>
        </w:rPr>
        <w:t>[5]</w:t>
      </w:r>
      <w:bookmarkEnd w:id="298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989" w:name="CiteFATXML"/>
      <w:bookmarkStart w:id="2990" w:name="_GoBack"/>
      <w:r w:rsidRPr="008A051D">
        <w:rPr>
          <w:lang w:val="de-DE"/>
        </w:rPr>
        <w:t>[</w:t>
      </w:r>
      <w:r w:rsidR="00AF1592">
        <w:rPr>
          <w:lang w:val="de-DE"/>
        </w:rPr>
        <w:t>7</w:t>
      </w:r>
      <w:r w:rsidRPr="008A051D">
        <w:rPr>
          <w:lang w:val="de-DE"/>
        </w:rPr>
        <w:t>]</w:t>
      </w:r>
      <w:bookmarkEnd w:id="2989"/>
      <w:bookmarkEnd w:id="2990"/>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64B34974"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ins w:id="2991" w:author="Dr. Carsten Franke" w:date="2019-12-11T01:02:00Z">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r w:rsidR="009F62A6">
          <w:rPr>
            <w:kern w:val="22"/>
            <w:lang w:val="de-DE"/>
          </w:rPr>
          <w:fldChar w:fldCharType="begin"/>
        </w:r>
        <w:r w:rsidR="009F62A6">
          <w:rPr>
            <w:kern w:val="22"/>
            <w:lang w:val="de-DE"/>
          </w:rPr>
          <w:instrText xml:space="preserve"> HYPERLINK "</w:instrText>
        </w:r>
        <w:r w:rsidR="009F62A6" w:rsidRPr="009F62A6">
          <w:rPr>
            <w:kern w:val="22"/>
            <w:lang w:val="de-DE"/>
          </w:rPr>
          <w:instrText>https://www.vda.de/de/services/Publikationen/fatxml-format-version-v1.2.html</w:instrText>
        </w:r>
        <w:r w:rsidR="009F62A6">
          <w:rPr>
            <w:kern w:val="22"/>
            <w:lang w:val="de-DE"/>
          </w:rPr>
          <w:instrText xml:space="preserve">" </w:instrText>
        </w:r>
        <w:r w:rsidR="009F62A6">
          <w:rPr>
            <w:kern w:val="22"/>
            <w:lang w:val="de-DE"/>
          </w:rPr>
          <w:fldChar w:fldCharType="separate"/>
        </w:r>
        <w:r w:rsidR="009F62A6" w:rsidRPr="001C50DB">
          <w:rPr>
            <w:rStyle w:val="Hyperlink"/>
            <w:kern w:val="22"/>
            <w:lang w:val="de-DE"/>
          </w:rPr>
          <w:t>https://www.vda.de/de/services/Publikationen/fatxml-format-version-v1.2.html</w:t>
        </w:r>
        <w:r w:rsidR="009F62A6">
          <w:rPr>
            <w:kern w:val="22"/>
            <w:lang w:val="de-DE"/>
          </w:rPr>
          <w:fldChar w:fldCharType="end"/>
        </w:r>
        <w:r w:rsidR="009F62A6">
          <w:rPr>
            <w:kern w:val="22"/>
            <w:lang w:val="de-DE"/>
          </w:rPr>
          <w:t xml:space="preserve"> </w:t>
        </w:r>
      </w:ins>
    </w:p>
    <w:p w14:paraId="6C6B7FC7" w14:textId="791580E8"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ins w:id="2992" w:author="Dr. Carsten Franke" w:date="2019-12-11T01:04:00Z">
        <w:r w:rsidR="0076014C">
          <w:rPr>
            <w:rStyle w:val="Hyperlink"/>
            <w:kern w:val="22"/>
          </w:rPr>
          <w:t xml:space="preserve">, </w:t>
        </w:r>
        <w:r w:rsidR="0076014C">
          <w:rPr>
            <w:rStyle w:val="Hyperlink"/>
            <w:kern w:val="22"/>
          </w:rPr>
          <w:br/>
        </w:r>
        <w:r w:rsidR="0076014C">
          <w:fldChar w:fldCharType="begin"/>
        </w:r>
        <w:r w:rsidR="0076014C">
          <w:instrText xml:space="preserve"> HYPERLINK "</w:instrText>
        </w:r>
        <w:r w:rsidR="0076014C" w:rsidRPr="0076014C">
          <w:instrText>https://www.vda.de/de/services/Publikationen/fat-schriftenreihe-286.html</w:instrText>
        </w:r>
        <w:r w:rsidR="0076014C">
          <w:instrText xml:space="preserve">" </w:instrText>
        </w:r>
        <w:r w:rsidR="0076014C">
          <w:fldChar w:fldCharType="separate"/>
        </w:r>
        <w:r w:rsidR="0076014C" w:rsidRPr="001C50DB">
          <w:rPr>
            <w:rStyle w:val="Hyperlink"/>
          </w:rPr>
          <w:t>https://www.vda.de/de/services/Publikationen/fat-schriftenreihe-286.html</w:t>
        </w:r>
        <w:r w:rsidR="0076014C">
          <w:fldChar w:fldCharType="end"/>
        </w:r>
        <w:r w:rsidR="0076014C">
          <w:t xml:space="preserve"> </w:t>
        </w:r>
      </w:ins>
    </w:p>
    <w:sectPr w:rsidR="001F4F5F" w:rsidRPr="00011C24" w:rsidSect="00E42BAD">
      <w:headerReference w:type="default" r:id="rId200"/>
      <w:footerReference w:type="default" r:id="rId20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2"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217"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216" w:author="Dr. Carsten Franke" w:date="2019-11-24T12:20:00Z" w:initials="CF">
    <w:p w14:paraId="12973899" w14:textId="1B336903" w:rsidR="009B3707" w:rsidRDefault="009B3707">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9B3707" w:rsidRDefault="009B3707">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285"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300" w:author="nick" w:date="2019-10-29T19:20:00Z" w:initials="n">
    <w:p w14:paraId="46B54B1E" w14:textId="340FA0BB" w:rsidR="009B3707" w:rsidRDefault="009B3707">
      <w:pPr>
        <w:pStyle w:val="Kommentartext"/>
      </w:pPr>
      <w:r>
        <w:rPr>
          <w:rStyle w:val="Kommentarzeichen"/>
        </w:rPr>
        <w:annotationRef/>
      </w:r>
    </w:p>
  </w:comment>
  <w:comment w:id="1301"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390"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475"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2047"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393"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 xml:space="preserve">Should we erase this </w:t>
      </w:r>
      <w:proofErr w:type="gramStart"/>
      <w:r>
        <w:t>altogether ?</w:t>
      </w:r>
      <w:proofErr w:type="gramEnd"/>
    </w:p>
  </w:comment>
  <w:comment w:id="2394"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C89EE" w14:textId="77777777" w:rsidR="00673240" w:rsidRDefault="00673240">
      <w:r>
        <w:separator/>
      </w:r>
    </w:p>
  </w:endnote>
  <w:endnote w:type="continuationSeparator" w:id="0">
    <w:p w14:paraId="09D56B74" w14:textId="77777777" w:rsidR="00673240" w:rsidRDefault="00673240">
      <w:r>
        <w:continuationSeparator/>
      </w:r>
    </w:p>
  </w:endnote>
  <w:endnote w:type="continuationNotice" w:id="1">
    <w:p w14:paraId="0CE21EFE" w14:textId="77777777" w:rsidR="00673240" w:rsidRDefault="006732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93" w:author="Dr. Carsten Franke" w:date="2019-12-10T20:52:00Z">
            <w:r w:rsidR="0033379A">
              <w:rPr>
                <w:noProof/>
                <w:sz w:val="16"/>
                <w:szCs w:val="16"/>
              </w:rPr>
              <w:t>December 10, 2019</w:t>
            </w:r>
          </w:ins>
          <w:del w:id="2994"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CC45B" w14:textId="77777777" w:rsidR="00673240" w:rsidRDefault="00673240">
      <w:r>
        <w:separator/>
      </w:r>
    </w:p>
  </w:footnote>
  <w:footnote w:type="continuationSeparator" w:id="0">
    <w:p w14:paraId="0E46D0B2" w14:textId="77777777" w:rsidR="00673240" w:rsidRDefault="00673240">
      <w:r>
        <w:continuationSeparator/>
      </w:r>
    </w:p>
  </w:footnote>
  <w:footnote w:type="continuationNotice" w:id="1">
    <w:p w14:paraId="005029A8" w14:textId="77777777" w:rsidR="00673240" w:rsidRDefault="00673240">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6E4DF4" w:rsidRPr="006E4DF4" w:rsidRDefault="006E4DF4">
      <w:pPr>
        <w:pStyle w:val="Funotentext"/>
      </w:pPr>
      <w:ins w:id="146" w:author="Dr. Carsten Franke" w:date="2019-12-11T01:15:00Z">
        <w:r>
          <w:rPr>
            <w:rStyle w:val="Funotenzeichen"/>
          </w:rPr>
          <w:footnoteRef/>
        </w:r>
        <w:r>
          <w:t xml:space="preserve"> </w:t>
        </w:r>
        <w:r w:rsidRPr="006E4DF4">
          <w:t>Cite from FATXML V</w:t>
        </w:r>
      </w:ins>
      <w:ins w:id="147" w:author="Dr. Carsten Franke" w:date="2019-12-11T01:16:00Z">
        <w:r w:rsidRPr="006E4DF4">
          <w:t>1.2 R2 file „</w:t>
        </w:r>
        <w:proofErr w:type="gramStart"/>
        <w:r w:rsidRPr="006E4DF4">
          <w:t>02_FATXML_General_Introduction_Data_Format_V1.2_R2_170515.pdf</w:t>
        </w:r>
        <w:r w:rsidRPr="006E4DF4">
          <w:t>“</w:t>
        </w:r>
        <w:proofErr w:type="gramEnd"/>
        <w:r w:rsidRPr="006E4DF4">
          <w:t>, p. 5: „</w:t>
        </w:r>
      </w:ins>
      <w:ins w:id="148" w:author="Dr. Carsten Franke" w:date="2019-12-11T01:17:00Z">
        <w:r w:rsidRPr="006E4DF4">
          <w:t>Currently the Solver-Codes PAM-CRASH, LS-DYNA, RADIOSS, OPTISTRUCT, MSC-NASTRAN and PERMAS support the FATXML-Format</w:t>
        </w:r>
      </w:ins>
      <w:ins w:id="149" w:author="Dr. Carsten Franke" w:date="2019-12-11T01:19:00Z">
        <w:r w:rsidR="00E6463A">
          <w:t xml:space="preserve"> […]. </w:t>
        </w:r>
        <w:r w:rsidR="00E6463A" w:rsidRPr="00E6463A">
          <w:t>ABAQUS currently supports the FATXML-Format only with special defined comment cards</w:t>
        </w:r>
        <w:r w:rsidR="00E6463A" w:rsidRPr="00E6463A">
          <w:t xml:space="preserve"> </w:t>
        </w:r>
        <w:r w:rsidR="00E6463A">
          <w:t xml:space="preserve">[…] </w:t>
        </w:r>
      </w:ins>
      <w:ins w:id="150" w:author="Dr. Carsten Franke" w:date="2019-12-11T01:16:00Z">
        <w:r w:rsidRPr="006E4DF4">
          <w:t xml:space="preserve">“ </w:t>
        </w:r>
      </w:ins>
    </w:p>
  </w:footnote>
  <w:footnote w:id="9">
    <w:p w14:paraId="7B55A5C7" w14:textId="4D2BB35A" w:rsidR="009B3707" w:rsidRPr="005872F9" w:rsidDel="003D35D3" w:rsidRDefault="009B3707" w:rsidP="006C2535">
      <w:pPr>
        <w:pStyle w:val="Funotentext"/>
        <w:rPr>
          <w:del w:id="954" w:author="nick" w:date="2019-10-29T16:41:00Z"/>
        </w:rPr>
      </w:pPr>
      <w:del w:id="955"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10">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20">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3240"/>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styleId="NichtaufgelsteErwhnung">
    <w:name w:val="Unresolved Mention"/>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196" Type="http://schemas.openxmlformats.org/officeDocument/2006/relationships/image" Target="media/image126.png"/><Relationship Id="rId200" Type="http://schemas.openxmlformats.org/officeDocument/2006/relationships/header" Target="header1.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1" Type="http://schemas.openxmlformats.org/officeDocument/2006/relationships/footer" Target="footer1.xm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fontTable" Target="fontTable.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www.vda.de/de/publikationen/publikationen_downloads/index.html" TargetMode="External"/><Relationship Id="rId203" Type="http://schemas.microsoft.com/office/2011/relationships/people" Target="peop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076B88-A979-4C54-9D43-792251D23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41457</Words>
  <Characters>261181</Characters>
  <Application>Microsoft Office Word</Application>
  <DocSecurity>0</DocSecurity>
  <Lines>2176</Lines>
  <Paragraphs>604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302034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92</cp:revision>
  <cp:lastPrinted>2015-03-23T01:59:00Z</cp:lastPrinted>
  <dcterms:created xsi:type="dcterms:W3CDTF">2019-05-16T08:07:00Z</dcterms:created>
  <dcterms:modified xsi:type="dcterms:W3CDTF">2019-12-11T00:26:00Z</dcterms:modified>
</cp:coreProperties>
</file>