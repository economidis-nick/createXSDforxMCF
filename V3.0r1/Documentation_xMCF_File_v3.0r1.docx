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292929"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53" w:name="_Ref334010986"/>
      <w:bookmarkStart w:id="54" w:name="_Toc3557082"/>
      <w:bookmarkStart w:id="5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292920" r:id="rId39"/>
        </w:object>
      </w:r>
    </w:p>
    <w:p w14:paraId="35DD0AD4" w14:textId="0CEC5CD1" w:rsidR="00066BB2" w:rsidRPr="007055D9" w:rsidRDefault="007250B7" w:rsidP="0050415A">
      <w:pPr>
        <w:pStyle w:val="Caption"/>
      </w:pPr>
      <w:bookmarkStart w:id="56" w:name="_Toc3557083"/>
      <w:bookmarkStart w:id="5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26921019"/>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64" w:name="_Ref333842518"/>
      <w:bookmarkStart w:id="65" w:name="_Ref333842510"/>
      <w:bookmarkStart w:id="66" w:name="_Toc3557084"/>
      <w:bookmarkStart w:id="6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69" w:name="_Ref334482085"/>
      <w:bookmarkStart w:id="70" w:name="_Ref334482078"/>
      <w:bookmarkStart w:id="71" w:name="_Toc3557085"/>
      <w:bookmarkStart w:id="7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73" w:name="_Toc3556930"/>
      <w:bookmarkStart w:id="74" w:name="_Toc26921020"/>
      <w:r w:rsidRPr="007055D9">
        <w:lastRenderedPageBreak/>
        <w:t>Keywords</w:t>
      </w:r>
      <w:r w:rsidR="00B61149" w:rsidRPr="007055D9">
        <w:t xml:space="preserve"> </w:t>
      </w:r>
      <w:r w:rsidR="004F2D36" w:rsidRPr="007055D9">
        <w:t>of XML specification</w:t>
      </w:r>
      <w:bookmarkEnd w:id="73"/>
      <w:bookmarkEnd w:id="74"/>
    </w:p>
    <w:p w14:paraId="433568B7" w14:textId="5A6121CA" w:rsidR="003B4F3B" w:rsidRPr="007055D9" w:rsidRDefault="00FF55A5" w:rsidP="00860E71">
      <w:pPr>
        <w:pStyle w:val="Heading2"/>
      </w:pPr>
      <w:bookmarkStart w:id="75" w:name="_Toc26921021"/>
      <w:r w:rsidRPr="007055D9">
        <w:t>Keywords</w:t>
      </w:r>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6" w:name="_Ref371679978"/>
      <w:bookmarkStart w:id="77" w:name="_Ref371939247"/>
      <w:bookmarkStart w:id="78" w:name="_Toc3556933"/>
      <w:bookmarkStart w:id="79" w:name="_Toc26921022"/>
      <w:bookmarkStart w:id="80" w:name="_Toc288196441"/>
      <w:bookmarkStart w:id="81"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7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2" w:name="_Toc3556934"/>
      <w:bookmarkStart w:id="83" w:name="_Toc26921023"/>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4" w:name="_Toc3556935"/>
      <w:bookmarkStart w:id="85" w:name="_Toc26921024"/>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6" w:name="_Toc3556936"/>
      <w:bookmarkStart w:id="87" w:name="_Toc26921025"/>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8" w:name="_Toc428456056"/>
      <w:bookmarkStart w:id="89" w:name="_Toc428537020"/>
      <w:bookmarkStart w:id="90" w:name="_Toc428969339"/>
      <w:bookmarkStart w:id="91" w:name="_Toc429052730"/>
      <w:bookmarkStart w:id="92" w:name="_Toc3556937"/>
      <w:bookmarkStart w:id="93" w:name="_Toc26921026"/>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94" w:name="_Toc3557086"/>
      <w:bookmarkStart w:id="9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6" w:name="_Toc3556938"/>
      <w:bookmarkStart w:id="97" w:name="_Toc26921027"/>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21028"/>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05" w:name="_Toc3566409"/>
      <w:bookmarkStart w:id="10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327322">
      <w:pPr>
        <w:pStyle w:val="Heading3"/>
        <w:tabs>
          <w:tab w:val="clear" w:pos="720"/>
          <w:tab w:val="num" w:pos="1701"/>
        </w:tabs>
      </w:pPr>
      <w:bookmarkStart w:id="107" w:name="_Toc3556940"/>
      <w:bookmarkStart w:id="108" w:name="_Toc26921029"/>
      <w:r w:rsidRPr="007055D9">
        <w:t>Date</w:t>
      </w:r>
      <w:bookmarkEnd w:id="107"/>
      <w:bookmarkEnd w:id="10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09" w:name="_Toc3556941"/>
      <w:bookmarkStart w:id="110" w:name="_Toc26921030"/>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11" w:name="_Toc3556942"/>
      <w:bookmarkStart w:id="112" w:name="_Toc26921031"/>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13" w:name="_Toc3566410"/>
      <w:bookmarkStart w:id="11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5" w:name="_Toc339013871"/>
      <w:bookmarkStart w:id="116" w:name="_Toc3556943"/>
      <w:bookmarkStart w:id="11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21033"/>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27" w:name="_Toc3566411"/>
      <w:bookmarkStart w:id="12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29" w:name="_Finite_Element_Specific"/>
      <w:bookmarkStart w:id="130" w:name="_Ref414560131"/>
      <w:bookmarkStart w:id="131" w:name="_Toc3556945"/>
      <w:bookmarkStart w:id="132" w:name="_Toc26921034"/>
      <w:bookmarkEnd w:id="1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3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34" w:name="_Toc3566412"/>
      <w:bookmarkStart w:id="13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4"/>
      <w:bookmarkEnd w:id="135"/>
    </w:p>
    <w:p w14:paraId="7CFA5C39" w14:textId="372D66F0" w:rsidR="00525E47" w:rsidRPr="00FE07F4" w:rsidRDefault="00525E47" w:rsidP="00525E47">
      <w:pPr>
        <w:jc w:val="both"/>
        <w:rPr>
          <w:lang w:val="en-GB"/>
        </w:rPr>
      </w:pPr>
      <w:commentRangeStart w:id="13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36"/>
      <w:r w:rsidR="0035369C">
        <w:rPr>
          <w:rStyle w:val="CommentReference"/>
          <w:lang w:eastAsia="x-none"/>
        </w:rPr>
        <w:commentReference w:id="13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37" w:name="_Toc3566413"/>
      <w:bookmarkStart w:id="13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7"/>
      <w:bookmarkEnd w:id="13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9" w:name="_Toc373504790"/>
      <w:bookmarkStart w:id="140" w:name="_Toc373505008"/>
      <w:bookmarkStart w:id="141" w:name="_Toc339013872"/>
      <w:bookmarkStart w:id="142" w:name="_Ref414560151"/>
      <w:bookmarkStart w:id="143" w:name="_Toc3556946"/>
      <w:bookmarkStart w:id="144" w:name="_Toc26921035"/>
      <w:bookmarkEnd w:id="139"/>
      <w:bookmarkEnd w:id="140"/>
      <w:r w:rsidRPr="007055D9">
        <w:lastRenderedPageBreak/>
        <w:t>Connection Data</w:t>
      </w:r>
      <w:bookmarkEnd w:id="14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2"/>
      <w:bookmarkEnd w:id="143"/>
      <w:bookmarkEnd w:id="14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45" w:name="_Toc3566416"/>
      <w:bookmarkStart w:id="14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
      <w:bookmarkEnd w:id="1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47" w:name="_Toc3566417"/>
      <w:bookmarkStart w:id="14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7"/>
      <w:bookmarkEnd w:id="14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9" w:name="_Ref432343981"/>
      <w:bookmarkStart w:id="150" w:name="_Toc3556947"/>
      <w:bookmarkStart w:id="151" w:name="_Toc26921036"/>
      <w:r w:rsidRPr="007055D9">
        <w:t xml:space="preserve">Connected </w:t>
      </w:r>
      <w:r w:rsidR="00A101BB" w:rsidRPr="007055D9">
        <w:t>Objects</w:t>
      </w:r>
      <w:bookmarkEnd w:id="149"/>
      <w:bookmarkEnd w:id="150"/>
      <w:bookmarkEnd w:id="151"/>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52" w:name="_Toc3566418"/>
      <w:bookmarkStart w:id="153" w:name="_Toc26921258"/>
      <w:bookmarkStart w:id="154"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52"/>
      <w:bookmarkEnd w:id="153"/>
    </w:p>
    <w:p w14:paraId="6E0C7858" w14:textId="77777777" w:rsidR="00A33BC7" w:rsidRPr="007055D9" w:rsidRDefault="00543B6B" w:rsidP="00860E71">
      <w:pPr>
        <w:pStyle w:val="Heading4"/>
      </w:pPr>
      <w:bookmarkStart w:id="155" w:name="_Ref428791371"/>
      <w:bookmarkStart w:id="156" w:name="_Ref428891357"/>
      <w:bookmarkStart w:id="157" w:name="_Ref428892751"/>
      <w:bookmarkStart w:id="158" w:name="_Toc3556948"/>
      <w:bookmarkStart w:id="159"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4"/>
      <w:bookmarkEnd w:id="155"/>
      <w:bookmarkEnd w:id="156"/>
      <w:bookmarkEnd w:id="157"/>
      <w:bookmarkEnd w:id="158"/>
      <w:bookmarkEnd w:id="159"/>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60" w:name="_Toc3566419"/>
      <w:bookmarkStart w:id="161"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60"/>
      <w:bookmarkEnd w:id="16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2" w:name="_Toc3556949"/>
      <w:bookmarkStart w:id="163"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2"/>
      <w:bookmarkEnd w:id="16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64" w:name="_Toc3566420"/>
      <w:bookmarkStart w:id="165"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4"/>
      <w:bookmarkEnd w:id="16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66" w:name="_Toc21650806"/>
      <w:bookmarkStart w:id="167" w:name="_Ref21651717"/>
      <w:bookmarkStart w:id="168" w:name="_Toc26921039"/>
      <w:r>
        <w:t>Special Topological situations</w:t>
      </w:r>
      <w:bookmarkEnd w:id="166"/>
      <w:bookmarkEnd w:id="167"/>
      <w:bookmarkEnd w:id="16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796847" w:rsidRPr="003A0545" w:rsidRDefault="00796847" w:rsidP="00C5158C">
                            <w:pPr>
                              <w:pStyle w:val="Caption"/>
                              <w:rPr>
                                <w:noProof/>
                                <w:szCs w:val="24"/>
                              </w:rPr>
                            </w:pPr>
                            <w:bookmarkStart w:id="169" w:name="_Ref21650472"/>
                            <w:bookmarkStart w:id="170" w:name="_Toc21650945"/>
                            <w:bookmarkStart w:id="171" w:name="_Toc26921177"/>
                            <w:r>
                              <w:t xml:space="preserve">Figure </w:t>
                            </w:r>
                            <w:r>
                              <w:fldChar w:fldCharType="begin"/>
                            </w:r>
                            <w:r>
                              <w:instrText xml:space="preserve"> SEQ Figure \* ARABIC </w:instrText>
                            </w:r>
                            <w:r>
                              <w:fldChar w:fldCharType="separate"/>
                            </w:r>
                            <w:r>
                              <w:rPr>
                                <w:noProof/>
                              </w:rPr>
                              <w:t>7</w:t>
                            </w:r>
                            <w:r>
                              <w:fldChar w:fldCharType="end"/>
                            </w:r>
                            <w:bookmarkEnd w:id="169"/>
                            <w:r>
                              <w:t>: special topologies</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796847" w:rsidRPr="003A0545" w:rsidRDefault="00796847" w:rsidP="00C5158C">
                      <w:pPr>
                        <w:pStyle w:val="Caption"/>
                        <w:rPr>
                          <w:noProof/>
                          <w:szCs w:val="24"/>
                        </w:rPr>
                      </w:pPr>
                      <w:bookmarkStart w:id="172" w:name="_Ref21650472"/>
                      <w:bookmarkStart w:id="173" w:name="_Toc21650945"/>
                      <w:bookmarkStart w:id="174" w:name="_Toc26921177"/>
                      <w:r>
                        <w:t xml:space="preserve">Figure </w:t>
                      </w:r>
                      <w:r>
                        <w:fldChar w:fldCharType="begin"/>
                      </w:r>
                      <w:r>
                        <w:instrText xml:space="preserve"> SEQ Figure \* ARABIC </w:instrText>
                      </w:r>
                      <w:r>
                        <w:fldChar w:fldCharType="separate"/>
                      </w:r>
                      <w:r>
                        <w:rPr>
                          <w:noProof/>
                        </w:rPr>
                        <w:t>7</w:t>
                      </w:r>
                      <w:r>
                        <w:fldChar w:fldCharType="end"/>
                      </w:r>
                      <w:bookmarkEnd w:id="172"/>
                      <w:r>
                        <w:t>: special topologies</w:t>
                      </w:r>
                      <w:bookmarkEnd w:id="173"/>
                      <w:bookmarkEnd w:id="174"/>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lastRenderedPageBreak/>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175" w:name="_Toc21651031"/>
      <w:bookmarkStart w:id="176"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5"/>
      <w:bookmarkEnd w:id="17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177" w:name="_Toc21651032"/>
      <w:bookmarkStart w:id="178"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177"/>
      <w:bookmarkEnd w:id="178"/>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179" w:name="_Toc21651033"/>
      <w:bookmarkStart w:id="180"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179"/>
      <w:bookmarkEnd w:id="180"/>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181" w:author="nick" w:date="2019-12-19T19:41:00Z">
        <w:r w:rsidDel="002A3F86">
          <w:rPr>
            <w:szCs w:val="22"/>
          </w:rPr>
          <w:delText>does not contain self-connection</w:delText>
        </w:r>
      </w:del>
      <w:ins w:id="182" w:author="nick" w:date="2019-12-19T19:41:00Z">
        <w:r w:rsidR="002A3F86">
          <w:rPr>
            <w:szCs w:val="22"/>
          </w:rPr>
          <w:t>is</w:t>
        </w:r>
      </w:ins>
      <w:ins w:id="183"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lastRenderedPageBreak/>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84" w:name="_Ref414608310"/>
      <w:bookmarkStart w:id="185" w:name="_Toc3556950"/>
      <w:bookmarkStart w:id="186" w:name="_Toc26921040"/>
      <w:r>
        <w:t xml:space="preserve">Contacts and </w:t>
      </w:r>
      <w:r w:rsidR="004B7C8B">
        <w:t>F</w:t>
      </w:r>
      <w:r w:rsidR="004B7C8B" w:rsidRPr="004B7C8B">
        <w:t>riction</w:t>
      </w:r>
      <w:bookmarkEnd w:id="184"/>
      <w:bookmarkEnd w:id="185"/>
      <w:bookmarkEnd w:id="18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87" w:name="_Ref414841585"/>
      <w:bookmarkStart w:id="188" w:name="_Toc3556951"/>
      <w:bookmarkStart w:id="189" w:name="_Toc26921041"/>
      <w:r w:rsidRPr="00880D5C">
        <w:rPr>
          <w:szCs w:val="26"/>
        </w:rPr>
        <w:t xml:space="preserve">Element </w:t>
      </w:r>
      <w:r w:rsidRPr="00880D5C">
        <w:rPr>
          <w:rFonts w:ascii="Courier New" w:hAnsi="Courier New" w:cs="Courier New"/>
          <w:b w:val="0"/>
          <w:i/>
          <w:szCs w:val="26"/>
        </w:rPr>
        <w:t>&lt;contact_list/&gt;</w:t>
      </w:r>
      <w:bookmarkEnd w:id="187"/>
      <w:bookmarkEnd w:id="188"/>
      <w:bookmarkEnd w:id="18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bookmarkStart w:id="190" w:name="_GoBack"/>
            <w:bookmarkEnd w:id="190"/>
            <w:commentRangeStart w:id="191"/>
            <w:del w:id="192"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191"/>
              <w:r w:rsidR="00A66FA9" w:rsidDel="00A66FA9">
                <w:rPr>
                  <w:rStyle w:val="CommentReference"/>
                  <w:lang w:eastAsia="x-none"/>
                </w:rPr>
                <w:commentReference w:id="191"/>
              </w:r>
            </w:del>
          </w:p>
        </w:tc>
      </w:tr>
    </w:tbl>
    <w:p w14:paraId="2E829EE4" w14:textId="3E1F58CF" w:rsidR="001C74F6" w:rsidRDefault="001C74F6" w:rsidP="00543B6B">
      <w:pPr>
        <w:pStyle w:val="Caption"/>
        <w:spacing w:before="120"/>
      </w:pPr>
      <w:bookmarkStart w:id="193" w:name="_Toc414573794"/>
      <w:bookmarkStart w:id="194" w:name="_Toc3566421"/>
      <w:bookmarkStart w:id="195"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3"/>
      <w:bookmarkEnd w:id="194"/>
      <w:bookmarkEnd w:id="19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96" w:name="_Toc3556952"/>
      <w:bookmarkStart w:id="197"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96"/>
      <w:bookmarkEnd w:id="19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198" w:name="_Toc3566422"/>
      <w:bookmarkStart w:id="199"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98"/>
      <w:bookmarkEnd w:id="199"/>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00" w:name="_Toc3556953"/>
      <w:bookmarkStart w:id="201"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00"/>
      <w:bookmarkEnd w:id="201"/>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02"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03" w:author="nick" w:date="2019-12-19T20:17:00Z">
        <w:r w:rsidR="00BE444C">
          <w:rPr>
            <w:rFonts w:cs="Courier New"/>
            <w:szCs w:val="22"/>
          </w:rPr>
          <w:t xml:space="preserve">e first level parts </w:t>
        </w:r>
      </w:ins>
      <w:del w:id="204"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05"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06"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07" w:author="nick" w:date="2019-12-19T20:15:00Z"/>
                <w:rFonts w:cs="Calibri"/>
                <w:sz w:val="20"/>
                <w:szCs w:val="20"/>
                <w:lang w:eastAsia="zh-CN"/>
              </w:rPr>
            </w:pPr>
            <w:del w:id="208"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09" w:author="nick" w:date="2019-12-19T20:15:00Z"/>
                <w:sz w:val="20"/>
                <w:szCs w:val="20"/>
              </w:rPr>
            </w:pPr>
            <w:del w:id="210"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11" w:author="nick" w:date="2019-12-19T20:15:00Z"/>
                <w:sz w:val="20"/>
                <w:szCs w:val="20"/>
              </w:rPr>
            </w:pPr>
            <w:del w:id="212"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13" w:author="nick" w:date="2019-12-19T20:15:00Z"/>
                <w:sz w:val="20"/>
                <w:szCs w:val="20"/>
              </w:rPr>
            </w:pPr>
            <w:del w:id="21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15" w:author="nick" w:date="2019-12-19T20:15:00Z"/>
                <w:sz w:val="20"/>
                <w:szCs w:val="20"/>
              </w:rPr>
            </w:pPr>
            <w:del w:id="216"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17"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18" w:author="nick" w:date="2019-12-19T20:15:00Z"/>
                <w:rFonts w:cs="Calibri"/>
                <w:sz w:val="20"/>
                <w:szCs w:val="20"/>
                <w:lang w:eastAsia="zh-CN"/>
              </w:rPr>
            </w:pPr>
            <w:del w:id="219"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220" w:author="nick" w:date="2019-12-19T20:15:00Z"/>
                <w:sz w:val="20"/>
                <w:szCs w:val="20"/>
              </w:rPr>
            </w:pPr>
            <w:del w:id="221"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222" w:author="nick" w:date="2019-12-19T20:15:00Z"/>
                <w:sz w:val="20"/>
                <w:szCs w:val="20"/>
              </w:rPr>
            </w:pPr>
            <w:del w:id="223"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224" w:author="nick" w:date="2019-12-19T20:15:00Z"/>
                <w:sz w:val="20"/>
                <w:szCs w:val="20"/>
              </w:rPr>
            </w:pPr>
            <w:del w:id="22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226" w:author="nick" w:date="2019-12-19T20:15:00Z"/>
                <w:sz w:val="20"/>
                <w:szCs w:val="20"/>
              </w:rPr>
            </w:pPr>
            <w:del w:id="227" w:author="nick" w:date="2019-12-19T20:15:00Z">
              <w:r w:rsidRPr="003103A4" w:rsidDel="00BE444C">
                <w:rPr>
                  <w:sz w:val="20"/>
                  <w:szCs w:val="20"/>
                </w:rPr>
                <w:delText>Optional, if label is present.</w:delText>
              </w:r>
            </w:del>
          </w:p>
        </w:tc>
      </w:tr>
      <w:tr w:rsidR="00BE444C" w:rsidRPr="00397AE8" w14:paraId="07F51568" w14:textId="77777777" w:rsidTr="0011065E">
        <w:trPr>
          <w:ins w:id="228"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229" w:author="nick" w:date="2019-12-19T20:13:00Z"/>
                <w:sz w:val="20"/>
                <w:szCs w:val="20"/>
              </w:rPr>
            </w:pPr>
            <w:ins w:id="230"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231" w:author="nick" w:date="2019-12-19T20:13:00Z"/>
                <w:sz w:val="20"/>
                <w:szCs w:val="20"/>
              </w:rPr>
            </w:pPr>
            <w:ins w:id="232"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233"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234" w:author="nick" w:date="2019-12-19T20:13:00Z"/>
                <w:sz w:val="20"/>
                <w:szCs w:val="20"/>
              </w:rPr>
            </w:pPr>
            <w:ins w:id="235"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236" w:author="nick" w:date="2019-12-19T20:13:00Z"/>
                <w:sz w:val="20"/>
                <w:szCs w:val="20"/>
              </w:rPr>
            </w:pPr>
          </w:p>
        </w:tc>
      </w:tr>
    </w:tbl>
    <w:p w14:paraId="13344E44" w14:textId="695B52DF" w:rsidR="006A6AD6" w:rsidRDefault="006A6AD6" w:rsidP="00543B6B">
      <w:pPr>
        <w:pStyle w:val="Caption"/>
        <w:spacing w:before="120"/>
      </w:pPr>
      <w:bookmarkStart w:id="237" w:name="_Toc414573795"/>
      <w:bookmarkStart w:id="238" w:name="_Toc3566423"/>
      <w:bookmarkStart w:id="239"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7"/>
      <w:bookmarkEnd w:id="238"/>
      <w:bookmarkEnd w:id="239"/>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240" w:author="nick" w:date="2019-12-19T20:14:00Z"/>
        </w:rPr>
      </w:pPr>
      <w:del w:id="241"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242" w:author="nick" w:date="2019-12-19T20:14:00Z"/>
        </w:rPr>
      </w:pPr>
      <w:del w:id="243"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44" w:author="nick" w:date="2019-12-19T20:12:00Z">
        <w:r w:rsidR="00BE444C">
          <w:rPr>
            <w:rFonts w:ascii="Courier New" w:hAnsi="Courier New"/>
            <w:sz w:val="18"/>
            <w:szCs w:val="18"/>
          </w:rPr>
          <w:t>p</w:t>
        </w:r>
        <w:r w:rsidR="00BE444C">
          <w:rPr>
            <w:rFonts w:ascii="Courier New" w:hAnsi="Courier New"/>
            <w:sz w:val="18"/>
            <w:szCs w:val="18"/>
          </w:rPr>
          <w:t>art_index</w:t>
        </w:r>
        <w:r w:rsidR="00BE444C" w:rsidRPr="000B11EA">
          <w:t xml:space="preserve">: </w:t>
        </w:r>
      </w:ins>
      <w:ins w:id="245" w:author="nick" w:date="2019-12-19T20:14:00Z">
        <w:r w:rsidR="00BE444C">
          <w:t xml:space="preserve">The flange partner with this index (see section </w:t>
        </w:r>
        <w:r w:rsidR="00BE444C">
          <w:fldChar w:fldCharType="begin"/>
        </w:r>
        <w:r w:rsidR="00BE444C">
          <w:instrText xml:space="preserve"> REF _Ref428791371 \r \h </w:instrText>
        </w:r>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246" w:author="nick" w:date="2019-12-19T20:14:00Z"/>
        </w:rPr>
      </w:pPr>
      <w:del w:id="247"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8" w:name="_Toc3556954"/>
      <w:bookmarkStart w:id="249"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8"/>
      <w:bookmarkEnd w:id="24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250"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251" w:author="nick" w:date="2019-12-19T20:20:00Z"/>
          <w:rFonts w:cs="Courier New"/>
          <w:b/>
          <w:szCs w:val="16"/>
        </w:rPr>
      </w:pPr>
      <w:ins w:id="252"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253" w:author="nick" w:date="2019-12-19T20:20:00Z"/>
          <w:b/>
          <w:color w:val="0070C0"/>
        </w:rPr>
      </w:pPr>
      <w:ins w:id="254" w:author="nick" w:date="2019-12-19T20:20:00Z">
        <w:r w:rsidRPr="00F829D8">
          <w:rPr>
            <w:b/>
            <w:color w:val="0070C0"/>
          </w:rPr>
          <w:t xml:space="preserve">   &lt;partner </w:t>
        </w:r>
        <w:r>
          <w:rPr>
            <w:b/>
            <w:color w:val="0070C0"/>
          </w:rPr>
          <w:t>part_index</w:t>
        </w:r>
        <w:r w:rsidRPr="00F829D8">
          <w:rPr>
            <w:b/>
            <w:color w:val="0070C0"/>
          </w:rPr>
          <w:t>=</w:t>
        </w:r>
        <w:r>
          <w:rPr>
            <w:b/>
            <w:color w:val="0070C0"/>
          </w:rPr>
          <w:t>"</w:t>
        </w:r>
        <w:r>
          <w:rPr>
            <w:b/>
            <w:color w:val="0070C0"/>
          </w:rPr>
          <w:t>1</w:t>
        </w:r>
        <w:r>
          <w:rPr>
            <w:b/>
            <w:color w:val="0070C0"/>
          </w:rPr>
          <w:t>"</w:t>
        </w:r>
        <w:r w:rsidRPr="00F829D8">
          <w:rPr>
            <w:b/>
            <w:color w:val="0070C0"/>
          </w:rPr>
          <w:t>/&gt;</w:t>
        </w:r>
      </w:ins>
    </w:p>
    <w:p w14:paraId="2371DFD6" w14:textId="78B5A6E7" w:rsidR="00BE444C" w:rsidRPr="00F829D8" w:rsidRDefault="00BE444C" w:rsidP="00BE444C">
      <w:pPr>
        <w:pStyle w:val="XMLCode"/>
        <w:ind w:firstLine="539"/>
        <w:rPr>
          <w:ins w:id="255" w:author="nick" w:date="2019-12-19T20:20:00Z"/>
          <w:b/>
          <w:color w:val="0070C0"/>
        </w:rPr>
      </w:pPr>
      <w:ins w:id="256" w:author="nick" w:date="2019-12-19T20:20:00Z">
        <w:r w:rsidRPr="00F829D8">
          <w:rPr>
            <w:b/>
            <w:color w:val="0070C0"/>
          </w:rPr>
          <w:t xml:space="preserve">   &lt;partner </w:t>
        </w:r>
        <w:r>
          <w:rPr>
            <w:b/>
            <w:color w:val="0070C0"/>
          </w:rPr>
          <w:t>part_index</w:t>
        </w:r>
        <w:r w:rsidRPr="00F829D8">
          <w:rPr>
            <w:b/>
            <w:color w:val="0070C0"/>
          </w:rPr>
          <w:t>=</w:t>
        </w:r>
        <w:r>
          <w:rPr>
            <w:b/>
            <w:color w:val="0070C0"/>
          </w:rPr>
          <w:t>"</w:t>
        </w:r>
        <w:r>
          <w:rPr>
            <w:b/>
            <w:color w:val="0070C0"/>
          </w:rPr>
          <w:t>42</w:t>
        </w:r>
        <w:r>
          <w:rPr>
            <w:b/>
            <w:color w:val="0070C0"/>
          </w:rPr>
          <w:t>"</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257"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258" w:author="nick" w:date="2019-12-19T20:20:00Z"/>
          <w:rFonts w:cs="Courier New"/>
          <w:b/>
          <w:szCs w:val="16"/>
        </w:rPr>
      </w:pPr>
      <w:del w:id="259"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260" w:author="nick" w:date="2019-12-19T20:20:00Z"/>
          <w:b/>
          <w:color w:val="0070C0"/>
        </w:rPr>
      </w:pPr>
      <w:del w:id="26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262" w:author="nick" w:date="2019-12-19T20:20:00Z"/>
          <w:b/>
          <w:color w:val="0070C0"/>
        </w:rPr>
      </w:pPr>
      <w:del w:id="26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264" w:author="nick" w:date="2019-12-19T20:20:00Z"/>
          <w:rFonts w:cs="Courier New"/>
          <w:b/>
          <w:color w:val="0070C0"/>
          <w:szCs w:val="16"/>
        </w:rPr>
      </w:pPr>
      <w:del w:id="265"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266" w:author="nick" w:date="2019-12-19T20:20:00Z"/>
          <w:rFonts w:cs="Courier New"/>
          <w:b/>
          <w:szCs w:val="16"/>
        </w:rPr>
      </w:pPr>
      <w:del w:id="267"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268" w:author="nick" w:date="2019-12-19T20:20:00Z"/>
          <w:rFonts w:cs="Courier New"/>
          <w:b/>
          <w:szCs w:val="16"/>
        </w:rPr>
      </w:pPr>
      <w:del w:id="269"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270" w:author="nick" w:date="2019-12-19T20:20:00Z"/>
          <w:b/>
          <w:color w:val="0070C0"/>
        </w:rPr>
      </w:pPr>
      <w:del w:id="27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272" w:author="nick" w:date="2019-12-19T20:20:00Z"/>
          <w:b/>
          <w:color w:val="0070C0"/>
        </w:rPr>
      </w:pPr>
      <w:del w:id="273"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274" w:author="nick" w:date="2019-12-19T20:20:00Z"/>
          <w:rFonts w:cs="Courier New"/>
          <w:b/>
          <w:color w:val="0070C0"/>
          <w:szCs w:val="16"/>
        </w:rPr>
      </w:pPr>
      <w:del w:id="275"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276" w:author="nick" w:date="2019-12-19T20:20:00Z"/>
          <w:rFonts w:cs="Courier New"/>
          <w:b/>
          <w:szCs w:val="16"/>
        </w:rPr>
      </w:pPr>
      <w:del w:id="277"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lastRenderedPageBreak/>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8" w:name="_Ref414837767"/>
      <w:bookmarkStart w:id="279" w:name="_Toc3556955"/>
      <w:bookmarkStart w:id="280" w:name="_Toc26921045"/>
      <w:r>
        <w:t xml:space="preserve">Local </w:t>
      </w:r>
      <w:r w:rsidR="008706FB">
        <w:t>Contact</w:t>
      </w:r>
      <w:r w:rsidRPr="0030552A">
        <w:t xml:space="preserve"> </w:t>
      </w:r>
      <w:r w:rsidR="008706FB">
        <w:t>P</w:t>
      </w:r>
      <w:r>
        <w:t>ropert</w:t>
      </w:r>
      <w:r w:rsidR="008706FB">
        <w:t>ies</w:t>
      </w:r>
      <w:bookmarkEnd w:id="278"/>
      <w:bookmarkEnd w:id="279"/>
      <w:bookmarkEnd w:id="280"/>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281" w:name="_Toc3566424"/>
      <w:bookmarkStart w:id="282"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81"/>
      <w:bookmarkEnd w:id="28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83" w:name="_Ref414836574"/>
      <w:bookmarkStart w:id="284" w:name="_Toc3556956"/>
      <w:bookmarkStart w:id="285" w:name="_Toc26921046"/>
      <w:r w:rsidRPr="007055D9">
        <w:t>Joints</w:t>
      </w:r>
      <w:bookmarkEnd w:id="283"/>
      <w:bookmarkEnd w:id="284"/>
      <w:bookmarkEnd w:id="28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286" w:name="_Toc3566425"/>
      <w:bookmarkStart w:id="287"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6"/>
      <w:bookmarkEnd w:id="28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8" w:name="_Toc428456083"/>
      <w:bookmarkStart w:id="289" w:name="_Toc428537047"/>
      <w:bookmarkStart w:id="290" w:name="_Toc428969366"/>
      <w:bookmarkStart w:id="291" w:name="_Toc429052757"/>
      <w:bookmarkStart w:id="292" w:name="_Toc3556957"/>
      <w:bookmarkStart w:id="293" w:name="_Toc26921047"/>
      <w:bookmarkEnd w:id="288"/>
      <w:bookmarkEnd w:id="289"/>
      <w:bookmarkEnd w:id="290"/>
      <w:bookmarkEnd w:id="29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2"/>
      <w:bookmarkEnd w:id="29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4" w:name="_Toc428279348"/>
      <w:bookmarkStart w:id="295" w:name="_Toc428456085"/>
      <w:bookmarkStart w:id="296" w:name="_Toc428537049"/>
      <w:bookmarkStart w:id="297" w:name="_Toc428969368"/>
      <w:bookmarkStart w:id="298" w:name="_Toc429052759"/>
      <w:bookmarkStart w:id="299" w:name="_Toc3556958"/>
      <w:bookmarkStart w:id="300" w:name="_Toc26921048"/>
      <w:bookmarkEnd w:id="294"/>
      <w:bookmarkEnd w:id="295"/>
      <w:bookmarkEnd w:id="296"/>
      <w:bookmarkEnd w:id="297"/>
      <w:bookmarkEnd w:id="298"/>
      <w:r w:rsidRPr="007055D9">
        <w:t>XML Schema Definition</w:t>
      </w:r>
      <w:bookmarkEnd w:id="299"/>
      <w:bookmarkEnd w:id="30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1" w:name="_Toc334484488"/>
      <w:bookmarkStart w:id="302" w:name="_Toc334486133"/>
      <w:bookmarkStart w:id="303" w:name="XMLStructureConnectionGroups"/>
      <w:bookmarkStart w:id="304" w:name="SeamweldConnectionGroupPart"/>
      <w:bookmarkStart w:id="305" w:name="XMLStructurePartsPIDs"/>
      <w:bookmarkStart w:id="306" w:name="XMLStructureConnections"/>
      <w:bookmarkStart w:id="307" w:name="XMLStructurePointConnections"/>
      <w:bookmarkStart w:id="308" w:name="XMLStructureLineConnections"/>
      <w:bookmarkStart w:id="309" w:name="XMLStructurePlaneConnections"/>
      <w:bookmarkStart w:id="310" w:name="_Toc338938892"/>
      <w:bookmarkStart w:id="311" w:name="_Toc338939088"/>
      <w:bookmarkStart w:id="312" w:name="_Toc3556959"/>
      <w:bookmarkStart w:id="313" w:name="_Toc26921049"/>
      <w:bookmarkEnd w:id="80"/>
      <w:bookmarkEnd w:id="81"/>
      <w:bookmarkEnd w:id="301"/>
      <w:bookmarkEnd w:id="302"/>
      <w:bookmarkEnd w:id="303"/>
      <w:bookmarkEnd w:id="304"/>
      <w:bookmarkEnd w:id="305"/>
      <w:bookmarkEnd w:id="306"/>
      <w:bookmarkEnd w:id="307"/>
      <w:bookmarkEnd w:id="308"/>
      <w:bookmarkEnd w:id="309"/>
      <w:r w:rsidRPr="007055D9">
        <w:lastRenderedPageBreak/>
        <w:t>Data Common to any Connection</w:t>
      </w:r>
      <w:bookmarkEnd w:id="310"/>
      <w:bookmarkEnd w:id="311"/>
      <w:bookmarkEnd w:id="312"/>
      <w:bookmarkEnd w:id="3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4" w:name="_Ref448911656"/>
      <w:bookmarkStart w:id="315" w:name="_Toc3556960"/>
      <w:bookmarkStart w:id="316" w:name="_Toc26921050"/>
      <w:bookmarkStart w:id="317" w:name="_Toc413359574"/>
      <w:bookmarkStart w:id="318" w:name="_Toc338938893"/>
      <w:bookmarkStart w:id="319" w:name="_Toc338939089"/>
      <w:bookmarkStart w:id="320" w:name="_Toc288196462"/>
      <w:bookmarkStart w:id="321" w:name="_Toc288200760"/>
      <w:r>
        <w:t>Indices and their properties</w:t>
      </w:r>
      <w:bookmarkEnd w:id="314"/>
      <w:bookmarkEnd w:id="315"/>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2" w:name="_Toc3556961"/>
      <w:bookmarkStart w:id="323" w:name="_Toc26921051"/>
      <w:r w:rsidRPr="00BD20ED">
        <w:rPr>
          <w:szCs w:val="34"/>
        </w:rPr>
        <w:t xml:space="preserve">Attribute </w:t>
      </w:r>
      <w:r w:rsidRPr="00BD20ED">
        <w:rPr>
          <w:rFonts w:ascii="Courier New" w:hAnsi="Courier New" w:cs="Courier New"/>
          <w:b w:val="0"/>
          <w:szCs w:val="34"/>
          <w:highlight w:val="white"/>
        </w:rPr>
        <w:t>label</w:t>
      </w:r>
      <w:bookmarkEnd w:id="317"/>
      <w:bookmarkEnd w:id="322"/>
      <w:bookmarkEnd w:id="3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4" w:name="_Ref413329202"/>
      <w:bookmarkStart w:id="325" w:name="_Toc413359575"/>
      <w:bookmarkStart w:id="326" w:name="_Toc3556962"/>
      <w:bookmarkStart w:id="327" w:name="_Toc26921052"/>
      <w:r>
        <w:rPr>
          <w:szCs w:val="34"/>
        </w:rPr>
        <w:t>Dimensions and Coordinates</w:t>
      </w:r>
      <w:bookmarkEnd w:id="324"/>
      <w:bookmarkEnd w:id="325"/>
      <w:bookmarkEnd w:id="326"/>
      <w:bookmarkEnd w:id="32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8" w:name="_Toc413359576"/>
      <w:bookmarkStart w:id="329" w:name="_Ref440360308"/>
      <w:bookmarkStart w:id="330" w:name="_Ref440360312"/>
      <w:bookmarkStart w:id="331" w:name="_Ref440360851"/>
      <w:bookmarkStart w:id="332" w:name="_Ref440360857"/>
      <w:bookmarkStart w:id="333" w:name="_Ref440453613"/>
      <w:bookmarkStart w:id="334" w:name="_Ref440453616"/>
      <w:bookmarkStart w:id="335" w:name="_Ref440454500"/>
      <w:bookmarkStart w:id="336" w:name="_Ref440454502"/>
      <w:bookmarkStart w:id="337" w:name="_Toc3556963"/>
      <w:bookmarkStart w:id="338" w:name="_Toc26921053"/>
      <w:r w:rsidRPr="00BD20ED">
        <w:rPr>
          <w:szCs w:val="34"/>
        </w:rPr>
        <w:t xml:space="preserve">Attribute </w:t>
      </w:r>
      <w:r>
        <w:rPr>
          <w:rFonts w:ascii="Courier New" w:hAnsi="Courier New" w:cs="Courier New"/>
          <w:b w:val="0"/>
          <w:szCs w:val="34"/>
          <w:highlight w:val="white"/>
        </w:rPr>
        <w:t>quality_control</w:t>
      </w:r>
      <w:bookmarkEnd w:id="328"/>
      <w:bookmarkEnd w:id="329"/>
      <w:bookmarkEnd w:id="330"/>
      <w:bookmarkEnd w:id="331"/>
      <w:bookmarkEnd w:id="332"/>
      <w:bookmarkEnd w:id="333"/>
      <w:bookmarkEnd w:id="334"/>
      <w:bookmarkEnd w:id="335"/>
      <w:bookmarkEnd w:id="336"/>
      <w:bookmarkEnd w:id="337"/>
      <w:bookmarkEnd w:id="33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9" w:name="_Ref428442251"/>
      <w:bookmarkStart w:id="340" w:name="_Toc3556964"/>
      <w:bookmarkStart w:id="341" w:name="_Toc26921054"/>
      <w:r w:rsidRPr="007331A4">
        <w:lastRenderedPageBreak/>
        <w:t>Custom Attributes list</w:t>
      </w:r>
      <w:bookmarkEnd w:id="339"/>
      <w:bookmarkEnd w:id="340"/>
      <w:bookmarkEnd w:id="3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342" w:name="_Toc440039075"/>
      <w:bookmarkStart w:id="343" w:name="_Toc3566426"/>
      <w:bookmarkStart w:id="344"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345" w:name="_Toc440039076"/>
      <w:bookmarkStart w:id="346" w:name="_Toc3566427"/>
      <w:bookmarkStart w:id="347"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348" w:name="_Toc440039077"/>
      <w:bookmarkStart w:id="349" w:name="_Toc3566428"/>
      <w:bookmarkStart w:id="350"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8"/>
      <w:bookmarkEnd w:id="349"/>
      <w:bookmarkEnd w:id="3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351" w:name="_Toc440039078"/>
      <w:bookmarkStart w:id="352" w:name="_Toc3566429"/>
      <w:bookmarkStart w:id="353"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1"/>
      <w:bookmarkEnd w:id="352"/>
      <w:bookmarkEnd w:id="3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354" w:name="_Toc440039079"/>
      <w:bookmarkStart w:id="355" w:name="_Toc3566430"/>
      <w:bookmarkStart w:id="356"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4"/>
      <w:bookmarkEnd w:id="355"/>
      <w:bookmarkEnd w:id="35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357" w:name="_Toc440039080"/>
      <w:bookmarkStart w:id="358" w:name="_Toc3566431"/>
      <w:bookmarkStart w:id="359"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7"/>
      <w:bookmarkEnd w:id="358"/>
      <w:bookmarkEnd w:id="35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360" w:name="_Toc440039081"/>
      <w:bookmarkStart w:id="361" w:name="_Toc3566432"/>
      <w:bookmarkStart w:id="362"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0"/>
      <w:bookmarkEnd w:id="361"/>
      <w:bookmarkEnd w:id="362"/>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363" w:name="_Toc440039082"/>
      <w:bookmarkStart w:id="364" w:name="_Toc3566433"/>
      <w:bookmarkStart w:id="365"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3"/>
      <w:bookmarkEnd w:id="364"/>
      <w:bookmarkEnd w:id="36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366" w:name="_Toc440039083"/>
      <w:bookmarkStart w:id="367" w:name="_Toc3566434"/>
      <w:bookmarkStart w:id="368"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6"/>
      <w:bookmarkEnd w:id="367"/>
      <w:bookmarkEnd w:id="36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369" w:name="_Toc440039084"/>
      <w:bookmarkStart w:id="370" w:name="_Toc3566435"/>
      <w:bookmarkStart w:id="371"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69"/>
      <w:bookmarkEnd w:id="370"/>
      <w:bookmarkEnd w:id="37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372" w:name="_Toc440039085"/>
      <w:bookmarkStart w:id="373" w:name="_Toc3566436"/>
      <w:bookmarkStart w:id="374"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2"/>
      <w:bookmarkEnd w:id="373"/>
      <w:bookmarkEnd w:id="37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375" w:name="_Toc440039086"/>
      <w:bookmarkStart w:id="376" w:name="_Toc3566437"/>
      <w:bookmarkStart w:id="377"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75"/>
      <w:bookmarkEnd w:id="376"/>
      <w:bookmarkEnd w:id="37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78" w:name="_Toc440038865"/>
      <w:bookmarkStart w:id="379" w:name="_Toc3556965"/>
      <w:bookmarkStart w:id="380"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78"/>
      <w:bookmarkEnd w:id="379"/>
      <w:bookmarkEnd w:id="38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81" w:name="_Toc440038866"/>
      <w:bookmarkStart w:id="382" w:name="_Toc3556966"/>
      <w:bookmarkStart w:id="383"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1"/>
      <w:bookmarkEnd w:id="382"/>
      <w:bookmarkEnd w:id="38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84" w:name="_Toc440038867"/>
      <w:bookmarkStart w:id="385" w:name="_Toc3556967"/>
      <w:bookmarkStart w:id="386"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4"/>
      <w:bookmarkEnd w:id="385"/>
      <w:bookmarkEnd w:id="38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87" w:name="_Toc440038868"/>
      <w:bookmarkStart w:id="388" w:name="_Toc3556968"/>
      <w:bookmarkStart w:id="389"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87"/>
      <w:bookmarkEnd w:id="388"/>
      <w:bookmarkEnd w:id="38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90" w:name="_Toc3556969"/>
      <w:bookmarkStart w:id="391" w:name="_Toc26921059"/>
      <w:r w:rsidRPr="007055D9">
        <w:lastRenderedPageBreak/>
        <w:t>0D connections</w:t>
      </w:r>
      <w:bookmarkEnd w:id="390"/>
      <w:bookmarkEnd w:id="391"/>
    </w:p>
    <w:p w14:paraId="25FFC0E6" w14:textId="77777777" w:rsidR="002E60CB" w:rsidRPr="00226A3F" w:rsidRDefault="002E60CB" w:rsidP="002E60CB">
      <w:pPr>
        <w:pStyle w:val="Heading2"/>
        <w:tabs>
          <w:tab w:val="clear" w:pos="576"/>
          <w:tab w:val="left" w:pos="567"/>
          <w:tab w:val="num" w:pos="1134"/>
        </w:tabs>
        <w:ind w:left="578" w:hanging="578"/>
      </w:pPr>
      <w:bookmarkStart w:id="392" w:name="_Toc413359578"/>
      <w:bookmarkStart w:id="393" w:name="_Toc3556970"/>
      <w:bookmarkStart w:id="394" w:name="_Toc26921060"/>
      <w:r w:rsidRPr="00226A3F">
        <w:t>Generic Definitions</w:t>
      </w:r>
      <w:bookmarkEnd w:id="392"/>
      <w:bookmarkEnd w:id="393"/>
      <w:bookmarkEnd w:id="394"/>
    </w:p>
    <w:p w14:paraId="5F980062" w14:textId="77777777" w:rsidR="002E60CB" w:rsidRPr="00226A3F" w:rsidRDefault="002E60CB" w:rsidP="00327322">
      <w:pPr>
        <w:pStyle w:val="Heading3"/>
      </w:pPr>
      <w:bookmarkStart w:id="395" w:name="_Toc413359579"/>
      <w:bookmarkStart w:id="396" w:name="_Ref428958711"/>
      <w:bookmarkStart w:id="397" w:name="_Toc3556971"/>
      <w:bookmarkStart w:id="398" w:name="_Toc26921061"/>
      <w:r w:rsidRPr="00226A3F">
        <w:t>Identification</w:t>
      </w:r>
      <w:bookmarkEnd w:id="395"/>
      <w:bookmarkEnd w:id="396"/>
      <w:bookmarkEnd w:id="397"/>
      <w:bookmarkEnd w:id="39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399" w:name="_Toc3566438"/>
      <w:bookmarkStart w:id="400"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99"/>
      <w:bookmarkEnd w:id="400"/>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01" w:name="_Ref414563154"/>
      <w:bookmarkStart w:id="402" w:name="_Toc3556972"/>
      <w:bookmarkStart w:id="403" w:name="_Toc26921062"/>
      <w:r w:rsidRPr="007055D9">
        <w:t>Location</w:t>
      </w:r>
      <w:bookmarkEnd w:id="401"/>
      <w:bookmarkEnd w:id="402"/>
      <w:bookmarkEnd w:id="40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04" w:name="_Toc3566439"/>
      <w:bookmarkStart w:id="405"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04"/>
      <w:bookmarkEnd w:id="40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06" w:name="_Toc428279359"/>
      <w:bookmarkStart w:id="407" w:name="_Toc428456096"/>
      <w:bookmarkStart w:id="408" w:name="_Toc428537060"/>
      <w:bookmarkStart w:id="409" w:name="_Toc428969379"/>
      <w:bookmarkStart w:id="410" w:name="_Toc429052770"/>
      <w:bookmarkStart w:id="411" w:name="_Direction"/>
      <w:bookmarkStart w:id="412" w:name="_Ref400880511"/>
      <w:bookmarkStart w:id="413" w:name="_Toc413359581"/>
      <w:bookmarkStart w:id="414" w:name="_Toc3556973"/>
      <w:bookmarkStart w:id="415" w:name="_Toc26921063"/>
      <w:bookmarkEnd w:id="406"/>
      <w:bookmarkEnd w:id="407"/>
      <w:bookmarkEnd w:id="408"/>
      <w:bookmarkEnd w:id="409"/>
      <w:bookmarkEnd w:id="410"/>
      <w:bookmarkEnd w:id="411"/>
      <w:r>
        <w:t>Direc</w:t>
      </w:r>
      <w:r w:rsidRPr="00226A3F">
        <w:t>tion</w:t>
      </w:r>
      <w:bookmarkEnd w:id="412"/>
      <w:bookmarkEnd w:id="413"/>
      <w:bookmarkEnd w:id="414"/>
      <w:bookmarkEnd w:id="41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416" w:name="_Toc3566440"/>
      <w:bookmarkStart w:id="417"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16"/>
      <w:bookmarkEnd w:id="41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18" w:name="_Toc428279361"/>
      <w:bookmarkStart w:id="419" w:name="_Toc428456098"/>
      <w:bookmarkStart w:id="420" w:name="_Toc3556974"/>
      <w:bookmarkStart w:id="421" w:name="_Toc26921064"/>
      <w:bookmarkEnd w:id="418"/>
      <w:bookmarkEnd w:id="419"/>
      <w:r w:rsidRPr="00736820">
        <w:t>Type</w:t>
      </w:r>
      <w:r w:rsidRPr="007055D9">
        <w:t xml:space="preserve"> Specification</w:t>
      </w:r>
      <w:bookmarkEnd w:id="420"/>
      <w:bookmarkEnd w:id="42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422" w:name="_Toc3566441"/>
      <w:bookmarkStart w:id="423"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22"/>
      <w:bookmarkEnd w:id="42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24" w:name="_Ref428355238"/>
      <w:bookmarkStart w:id="425" w:name="_Toc3556975"/>
      <w:bookmarkStart w:id="426" w:name="_Toc26921065"/>
      <w:r w:rsidRPr="007055D9">
        <w:t xml:space="preserve">Spot </w:t>
      </w:r>
      <w:r w:rsidR="002E657F">
        <w:t>W</w:t>
      </w:r>
      <w:r w:rsidRPr="007055D9">
        <w:t>elds</w:t>
      </w:r>
      <w:bookmarkEnd w:id="424"/>
      <w:bookmarkEnd w:id="425"/>
      <w:bookmarkEnd w:id="42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427" w:name="_Toc3566442"/>
      <w:bookmarkStart w:id="428"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27"/>
      <w:bookmarkEnd w:id="428"/>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429" w:name="_Toc3566443"/>
      <w:bookmarkStart w:id="430"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29"/>
      <w:bookmarkEnd w:id="430"/>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31" w:name="_Toc3556976"/>
      <w:bookmarkStart w:id="432" w:name="_Toc26921066"/>
      <w:r w:rsidRPr="007055D9">
        <w:t>Robscans</w:t>
      </w:r>
      <w:bookmarkEnd w:id="431"/>
      <w:bookmarkEnd w:id="432"/>
    </w:p>
    <w:bookmarkEnd w:id="318"/>
    <w:bookmarkEnd w:id="31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433" w:name="_Ref401160011"/>
      <w:bookmarkStart w:id="434" w:name="_Toc413359628"/>
      <w:bookmarkStart w:id="435" w:name="_Toc3557087"/>
      <w:bookmarkStart w:id="436"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43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34"/>
      <w:bookmarkEnd w:id="435"/>
      <w:bookmarkEnd w:id="43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437" w:name="_Toc3566444"/>
      <w:bookmarkStart w:id="438"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37"/>
      <w:bookmarkEnd w:id="43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439" w:name="_Toc3566445"/>
      <w:bookmarkStart w:id="440"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39"/>
      <w:bookmarkEnd w:id="44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441" w:name="_Toc3566446"/>
      <w:bookmarkStart w:id="442"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41"/>
      <w:bookmarkEnd w:id="44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43" w:name="_Toc428279365"/>
      <w:bookmarkStart w:id="444" w:name="_Toc428456102"/>
      <w:bookmarkStart w:id="445" w:name="_Toc428537065"/>
      <w:bookmarkStart w:id="446" w:name="_Toc428969384"/>
      <w:bookmarkStart w:id="447" w:name="_Toc429052775"/>
      <w:bookmarkStart w:id="448" w:name="_Toc413359585"/>
      <w:bookmarkStart w:id="449" w:name="_Toc3556977"/>
      <w:bookmarkStart w:id="450" w:name="_Toc26921067"/>
      <w:bookmarkEnd w:id="443"/>
      <w:bookmarkEnd w:id="444"/>
      <w:bookmarkEnd w:id="445"/>
      <w:bookmarkEnd w:id="446"/>
      <w:bookmarkEnd w:id="447"/>
      <w:r w:rsidRPr="00226A3F">
        <w:t>Rivets</w:t>
      </w:r>
      <w:bookmarkEnd w:id="448"/>
      <w:bookmarkEnd w:id="449"/>
      <w:bookmarkEnd w:id="45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451" w:name="_Toc3566447"/>
      <w:bookmarkStart w:id="452"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51"/>
      <w:bookmarkEnd w:id="45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453" w:name="_Toc3566448"/>
      <w:bookmarkStart w:id="454"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53"/>
      <w:bookmarkEnd w:id="454"/>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455" w:name="_Toc3557088"/>
      <w:bookmarkStart w:id="456"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455"/>
      <w:bookmarkEnd w:id="456"/>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457" w:name="_Toc3566449"/>
      <w:bookmarkStart w:id="458"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57"/>
      <w:bookmarkEnd w:id="45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59" w:name="_Toc428279367"/>
      <w:bookmarkStart w:id="460" w:name="_Toc428456104"/>
      <w:bookmarkStart w:id="461" w:name="_Toc428537067"/>
      <w:bookmarkStart w:id="462" w:name="_Toc428969386"/>
      <w:bookmarkStart w:id="463" w:name="_Toc429052777"/>
      <w:bookmarkStart w:id="464" w:name="_Toc413359586"/>
      <w:bookmarkStart w:id="465" w:name="_Toc3556978"/>
      <w:bookmarkStart w:id="466" w:name="_Toc26921068"/>
      <w:bookmarkEnd w:id="459"/>
      <w:bookmarkEnd w:id="460"/>
      <w:bookmarkEnd w:id="461"/>
      <w:bookmarkEnd w:id="462"/>
      <w:bookmarkEnd w:id="463"/>
      <w:r>
        <w:t>Blind</w:t>
      </w:r>
      <w:r w:rsidRPr="00942FED">
        <w:t xml:space="preserve"> Rivets</w:t>
      </w:r>
      <w:bookmarkEnd w:id="464"/>
      <w:bookmarkEnd w:id="465"/>
      <w:bookmarkEnd w:id="46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467" w:name="_Toc3566450"/>
      <w:bookmarkStart w:id="468"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67"/>
      <w:bookmarkEnd w:id="468"/>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469" w:name="_Toc3557089"/>
      <w:bookmarkStart w:id="470"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69"/>
      <w:bookmarkEnd w:id="47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471" w:name="_Toc3557090"/>
      <w:bookmarkStart w:id="472"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471"/>
      <w:bookmarkEnd w:id="47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473" w:name="_Toc3557091"/>
      <w:bookmarkStart w:id="474"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473"/>
      <w:bookmarkEnd w:id="47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75" w:name="_Toc428279369"/>
      <w:bookmarkStart w:id="476" w:name="_Toc428965611"/>
      <w:bookmarkEnd w:id="475"/>
      <w:bookmarkEnd w:id="476"/>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77" w:name="_Toc428279370"/>
    <w:bookmarkStart w:id="478" w:name="_Toc428456106"/>
    <w:bookmarkStart w:id="479" w:name="_Toc428537069"/>
    <w:bookmarkStart w:id="480" w:name="_Toc428969388"/>
    <w:bookmarkStart w:id="481" w:name="_Toc429052779"/>
    <w:bookmarkStart w:id="482" w:name="_Toc413359587"/>
    <w:bookmarkEnd w:id="477"/>
    <w:bookmarkEnd w:id="478"/>
    <w:bookmarkEnd w:id="479"/>
    <w:bookmarkEnd w:id="480"/>
    <w:bookmarkEnd w:id="481"/>
    <w:p w14:paraId="6391282C" w14:textId="77777777" w:rsidR="002E60CB" w:rsidRPr="00942FED" w:rsidRDefault="00DB0669" w:rsidP="00327322">
      <w:pPr>
        <w:pStyle w:val="Heading3"/>
      </w:pPr>
      <w:r>
        <w:rPr>
          <w:b w:val="0"/>
          <w:bCs w:val="0"/>
          <w:sz w:val="18"/>
          <w:szCs w:val="24"/>
        </w:rPr>
        <w:fldChar w:fldCharType="end"/>
      </w:r>
      <w:bookmarkStart w:id="483" w:name="_Toc3556979"/>
      <w:bookmarkStart w:id="484" w:name="_Toc26921069"/>
      <w:r w:rsidR="002E60CB" w:rsidRPr="00942FED">
        <w:t>Self</w:t>
      </w:r>
      <w:r w:rsidR="000306B0">
        <w:t>-</w:t>
      </w:r>
      <w:r w:rsidR="002E60CB" w:rsidRPr="00942FED">
        <w:t>Piercing Rivets</w:t>
      </w:r>
      <w:bookmarkEnd w:id="482"/>
      <w:bookmarkEnd w:id="483"/>
      <w:bookmarkEnd w:id="48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485" w:name="_Toc413359629"/>
      <w:bookmarkStart w:id="486" w:name="_Toc3557092"/>
      <w:bookmarkStart w:id="487"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485"/>
      <w:bookmarkEnd w:id="486"/>
      <w:bookmarkEnd w:id="487"/>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488" w:name="_Toc3557093"/>
      <w:bookmarkStart w:id="489"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488"/>
      <w:bookmarkEnd w:id="48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490" w:name="_Toc3566451"/>
      <w:bookmarkStart w:id="491"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90"/>
      <w:bookmarkEnd w:id="49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492" w:name="_Toc428456108"/>
      <w:bookmarkStart w:id="493" w:name="_Toc428537071"/>
      <w:bookmarkStart w:id="494" w:name="_Toc428969390"/>
      <w:bookmarkStart w:id="495" w:name="_Toc429052781"/>
      <w:bookmarkStart w:id="496" w:name="_Toc428279372"/>
      <w:bookmarkStart w:id="497" w:name="_Toc428456109"/>
      <w:bookmarkStart w:id="498" w:name="_Toc428537072"/>
      <w:bookmarkStart w:id="499" w:name="_Toc428969391"/>
      <w:bookmarkStart w:id="500" w:name="_Toc429052782"/>
      <w:bookmarkStart w:id="501" w:name="_Toc428279374"/>
      <w:bookmarkStart w:id="502" w:name="_Toc428456111"/>
      <w:bookmarkStart w:id="503" w:name="_Toc428537074"/>
      <w:bookmarkStart w:id="504" w:name="_Toc428969393"/>
      <w:bookmarkStart w:id="505" w:name="_Toc429052784"/>
      <w:bookmarkStart w:id="506" w:name="_Toc428279378"/>
      <w:bookmarkStart w:id="507" w:name="_Toc428456115"/>
      <w:bookmarkStart w:id="508" w:name="_Toc428537078"/>
      <w:bookmarkStart w:id="509" w:name="_Toc428969397"/>
      <w:bookmarkStart w:id="510" w:name="_Toc429052788"/>
      <w:bookmarkStart w:id="511" w:name="_Toc428279380"/>
      <w:bookmarkStart w:id="512" w:name="_Toc428456117"/>
      <w:bookmarkStart w:id="513" w:name="_Toc428537080"/>
      <w:bookmarkStart w:id="514" w:name="_Toc428969399"/>
      <w:bookmarkStart w:id="515" w:name="_Toc429052790"/>
      <w:bookmarkStart w:id="516" w:name="_Toc428279387"/>
      <w:bookmarkStart w:id="517" w:name="_Toc428456124"/>
      <w:bookmarkStart w:id="518" w:name="_Toc428537087"/>
      <w:bookmarkStart w:id="519" w:name="_Toc428969406"/>
      <w:bookmarkStart w:id="520" w:name="_Toc429052797"/>
      <w:bookmarkStart w:id="521" w:name="_Toc428279388"/>
      <w:bookmarkStart w:id="522" w:name="_Toc428456125"/>
      <w:bookmarkStart w:id="523" w:name="_Toc428537088"/>
      <w:bookmarkStart w:id="524" w:name="_Toc428969407"/>
      <w:bookmarkStart w:id="525" w:name="_Toc429052798"/>
      <w:bookmarkStart w:id="526" w:name="_Toc428279389"/>
      <w:bookmarkStart w:id="527" w:name="_Toc428456126"/>
      <w:bookmarkStart w:id="528" w:name="_Toc428537089"/>
      <w:bookmarkStart w:id="529" w:name="_Toc428969408"/>
      <w:bookmarkStart w:id="530" w:name="_Toc429052799"/>
      <w:bookmarkStart w:id="531" w:name="_Toc413359588"/>
      <w:bookmarkStart w:id="532" w:name="_Toc3556980"/>
      <w:bookmarkStart w:id="533" w:name="_Toc269210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r>
        <w:t>S</w:t>
      </w:r>
      <w:r w:rsidR="002E60CB">
        <w:t>olid</w:t>
      </w:r>
      <w:r w:rsidR="002E60CB" w:rsidRPr="00942FED">
        <w:t xml:space="preserve"> Rivets</w:t>
      </w:r>
      <w:bookmarkEnd w:id="531"/>
      <w:bookmarkEnd w:id="532"/>
      <w:bookmarkEnd w:id="53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534" w:name="_Toc3566452"/>
      <w:bookmarkStart w:id="535"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534"/>
      <w:bookmarkEnd w:id="53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536" w:name="_Ref3565285"/>
      <w:bookmarkStart w:id="537" w:name="_Toc3557094"/>
      <w:bookmarkStart w:id="538"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536"/>
      <w:r>
        <w:t>: Dimensions of Solid Rivets</w:t>
      </w:r>
      <w:bookmarkEnd w:id="537"/>
      <w:bookmarkEnd w:id="53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39"/>
            <w:r>
              <w:rPr>
                <w:sz w:val="20"/>
                <w:szCs w:val="20"/>
              </w:rPr>
              <w:t xml:space="preserve">max_grip </w:t>
            </w:r>
            <w:r>
              <w:rPr>
                <w:rFonts w:cs="Calibri"/>
                <w:sz w:val="20"/>
                <w:szCs w:val="20"/>
              </w:rPr>
              <w:t>≥</w:t>
            </w:r>
            <w:r>
              <w:rPr>
                <w:sz w:val="20"/>
                <w:szCs w:val="20"/>
              </w:rPr>
              <w:t xml:space="preserve"> min_grip</w:t>
            </w:r>
            <w:commentRangeStart w:id="540"/>
            <w:commentRangeEnd w:id="540"/>
            <w:r w:rsidR="00B14B2C">
              <w:rPr>
                <w:rStyle w:val="CommentReference"/>
                <w:lang w:eastAsia="x-none"/>
              </w:rPr>
              <w:commentReference w:id="540"/>
            </w:r>
            <w:commentRangeEnd w:id="539"/>
            <w:r w:rsidR="00F1371D">
              <w:rPr>
                <w:rStyle w:val="CommentReference"/>
                <w:lang w:eastAsia="x-none"/>
              </w:rPr>
              <w:commentReference w:id="53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541" w:name="_Toc3566453"/>
      <w:bookmarkStart w:id="542"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41"/>
      <w:bookmarkEnd w:id="54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543" w:name="_Toc3557095"/>
      <w:bookmarkStart w:id="544"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543"/>
      <w:bookmarkEnd w:id="54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45" w:name="_Toc428279391"/>
      <w:bookmarkStart w:id="546" w:name="_Toc428456128"/>
      <w:bookmarkStart w:id="547" w:name="_Toc428537091"/>
      <w:bookmarkStart w:id="548" w:name="_Toc428969410"/>
      <w:bookmarkStart w:id="549" w:name="_Toc429052801"/>
      <w:bookmarkStart w:id="550" w:name="_Toc413359589"/>
      <w:bookmarkStart w:id="551" w:name="_Toc3556981"/>
      <w:bookmarkStart w:id="552" w:name="_Toc26921071"/>
      <w:bookmarkEnd w:id="545"/>
      <w:bookmarkEnd w:id="546"/>
      <w:bookmarkEnd w:id="547"/>
      <w:bookmarkEnd w:id="548"/>
      <w:bookmarkEnd w:id="549"/>
      <w:r w:rsidRPr="00F90632">
        <w:lastRenderedPageBreak/>
        <w:t>Swop Rivets</w:t>
      </w:r>
      <w:bookmarkEnd w:id="550"/>
      <w:bookmarkEnd w:id="551"/>
      <w:bookmarkEnd w:id="552"/>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553" w:name="_Toc3557096"/>
      <w:bookmarkStart w:id="554"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553"/>
      <w:bookmarkEnd w:id="55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555" w:name="_Toc3566454"/>
      <w:bookmarkStart w:id="556"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55"/>
      <w:bookmarkEnd w:id="55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57" w:name="_Toc428456130"/>
      <w:bookmarkStart w:id="558" w:name="_Toc428537093"/>
      <w:bookmarkStart w:id="559" w:name="_Toc428969412"/>
      <w:bookmarkStart w:id="560" w:name="_Toc429052803"/>
      <w:bookmarkStart w:id="561" w:name="_Toc413359590"/>
      <w:bookmarkStart w:id="562" w:name="_Toc3556982"/>
      <w:bookmarkStart w:id="563" w:name="_Toc26921072"/>
      <w:bookmarkEnd w:id="557"/>
      <w:bookmarkEnd w:id="558"/>
      <w:bookmarkEnd w:id="559"/>
      <w:bookmarkEnd w:id="560"/>
      <w:r>
        <w:lastRenderedPageBreak/>
        <w:t xml:space="preserve">Threaded Connections: </w:t>
      </w:r>
      <w:r w:rsidRPr="00226A3F">
        <w:t>Bolts and Screws</w:t>
      </w:r>
      <w:bookmarkEnd w:id="561"/>
      <w:bookmarkEnd w:id="562"/>
      <w:bookmarkEnd w:id="563"/>
    </w:p>
    <w:p w14:paraId="1A579FAB" w14:textId="77777777" w:rsidR="002E60CB" w:rsidRPr="00942FED" w:rsidRDefault="002E60CB" w:rsidP="00327322">
      <w:pPr>
        <w:pStyle w:val="Heading3"/>
      </w:pPr>
      <w:bookmarkStart w:id="564" w:name="_Toc413359591"/>
      <w:bookmarkStart w:id="565" w:name="_Toc3556983"/>
      <w:bookmarkStart w:id="566" w:name="_Toc26921073"/>
      <w:r>
        <w:t>Introduction</w:t>
      </w:r>
      <w:bookmarkEnd w:id="564"/>
      <w:bookmarkEnd w:id="565"/>
      <w:bookmarkEnd w:id="56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67"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568" w:author="nick" w:date="2019-10-08T20:54:00Z"/>
        </w:rPr>
      </w:pPr>
      <w:ins w:id="569"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70" w:author="nick" w:date="2019-10-08T20:54:00Z"/>
        </w:rPr>
      </w:pPr>
      <w:del w:id="571"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72" w:author="nick" w:date="2019-10-08T20:56:00Z">
        <w:r w:rsidRPr="0059233A">
          <w:t>Screws are used in components which contain their own thread, and the screw may even cut its own internal thread into them. </w:t>
        </w:r>
      </w:ins>
      <w:del w:id="573"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574"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575" w:name="_Toc413359630"/>
      <w:bookmarkStart w:id="576" w:name="_Toc3557097"/>
      <w:bookmarkStart w:id="577"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575"/>
      <w:bookmarkEnd w:id="576"/>
      <w:bookmarkEnd w:id="57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578" w:name="_Ref401160020"/>
      <w:bookmarkStart w:id="579" w:name="_Toc413359631"/>
      <w:bookmarkStart w:id="580" w:name="_Toc3557098"/>
      <w:bookmarkStart w:id="581"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578"/>
      <w:r>
        <w:t>: Different Screw Forms</w:t>
      </w:r>
      <w:bookmarkEnd w:id="579"/>
      <w:bookmarkEnd w:id="580"/>
      <w:bookmarkEnd w:id="581"/>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582" w:name="_Ref401160136"/>
      <w:bookmarkStart w:id="583" w:name="_Toc413359632"/>
      <w:bookmarkStart w:id="584" w:name="_Ref428364733"/>
      <w:bookmarkStart w:id="585" w:name="_Ref428531136"/>
      <w:bookmarkStart w:id="586" w:name="_Toc3557099"/>
      <w:bookmarkStart w:id="587"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582"/>
      <w:r>
        <w:t xml:space="preserve">: </w:t>
      </w:r>
      <w:r w:rsidRPr="001B293E">
        <w:t xml:space="preserve">Definition of </w:t>
      </w:r>
      <w:r>
        <w:t>L</w:t>
      </w:r>
      <w:r w:rsidRPr="001B293E">
        <w:t xml:space="preserve">ength and </w:t>
      </w:r>
      <w:r>
        <w:t>H</w:t>
      </w:r>
      <w:r w:rsidRPr="001B293E">
        <w:t xml:space="preserve">ead </w:t>
      </w:r>
      <w:r>
        <w:t>S</w:t>
      </w:r>
      <w:r w:rsidRPr="001B293E">
        <w:t>izes</w:t>
      </w:r>
      <w:bookmarkEnd w:id="583"/>
      <w:bookmarkEnd w:id="584"/>
      <w:bookmarkEnd w:id="585"/>
      <w:bookmarkEnd w:id="586"/>
      <w:bookmarkEnd w:id="58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588" w:name="_Ref413315993"/>
      <w:bookmarkStart w:id="589" w:name="_Toc413359633"/>
      <w:bookmarkStart w:id="590" w:name="_Toc3557100"/>
      <w:bookmarkStart w:id="591"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588"/>
      <w:r w:rsidRPr="00F81409">
        <w:t>: Definition of lead</w:t>
      </w:r>
      <w:r>
        <w:t>,</w:t>
      </w:r>
      <w:r w:rsidRPr="00F81409">
        <w:t xml:space="preserve"> pitch and</w:t>
      </w:r>
      <w:r>
        <w:t xml:space="preserve"> starts</w:t>
      </w:r>
      <w:r w:rsidRPr="00F81409">
        <w:t xml:space="preserve"> of a thread.</w:t>
      </w:r>
      <w:bookmarkEnd w:id="589"/>
      <w:bookmarkEnd w:id="590"/>
      <w:bookmarkEnd w:id="591"/>
      <w:r w:rsidRPr="00F81409">
        <w:t xml:space="preserve"> </w:t>
      </w:r>
    </w:p>
    <w:p w14:paraId="2E070E38" w14:textId="77777777" w:rsidR="00ED267C" w:rsidRPr="00942FED" w:rsidRDefault="00A947CD" w:rsidP="00327322">
      <w:pPr>
        <w:pStyle w:val="Heading3"/>
      </w:pPr>
      <w:bookmarkStart w:id="592" w:name="_Toc428279395"/>
      <w:bookmarkStart w:id="593" w:name="_Toc428456133"/>
      <w:bookmarkStart w:id="594" w:name="_Toc428537096"/>
      <w:bookmarkStart w:id="595" w:name="_Toc428969415"/>
      <w:bookmarkStart w:id="596" w:name="_Toc429052806"/>
      <w:bookmarkStart w:id="597" w:name="_Toc3556984"/>
      <w:bookmarkStart w:id="598" w:name="_Ref3566661"/>
      <w:bookmarkStart w:id="599" w:name="_Ref4272362"/>
      <w:bookmarkStart w:id="600" w:name="_Toc26921074"/>
      <w:bookmarkEnd w:id="592"/>
      <w:bookmarkEnd w:id="593"/>
      <w:bookmarkEnd w:id="594"/>
      <w:bookmarkEnd w:id="595"/>
      <w:bookmarkEnd w:id="596"/>
      <w:r w:rsidRPr="00A947CD">
        <w:t>Contacts and Friction</w:t>
      </w:r>
      <w:bookmarkEnd w:id="597"/>
      <w:bookmarkEnd w:id="598"/>
      <w:bookmarkEnd w:id="599"/>
      <w:bookmarkEnd w:id="60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601"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602"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603" w:author="nick" w:date="2019-10-09T23:56:00Z">
        <w:r>
          <w:rPr>
            <w:rFonts w:cs="Calibri"/>
            <w:lang w:val="en-US" w:eastAsia="en-GB"/>
          </w:rPr>
          <w:t xml:space="preserve">last connected </w:t>
        </w:r>
      </w:ins>
      <w:r w:rsidR="00A947CD" w:rsidRPr="00147227">
        <w:rPr>
          <w:rFonts w:cs="Calibri"/>
          <w:lang w:val="en-US" w:eastAsia="en-GB"/>
        </w:rPr>
        <w:t xml:space="preserve">part </w:t>
      </w:r>
      <w:del w:id="604"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605" w:author="nick" w:date="2019-10-09T23:56:00Z">
        <w:r>
          <w:rPr>
            <w:rFonts w:cs="Calibri"/>
            <w:lang w:val="en-US" w:eastAsia="en-GB"/>
          </w:rPr>
          <w:t xml:space="preserve">last connected </w:t>
        </w:r>
        <w:r w:rsidRPr="00147227">
          <w:rPr>
            <w:rFonts w:cs="Calibri"/>
            <w:lang w:val="en-US" w:eastAsia="en-GB"/>
          </w:rPr>
          <w:t>part</w:t>
        </w:r>
      </w:ins>
      <w:del w:id="606"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0A53AB2C"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607"/>
      <w:del w:id="608"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609"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610" w:author="Dr. Carsten Franke" w:date="2019-12-10T21:51:00Z">
        <w:r w:rsidR="00F07378">
          <w:rPr>
            <w:rFonts w:cs="Calibri"/>
            <w:lang w:val="en-US" w:eastAsia="en-GB"/>
          </w:rPr>
          <w:t xml:space="preserve">and </w:t>
        </w:r>
      </w:ins>
      <w:ins w:id="611" w:author="nick" w:date="2019-10-10T00:38:00Z">
        <w:r w:rsidR="00DA2327" w:rsidRPr="00147227">
          <w:rPr>
            <w:rFonts w:cs="Calibri"/>
            <w:lang w:val="en-US" w:eastAsia="en-GB"/>
          </w:rPr>
          <w:t>nut thread</w:t>
        </w:r>
      </w:ins>
      <w:commentRangeEnd w:id="607"/>
      <w:ins w:id="612" w:author="nick" w:date="2019-10-10T00:41:00Z">
        <w:r w:rsidR="00AD0A1B">
          <w:rPr>
            <w:rStyle w:val="CommentReference"/>
            <w:rFonts w:eastAsia="Times New Roman"/>
            <w:lang w:val="en-US" w:eastAsia="x-none"/>
          </w:rPr>
          <w:commentReference w:id="607"/>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613"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14" w:name="_Ref3566632"/>
      <w:proofErr w:type="gramStart"/>
      <w:ins w:id="615" w:author="nick" w:date="2019-10-10T00:38:00Z">
        <w:r>
          <w:rPr>
            <w:rFonts w:cs="Calibri"/>
            <w:lang w:val="en-US" w:eastAsia="en-GB"/>
          </w:rPr>
          <w:t>the</w:t>
        </w:r>
        <w:proofErr w:type="gramEnd"/>
        <w:r>
          <w:rPr>
            <w:rFonts w:cs="Calibri"/>
            <w:lang w:val="en-US" w:eastAsia="en-GB"/>
          </w:rPr>
          <w:t xml:space="preserve"> thread</w:t>
        </w:r>
      </w:ins>
      <w:del w:id="616" w:author="nick" w:date="2019-10-10T00:39:00Z">
        <w:r w:rsidR="00A947CD" w:rsidRPr="00147227" w:rsidDel="00D62B21">
          <w:rPr>
            <w:rFonts w:cs="Calibri"/>
            <w:lang w:val="en-US" w:eastAsia="en-GB"/>
          </w:rPr>
          <w:delText xml:space="preserve">the </w:delText>
        </w:r>
      </w:del>
      <w:del w:id="617" w:author="nick" w:date="2019-10-09T23:36:00Z">
        <w:r w:rsidR="00A947CD" w:rsidRPr="00147227" w:rsidDel="00633553">
          <w:rPr>
            <w:rFonts w:cs="Calibri"/>
            <w:lang w:val="en-US" w:eastAsia="en-GB"/>
          </w:rPr>
          <w:delText xml:space="preserve">screw </w:delText>
        </w:r>
      </w:del>
      <w:del w:id="618" w:author="nick" w:date="2019-10-10T00:39:00Z">
        <w:r w:rsidR="00A947CD" w:rsidRPr="00147227" w:rsidDel="00D62B21">
          <w:rPr>
            <w:rFonts w:cs="Calibri"/>
            <w:lang w:val="en-US" w:eastAsia="en-GB"/>
          </w:rPr>
          <w:delText>thread</w:delText>
        </w:r>
      </w:del>
      <w:del w:id="619"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614"/>
    </w:p>
    <w:p w14:paraId="45D1C395" w14:textId="58F47A05"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del w:id="620" w:author="nick" w:date="2019-10-09T23:58:00Z">
        <w:r w:rsidDel="00C15EC9">
          <w:rPr>
            <w:rFonts w:cs="Calibri"/>
            <w:szCs w:val="22"/>
            <w:lang w:eastAsia="en-GB"/>
          </w:rPr>
          <w:delText xml:space="preserve">According </w:delText>
        </w:r>
      </w:del>
      <w:ins w:id="621"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4E43AA4D" w:rsidR="00DA2327" w:rsidRDefault="00147227" w:rsidP="00147227">
      <w:pPr>
        <w:autoSpaceDE w:val="0"/>
        <w:autoSpaceDN w:val="0"/>
        <w:adjustRightInd w:val="0"/>
        <w:spacing w:before="120" w:after="0"/>
        <w:jc w:val="both"/>
        <w:rPr>
          <w:rFonts w:cs="Calibri"/>
          <w:szCs w:val="22"/>
          <w:lang w:eastAsia="en-GB"/>
        </w:rPr>
      </w:pPr>
      <w:commentRangeStart w:id="622"/>
      <w:commentRangeStart w:id="623"/>
      <w:del w:id="624" w:author="nick" w:date="2019-10-10T00:36:00Z">
        <w:r w:rsidDel="00DA2327">
          <w:rPr>
            <w:rFonts w:cs="Calibri"/>
            <w:szCs w:val="22"/>
            <w:lang w:eastAsia="en-GB"/>
          </w:rPr>
          <w:delText>In case of c. above of inter-part contacts is addressed by the following XML elements.</w:delText>
        </w:r>
      </w:del>
      <w:ins w:id="625"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626" w:author="nick" w:date="2019-10-10T00:36:00Z">
        <w:r w:rsidR="00DA2327">
          <w:rPr>
            <w:rFonts w:cs="Calibri"/>
            <w:szCs w:val="22"/>
            <w:lang w:eastAsia="en-GB"/>
          </w:rPr>
          <w:fldChar w:fldCharType="separate"/>
        </w:r>
      </w:ins>
      <w:r w:rsidR="00020F25">
        <w:rPr>
          <w:rFonts w:cs="Calibri"/>
          <w:szCs w:val="22"/>
          <w:lang w:eastAsia="en-GB"/>
        </w:rPr>
        <w:t>5.3.2.5</w:t>
      </w:r>
      <w:ins w:id="627"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622"/>
      <w:ins w:id="628" w:author="nick" w:date="2019-10-10T00:40:00Z">
        <w:r w:rsidR="00AD0A1B">
          <w:rPr>
            <w:rStyle w:val="CommentReference"/>
            <w:lang w:eastAsia="x-none"/>
          </w:rPr>
          <w:commentReference w:id="622"/>
        </w:r>
        <w:commentRangeEnd w:id="623"/>
        <w:r w:rsidR="00AD0A1B">
          <w:rPr>
            <w:rStyle w:val="CommentReference"/>
            <w:lang w:eastAsia="x-none"/>
          </w:rPr>
          <w:commentReference w:id="623"/>
        </w:r>
      </w:ins>
    </w:p>
    <w:p w14:paraId="330D553A" w14:textId="294DB5F6" w:rsidR="00633553" w:rsidRDefault="00633553" w:rsidP="00633553">
      <w:pPr>
        <w:autoSpaceDE w:val="0"/>
        <w:autoSpaceDN w:val="0"/>
        <w:adjustRightInd w:val="0"/>
        <w:spacing w:before="120" w:after="0"/>
        <w:jc w:val="both"/>
        <w:rPr>
          <w:ins w:id="629" w:author="nick" w:date="2019-10-09T23:37:00Z"/>
          <w:rFonts w:cs="Calibri"/>
          <w:szCs w:val="22"/>
          <w:lang w:eastAsia="en-GB"/>
        </w:rPr>
      </w:pPr>
      <w:ins w:id="630" w:author="nick" w:date="2019-10-09T23:38:00Z">
        <w:r>
          <w:rPr>
            <w:rFonts w:cs="Calibri"/>
            <w:szCs w:val="22"/>
            <w:lang w:eastAsia="en-GB"/>
          </w:rPr>
          <w:t>C</w:t>
        </w:r>
      </w:ins>
      <w:ins w:id="631" w:author="nick" w:date="2019-10-09T23:37:00Z">
        <w:r>
          <w:rPr>
            <w:rFonts w:cs="Calibri"/>
            <w:szCs w:val="22"/>
            <w:lang w:eastAsia="en-GB"/>
          </w:rPr>
          <w:t xml:space="preserve">ase </w:t>
        </w:r>
      </w:ins>
      <w:ins w:id="632" w:author="nick" w:date="2019-10-09T23:38:00Z">
        <w:r>
          <w:rPr>
            <w:rFonts w:cs="Calibri"/>
            <w:szCs w:val="22"/>
            <w:lang w:eastAsia="en-GB"/>
          </w:rPr>
          <w:t>d</w:t>
        </w:r>
      </w:ins>
      <w:ins w:id="633" w:author="nick" w:date="2019-10-09T23:37:00Z">
        <w:r>
          <w:rPr>
            <w:rFonts w:cs="Calibri"/>
            <w:szCs w:val="22"/>
            <w:lang w:eastAsia="en-GB"/>
          </w:rPr>
          <w:t>. above</w:t>
        </w:r>
      </w:ins>
      <w:ins w:id="634" w:author="nick" w:date="2019-10-09T23:42:00Z">
        <w:r w:rsidR="003C6C0B">
          <w:rPr>
            <w:rFonts w:cs="Calibri"/>
            <w:szCs w:val="22"/>
            <w:lang w:eastAsia="en-GB"/>
          </w:rPr>
          <w:t>,</w:t>
        </w:r>
      </w:ins>
      <w:ins w:id="635" w:author="nick" w:date="2019-10-09T23:37:00Z">
        <w:r>
          <w:rPr>
            <w:rFonts w:cs="Calibri"/>
            <w:szCs w:val="22"/>
            <w:lang w:eastAsia="en-GB"/>
          </w:rPr>
          <w:t xml:space="preserve"> of </w:t>
        </w:r>
      </w:ins>
      <w:ins w:id="636" w:author="nick" w:date="2019-10-09T23:42:00Z">
        <w:r w:rsidR="003C6C0B">
          <w:rPr>
            <w:rFonts w:cs="Calibri"/>
            <w:szCs w:val="22"/>
            <w:lang w:eastAsia="en-GB"/>
          </w:rPr>
          <w:t xml:space="preserve">the thread </w:t>
        </w:r>
      </w:ins>
      <w:ins w:id="637" w:author="nick" w:date="2019-10-09T23:37:00Z">
        <w:r w:rsidR="003C6C0B">
          <w:rPr>
            <w:rFonts w:cs="Calibri"/>
            <w:szCs w:val="22"/>
            <w:lang w:eastAsia="en-GB"/>
          </w:rPr>
          <w:t>contact</w:t>
        </w:r>
      </w:ins>
      <w:ins w:id="638" w:author="nick" w:date="2019-10-09T23:43:00Z">
        <w:r w:rsidR="003C6C0B">
          <w:rPr>
            <w:rFonts w:cs="Calibri"/>
            <w:szCs w:val="22"/>
            <w:lang w:eastAsia="en-GB"/>
          </w:rPr>
          <w:t>,</w:t>
        </w:r>
      </w:ins>
      <w:ins w:id="639" w:author="nick" w:date="2019-10-09T23:37:00Z">
        <w:r>
          <w:rPr>
            <w:rFonts w:cs="Calibri"/>
            <w:szCs w:val="22"/>
            <w:lang w:eastAsia="en-GB"/>
          </w:rPr>
          <w:t xml:space="preserve"> is addressed by the following XML elements.</w:t>
        </w:r>
      </w:ins>
    </w:p>
    <w:p w14:paraId="5C7E422F" w14:textId="2D487F68"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w:t>
      </w:r>
      <w:ins w:id="640" w:author="Dr. Carsten Franke" w:date="2019-12-11T00:39:00Z">
        <w:r w:rsidR="00B86988">
          <w:rPr>
            <w:rFonts w:ascii="Courier New" w:hAnsi="Courier New" w:cs="Courier New"/>
            <w:b/>
            <w:bCs/>
            <w:i/>
            <w:iCs/>
            <w:sz w:val="18"/>
            <w:szCs w:val="18"/>
            <w:lang w:eastAsia="en-GB"/>
          </w:rPr>
          <w:t>/</w:t>
        </w:r>
      </w:ins>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641" w:author="nick" w:date="2019-10-09T23:44:00Z"/>
                <w:rFonts w:cs="Calibri"/>
                <w:sz w:val="20"/>
                <w:szCs w:val="20"/>
                <w:lang w:eastAsia="en-GB"/>
              </w:rPr>
            </w:pPr>
            <w:del w:id="642"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643" w:author="nick" w:date="2019-10-09T23:44:00Z"/>
                <w:rFonts w:ascii="Calibri,Italic" w:hAnsi="Calibri,Italic" w:cs="Calibri,Italic"/>
                <w:i/>
                <w:iCs/>
                <w:sz w:val="20"/>
                <w:szCs w:val="20"/>
                <w:lang w:eastAsia="en-GB"/>
              </w:rPr>
            </w:pPr>
            <w:del w:id="644"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645" w:author="nick" w:date="2019-10-09T23:44:00Z"/>
                <w:rFonts w:cs="Calibri"/>
                <w:sz w:val="20"/>
                <w:szCs w:val="20"/>
                <w:lang w:eastAsia="en-GB"/>
              </w:rPr>
            </w:pPr>
            <w:del w:id="646"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647"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2E74E90" w:rsidR="00147227" w:rsidRDefault="0097142B" w:rsidP="00B22204">
      <w:pPr>
        <w:pStyle w:val="Caption"/>
        <w:spacing w:before="120"/>
        <w:rPr>
          <w:rFonts w:cs="Calibri"/>
          <w:szCs w:val="22"/>
          <w:lang w:eastAsia="en-GB"/>
        </w:rPr>
      </w:pPr>
      <w:bookmarkStart w:id="648" w:name="_Toc3566455"/>
      <w:bookmarkStart w:id="649" w:name="_Toc26921298"/>
      <w:r>
        <w:t xml:space="preserve">Table </w:t>
      </w:r>
      <w:r w:rsidR="00D43112">
        <w:fldChar w:fldCharType="begin"/>
      </w:r>
      <w:r w:rsidR="00D43112">
        <w:instrText xml:space="preserve"> SEQ Table \* ARABIC </w:instrText>
      </w:r>
      <w:r w:rsidR="00D43112">
        <w:fldChar w:fldCharType="separate"/>
      </w:r>
      <w:r w:rsidR="00020F25">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w:t>
      </w:r>
      <w:r w:rsidR="00B86988">
        <w:rPr>
          <w:rFonts w:ascii="Courier New" w:hAnsi="Courier New" w:cs="Courier New"/>
          <w:i/>
          <w:sz w:val="18"/>
        </w:rPr>
        <w:t>/</w:t>
      </w:r>
      <w:r w:rsidRPr="00913551">
        <w:rPr>
          <w:rFonts w:ascii="Courier New" w:hAnsi="Courier New" w:cs="Courier New"/>
          <w:i/>
          <w:sz w:val="18"/>
        </w:rPr>
        <w:t>&gt;</w:t>
      </w:r>
      <w:bookmarkEnd w:id="648"/>
      <w:bookmarkEnd w:id="649"/>
    </w:p>
    <w:p w14:paraId="1425EBBB" w14:textId="412C0133"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00B86988">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650" w:author="nick" w:date="2019-10-09T23:44:00Z"/>
        </w:trPr>
        <w:tc>
          <w:tcPr>
            <w:tcW w:w="1526" w:type="dxa"/>
            <w:shd w:val="clear" w:color="auto" w:fill="auto"/>
          </w:tcPr>
          <w:p w14:paraId="7F5C430B" w14:textId="37EFA541" w:rsidR="004B2578" w:rsidRPr="00226A3F" w:rsidDel="003C6C0B" w:rsidRDefault="00AA6F36" w:rsidP="00817E05">
            <w:pPr>
              <w:rPr>
                <w:del w:id="651" w:author="nick" w:date="2019-10-09T23:44:00Z"/>
                <w:sz w:val="20"/>
                <w:szCs w:val="20"/>
              </w:rPr>
            </w:pPr>
            <w:del w:id="652"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653" w:author="nick" w:date="2019-10-09T23:44:00Z"/>
                <w:sz w:val="20"/>
                <w:szCs w:val="20"/>
              </w:rPr>
            </w:pPr>
            <w:del w:id="654"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655" w:author="nick" w:date="2019-10-09T23:44:00Z"/>
                <w:sz w:val="20"/>
                <w:szCs w:val="20"/>
              </w:rPr>
            </w:pPr>
            <w:del w:id="656"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657" w:author="nick" w:date="2019-10-09T23:44:00Z"/>
                <w:sz w:val="20"/>
                <w:szCs w:val="20"/>
              </w:rPr>
            </w:pPr>
            <w:del w:id="658"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659" w:author="nick" w:date="2019-10-09T23:44:00Z"/>
                <w:sz w:val="20"/>
                <w:szCs w:val="20"/>
              </w:rPr>
            </w:pPr>
            <w:del w:id="660"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661" w:author="nick" w:date="2019-10-09T23:47:00Z"/>
                <w:rFonts w:cs="Calibri"/>
                <w:sz w:val="20"/>
                <w:szCs w:val="20"/>
                <w:lang w:eastAsia="en-GB"/>
              </w:rPr>
            </w:pPr>
            <w:del w:id="662"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663" w:author="nick" w:date="2019-10-09T23:46:00Z">
              <w:r w:rsidR="003C6C0B">
                <w:rPr>
                  <w:rFonts w:cs="Calibri"/>
                  <w:sz w:val="20"/>
                  <w:szCs w:val="20"/>
                  <w:lang w:eastAsia="en-GB"/>
                </w:rPr>
                <w:t xml:space="preserve">Should always be </w:t>
              </w:r>
            </w:ins>
            <w:ins w:id="664" w:author="nick" w:date="2019-11-24T12:20:00Z">
              <w:r w:rsidR="00194316">
                <w:rPr>
                  <w:rFonts w:cs="Calibri"/>
                  <w:sz w:val="20"/>
                  <w:szCs w:val="20"/>
                  <w:lang w:eastAsia="en-GB"/>
                </w:rPr>
                <w:t>"</w:t>
              </w:r>
            </w:ins>
            <w:ins w:id="665" w:author="nick" w:date="2019-10-09T23:46:00Z">
              <w:r w:rsidR="003C6C0B">
                <w:rPr>
                  <w:rFonts w:cs="Calibri"/>
                  <w:sz w:val="20"/>
                  <w:szCs w:val="20"/>
                  <w:lang w:eastAsia="en-GB"/>
                </w:rPr>
                <w:t>true</w:t>
              </w:r>
            </w:ins>
            <w:ins w:id="666" w:author="nick" w:date="2019-11-24T12:20:00Z">
              <w:r w:rsidR="00194316">
                <w:rPr>
                  <w:rFonts w:cs="Calibri"/>
                  <w:sz w:val="20"/>
                  <w:szCs w:val="20"/>
                  <w:lang w:eastAsia="en-GB"/>
                </w:rPr>
                <w:t>"</w:t>
              </w:r>
            </w:ins>
            <w:ins w:id="667"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668" w:author="nick" w:date="2019-11-24T12:20:00Z">
              <w:r>
                <w:rPr>
                  <w:rFonts w:cs="Calibri"/>
                  <w:sz w:val="20"/>
                  <w:szCs w:val="20"/>
                  <w:lang w:eastAsia="en-GB"/>
                </w:rPr>
                <w:t>"</w:t>
              </w:r>
            </w:ins>
            <w:proofErr w:type="gramStart"/>
            <w:ins w:id="669" w:author="nick" w:date="2019-10-09T23:46:00Z">
              <w:r w:rsidR="003C6C0B">
                <w:rPr>
                  <w:rFonts w:cs="Calibri"/>
                  <w:sz w:val="20"/>
                  <w:szCs w:val="20"/>
                  <w:lang w:eastAsia="en-GB"/>
                </w:rPr>
                <w:t>false</w:t>
              </w:r>
            </w:ins>
            <w:proofErr w:type="gramEnd"/>
            <w:ins w:id="670" w:author="nick" w:date="2019-11-24T12:20:00Z">
              <w:r>
                <w:rPr>
                  <w:rFonts w:cs="Calibri"/>
                  <w:sz w:val="20"/>
                  <w:szCs w:val="20"/>
                  <w:lang w:eastAsia="en-GB"/>
                </w:rPr>
                <w:t>"</w:t>
              </w:r>
            </w:ins>
            <w:ins w:id="671" w:author="nick" w:date="2019-10-09T23:46:00Z">
              <w:r w:rsidR="003C6C0B">
                <w:rPr>
                  <w:rFonts w:cs="Calibri"/>
                  <w:sz w:val="20"/>
                  <w:szCs w:val="20"/>
                  <w:lang w:eastAsia="en-GB"/>
                </w:rPr>
                <w:t xml:space="preserve"> </w:t>
              </w:r>
            </w:ins>
            <w:ins w:id="672" w:author="nick" w:date="2019-10-09T23:47:00Z">
              <w:r w:rsidR="003C6C0B">
                <w:rPr>
                  <w:rFonts w:cs="Calibri"/>
                  <w:sz w:val="20"/>
                  <w:szCs w:val="20"/>
                  <w:lang w:eastAsia="en-GB"/>
                </w:rPr>
                <w:t xml:space="preserve">is reserved </w:t>
              </w:r>
            </w:ins>
            <w:ins w:id="673"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674"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675"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665E2AFA"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76" w:name="_Toc3566456"/>
      <w:bookmarkStart w:id="677" w:name="_Toc26921299"/>
      <w:r>
        <w:t xml:space="preserve">Table </w:t>
      </w:r>
      <w:r w:rsidR="00D43112">
        <w:fldChar w:fldCharType="begin"/>
      </w:r>
      <w:r w:rsidR="00D43112">
        <w:instrText xml:space="preserve"> SEQ Table \* ARABIC </w:instrText>
      </w:r>
      <w:r w:rsidR="00D43112">
        <w:fldChar w:fldCharType="separate"/>
      </w:r>
      <w:r w:rsidR="00020F25">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76"/>
      <w:bookmarkEnd w:id="677"/>
    </w:p>
    <w:p w14:paraId="770BD65D" w14:textId="77777777" w:rsidR="006C2299" w:rsidRDefault="006C2299" w:rsidP="00225E9C">
      <w:pPr>
        <w:keepNext/>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678" w:author="nick" w:date="2019-10-09T23:48:00Z"/>
          <w:rFonts w:cs="Calibri"/>
          <w:lang w:val="en-US" w:eastAsia="en-GB"/>
        </w:rPr>
      </w:pPr>
      <w:del w:id="679"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680" w:author="nick" w:date="2019-10-09T23:48:00Z"/>
          <w:rFonts w:cs="Calibri"/>
          <w:szCs w:val="22"/>
          <w:lang w:eastAsia="en-GB"/>
        </w:rPr>
      </w:pPr>
      <w:del w:id="681"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Paragraph"/>
        <w:numPr>
          <w:ilvl w:val="0"/>
          <w:numId w:val="33"/>
        </w:numPr>
        <w:autoSpaceDE w:val="0"/>
        <w:autoSpaceDN w:val="0"/>
        <w:adjustRightInd w:val="0"/>
        <w:ind w:left="709"/>
        <w:jc w:val="both"/>
        <w:rPr>
          <w:rFonts w:cs="Calibri"/>
          <w:lang w:val="en-US" w:eastAsia="en-GB"/>
        </w:rPr>
      </w:pPr>
      <w:proofErr w:type="gramStart"/>
      <w:r w:rsidRPr="00656253">
        <w:rPr>
          <w:rStyle w:val="elementdeftypeChar"/>
        </w:rPr>
        <w:t>thread</w:t>
      </w:r>
      <w:proofErr w:type="gramEnd"/>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682"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683" w:author="nick" w:date="2019-10-10T00:07:00Z">
        <w:r w:rsidR="002A49E1">
          <w:rPr>
            <w:b/>
            <w:color w:val="0070C0"/>
          </w:rPr>
          <w:t xml:space="preserve">    </w:t>
        </w:r>
        <w:r w:rsidR="002A49E1" w:rsidRPr="002A49E1">
          <w:rPr>
            <w:color w:val="FF0000"/>
          </w:rPr>
          <w:t>&lt;</w:t>
        </w:r>
        <w:proofErr w:type="gramStart"/>
        <w:r w:rsidR="002A49E1" w:rsidRPr="002A49E1">
          <w:rPr>
            <w:color w:val="FF0000"/>
          </w:rPr>
          <w:t>!--</w:t>
        </w:r>
        <w:proofErr w:type="gramEnd"/>
        <w:r w:rsidR="002A49E1" w:rsidRPr="002A49E1">
          <w:rPr>
            <w:color w:val="FF0000"/>
          </w:rPr>
          <w:t xml:space="preserve"> </w:t>
        </w:r>
      </w:ins>
      <w:ins w:id="684" w:author="nick" w:date="2019-10-10T00:08:00Z">
        <w:r w:rsidR="002A49E1">
          <w:rPr>
            <w:color w:val="FF0000"/>
          </w:rPr>
          <w:t>threaded conn</w:t>
        </w:r>
      </w:ins>
      <w:ins w:id="685" w:author="nick" w:date="2019-10-10T00:10:00Z">
        <w:r w:rsidR="00C86B06">
          <w:rPr>
            <w:color w:val="FF0000"/>
          </w:rPr>
          <w:t>e</w:t>
        </w:r>
      </w:ins>
      <w:ins w:id="686" w:author="nick" w:date="2019-10-10T00:08:00Z">
        <w:r w:rsidR="002A49E1">
          <w:rPr>
            <w:color w:val="FF0000"/>
          </w:rPr>
          <w:t>ction c</w:t>
        </w:r>
      </w:ins>
      <w:ins w:id="687" w:author="nick" w:date="2019-10-10T00:07:00Z">
        <w:r w:rsidR="002A49E1" w:rsidRPr="002A49E1">
          <w:rPr>
            <w:color w:val="FF0000"/>
          </w:rPr>
          <w:t xml:space="preserve">ontact, according to </w:t>
        </w:r>
      </w:ins>
      <w:ins w:id="688" w:author="nick" w:date="2019-10-10T00:08:00Z">
        <w:r w:rsidR="002A49E1" w:rsidRPr="00C86B06">
          <w:rPr>
            <w:b/>
            <w:color w:val="FF0000"/>
          </w:rPr>
          <w:t>7.</w:t>
        </w:r>
      </w:ins>
      <w:ins w:id="689"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690" w:author="nick" w:date="2019-10-10T00:06:00Z"/>
          <w:b/>
          <w:color w:val="FF0000"/>
        </w:rPr>
      </w:pPr>
      <w:del w:id="691"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692" w:author="nick" w:date="2019-10-10T00:06:00Z"/>
          <w:b/>
          <w:color w:val="0070C0"/>
        </w:rPr>
      </w:pPr>
      <w:del w:id="693"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694" w:author="nick" w:date="2019-10-10T00:06:00Z"/>
          <w:b/>
        </w:rPr>
      </w:pPr>
      <w:del w:id="69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696" w:author="nick" w:date="2019-10-10T00:06:00Z"/>
          <w:b/>
          <w:color w:val="FF0000"/>
        </w:rPr>
      </w:pPr>
      <w:del w:id="697"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698" w:author="nick" w:date="2019-10-10T00:06:00Z"/>
          <w:b/>
          <w:color w:val="0070C0"/>
        </w:rPr>
      </w:pPr>
      <w:del w:id="699"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700" w:author="nick" w:date="2019-10-10T00:06:00Z"/>
          <w:b/>
          <w:color w:val="FF0000"/>
        </w:rPr>
      </w:pPr>
      <w:del w:id="701"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702" w:author="nick" w:date="2019-10-10T00:06:00Z"/>
          <w:b/>
        </w:rPr>
      </w:pPr>
      <w:del w:id="703"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704" w:author="nick" w:date="2019-10-10T00:06:00Z"/>
          <w:b/>
        </w:rPr>
      </w:pPr>
      <w:del w:id="705"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706"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707" w:author="nick" w:date="2019-10-10T00:02:00Z"/>
        </w:rPr>
      </w:pPr>
    </w:p>
    <w:p w14:paraId="5DE07921" w14:textId="7A72EA54" w:rsidR="002A49E1" w:rsidRPr="002A49E1" w:rsidRDefault="002A49E1" w:rsidP="002A49E1">
      <w:pPr>
        <w:pStyle w:val="XMLCode"/>
        <w:keepNext/>
        <w:keepLines/>
        <w:rPr>
          <w:ins w:id="708" w:author="nick" w:date="2019-10-10T00:01:00Z"/>
        </w:rPr>
      </w:pPr>
      <w:ins w:id="709" w:author="nick" w:date="2019-10-10T00:01:00Z">
        <w:r>
          <w:t xml:space="preserve">     </w:t>
        </w:r>
        <w:r w:rsidRPr="002A49E1">
          <w:t xml:space="preserve">  </w:t>
        </w:r>
        <w:r w:rsidRPr="00C86B06">
          <w:rPr>
            <w:b/>
            <w:color w:val="0070C0"/>
          </w:rPr>
          <w:t>&lt;contact_list&gt;</w:t>
        </w:r>
        <w:r>
          <w:t xml:space="preserve">        </w:t>
        </w:r>
        <w:commentRangeStart w:id="710"/>
        <w:r w:rsidRPr="002A49E1">
          <w:rPr>
            <w:color w:val="FF0000"/>
          </w:rPr>
          <w:t>&lt;</w:t>
        </w:r>
        <w:proofErr w:type="gramStart"/>
        <w:r w:rsidRPr="002A49E1">
          <w:rPr>
            <w:color w:val="FF0000"/>
          </w:rPr>
          <w:t>!--</w:t>
        </w:r>
        <w:proofErr w:type="gramEnd"/>
        <w:r w:rsidRPr="002A49E1">
          <w:rPr>
            <w:color w:val="FF0000"/>
          </w:rPr>
          <w:t xml:space="preserve"> </w:t>
        </w:r>
      </w:ins>
      <w:ins w:id="711" w:author="nick" w:date="2019-10-10T00:03:00Z">
        <w:r w:rsidRPr="002A49E1">
          <w:rPr>
            <w:color w:val="FF0000"/>
          </w:rPr>
          <w:t xml:space="preserve">Local </w:t>
        </w:r>
      </w:ins>
      <w:ins w:id="712" w:author="nick" w:date="2019-10-10T00:04:00Z">
        <w:r w:rsidRPr="002A49E1">
          <w:rPr>
            <w:color w:val="FF0000"/>
          </w:rPr>
          <w:t xml:space="preserve">Contact definition, according to </w:t>
        </w:r>
      </w:ins>
      <w:ins w:id="713" w:author="nick" w:date="2019-10-10T00:01:00Z">
        <w:r w:rsidRPr="00C86B06">
          <w:rPr>
            <w:b/>
            <w:color w:val="FF0000"/>
          </w:rPr>
          <w:t>5.3.2.</w:t>
        </w:r>
      </w:ins>
      <w:ins w:id="714" w:author="nick" w:date="2019-10-10T00:03:00Z">
        <w:r w:rsidRPr="00C86B06">
          <w:rPr>
            <w:b/>
            <w:color w:val="FF0000"/>
          </w:rPr>
          <w:t>5</w:t>
        </w:r>
      </w:ins>
      <w:ins w:id="715" w:author="nick" w:date="2019-10-10T00:01:00Z">
        <w:r w:rsidRPr="002A49E1">
          <w:rPr>
            <w:color w:val="FF0000"/>
          </w:rPr>
          <w:t xml:space="preserve"> --&gt;</w:t>
        </w:r>
      </w:ins>
      <w:commentRangeEnd w:id="710"/>
      <w:ins w:id="716" w:author="nick" w:date="2019-10-10T00:43:00Z">
        <w:r w:rsidR="00AD0A1B">
          <w:rPr>
            <w:rStyle w:val="CommentReference"/>
            <w:rFonts w:ascii="Calibri" w:hAnsi="Calibri"/>
            <w:lang w:eastAsia="x-none"/>
          </w:rPr>
          <w:commentReference w:id="710"/>
        </w:r>
      </w:ins>
    </w:p>
    <w:p w14:paraId="49EEFB79" w14:textId="6CA0D684" w:rsidR="002A49E1" w:rsidRPr="002A49E1" w:rsidRDefault="002A49E1" w:rsidP="002A49E1">
      <w:pPr>
        <w:pStyle w:val="XMLCode"/>
        <w:keepNext/>
        <w:keepLines/>
        <w:rPr>
          <w:ins w:id="717" w:author="nick" w:date="2019-10-10T00:01:00Z"/>
        </w:rPr>
      </w:pPr>
      <w:ins w:id="718" w:author="nick" w:date="2019-10-10T00:0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7032295F" w14:textId="2643EE2C" w:rsidR="002A49E1" w:rsidRPr="002A49E1" w:rsidRDefault="002A49E1" w:rsidP="002A49E1">
      <w:pPr>
        <w:pStyle w:val="XMLCode"/>
        <w:keepNext/>
        <w:keepLines/>
        <w:rPr>
          <w:ins w:id="719" w:author="nick" w:date="2019-10-10T00:01:00Z"/>
        </w:rPr>
      </w:pPr>
      <w:ins w:id="720" w:author="nick" w:date="2019-10-10T00:01:00Z">
        <w:r>
          <w:t xml:space="preserve">    </w:t>
        </w:r>
        <w:r w:rsidRPr="002A49E1">
          <w:t xml:space="preserve">           &lt;partner </w:t>
        </w:r>
      </w:ins>
      <w:ins w:id="721" w:author="nick" w:date="2019-12-19T20:22:00Z">
        <w:r w:rsidR="00BE444C">
          <w:t>part_index</w:t>
        </w:r>
      </w:ins>
      <w:ins w:id="722" w:author="nick" w:date="2019-10-10T00:01:00Z">
        <w:r w:rsidRPr="002A49E1">
          <w:t>=</w:t>
        </w:r>
      </w:ins>
      <w:ins w:id="723" w:author="nick" w:date="2019-11-24T12:20:00Z">
        <w:r w:rsidR="00194316">
          <w:t>"</w:t>
        </w:r>
      </w:ins>
      <w:ins w:id="724" w:author="nick" w:date="2019-12-19T20:25:00Z">
        <w:r w:rsidR="00BE444C">
          <w:t>1</w:t>
        </w:r>
      </w:ins>
      <w:ins w:id="725" w:author="nick" w:date="2019-11-24T12:20:00Z">
        <w:r w:rsidR="00194316">
          <w:t>"</w:t>
        </w:r>
      </w:ins>
      <w:ins w:id="726" w:author="nick" w:date="2019-10-10T00:01:00Z">
        <w:r w:rsidRPr="002A49E1">
          <w:t>/&gt;</w:t>
        </w:r>
      </w:ins>
    </w:p>
    <w:p w14:paraId="4F6A083D" w14:textId="7F3E1CE6" w:rsidR="002A49E1" w:rsidRPr="002A49E1" w:rsidRDefault="002A49E1" w:rsidP="002A49E1">
      <w:pPr>
        <w:pStyle w:val="XMLCode"/>
        <w:keepNext/>
        <w:keepLines/>
        <w:rPr>
          <w:ins w:id="727" w:author="nick" w:date="2019-10-10T00:01:00Z"/>
        </w:rPr>
      </w:pPr>
      <w:ins w:id="728" w:author="nick" w:date="2019-10-10T00:01:00Z">
        <w:r>
          <w:t xml:space="preserve">     </w:t>
        </w:r>
        <w:r w:rsidRPr="002A49E1">
          <w:t xml:space="preserve">          &lt;partner </w:t>
        </w:r>
      </w:ins>
      <w:ins w:id="729" w:author="nick" w:date="2019-12-19T20:22:00Z">
        <w:r w:rsidR="00BE444C">
          <w:t>part_index</w:t>
        </w:r>
      </w:ins>
      <w:ins w:id="730" w:author="nick" w:date="2019-10-10T00:01:00Z">
        <w:r w:rsidRPr="002A49E1">
          <w:t>=</w:t>
        </w:r>
      </w:ins>
      <w:ins w:id="731" w:author="nick" w:date="2019-11-24T12:20:00Z">
        <w:r w:rsidR="00194316">
          <w:t>"</w:t>
        </w:r>
      </w:ins>
      <w:ins w:id="732" w:author="nick" w:date="2019-12-19T20:25:00Z">
        <w:r w:rsidR="00BE444C">
          <w:t>2</w:t>
        </w:r>
      </w:ins>
      <w:ins w:id="733" w:author="nick" w:date="2019-11-24T12:20:00Z">
        <w:r w:rsidR="00194316">
          <w:t>"</w:t>
        </w:r>
      </w:ins>
      <w:ins w:id="734" w:author="nick" w:date="2019-10-10T00:01:00Z">
        <w:r w:rsidRPr="002A49E1">
          <w:t>/&gt;</w:t>
        </w:r>
      </w:ins>
    </w:p>
    <w:p w14:paraId="31CAE733" w14:textId="4FD47BF9" w:rsidR="002A49E1" w:rsidRPr="002A49E1" w:rsidRDefault="002A49E1" w:rsidP="002A49E1">
      <w:pPr>
        <w:pStyle w:val="XMLCode"/>
        <w:keepNext/>
        <w:keepLines/>
        <w:rPr>
          <w:ins w:id="735" w:author="nick" w:date="2019-10-10T00:01:00Z"/>
        </w:rPr>
      </w:pPr>
      <w:ins w:id="736" w:author="nick" w:date="2019-10-10T00:03:00Z">
        <w:r>
          <w:t xml:space="preserve">  </w:t>
        </w:r>
      </w:ins>
      <w:ins w:id="737" w:author="nick" w:date="2019-10-10T00:01:00Z">
        <w:r w:rsidRPr="002A49E1">
          <w:t xml:space="preserve">      </w:t>
        </w:r>
      </w:ins>
      <w:ins w:id="738" w:author="nick" w:date="2019-10-10T00:03:00Z">
        <w:r>
          <w:t xml:space="preserve">   </w:t>
        </w:r>
      </w:ins>
      <w:ins w:id="739" w:author="nick" w:date="2019-10-10T00:01:00Z">
        <w:r w:rsidRPr="002A49E1">
          <w:t xml:space="preserve">    &lt;coefficients static_friction=</w:t>
        </w:r>
      </w:ins>
      <w:ins w:id="740" w:author="nick" w:date="2019-11-24T12:20:00Z">
        <w:r w:rsidR="00194316">
          <w:t>"</w:t>
        </w:r>
      </w:ins>
      <w:ins w:id="741" w:author="nick" w:date="2019-10-10T00:01:00Z">
        <w:r w:rsidRPr="002A49E1">
          <w:t>0.8</w:t>
        </w:r>
      </w:ins>
      <w:ins w:id="742" w:author="nick" w:date="2019-11-24T12:20:00Z">
        <w:r w:rsidR="00194316">
          <w:t>"</w:t>
        </w:r>
      </w:ins>
      <w:ins w:id="743" w:author="nick" w:date="2019-10-10T00:01:00Z">
        <w:r w:rsidRPr="002A49E1">
          <w:t>/&gt;</w:t>
        </w:r>
      </w:ins>
    </w:p>
    <w:p w14:paraId="50145D9A" w14:textId="2CF031D6" w:rsidR="002A49E1" w:rsidRPr="00C86B06" w:rsidRDefault="002A49E1" w:rsidP="002A49E1">
      <w:pPr>
        <w:pStyle w:val="XMLCode"/>
        <w:keepNext/>
        <w:keepLines/>
        <w:rPr>
          <w:ins w:id="744" w:author="nick" w:date="2019-10-10T00:01:00Z"/>
          <w:b/>
          <w:color w:val="0070C0"/>
        </w:rPr>
      </w:pPr>
      <w:ins w:id="745" w:author="nick" w:date="2019-10-10T00:01:00Z">
        <w:r>
          <w:t xml:space="preserve">    </w:t>
        </w:r>
        <w:r w:rsidRPr="002A49E1">
          <w:t xml:space="preserve"> </w:t>
        </w:r>
      </w:ins>
      <w:ins w:id="746" w:author="nick" w:date="2019-10-10T00:02:00Z">
        <w:r>
          <w:t xml:space="preserve"> </w:t>
        </w:r>
      </w:ins>
      <w:ins w:id="74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748" w:author="nick" w:date="2019-10-10T00:01:00Z"/>
          <w:b/>
          <w:color w:val="0070C0"/>
        </w:rPr>
      </w:pPr>
      <w:ins w:id="749"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1998BCD9" w14:textId="15E22A10" w:rsidR="002A49E1" w:rsidRPr="002A49E1" w:rsidRDefault="002A49E1" w:rsidP="002A49E1">
      <w:pPr>
        <w:pStyle w:val="XMLCode"/>
        <w:keepNext/>
        <w:keepLines/>
        <w:rPr>
          <w:ins w:id="750" w:author="nick" w:date="2019-10-10T00:01:00Z"/>
        </w:rPr>
      </w:pPr>
      <w:ins w:id="751" w:author="nick" w:date="2019-10-10T00:01:00Z">
        <w:r>
          <w:t xml:space="preserve">    </w:t>
        </w:r>
        <w:r w:rsidRPr="002A49E1">
          <w:t xml:space="preserve">           &lt;partner </w:t>
        </w:r>
      </w:ins>
      <w:ins w:id="752" w:author="nick" w:date="2019-12-19T20:22:00Z">
        <w:r w:rsidR="00BE444C">
          <w:t>part_index</w:t>
        </w:r>
      </w:ins>
      <w:ins w:id="753" w:author="nick" w:date="2019-10-10T00:01:00Z">
        <w:r w:rsidRPr="002A49E1">
          <w:t>=</w:t>
        </w:r>
      </w:ins>
      <w:ins w:id="754" w:author="nick" w:date="2019-11-24T12:20:00Z">
        <w:r w:rsidR="00194316">
          <w:t>"</w:t>
        </w:r>
      </w:ins>
      <w:ins w:id="755" w:author="nick" w:date="2019-12-19T20:25:00Z">
        <w:r w:rsidR="00BE444C">
          <w:t>2</w:t>
        </w:r>
      </w:ins>
      <w:ins w:id="756" w:author="nick" w:date="2019-11-24T12:20:00Z">
        <w:r w:rsidR="00194316">
          <w:t>"</w:t>
        </w:r>
      </w:ins>
      <w:ins w:id="757" w:author="nick" w:date="2019-10-10T00:01:00Z">
        <w:r w:rsidRPr="002A49E1">
          <w:t>/&gt;</w:t>
        </w:r>
      </w:ins>
    </w:p>
    <w:p w14:paraId="13918A9B" w14:textId="50E19ECF" w:rsidR="002A49E1" w:rsidRPr="002A49E1" w:rsidRDefault="002A49E1" w:rsidP="002A49E1">
      <w:pPr>
        <w:pStyle w:val="XMLCode"/>
        <w:keepNext/>
        <w:keepLines/>
        <w:rPr>
          <w:ins w:id="758" w:author="nick" w:date="2019-10-10T00:01:00Z"/>
        </w:rPr>
      </w:pPr>
      <w:ins w:id="759" w:author="nick" w:date="2019-10-10T00:01:00Z">
        <w:r w:rsidRPr="002A49E1">
          <w:t xml:space="preserve">  </w:t>
        </w:r>
        <w:r>
          <w:t xml:space="preserve">   </w:t>
        </w:r>
        <w:r w:rsidRPr="002A49E1">
          <w:t xml:space="preserve">          &lt;partner </w:t>
        </w:r>
      </w:ins>
      <w:ins w:id="760" w:author="nick" w:date="2019-12-19T20:22:00Z">
        <w:r w:rsidR="00BE444C">
          <w:t>part_index</w:t>
        </w:r>
      </w:ins>
      <w:ins w:id="761" w:author="nick" w:date="2019-10-10T00:01:00Z">
        <w:r w:rsidRPr="002A49E1">
          <w:t>=</w:t>
        </w:r>
      </w:ins>
      <w:ins w:id="762" w:author="nick" w:date="2019-11-24T12:20:00Z">
        <w:r w:rsidR="00194316">
          <w:t>"</w:t>
        </w:r>
      </w:ins>
      <w:ins w:id="763" w:author="nick" w:date="2019-10-10T00:05:00Z">
        <w:r>
          <w:t>5</w:t>
        </w:r>
      </w:ins>
      <w:ins w:id="764" w:author="nick" w:date="2019-11-24T12:20:00Z">
        <w:r w:rsidR="00194316">
          <w:t>"</w:t>
        </w:r>
      </w:ins>
      <w:ins w:id="765" w:author="nick" w:date="2019-10-10T00:01:00Z">
        <w:r w:rsidRPr="002A49E1">
          <w:t>/&gt;</w:t>
        </w:r>
      </w:ins>
    </w:p>
    <w:p w14:paraId="517F1182" w14:textId="2059DCE8" w:rsidR="002A49E1" w:rsidRPr="002A49E1" w:rsidRDefault="002A49E1" w:rsidP="002A49E1">
      <w:pPr>
        <w:pStyle w:val="XMLCode"/>
        <w:keepNext/>
        <w:keepLines/>
        <w:rPr>
          <w:ins w:id="766" w:author="nick" w:date="2019-10-10T00:01:00Z"/>
        </w:rPr>
      </w:pPr>
      <w:ins w:id="767" w:author="nick" w:date="2019-10-10T00:01:00Z">
        <w:r w:rsidRPr="002A49E1">
          <w:t xml:space="preserve"> </w:t>
        </w:r>
        <w:r>
          <w:t xml:space="preserve">    </w:t>
        </w:r>
        <w:r w:rsidRPr="002A49E1">
          <w:t xml:space="preserve">          &lt;coefficients static_friction=</w:t>
        </w:r>
      </w:ins>
      <w:ins w:id="768" w:author="nick" w:date="2019-11-24T12:20:00Z">
        <w:r w:rsidR="00194316">
          <w:t>"</w:t>
        </w:r>
      </w:ins>
      <w:ins w:id="769" w:author="nick" w:date="2019-10-10T00:01:00Z">
        <w:r w:rsidRPr="002A49E1">
          <w:t>0.8</w:t>
        </w:r>
      </w:ins>
      <w:ins w:id="770" w:author="nick" w:date="2019-11-24T12:20:00Z">
        <w:r w:rsidR="00194316">
          <w:t>"</w:t>
        </w:r>
      </w:ins>
      <w:ins w:id="771" w:author="nick" w:date="2019-10-10T00:01:00Z">
        <w:r w:rsidRPr="002A49E1">
          <w:t>/&gt;</w:t>
        </w:r>
      </w:ins>
    </w:p>
    <w:p w14:paraId="12CF80B8" w14:textId="09DCBE21" w:rsidR="002A49E1" w:rsidRPr="00C86B06" w:rsidRDefault="002A49E1" w:rsidP="002A49E1">
      <w:pPr>
        <w:pStyle w:val="XMLCode"/>
        <w:keepNext/>
        <w:keepLines/>
        <w:rPr>
          <w:ins w:id="772" w:author="nick" w:date="2019-10-10T00:01:00Z"/>
          <w:b/>
          <w:color w:val="0070C0"/>
        </w:rPr>
      </w:pPr>
      <w:ins w:id="773"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774" w:author="nick" w:date="2019-10-10T00:01:00Z"/>
          <w:b/>
          <w:color w:val="0070C0"/>
        </w:rPr>
      </w:pPr>
      <w:ins w:id="775"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6C83C730" w14:textId="6FF91790" w:rsidR="002A49E1" w:rsidRPr="002A49E1" w:rsidRDefault="002A49E1" w:rsidP="002A49E1">
      <w:pPr>
        <w:pStyle w:val="XMLCode"/>
        <w:keepNext/>
        <w:keepLines/>
        <w:rPr>
          <w:ins w:id="776" w:author="nick" w:date="2019-10-10T00:01:00Z"/>
        </w:rPr>
      </w:pPr>
      <w:ins w:id="777" w:author="nick" w:date="2019-10-10T00:02:00Z">
        <w:r>
          <w:t xml:space="preserve">     </w:t>
        </w:r>
      </w:ins>
      <w:ins w:id="778" w:author="nick" w:date="2019-10-10T00:01:00Z">
        <w:r w:rsidRPr="002A49E1">
          <w:t xml:space="preserve">          &lt;partner </w:t>
        </w:r>
      </w:ins>
      <w:ins w:id="779" w:author="nick" w:date="2019-12-19T20:22:00Z">
        <w:r w:rsidR="00BE444C">
          <w:t>part_index</w:t>
        </w:r>
      </w:ins>
      <w:ins w:id="780" w:author="nick" w:date="2019-10-10T00:01:00Z">
        <w:r w:rsidRPr="002A49E1">
          <w:t>=</w:t>
        </w:r>
      </w:ins>
      <w:ins w:id="781" w:author="nick" w:date="2019-11-24T12:20:00Z">
        <w:r w:rsidR="00194316">
          <w:t>"</w:t>
        </w:r>
      </w:ins>
      <w:ins w:id="782" w:author="nick" w:date="2019-10-10T00:05:00Z">
        <w:r>
          <w:t>5</w:t>
        </w:r>
      </w:ins>
      <w:ins w:id="783" w:author="nick" w:date="2019-11-24T12:20:00Z">
        <w:r w:rsidR="00194316">
          <w:t>"</w:t>
        </w:r>
      </w:ins>
      <w:ins w:id="784" w:author="nick" w:date="2019-10-10T00:01:00Z">
        <w:r w:rsidRPr="002A49E1">
          <w:t>/&gt;</w:t>
        </w:r>
      </w:ins>
    </w:p>
    <w:p w14:paraId="167D6A49" w14:textId="7A255616" w:rsidR="002A49E1" w:rsidRPr="002A49E1" w:rsidRDefault="002A49E1" w:rsidP="002A49E1">
      <w:pPr>
        <w:pStyle w:val="XMLCode"/>
        <w:keepNext/>
        <w:keepLines/>
        <w:rPr>
          <w:ins w:id="785" w:author="nick" w:date="2019-10-10T00:01:00Z"/>
        </w:rPr>
      </w:pPr>
      <w:ins w:id="786" w:author="nick" w:date="2019-10-10T00:01:00Z">
        <w:r>
          <w:t xml:space="preserve">   </w:t>
        </w:r>
        <w:r w:rsidRPr="002A49E1">
          <w:t xml:space="preserve">            &lt;partner </w:t>
        </w:r>
      </w:ins>
      <w:ins w:id="787" w:author="nick" w:date="2019-12-19T20:22:00Z">
        <w:r w:rsidR="00BE444C">
          <w:t>part_index</w:t>
        </w:r>
      </w:ins>
      <w:ins w:id="788" w:author="nick" w:date="2019-10-10T00:01:00Z">
        <w:r w:rsidRPr="002A49E1">
          <w:t>=</w:t>
        </w:r>
      </w:ins>
      <w:ins w:id="789" w:author="nick" w:date="2019-11-24T12:20:00Z">
        <w:r w:rsidR="00194316">
          <w:t>"</w:t>
        </w:r>
      </w:ins>
      <w:ins w:id="790" w:author="nick" w:date="2019-12-19T20:26:00Z">
        <w:r w:rsidR="00BE444C">
          <w:t>6</w:t>
        </w:r>
      </w:ins>
      <w:ins w:id="791" w:author="nick" w:date="2019-11-24T12:20:00Z">
        <w:r w:rsidR="00194316">
          <w:t>"</w:t>
        </w:r>
      </w:ins>
      <w:ins w:id="792" w:author="nick" w:date="2019-10-10T00:01:00Z">
        <w:r w:rsidRPr="002A49E1">
          <w:t>/&gt;</w:t>
        </w:r>
      </w:ins>
    </w:p>
    <w:p w14:paraId="64633115" w14:textId="165C9054" w:rsidR="002A49E1" w:rsidRPr="002A49E1" w:rsidRDefault="002A49E1" w:rsidP="002A49E1">
      <w:pPr>
        <w:pStyle w:val="XMLCode"/>
        <w:keepNext/>
        <w:keepLines/>
        <w:rPr>
          <w:ins w:id="793" w:author="nick" w:date="2019-10-10T00:01:00Z"/>
        </w:rPr>
      </w:pPr>
      <w:ins w:id="794" w:author="nick" w:date="2019-10-10T00:01:00Z">
        <w:r w:rsidRPr="002A49E1">
          <w:t xml:space="preserve"> </w:t>
        </w:r>
      </w:ins>
      <w:ins w:id="795" w:author="nick" w:date="2019-10-10T00:02:00Z">
        <w:r>
          <w:t xml:space="preserve">    </w:t>
        </w:r>
      </w:ins>
      <w:ins w:id="796" w:author="nick" w:date="2019-10-10T00:01:00Z">
        <w:r w:rsidRPr="002A49E1">
          <w:t xml:space="preserve">          &lt;coefficients static_friction=</w:t>
        </w:r>
      </w:ins>
      <w:ins w:id="797" w:author="nick" w:date="2019-11-24T12:20:00Z">
        <w:r w:rsidR="00194316">
          <w:t>"</w:t>
        </w:r>
      </w:ins>
      <w:ins w:id="798" w:author="nick" w:date="2019-10-10T00:01:00Z">
        <w:r w:rsidRPr="002A49E1">
          <w:t>0.8</w:t>
        </w:r>
      </w:ins>
      <w:ins w:id="799" w:author="nick" w:date="2019-11-24T12:20:00Z">
        <w:r w:rsidR="00194316">
          <w:t>"</w:t>
        </w:r>
      </w:ins>
      <w:ins w:id="800" w:author="nick" w:date="2019-10-10T00:01:00Z">
        <w:r w:rsidRPr="002A49E1">
          <w:t>/&gt;</w:t>
        </w:r>
      </w:ins>
    </w:p>
    <w:p w14:paraId="4C5EE62B" w14:textId="7E1D2C05" w:rsidR="002A49E1" w:rsidRPr="00C86B06" w:rsidRDefault="002A49E1" w:rsidP="002A49E1">
      <w:pPr>
        <w:pStyle w:val="XMLCode"/>
        <w:keepNext/>
        <w:keepLines/>
        <w:rPr>
          <w:ins w:id="801" w:author="nick" w:date="2019-10-10T00:01:00Z"/>
          <w:b/>
          <w:color w:val="0070C0"/>
        </w:rPr>
      </w:pPr>
      <w:ins w:id="802" w:author="nick" w:date="2019-10-10T00:02:00Z">
        <w:r w:rsidRPr="00C86B06">
          <w:rPr>
            <w:b/>
            <w:color w:val="0070C0"/>
          </w:rPr>
          <w:t xml:space="preserve">    </w:t>
        </w:r>
      </w:ins>
      <w:ins w:id="803"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804" w:author="nick" w:date="2019-10-10T00:01:00Z"/>
          <w:b/>
          <w:color w:val="0070C0"/>
        </w:rPr>
      </w:pPr>
      <w:ins w:id="805" w:author="nick" w:date="2019-10-10T00:02:00Z">
        <w:r w:rsidRPr="00C86B06">
          <w:rPr>
            <w:b/>
            <w:color w:val="0070C0"/>
          </w:rPr>
          <w:t xml:space="preserve">       </w:t>
        </w:r>
      </w:ins>
      <w:ins w:id="806"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46D1FBAA"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07"/>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808" w:author="nick" w:date="2019-10-10T00:24:00Z">
        <w:r w:rsidR="002E638C">
          <w:rPr>
            <w:rFonts w:asciiTheme="minorHAnsi" w:hAnsiTheme="minorHAnsi" w:cstheme="minorHAnsi"/>
            <w:b/>
            <w:szCs w:val="22"/>
            <w:lang w:eastAsia="en-GB"/>
          </w:rPr>
          <w:t>:</w:t>
        </w:r>
      </w:ins>
      <w:ins w:id="809"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810" w:author="nick" w:date="2019-10-10T00:31:00Z">
        <w:r w:rsidR="006E5172">
          <w:rPr>
            <w:rFonts w:asciiTheme="minorHAnsi" w:hAnsiTheme="minorHAnsi" w:cstheme="minorHAnsi"/>
            <w:szCs w:val="22"/>
            <w:lang w:eastAsia="en-GB"/>
          </w:rPr>
          <w:t>&amp;</w:t>
        </w:r>
      </w:ins>
      <w:ins w:id="811" w:author="nick" w:date="2019-10-10T00:25:00Z">
        <w:r w:rsidR="002E638C">
          <w:rPr>
            <w:rFonts w:asciiTheme="minorHAnsi" w:hAnsiTheme="minorHAnsi" w:cstheme="minorHAnsi"/>
            <w:szCs w:val="22"/>
            <w:lang w:eastAsia="en-GB"/>
          </w:rPr>
          <w:t xml:space="preserve"> local contact definition</w:t>
        </w:r>
      </w:ins>
      <w:ins w:id="812" w:author="nick" w:date="2019-10-10T00:27:00Z">
        <w:r w:rsidR="002E638C">
          <w:rPr>
            <w:rFonts w:asciiTheme="minorHAnsi" w:hAnsiTheme="minorHAnsi" w:cstheme="minorHAnsi"/>
            <w:szCs w:val="22"/>
            <w:lang w:eastAsia="en-GB"/>
          </w:rPr>
          <w:t>, and thread contact</w:t>
        </w:r>
      </w:ins>
      <w:ins w:id="813" w:author="nick" w:date="2019-10-10T00:30:00Z">
        <w:r w:rsidR="006E5172">
          <w:rPr>
            <w:rFonts w:asciiTheme="minorHAnsi" w:hAnsiTheme="minorHAnsi" w:cstheme="minorHAnsi"/>
            <w:szCs w:val="22"/>
            <w:lang w:eastAsia="en-GB"/>
          </w:rPr>
          <w:t>.</w:t>
        </w:r>
      </w:ins>
      <w:del w:id="814" w:author="nick" w:date="2019-10-10T00:24:00Z">
        <w:r w:rsidRPr="00A357D6" w:rsidDel="002E638C">
          <w:rPr>
            <w:rFonts w:asciiTheme="minorHAnsi" w:hAnsiTheme="minorHAnsi" w:cstheme="minorHAnsi"/>
            <w:b/>
            <w:szCs w:val="22"/>
            <w:lang w:eastAsia="en-GB"/>
          </w:rPr>
          <w:delText>:</w:delText>
        </w:r>
      </w:del>
      <w:ins w:id="815" w:author="nick" w:date="2019-10-10T00:31:00Z">
        <w:r w:rsidR="006E5172">
          <w:rPr>
            <w:rFonts w:asciiTheme="minorHAnsi" w:hAnsiTheme="minorHAnsi" w:cstheme="minorHAnsi"/>
            <w:szCs w:val="22"/>
            <w:lang w:eastAsia="en-GB"/>
          </w:rPr>
          <w:t xml:space="preserve"> Local contacts override </w:t>
        </w:r>
        <w:del w:id="816" w:author="Dr. Carsten Franke" w:date="2019-12-11T00:29:00Z">
          <w:r w:rsidR="006E5172" w:rsidDel="00225E9C">
            <w:rPr>
              <w:rFonts w:asciiTheme="minorHAnsi" w:hAnsiTheme="minorHAnsi" w:cstheme="minorHAnsi"/>
              <w:szCs w:val="22"/>
              <w:lang w:eastAsia="en-GB"/>
            </w:rPr>
            <w:delText xml:space="preserve">the </w:delText>
          </w:r>
        </w:del>
        <w:r w:rsidR="006E5172">
          <w:rPr>
            <w:rFonts w:asciiTheme="minorHAnsi" w:hAnsiTheme="minorHAnsi" w:cstheme="minorHAnsi"/>
            <w:szCs w:val="22"/>
            <w:lang w:eastAsia="en-GB"/>
          </w:rPr>
          <w:t>global contacts.</w:t>
        </w:r>
      </w:ins>
      <w:commentRangeEnd w:id="807"/>
      <w:ins w:id="817" w:author="nick" w:date="2019-10-10T00:44:00Z">
        <w:r w:rsidR="00AD0A1B">
          <w:rPr>
            <w:rStyle w:val="CommentReference"/>
            <w:lang w:eastAsia="x-none"/>
          </w:rPr>
          <w:commentReference w:id="807"/>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818" w:author="nick" w:date="2019-10-10T00:17:00Z"/>
          <w:b/>
          <w:color w:val="0070C0"/>
        </w:rPr>
      </w:pPr>
    </w:p>
    <w:p w14:paraId="3191EAA9" w14:textId="2F5738BA" w:rsidR="00C86B06" w:rsidRPr="002A49E1" w:rsidRDefault="00C86B06" w:rsidP="00C86B06">
      <w:pPr>
        <w:pStyle w:val="XMLCode"/>
        <w:keepNext/>
        <w:keepLines/>
        <w:rPr>
          <w:ins w:id="819" w:author="nick" w:date="2019-10-10T00:17:00Z"/>
        </w:rPr>
      </w:pPr>
      <w:ins w:id="820"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821" w:author="nick" w:date="2019-10-18T18:48:00Z">
        <w:r w:rsidR="00E516A4">
          <w:rPr>
            <w:color w:val="FF0000"/>
          </w:rPr>
          <w:t>--</w:t>
        </w:r>
        <w:proofErr w:type="gramEnd"/>
        <w:r w:rsidR="00E516A4">
          <w:rPr>
            <w:color w:val="FF0000"/>
          </w:rPr>
          <w:t xml:space="preserve"> </w:t>
        </w:r>
      </w:ins>
      <w:ins w:id="822" w:author="nick" w:date="2019-10-10T00:31:00Z">
        <w:r w:rsidR="006E5172">
          <w:rPr>
            <w:color w:val="FF0000"/>
          </w:rPr>
          <w:t xml:space="preserve">Global </w:t>
        </w:r>
      </w:ins>
      <w:ins w:id="823" w:author="nick" w:date="2019-10-10T00:17:00Z">
        <w:r w:rsidRPr="002A49E1">
          <w:rPr>
            <w:color w:val="FF0000"/>
          </w:rPr>
          <w:t xml:space="preserve">Contact </w:t>
        </w:r>
        <w:r>
          <w:rPr>
            <w:color w:val="FF0000"/>
          </w:rPr>
          <w:t>Properties</w:t>
        </w:r>
      </w:ins>
      <w:ins w:id="824" w:author="nick" w:date="2019-10-10T00:32:00Z">
        <w:r w:rsidR="006E5172">
          <w:rPr>
            <w:color w:val="FF0000"/>
          </w:rPr>
          <w:t>,</w:t>
        </w:r>
      </w:ins>
      <w:ins w:id="825" w:author="nick" w:date="2019-10-10T00:18:00Z">
        <w:r>
          <w:rPr>
            <w:color w:val="FF0000"/>
          </w:rPr>
          <w:t xml:space="preserve"> </w:t>
        </w:r>
      </w:ins>
      <w:ins w:id="826" w:author="nick" w:date="2019-10-10T00:27:00Z">
        <w:r w:rsidR="002E638C">
          <w:rPr>
            <w:color w:val="FF0000"/>
          </w:rPr>
          <w:t>for</w:t>
        </w:r>
      </w:ins>
      <w:ins w:id="827" w:author="nick" w:date="2019-10-10T00:18:00Z">
        <w:r>
          <w:rPr>
            <w:color w:val="FF0000"/>
          </w:rPr>
          <w:t xml:space="preserve"> </w:t>
        </w:r>
      </w:ins>
      <w:ins w:id="828" w:author="nick" w:date="2019-10-10T00:27:00Z">
        <w:r w:rsidR="002E638C">
          <w:rPr>
            <w:color w:val="FF0000"/>
          </w:rPr>
          <w:t xml:space="preserve">the whole </w:t>
        </w:r>
      </w:ins>
      <w:ins w:id="829" w:author="nick" w:date="2019-10-10T00:18:00Z">
        <w:r>
          <w:rPr>
            <w:color w:val="FF0000"/>
          </w:rPr>
          <w:t>connection_group</w:t>
        </w:r>
      </w:ins>
      <w:ins w:id="830"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831" w:author="nick" w:date="2019-10-10T00:17:00Z"/>
        </w:rPr>
      </w:pPr>
      <w:ins w:id="832" w:author="nick" w:date="2019-10-10T00:17:00Z">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59DBB1AC" w14:textId="6C859D01" w:rsidR="00C86B06" w:rsidRPr="002A49E1" w:rsidRDefault="00C86B06" w:rsidP="00C86B06">
      <w:pPr>
        <w:pStyle w:val="XMLCode"/>
        <w:keepNext/>
        <w:keepLines/>
        <w:rPr>
          <w:ins w:id="833" w:author="nick" w:date="2019-10-10T00:17:00Z"/>
        </w:rPr>
      </w:pPr>
      <w:ins w:id="834" w:author="nick" w:date="2019-10-10T00:17:00Z">
        <w:r w:rsidRPr="002A49E1">
          <w:t xml:space="preserve">           &lt;partner </w:t>
        </w:r>
      </w:ins>
      <w:ins w:id="835" w:author="nick" w:date="2019-12-19T20:22:00Z">
        <w:r w:rsidR="00BE444C">
          <w:t>part_index</w:t>
        </w:r>
      </w:ins>
      <w:ins w:id="836" w:author="nick" w:date="2019-10-10T00:17:00Z">
        <w:r w:rsidRPr="002A49E1">
          <w:t>=</w:t>
        </w:r>
      </w:ins>
      <w:ins w:id="837" w:author="nick" w:date="2019-11-24T12:20:00Z">
        <w:r w:rsidR="00194316">
          <w:t>"</w:t>
        </w:r>
      </w:ins>
      <w:ins w:id="838" w:author="nick" w:date="2019-12-19T20:26:00Z">
        <w:r w:rsidR="00BE444C">
          <w:t>1</w:t>
        </w:r>
      </w:ins>
      <w:ins w:id="839" w:author="nick" w:date="2019-11-24T12:20:00Z">
        <w:r w:rsidR="00194316">
          <w:t>"</w:t>
        </w:r>
      </w:ins>
      <w:ins w:id="840" w:author="nick" w:date="2019-10-10T00:17:00Z">
        <w:r w:rsidRPr="002A49E1">
          <w:t>/&gt;</w:t>
        </w:r>
      </w:ins>
    </w:p>
    <w:p w14:paraId="5C3BF4E4" w14:textId="5A6B4182" w:rsidR="00C86B06" w:rsidRPr="002A49E1" w:rsidRDefault="00C86B06" w:rsidP="00C86B06">
      <w:pPr>
        <w:pStyle w:val="XMLCode"/>
        <w:keepNext/>
        <w:keepLines/>
        <w:rPr>
          <w:ins w:id="841" w:author="nick" w:date="2019-10-10T00:17:00Z"/>
        </w:rPr>
      </w:pPr>
      <w:ins w:id="842" w:author="nick" w:date="2019-10-10T00:17:00Z">
        <w:r>
          <w:t xml:space="preserve"> </w:t>
        </w:r>
        <w:r w:rsidRPr="002A49E1">
          <w:t xml:space="preserve">          &lt;partner </w:t>
        </w:r>
      </w:ins>
      <w:ins w:id="843" w:author="nick" w:date="2019-12-19T20:22:00Z">
        <w:r w:rsidR="00BE444C">
          <w:t>part_index</w:t>
        </w:r>
      </w:ins>
      <w:ins w:id="844" w:author="nick" w:date="2019-10-10T00:17:00Z">
        <w:r w:rsidRPr="002A49E1">
          <w:t>=</w:t>
        </w:r>
      </w:ins>
      <w:ins w:id="845" w:author="nick" w:date="2019-11-24T12:20:00Z">
        <w:r w:rsidR="00194316">
          <w:t>"</w:t>
        </w:r>
      </w:ins>
      <w:ins w:id="846" w:author="nick" w:date="2019-12-19T20:26:00Z">
        <w:r w:rsidR="00BE444C">
          <w:t>2</w:t>
        </w:r>
      </w:ins>
      <w:ins w:id="847" w:author="nick" w:date="2019-11-24T12:20:00Z">
        <w:r w:rsidR="00194316">
          <w:t>"</w:t>
        </w:r>
      </w:ins>
      <w:ins w:id="848" w:author="nick" w:date="2019-10-10T00:17:00Z">
        <w:r w:rsidRPr="002A49E1">
          <w:t>/&gt;</w:t>
        </w:r>
      </w:ins>
    </w:p>
    <w:p w14:paraId="032EADC4" w14:textId="3192B0D1" w:rsidR="00C86B06" w:rsidRPr="002A49E1" w:rsidRDefault="00C86B06" w:rsidP="00C86B06">
      <w:pPr>
        <w:pStyle w:val="XMLCode"/>
        <w:keepNext/>
        <w:keepLines/>
        <w:rPr>
          <w:ins w:id="849" w:author="nick" w:date="2019-10-10T00:17:00Z"/>
        </w:rPr>
      </w:pPr>
      <w:ins w:id="850" w:author="nick" w:date="2019-10-10T00:17:00Z">
        <w:r w:rsidRPr="002A49E1">
          <w:t xml:space="preserve">    </w:t>
        </w:r>
        <w:r>
          <w:t xml:space="preserve">   </w:t>
        </w:r>
        <w:r w:rsidRPr="002A49E1">
          <w:t xml:space="preserve">    &lt;coefficients static_friction=</w:t>
        </w:r>
      </w:ins>
      <w:ins w:id="851" w:author="nick" w:date="2019-11-24T12:20:00Z">
        <w:r w:rsidR="00194316">
          <w:t>"</w:t>
        </w:r>
      </w:ins>
      <w:ins w:id="852" w:author="nick" w:date="2019-10-10T00:17:00Z">
        <w:r w:rsidRPr="002A49E1">
          <w:t>0.8</w:t>
        </w:r>
      </w:ins>
      <w:ins w:id="853" w:author="nick" w:date="2019-11-24T12:20:00Z">
        <w:r w:rsidR="00194316">
          <w:t>"</w:t>
        </w:r>
      </w:ins>
      <w:ins w:id="854" w:author="nick" w:date="2019-10-10T00:17:00Z">
        <w:r w:rsidRPr="002A49E1">
          <w:t>/&gt;</w:t>
        </w:r>
      </w:ins>
    </w:p>
    <w:p w14:paraId="30CCF100" w14:textId="44A27AF4" w:rsidR="00C86B06" w:rsidRPr="00C86B06" w:rsidRDefault="00C86B06" w:rsidP="00C86B06">
      <w:pPr>
        <w:pStyle w:val="XMLCode"/>
        <w:keepNext/>
        <w:keepLines/>
        <w:rPr>
          <w:ins w:id="855" w:author="nick" w:date="2019-10-10T00:17:00Z"/>
          <w:b/>
          <w:color w:val="0070C0"/>
        </w:rPr>
      </w:pPr>
      <w:ins w:id="856"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857" w:author="nick" w:date="2019-10-10T00:17:00Z"/>
          <w:b/>
          <w:color w:val="0070C0"/>
        </w:rPr>
      </w:pPr>
      <w:ins w:id="858"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431283BB" w14:textId="339EFCEA" w:rsidR="00C86B06" w:rsidRPr="002A49E1" w:rsidRDefault="00C86B06" w:rsidP="00C86B06">
      <w:pPr>
        <w:pStyle w:val="XMLCode"/>
        <w:keepNext/>
        <w:keepLines/>
        <w:rPr>
          <w:ins w:id="859" w:author="nick" w:date="2019-10-10T00:17:00Z"/>
        </w:rPr>
      </w:pPr>
      <w:ins w:id="860" w:author="nick" w:date="2019-10-10T00:17:00Z">
        <w:r w:rsidRPr="002A49E1">
          <w:t xml:space="preserve">           &lt;partner </w:t>
        </w:r>
      </w:ins>
      <w:ins w:id="861" w:author="nick" w:date="2019-12-19T20:22:00Z">
        <w:r w:rsidR="00BE444C">
          <w:t>part_index</w:t>
        </w:r>
      </w:ins>
      <w:ins w:id="862" w:author="nick" w:date="2019-10-10T00:17:00Z">
        <w:r w:rsidRPr="002A49E1">
          <w:t>=</w:t>
        </w:r>
      </w:ins>
      <w:ins w:id="863" w:author="nick" w:date="2019-11-24T12:20:00Z">
        <w:r w:rsidR="00194316">
          <w:t>"</w:t>
        </w:r>
      </w:ins>
      <w:ins w:id="864" w:author="nick" w:date="2019-12-19T20:26:00Z">
        <w:r w:rsidR="00BE444C">
          <w:t>2</w:t>
        </w:r>
      </w:ins>
      <w:ins w:id="865" w:author="nick" w:date="2019-11-24T12:20:00Z">
        <w:r w:rsidR="00194316">
          <w:t>"</w:t>
        </w:r>
      </w:ins>
      <w:ins w:id="866" w:author="nick" w:date="2019-10-10T00:17:00Z">
        <w:r w:rsidRPr="002A49E1">
          <w:t>/&gt;</w:t>
        </w:r>
      </w:ins>
    </w:p>
    <w:p w14:paraId="38547CB1" w14:textId="48C679ED" w:rsidR="00C86B06" w:rsidRPr="002A49E1" w:rsidRDefault="00C86B06" w:rsidP="00C86B06">
      <w:pPr>
        <w:pStyle w:val="XMLCode"/>
        <w:keepNext/>
        <w:keepLines/>
        <w:rPr>
          <w:ins w:id="867" w:author="nick" w:date="2019-10-10T00:17:00Z"/>
        </w:rPr>
      </w:pPr>
      <w:ins w:id="868" w:author="nick" w:date="2019-10-10T00:17:00Z">
        <w:r>
          <w:t xml:space="preserve"> </w:t>
        </w:r>
        <w:r w:rsidRPr="002A49E1">
          <w:t xml:space="preserve">          &lt;partner </w:t>
        </w:r>
      </w:ins>
      <w:ins w:id="869" w:author="nick" w:date="2019-12-19T20:22:00Z">
        <w:r w:rsidR="00BE444C">
          <w:t>part_index</w:t>
        </w:r>
      </w:ins>
      <w:ins w:id="870" w:author="nick" w:date="2019-10-10T00:17:00Z">
        <w:r w:rsidRPr="002A49E1">
          <w:t>=</w:t>
        </w:r>
      </w:ins>
      <w:ins w:id="871" w:author="nick" w:date="2019-11-24T12:20:00Z">
        <w:r w:rsidR="00194316">
          <w:t>"</w:t>
        </w:r>
      </w:ins>
      <w:ins w:id="872" w:author="nick" w:date="2019-12-19T20:26:00Z">
        <w:r w:rsidR="00BE444C">
          <w:t>5</w:t>
        </w:r>
      </w:ins>
      <w:ins w:id="873" w:author="nick" w:date="2019-11-24T12:20:00Z">
        <w:r w:rsidR="00194316">
          <w:t>"</w:t>
        </w:r>
      </w:ins>
      <w:ins w:id="874" w:author="nick" w:date="2019-10-10T00:17:00Z">
        <w:r w:rsidRPr="002A49E1">
          <w:t>/&gt;</w:t>
        </w:r>
      </w:ins>
    </w:p>
    <w:p w14:paraId="1C407163" w14:textId="0EDCCA64" w:rsidR="00C86B06" w:rsidRPr="002A49E1" w:rsidRDefault="00C86B06" w:rsidP="00C86B06">
      <w:pPr>
        <w:pStyle w:val="XMLCode"/>
        <w:keepNext/>
        <w:keepLines/>
        <w:rPr>
          <w:ins w:id="875" w:author="nick" w:date="2019-10-10T00:17:00Z"/>
        </w:rPr>
      </w:pPr>
      <w:ins w:id="876" w:author="nick" w:date="2019-10-10T00:17:00Z">
        <w:r>
          <w:t xml:space="preserve"> </w:t>
        </w:r>
        <w:r w:rsidRPr="002A49E1">
          <w:t xml:space="preserve">          &lt;coefficients static_friction=</w:t>
        </w:r>
      </w:ins>
      <w:ins w:id="877" w:author="nick" w:date="2019-11-24T12:20:00Z">
        <w:r w:rsidR="00194316">
          <w:t>"</w:t>
        </w:r>
      </w:ins>
      <w:ins w:id="878" w:author="nick" w:date="2019-10-10T00:17:00Z">
        <w:r w:rsidRPr="002A49E1">
          <w:t>0.8</w:t>
        </w:r>
      </w:ins>
      <w:ins w:id="879" w:author="nick" w:date="2019-11-24T12:20:00Z">
        <w:r w:rsidR="00194316">
          <w:t>"</w:t>
        </w:r>
      </w:ins>
      <w:ins w:id="880" w:author="nick" w:date="2019-10-10T00:17:00Z">
        <w:r w:rsidRPr="002A49E1">
          <w:t>/&gt;</w:t>
        </w:r>
      </w:ins>
    </w:p>
    <w:p w14:paraId="6F4AA9B2" w14:textId="1C0458F7" w:rsidR="00C86B06" w:rsidRPr="00C86B06" w:rsidRDefault="00C86B06" w:rsidP="00C86B06">
      <w:pPr>
        <w:pStyle w:val="XMLCode"/>
        <w:keepNext/>
        <w:keepLines/>
        <w:rPr>
          <w:ins w:id="881" w:author="nick" w:date="2019-10-10T00:17:00Z"/>
          <w:b/>
          <w:color w:val="0070C0"/>
        </w:rPr>
      </w:pPr>
      <w:ins w:id="882"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883" w:author="nick" w:date="2019-10-10T00:17:00Z"/>
          <w:b/>
          <w:color w:val="0070C0"/>
        </w:rPr>
      </w:pPr>
      <w:ins w:id="884"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70756692" w14:textId="6240B468" w:rsidR="00C86B06" w:rsidRPr="002A49E1" w:rsidRDefault="00C86B06" w:rsidP="00C86B06">
      <w:pPr>
        <w:pStyle w:val="XMLCode"/>
        <w:keepNext/>
        <w:keepLines/>
        <w:rPr>
          <w:ins w:id="885" w:author="nick" w:date="2019-10-10T00:17:00Z"/>
        </w:rPr>
      </w:pPr>
      <w:ins w:id="886" w:author="nick" w:date="2019-10-10T00:17:00Z">
        <w:r>
          <w:t xml:space="preserve"> </w:t>
        </w:r>
        <w:r w:rsidRPr="002A49E1">
          <w:t xml:space="preserve">          &lt;partner </w:t>
        </w:r>
      </w:ins>
      <w:ins w:id="887" w:author="nick" w:date="2019-12-19T20:22:00Z">
        <w:r w:rsidR="00BE444C">
          <w:t>part_index</w:t>
        </w:r>
      </w:ins>
      <w:ins w:id="888" w:author="nick" w:date="2019-10-10T00:17:00Z">
        <w:r w:rsidRPr="002A49E1">
          <w:t>=</w:t>
        </w:r>
      </w:ins>
      <w:ins w:id="889" w:author="nick" w:date="2019-11-24T12:20:00Z">
        <w:r w:rsidR="00194316">
          <w:t>"</w:t>
        </w:r>
      </w:ins>
      <w:ins w:id="890" w:author="nick" w:date="2019-12-19T20:26:00Z">
        <w:r w:rsidR="00BE444C">
          <w:t>5</w:t>
        </w:r>
      </w:ins>
      <w:ins w:id="891" w:author="nick" w:date="2019-11-24T12:20:00Z">
        <w:r w:rsidR="00194316">
          <w:t>"</w:t>
        </w:r>
      </w:ins>
      <w:ins w:id="892" w:author="nick" w:date="2019-10-10T00:17:00Z">
        <w:r w:rsidRPr="002A49E1">
          <w:t>/&gt;</w:t>
        </w:r>
      </w:ins>
    </w:p>
    <w:p w14:paraId="62ECD7C9" w14:textId="654EB7A4" w:rsidR="00C86B06" w:rsidRPr="002A49E1" w:rsidRDefault="00C86B06" w:rsidP="00C86B06">
      <w:pPr>
        <w:pStyle w:val="XMLCode"/>
        <w:keepNext/>
        <w:keepLines/>
        <w:rPr>
          <w:ins w:id="893" w:author="nick" w:date="2019-10-10T00:17:00Z"/>
        </w:rPr>
      </w:pPr>
      <w:ins w:id="894" w:author="nick" w:date="2019-10-10T00:17:00Z">
        <w:r w:rsidRPr="002A49E1">
          <w:t xml:space="preserve">           &lt;partner </w:t>
        </w:r>
      </w:ins>
      <w:ins w:id="895" w:author="nick" w:date="2019-12-19T20:22:00Z">
        <w:r w:rsidR="00BE444C">
          <w:t>part_index</w:t>
        </w:r>
      </w:ins>
      <w:ins w:id="896" w:author="nick" w:date="2019-10-10T00:17:00Z">
        <w:r w:rsidRPr="002A49E1">
          <w:t>=</w:t>
        </w:r>
      </w:ins>
      <w:ins w:id="897" w:author="nick" w:date="2019-11-24T12:20:00Z">
        <w:r w:rsidR="00194316">
          <w:t>"</w:t>
        </w:r>
      </w:ins>
      <w:ins w:id="898" w:author="nick" w:date="2019-12-19T20:26:00Z">
        <w:r w:rsidR="00BE444C">
          <w:t>6</w:t>
        </w:r>
      </w:ins>
      <w:ins w:id="899" w:author="nick" w:date="2019-11-24T12:20:00Z">
        <w:r w:rsidR="00194316">
          <w:t>"</w:t>
        </w:r>
      </w:ins>
      <w:ins w:id="900" w:author="nick" w:date="2019-10-10T00:17:00Z">
        <w:r w:rsidRPr="002A49E1">
          <w:t>/&gt;</w:t>
        </w:r>
      </w:ins>
    </w:p>
    <w:p w14:paraId="331F37D3" w14:textId="17F7FE97" w:rsidR="00C86B06" w:rsidRPr="002A49E1" w:rsidRDefault="00C86B06" w:rsidP="00C86B06">
      <w:pPr>
        <w:pStyle w:val="XMLCode"/>
        <w:keepNext/>
        <w:keepLines/>
        <w:rPr>
          <w:ins w:id="901" w:author="nick" w:date="2019-10-10T00:17:00Z"/>
        </w:rPr>
      </w:pPr>
      <w:ins w:id="902" w:author="nick" w:date="2019-10-10T00:17:00Z">
        <w:r>
          <w:t xml:space="preserve"> </w:t>
        </w:r>
        <w:r w:rsidRPr="002A49E1">
          <w:t xml:space="preserve">          &lt;coefficients static_friction=</w:t>
        </w:r>
      </w:ins>
      <w:ins w:id="903" w:author="nick" w:date="2019-11-24T12:20:00Z">
        <w:r w:rsidR="00194316">
          <w:t>"</w:t>
        </w:r>
      </w:ins>
      <w:ins w:id="904" w:author="nick" w:date="2019-10-10T00:17:00Z">
        <w:r w:rsidRPr="002A49E1">
          <w:t>0.8</w:t>
        </w:r>
      </w:ins>
      <w:ins w:id="905" w:author="nick" w:date="2019-11-24T12:20:00Z">
        <w:r w:rsidR="00194316">
          <w:t>"</w:t>
        </w:r>
      </w:ins>
      <w:ins w:id="906" w:author="nick" w:date="2019-10-10T00:17:00Z">
        <w:r w:rsidRPr="002A49E1">
          <w:t>/&gt;</w:t>
        </w:r>
      </w:ins>
    </w:p>
    <w:p w14:paraId="4FAD7284" w14:textId="18816378" w:rsidR="00C86B06" w:rsidRPr="00C86B06" w:rsidRDefault="00C86B06" w:rsidP="00C86B06">
      <w:pPr>
        <w:pStyle w:val="XMLCode"/>
        <w:keepNext/>
        <w:keepLines/>
        <w:rPr>
          <w:ins w:id="907" w:author="nick" w:date="2019-10-10T00:17:00Z"/>
          <w:b/>
          <w:color w:val="0070C0"/>
        </w:rPr>
      </w:pPr>
      <w:ins w:id="908"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909" w:author="nick" w:date="2019-10-10T00:17:00Z"/>
          <w:b/>
          <w:color w:val="0070C0"/>
        </w:rPr>
      </w:pPr>
      <w:ins w:id="910" w:author="nick" w:date="2019-10-10T00:17:00Z">
        <w:r w:rsidRPr="00C86B06">
          <w:rPr>
            <w:b/>
            <w:color w:val="0070C0"/>
          </w:rPr>
          <w:t xml:space="preserve">   &lt;/contact_list&gt;</w:t>
        </w:r>
      </w:ins>
    </w:p>
    <w:p w14:paraId="7AB6E039" w14:textId="77777777" w:rsidR="00C86B06" w:rsidRDefault="00C86B06" w:rsidP="00D05623">
      <w:pPr>
        <w:pStyle w:val="XMLCode"/>
        <w:keepNext/>
        <w:rPr>
          <w:ins w:id="911"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ins w:id="912"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913" w:author="nick" w:date="2019-10-10T00:20:00Z">
        <w:r w:rsidRPr="006E5172" w:rsidDel="002E638C">
          <w:rPr>
            <w:color w:val="FF0000"/>
          </w:rPr>
          <w:delText>washer</w:delText>
        </w:r>
      </w:del>
      <w:ins w:id="914" w:author="nick" w:date="2019-10-10T00:20:00Z">
        <w:r w:rsidR="002E638C" w:rsidRPr="006E5172">
          <w:rPr>
            <w:color w:val="FF0000"/>
          </w:rPr>
          <w:t>first part</w:t>
        </w:r>
      </w:ins>
      <w:ins w:id="915"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916" w:author="nick" w:date="2019-10-10T00:21:00Z"/>
        </w:rPr>
      </w:pPr>
      <w:del w:id="917"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918" w:author="nick" w:date="2019-10-10T00:21:00Z"/>
          <w:color w:val="FF0000"/>
        </w:rPr>
      </w:pPr>
      <w:del w:id="919"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920" w:author="nick" w:date="2019-10-10T00:21:00Z"/>
        </w:rPr>
      </w:pPr>
      <w:del w:id="921"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w:t>
      </w:r>
      <w:proofErr w:type="gramStart"/>
      <w:r>
        <w:t>bolt</w:t>
      </w:r>
      <w:proofErr w:type="gramEnd"/>
      <w:r>
        <w: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922" w:author="nick" w:date="2019-10-10T00:21:00Z">
        <w:r w:rsidRPr="002C46F8" w:rsidDel="002E638C">
          <w:rPr>
            <w:color w:val="FF0000"/>
          </w:rPr>
          <w:delText>washer</w:delText>
        </w:r>
      </w:del>
      <w:ins w:id="923" w:author="nick" w:date="2019-10-10T00:21:00Z">
        <w:r w:rsidR="002E638C">
          <w:rPr>
            <w:color w:val="FF0000"/>
          </w:rPr>
          <w:t>last part</w:t>
        </w:r>
      </w:ins>
      <w:ins w:id="924"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925" w:author="nick" w:date="2019-10-10T00:22:00Z"/>
        </w:rPr>
      </w:pPr>
      <w:del w:id="926"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927" w:author="nick" w:date="2019-10-10T00:22:00Z"/>
          <w:b/>
        </w:rPr>
      </w:pPr>
      <w:del w:id="928"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929" w:author="nick" w:date="2019-10-10T00:22:00Z"/>
        </w:rPr>
      </w:pPr>
      <w:del w:id="930"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931" w:author="nick" w:date="2019-10-10T00:11:00Z"/>
          <w:b/>
          <w:color w:val="FF0000"/>
        </w:rPr>
      </w:pPr>
      <w:del w:id="932"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933" w:author="nick" w:date="2019-10-10T00:11:00Z"/>
          <w:b/>
          <w:color w:val="0070C0"/>
        </w:rPr>
      </w:pPr>
      <w:del w:id="934"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935" w:author="nick" w:date="2019-10-10T00:11:00Z"/>
          <w:b/>
        </w:rPr>
      </w:pPr>
      <w:del w:id="936"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937" w:author="nick" w:date="2019-10-10T00:11:00Z"/>
          <w:b/>
          <w:color w:val="FF0000"/>
        </w:rPr>
      </w:pPr>
      <w:del w:id="938"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939" w:author="nick" w:date="2019-10-10T00:11:00Z"/>
          <w:b/>
          <w:color w:val="0070C0"/>
        </w:rPr>
      </w:pPr>
      <w:del w:id="940"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941" w:author="nick" w:date="2019-10-10T00:11:00Z"/>
          <w:b/>
          <w:color w:val="FF0000"/>
        </w:rPr>
      </w:pPr>
      <w:del w:id="942"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943" w:author="nick" w:date="2019-10-10T00:11:00Z"/>
          <w:b/>
        </w:rPr>
      </w:pPr>
      <w:del w:id="944"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945" w:author="nick" w:date="2019-10-10T00:11:00Z"/>
          <w:b/>
        </w:rPr>
      </w:pPr>
      <w:del w:id="946"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947"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948" w:author="nick" w:date="2019-10-18T18:49:00Z"/>
        </w:rPr>
      </w:pPr>
      <w:ins w:id="949" w:author="nick" w:date="2019-10-18T18:49:00Z">
        <w:r>
          <w:t xml:space="preserve">       &lt;/threaded_connection&gt;</w:t>
        </w:r>
      </w:ins>
    </w:p>
    <w:p w14:paraId="2DE29787" w14:textId="77777777" w:rsidR="00C86B06" w:rsidRDefault="00C86B06" w:rsidP="00D05623">
      <w:pPr>
        <w:pStyle w:val="XMLCode"/>
        <w:keepNext/>
        <w:rPr>
          <w:ins w:id="950" w:author="nick" w:date="2019-10-10T00:11:00Z"/>
          <w:b/>
          <w:color w:val="0070C0"/>
        </w:rPr>
      </w:pPr>
    </w:p>
    <w:p w14:paraId="565E12FE" w14:textId="77777777" w:rsidR="00C86B06" w:rsidRPr="002A49E1" w:rsidRDefault="00C86B06" w:rsidP="00C86B06">
      <w:pPr>
        <w:pStyle w:val="XMLCode"/>
        <w:keepNext/>
        <w:keepLines/>
        <w:rPr>
          <w:ins w:id="951" w:author="nick" w:date="2019-10-10T00:11:00Z"/>
        </w:rPr>
      </w:pPr>
      <w:ins w:id="952"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953" w:author="nick" w:date="2019-10-10T00:11:00Z"/>
        </w:rPr>
      </w:pPr>
      <w:ins w:id="954" w:author="nick" w:date="2019-10-10T00:1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40775FE9" w14:textId="5640ADAC" w:rsidR="00C86B06" w:rsidRPr="002A49E1" w:rsidRDefault="00C86B06" w:rsidP="00C86B06">
      <w:pPr>
        <w:pStyle w:val="XMLCode"/>
        <w:keepNext/>
        <w:keepLines/>
        <w:rPr>
          <w:ins w:id="955" w:author="nick" w:date="2019-10-10T00:11:00Z"/>
        </w:rPr>
      </w:pPr>
      <w:ins w:id="956" w:author="nick" w:date="2019-10-10T00:11:00Z">
        <w:r>
          <w:t xml:space="preserve">    </w:t>
        </w:r>
        <w:r w:rsidRPr="002A49E1">
          <w:t xml:space="preserve">           &lt;partner </w:t>
        </w:r>
      </w:ins>
      <w:ins w:id="957" w:author="nick" w:date="2019-12-19T20:22:00Z">
        <w:r w:rsidR="00BE444C">
          <w:t>part_index</w:t>
        </w:r>
      </w:ins>
      <w:ins w:id="958" w:author="nick" w:date="2019-10-10T00:11:00Z">
        <w:r w:rsidRPr="002A49E1">
          <w:t>=</w:t>
        </w:r>
      </w:ins>
      <w:ins w:id="959" w:author="nick" w:date="2019-11-24T12:20:00Z">
        <w:r w:rsidR="00194316">
          <w:t>"</w:t>
        </w:r>
      </w:ins>
      <w:ins w:id="960" w:author="nick" w:date="2019-12-19T20:26:00Z">
        <w:r w:rsidR="00BE444C">
          <w:t>1</w:t>
        </w:r>
      </w:ins>
      <w:ins w:id="961" w:author="nick" w:date="2019-11-24T12:20:00Z">
        <w:r w:rsidR="00194316">
          <w:t>"</w:t>
        </w:r>
      </w:ins>
      <w:ins w:id="962" w:author="nick" w:date="2019-10-10T00:11:00Z">
        <w:r w:rsidRPr="002A49E1">
          <w:t>/&gt;</w:t>
        </w:r>
      </w:ins>
    </w:p>
    <w:p w14:paraId="3EA73580" w14:textId="377D96F4" w:rsidR="00C86B06" w:rsidRPr="002A49E1" w:rsidRDefault="00C86B06" w:rsidP="00C86B06">
      <w:pPr>
        <w:pStyle w:val="XMLCode"/>
        <w:keepNext/>
        <w:keepLines/>
        <w:rPr>
          <w:ins w:id="963" w:author="nick" w:date="2019-10-10T00:11:00Z"/>
        </w:rPr>
      </w:pPr>
      <w:ins w:id="964" w:author="nick" w:date="2019-10-10T00:11:00Z">
        <w:r>
          <w:t xml:space="preserve">     </w:t>
        </w:r>
        <w:r w:rsidRPr="002A49E1">
          <w:t xml:space="preserve">          &lt;partner </w:t>
        </w:r>
      </w:ins>
      <w:ins w:id="965" w:author="nick" w:date="2019-12-19T20:22:00Z">
        <w:r w:rsidR="00BE444C">
          <w:t>part_index</w:t>
        </w:r>
      </w:ins>
      <w:ins w:id="966" w:author="nick" w:date="2019-10-10T00:11:00Z">
        <w:r w:rsidRPr="002A49E1">
          <w:t>=</w:t>
        </w:r>
      </w:ins>
      <w:ins w:id="967" w:author="nick" w:date="2019-11-24T12:20:00Z">
        <w:r w:rsidR="00194316">
          <w:t>"</w:t>
        </w:r>
      </w:ins>
      <w:ins w:id="968" w:author="nick" w:date="2019-12-19T20:27:00Z">
        <w:r w:rsidR="00BE444C">
          <w:t>2</w:t>
        </w:r>
      </w:ins>
      <w:ins w:id="969" w:author="nick" w:date="2019-11-24T12:20:00Z">
        <w:r w:rsidR="00194316">
          <w:t>"</w:t>
        </w:r>
      </w:ins>
      <w:ins w:id="970" w:author="nick" w:date="2019-10-10T00:11:00Z">
        <w:r w:rsidRPr="002A49E1">
          <w:t>/&gt;</w:t>
        </w:r>
      </w:ins>
    </w:p>
    <w:p w14:paraId="2FBC50C2" w14:textId="4700442D" w:rsidR="00C86B06" w:rsidRPr="002A49E1" w:rsidRDefault="00C86B06" w:rsidP="00C86B06">
      <w:pPr>
        <w:pStyle w:val="XMLCode"/>
        <w:keepNext/>
        <w:keepLines/>
        <w:rPr>
          <w:ins w:id="971" w:author="nick" w:date="2019-10-10T00:11:00Z"/>
        </w:rPr>
      </w:pPr>
      <w:ins w:id="972" w:author="nick" w:date="2019-10-10T00:11:00Z">
        <w:r>
          <w:t xml:space="preserve">  </w:t>
        </w:r>
        <w:r w:rsidRPr="002A49E1">
          <w:t xml:space="preserve">      </w:t>
        </w:r>
        <w:r>
          <w:t xml:space="preserve">   </w:t>
        </w:r>
        <w:r w:rsidRPr="002A49E1">
          <w:t xml:space="preserve">    &lt;coefficients static_friction=</w:t>
        </w:r>
      </w:ins>
      <w:ins w:id="973" w:author="nick" w:date="2019-11-24T12:20:00Z">
        <w:r w:rsidR="00194316">
          <w:t>"</w:t>
        </w:r>
      </w:ins>
      <w:ins w:id="974" w:author="nick" w:date="2019-10-10T00:11:00Z">
        <w:r w:rsidRPr="006E5172">
          <w:rPr>
            <w:b/>
          </w:rPr>
          <w:t>0.</w:t>
        </w:r>
      </w:ins>
      <w:ins w:id="975" w:author="nick" w:date="2019-10-10T00:22:00Z">
        <w:r w:rsidR="002E638C" w:rsidRPr="006E5172">
          <w:rPr>
            <w:b/>
          </w:rPr>
          <w:t>9</w:t>
        </w:r>
      </w:ins>
      <w:ins w:id="976" w:author="nick" w:date="2019-11-24T12:20:00Z">
        <w:r w:rsidR="00194316">
          <w:t>"</w:t>
        </w:r>
      </w:ins>
      <w:ins w:id="977" w:author="nick" w:date="2019-10-10T00:11:00Z">
        <w:r w:rsidRPr="002A49E1">
          <w:t>/&gt;</w:t>
        </w:r>
      </w:ins>
    </w:p>
    <w:p w14:paraId="6672F379" w14:textId="77777777" w:rsidR="00C86B06" w:rsidRPr="00C86B06" w:rsidRDefault="00C86B06" w:rsidP="00C86B06">
      <w:pPr>
        <w:pStyle w:val="XMLCode"/>
        <w:keepNext/>
        <w:keepLines/>
        <w:rPr>
          <w:ins w:id="978" w:author="nick" w:date="2019-10-10T00:11:00Z"/>
          <w:b/>
          <w:color w:val="0070C0"/>
        </w:rPr>
      </w:pPr>
      <w:ins w:id="979"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980" w:author="nick" w:date="2019-10-10T00:11:00Z"/>
          <w:b/>
          <w:color w:val="0070C0"/>
        </w:rPr>
      </w:pPr>
      <w:ins w:id="981"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982" w:author="nick" w:date="2019-10-18T18:49:00Z"/>
        </w:rPr>
      </w:pPr>
      <w:del w:id="983"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984"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985" w:name="_Toc428279398"/>
      <w:bookmarkStart w:id="986" w:name="_Toc428456136"/>
      <w:bookmarkStart w:id="987" w:name="_Toc428537099"/>
      <w:bookmarkStart w:id="988" w:name="_Toc428969418"/>
      <w:bookmarkStart w:id="989" w:name="_Toc429052809"/>
      <w:bookmarkStart w:id="990" w:name="_Toc428279400"/>
      <w:bookmarkStart w:id="991" w:name="_Toc428456138"/>
      <w:bookmarkStart w:id="992" w:name="_Toc428537101"/>
      <w:bookmarkStart w:id="993" w:name="_Toc428969420"/>
      <w:bookmarkStart w:id="994" w:name="_Toc429052811"/>
      <w:bookmarkStart w:id="995" w:name="_Toc428279401"/>
      <w:bookmarkStart w:id="996" w:name="_Toc428456139"/>
      <w:bookmarkStart w:id="997" w:name="_Toc428537102"/>
      <w:bookmarkStart w:id="998" w:name="_Toc428969421"/>
      <w:bookmarkStart w:id="999" w:name="_Toc429052812"/>
      <w:bookmarkStart w:id="1000" w:name="_Toc428279402"/>
      <w:bookmarkStart w:id="1001" w:name="_Toc428456140"/>
      <w:bookmarkStart w:id="1002" w:name="_Toc428537103"/>
      <w:bookmarkStart w:id="1003" w:name="_Toc428969422"/>
      <w:bookmarkStart w:id="1004" w:name="_Toc429052813"/>
      <w:bookmarkStart w:id="1005" w:name="_Toc428279403"/>
      <w:bookmarkStart w:id="1006" w:name="_Toc428456141"/>
      <w:bookmarkStart w:id="1007" w:name="_Toc428537104"/>
      <w:bookmarkStart w:id="1008" w:name="_Toc428969423"/>
      <w:bookmarkStart w:id="1009" w:name="_Toc429052814"/>
      <w:bookmarkStart w:id="1010" w:name="_Toc428279404"/>
      <w:bookmarkStart w:id="1011" w:name="_Toc428456142"/>
      <w:bookmarkStart w:id="1012" w:name="_Toc428537105"/>
      <w:bookmarkStart w:id="1013" w:name="_Toc428969424"/>
      <w:bookmarkStart w:id="1014" w:name="_Toc429052815"/>
      <w:bookmarkStart w:id="1015" w:name="_Toc428279405"/>
      <w:bookmarkStart w:id="1016" w:name="_Toc428456143"/>
      <w:bookmarkStart w:id="1017" w:name="_Toc428537106"/>
      <w:bookmarkStart w:id="1018" w:name="_Toc428969425"/>
      <w:bookmarkStart w:id="1019" w:name="_Toc429052816"/>
      <w:bookmarkStart w:id="1020" w:name="_Toc428279406"/>
      <w:bookmarkStart w:id="1021" w:name="_Toc428456144"/>
      <w:bookmarkStart w:id="1022" w:name="_Toc428537107"/>
      <w:bookmarkStart w:id="1023" w:name="_Toc428969426"/>
      <w:bookmarkStart w:id="1024" w:name="_Toc429052817"/>
      <w:bookmarkStart w:id="1025" w:name="_Toc428279408"/>
      <w:bookmarkStart w:id="1026" w:name="_Toc428456146"/>
      <w:bookmarkStart w:id="1027" w:name="_Toc428537109"/>
      <w:bookmarkStart w:id="1028" w:name="_Toc428969428"/>
      <w:bookmarkStart w:id="1029" w:name="_Toc429052819"/>
      <w:bookmarkStart w:id="1030" w:name="_Toc428279409"/>
      <w:bookmarkStart w:id="1031" w:name="_Toc428456147"/>
      <w:bookmarkStart w:id="1032" w:name="_Toc428537110"/>
      <w:bookmarkStart w:id="1033" w:name="_Toc428969429"/>
      <w:bookmarkStart w:id="1034" w:name="_Toc429052820"/>
      <w:bookmarkStart w:id="1035" w:name="_Toc428279410"/>
      <w:bookmarkStart w:id="1036" w:name="_Toc428456148"/>
      <w:bookmarkStart w:id="1037" w:name="_Toc428537111"/>
      <w:bookmarkStart w:id="1038" w:name="_Toc428969430"/>
      <w:bookmarkStart w:id="1039" w:name="_Toc429052821"/>
      <w:bookmarkStart w:id="1040" w:name="_Toc428279411"/>
      <w:bookmarkStart w:id="1041" w:name="_Toc428456149"/>
      <w:bookmarkStart w:id="1042" w:name="_Toc428537112"/>
      <w:bookmarkStart w:id="1043" w:name="_Toc428969431"/>
      <w:bookmarkStart w:id="1044" w:name="_Toc429052822"/>
      <w:bookmarkStart w:id="1045" w:name="_Toc428279413"/>
      <w:bookmarkStart w:id="1046" w:name="_Toc428456151"/>
      <w:bookmarkStart w:id="1047" w:name="_Toc428537114"/>
      <w:bookmarkStart w:id="1048" w:name="_Toc428969433"/>
      <w:bookmarkStart w:id="1049" w:name="_Toc429052824"/>
      <w:bookmarkStart w:id="1050" w:name="_Toc428279414"/>
      <w:bookmarkStart w:id="1051" w:name="_Toc428456152"/>
      <w:bookmarkStart w:id="1052" w:name="_Toc428537115"/>
      <w:bookmarkStart w:id="1053" w:name="_Toc428969434"/>
      <w:bookmarkStart w:id="1054" w:name="_Toc429052825"/>
      <w:bookmarkStart w:id="1055" w:name="_Toc428279416"/>
      <w:bookmarkStart w:id="1056" w:name="_Toc428456154"/>
      <w:bookmarkStart w:id="1057" w:name="_Toc428537117"/>
      <w:bookmarkStart w:id="1058" w:name="_Toc428969436"/>
      <w:bookmarkStart w:id="1059" w:name="_Toc429052827"/>
      <w:bookmarkStart w:id="1060" w:name="_Toc428279417"/>
      <w:bookmarkStart w:id="1061" w:name="_Toc428456155"/>
      <w:bookmarkStart w:id="1062" w:name="_Toc428537118"/>
      <w:bookmarkStart w:id="1063" w:name="_Toc428969437"/>
      <w:bookmarkStart w:id="1064" w:name="_Toc429052828"/>
      <w:bookmarkStart w:id="1065" w:name="_Toc428279419"/>
      <w:bookmarkStart w:id="1066" w:name="_Toc428456157"/>
      <w:bookmarkStart w:id="1067" w:name="_Toc428537120"/>
      <w:bookmarkStart w:id="1068" w:name="_Toc428969439"/>
      <w:bookmarkStart w:id="1069" w:name="_Toc429052830"/>
      <w:bookmarkStart w:id="1070" w:name="_Toc428279421"/>
      <w:bookmarkStart w:id="1071" w:name="_Toc428456159"/>
      <w:bookmarkStart w:id="1072" w:name="_Toc428537122"/>
      <w:bookmarkStart w:id="1073" w:name="_Toc428969441"/>
      <w:bookmarkStart w:id="1074" w:name="_Toc429052832"/>
      <w:bookmarkStart w:id="1075" w:name="_Toc428279422"/>
      <w:bookmarkStart w:id="1076" w:name="_Toc428456160"/>
      <w:bookmarkStart w:id="1077" w:name="_Toc428537123"/>
      <w:bookmarkStart w:id="1078" w:name="_Toc428969442"/>
      <w:bookmarkStart w:id="1079" w:name="_Toc429052833"/>
      <w:bookmarkStart w:id="1080" w:name="_Toc428279423"/>
      <w:bookmarkStart w:id="1081" w:name="_Toc428456161"/>
      <w:bookmarkStart w:id="1082" w:name="_Toc428537124"/>
      <w:bookmarkStart w:id="1083" w:name="_Toc428969443"/>
      <w:bookmarkStart w:id="1084" w:name="_Toc429052834"/>
      <w:bookmarkStart w:id="1085" w:name="_Toc428279424"/>
      <w:bookmarkStart w:id="1086" w:name="_Toc428456162"/>
      <w:bookmarkStart w:id="1087" w:name="_Toc428537125"/>
      <w:bookmarkStart w:id="1088" w:name="_Toc428969444"/>
      <w:bookmarkStart w:id="1089" w:name="_Toc429052835"/>
      <w:bookmarkStart w:id="1090" w:name="_Toc428279426"/>
      <w:bookmarkStart w:id="1091" w:name="_Toc428456164"/>
      <w:bookmarkStart w:id="1092" w:name="_Toc428537127"/>
      <w:bookmarkStart w:id="1093" w:name="_Toc428969446"/>
      <w:bookmarkStart w:id="1094" w:name="_Toc429052837"/>
      <w:bookmarkStart w:id="1095" w:name="_Toc428279427"/>
      <w:bookmarkStart w:id="1096" w:name="_Toc428456165"/>
      <w:bookmarkStart w:id="1097" w:name="_Toc428537128"/>
      <w:bookmarkStart w:id="1098" w:name="_Toc428969447"/>
      <w:bookmarkStart w:id="1099" w:name="_Toc429052838"/>
      <w:bookmarkStart w:id="1100" w:name="_Toc428279431"/>
      <w:bookmarkStart w:id="1101" w:name="_Toc428456169"/>
      <w:bookmarkStart w:id="1102" w:name="_Toc428537132"/>
      <w:bookmarkStart w:id="1103" w:name="_Toc428969451"/>
      <w:bookmarkStart w:id="1104" w:name="_Toc429052842"/>
      <w:bookmarkStart w:id="1105" w:name="_Toc428279432"/>
      <w:bookmarkStart w:id="1106" w:name="_Toc428456170"/>
      <w:bookmarkStart w:id="1107" w:name="_Toc428537133"/>
      <w:bookmarkStart w:id="1108" w:name="_Toc428969452"/>
      <w:bookmarkStart w:id="1109" w:name="_Toc429052843"/>
      <w:bookmarkStart w:id="1110" w:name="_Toc428279434"/>
      <w:bookmarkStart w:id="1111" w:name="_Toc428456172"/>
      <w:bookmarkStart w:id="1112" w:name="_Toc428537135"/>
      <w:bookmarkStart w:id="1113" w:name="_Toc428969454"/>
      <w:bookmarkStart w:id="1114" w:name="_Toc429052845"/>
      <w:bookmarkStart w:id="1115" w:name="_Toc428279435"/>
      <w:bookmarkStart w:id="1116" w:name="_Toc428456173"/>
      <w:bookmarkStart w:id="1117" w:name="_Toc428537136"/>
      <w:bookmarkStart w:id="1118" w:name="_Toc428969455"/>
      <w:bookmarkStart w:id="1119" w:name="_Toc429052846"/>
      <w:bookmarkStart w:id="1120" w:name="_Toc428279439"/>
      <w:bookmarkStart w:id="1121" w:name="_Toc428456177"/>
      <w:bookmarkStart w:id="1122" w:name="_Toc428537140"/>
      <w:bookmarkStart w:id="1123" w:name="_Toc428969459"/>
      <w:bookmarkStart w:id="1124" w:name="_Toc429052850"/>
      <w:bookmarkStart w:id="1125" w:name="_Toc428279440"/>
      <w:bookmarkStart w:id="1126" w:name="_Toc428456178"/>
      <w:bookmarkStart w:id="1127" w:name="_Toc428537141"/>
      <w:bookmarkStart w:id="1128" w:name="_Toc428969460"/>
      <w:bookmarkStart w:id="1129" w:name="_Toc429052851"/>
      <w:bookmarkStart w:id="1130" w:name="_Toc428279441"/>
      <w:bookmarkStart w:id="1131" w:name="_Toc428456179"/>
      <w:bookmarkStart w:id="1132" w:name="_Toc428537142"/>
      <w:bookmarkStart w:id="1133" w:name="_Toc428969461"/>
      <w:bookmarkStart w:id="1134" w:name="_Toc429052852"/>
      <w:bookmarkStart w:id="1135" w:name="_Toc428279442"/>
      <w:bookmarkStart w:id="1136" w:name="_Toc428456180"/>
      <w:bookmarkStart w:id="1137" w:name="_Toc428537143"/>
      <w:bookmarkStart w:id="1138" w:name="_Toc428969462"/>
      <w:bookmarkStart w:id="1139" w:name="_Toc429052853"/>
      <w:bookmarkStart w:id="1140" w:name="_Toc428279444"/>
      <w:bookmarkStart w:id="1141" w:name="_Toc428456182"/>
      <w:bookmarkStart w:id="1142" w:name="_Toc428537145"/>
      <w:bookmarkStart w:id="1143" w:name="_Toc428969464"/>
      <w:bookmarkStart w:id="1144" w:name="_Toc429052855"/>
      <w:bookmarkStart w:id="1145" w:name="_Toc428279445"/>
      <w:bookmarkStart w:id="1146" w:name="_Toc428456183"/>
      <w:bookmarkStart w:id="1147" w:name="_Toc428537146"/>
      <w:bookmarkStart w:id="1148" w:name="_Toc428969465"/>
      <w:bookmarkStart w:id="1149" w:name="_Toc429052856"/>
      <w:bookmarkStart w:id="1150" w:name="_Toc428279449"/>
      <w:bookmarkStart w:id="1151" w:name="_Toc428456187"/>
      <w:bookmarkStart w:id="1152" w:name="_Toc428537150"/>
      <w:bookmarkStart w:id="1153" w:name="_Toc428969469"/>
      <w:bookmarkStart w:id="1154" w:name="_Toc429052860"/>
      <w:bookmarkStart w:id="1155" w:name="_Toc428279450"/>
      <w:bookmarkStart w:id="1156" w:name="_Toc428456188"/>
      <w:bookmarkStart w:id="1157" w:name="_Toc428537151"/>
      <w:bookmarkStart w:id="1158" w:name="_Toc428969470"/>
      <w:bookmarkStart w:id="1159" w:name="_Toc429052861"/>
      <w:bookmarkStart w:id="1160" w:name="_Toc428279452"/>
      <w:bookmarkStart w:id="1161" w:name="_Toc428456190"/>
      <w:bookmarkStart w:id="1162" w:name="_Toc428537153"/>
      <w:bookmarkStart w:id="1163" w:name="_Toc428969472"/>
      <w:bookmarkStart w:id="1164" w:name="_Toc429052863"/>
      <w:bookmarkStart w:id="1165" w:name="_Toc428279453"/>
      <w:bookmarkStart w:id="1166" w:name="_Toc428456191"/>
      <w:bookmarkStart w:id="1167" w:name="_Toc428537154"/>
      <w:bookmarkStart w:id="1168" w:name="_Toc428969473"/>
      <w:bookmarkStart w:id="1169" w:name="_Toc429052864"/>
      <w:bookmarkStart w:id="1170" w:name="_Toc428279457"/>
      <w:bookmarkStart w:id="1171" w:name="_Toc428456195"/>
      <w:bookmarkStart w:id="1172" w:name="_Toc428537158"/>
      <w:bookmarkStart w:id="1173" w:name="_Toc428969477"/>
      <w:bookmarkStart w:id="1174" w:name="_Toc429052868"/>
      <w:bookmarkStart w:id="1175" w:name="_Toc428279458"/>
      <w:bookmarkStart w:id="1176" w:name="_Toc428456196"/>
      <w:bookmarkStart w:id="1177" w:name="_Toc428537159"/>
      <w:bookmarkStart w:id="1178" w:name="_Toc428969478"/>
      <w:bookmarkStart w:id="1179" w:name="_Toc429052869"/>
      <w:bookmarkStart w:id="1180" w:name="_Toc428279459"/>
      <w:bookmarkStart w:id="1181" w:name="_Toc428456197"/>
      <w:bookmarkStart w:id="1182" w:name="_Toc428537160"/>
      <w:bookmarkStart w:id="1183" w:name="_Toc428969479"/>
      <w:bookmarkStart w:id="1184" w:name="_Toc429052870"/>
      <w:bookmarkStart w:id="1185" w:name="_Toc428279461"/>
      <w:bookmarkStart w:id="1186" w:name="_Toc428456199"/>
      <w:bookmarkStart w:id="1187" w:name="_Toc428537162"/>
      <w:bookmarkStart w:id="1188" w:name="_Toc428969481"/>
      <w:bookmarkStart w:id="1189" w:name="_Toc429052872"/>
      <w:bookmarkStart w:id="1190" w:name="_Toc428279462"/>
      <w:bookmarkStart w:id="1191" w:name="_Toc428456200"/>
      <w:bookmarkStart w:id="1192" w:name="_Toc428537163"/>
      <w:bookmarkStart w:id="1193" w:name="_Toc428969482"/>
      <w:bookmarkStart w:id="1194" w:name="_Toc429052873"/>
      <w:bookmarkStart w:id="1195" w:name="_Toc428279463"/>
      <w:bookmarkStart w:id="1196" w:name="_Toc428456201"/>
      <w:bookmarkStart w:id="1197" w:name="_Toc428537164"/>
      <w:bookmarkStart w:id="1198" w:name="_Toc428969483"/>
      <w:bookmarkStart w:id="1199" w:name="_Toc429052874"/>
      <w:bookmarkStart w:id="1200" w:name="_Toc428279464"/>
      <w:bookmarkStart w:id="1201" w:name="_Toc428456202"/>
      <w:bookmarkStart w:id="1202" w:name="_Toc428537165"/>
      <w:bookmarkStart w:id="1203" w:name="_Toc428969484"/>
      <w:bookmarkStart w:id="1204" w:name="_Toc429052875"/>
      <w:bookmarkStart w:id="1205" w:name="_Toc428279465"/>
      <w:bookmarkStart w:id="1206" w:name="_Toc428456203"/>
      <w:bookmarkStart w:id="1207" w:name="_Toc428537166"/>
      <w:bookmarkStart w:id="1208" w:name="_Toc428969485"/>
      <w:bookmarkStart w:id="1209" w:name="_Toc429052876"/>
      <w:bookmarkStart w:id="1210" w:name="_Toc428279467"/>
      <w:bookmarkStart w:id="1211" w:name="_Toc428456205"/>
      <w:bookmarkStart w:id="1212" w:name="_Toc428537168"/>
      <w:bookmarkStart w:id="1213" w:name="_Toc428969487"/>
      <w:bookmarkStart w:id="1214" w:name="_Toc429052878"/>
      <w:bookmarkStart w:id="1215" w:name="_Toc428279470"/>
      <w:bookmarkStart w:id="1216" w:name="_Toc428456208"/>
      <w:bookmarkStart w:id="1217" w:name="_Toc428537171"/>
      <w:bookmarkStart w:id="1218" w:name="_Toc428969490"/>
      <w:bookmarkStart w:id="1219" w:name="_Toc429052881"/>
      <w:bookmarkStart w:id="1220" w:name="_Toc428279471"/>
      <w:bookmarkStart w:id="1221" w:name="_Toc428456209"/>
      <w:bookmarkStart w:id="1222" w:name="_Toc428537172"/>
      <w:bookmarkStart w:id="1223" w:name="_Toc428969491"/>
      <w:bookmarkStart w:id="1224" w:name="_Toc429052882"/>
      <w:bookmarkStart w:id="1225" w:name="_Toc428279472"/>
      <w:bookmarkStart w:id="1226" w:name="_Toc428456210"/>
      <w:bookmarkStart w:id="1227" w:name="_Toc428537173"/>
      <w:bookmarkStart w:id="1228" w:name="_Toc428969492"/>
      <w:bookmarkStart w:id="1229" w:name="_Toc429052883"/>
      <w:bookmarkStart w:id="1230" w:name="_Toc428279473"/>
      <w:bookmarkStart w:id="1231" w:name="_Toc428456211"/>
      <w:bookmarkStart w:id="1232" w:name="_Toc428537174"/>
      <w:bookmarkStart w:id="1233" w:name="_Toc428969493"/>
      <w:bookmarkStart w:id="1234" w:name="_Toc429052884"/>
      <w:bookmarkStart w:id="1235" w:name="_Toc428279474"/>
      <w:bookmarkStart w:id="1236" w:name="_Toc428456212"/>
      <w:bookmarkStart w:id="1237" w:name="_Toc428537175"/>
      <w:bookmarkStart w:id="1238" w:name="_Toc428969494"/>
      <w:bookmarkStart w:id="1239" w:name="_Toc429052885"/>
      <w:bookmarkStart w:id="1240" w:name="_Toc428279475"/>
      <w:bookmarkStart w:id="1241" w:name="_Toc428456213"/>
      <w:bookmarkStart w:id="1242" w:name="_Toc428537176"/>
      <w:bookmarkStart w:id="1243" w:name="_Toc428969495"/>
      <w:bookmarkStart w:id="1244" w:name="_Toc429052886"/>
      <w:bookmarkStart w:id="1245" w:name="_Toc428279476"/>
      <w:bookmarkStart w:id="1246" w:name="_Toc428456214"/>
      <w:bookmarkStart w:id="1247" w:name="_Toc428537177"/>
      <w:bookmarkStart w:id="1248" w:name="_Toc428969496"/>
      <w:bookmarkStart w:id="1249" w:name="_Toc429052887"/>
      <w:bookmarkStart w:id="1250" w:name="_Toc428279481"/>
      <w:bookmarkStart w:id="1251" w:name="_Toc428456219"/>
      <w:bookmarkStart w:id="1252" w:name="_Toc428537182"/>
      <w:bookmarkStart w:id="1253" w:name="_Toc428969501"/>
      <w:bookmarkStart w:id="1254" w:name="_Toc429052892"/>
      <w:bookmarkStart w:id="1255" w:name="_Toc428279482"/>
      <w:bookmarkStart w:id="1256" w:name="_Toc428456220"/>
      <w:bookmarkStart w:id="1257" w:name="_Toc428537183"/>
      <w:bookmarkStart w:id="1258" w:name="_Toc428969502"/>
      <w:bookmarkStart w:id="1259" w:name="_Toc429052893"/>
      <w:bookmarkStart w:id="1260" w:name="_Toc428279490"/>
      <w:bookmarkStart w:id="1261" w:name="_Toc428456228"/>
      <w:bookmarkStart w:id="1262" w:name="_Toc428537191"/>
      <w:bookmarkStart w:id="1263" w:name="_Toc428969510"/>
      <w:bookmarkStart w:id="1264" w:name="_Toc429052901"/>
      <w:bookmarkStart w:id="1265" w:name="_Toc428279504"/>
      <w:bookmarkStart w:id="1266" w:name="_Toc428456242"/>
      <w:bookmarkStart w:id="1267" w:name="_Toc428537205"/>
      <w:bookmarkStart w:id="1268" w:name="_Toc428969524"/>
      <w:bookmarkStart w:id="1269" w:name="_Toc429052915"/>
      <w:bookmarkStart w:id="1270" w:name="_Toc428279508"/>
      <w:bookmarkStart w:id="1271" w:name="_Toc428456246"/>
      <w:bookmarkStart w:id="1272" w:name="_Toc428537209"/>
      <w:bookmarkStart w:id="1273" w:name="_Toc428969528"/>
      <w:bookmarkStart w:id="1274" w:name="_Toc429052919"/>
      <w:bookmarkStart w:id="1275" w:name="_Toc428279509"/>
      <w:bookmarkStart w:id="1276" w:name="_Toc428456247"/>
      <w:bookmarkStart w:id="1277" w:name="_Toc428537210"/>
      <w:bookmarkStart w:id="1278" w:name="_Toc428969529"/>
      <w:bookmarkStart w:id="1279" w:name="_Toc429052920"/>
      <w:bookmarkStart w:id="1280" w:name="_Toc428279510"/>
      <w:bookmarkStart w:id="1281" w:name="_Toc428456248"/>
      <w:bookmarkStart w:id="1282" w:name="_Toc428537211"/>
      <w:bookmarkStart w:id="1283" w:name="_Toc428969530"/>
      <w:bookmarkStart w:id="1284" w:name="_Toc429052921"/>
      <w:bookmarkStart w:id="1285" w:name="_Toc428279512"/>
      <w:bookmarkStart w:id="1286" w:name="_Toc428456250"/>
      <w:bookmarkStart w:id="1287" w:name="_Toc428537213"/>
      <w:bookmarkStart w:id="1288" w:name="_Toc428969532"/>
      <w:bookmarkStart w:id="1289" w:name="_Toc429052923"/>
      <w:bookmarkStart w:id="1290" w:name="_Toc428279516"/>
      <w:bookmarkStart w:id="1291" w:name="_Toc428456254"/>
      <w:bookmarkStart w:id="1292" w:name="_Toc428537217"/>
      <w:bookmarkStart w:id="1293" w:name="_Toc428969536"/>
      <w:bookmarkStart w:id="1294" w:name="_Toc429052927"/>
      <w:bookmarkStart w:id="1295" w:name="_Toc428279517"/>
      <w:bookmarkStart w:id="1296" w:name="_Toc428456255"/>
      <w:bookmarkStart w:id="1297" w:name="_Toc428537218"/>
      <w:bookmarkStart w:id="1298" w:name="_Toc428969537"/>
      <w:bookmarkStart w:id="1299" w:name="_Toc429052928"/>
      <w:bookmarkStart w:id="1300" w:name="_Toc428279521"/>
      <w:bookmarkStart w:id="1301" w:name="_Toc428456259"/>
      <w:bookmarkStart w:id="1302" w:name="_Toc428537222"/>
      <w:bookmarkStart w:id="1303" w:name="_Toc428969541"/>
      <w:bookmarkStart w:id="1304" w:name="_Toc429052932"/>
      <w:bookmarkStart w:id="1305" w:name="_Toc428279522"/>
      <w:bookmarkStart w:id="1306" w:name="_Toc428456260"/>
      <w:bookmarkStart w:id="1307" w:name="_Toc428537223"/>
      <w:bookmarkStart w:id="1308" w:name="_Toc428969542"/>
      <w:bookmarkStart w:id="1309" w:name="_Toc429052933"/>
      <w:bookmarkStart w:id="1310" w:name="_Toc428279523"/>
      <w:bookmarkStart w:id="1311" w:name="_Toc428456261"/>
      <w:bookmarkStart w:id="1312" w:name="_Toc428537224"/>
      <w:bookmarkStart w:id="1313" w:name="_Toc428969543"/>
      <w:bookmarkStart w:id="1314" w:name="_Toc429052934"/>
      <w:bookmarkStart w:id="1315" w:name="_Toc428279524"/>
      <w:bookmarkStart w:id="1316" w:name="_Toc428456262"/>
      <w:bookmarkStart w:id="1317" w:name="_Toc428537225"/>
      <w:bookmarkStart w:id="1318" w:name="_Toc428969544"/>
      <w:bookmarkStart w:id="1319" w:name="_Toc429052935"/>
      <w:bookmarkStart w:id="1320" w:name="_Toc428279525"/>
      <w:bookmarkStart w:id="1321" w:name="_Toc428456263"/>
      <w:bookmarkStart w:id="1322" w:name="_Toc428537226"/>
      <w:bookmarkStart w:id="1323" w:name="_Toc428969545"/>
      <w:bookmarkStart w:id="1324" w:name="_Toc429052936"/>
      <w:bookmarkStart w:id="1325" w:name="_Toc428279526"/>
      <w:bookmarkStart w:id="1326" w:name="_Toc428456264"/>
      <w:bookmarkStart w:id="1327" w:name="_Toc428537227"/>
      <w:bookmarkStart w:id="1328" w:name="_Toc428969546"/>
      <w:bookmarkStart w:id="1329" w:name="_Toc429052937"/>
      <w:bookmarkStart w:id="1330" w:name="_Toc413359593"/>
      <w:bookmarkStart w:id="1331" w:name="_Toc3556985"/>
      <w:bookmarkStart w:id="1332" w:name="_Toc26921075"/>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330"/>
      <w:bookmarkEnd w:id="1331"/>
      <w:bookmarkEnd w:id="133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333" w:name="_Toc3566457"/>
      <w:bookmarkStart w:id="1334"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333"/>
      <w:bookmarkEnd w:id="1334"/>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335" w:name="_Ref409694950"/>
      <w:bookmarkStart w:id="1336" w:name="_Toc3566458"/>
      <w:bookmarkStart w:id="1337"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3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336"/>
      <w:bookmarkEnd w:id="133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3D7304D6" w:rsidR="002E60CB" w:rsidRDefault="002E60CB" w:rsidP="00E7538E">
      <w:pPr>
        <w:pStyle w:val="Caption"/>
        <w:spacing w:before="120"/>
      </w:pPr>
      <w:bookmarkStart w:id="1338" w:name="_Toc3566459"/>
      <w:bookmarkStart w:id="1339"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38"/>
      <w:bookmarkEnd w:id="133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2EB13FF1"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020F25">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340" w:name="_Toc428279528"/>
      <w:bookmarkStart w:id="1341" w:name="_Toc428456266"/>
      <w:bookmarkStart w:id="1342" w:name="_Toc428537229"/>
      <w:bookmarkStart w:id="1343" w:name="_Toc428969548"/>
      <w:bookmarkStart w:id="1344" w:name="_Toc429052939"/>
      <w:bookmarkStart w:id="1345" w:name="_Toc413359594"/>
      <w:bookmarkStart w:id="1346" w:name="_Toc3556986"/>
      <w:bookmarkStart w:id="1347" w:name="_Toc26921076"/>
      <w:bookmarkEnd w:id="1340"/>
      <w:bookmarkEnd w:id="1341"/>
      <w:bookmarkEnd w:id="1342"/>
      <w:bookmarkEnd w:id="1343"/>
      <w:bookmarkEnd w:id="1344"/>
      <w:r>
        <w:t>Washer</w:t>
      </w:r>
      <w:bookmarkEnd w:id="1345"/>
      <w:bookmarkEnd w:id="1346"/>
      <w:bookmarkEnd w:id="134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348" w:name="_Toc3566460"/>
      <w:bookmarkStart w:id="1349"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48"/>
      <w:bookmarkEnd w:id="134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350" w:name="_Toc428456268"/>
      <w:bookmarkStart w:id="1351" w:name="_Toc428537231"/>
      <w:bookmarkStart w:id="1352" w:name="_Toc428969550"/>
      <w:bookmarkStart w:id="1353" w:name="_Toc429052941"/>
      <w:bookmarkStart w:id="1354" w:name="_Toc413359595"/>
      <w:bookmarkStart w:id="1355" w:name="_Toc3556987"/>
      <w:bookmarkStart w:id="1356" w:name="_Toc26921077"/>
      <w:bookmarkEnd w:id="1350"/>
      <w:bookmarkEnd w:id="1351"/>
      <w:bookmarkEnd w:id="1352"/>
      <w:bookmarkEnd w:id="1353"/>
      <w:r>
        <w:t>Nut</w:t>
      </w:r>
      <w:bookmarkEnd w:id="1354"/>
      <w:bookmarkEnd w:id="1355"/>
      <w:bookmarkEnd w:id="135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357" w:name="_Toc3566461"/>
      <w:bookmarkStart w:id="1358"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57"/>
      <w:bookmarkEnd w:id="135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359" w:name="_Toc3566462"/>
      <w:bookmarkStart w:id="1360"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59"/>
      <w:bookmarkEnd w:id="136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361" w:name="_Toc428456270"/>
      <w:bookmarkStart w:id="1362" w:name="_Toc428537233"/>
      <w:bookmarkStart w:id="1363" w:name="_Toc428969552"/>
      <w:bookmarkStart w:id="1364" w:name="_Toc429052943"/>
      <w:bookmarkStart w:id="1365" w:name="_Toc413359596"/>
      <w:bookmarkStart w:id="1366" w:name="_Toc3556988"/>
      <w:bookmarkStart w:id="1367" w:name="_Toc26921078"/>
      <w:bookmarkStart w:id="1368" w:name="_Ref401160443"/>
      <w:bookmarkStart w:id="1369" w:name="_Ref401160449"/>
      <w:bookmarkStart w:id="1370" w:name="_Ref401160453"/>
      <w:bookmarkEnd w:id="1361"/>
      <w:bookmarkEnd w:id="1362"/>
      <w:bookmarkEnd w:id="1363"/>
      <w:bookmarkEnd w:id="1364"/>
      <w:r w:rsidRPr="00226A3F">
        <w:t>Bolt</w:t>
      </w:r>
      <w:bookmarkEnd w:id="1365"/>
      <w:bookmarkEnd w:id="1366"/>
      <w:bookmarkEnd w:id="1367"/>
      <w:r w:rsidRPr="00226A3F">
        <w:t xml:space="preserve"> </w:t>
      </w:r>
      <w:bookmarkEnd w:id="1368"/>
      <w:bookmarkEnd w:id="1369"/>
      <w:bookmarkEnd w:id="137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371" w:name="_Toc3566463"/>
      <w:bookmarkStart w:id="1372"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71"/>
      <w:bookmarkEnd w:id="1372"/>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373" w:name="_Toc3566464"/>
      <w:bookmarkStart w:id="1374"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373"/>
      <w:bookmarkEnd w:id="137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1375" w:author="nick" w:date="2019-10-11T15:57:00Z"/>
          <w:b/>
          <w:bCs/>
          <w:color w:val="000000"/>
        </w:rPr>
      </w:pPr>
      <w:del w:id="1376"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1377" w:author="nick" w:date="2019-10-11T15:57:00Z"/>
          <w:b/>
          <w:bCs/>
          <w:color w:val="000000"/>
        </w:rPr>
      </w:pPr>
      <w:del w:id="137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1379" w:author="nick" w:date="2019-10-11T15:57:00Z"/>
          <w:b/>
          <w:bCs/>
          <w:color w:val="000000"/>
        </w:rPr>
      </w:pPr>
      <w:del w:id="138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1381" w:author="nick" w:date="2019-10-11T15:57:00Z"/>
          <w:b/>
          <w:bCs/>
          <w:color w:val="000000"/>
        </w:rPr>
      </w:pPr>
      <w:del w:id="1382"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1383" w:author="nick" w:date="2019-10-11T15:57:00Z"/>
          <w:b/>
          <w:bCs/>
          <w:color w:val="000000"/>
        </w:rPr>
      </w:pPr>
      <w:del w:id="1384"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1385" w:author="nick" w:date="2019-10-11T15:57:00Z"/>
          <w:b/>
          <w:bCs/>
          <w:color w:val="000000"/>
        </w:rPr>
      </w:pPr>
      <w:del w:id="1386"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1387" w:author="nick" w:date="2019-10-11T15:57:00Z"/>
          <w:b/>
          <w:bCs/>
          <w:color w:val="000000"/>
        </w:rPr>
      </w:pPr>
      <w:del w:id="138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34006BA0" w14:textId="77777777" w:rsidR="00F76553" w:rsidRDefault="00F76553" w:rsidP="006521D4">
      <w:pPr>
        <w:pStyle w:val="XMLCode"/>
        <w:keepLines/>
        <w:rPr>
          <w:ins w:id="1389"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ins w:id="1390" w:author="nick" w:date="2019-10-11T15:56:00Z"/>
          <w:color w:val="0000FF"/>
        </w:rPr>
      </w:pPr>
    </w:p>
    <w:p w14:paraId="12DEDD7D" w14:textId="5535B8EE" w:rsidR="007E22E1" w:rsidRPr="002A49E1" w:rsidRDefault="007E22E1" w:rsidP="006521D4">
      <w:pPr>
        <w:pStyle w:val="XMLCode"/>
        <w:keepLines/>
        <w:rPr>
          <w:ins w:id="1391" w:author="nick" w:date="2019-10-11T15:56:00Z"/>
        </w:rPr>
      </w:pPr>
      <w:ins w:id="1392" w:author="nick" w:date="2019-10-11T15:56:00Z">
        <w:r>
          <w:t xml:space="preserve">     </w:t>
        </w:r>
        <w:r w:rsidRPr="002A49E1">
          <w:t xml:space="preserve">  </w:t>
        </w:r>
      </w:ins>
      <w:ins w:id="1393" w:author="nick" w:date="2019-10-11T16:00:00Z">
        <w:r>
          <w:t xml:space="preserve">     </w:t>
        </w:r>
      </w:ins>
      <w:ins w:id="1394"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395"/>
        <w:r w:rsidRPr="009117CB">
          <w:rPr>
            <w:color w:val="008000"/>
          </w:rPr>
          <w:t>&lt;</w:t>
        </w:r>
        <w:proofErr w:type="gramStart"/>
        <w:r w:rsidRPr="009117CB">
          <w:rPr>
            <w:color w:val="008000"/>
          </w:rPr>
          <w:t>!--</w:t>
        </w:r>
        <w:proofErr w:type="gramEnd"/>
        <w:r w:rsidRPr="009117CB">
          <w:rPr>
            <w:color w:val="008000"/>
          </w:rPr>
          <w:t xml:space="preserve"> </w:t>
        </w:r>
      </w:ins>
      <w:ins w:id="1396" w:author="nick" w:date="2019-10-11T16:04:00Z">
        <w:r w:rsidR="00D53323" w:rsidRPr="009117CB">
          <w:rPr>
            <w:color w:val="008000"/>
          </w:rPr>
          <w:t>friction between adjacent flange partners</w:t>
        </w:r>
      </w:ins>
      <w:ins w:id="1397" w:author="nick" w:date="2019-10-11T15:56:00Z">
        <w:r w:rsidRPr="009117CB">
          <w:rPr>
            <w:color w:val="008000"/>
          </w:rPr>
          <w:t xml:space="preserve"> --&gt;</w:t>
        </w:r>
        <w:commentRangeEnd w:id="1395"/>
        <w:r w:rsidRPr="009117CB">
          <w:rPr>
            <w:color w:val="008000"/>
          </w:rPr>
          <w:commentReference w:id="1395"/>
        </w:r>
      </w:ins>
    </w:p>
    <w:p w14:paraId="0AE3AE99" w14:textId="4F28880A" w:rsidR="007E22E1" w:rsidRPr="009117CB" w:rsidRDefault="007E22E1" w:rsidP="006521D4">
      <w:pPr>
        <w:pStyle w:val="XMLCode"/>
        <w:keepLines/>
        <w:rPr>
          <w:ins w:id="1398" w:author="nick" w:date="2019-10-11T15:56:00Z"/>
          <w:color w:val="0000FF"/>
        </w:rPr>
      </w:pPr>
      <w:ins w:id="1399" w:author="nick" w:date="2019-10-11T16:00:00Z">
        <w:r>
          <w:t xml:space="preserve">     </w:t>
        </w:r>
      </w:ins>
      <w:ins w:id="1400"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7F60AAD9" w:rsidR="007E22E1" w:rsidRPr="002A49E1" w:rsidRDefault="007E22E1" w:rsidP="006521D4">
      <w:pPr>
        <w:pStyle w:val="XMLCode"/>
        <w:keepLines/>
        <w:rPr>
          <w:ins w:id="1401" w:author="nick" w:date="2019-10-11T15:56:00Z"/>
        </w:rPr>
      </w:pPr>
      <w:ins w:id="1402" w:author="nick" w:date="2019-10-11T16:00:00Z">
        <w:r>
          <w:t xml:space="preserve">     </w:t>
        </w:r>
      </w:ins>
      <w:ins w:id="1403" w:author="nick" w:date="2019-10-11T15:56:00Z">
        <w:r>
          <w:t xml:space="preserve">    </w:t>
        </w:r>
        <w:r w:rsidRPr="002A49E1">
          <w:t xml:space="preserve">           &lt;partner </w:t>
        </w:r>
      </w:ins>
      <w:ins w:id="1404" w:author="nick" w:date="2019-12-19T20:23:00Z">
        <w:r w:rsidR="00BE444C">
          <w:t>part_index</w:t>
        </w:r>
      </w:ins>
      <w:ins w:id="1405" w:author="nick" w:date="2019-10-11T15:56:00Z">
        <w:r w:rsidRPr="002A49E1">
          <w:t>=</w:t>
        </w:r>
      </w:ins>
      <w:ins w:id="1406" w:author="nick" w:date="2019-11-24T12:20:00Z">
        <w:r w:rsidR="00194316">
          <w:t>"</w:t>
        </w:r>
      </w:ins>
      <w:ins w:id="1407" w:author="nick" w:date="2019-12-19T20:27:00Z">
        <w:r w:rsidR="00BE444C">
          <w:t>1</w:t>
        </w:r>
      </w:ins>
      <w:ins w:id="1408" w:author="nick" w:date="2019-11-24T12:20:00Z">
        <w:r w:rsidR="00194316">
          <w:t>"</w:t>
        </w:r>
      </w:ins>
      <w:ins w:id="1409" w:author="nick" w:date="2019-10-11T15:56:00Z">
        <w:r w:rsidRPr="002A49E1">
          <w:t>/&gt;</w:t>
        </w:r>
      </w:ins>
    </w:p>
    <w:p w14:paraId="38A43AAA" w14:textId="196093BA" w:rsidR="007E22E1" w:rsidRPr="002A49E1" w:rsidRDefault="007E22E1" w:rsidP="006521D4">
      <w:pPr>
        <w:pStyle w:val="XMLCode"/>
        <w:keepLines/>
        <w:rPr>
          <w:ins w:id="1410" w:author="nick" w:date="2019-10-11T15:56:00Z"/>
        </w:rPr>
      </w:pPr>
      <w:ins w:id="1411" w:author="nick" w:date="2019-10-11T16:00:00Z">
        <w:r>
          <w:t xml:space="preserve">     </w:t>
        </w:r>
      </w:ins>
      <w:ins w:id="1412" w:author="nick" w:date="2019-10-11T15:56:00Z">
        <w:r>
          <w:t xml:space="preserve">     </w:t>
        </w:r>
        <w:r w:rsidRPr="002A49E1">
          <w:t xml:space="preserve">          &lt;partner </w:t>
        </w:r>
      </w:ins>
      <w:ins w:id="1413" w:author="nick" w:date="2019-12-19T20:23:00Z">
        <w:r w:rsidR="00BE444C">
          <w:t>part_index</w:t>
        </w:r>
      </w:ins>
      <w:ins w:id="1414" w:author="nick" w:date="2019-10-11T15:56:00Z">
        <w:r w:rsidRPr="002A49E1">
          <w:t>=</w:t>
        </w:r>
      </w:ins>
      <w:ins w:id="1415" w:author="nick" w:date="2019-11-24T12:20:00Z">
        <w:r w:rsidR="00194316">
          <w:t>"</w:t>
        </w:r>
      </w:ins>
      <w:ins w:id="1416" w:author="nick" w:date="2019-12-19T20:27:00Z">
        <w:r w:rsidR="00BE444C">
          <w:t>2</w:t>
        </w:r>
      </w:ins>
      <w:ins w:id="1417" w:author="nick" w:date="2019-11-24T12:20:00Z">
        <w:r w:rsidR="00194316">
          <w:t>"</w:t>
        </w:r>
      </w:ins>
      <w:ins w:id="1418" w:author="nick" w:date="2019-10-11T15:56:00Z">
        <w:r w:rsidRPr="002A49E1">
          <w:t>/&gt;</w:t>
        </w:r>
      </w:ins>
    </w:p>
    <w:p w14:paraId="0F6B51E5" w14:textId="20660033" w:rsidR="007E22E1" w:rsidRPr="002A49E1" w:rsidRDefault="007E22E1" w:rsidP="006521D4">
      <w:pPr>
        <w:pStyle w:val="XMLCode"/>
        <w:keepLines/>
        <w:rPr>
          <w:ins w:id="1419" w:author="nick" w:date="2019-10-11T15:56:00Z"/>
        </w:rPr>
      </w:pPr>
      <w:ins w:id="1420" w:author="nick" w:date="2019-10-11T16:00:00Z">
        <w:r>
          <w:t xml:space="preserve">     </w:t>
        </w:r>
      </w:ins>
      <w:ins w:id="1421" w:author="nick" w:date="2019-10-11T15:56:00Z">
        <w:r>
          <w:t xml:space="preserve">  </w:t>
        </w:r>
        <w:r w:rsidRPr="002A49E1">
          <w:t xml:space="preserve">      </w:t>
        </w:r>
        <w:r>
          <w:t xml:space="preserve">   </w:t>
        </w:r>
        <w:r w:rsidRPr="002A49E1">
          <w:t xml:space="preserve">    &lt;coefficients static_friction=</w:t>
        </w:r>
      </w:ins>
      <w:ins w:id="1422" w:author="nick" w:date="2019-11-24T12:20:00Z">
        <w:r w:rsidR="00194316">
          <w:t>"</w:t>
        </w:r>
      </w:ins>
      <w:ins w:id="1423" w:author="nick" w:date="2019-10-11T15:56:00Z">
        <w:r w:rsidRPr="002A49E1">
          <w:t>0.8</w:t>
        </w:r>
      </w:ins>
      <w:ins w:id="1424" w:author="nick" w:date="2019-11-24T12:20:00Z">
        <w:r w:rsidR="00194316">
          <w:t>"</w:t>
        </w:r>
      </w:ins>
      <w:ins w:id="1425" w:author="nick" w:date="2019-10-11T15:56:00Z">
        <w:r w:rsidRPr="002A49E1">
          <w:t>/&gt;</w:t>
        </w:r>
      </w:ins>
    </w:p>
    <w:p w14:paraId="23317245" w14:textId="719D83A5" w:rsidR="007E22E1" w:rsidRPr="009117CB" w:rsidRDefault="007E22E1" w:rsidP="006521D4">
      <w:pPr>
        <w:pStyle w:val="XMLCode"/>
        <w:keepLines/>
        <w:rPr>
          <w:ins w:id="1426" w:author="nick" w:date="2019-10-11T15:56:00Z"/>
          <w:color w:val="0000FF"/>
        </w:rPr>
      </w:pPr>
      <w:ins w:id="1427" w:author="nick" w:date="2019-10-11T16:00:00Z">
        <w:r w:rsidRPr="009117CB">
          <w:rPr>
            <w:color w:val="0000FF"/>
          </w:rPr>
          <w:t xml:space="preserve">     </w:t>
        </w:r>
      </w:ins>
      <w:ins w:id="1428"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1429" w:author="nick" w:date="2019-10-11T15:56:00Z"/>
          <w:color w:val="0000FF"/>
        </w:rPr>
      </w:pPr>
      <w:ins w:id="1430" w:author="nick" w:date="2019-10-11T16:00:00Z">
        <w:r w:rsidRPr="009117CB">
          <w:rPr>
            <w:color w:val="0000FF"/>
          </w:rPr>
          <w:t xml:space="preserve">     </w:t>
        </w:r>
      </w:ins>
      <w:ins w:id="1431"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63CD8CF5" w:rsidR="007E22E1" w:rsidRPr="002A49E1" w:rsidRDefault="007E22E1" w:rsidP="006521D4">
      <w:pPr>
        <w:pStyle w:val="XMLCode"/>
        <w:keepLines/>
        <w:rPr>
          <w:ins w:id="1432" w:author="nick" w:date="2019-10-11T15:56:00Z"/>
        </w:rPr>
      </w:pPr>
      <w:ins w:id="1433" w:author="nick" w:date="2019-10-11T16:00:00Z">
        <w:r>
          <w:t xml:space="preserve">     </w:t>
        </w:r>
      </w:ins>
      <w:ins w:id="1434" w:author="nick" w:date="2019-10-11T15:56:00Z">
        <w:r>
          <w:t xml:space="preserve">    </w:t>
        </w:r>
        <w:r w:rsidRPr="002A49E1">
          <w:t xml:space="preserve">           &lt;partner </w:t>
        </w:r>
      </w:ins>
      <w:ins w:id="1435" w:author="nick" w:date="2019-12-19T20:23:00Z">
        <w:r w:rsidR="00BE444C">
          <w:t>part_index</w:t>
        </w:r>
      </w:ins>
      <w:ins w:id="1436" w:author="nick" w:date="2019-10-11T15:56:00Z">
        <w:r w:rsidRPr="002A49E1">
          <w:t>=</w:t>
        </w:r>
      </w:ins>
      <w:ins w:id="1437" w:author="nick" w:date="2019-11-24T12:20:00Z">
        <w:r w:rsidR="00194316">
          <w:t>"</w:t>
        </w:r>
      </w:ins>
      <w:ins w:id="1438" w:author="nick" w:date="2019-12-19T20:27:00Z">
        <w:r w:rsidR="00BE444C">
          <w:t>2</w:t>
        </w:r>
      </w:ins>
      <w:ins w:id="1439" w:author="nick" w:date="2019-11-24T12:20:00Z">
        <w:r w:rsidR="00194316">
          <w:t>"</w:t>
        </w:r>
      </w:ins>
      <w:ins w:id="1440" w:author="nick" w:date="2019-10-11T15:56:00Z">
        <w:r w:rsidRPr="002A49E1">
          <w:t>/&gt;</w:t>
        </w:r>
      </w:ins>
    </w:p>
    <w:p w14:paraId="75458D8F" w14:textId="69BC012B" w:rsidR="007E22E1" w:rsidRPr="002A49E1" w:rsidRDefault="007E22E1" w:rsidP="006521D4">
      <w:pPr>
        <w:pStyle w:val="XMLCode"/>
        <w:keepLines/>
        <w:rPr>
          <w:ins w:id="1441" w:author="nick" w:date="2019-10-11T15:56:00Z"/>
        </w:rPr>
      </w:pPr>
      <w:ins w:id="1442" w:author="nick" w:date="2019-10-11T16:00:00Z">
        <w:r>
          <w:lastRenderedPageBreak/>
          <w:t xml:space="preserve">     </w:t>
        </w:r>
      </w:ins>
      <w:ins w:id="1443" w:author="nick" w:date="2019-10-11T15:56:00Z">
        <w:r w:rsidRPr="002A49E1">
          <w:t xml:space="preserve">  </w:t>
        </w:r>
        <w:r>
          <w:t xml:space="preserve">   </w:t>
        </w:r>
        <w:r w:rsidRPr="002A49E1">
          <w:t xml:space="preserve">          &lt;partner </w:t>
        </w:r>
      </w:ins>
      <w:ins w:id="1444" w:author="nick" w:date="2019-12-19T20:23:00Z">
        <w:r w:rsidR="00BE444C">
          <w:t>part_index</w:t>
        </w:r>
      </w:ins>
      <w:ins w:id="1445" w:author="nick" w:date="2019-10-11T15:56:00Z">
        <w:r w:rsidRPr="002A49E1">
          <w:t>=</w:t>
        </w:r>
      </w:ins>
      <w:ins w:id="1446" w:author="nick" w:date="2019-11-24T12:20:00Z">
        <w:r w:rsidR="00194316">
          <w:t>"</w:t>
        </w:r>
      </w:ins>
      <w:ins w:id="1447" w:author="nick" w:date="2019-12-19T20:27:00Z">
        <w:r w:rsidR="00BE444C">
          <w:t>5</w:t>
        </w:r>
      </w:ins>
      <w:ins w:id="1448" w:author="nick" w:date="2019-11-24T12:20:00Z">
        <w:r w:rsidR="00194316">
          <w:t>"</w:t>
        </w:r>
      </w:ins>
      <w:ins w:id="1449" w:author="nick" w:date="2019-10-11T15:56:00Z">
        <w:r w:rsidRPr="002A49E1">
          <w:t>/&gt;</w:t>
        </w:r>
      </w:ins>
    </w:p>
    <w:p w14:paraId="0854A342" w14:textId="20AC2101" w:rsidR="007E22E1" w:rsidRPr="002A49E1" w:rsidRDefault="007E22E1" w:rsidP="006521D4">
      <w:pPr>
        <w:pStyle w:val="XMLCode"/>
        <w:keepLines/>
        <w:rPr>
          <w:ins w:id="1450" w:author="nick" w:date="2019-10-11T15:56:00Z"/>
        </w:rPr>
      </w:pPr>
      <w:ins w:id="1451" w:author="nick" w:date="2019-10-11T16:00:00Z">
        <w:r>
          <w:t xml:space="preserve">     </w:t>
        </w:r>
      </w:ins>
      <w:ins w:id="1452" w:author="nick" w:date="2019-10-11T15:56:00Z">
        <w:r w:rsidRPr="002A49E1">
          <w:t xml:space="preserve"> </w:t>
        </w:r>
        <w:r>
          <w:t xml:space="preserve">    </w:t>
        </w:r>
        <w:r w:rsidRPr="002A49E1">
          <w:t xml:space="preserve">          &lt;coefficients static_friction=</w:t>
        </w:r>
      </w:ins>
      <w:ins w:id="1453" w:author="nick" w:date="2019-11-24T12:20:00Z">
        <w:r w:rsidR="00194316">
          <w:t>"</w:t>
        </w:r>
      </w:ins>
      <w:ins w:id="1454" w:author="nick" w:date="2019-10-11T15:56:00Z">
        <w:r w:rsidRPr="002A49E1">
          <w:t>0.8</w:t>
        </w:r>
      </w:ins>
      <w:ins w:id="1455" w:author="nick" w:date="2019-11-24T12:20:00Z">
        <w:r w:rsidR="00194316">
          <w:t>"</w:t>
        </w:r>
      </w:ins>
      <w:ins w:id="1456" w:author="nick" w:date="2019-10-11T15:56:00Z">
        <w:r w:rsidRPr="002A49E1">
          <w:t>/&gt;</w:t>
        </w:r>
      </w:ins>
    </w:p>
    <w:p w14:paraId="3207DBA4" w14:textId="6D6F4EC5" w:rsidR="007E22E1" w:rsidRPr="009117CB" w:rsidRDefault="007E22E1" w:rsidP="006521D4">
      <w:pPr>
        <w:pStyle w:val="XMLCode"/>
        <w:keepLines/>
        <w:rPr>
          <w:ins w:id="1457" w:author="nick" w:date="2019-10-11T15:56:00Z"/>
          <w:color w:val="0000FF"/>
        </w:rPr>
      </w:pPr>
      <w:ins w:id="1458" w:author="nick" w:date="2019-10-11T16:00:00Z">
        <w:r w:rsidRPr="009117CB">
          <w:rPr>
            <w:color w:val="0000FF"/>
          </w:rPr>
          <w:t xml:space="preserve">     </w:t>
        </w:r>
      </w:ins>
      <w:ins w:id="1459"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1460" w:author="nick" w:date="2019-10-11T15:56:00Z"/>
          <w:color w:val="0000FF"/>
        </w:rPr>
      </w:pPr>
      <w:ins w:id="1461" w:author="nick" w:date="2019-10-11T16:00:00Z">
        <w:r w:rsidRPr="009117CB">
          <w:rPr>
            <w:color w:val="0000FF"/>
          </w:rPr>
          <w:t xml:space="preserve">     </w:t>
        </w:r>
      </w:ins>
      <w:ins w:id="1462"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06343B3E" w:rsidR="007E22E1" w:rsidRPr="002A49E1" w:rsidRDefault="007E22E1" w:rsidP="006521D4">
      <w:pPr>
        <w:pStyle w:val="XMLCode"/>
        <w:keepLines/>
        <w:rPr>
          <w:ins w:id="1463" w:author="nick" w:date="2019-10-11T15:56:00Z"/>
        </w:rPr>
      </w:pPr>
      <w:ins w:id="1464" w:author="nick" w:date="2019-10-11T16:00:00Z">
        <w:r>
          <w:t xml:space="preserve">     </w:t>
        </w:r>
      </w:ins>
      <w:ins w:id="1465" w:author="nick" w:date="2019-10-11T15:56:00Z">
        <w:r>
          <w:t xml:space="preserve">     </w:t>
        </w:r>
        <w:r w:rsidRPr="002A49E1">
          <w:t xml:space="preserve">          &lt;partner </w:t>
        </w:r>
      </w:ins>
      <w:ins w:id="1466" w:author="nick" w:date="2019-12-19T20:23:00Z">
        <w:r w:rsidR="00BE444C">
          <w:t>part_index</w:t>
        </w:r>
      </w:ins>
      <w:ins w:id="1467" w:author="nick" w:date="2019-10-11T15:56:00Z">
        <w:r w:rsidRPr="002A49E1">
          <w:t>=</w:t>
        </w:r>
      </w:ins>
      <w:ins w:id="1468" w:author="nick" w:date="2019-11-24T12:20:00Z">
        <w:r w:rsidR="00194316">
          <w:t>"</w:t>
        </w:r>
      </w:ins>
      <w:ins w:id="1469" w:author="nick" w:date="2019-12-19T20:27:00Z">
        <w:r w:rsidR="00BE444C">
          <w:t>5</w:t>
        </w:r>
      </w:ins>
      <w:ins w:id="1470" w:author="nick" w:date="2019-11-24T12:20:00Z">
        <w:r w:rsidR="00194316">
          <w:t>"</w:t>
        </w:r>
      </w:ins>
      <w:ins w:id="1471" w:author="nick" w:date="2019-10-11T15:56:00Z">
        <w:r w:rsidRPr="002A49E1">
          <w:t>/&gt;</w:t>
        </w:r>
      </w:ins>
    </w:p>
    <w:p w14:paraId="47B207A1" w14:textId="7A019518" w:rsidR="007E22E1" w:rsidRPr="002A49E1" w:rsidRDefault="007E22E1" w:rsidP="006521D4">
      <w:pPr>
        <w:pStyle w:val="XMLCode"/>
        <w:keepLines/>
        <w:rPr>
          <w:ins w:id="1472" w:author="nick" w:date="2019-10-11T15:56:00Z"/>
        </w:rPr>
      </w:pPr>
      <w:ins w:id="1473" w:author="nick" w:date="2019-10-11T16:00:00Z">
        <w:r>
          <w:t xml:space="preserve">     </w:t>
        </w:r>
      </w:ins>
      <w:ins w:id="1474" w:author="nick" w:date="2019-10-11T15:56:00Z">
        <w:r>
          <w:t xml:space="preserve">   </w:t>
        </w:r>
        <w:r w:rsidRPr="002A49E1">
          <w:t xml:space="preserve">            &lt;partner </w:t>
        </w:r>
      </w:ins>
      <w:ins w:id="1475" w:author="nick" w:date="2019-12-19T20:23:00Z">
        <w:r w:rsidR="00BE444C">
          <w:t>part_index</w:t>
        </w:r>
      </w:ins>
      <w:ins w:id="1476" w:author="nick" w:date="2019-10-11T15:56:00Z">
        <w:r w:rsidRPr="002A49E1">
          <w:t>=</w:t>
        </w:r>
      </w:ins>
      <w:ins w:id="1477" w:author="nick" w:date="2019-11-24T12:20:00Z">
        <w:r w:rsidR="00194316">
          <w:t>"</w:t>
        </w:r>
      </w:ins>
      <w:ins w:id="1478" w:author="nick" w:date="2019-12-19T20:27:00Z">
        <w:r w:rsidR="00BE444C">
          <w:t>6</w:t>
        </w:r>
      </w:ins>
      <w:ins w:id="1479" w:author="nick" w:date="2019-11-24T12:20:00Z">
        <w:r w:rsidR="00194316">
          <w:t>"</w:t>
        </w:r>
      </w:ins>
      <w:ins w:id="1480" w:author="nick" w:date="2019-10-11T15:56:00Z">
        <w:r w:rsidRPr="002A49E1">
          <w:t>/&gt;</w:t>
        </w:r>
      </w:ins>
    </w:p>
    <w:p w14:paraId="13DB784B" w14:textId="4AB6792B" w:rsidR="007E22E1" w:rsidRPr="002A49E1" w:rsidRDefault="007E22E1" w:rsidP="006521D4">
      <w:pPr>
        <w:pStyle w:val="XMLCode"/>
        <w:keepLines/>
        <w:rPr>
          <w:ins w:id="1481" w:author="nick" w:date="2019-10-11T15:56:00Z"/>
        </w:rPr>
      </w:pPr>
      <w:ins w:id="1482" w:author="nick" w:date="2019-10-11T15:56:00Z">
        <w:r w:rsidRPr="002A49E1">
          <w:t xml:space="preserve"> </w:t>
        </w:r>
        <w:r>
          <w:t xml:space="preserve">    </w:t>
        </w:r>
      </w:ins>
      <w:ins w:id="1483" w:author="nick" w:date="2019-10-11T16:00:00Z">
        <w:r>
          <w:t xml:space="preserve">     </w:t>
        </w:r>
      </w:ins>
      <w:ins w:id="1484" w:author="nick" w:date="2019-10-11T15:56:00Z">
        <w:r w:rsidRPr="002A49E1">
          <w:t xml:space="preserve">          &lt;coefficients static_friction=</w:t>
        </w:r>
      </w:ins>
      <w:ins w:id="1485" w:author="nick" w:date="2019-11-24T12:20:00Z">
        <w:r w:rsidR="00194316">
          <w:t>"</w:t>
        </w:r>
      </w:ins>
      <w:ins w:id="1486" w:author="nick" w:date="2019-10-11T15:56:00Z">
        <w:r w:rsidRPr="002A49E1">
          <w:t>0.8</w:t>
        </w:r>
      </w:ins>
      <w:ins w:id="1487" w:author="nick" w:date="2019-11-24T12:20:00Z">
        <w:r w:rsidR="00194316">
          <w:t>"</w:t>
        </w:r>
      </w:ins>
      <w:ins w:id="1488" w:author="nick" w:date="2019-10-11T15:56:00Z">
        <w:r w:rsidRPr="002A49E1">
          <w:t>/&gt;</w:t>
        </w:r>
      </w:ins>
    </w:p>
    <w:p w14:paraId="65A28FB0" w14:textId="6B856964" w:rsidR="007E22E1" w:rsidRPr="009117CB" w:rsidRDefault="007E22E1" w:rsidP="006521D4">
      <w:pPr>
        <w:pStyle w:val="XMLCode"/>
        <w:keepLines/>
        <w:rPr>
          <w:ins w:id="1489" w:author="nick" w:date="2019-10-11T15:56:00Z"/>
          <w:color w:val="0000FF"/>
        </w:rPr>
      </w:pPr>
      <w:ins w:id="1490" w:author="nick" w:date="2019-10-11T16:00:00Z">
        <w:r w:rsidRPr="009117CB">
          <w:rPr>
            <w:color w:val="0000FF"/>
          </w:rPr>
          <w:t xml:space="preserve">     </w:t>
        </w:r>
      </w:ins>
      <w:ins w:id="1491"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1492" w:author="nick" w:date="2019-10-11T15:56:00Z"/>
          <w:color w:val="0000FF"/>
        </w:rPr>
      </w:pPr>
      <w:ins w:id="1493" w:author="nick" w:date="2019-10-11T16:00:00Z">
        <w:r w:rsidRPr="009117CB">
          <w:rPr>
            <w:color w:val="0000FF"/>
          </w:rPr>
          <w:t xml:space="preserve">     </w:t>
        </w:r>
      </w:ins>
      <w:ins w:id="1494"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495" w:name="_Toc428456272"/>
      <w:bookmarkStart w:id="1496" w:name="_Toc428537235"/>
      <w:bookmarkStart w:id="1497" w:name="_Toc428969554"/>
      <w:bookmarkStart w:id="1498" w:name="_Toc429052945"/>
      <w:bookmarkStart w:id="1499" w:name="_Toc3556989"/>
      <w:bookmarkStart w:id="1500" w:name="_Toc26921079"/>
      <w:bookmarkEnd w:id="1495"/>
      <w:bookmarkEnd w:id="1496"/>
      <w:bookmarkEnd w:id="1497"/>
      <w:bookmarkEnd w:id="1498"/>
      <w:r>
        <w:t>Possible Bolt and Screw Assemblies</w:t>
      </w:r>
      <w:bookmarkEnd w:id="1499"/>
      <w:bookmarkEnd w:id="150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501" w:name="_Toc3557101"/>
      <w:bookmarkStart w:id="1502"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501"/>
      <w:bookmarkEnd w:id="150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503" w:name="_Ref3568949"/>
      <w:bookmarkStart w:id="1504" w:name="_Toc3557102"/>
      <w:bookmarkStart w:id="1505" w:name="_Ref3568942"/>
      <w:bookmarkStart w:id="1506"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503"/>
      <w:r>
        <w:t>: Bolt with free nut</w:t>
      </w:r>
      <w:bookmarkEnd w:id="1504"/>
      <w:bookmarkEnd w:id="1505"/>
      <w:bookmarkEnd w:id="150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507" w:name="_Ref3568964"/>
      <w:bookmarkStart w:id="1508" w:name="_Toc3557103"/>
      <w:bookmarkStart w:id="1509"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507"/>
      <w:r>
        <w:t>: Screw</w:t>
      </w:r>
      <w:bookmarkEnd w:id="1508"/>
      <w:bookmarkEnd w:id="150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510" w:name="_Toc3557104"/>
      <w:bookmarkStart w:id="1511"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510"/>
      <w:bookmarkEnd w:id="151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512" w:name="_Toc3557105"/>
      <w:bookmarkStart w:id="1513"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512"/>
      <w:bookmarkEnd w:id="1513"/>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514" w:name="_Toc428456274"/>
      <w:bookmarkStart w:id="1515" w:name="_Toc428537237"/>
      <w:bookmarkStart w:id="1516" w:name="_Toc428969556"/>
      <w:bookmarkStart w:id="1517" w:name="_Toc429052947"/>
      <w:bookmarkStart w:id="1518" w:name="_Toc428456275"/>
      <w:bookmarkStart w:id="1519" w:name="_Toc428537238"/>
      <w:bookmarkStart w:id="1520" w:name="_Toc428969557"/>
      <w:bookmarkStart w:id="1521" w:name="_Toc429052948"/>
      <w:bookmarkStart w:id="1522" w:name="_Toc413359597"/>
      <w:bookmarkStart w:id="1523" w:name="_Toc3556990"/>
      <w:bookmarkStart w:id="1524" w:name="_Toc26921080"/>
      <w:bookmarkEnd w:id="1514"/>
      <w:bookmarkEnd w:id="1515"/>
      <w:bookmarkEnd w:id="1516"/>
      <w:bookmarkEnd w:id="1517"/>
      <w:bookmarkEnd w:id="1518"/>
      <w:bookmarkEnd w:id="1519"/>
      <w:bookmarkEnd w:id="1520"/>
      <w:bookmarkEnd w:id="1521"/>
      <w:r w:rsidRPr="00226A3F">
        <w:t>Screw</w:t>
      </w:r>
      <w:bookmarkEnd w:id="1522"/>
      <w:bookmarkEnd w:id="1523"/>
      <w:bookmarkEnd w:id="15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525" w:name="_Toc3566465"/>
      <w:bookmarkStart w:id="1526"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525"/>
      <w:bookmarkEnd w:id="1526"/>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527" w:name="_Toc3566466"/>
      <w:bookmarkStart w:id="1528"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527"/>
      <w:bookmarkEnd w:id="15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529" w:name="_Toc3556991"/>
      <w:bookmarkStart w:id="1530" w:name="_Toc26921081"/>
      <w:r>
        <w:t>7.5.7.1 Flow Drilled Screws</w:t>
      </w:r>
      <w:r w:rsidR="00EF4929">
        <w:t xml:space="preserve"> (FDS)</w:t>
      </w:r>
      <w:bookmarkEnd w:id="1529"/>
      <w:bookmarkEnd w:id="1530"/>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531" w:name="_Toc3557106"/>
      <w:bookmarkStart w:id="1532"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531"/>
      <w:bookmarkEnd w:id="1532"/>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533" w:name="_Toc3557107"/>
      <w:bookmarkStart w:id="1534"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533"/>
      <w:bookmarkEnd w:id="1534"/>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535" w:name="_Toc3566467"/>
      <w:bookmarkStart w:id="1536"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535"/>
      <w:bookmarkEnd w:id="1536"/>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537" w:name="_Toc3557108"/>
      <w:bookmarkStart w:id="1538"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537"/>
      <w:bookmarkEnd w:id="1538"/>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539" w:name="_Toc3557109"/>
      <w:bookmarkStart w:id="1540"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539"/>
      <w:bookmarkEnd w:id="154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541" w:name="_Toc413359598"/>
      <w:bookmarkStart w:id="1542" w:name="_Toc3556992"/>
      <w:bookmarkStart w:id="1543" w:name="_Toc26921082"/>
      <w:r w:rsidRPr="000F30B3">
        <w:t>Gum Drops</w:t>
      </w:r>
      <w:bookmarkEnd w:id="1541"/>
      <w:bookmarkEnd w:id="1542"/>
      <w:bookmarkEnd w:id="154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544" w:name="_Toc3566468"/>
      <w:bookmarkStart w:id="1545"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544"/>
      <w:bookmarkEnd w:id="154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546" w:name="_Toc3566469"/>
      <w:bookmarkStart w:id="1547"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546"/>
      <w:bookmarkEnd w:id="1547"/>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548" w:name="_Toc428456279"/>
      <w:bookmarkStart w:id="1549" w:name="_Toc3556993"/>
      <w:bookmarkStart w:id="1550" w:name="_Toc26921083"/>
      <w:bookmarkEnd w:id="1548"/>
      <w:r>
        <w:t>Clinches</w:t>
      </w:r>
      <w:bookmarkEnd w:id="1549"/>
      <w:bookmarkEnd w:id="15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551" w:name="_Toc3557110"/>
      <w:bookmarkStart w:id="1552"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551"/>
      <w:bookmarkEnd w:id="155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553" w:name="_Ref428794448"/>
      <w:bookmarkStart w:id="1554" w:name="_Ref428794398"/>
      <w:bookmarkStart w:id="1555" w:name="_Toc3557111"/>
      <w:bookmarkStart w:id="1556"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553"/>
      <w:r>
        <w:t xml:space="preserve">: </w:t>
      </w:r>
      <w:r w:rsidRPr="00D67DC2">
        <w:t>Clinch Joint Dimensions</w:t>
      </w:r>
      <w:bookmarkEnd w:id="1554"/>
      <w:bookmarkEnd w:id="1555"/>
      <w:bookmarkEnd w:id="155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557" w:name="_Ref428798660"/>
      <w:bookmarkStart w:id="1558" w:name="_Toc3557112"/>
      <w:bookmarkStart w:id="1559"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557"/>
      <w:r>
        <w:t>: TOX (left) and BTM’s Tog-L-Loc system</w:t>
      </w:r>
      <w:r>
        <w:rPr>
          <w:rStyle w:val="FootnoteReference"/>
        </w:rPr>
        <w:footnoteReference w:id="15"/>
      </w:r>
      <w:bookmarkEnd w:id="1558"/>
      <w:bookmarkEnd w:id="15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560" w:name="_Toc3566470"/>
      <w:bookmarkStart w:id="1561"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560"/>
      <w:bookmarkEnd w:id="15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562" w:name="_Toc3566471"/>
      <w:bookmarkStart w:id="1563"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562"/>
      <w:bookmarkEnd w:id="1563"/>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564" w:name="_Toc3566472"/>
      <w:bookmarkStart w:id="1565"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564"/>
      <w:bookmarkEnd w:id="156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566" w:name="_Toc3556994"/>
      <w:bookmarkStart w:id="1567" w:name="_Toc26921084"/>
      <w:r w:rsidRPr="00BF4695">
        <w:t>Heat Stakes / Thermal Stakes</w:t>
      </w:r>
      <w:bookmarkEnd w:id="1566"/>
      <w:bookmarkEnd w:id="156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568" w:name="_Toc3557113"/>
      <w:bookmarkStart w:id="1569"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568"/>
      <w:bookmarkEnd w:id="156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570" w:name="_Toc3566473"/>
      <w:bookmarkStart w:id="1571"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570"/>
      <w:bookmarkEnd w:id="15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572" w:name="_Toc3566474"/>
      <w:bookmarkStart w:id="1573"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572"/>
      <w:bookmarkEnd w:id="1573"/>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574" w:name="_Toc3556995"/>
      <w:bookmarkStart w:id="1575" w:name="_Toc26921085"/>
      <w:r>
        <w:t>Clips/</w:t>
      </w:r>
      <w:r w:rsidR="00BF4695" w:rsidRPr="00BF4695">
        <w:t>Snap Joints</w:t>
      </w:r>
      <w:bookmarkEnd w:id="1574"/>
      <w:bookmarkEnd w:id="157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576" w:name="_Toc3557114"/>
      <w:bookmarkStart w:id="1577"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576"/>
      <w:r w:rsidR="00194316">
        <w:t>"</w:t>
      </w:r>
      <w:bookmarkEnd w:id="1577"/>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578" w:name="_Toc3557115"/>
      <w:bookmarkStart w:id="1579"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578"/>
      <w:bookmarkEnd w:id="1579"/>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580" w:name="_Toc3557116"/>
      <w:bookmarkStart w:id="1581" w:name="_Ref7727027"/>
      <w:bookmarkStart w:id="1582"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580"/>
      <w:bookmarkEnd w:id="1581"/>
      <w:bookmarkEnd w:id="158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583" w:name="_Toc3557117"/>
      <w:bookmarkStart w:id="1584"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583"/>
      <w:bookmarkEnd w:id="158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585" w:name="_Toc3566475"/>
      <w:bookmarkStart w:id="1586"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585"/>
      <w:bookmarkEnd w:id="15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587" w:name="_Toc3566476"/>
      <w:bookmarkStart w:id="1588"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587"/>
      <w:bookmarkEnd w:id="1588"/>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589" w:name="_Toc3566477"/>
      <w:bookmarkStart w:id="1590"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589"/>
      <w:bookmarkEnd w:id="159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591" w:name="_Toc3556996"/>
      <w:bookmarkStart w:id="1592" w:name="_Toc26921086"/>
      <w:r w:rsidRPr="00BF4695">
        <w:t>Nails</w:t>
      </w:r>
      <w:bookmarkEnd w:id="1591"/>
      <w:bookmarkEnd w:id="159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593" w:name="_Toc3557118"/>
      <w:bookmarkStart w:id="1594"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593"/>
      <w:bookmarkEnd w:id="159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595" w:name="_Toc3557119"/>
      <w:bookmarkStart w:id="1596"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595"/>
      <w:bookmarkEnd w:id="159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597" w:name="_Toc3566478"/>
      <w:bookmarkStart w:id="1598"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597"/>
      <w:bookmarkEnd w:id="159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599" w:name="_Toc3566479"/>
      <w:bookmarkStart w:id="1600"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599"/>
      <w:bookmarkEnd w:id="1600"/>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601" w:name="_Toc3566480"/>
      <w:bookmarkStart w:id="1602"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601"/>
      <w:bookmarkEnd w:id="160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603" w:name="_Toc428537246"/>
      <w:bookmarkStart w:id="1604" w:name="_Toc428969565"/>
      <w:bookmarkStart w:id="1605" w:name="_Toc429052956"/>
      <w:bookmarkStart w:id="1606" w:name="_Toc428537247"/>
      <w:bookmarkStart w:id="1607" w:name="_Toc428965632"/>
      <w:bookmarkStart w:id="1608" w:name="_Toc428969566"/>
      <w:bookmarkStart w:id="1609" w:name="_Toc429052957"/>
      <w:bookmarkStart w:id="1610" w:name="_Toc428456280"/>
      <w:bookmarkStart w:id="1611" w:name="_Toc428537248"/>
      <w:bookmarkStart w:id="1612" w:name="_Toc428969567"/>
      <w:bookmarkStart w:id="1613" w:name="_Toc429052958"/>
      <w:bookmarkStart w:id="1614" w:name="_Toc338938901"/>
      <w:bookmarkStart w:id="1615" w:name="_Toc338939097"/>
      <w:bookmarkStart w:id="1616" w:name="_Toc3556997"/>
      <w:bookmarkStart w:id="1617" w:name="_Toc26921087"/>
      <w:bookmarkEnd w:id="1603"/>
      <w:bookmarkEnd w:id="1604"/>
      <w:bookmarkEnd w:id="1605"/>
      <w:bookmarkEnd w:id="1606"/>
      <w:bookmarkEnd w:id="1607"/>
      <w:bookmarkEnd w:id="1608"/>
      <w:bookmarkEnd w:id="1609"/>
      <w:bookmarkEnd w:id="1610"/>
      <w:bookmarkEnd w:id="1611"/>
      <w:bookmarkEnd w:id="1612"/>
      <w:bookmarkEnd w:id="1613"/>
      <w:r w:rsidRPr="007055D9">
        <w:lastRenderedPageBreak/>
        <w:t>1D connections</w:t>
      </w:r>
      <w:bookmarkEnd w:id="1614"/>
      <w:bookmarkEnd w:id="1615"/>
      <w:bookmarkEnd w:id="1616"/>
      <w:bookmarkEnd w:id="1617"/>
    </w:p>
    <w:p w14:paraId="4A529AC5" w14:textId="77777777" w:rsidR="00911496" w:rsidRDefault="00246BE4" w:rsidP="00246BE4">
      <w:pPr>
        <w:pStyle w:val="Heading2"/>
      </w:pPr>
      <w:bookmarkStart w:id="1618" w:name="_Toc3556998"/>
      <w:bookmarkStart w:id="1619" w:name="_Toc26921088"/>
      <w:bookmarkStart w:id="1620" w:name="_Toc338938902"/>
      <w:bookmarkStart w:id="1621" w:name="_Toc338939098"/>
      <w:r w:rsidRPr="00246BE4">
        <w:t>Generic Definitions</w:t>
      </w:r>
      <w:bookmarkEnd w:id="1618"/>
      <w:bookmarkEnd w:id="1619"/>
    </w:p>
    <w:p w14:paraId="5E086748" w14:textId="77777777" w:rsidR="007D6B05" w:rsidRDefault="007D6B05" w:rsidP="00327322">
      <w:pPr>
        <w:pStyle w:val="Heading3"/>
      </w:pPr>
      <w:bookmarkStart w:id="1622" w:name="_Toc3556999"/>
      <w:bookmarkStart w:id="1623" w:name="_Toc26921089"/>
      <w:r>
        <w:t>Identification</w:t>
      </w:r>
      <w:bookmarkEnd w:id="1622"/>
      <w:bookmarkEnd w:id="1623"/>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624" w:name="_Ref414571413"/>
      <w:bookmarkStart w:id="1625" w:name="_Ref429050458"/>
      <w:bookmarkStart w:id="1626" w:name="_Toc3557000"/>
      <w:bookmarkStart w:id="1627" w:name="_Toc26921090"/>
      <w:r w:rsidRPr="007055D9">
        <w:t>L</w:t>
      </w:r>
      <w:bookmarkEnd w:id="1624"/>
      <w:r w:rsidR="00246BE4">
        <w:t>ocation</w:t>
      </w:r>
      <w:bookmarkEnd w:id="1625"/>
      <w:bookmarkEnd w:id="1626"/>
      <w:bookmarkEnd w:id="162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628" w:name="_Toc3566481"/>
      <w:bookmarkStart w:id="1629"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628"/>
      <w:bookmarkEnd w:id="162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630" w:name="_Toc3566482"/>
      <w:bookmarkStart w:id="1631"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630"/>
      <w:bookmarkEnd w:id="1631"/>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632" w:name="_Toc3566483"/>
      <w:bookmarkStart w:id="1633"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632"/>
      <w:bookmarkEnd w:id="163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634" w:name="_Toc3557001"/>
      <w:bookmarkStart w:id="1635" w:name="_Toc26921091"/>
      <w:r>
        <w:t>Type Specification</w:t>
      </w:r>
      <w:bookmarkEnd w:id="1634"/>
      <w:bookmarkEnd w:id="163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636" w:name="_Toc3566484"/>
      <w:bookmarkStart w:id="1637"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636"/>
      <w:bookmarkEnd w:id="163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638" w:name="_Toc3557002"/>
      <w:bookmarkStart w:id="1639" w:name="_Toc26921092"/>
      <w:r w:rsidRPr="007055D9">
        <w:t>Seam Weld</w:t>
      </w:r>
      <w:bookmarkEnd w:id="320"/>
      <w:r w:rsidR="007F0EFE" w:rsidRPr="007055D9">
        <w:t>s</w:t>
      </w:r>
      <w:bookmarkEnd w:id="1620"/>
      <w:bookmarkEnd w:id="1621"/>
      <w:bookmarkEnd w:id="1638"/>
      <w:bookmarkEnd w:id="1639"/>
    </w:p>
    <w:p w14:paraId="57ED57DC" w14:textId="77777777" w:rsidR="00255787" w:rsidRPr="007055D9" w:rsidRDefault="00C6435A" w:rsidP="00327322">
      <w:pPr>
        <w:pStyle w:val="Heading3"/>
      </w:pPr>
      <w:bookmarkStart w:id="1640" w:name="_Toc338938903"/>
      <w:bookmarkStart w:id="1641" w:name="_Toc338939099"/>
      <w:bookmarkStart w:id="1642" w:name="_Toc3557003"/>
      <w:bookmarkStart w:id="1643" w:name="_Toc26921093"/>
      <w:r w:rsidRPr="007055D9">
        <w:t>Description and M</w:t>
      </w:r>
      <w:r w:rsidR="007F0EFE" w:rsidRPr="007055D9">
        <w:t>odeling Parameters</w:t>
      </w:r>
      <w:bookmarkEnd w:id="321"/>
      <w:bookmarkEnd w:id="1640"/>
      <w:bookmarkEnd w:id="1641"/>
      <w:bookmarkEnd w:id="1642"/>
      <w:bookmarkEnd w:id="164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644" w:name="_Ref428965482"/>
      <w:bookmarkStart w:id="1645" w:name="_Toc3557120"/>
      <w:bookmarkStart w:id="1646"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647" w:name="_Ref428965475"/>
      <w:bookmarkEnd w:id="1644"/>
      <w:r w:rsidRPr="007055D9">
        <w:t>: Weld Line Changing</w:t>
      </w:r>
      <w:r w:rsidRPr="007055D9">
        <w:rPr>
          <w:noProof/>
        </w:rPr>
        <w:t xml:space="preserve"> from Y-Joint to Overlap-Joint</w:t>
      </w:r>
      <w:bookmarkEnd w:id="1645"/>
      <w:bookmarkEnd w:id="1646"/>
      <w:bookmarkEnd w:id="164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648" w:name="_Toc3557121"/>
      <w:bookmarkStart w:id="1649"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648"/>
      <w:bookmarkEnd w:id="164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650" w:name="_Toc288196463"/>
      <w:bookmarkStart w:id="1651" w:name="_Toc288200761"/>
      <w:bookmarkStart w:id="1652" w:name="_Toc338938907"/>
      <w:bookmarkStart w:id="1653" w:name="_Toc338939104"/>
      <w:bookmarkStart w:id="1654" w:name="_Toc3557004"/>
      <w:bookmarkStart w:id="1655" w:name="_Toc26921094"/>
      <w:bookmarkStart w:id="1656" w:name="_Toc288196487"/>
      <w:bookmarkStart w:id="1657" w:name="_Toc288200789"/>
      <w:bookmarkStart w:id="1658" w:name="_Toc338938910"/>
      <w:bookmarkStart w:id="1659" w:name="_Toc338939129"/>
      <w:r w:rsidRPr="007055D9">
        <w:t>Seam Weld</w:t>
      </w:r>
      <w:r w:rsidR="0006113C" w:rsidRPr="007055D9">
        <w:t xml:space="preserve"> Definition</w:t>
      </w:r>
      <w:bookmarkEnd w:id="1650"/>
      <w:bookmarkEnd w:id="1651"/>
      <w:bookmarkEnd w:id="1652"/>
      <w:bookmarkEnd w:id="1653"/>
      <w:r w:rsidR="0006113C" w:rsidRPr="007055D9">
        <w:t xml:space="preserve"> Overview</w:t>
      </w:r>
      <w:bookmarkEnd w:id="1654"/>
      <w:bookmarkEnd w:id="165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660" w:name="_Toc3557122"/>
      <w:bookmarkStart w:id="1661"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660"/>
      <w:bookmarkEnd w:id="1661"/>
    </w:p>
    <w:p w14:paraId="7F783786" w14:textId="77777777" w:rsidR="0006113C" w:rsidRPr="007055D9" w:rsidRDefault="0006113C" w:rsidP="00327322">
      <w:pPr>
        <w:pStyle w:val="Heading3"/>
      </w:pPr>
      <w:bookmarkStart w:id="1662" w:name="_Toc3557005"/>
      <w:bookmarkStart w:id="1663" w:name="_Toc26921095"/>
      <w:r w:rsidRPr="007055D9">
        <w:lastRenderedPageBreak/>
        <w:t>Specific XML Realization</w:t>
      </w:r>
      <w:bookmarkEnd w:id="1662"/>
      <w:bookmarkEnd w:id="166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64" w:name="XMLStructureSeamWelds"/>
      <w:bookmarkEnd w:id="166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665" w:name="_Toc3557123"/>
      <w:bookmarkStart w:id="1666"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665"/>
      <w:bookmarkEnd w:id="1666"/>
    </w:p>
    <w:p w14:paraId="7AB87473" w14:textId="77777777" w:rsidR="00843EED" w:rsidRPr="007055D9" w:rsidRDefault="00843EED" w:rsidP="00327322">
      <w:pPr>
        <w:pStyle w:val="Heading3"/>
        <w:tabs>
          <w:tab w:val="clear" w:pos="720"/>
        </w:tabs>
      </w:pPr>
      <w:bookmarkStart w:id="1667" w:name="_Toc3557006"/>
      <w:bookmarkStart w:id="1668" w:name="_Toc26921096"/>
      <w:r w:rsidRPr="007055D9">
        <w:t>Generic Seam Weld Definition</w:t>
      </w:r>
      <w:bookmarkEnd w:id="1656"/>
      <w:bookmarkEnd w:id="1657"/>
      <w:bookmarkEnd w:id="1658"/>
      <w:bookmarkEnd w:id="1659"/>
      <w:bookmarkEnd w:id="1667"/>
      <w:bookmarkEnd w:id="1668"/>
    </w:p>
    <w:p w14:paraId="1158557E" w14:textId="77777777" w:rsidR="008C58F6" w:rsidRPr="007055D9" w:rsidRDefault="008C58F6" w:rsidP="008C58F6">
      <w:pPr>
        <w:pStyle w:val="Heading4"/>
      </w:pPr>
      <w:bookmarkStart w:id="1669" w:name="_Toc3557007"/>
      <w:bookmarkStart w:id="1670" w:name="_Toc26921097"/>
      <w:r w:rsidRPr="007055D9">
        <w:t>Identification</w:t>
      </w:r>
      <w:bookmarkEnd w:id="1669"/>
      <w:bookmarkEnd w:id="167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671" w:name="_Toc3566485"/>
      <w:bookmarkStart w:id="1672"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71"/>
      <w:bookmarkEnd w:id="1672"/>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673" w:name="_Ref414571756"/>
      <w:bookmarkStart w:id="1674" w:name="_Toc3557008"/>
      <w:bookmarkStart w:id="1675" w:name="_Toc26921098"/>
      <w:r w:rsidRPr="007055D9">
        <w:lastRenderedPageBreak/>
        <w:t>Type</w:t>
      </w:r>
      <w:r w:rsidR="008C58F6" w:rsidRPr="007055D9">
        <w:t xml:space="preserve"> Specification</w:t>
      </w:r>
      <w:bookmarkEnd w:id="1673"/>
      <w:bookmarkEnd w:id="1674"/>
      <w:bookmarkEnd w:id="167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676" w:name="_Toc3566486"/>
      <w:bookmarkStart w:id="1677" w:name="_Toc26921329"/>
      <w:bookmarkStart w:id="1678" w:name="_Toc338939134"/>
      <w:bookmarkStart w:id="1679" w:name="_Toc288196488"/>
      <w:bookmarkStart w:id="1680" w:name="_Toc288200790"/>
      <w:bookmarkStart w:id="1681"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676"/>
      <w:bookmarkEnd w:id="167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67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682" w:name="_Toc288196490"/>
      <w:bookmarkStart w:id="1683" w:name="_Toc288200792"/>
      <w:bookmarkStart w:id="1684" w:name="_Toc338939132"/>
      <w:bookmarkStart w:id="1685" w:name="_Toc288196468"/>
      <w:bookmarkStart w:id="1686" w:name="_Toc288200771"/>
      <w:bookmarkStart w:id="1687" w:name="_Toc338938904"/>
      <w:bookmarkStart w:id="1688" w:name="_Toc338939100"/>
      <w:bookmarkEnd w:id="1679"/>
      <w:bookmarkEnd w:id="1680"/>
      <w:bookmarkEnd w:id="168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689" w:name="_Toc3566487"/>
      <w:bookmarkStart w:id="1690"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89"/>
      <w:bookmarkEnd w:id="169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691" w:name="_Toc3566488"/>
      <w:bookmarkStart w:id="1692"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91"/>
      <w:bookmarkEnd w:id="169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693" w:name="_Toc288196493"/>
      <w:bookmarkStart w:id="16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695" w:name="GenericSeamWeldWeldPosition"/>
      <w:bookmarkStart w:id="1696" w:name="GenericSeamWelParameters"/>
      <w:bookmarkStart w:id="1697" w:name="GenericSeamWeldSubType"/>
      <w:bookmarkStart w:id="1698" w:name="GenericSeamWeldWeldingPosition"/>
      <w:bookmarkStart w:id="1699" w:name="_Toc3557009"/>
      <w:bookmarkStart w:id="1700" w:name="_Toc26921099"/>
      <w:bookmarkStart w:id="1701" w:name="_Toc338938905"/>
      <w:bookmarkStart w:id="1702" w:name="_Toc338939101"/>
      <w:bookmarkStart w:id="1703" w:name="_Toc338939136"/>
      <w:bookmarkEnd w:id="1682"/>
      <w:bookmarkEnd w:id="1683"/>
      <w:bookmarkEnd w:id="1684"/>
      <w:bookmarkEnd w:id="1685"/>
      <w:bookmarkEnd w:id="1686"/>
      <w:bookmarkEnd w:id="1687"/>
      <w:bookmarkEnd w:id="1688"/>
      <w:bookmarkEnd w:id="1693"/>
      <w:bookmarkEnd w:id="1694"/>
      <w:bookmarkEnd w:id="1695"/>
      <w:bookmarkEnd w:id="1696"/>
      <w:bookmarkEnd w:id="1697"/>
      <w:bookmarkEnd w:id="1698"/>
      <w:r>
        <w:t>W</w:t>
      </w:r>
      <w:r w:rsidR="00433A07">
        <w:t>eld Position and Sheet Metal Parameters</w:t>
      </w:r>
      <w:bookmarkEnd w:id="1699"/>
      <w:bookmarkEnd w:id="170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704" w:name="_Ref397587838"/>
      <w:bookmarkStart w:id="1705" w:name="_Toc3557124"/>
      <w:bookmarkStart w:id="1706"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704"/>
      <w:r w:rsidRPr="007055D9">
        <w:t xml:space="preserve">: Sheet Parameters vs. </w:t>
      </w:r>
      <w:r w:rsidRPr="007055D9">
        <w:rPr>
          <w:noProof/>
        </w:rPr>
        <w:t xml:space="preserve"> Weld Position Parameters</w:t>
      </w:r>
      <w:bookmarkEnd w:id="1705"/>
      <w:bookmarkEnd w:id="1706"/>
    </w:p>
    <w:p w14:paraId="7C8D9624" w14:textId="77777777" w:rsidR="000E5FC5" w:rsidRDefault="000E5FC5" w:rsidP="00433A07">
      <w:pPr>
        <w:pStyle w:val="Heading4"/>
        <w:numPr>
          <w:ilvl w:val="4"/>
          <w:numId w:val="1"/>
        </w:numPr>
        <w:ind w:left="1009" w:hanging="1009"/>
      </w:pPr>
      <w:bookmarkStart w:id="1707" w:name="_Toc3557010"/>
      <w:bookmarkStart w:id="1708" w:name="_Toc26921100"/>
      <w:bookmarkStart w:id="1709" w:name="_Ref397525982"/>
      <w:r w:rsidRPr="007055D9">
        <w:t>Parameters Assigned to a Specific Sheet of the Flange</w:t>
      </w:r>
      <w:bookmarkEnd w:id="1707"/>
      <w:bookmarkEnd w:id="1708"/>
      <w:r w:rsidRPr="007055D9">
        <w:t xml:space="preserve"> </w:t>
      </w:r>
      <w:bookmarkEnd w:id="170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710" w:name="_Toc3566489"/>
      <w:bookmarkStart w:id="1711"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710"/>
      <w:bookmarkEnd w:id="1711"/>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712" w:name="_Welding_Position"/>
      <w:bookmarkStart w:id="1713" w:name="_Ref397524978"/>
      <w:bookmarkStart w:id="1714" w:name="_Toc3557011"/>
      <w:bookmarkStart w:id="1715" w:name="_Toc26921101"/>
      <w:bookmarkEnd w:id="1712"/>
      <w:r w:rsidRPr="007055D9">
        <w:t>Welding Position</w:t>
      </w:r>
      <w:bookmarkEnd w:id="1701"/>
      <w:bookmarkEnd w:id="1702"/>
      <w:bookmarkEnd w:id="1713"/>
      <w:bookmarkEnd w:id="1714"/>
      <w:bookmarkEnd w:id="1715"/>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716"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717" w:name="_Ref397529286"/>
      <w:bookmarkStart w:id="1718" w:name="_Toc3557125"/>
      <w:bookmarkStart w:id="1719" w:name="_Toc26921216"/>
      <w:r w:rsidRPr="007055D9">
        <w:t xml:space="preserve">Figure </w:t>
      </w:r>
      <w:bookmarkStart w:id="1720"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717"/>
      <w:bookmarkEnd w:id="1720"/>
      <w:r w:rsidRPr="007055D9">
        <w:t>: Welding Position of a Y-Joint</w:t>
      </w:r>
      <w:bookmarkEnd w:id="1718"/>
      <w:bookmarkEnd w:id="1719"/>
    </w:p>
    <w:p w14:paraId="7D4C2DF5" w14:textId="77777777" w:rsidR="00B540EB" w:rsidRPr="007055D9" w:rsidRDefault="00B540EB" w:rsidP="00B540EB">
      <w:pPr>
        <w:pStyle w:val="Heading5"/>
      </w:pPr>
      <w:r w:rsidRPr="007055D9">
        <w:t>Primary and Secondary Sides</w:t>
      </w:r>
      <w:bookmarkEnd w:id="171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721" w:name="_Toc288196495"/>
      <w:bookmarkStart w:id="1722" w:name="_Toc288200797"/>
      <w:bookmarkStart w:id="1723" w:name="_Toc338939138"/>
      <w:bookmarkEnd w:id="1703"/>
      <w:r w:rsidRPr="007055D9">
        <w:t xml:space="preserve">Element </w:t>
      </w:r>
      <w:r w:rsidR="00194316">
        <w:t>"</w:t>
      </w:r>
      <w:r w:rsidRPr="007055D9">
        <w:t>weld_position</w:t>
      </w:r>
      <w:bookmarkEnd w:id="1721"/>
      <w:bookmarkEnd w:id="1722"/>
      <w:bookmarkEnd w:id="1723"/>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724" w:name="_Toc3566490"/>
      <w:bookmarkStart w:id="1725"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724"/>
      <w:bookmarkEnd w:id="172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72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72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727" w:name="_Ref397529572"/>
      <w:bookmarkStart w:id="1728" w:name="Figure11"/>
      <w:bookmarkStart w:id="1729" w:name="_Toc3557126"/>
      <w:bookmarkStart w:id="1730"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727"/>
      <w:bookmarkEnd w:id="1728"/>
      <w:r w:rsidRPr="007055D9">
        <w:t xml:space="preserve">: Welding Position </w:t>
      </w:r>
      <w:r>
        <w:t>vector direction and length</w:t>
      </w:r>
      <w:bookmarkEnd w:id="1729"/>
      <w:bookmarkEnd w:id="1730"/>
    </w:p>
    <w:p w14:paraId="39D4E066" w14:textId="088F097E" w:rsidR="00B540EB" w:rsidRPr="007055D9" w:rsidRDefault="00B540EB" w:rsidP="004F2F09">
      <w:pPr>
        <w:pStyle w:val="Heading5"/>
        <w:keepNext/>
      </w:pPr>
      <w:bookmarkStart w:id="1731" w:name="_Toc338939140"/>
      <w:bookmarkStart w:id="1732" w:name="_Toc338939137"/>
      <w:bookmarkStart w:id="1733" w:name="_Toc338938906"/>
      <w:bookmarkStart w:id="1734" w:name="_Toc338939103"/>
      <w:r w:rsidRPr="007055D9">
        <w:t xml:space="preserve">Attribute </w:t>
      </w:r>
      <w:r w:rsidR="00194316">
        <w:t>"</w:t>
      </w:r>
      <w:r w:rsidRPr="007055D9">
        <w:t>reference</w:t>
      </w:r>
      <w:bookmarkEnd w:id="173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735" w:author="m.kalaitzaki" w:date="2019-02-11T17:00:00Z"/>
          <w:lang w:val="en-US"/>
        </w:rPr>
      </w:pPr>
      <w:commentRangeStart w:id="1736"/>
      <w:commentRangeStart w:id="1737"/>
      <w:del w:id="1738" w:author="m.kalaitzaki" w:date="2019-02-11T17:00:00Z">
        <w:r w:rsidRPr="007055D9" w:rsidDel="00DA21CA">
          <w:lastRenderedPageBreak/>
          <w:delText xml:space="preserve">Section </w:delText>
        </w:r>
      </w:del>
      <w:del w:id="1739" w:author="nick" w:date="2019-11-24T12:20:00Z">
        <w:r w:rsidRPr="007055D9" w:rsidDel="00194316">
          <w:delText>“</w:delText>
        </w:r>
      </w:del>
      <w:del w:id="1740" w:author="m.kalaitzaki" w:date="2019-02-11T17:00:00Z">
        <w:r w:rsidRPr="007055D9" w:rsidDel="00DA21CA">
          <w:delText>Laser</w:delText>
        </w:r>
      </w:del>
      <w:del w:id="1741" w:author="nick" w:date="2019-11-24T12:20:00Z">
        <w:r w:rsidRPr="007055D9" w:rsidDel="00194316">
          <w:delText>”</w:delText>
        </w:r>
      </w:del>
    </w:p>
    <w:p w14:paraId="7FB5D31F" w14:textId="73B21F8A" w:rsidR="00456F63" w:rsidDel="00DA21CA" w:rsidRDefault="00456F63" w:rsidP="004F2F09">
      <w:pPr>
        <w:keepLines/>
        <w:jc w:val="both"/>
        <w:rPr>
          <w:del w:id="1742" w:author="m.kalaitzaki" w:date="2019-02-11T17:00:00Z"/>
        </w:rPr>
      </w:pPr>
      <w:del w:id="1743" w:author="m.kalaitzaki" w:date="2019-02-11T17:00:00Z">
        <w:r w:rsidRPr="007055D9" w:rsidDel="00DA21CA">
          <w:delText xml:space="preserve">The section </w:delText>
        </w:r>
      </w:del>
      <w:del w:id="1744" w:author="nick" w:date="2019-11-24T12:20:00Z">
        <w:r w:rsidRPr="007055D9" w:rsidDel="00194316">
          <w:delText>“</w:delText>
        </w:r>
      </w:del>
      <w:del w:id="1745" w:author="m.kalaitzaki" w:date="2019-02-11T17:00:00Z">
        <w:r w:rsidRPr="007055D9" w:rsidDel="00DA21CA">
          <w:delText>Laser</w:delText>
        </w:r>
      </w:del>
      <w:del w:id="1746" w:author="nick" w:date="2019-11-24T12:20:00Z">
        <w:r w:rsidRPr="007055D9" w:rsidDel="00194316">
          <w:delText>”</w:delText>
        </w:r>
      </w:del>
      <w:del w:id="1747"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736"/>
      <w:r w:rsidR="00DA21CA">
        <w:rPr>
          <w:rStyle w:val="CommentReference"/>
          <w:lang w:eastAsia="x-none"/>
        </w:rPr>
        <w:commentReference w:id="1736"/>
      </w:r>
      <w:commentRangeEnd w:id="1737"/>
      <w:r w:rsidR="00FD41F4">
        <w:rPr>
          <w:rStyle w:val="CommentReference"/>
          <w:lang w:eastAsia="x-none"/>
        </w:rPr>
        <w:commentReference w:id="1737"/>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748" w:name="_Toc3566491"/>
      <w:bookmarkStart w:id="1749" w:name="_Toc26921334"/>
      <w:bookmarkStart w:id="1750" w:name="_Toc338939148"/>
      <w:bookmarkStart w:id="1751" w:name="_Toc288196499"/>
      <w:bookmarkStart w:id="1752" w:name="_Toc288200801"/>
      <w:bookmarkEnd w:id="1732"/>
      <w:bookmarkEnd w:id="1733"/>
      <w:bookmarkEnd w:id="1734"/>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748"/>
      <w:r w:rsidR="00194316">
        <w:t>"</w:t>
      </w:r>
      <w:bookmarkEnd w:id="1749"/>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750"/>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753" w:name="_Toc338939149"/>
      <w:r w:rsidRPr="007055D9">
        <w:lastRenderedPageBreak/>
        <w:t xml:space="preserve">Attribute </w:t>
      </w:r>
      <w:r w:rsidR="00194316">
        <w:t>"</w:t>
      </w:r>
      <w:r w:rsidRPr="007055D9">
        <w:t>penetration</w:t>
      </w:r>
      <w:bookmarkEnd w:id="1751"/>
      <w:bookmarkEnd w:id="1752"/>
      <w:bookmarkEnd w:id="1753"/>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754" w:name="ModelizationWeldDefinition"/>
      <w:bookmarkStart w:id="1755" w:name="WeldDefinition"/>
      <w:bookmarkStart w:id="1756" w:name="WeldDefinitionButtWeld"/>
      <w:bookmarkStart w:id="1757" w:name="_Toc288200762"/>
      <w:bookmarkStart w:id="1758" w:name="_Toc338939106"/>
      <w:bookmarkStart w:id="1759" w:name="_Toc3557012"/>
      <w:bookmarkStart w:id="1760" w:name="_Toc26921102"/>
      <w:bookmarkStart w:id="1761" w:name="_Toc288196464"/>
      <w:bookmarkEnd w:id="1754"/>
      <w:bookmarkEnd w:id="1755"/>
      <w:bookmarkEnd w:id="1756"/>
      <w:r w:rsidRPr="007055D9">
        <w:t xml:space="preserve">Butt </w:t>
      </w:r>
      <w:bookmarkEnd w:id="1757"/>
      <w:r w:rsidR="003663AA" w:rsidRPr="007055D9">
        <w:t>Joint</w:t>
      </w:r>
      <w:bookmarkEnd w:id="1758"/>
      <w:bookmarkEnd w:id="1759"/>
      <w:bookmarkEnd w:id="176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762" w:name="_Toc3557013"/>
      <w:bookmarkStart w:id="1763" w:name="_Toc26921103"/>
      <w:r w:rsidRPr="00654684">
        <w:rPr>
          <w:sz w:val="24"/>
        </w:rPr>
        <w:t xml:space="preserve">Sheet </w:t>
      </w:r>
      <w:r w:rsidR="00255787" w:rsidRPr="00654684">
        <w:rPr>
          <w:sz w:val="24"/>
        </w:rPr>
        <w:t>Parameters</w:t>
      </w:r>
      <w:bookmarkEnd w:id="1762"/>
      <w:bookmarkEnd w:id="176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796847" w:rsidRPr="00362FDC" w:rsidRDefault="00796847" w:rsidP="008F3D94">
                              <w:pPr>
                                <w:pStyle w:val="Caption"/>
                                <w:rPr>
                                  <w:noProof/>
                                  <w:szCs w:val="24"/>
                                </w:rPr>
                              </w:pPr>
                              <w:bookmarkStart w:id="1764" w:name="_Toc3557127"/>
                              <w:bookmarkStart w:id="1765"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796847" w:rsidRPr="00362FDC" w:rsidRDefault="00796847" w:rsidP="008F3D94">
                        <w:pPr>
                          <w:pStyle w:val="Caption"/>
                          <w:rPr>
                            <w:noProof/>
                            <w:szCs w:val="24"/>
                          </w:rPr>
                        </w:pPr>
                        <w:bookmarkStart w:id="1766" w:name="_Toc3557127"/>
                        <w:bookmarkStart w:id="1767"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66"/>
                        <w:bookmarkEnd w:id="176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768" w:name="_Toc3557014"/>
      <w:bookmarkStart w:id="1769"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796847" w:rsidRPr="006C6D3C" w:rsidRDefault="00796847" w:rsidP="008F3D94">
                              <w:pPr>
                                <w:pStyle w:val="Caption"/>
                                <w:rPr>
                                  <w:noProof/>
                                  <w:szCs w:val="24"/>
                                </w:rPr>
                              </w:pPr>
                              <w:bookmarkStart w:id="1770" w:name="_Toc3557128"/>
                              <w:bookmarkStart w:id="1771"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796847" w:rsidRPr="006C6D3C" w:rsidRDefault="00796847" w:rsidP="008F3D94">
                        <w:pPr>
                          <w:pStyle w:val="Caption"/>
                          <w:rPr>
                            <w:noProof/>
                            <w:szCs w:val="24"/>
                          </w:rPr>
                        </w:pPr>
                        <w:bookmarkStart w:id="1772" w:name="_Toc3557128"/>
                        <w:bookmarkStart w:id="1773"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72"/>
                        <w:bookmarkEnd w:id="1773"/>
                      </w:p>
                    </w:txbxContent>
                  </v:textbox>
                </v:shape>
              </v:group>
            </w:pict>
          </mc:Fallback>
        </mc:AlternateContent>
      </w:r>
      <w:r w:rsidR="00B50468" w:rsidRPr="00654684">
        <w:rPr>
          <w:sz w:val="24"/>
        </w:rPr>
        <w:t>Weld Parameters</w:t>
      </w:r>
      <w:bookmarkEnd w:id="1768"/>
      <w:bookmarkEnd w:id="176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774" w:name="_Toc3566492"/>
      <w:bookmarkStart w:id="1775"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774"/>
      <w:bookmarkEnd w:id="177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776" w:name="_Toc338939151"/>
      <w:bookmarkStart w:id="1777" w:name="_Toc3557015"/>
      <w:bookmarkStart w:id="1778" w:name="_Toc26921105"/>
      <w:r w:rsidRPr="007055D9">
        <w:t>Attributes</w:t>
      </w:r>
      <w:bookmarkEnd w:id="1776"/>
      <w:bookmarkEnd w:id="1777"/>
      <w:bookmarkEnd w:id="1778"/>
    </w:p>
    <w:p w14:paraId="2F9463C1" w14:textId="2C2DBF78" w:rsidR="0006113C" w:rsidRPr="007055D9" w:rsidRDefault="00850045" w:rsidP="0006113C">
      <w:pPr>
        <w:pStyle w:val="Heading5"/>
      </w:pPr>
      <w:bookmarkStart w:id="1779" w:name="_Toc338939153"/>
      <w:r w:rsidRPr="007055D9">
        <w:t xml:space="preserve">Attribute </w:t>
      </w:r>
      <w:r w:rsidR="00194316">
        <w:t>"</w:t>
      </w:r>
      <w:r w:rsidRPr="007055D9">
        <w:t>b</w:t>
      </w:r>
      <w:r w:rsidR="0006113C" w:rsidRPr="007055D9">
        <w:t>ase</w:t>
      </w:r>
      <w:bookmarkEnd w:id="177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780" w:name="_Toc338939154"/>
      <w:r w:rsidRPr="007055D9">
        <w:t xml:space="preserve">Attribute </w:t>
      </w:r>
      <w:r w:rsidR="00194316">
        <w:t>"</w:t>
      </w:r>
      <w:r w:rsidRPr="007055D9">
        <w:t>t</w:t>
      </w:r>
      <w:r w:rsidR="0006113C" w:rsidRPr="007055D9">
        <w:t>echnology</w:t>
      </w:r>
      <w:bookmarkEnd w:id="1780"/>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781" w:name="_Toc288196505"/>
      <w:bookmarkStart w:id="1782" w:name="_Toc288200807"/>
      <w:bookmarkStart w:id="1783" w:name="_Toc338939155"/>
      <w:bookmarkStart w:id="1784" w:name="_Toc3557016"/>
      <w:bookmarkStart w:id="1785" w:name="_Toc26921106"/>
      <w:r w:rsidRPr="007055D9">
        <w:t xml:space="preserve">Element </w:t>
      </w:r>
      <w:r w:rsidR="00194316">
        <w:t>"</w:t>
      </w:r>
      <w:r w:rsidRPr="007055D9">
        <w:t>weld_position</w:t>
      </w:r>
      <w:bookmarkEnd w:id="1781"/>
      <w:bookmarkEnd w:id="1782"/>
      <w:bookmarkEnd w:id="1783"/>
      <w:bookmarkEnd w:id="1784"/>
      <w:r w:rsidR="00194316">
        <w:t>"</w:t>
      </w:r>
      <w:bookmarkEnd w:id="178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786" w:name="_Toc3566493"/>
      <w:bookmarkStart w:id="1787" w:name="_Toc26921336"/>
      <w:bookmarkStart w:id="1788" w:name="_Toc288196507"/>
      <w:bookmarkStart w:id="1789" w:name="_Toc288200809"/>
      <w:bookmarkStart w:id="1790"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786"/>
      <w:bookmarkEnd w:id="1787"/>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788"/>
      <w:bookmarkEnd w:id="1789"/>
      <w:bookmarkEnd w:id="179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791" w:name="_Toc338939158"/>
      <w:r w:rsidRPr="007055D9">
        <w:t xml:space="preserve">Attribute </w:t>
      </w:r>
      <w:r w:rsidR="00194316">
        <w:t>"</w:t>
      </w:r>
      <w:r w:rsidRPr="007055D9">
        <w:t>width</w:t>
      </w:r>
      <w:bookmarkEnd w:id="179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792" w:name="_Toc338939159"/>
      <w:r w:rsidRPr="007055D9">
        <w:t xml:space="preserve">Attribute </w:t>
      </w:r>
      <w:r w:rsidR="00194316">
        <w:t>"</w:t>
      </w:r>
      <w:r w:rsidRPr="007055D9">
        <w:t>filler</w:t>
      </w:r>
      <w:bookmarkEnd w:id="179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793" w:name="WeldDefinitionCornerWeld"/>
      <w:bookmarkStart w:id="1794" w:name="_Toc288200763"/>
      <w:bookmarkStart w:id="1795" w:name="_Toc338939107"/>
      <w:bookmarkEnd w:id="179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796" w:name="_Toc414263397"/>
      <w:bookmarkStart w:id="1797" w:name="_Toc3557017"/>
      <w:bookmarkStart w:id="1798" w:name="_Toc26921107"/>
      <w:bookmarkEnd w:id="1796"/>
      <w:r w:rsidRPr="007055D9">
        <w:t xml:space="preserve">Element </w:t>
      </w:r>
      <w:r w:rsidR="00194316">
        <w:t>"</w:t>
      </w:r>
      <w:r>
        <w:t>sheet_parameter</w:t>
      </w:r>
      <w:bookmarkEnd w:id="1797"/>
      <w:r w:rsidR="00194316">
        <w:t>"</w:t>
      </w:r>
      <w:bookmarkEnd w:id="179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799" w:name="_Toc3566494"/>
      <w:bookmarkStart w:id="1800"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799"/>
      <w:bookmarkEnd w:id="180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801" w:name="_Toc3557018"/>
      <w:bookmarkStart w:id="1802" w:name="_Toc26921108"/>
      <w:r w:rsidRPr="007055D9">
        <w:lastRenderedPageBreak/>
        <w:t>Corner Weld</w:t>
      </w:r>
      <w:bookmarkEnd w:id="1794"/>
      <w:bookmarkEnd w:id="1795"/>
      <w:bookmarkEnd w:id="1801"/>
      <w:bookmarkEnd w:id="180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803" w:name="_Toc26921109"/>
      <w:bookmarkStart w:id="1804"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796847" w:rsidRPr="00796AD7" w:rsidRDefault="00796847" w:rsidP="008F3D94">
                              <w:pPr>
                                <w:pStyle w:val="Caption"/>
                                <w:rPr>
                                  <w:noProof/>
                                  <w:szCs w:val="24"/>
                                </w:rPr>
                              </w:pPr>
                              <w:bookmarkStart w:id="1805" w:name="_Toc3557129"/>
                              <w:bookmarkStart w:id="1806"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796847" w:rsidRPr="00796AD7" w:rsidRDefault="00796847" w:rsidP="008F3D94">
                        <w:pPr>
                          <w:pStyle w:val="Caption"/>
                          <w:rPr>
                            <w:noProof/>
                            <w:szCs w:val="24"/>
                          </w:rPr>
                        </w:pPr>
                        <w:bookmarkStart w:id="1807" w:name="_Toc3557129"/>
                        <w:bookmarkStart w:id="1808"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07"/>
                        <w:bookmarkEnd w:id="1808"/>
                      </w:p>
                    </w:txbxContent>
                  </v:textbox>
                </v:shape>
              </v:group>
            </w:pict>
          </mc:Fallback>
        </mc:AlternateContent>
      </w:r>
      <w:r w:rsidR="00E36602">
        <w:t>Simple Corner Weld</w:t>
      </w:r>
      <w:bookmarkEnd w:id="1803"/>
    </w:p>
    <w:p w14:paraId="19EDE5F7" w14:textId="78748519" w:rsidR="008A6190" w:rsidRPr="007055D9" w:rsidRDefault="008A6190" w:rsidP="00E36602">
      <w:pPr>
        <w:pStyle w:val="Heading5"/>
        <w:keepNext/>
      </w:pPr>
      <w:r w:rsidRPr="007055D9">
        <w:t>Sheet Parameters</w:t>
      </w:r>
      <w:bookmarkEnd w:id="180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809" w:name="_Toc3557020"/>
      <w:r w:rsidRPr="007055D9">
        <w:t>Weld Parameters</w:t>
      </w:r>
      <w:bookmarkEnd w:id="180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796847" w:rsidRPr="00067927" w:rsidRDefault="00796847" w:rsidP="008F3D94">
                              <w:pPr>
                                <w:pStyle w:val="Caption"/>
                                <w:rPr>
                                  <w:noProof/>
                                  <w:szCs w:val="24"/>
                                </w:rPr>
                              </w:pPr>
                              <w:bookmarkStart w:id="1810" w:name="_Toc3557130"/>
                              <w:bookmarkStart w:id="1811"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796847" w:rsidRPr="00067927" w:rsidRDefault="00796847" w:rsidP="008F3D94">
                        <w:pPr>
                          <w:pStyle w:val="Caption"/>
                          <w:rPr>
                            <w:noProof/>
                            <w:szCs w:val="24"/>
                          </w:rPr>
                        </w:pPr>
                        <w:bookmarkStart w:id="1812" w:name="_Toc3557130"/>
                        <w:bookmarkStart w:id="1813"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12"/>
                        <w:bookmarkEnd w:id="181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292921"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814" w:name="_Toc3566495"/>
      <w:bookmarkStart w:id="1815"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814"/>
      <w:bookmarkEnd w:id="181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816" w:name="_Toc26921110"/>
      <w:r>
        <w:lastRenderedPageBreak/>
        <w:t>Double Corner Weld</w:t>
      </w:r>
      <w:bookmarkEnd w:id="1816"/>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796847" w:rsidRPr="00067927" w:rsidRDefault="00796847" w:rsidP="00FA0FAD">
                                <w:pPr>
                                  <w:pStyle w:val="Caption"/>
                                  <w:keepNext/>
                                  <w:keepLines/>
                                  <w:rPr>
                                    <w:noProof/>
                                    <w:szCs w:val="24"/>
                                  </w:rPr>
                                </w:pPr>
                                <w:bookmarkStart w:id="1817"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796847" w:rsidRPr="00796AD7" w:rsidRDefault="00796847" w:rsidP="006619C9">
                                <w:pPr>
                                  <w:pStyle w:val="Caption"/>
                                  <w:rPr>
                                    <w:noProof/>
                                    <w:szCs w:val="24"/>
                                  </w:rPr>
                                </w:pPr>
                                <w:bookmarkStart w:id="1818"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796847" w:rsidRPr="00067927" w:rsidRDefault="00796847" w:rsidP="00FA0FAD">
                          <w:pPr>
                            <w:pStyle w:val="Caption"/>
                            <w:keepNext/>
                            <w:keepLines/>
                            <w:rPr>
                              <w:noProof/>
                              <w:szCs w:val="24"/>
                            </w:rPr>
                          </w:pPr>
                          <w:bookmarkStart w:id="1819"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19"/>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796847" w:rsidRPr="00796AD7" w:rsidRDefault="00796847" w:rsidP="006619C9">
                          <w:pPr>
                            <w:pStyle w:val="Caption"/>
                            <w:rPr>
                              <w:noProof/>
                              <w:szCs w:val="24"/>
                            </w:rPr>
                          </w:pPr>
                          <w:bookmarkStart w:id="1820"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2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292922"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821"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82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822" w:name="_Toc338939161"/>
      <w:bookmarkStart w:id="1823" w:name="_Toc3557021"/>
      <w:bookmarkStart w:id="1824" w:name="_Toc26921111"/>
      <w:r w:rsidRPr="007055D9">
        <w:lastRenderedPageBreak/>
        <w:t>Attributes</w:t>
      </w:r>
      <w:bookmarkEnd w:id="1822"/>
      <w:bookmarkEnd w:id="1823"/>
      <w:bookmarkEnd w:id="1824"/>
    </w:p>
    <w:p w14:paraId="22FDBBD1" w14:textId="5050C61D" w:rsidR="0006113C" w:rsidRPr="007055D9" w:rsidRDefault="00242481" w:rsidP="001759F7">
      <w:pPr>
        <w:pStyle w:val="Heading5"/>
        <w:keepNext/>
      </w:pPr>
      <w:bookmarkStart w:id="1825" w:name="_Toc338939163"/>
      <w:r w:rsidRPr="007055D9">
        <w:t xml:space="preserve">Attribute </w:t>
      </w:r>
      <w:r w:rsidR="00194316">
        <w:t>"</w:t>
      </w:r>
      <w:r w:rsidRPr="007055D9">
        <w:t>b</w:t>
      </w:r>
      <w:r w:rsidR="0006113C" w:rsidRPr="007055D9">
        <w:t>ase</w:t>
      </w:r>
      <w:bookmarkEnd w:id="182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826" w:name="_Toc338939164"/>
      <w:r w:rsidRPr="007055D9">
        <w:t xml:space="preserve">Attribute </w:t>
      </w:r>
      <w:r w:rsidR="00194316">
        <w:t>"</w:t>
      </w:r>
      <w:r w:rsidRPr="007055D9">
        <w:t>t</w:t>
      </w:r>
      <w:r w:rsidR="0006113C" w:rsidRPr="007055D9">
        <w:t>echnology</w:t>
      </w:r>
      <w:bookmarkEnd w:id="1826"/>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827" w:name="_Toc338939165"/>
      <w:bookmarkStart w:id="1828" w:name="_Toc3557022"/>
      <w:bookmarkStart w:id="1829" w:name="_Toc26921112"/>
      <w:r w:rsidRPr="007055D9">
        <w:t xml:space="preserve">Element </w:t>
      </w:r>
      <w:r w:rsidR="00194316">
        <w:t>"</w:t>
      </w:r>
      <w:r w:rsidRPr="007055D9">
        <w:t>weld_position</w:t>
      </w:r>
      <w:bookmarkEnd w:id="1827"/>
      <w:bookmarkEnd w:id="1828"/>
      <w:r w:rsidR="00194316">
        <w:t>"</w:t>
      </w:r>
      <w:bookmarkEnd w:id="182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830" w:name="_Toc3566496"/>
      <w:bookmarkStart w:id="1831" w:name="_Toc26921340"/>
      <w:bookmarkStart w:id="1832"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830"/>
      <w:bookmarkEnd w:id="1831"/>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83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833" w:name="_Toc338939168"/>
      <w:r w:rsidRPr="007055D9">
        <w:t xml:space="preserve">Attribute </w:t>
      </w:r>
      <w:r w:rsidR="00194316">
        <w:t>"</w:t>
      </w:r>
      <w:r w:rsidRPr="007055D9">
        <w:t>thickness</w:t>
      </w:r>
      <w:bookmarkEnd w:id="1833"/>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834" w:name="_Toc3566497"/>
      <w:bookmarkStart w:id="1835" w:name="_Toc26921341"/>
      <w:bookmarkStart w:id="1836"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834"/>
      <w:bookmarkEnd w:id="1835"/>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83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837" w:name="_Toc3566498"/>
      <w:bookmarkStart w:id="1838" w:name="_Toc26921342"/>
      <w:bookmarkStart w:id="1839"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837"/>
      <w:bookmarkEnd w:id="1838"/>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83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840" w:name="_Toc338939171"/>
      <w:r w:rsidRPr="007055D9">
        <w:t xml:space="preserve">Attribute </w:t>
      </w:r>
      <w:r w:rsidR="00194316">
        <w:t>"</w:t>
      </w:r>
      <w:r w:rsidRPr="007055D9">
        <w:t>penetration</w:t>
      </w:r>
      <w:bookmarkEnd w:id="184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841" w:name="_Toc338939173"/>
      <w:r w:rsidRPr="007055D9">
        <w:t xml:space="preserve">Attribute </w:t>
      </w:r>
      <w:r w:rsidR="00194316">
        <w:t>"</w:t>
      </w:r>
      <w:r w:rsidRPr="007055D9">
        <w:t>filler</w:t>
      </w:r>
      <w:bookmarkEnd w:id="184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842" w:name="WeldDefinitionEdgeWeld"/>
      <w:bookmarkStart w:id="1843" w:name="_Toc3557023"/>
      <w:bookmarkStart w:id="1844" w:name="_Toc26921113"/>
      <w:bookmarkStart w:id="1845" w:name="_Toc288200764"/>
      <w:bookmarkStart w:id="1846" w:name="_Toc338939108"/>
      <w:bookmarkEnd w:id="1842"/>
      <w:r w:rsidRPr="007055D9">
        <w:lastRenderedPageBreak/>
        <w:t xml:space="preserve">Element </w:t>
      </w:r>
      <w:r w:rsidR="00194316">
        <w:t>"</w:t>
      </w:r>
      <w:r>
        <w:t>sheet_parameter</w:t>
      </w:r>
      <w:bookmarkEnd w:id="1843"/>
      <w:r w:rsidR="00194316">
        <w:t>"</w:t>
      </w:r>
      <w:bookmarkEnd w:id="184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847" w:name="_Toc3566499"/>
      <w:bookmarkStart w:id="1848"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847"/>
      <w:bookmarkEnd w:id="184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849" w:name="_Toc3557024"/>
      <w:bookmarkStart w:id="1850" w:name="_Toc26921114"/>
      <w:r w:rsidRPr="007055D9">
        <w:t>Edge Weld</w:t>
      </w:r>
      <w:bookmarkEnd w:id="1845"/>
      <w:bookmarkEnd w:id="1846"/>
      <w:bookmarkEnd w:id="1849"/>
      <w:bookmarkEnd w:id="185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851" w:name="_Toc3557025"/>
      <w:bookmarkStart w:id="1852"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851"/>
      <w:bookmarkEnd w:id="185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796847" w:rsidRPr="00AF7673" w:rsidRDefault="00796847" w:rsidP="00765F0F">
                            <w:pPr>
                              <w:pStyle w:val="Caption"/>
                              <w:keepNext/>
                              <w:keepLines/>
                              <w:rPr>
                                <w:b w:val="0"/>
                                <w:bCs w:val="0"/>
                                <w:noProof/>
                                <w:sz w:val="26"/>
                                <w:szCs w:val="28"/>
                              </w:rPr>
                            </w:pPr>
                            <w:bookmarkStart w:id="1853" w:name="_Toc3557131"/>
                            <w:bookmarkStart w:id="1854"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796847" w:rsidRPr="00AF7673" w:rsidRDefault="00796847" w:rsidP="00765F0F">
                      <w:pPr>
                        <w:pStyle w:val="Caption"/>
                        <w:keepNext/>
                        <w:keepLines/>
                        <w:rPr>
                          <w:b w:val="0"/>
                          <w:bCs w:val="0"/>
                          <w:noProof/>
                          <w:sz w:val="26"/>
                          <w:szCs w:val="28"/>
                        </w:rPr>
                      </w:pPr>
                      <w:bookmarkStart w:id="1855" w:name="_Toc3557131"/>
                      <w:bookmarkStart w:id="1856"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55"/>
                      <w:bookmarkEnd w:id="185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857" w:name="_Toc3557026"/>
      <w:bookmarkStart w:id="1858"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857"/>
      <w:bookmarkEnd w:id="185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796847" w:rsidRPr="00213139" w:rsidRDefault="00796847" w:rsidP="008F3D94">
                            <w:pPr>
                              <w:pStyle w:val="Caption"/>
                              <w:rPr>
                                <w:b w:val="0"/>
                                <w:bCs w:val="0"/>
                                <w:noProof/>
                                <w:sz w:val="26"/>
                                <w:szCs w:val="28"/>
                              </w:rPr>
                            </w:pPr>
                            <w:bookmarkStart w:id="1859" w:name="_Toc3557132"/>
                            <w:bookmarkStart w:id="1860"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796847" w:rsidRPr="00213139" w:rsidRDefault="00796847" w:rsidP="008F3D94">
                      <w:pPr>
                        <w:pStyle w:val="Caption"/>
                        <w:rPr>
                          <w:b w:val="0"/>
                          <w:bCs w:val="0"/>
                          <w:noProof/>
                          <w:sz w:val="26"/>
                          <w:szCs w:val="28"/>
                        </w:rPr>
                      </w:pPr>
                      <w:bookmarkStart w:id="1861" w:name="_Toc3557132"/>
                      <w:bookmarkStart w:id="1862"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61"/>
                      <w:bookmarkEnd w:id="186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863" w:name="_Toc3566500"/>
      <w:bookmarkStart w:id="1864"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863"/>
      <w:bookmarkEnd w:id="1864"/>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865" w:name="_Toc338939175"/>
      <w:bookmarkStart w:id="1866" w:name="_Toc3557027"/>
      <w:bookmarkStart w:id="1867" w:name="_Toc26921117"/>
      <w:r w:rsidRPr="007055D9">
        <w:t>Attributes</w:t>
      </w:r>
      <w:bookmarkEnd w:id="1865"/>
      <w:bookmarkEnd w:id="1866"/>
      <w:bookmarkEnd w:id="1867"/>
    </w:p>
    <w:p w14:paraId="20DE2C66" w14:textId="1F84002A" w:rsidR="0006113C" w:rsidRPr="007055D9" w:rsidRDefault="001C1D65" w:rsidP="0033252C">
      <w:pPr>
        <w:pStyle w:val="Heading5"/>
        <w:keepNext/>
      </w:pPr>
      <w:bookmarkStart w:id="1868" w:name="_Toc338939177"/>
      <w:r w:rsidRPr="007055D9">
        <w:t xml:space="preserve">Attribute </w:t>
      </w:r>
      <w:r w:rsidR="00194316">
        <w:t>"</w:t>
      </w:r>
      <w:r w:rsidRPr="007055D9">
        <w:t>b</w:t>
      </w:r>
      <w:r w:rsidR="0006113C" w:rsidRPr="007055D9">
        <w:t>ase</w:t>
      </w:r>
      <w:bookmarkEnd w:id="186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869" w:name="_Toc338939178"/>
      <w:r w:rsidRPr="007055D9">
        <w:t xml:space="preserve">Attribute </w:t>
      </w:r>
      <w:r w:rsidR="00194316">
        <w:t>"</w:t>
      </w:r>
      <w:r w:rsidRPr="007055D9">
        <w:t>t</w:t>
      </w:r>
      <w:r w:rsidR="0006113C" w:rsidRPr="007055D9">
        <w:t>echnology</w:t>
      </w:r>
      <w:bookmarkEnd w:id="186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870" w:name="_Toc338939179"/>
      <w:bookmarkStart w:id="1871" w:name="_Toc3557028"/>
      <w:bookmarkStart w:id="1872" w:name="_Toc26921118"/>
      <w:r w:rsidRPr="007055D9">
        <w:t xml:space="preserve">Element </w:t>
      </w:r>
      <w:r w:rsidR="00194316">
        <w:t>"</w:t>
      </w:r>
      <w:r w:rsidRPr="007055D9">
        <w:t>weld_position</w:t>
      </w:r>
      <w:bookmarkEnd w:id="1870"/>
      <w:bookmarkEnd w:id="1871"/>
      <w:r w:rsidR="00194316">
        <w:t>"</w:t>
      </w:r>
      <w:bookmarkEnd w:id="187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873" w:name="_Toc3566501"/>
      <w:bookmarkStart w:id="1874" w:name="_Toc26921345"/>
      <w:bookmarkStart w:id="1875"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873"/>
      <w:bookmarkEnd w:id="1874"/>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87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876" w:name="_Toc338939182"/>
      <w:r w:rsidRPr="007055D9">
        <w:t xml:space="preserve">Attribute </w:t>
      </w:r>
      <w:r w:rsidR="00194316">
        <w:t>"</w:t>
      </w:r>
      <w:r w:rsidRPr="007055D9">
        <w:t>width</w:t>
      </w:r>
      <w:bookmarkEnd w:id="187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877" w:name="_Toc338939184"/>
      <w:r w:rsidRPr="007055D9">
        <w:t xml:space="preserve">Attribute </w:t>
      </w:r>
      <w:r w:rsidR="00194316">
        <w:t>"</w:t>
      </w:r>
      <w:r w:rsidRPr="007055D9">
        <w:t>filler</w:t>
      </w:r>
      <w:bookmarkEnd w:id="187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878" w:name="WeldDefinitionIWeld"/>
      <w:bookmarkStart w:id="1879" w:name="_Toc3557029"/>
      <w:bookmarkStart w:id="1880" w:name="_Toc26921119"/>
      <w:bookmarkStart w:id="1881" w:name="_Toc288200765"/>
      <w:bookmarkStart w:id="1882" w:name="_Toc338939109"/>
      <w:bookmarkEnd w:id="1878"/>
      <w:r w:rsidRPr="007055D9">
        <w:t xml:space="preserve">Element </w:t>
      </w:r>
      <w:r w:rsidR="00194316">
        <w:t>"</w:t>
      </w:r>
      <w:r>
        <w:t>sheet_parameter</w:t>
      </w:r>
      <w:bookmarkEnd w:id="1879"/>
      <w:r w:rsidR="00194316">
        <w:t>"</w:t>
      </w:r>
      <w:bookmarkEnd w:id="188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883" w:name="_Toc3566502"/>
      <w:bookmarkStart w:id="1884"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883"/>
      <w:bookmarkEnd w:id="188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885" w:name="_Toc3557030"/>
      <w:bookmarkStart w:id="1886" w:name="_Toc26921120"/>
      <w:r w:rsidRPr="007055D9">
        <w:t>I-Weld</w:t>
      </w:r>
      <w:bookmarkEnd w:id="1881"/>
      <w:bookmarkEnd w:id="1882"/>
      <w:bookmarkEnd w:id="1885"/>
      <w:bookmarkEnd w:id="1886"/>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887" w:name="_Toc3557031"/>
      <w:bookmarkStart w:id="1888" w:name="_Toc26921121"/>
      <w:r w:rsidRPr="007055D9">
        <w:t>Sheet Parameters</w:t>
      </w:r>
      <w:bookmarkEnd w:id="1887"/>
      <w:bookmarkEnd w:id="188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889" w:name="_Toc3557032"/>
      <w:bookmarkStart w:id="1890" w:name="_Toc26921122"/>
      <w:r w:rsidRPr="007055D9">
        <w:lastRenderedPageBreak/>
        <w:t>Weld Parameters</w:t>
      </w:r>
      <w:bookmarkEnd w:id="1889"/>
      <w:bookmarkEnd w:id="189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796847" w:rsidRPr="001B4A57" w:rsidRDefault="00796847" w:rsidP="00F51CB9">
                                <w:pPr>
                                  <w:pStyle w:val="Caption"/>
                                  <w:rPr>
                                    <w:b w:val="0"/>
                                    <w:bCs w:val="0"/>
                                    <w:noProof/>
                                    <w:sz w:val="26"/>
                                    <w:szCs w:val="28"/>
                                  </w:rPr>
                                </w:pPr>
                                <w:bookmarkStart w:id="1891" w:name="_Toc3557133"/>
                                <w:bookmarkStart w:id="1892"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796847" w:rsidRPr="003F40AF" w:rsidRDefault="00796847" w:rsidP="00F51CB9">
                                <w:pPr>
                                  <w:pStyle w:val="Caption"/>
                                  <w:rPr>
                                    <w:b w:val="0"/>
                                    <w:bCs w:val="0"/>
                                    <w:noProof/>
                                    <w:sz w:val="26"/>
                                    <w:szCs w:val="28"/>
                                  </w:rPr>
                                </w:pPr>
                                <w:bookmarkStart w:id="1893" w:name="_Toc3557134"/>
                                <w:bookmarkStart w:id="1894"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893"/>
                                <w:bookmarkEnd w:id="18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796847" w:rsidRPr="001B4A57" w:rsidRDefault="00796847" w:rsidP="00F51CB9">
                          <w:pPr>
                            <w:pStyle w:val="Caption"/>
                            <w:rPr>
                              <w:b w:val="0"/>
                              <w:bCs w:val="0"/>
                              <w:noProof/>
                              <w:sz w:val="26"/>
                              <w:szCs w:val="28"/>
                            </w:rPr>
                          </w:pPr>
                          <w:bookmarkStart w:id="1895" w:name="_Toc3557133"/>
                          <w:bookmarkStart w:id="1896"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95"/>
                          <w:bookmarkEnd w:id="1896"/>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796847" w:rsidRPr="003F40AF" w:rsidRDefault="00796847" w:rsidP="00F51CB9">
                          <w:pPr>
                            <w:pStyle w:val="Caption"/>
                            <w:rPr>
                              <w:b w:val="0"/>
                              <w:bCs w:val="0"/>
                              <w:noProof/>
                              <w:sz w:val="26"/>
                              <w:szCs w:val="28"/>
                            </w:rPr>
                          </w:pPr>
                          <w:bookmarkStart w:id="1897" w:name="_Toc3557134"/>
                          <w:bookmarkStart w:id="1898"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897"/>
                          <w:bookmarkEnd w:id="189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899" w:name="_Toc3566503"/>
      <w:bookmarkStart w:id="1900"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899"/>
      <w:bookmarkEnd w:id="190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901" w:name="_Toc338939186"/>
      <w:bookmarkStart w:id="1902" w:name="_Toc3557033"/>
      <w:bookmarkStart w:id="1903" w:name="_Toc26921123"/>
      <w:r w:rsidRPr="007055D9">
        <w:t>Attributes</w:t>
      </w:r>
      <w:bookmarkEnd w:id="1901"/>
      <w:bookmarkEnd w:id="1902"/>
      <w:bookmarkEnd w:id="1903"/>
    </w:p>
    <w:p w14:paraId="7F7DD4CE" w14:textId="6A121F1A" w:rsidR="0006113C" w:rsidRPr="007055D9" w:rsidRDefault="009D7557" w:rsidP="00E67798">
      <w:pPr>
        <w:pStyle w:val="Heading5"/>
        <w:keepNext/>
      </w:pPr>
      <w:bookmarkStart w:id="1904" w:name="_Toc338939188"/>
      <w:r w:rsidRPr="007055D9">
        <w:t xml:space="preserve">Attribute </w:t>
      </w:r>
      <w:r w:rsidR="00194316">
        <w:t>"</w:t>
      </w:r>
      <w:r w:rsidRPr="007055D9">
        <w:t>b</w:t>
      </w:r>
      <w:r w:rsidR="0006113C" w:rsidRPr="007055D9">
        <w:t>ase</w:t>
      </w:r>
      <w:bookmarkEnd w:id="190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905" w:name="_Toc338939189"/>
      <w:r w:rsidRPr="007055D9">
        <w:t xml:space="preserve">Attribute </w:t>
      </w:r>
      <w:r w:rsidR="00194316">
        <w:t>"</w:t>
      </w:r>
      <w:r w:rsidRPr="007055D9">
        <w:t>t</w:t>
      </w:r>
      <w:r w:rsidR="0006113C" w:rsidRPr="007055D9">
        <w:t>echnology</w:t>
      </w:r>
      <w:bookmarkEnd w:id="1905"/>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906" w:name="_Toc338939190"/>
      <w:bookmarkStart w:id="1907" w:name="_Toc3557034"/>
      <w:bookmarkStart w:id="1908" w:name="_Toc26921124"/>
      <w:r w:rsidRPr="007055D9">
        <w:t xml:space="preserve">Element </w:t>
      </w:r>
      <w:r w:rsidR="00194316">
        <w:t>"</w:t>
      </w:r>
      <w:r w:rsidRPr="007055D9">
        <w:t>weld_position</w:t>
      </w:r>
      <w:bookmarkEnd w:id="1906"/>
      <w:bookmarkEnd w:id="1907"/>
      <w:r w:rsidR="00194316">
        <w:t>"</w:t>
      </w:r>
      <w:bookmarkEnd w:id="190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909" w:name="_Toc3566504"/>
      <w:bookmarkStart w:id="1910" w:name="_Toc26921348"/>
      <w:bookmarkStart w:id="1911"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909"/>
      <w:bookmarkEnd w:id="1910"/>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911"/>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912" w:name="_Toc338939194"/>
      <w:r w:rsidRPr="007055D9">
        <w:t xml:space="preserve">Attribute </w:t>
      </w:r>
      <w:r w:rsidR="00194316">
        <w:t>"</w:t>
      </w:r>
      <w:r w:rsidRPr="007055D9">
        <w:t>filler</w:t>
      </w:r>
      <w:bookmarkEnd w:id="1912"/>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913" w:name="WeldDefinitionOverlapWeld"/>
      <w:bookmarkStart w:id="1914" w:name="_Toc3557035"/>
      <w:bookmarkStart w:id="1915" w:name="_Toc26921125"/>
      <w:bookmarkStart w:id="1916" w:name="_Toc288200766"/>
      <w:bookmarkStart w:id="1917" w:name="_Toc338939110"/>
      <w:bookmarkEnd w:id="1913"/>
      <w:r w:rsidRPr="007055D9">
        <w:t xml:space="preserve">Element </w:t>
      </w:r>
      <w:r w:rsidR="00194316">
        <w:t>"</w:t>
      </w:r>
      <w:r>
        <w:t>sheet_parameter</w:t>
      </w:r>
      <w:bookmarkEnd w:id="1914"/>
      <w:r w:rsidR="00194316">
        <w:t>"</w:t>
      </w:r>
      <w:bookmarkEnd w:id="191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918" w:name="_Toc3566505"/>
      <w:bookmarkStart w:id="1919"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918"/>
      <w:bookmarkEnd w:id="191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920" w:name="_Toc3557036"/>
      <w:bookmarkStart w:id="1921" w:name="_Toc26921126"/>
      <w:r w:rsidRPr="007055D9">
        <w:lastRenderedPageBreak/>
        <w:t>Overlap Weld</w:t>
      </w:r>
      <w:bookmarkEnd w:id="1916"/>
      <w:bookmarkEnd w:id="1917"/>
      <w:bookmarkEnd w:id="1920"/>
      <w:bookmarkEnd w:id="192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922" w:name="_Toc3557037"/>
      <w:bookmarkStart w:id="1923" w:name="_Toc26921127"/>
      <w:r w:rsidRPr="007055D9">
        <w:t>Simple Overlap Weld</w:t>
      </w:r>
      <w:bookmarkEnd w:id="1922"/>
      <w:bookmarkEnd w:id="192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796847" w:rsidRPr="0079510C" w:rsidRDefault="00796847" w:rsidP="002A71CD">
                            <w:pPr>
                              <w:pStyle w:val="Caption"/>
                              <w:rPr>
                                <w:noProof/>
                                <w:sz w:val="24"/>
                                <w:szCs w:val="26"/>
                              </w:rPr>
                            </w:pPr>
                            <w:bookmarkStart w:id="1924" w:name="_Toc3557135"/>
                            <w:bookmarkStart w:id="1925"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796847" w:rsidRPr="0079510C" w:rsidRDefault="00796847" w:rsidP="002A71CD">
                      <w:pPr>
                        <w:pStyle w:val="Caption"/>
                        <w:rPr>
                          <w:noProof/>
                          <w:sz w:val="24"/>
                          <w:szCs w:val="26"/>
                        </w:rPr>
                      </w:pPr>
                      <w:bookmarkStart w:id="1926" w:name="_Toc3557135"/>
                      <w:bookmarkStart w:id="1927"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26"/>
                      <w:bookmarkEnd w:id="192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796847" w:rsidRPr="00A00F34" w:rsidRDefault="00796847" w:rsidP="002A71CD">
                            <w:pPr>
                              <w:pStyle w:val="Caption"/>
                              <w:rPr>
                                <w:noProof/>
                                <w:szCs w:val="24"/>
                              </w:rPr>
                            </w:pPr>
                            <w:bookmarkStart w:id="1928" w:name="_Toc3557136"/>
                            <w:bookmarkStart w:id="1929"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796847" w:rsidRPr="00A00F34" w:rsidRDefault="00796847" w:rsidP="002A71CD">
                      <w:pPr>
                        <w:pStyle w:val="Caption"/>
                        <w:rPr>
                          <w:noProof/>
                          <w:szCs w:val="24"/>
                        </w:rPr>
                      </w:pPr>
                      <w:bookmarkStart w:id="1930" w:name="_Toc3557136"/>
                      <w:bookmarkStart w:id="1931"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30"/>
                      <w:bookmarkEnd w:id="193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292923"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932" w:name="_Toc3566506"/>
      <w:bookmarkStart w:id="1933"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932"/>
      <w:bookmarkEnd w:id="193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934" w:name="_Toc338939112"/>
      <w:bookmarkStart w:id="1935" w:name="_Toc3557038"/>
      <w:bookmarkStart w:id="1936" w:name="_Toc26921128"/>
      <w:r w:rsidRPr="007055D9">
        <w:t>Single Sided Double Overlap Weld</w:t>
      </w:r>
      <w:bookmarkEnd w:id="1934"/>
      <w:bookmarkEnd w:id="1935"/>
      <w:bookmarkEnd w:id="193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796847" w:rsidRPr="008B5970" w:rsidRDefault="00796847" w:rsidP="007C7FBC">
                            <w:pPr>
                              <w:pStyle w:val="Caption"/>
                              <w:rPr>
                                <w:noProof/>
                                <w:sz w:val="24"/>
                                <w:szCs w:val="26"/>
                              </w:rPr>
                            </w:pPr>
                            <w:bookmarkStart w:id="1937" w:name="_Toc3557137"/>
                            <w:bookmarkStart w:id="1938"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937"/>
                            <w:bookmarkEnd w:id="1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796847" w:rsidRPr="008B5970" w:rsidRDefault="00796847" w:rsidP="007C7FBC">
                      <w:pPr>
                        <w:pStyle w:val="Caption"/>
                        <w:rPr>
                          <w:noProof/>
                          <w:sz w:val="24"/>
                          <w:szCs w:val="26"/>
                        </w:rPr>
                      </w:pPr>
                      <w:bookmarkStart w:id="1939" w:name="_Toc3557137"/>
                      <w:bookmarkStart w:id="1940"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939"/>
                      <w:bookmarkEnd w:id="194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796847" w:rsidRPr="008D09AE" w:rsidRDefault="00796847" w:rsidP="00044694">
                            <w:pPr>
                              <w:pStyle w:val="Caption"/>
                              <w:rPr>
                                <w:noProof/>
                                <w:szCs w:val="24"/>
                              </w:rPr>
                            </w:pPr>
                            <w:bookmarkStart w:id="1941" w:name="_Toc3557138"/>
                            <w:bookmarkStart w:id="1942"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796847" w:rsidRPr="008D09AE" w:rsidRDefault="00796847" w:rsidP="00044694">
                      <w:pPr>
                        <w:pStyle w:val="Caption"/>
                        <w:rPr>
                          <w:noProof/>
                          <w:szCs w:val="24"/>
                        </w:rPr>
                      </w:pPr>
                      <w:bookmarkStart w:id="1943" w:name="_Toc3557138"/>
                      <w:bookmarkStart w:id="1944"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43"/>
                      <w:bookmarkEnd w:id="194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292924"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945" w:name="_Toc3566507"/>
      <w:bookmarkStart w:id="1946"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945"/>
      <w:bookmarkEnd w:id="194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947" w:name="_Toc338939113"/>
      <w:bookmarkStart w:id="1948" w:name="_Toc3557039"/>
      <w:bookmarkStart w:id="1949" w:name="_Toc26921129"/>
      <w:r w:rsidRPr="007055D9">
        <w:t>Double Sided Double Overlap Weld</w:t>
      </w:r>
      <w:bookmarkEnd w:id="1947"/>
      <w:bookmarkEnd w:id="1948"/>
      <w:bookmarkEnd w:id="194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796847" w:rsidRPr="000A25D4" w:rsidRDefault="00796847" w:rsidP="00044694">
                            <w:pPr>
                              <w:pStyle w:val="Caption"/>
                              <w:rPr>
                                <w:noProof/>
                                <w:sz w:val="24"/>
                                <w:szCs w:val="26"/>
                              </w:rPr>
                            </w:pPr>
                            <w:bookmarkStart w:id="1950" w:name="_Toc3557139"/>
                            <w:bookmarkStart w:id="1951"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950"/>
                            <w:bookmarkEnd w:id="1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796847" w:rsidRPr="000A25D4" w:rsidRDefault="00796847" w:rsidP="00044694">
                      <w:pPr>
                        <w:pStyle w:val="Caption"/>
                        <w:rPr>
                          <w:noProof/>
                          <w:sz w:val="24"/>
                          <w:szCs w:val="26"/>
                        </w:rPr>
                      </w:pPr>
                      <w:bookmarkStart w:id="1952" w:name="_Toc3557139"/>
                      <w:bookmarkStart w:id="1953"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952"/>
                      <w:bookmarkEnd w:id="1953"/>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796847" w:rsidRPr="00F739B3" w:rsidRDefault="00796847" w:rsidP="00044694">
                            <w:pPr>
                              <w:pStyle w:val="Caption"/>
                              <w:rPr>
                                <w:noProof/>
                                <w:szCs w:val="24"/>
                              </w:rPr>
                            </w:pPr>
                            <w:bookmarkStart w:id="1954" w:name="_Toc3557140"/>
                            <w:bookmarkStart w:id="1955"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796847" w:rsidRPr="00F739B3" w:rsidRDefault="00796847" w:rsidP="00044694">
                      <w:pPr>
                        <w:pStyle w:val="Caption"/>
                        <w:rPr>
                          <w:noProof/>
                          <w:szCs w:val="24"/>
                        </w:rPr>
                      </w:pPr>
                      <w:bookmarkStart w:id="1956" w:name="_Toc3557140"/>
                      <w:bookmarkStart w:id="1957"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956"/>
                      <w:bookmarkEnd w:id="195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292925"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958" w:name="_Toc3566508"/>
      <w:bookmarkStart w:id="1959"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958"/>
      <w:bookmarkEnd w:id="195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960" w:name="_Toc338939196"/>
      <w:bookmarkStart w:id="1961" w:name="_Toc3557040"/>
      <w:bookmarkStart w:id="1962" w:name="_Toc26921130"/>
      <w:r w:rsidRPr="007055D9">
        <w:t>Attributes</w:t>
      </w:r>
      <w:bookmarkEnd w:id="1960"/>
      <w:bookmarkEnd w:id="1961"/>
      <w:bookmarkEnd w:id="1962"/>
    </w:p>
    <w:p w14:paraId="54EB1FE0" w14:textId="38DCBA66" w:rsidR="0006113C" w:rsidRPr="007055D9" w:rsidRDefault="00157A42" w:rsidP="00AB2606">
      <w:pPr>
        <w:pStyle w:val="Heading5"/>
        <w:keepNext/>
      </w:pPr>
      <w:bookmarkStart w:id="1963" w:name="_Toc338939198"/>
      <w:r w:rsidRPr="007055D9">
        <w:t xml:space="preserve">Attribute </w:t>
      </w:r>
      <w:r w:rsidR="00194316">
        <w:t>"</w:t>
      </w:r>
      <w:r w:rsidRPr="007055D9">
        <w:t>b</w:t>
      </w:r>
      <w:r w:rsidR="0006113C" w:rsidRPr="007055D9">
        <w:t>ase</w:t>
      </w:r>
      <w:bookmarkEnd w:id="196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964" w:name="_Toc338939199"/>
      <w:r w:rsidRPr="007055D9">
        <w:t xml:space="preserve">Attribute </w:t>
      </w:r>
      <w:r w:rsidR="00194316">
        <w:t>"</w:t>
      </w:r>
      <w:r w:rsidRPr="007055D9">
        <w:t>t</w:t>
      </w:r>
      <w:r w:rsidR="0006113C" w:rsidRPr="007055D9">
        <w:t>echnology</w:t>
      </w:r>
      <w:bookmarkEnd w:id="1964"/>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965" w:name="_Toc338939200"/>
      <w:bookmarkStart w:id="1966" w:name="_Toc3557041"/>
      <w:bookmarkStart w:id="1967" w:name="_Toc26921131"/>
      <w:r w:rsidRPr="007055D9">
        <w:t xml:space="preserve">Element </w:t>
      </w:r>
      <w:r w:rsidR="00194316">
        <w:t>"</w:t>
      </w:r>
      <w:r w:rsidRPr="007055D9">
        <w:t>weld_position</w:t>
      </w:r>
      <w:bookmarkEnd w:id="1965"/>
      <w:bookmarkEnd w:id="1966"/>
      <w:r w:rsidR="00194316">
        <w:t>"</w:t>
      </w:r>
      <w:bookmarkEnd w:id="196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968" w:name="_Toc3566509"/>
      <w:bookmarkStart w:id="1969" w:name="_Toc26921353"/>
      <w:bookmarkStart w:id="1970"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968"/>
      <w:bookmarkEnd w:id="1969"/>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97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971" w:name="_Toc338939204"/>
      <w:r w:rsidRPr="007055D9">
        <w:t xml:space="preserve">Attribute </w:t>
      </w:r>
      <w:r w:rsidR="00194316">
        <w:t>"</w:t>
      </w:r>
      <w:r w:rsidRPr="007055D9">
        <w:t>thickness</w:t>
      </w:r>
      <w:bookmarkEnd w:id="197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972" w:name="_Toc338939205"/>
      <w:r w:rsidRPr="007055D9">
        <w:t xml:space="preserve">Attribute </w:t>
      </w:r>
      <w:r w:rsidR="00194316">
        <w:t>"</w:t>
      </w:r>
      <w:r w:rsidRPr="007055D9">
        <w:t>angle</w:t>
      </w:r>
      <w:bookmarkEnd w:id="197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973" w:name="_Toc338939206"/>
      <w:r w:rsidRPr="007055D9">
        <w:t xml:space="preserve">Attribute </w:t>
      </w:r>
      <w:r w:rsidR="00194316">
        <w:t>"</w:t>
      </w:r>
      <w:r w:rsidRPr="007055D9">
        <w:t>shape</w:t>
      </w:r>
      <w:bookmarkEnd w:id="197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974" w:name="_Toc338939207"/>
      <w:r w:rsidRPr="007055D9">
        <w:t xml:space="preserve">Attribute </w:t>
      </w:r>
      <w:r w:rsidR="00194316">
        <w:t>"</w:t>
      </w:r>
      <w:r w:rsidRPr="007055D9">
        <w:t>penetration</w:t>
      </w:r>
      <w:bookmarkEnd w:id="197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975" w:name="_Toc338939209"/>
      <w:r w:rsidRPr="007055D9">
        <w:t xml:space="preserve">Attribute </w:t>
      </w:r>
      <w:r w:rsidR="00194316">
        <w:t>"</w:t>
      </w:r>
      <w:r w:rsidRPr="007055D9">
        <w:t>filler</w:t>
      </w:r>
      <w:bookmarkEnd w:id="197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976" w:name="WeldDefinitionYJoint"/>
      <w:bookmarkStart w:id="1977" w:name="_Toc3557042"/>
      <w:bookmarkStart w:id="1978" w:name="_Toc26921132"/>
      <w:bookmarkStart w:id="1979" w:name="_Toc288200767"/>
      <w:bookmarkStart w:id="1980" w:name="_Toc338939114"/>
      <w:bookmarkEnd w:id="1976"/>
      <w:r w:rsidRPr="007055D9">
        <w:t xml:space="preserve">Element </w:t>
      </w:r>
      <w:r w:rsidR="00194316">
        <w:t>"</w:t>
      </w:r>
      <w:r>
        <w:t>sheet_parameter</w:t>
      </w:r>
      <w:bookmarkEnd w:id="1977"/>
      <w:r w:rsidR="00194316">
        <w:t>"</w:t>
      </w:r>
      <w:bookmarkEnd w:id="197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981" w:name="_Toc3566510"/>
      <w:bookmarkStart w:id="1982"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981"/>
      <w:bookmarkEnd w:id="198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983" w:name="_Toc3557043"/>
      <w:bookmarkStart w:id="1984" w:name="_Toc26921133"/>
      <w:r w:rsidRPr="007055D9">
        <w:t>Y-Joint</w:t>
      </w:r>
      <w:bookmarkEnd w:id="1979"/>
      <w:bookmarkEnd w:id="1980"/>
      <w:bookmarkEnd w:id="1983"/>
      <w:bookmarkEnd w:id="198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985" w:name="_Toc3557044"/>
      <w:bookmarkStart w:id="1986" w:name="_Toc26921134"/>
      <w:r w:rsidRPr="007055D9">
        <w:lastRenderedPageBreak/>
        <w:t>Sheet Parameters</w:t>
      </w:r>
      <w:bookmarkEnd w:id="1985"/>
      <w:bookmarkEnd w:id="198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987" w:name="_Toc3557045"/>
      <w:bookmarkStart w:id="1988" w:name="_Toc26921135"/>
      <w:r w:rsidRPr="007055D9">
        <w:t>Weld Parameters</w:t>
      </w:r>
      <w:bookmarkEnd w:id="1987"/>
      <w:bookmarkEnd w:id="198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796847" w:rsidRPr="00973973" w:rsidRDefault="00796847" w:rsidP="00D25D3B">
                                <w:pPr>
                                  <w:pStyle w:val="Caption"/>
                                  <w:rPr>
                                    <w:noProof/>
                                    <w:szCs w:val="24"/>
                                  </w:rPr>
                                </w:pPr>
                                <w:bookmarkStart w:id="1989" w:name="_Ref7931629"/>
                                <w:bookmarkStart w:id="1990" w:name="_Toc3557141"/>
                                <w:bookmarkStart w:id="1991" w:name="_Toc26921234"/>
                                <w:r>
                                  <w:t xml:space="preserve">Figure </w:t>
                                </w:r>
                                <w:r>
                                  <w:fldChar w:fldCharType="begin"/>
                                </w:r>
                                <w:r>
                                  <w:instrText xml:space="preserve"> SEQ Figure \* ARABIC </w:instrText>
                                </w:r>
                                <w:r>
                                  <w:fldChar w:fldCharType="separate"/>
                                </w:r>
                                <w:r>
                                  <w:rPr>
                                    <w:noProof/>
                                  </w:rPr>
                                  <w:t>64</w:t>
                                </w:r>
                                <w:r>
                                  <w:fldChar w:fldCharType="end"/>
                                </w:r>
                                <w:bookmarkEnd w:id="1989"/>
                                <w:r>
                                  <w:t>: Y-Joint Sheet Layout</w:t>
                                </w:r>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796847" w:rsidRPr="008E45EC" w:rsidRDefault="00796847" w:rsidP="00D25D3B">
                                <w:pPr>
                                  <w:pStyle w:val="Caption"/>
                                  <w:rPr>
                                    <w:noProof/>
                                    <w:szCs w:val="24"/>
                                  </w:rPr>
                                </w:pPr>
                                <w:bookmarkStart w:id="1992" w:name="_Toc3557142"/>
                                <w:bookmarkStart w:id="1993"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92"/>
                                <w:bookmarkEnd w:id="1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796847" w:rsidRPr="00973973" w:rsidRDefault="00796847" w:rsidP="00D25D3B">
                          <w:pPr>
                            <w:pStyle w:val="Caption"/>
                            <w:rPr>
                              <w:noProof/>
                              <w:szCs w:val="24"/>
                            </w:rPr>
                          </w:pPr>
                          <w:bookmarkStart w:id="1994" w:name="_Ref7931629"/>
                          <w:bookmarkStart w:id="1995" w:name="_Toc3557141"/>
                          <w:bookmarkStart w:id="1996" w:name="_Toc26921234"/>
                          <w:r>
                            <w:t xml:space="preserve">Figure </w:t>
                          </w:r>
                          <w:r>
                            <w:fldChar w:fldCharType="begin"/>
                          </w:r>
                          <w:r>
                            <w:instrText xml:space="preserve"> SEQ Figure \* ARABIC </w:instrText>
                          </w:r>
                          <w:r>
                            <w:fldChar w:fldCharType="separate"/>
                          </w:r>
                          <w:r>
                            <w:rPr>
                              <w:noProof/>
                            </w:rPr>
                            <w:t>64</w:t>
                          </w:r>
                          <w:r>
                            <w:fldChar w:fldCharType="end"/>
                          </w:r>
                          <w:bookmarkEnd w:id="1994"/>
                          <w:r>
                            <w:t>: Y-Joint Sheet Layout</w:t>
                          </w:r>
                          <w:bookmarkEnd w:id="1995"/>
                          <w:bookmarkEnd w:id="1996"/>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796847" w:rsidRPr="008E45EC" w:rsidRDefault="00796847" w:rsidP="00D25D3B">
                          <w:pPr>
                            <w:pStyle w:val="Caption"/>
                            <w:rPr>
                              <w:noProof/>
                              <w:szCs w:val="24"/>
                            </w:rPr>
                          </w:pPr>
                          <w:bookmarkStart w:id="1997" w:name="_Toc3557142"/>
                          <w:bookmarkStart w:id="1998"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97"/>
                          <w:bookmarkEnd w:id="199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292926"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999" w:name="_Toc3566511"/>
      <w:bookmarkStart w:id="2000" w:name="_Toc26921355"/>
      <w:bookmarkStart w:id="2001"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999"/>
      <w:bookmarkEnd w:id="2000"/>
    </w:p>
    <w:p w14:paraId="398C8EB2" w14:textId="77777777" w:rsidR="0006113C" w:rsidRPr="007055D9" w:rsidRDefault="0006113C" w:rsidP="00F4558F">
      <w:pPr>
        <w:pStyle w:val="Heading4"/>
        <w:tabs>
          <w:tab w:val="clear" w:pos="864"/>
          <w:tab w:val="num" w:pos="993"/>
        </w:tabs>
      </w:pPr>
      <w:bookmarkStart w:id="2002" w:name="_Toc3557046"/>
      <w:bookmarkStart w:id="2003" w:name="_Toc26921136"/>
      <w:r w:rsidRPr="007055D9">
        <w:t>Attributes</w:t>
      </w:r>
      <w:bookmarkEnd w:id="2001"/>
      <w:bookmarkEnd w:id="2002"/>
      <w:bookmarkEnd w:id="2003"/>
    </w:p>
    <w:p w14:paraId="604B195B" w14:textId="6B31D0AD" w:rsidR="0006113C" w:rsidRPr="007055D9" w:rsidRDefault="00D83FC9" w:rsidP="00C0357F">
      <w:pPr>
        <w:pStyle w:val="Heading5"/>
        <w:keepNext/>
      </w:pPr>
      <w:bookmarkStart w:id="2004" w:name="_Toc338939213"/>
      <w:r w:rsidRPr="007055D9">
        <w:t xml:space="preserve">Attribute </w:t>
      </w:r>
      <w:r w:rsidR="00194316">
        <w:t>"</w:t>
      </w:r>
      <w:r w:rsidRPr="007055D9">
        <w:t>b</w:t>
      </w:r>
      <w:r w:rsidR="0006113C" w:rsidRPr="007055D9">
        <w:t>ase</w:t>
      </w:r>
      <w:bookmarkEnd w:id="200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005" w:name="_Toc338939214"/>
      <w:r w:rsidRPr="007055D9">
        <w:t xml:space="preserve">Attribute </w:t>
      </w:r>
      <w:r w:rsidR="00194316">
        <w:t>"</w:t>
      </w:r>
      <w:r w:rsidRPr="007055D9">
        <w:t>t</w:t>
      </w:r>
      <w:r w:rsidR="0006113C" w:rsidRPr="007055D9">
        <w:t>echnology</w:t>
      </w:r>
      <w:bookmarkEnd w:id="2005"/>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006" w:name="_Toc338939215"/>
      <w:bookmarkStart w:id="2007" w:name="_Toc3557047"/>
      <w:bookmarkStart w:id="2008" w:name="_Toc26921137"/>
      <w:r w:rsidRPr="007055D9">
        <w:t xml:space="preserve">Element </w:t>
      </w:r>
      <w:r w:rsidR="00194316">
        <w:t>"</w:t>
      </w:r>
      <w:r w:rsidRPr="007055D9">
        <w:t>weld_position</w:t>
      </w:r>
      <w:bookmarkEnd w:id="2006"/>
      <w:bookmarkEnd w:id="2007"/>
      <w:r w:rsidR="00194316">
        <w:t>"</w:t>
      </w:r>
      <w:bookmarkEnd w:id="200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2009" w:name="_Toc3566512"/>
      <w:bookmarkStart w:id="2010" w:name="_Toc26921356"/>
      <w:bookmarkStart w:id="2011"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009"/>
      <w:bookmarkEnd w:id="2010"/>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01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012" w:name="_Toc338939219"/>
      <w:r w:rsidRPr="007055D9">
        <w:t xml:space="preserve">Attribute </w:t>
      </w:r>
      <w:r w:rsidR="00194316">
        <w:t>"</w:t>
      </w:r>
      <w:r w:rsidRPr="007055D9">
        <w:t>thickness</w:t>
      </w:r>
      <w:bookmarkEnd w:id="2012"/>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2013" w:name="_Toc3566513"/>
      <w:bookmarkStart w:id="2014" w:name="_Toc26921357"/>
      <w:bookmarkStart w:id="2015"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013"/>
      <w:bookmarkEnd w:id="2014"/>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01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016" w:name="_Toc338939221"/>
      <w:r w:rsidRPr="007055D9">
        <w:t xml:space="preserve">Attribute </w:t>
      </w:r>
      <w:r w:rsidR="00194316">
        <w:t>"</w:t>
      </w:r>
      <w:r w:rsidRPr="007055D9">
        <w:t>penetration</w:t>
      </w:r>
      <w:bookmarkEnd w:id="201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017" w:name="_Toc338939223"/>
      <w:r w:rsidRPr="007055D9">
        <w:t xml:space="preserve">Attribute </w:t>
      </w:r>
      <w:r w:rsidR="00194316">
        <w:t>"</w:t>
      </w:r>
      <w:r w:rsidRPr="007055D9">
        <w:t>shape</w:t>
      </w:r>
      <w:bookmarkEnd w:id="201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018" w:name="_Toc338939224"/>
      <w:r w:rsidRPr="007055D9">
        <w:t xml:space="preserve">Attribute </w:t>
      </w:r>
      <w:r w:rsidR="00194316">
        <w:t>"</w:t>
      </w:r>
      <w:r w:rsidRPr="007055D9">
        <w:t>filler</w:t>
      </w:r>
      <w:bookmarkEnd w:id="201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2019" w:name="_Toc3557048"/>
      <w:bookmarkStart w:id="2020" w:name="_Toc26921138"/>
      <w:r w:rsidRPr="007055D9">
        <w:t xml:space="preserve">Element </w:t>
      </w:r>
      <w:r w:rsidR="00194316">
        <w:t>"</w:t>
      </w:r>
      <w:r>
        <w:t>sheet_parameter</w:t>
      </w:r>
      <w:bookmarkEnd w:id="2019"/>
      <w:r w:rsidR="00194316">
        <w:t>"</w:t>
      </w:r>
      <w:bookmarkEnd w:id="202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2021" w:name="_Toc3566514"/>
      <w:bookmarkStart w:id="2022"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021"/>
      <w:bookmarkEnd w:id="202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2023" w:name="WeldDefinitionKJoint"/>
      <w:bookmarkStart w:id="2024" w:name="_Toc338939115"/>
      <w:bookmarkStart w:id="2025" w:name="_Toc3557049"/>
      <w:bookmarkStart w:id="2026" w:name="_Toc26921139"/>
      <w:bookmarkEnd w:id="2023"/>
      <w:r w:rsidRPr="007055D9">
        <w:t>K-Joint</w:t>
      </w:r>
      <w:bookmarkEnd w:id="2024"/>
      <w:bookmarkEnd w:id="2025"/>
      <w:bookmarkEnd w:id="202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027" w:name="_Toc3557050"/>
      <w:bookmarkStart w:id="2028" w:name="_Toc26921140"/>
      <w:r w:rsidRPr="007055D9">
        <w:t>Sheet Parameters</w:t>
      </w:r>
      <w:bookmarkEnd w:id="2027"/>
      <w:bookmarkEnd w:id="202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796847" w:rsidRPr="003670AB" w:rsidRDefault="00796847" w:rsidP="008A1560">
                            <w:pPr>
                              <w:pStyle w:val="Caption"/>
                              <w:rPr>
                                <w:b w:val="0"/>
                                <w:bCs w:val="0"/>
                                <w:noProof/>
                                <w:sz w:val="26"/>
                                <w:szCs w:val="28"/>
                              </w:rPr>
                            </w:pPr>
                            <w:bookmarkStart w:id="2029" w:name="_Ref7932243"/>
                            <w:bookmarkStart w:id="2030" w:name="_Toc3557143"/>
                            <w:bookmarkStart w:id="2031" w:name="_Ref7932230"/>
                            <w:bookmarkStart w:id="2032" w:name="_Toc26921236"/>
                            <w:r>
                              <w:t xml:space="preserve">Figure </w:t>
                            </w:r>
                            <w:r>
                              <w:fldChar w:fldCharType="begin"/>
                            </w:r>
                            <w:r>
                              <w:instrText xml:space="preserve"> SEQ Figure \* ARABIC </w:instrText>
                            </w:r>
                            <w:r>
                              <w:fldChar w:fldCharType="separate"/>
                            </w:r>
                            <w:r>
                              <w:rPr>
                                <w:noProof/>
                              </w:rPr>
                              <w:t>66</w:t>
                            </w:r>
                            <w:r>
                              <w:fldChar w:fldCharType="end"/>
                            </w:r>
                            <w:bookmarkEnd w:id="2029"/>
                            <w:r>
                              <w:t>: K-Joint Sheet Layout</w:t>
                            </w:r>
                            <w:bookmarkEnd w:id="2030"/>
                            <w:bookmarkEnd w:id="2031"/>
                            <w:bookmarkEnd w:id="2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796847" w:rsidRPr="003670AB" w:rsidRDefault="00796847" w:rsidP="008A1560">
                      <w:pPr>
                        <w:pStyle w:val="Caption"/>
                        <w:rPr>
                          <w:b w:val="0"/>
                          <w:bCs w:val="0"/>
                          <w:noProof/>
                          <w:sz w:val="26"/>
                          <w:szCs w:val="28"/>
                        </w:rPr>
                      </w:pPr>
                      <w:bookmarkStart w:id="2033" w:name="_Ref7932243"/>
                      <w:bookmarkStart w:id="2034" w:name="_Toc3557143"/>
                      <w:bookmarkStart w:id="2035" w:name="_Ref7932230"/>
                      <w:bookmarkStart w:id="2036" w:name="_Toc26921236"/>
                      <w:r>
                        <w:t xml:space="preserve">Figure </w:t>
                      </w:r>
                      <w:r>
                        <w:fldChar w:fldCharType="begin"/>
                      </w:r>
                      <w:r>
                        <w:instrText xml:space="preserve"> SEQ Figure \* ARABIC </w:instrText>
                      </w:r>
                      <w:r>
                        <w:fldChar w:fldCharType="separate"/>
                      </w:r>
                      <w:r>
                        <w:rPr>
                          <w:noProof/>
                        </w:rPr>
                        <w:t>66</w:t>
                      </w:r>
                      <w:r>
                        <w:fldChar w:fldCharType="end"/>
                      </w:r>
                      <w:bookmarkEnd w:id="2033"/>
                      <w:r>
                        <w:t>: K-Joint Sheet Layout</w:t>
                      </w:r>
                      <w:bookmarkEnd w:id="2034"/>
                      <w:bookmarkEnd w:id="2035"/>
                      <w:bookmarkEnd w:id="203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037" w:name="_Toc3557051"/>
      <w:bookmarkStart w:id="2038" w:name="_Toc26921141"/>
      <w:r w:rsidRPr="007055D9">
        <w:t>Weld Parameters</w:t>
      </w:r>
      <w:bookmarkEnd w:id="2037"/>
      <w:bookmarkEnd w:id="2038"/>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796847" w:rsidRPr="00C21C59" w:rsidRDefault="00796847" w:rsidP="008A1560">
                            <w:pPr>
                              <w:pStyle w:val="Caption"/>
                              <w:rPr>
                                <w:noProof/>
                                <w:szCs w:val="24"/>
                              </w:rPr>
                            </w:pPr>
                            <w:bookmarkStart w:id="2039" w:name="_Toc3557144"/>
                            <w:bookmarkStart w:id="2040"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796847" w:rsidRPr="00C21C59" w:rsidRDefault="00796847" w:rsidP="008A1560">
                      <w:pPr>
                        <w:pStyle w:val="Caption"/>
                        <w:rPr>
                          <w:noProof/>
                          <w:szCs w:val="24"/>
                        </w:rPr>
                      </w:pPr>
                      <w:bookmarkStart w:id="2041" w:name="_Toc3557144"/>
                      <w:bookmarkStart w:id="2042"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41"/>
                      <w:bookmarkEnd w:id="204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292927"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2043" w:name="_Toc3566515"/>
      <w:bookmarkStart w:id="2044"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2043"/>
      <w:bookmarkEnd w:id="204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045" w:name="_Toc338939226"/>
      <w:bookmarkStart w:id="2046" w:name="_Toc3557052"/>
      <w:bookmarkStart w:id="2047" w:name="_Toc26921142"/>
      <w:r w:rsidRPr="007055D9">
        <w:t>Attributes</w:t>
      </w:r>
      <w:bookmarkEnd w:id="2045"/>
      <w:bookmarkEnd w:id="2046"/>
      <w:bookmarkEnd w:id="2047"/>
    </w:p>
    <w:p w14:paraId="6CD2696C" w14:textId="0CB68550" w:rsidR="0006113C" w:rsidRPr="007055D9" w:rsidRDefault="008140DB" w:rsidP="003E1F0A">
      <w:pPr>
        <w:pStyle w:val="Heading5"/>
        <w:keepNext/>
      </w:pPr>
      <w:bookmarkStart w:id="2048" w:name="_Toc338939228"/>
      <w:r w:rsidRPr="007055D9">
        <w:t xml:space="preserve">Attribute </w:t>
      </w:r>
      <w:r w:rsidR="00194316">
        <w:t>"</w:t>
      </w:r>
      <w:r w:rsidRPr="007055D9">
        <w:t>b</w:t>
      </w:r>
      <w:r w:rsidR="0006113C" w:rsidRPr="007055D9">
        <w:t>ase</w:t>
      </w:r>
      <w:bookmarkEnd w:id="204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2049" w:name="_Toc338939229"/>
      <w:r w:rsidRPr="007055D9">
        <w:t xml:space="preserve">Attribute </w:t>
      </w:r>
      <w:r w:rsidR="00194316">
        <w:t>"</w:t>
      </w:r>
      <w:r w:rsidRPr="007055D9">
        <w:t>t</w:t>
      </w:r>
      <w:r w:rsidR="0006113C" w:rsidRPr="007055D9">
        <w:t>echnology</w:t>
      </w:r>
      <w:bookmarkEnd w:id="204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050" w:name="_Toc338939230"/>
      <w:bookmarkStart w:id="2051" w:name="_Toc3557053"/>
      <w:bookmarkStart w:id="2052" w:name="_Toc26921143"/>
      <w:r w:rsidRPr="007055D9">
        <w:t xml:space="preserve">Element </w:t>
      </w:r>
      <w:r w:rsidR="00194316">
        <w:t>"</w:t>
      </w:r>
      <w:r w:rsidRPr="007055D9">
        <w:t>weld_position</w:t>
      </w:r>
      <w:bookmarkEnd w:id="2050"/>
      <w:bookmarkEnd w:id="2051"/>
      <w:r w:rsidR="00194316">
        <w:t>"</w:t>
      </w:r>
      <w:bookmarkEnd w:id="205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2053" w:name="_Toc3566516"/>
      <w:bookmarkStart w:id="2054" w:name="_Toc26921360"/>
      <w:bookmarkStart w:id="2055"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053"/>
      <w:bookmarkEnd w:id="2054"/>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205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2056" w:name="_Toc338939234"/>
      <w:r w:rsidRPr="007055D9">
        <w:t xml:space="preserve">Attribute </w:t>
      </w:r>
      <w:r w:rsidR="00194316">
        <w:t>"</w:t>
      </w:r>
      <w:r w:rsidRPr="007055D9">
        <w:t>thickness</w:t>
      </w:r>
      <w:bookmarkEnd w:id="205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2057" w:name="_Toc3566517"/>
      <w:bookmarkStart w:id="2058" w:name="_Toc26921361"/>
      <w:bookmarkStart w:id="2059"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2057"/>
      <w:bookmarkEnd w:id="2058"/>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205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2060" w:name="_Toc338939236"/>
      <w:r w:rsidRPr="007055D9">
        <w:t xml:space="preserve">Attribute </w:t>
      </w:r>
      <w:r w:rsidR="00194316">
        <w:t>"</w:t>
      </w:r>
      <w:r w:rsidRPr="007055D9">
        <w:t>penetration</w:t>
      </w:r>
      <w:bookmarkEnd w:id="2060"/>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2061" w:name="_Toc338939238"/>
      <w:r w:rsidRPr="007055D9">
        <w:t xml:space="preserve">Attribute </w:t>
      </w:r>
      <w:r w:rsidR="00194316">
        <w:t>"</w:t>
      </w:r>
      <w:r w:rsidRPr="007055D9">
        <w:t>shape</w:t>
      </w:r>
      <w:bookmarkEnd w:id="2061"/>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2062" w:name="_Toc338939239"/>
      <w:r w:rsidRPr="007055D9">
        <w:t xml:space="preserve">Attribute </w:t>
      </w:r>
      <w:r w:rsidR="00194316">
        <w:t>"</w:t>
      </w:r>
      <w:r w:rsidRPr="007055D9">
        <w:t>filler</w:t>
      </w:r>
      <w:bookmarkEnd w:id="2062"/>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063" w:name="WeldDefinitionCrossJoint"/>
      <w:bookmarkStart w:id="2064" w:name="_Ref397588351"/>
      <w:bookmarkStart w:id="2065" w:name="_Toc3557054"/>
      <w:bookmarkStart w:id="2066" w:name="_Toc26921144"/>
      <w:bookmarkStart w:id="2067" w:name="_Toc338939116"/>
      <w:bookmarkEnd w:id="2063"/>
      <w:r w:rsidRPr="007055D9">
        <w:t xml:space="preserve">Element </w:t>
      </w:r>
      <w:r w:rsidR="00194316">
        <w:t>"</w:t>
      </w:r>
      <w:r>
        <w:t>sheet_parameter</w:t>
      </w:r>
      <w:bookmarkEnd w:id="2064"/>
      <w:bookmarkEnd w:id="2065"/>
      <w:r w:rsidR="00194316">
        <w:t>"</w:t>
      </w:r>
      <w:bookmarkEnd w:id="206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2068" w:name="_Toc3566518"/>
      <w:bookmarkStart w:id="2069"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68"/>
      <w:bookmarkEnd w:id="206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070" w:name="_Toc3557055"/>
      <w:bookmarkStart w:id="2071" w:name="_Toc26921145"/>
      <w:r>
        <w:lastRenderedPageBreak/>
        <w:t>Cruciform Joint</w:t>
      </w:r>
      <w:bookmarkEnd w:id="2067"/>
      <w:bookmarkEnd w:id="2070"/>
      <w:bookmarkEnd w:id="2071"/>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72" w:name="GenericSeamWeldWeldingTechnology"/>
      <w:bookmarkEnd w:id="207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073" w:name="_Toc3557056"/>
      <w:bookmarkStart w:id="2074"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73"/>
      <w:bookmarkEnd w:id="207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075" w:name="_Toc3557057"/>
      <w:bookmarkStart w:id="2076"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796847" w:rsidRPr="00412853" w:rsidRDefault="00796847" w:rsidP="00AA1695">
                            <w:pPr>
                              <w:pStyle w:val="Caption"/>
                              <w:rPr>
                                <w:noProof/>
                                <w:szCs w:val="24"/>
                              </w:rPr>
                            </w:pPr>
                            <w:bookmarkStart w:id="2077" w:name="_Toc3557145"/>
                            <w:bookmarkStart w:id="207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796847" w:rsidRPr="00412853" w:rsidRDefault="00796847" w:rsidP="00AA1695">
                      <w:pPr>
                        <w:pStyle w:val="Caption"/>
                        <w:rPr>
                          <w:noProof/>
                          <w:szCs w:val="24"/>
                        </w:rPr>
                      </w:pPr>
                      <w:bookmarkStart w:id="2079" w:name="_Toc3557145"/>
                      <w:bookmarkStart w:id="2080"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79"/>
                      <w:bookmarkEnd w:id="2080"/>
                    </w:p>
                  </w:txbxContent>
                </v:textbox>
              </v:shape>
            </w:pict>
          </mc:Fallback>
        </mc:AlternateContent>
      </w:r>
      <w:r w:rsidR="00255787" w:rsidRPr="007055D9">
        <w:t>Weld Parameters</w:t>
      </w:r>
      <w:bookmarkEnd w:id="2075"/>
      <w:bookmarkEnd w:id="2076"/>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796847" w:rsidRPr="006E5062" w:rsidRDefault="00796847" w:rsidP="00AA1695">
                            <w:pPr>
                              <w:pStyle w:val="Caption"/>
                              <w:rPr>
                                <w:noProof/>
                                <w:szCs w:val="24"/>
                              </w:rPr>
                            </w:pPr>
                            <w:bookmarkStart w:id="2081" w:name="_Toc3557146"/>
                            <w:bookmarkStart w:id="2082"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81"/>
                            <w:bookmarkEnd w:id="2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796847" w:rsidRPr="006E5062" w:rsidRDefault="00796847" w:rsidP="00AA1695">
                      <w:pPr>
                        <w:pStyle w:val="Caption"/>
                        <w:rPr>
                          <w:noProof/>
                          <w:szCs w:val="24"/>
                        </w:rPr>
                      </w:pPr>
                      <w:bookmarkStart w:id="2083" w:name="_Toc3557146"/>
                      <w:bookmarkStart w:id="2084"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83"/>
                      <w:bookmarkEnd w:id="208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292928"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2085" w:name="_Toc3566519"/>
      <w:bookmarkStart w:id="2086" w:name="_Toc26921363"/>
      <w:bookmarkStart w:id="2087" w:name="_Toc338939241"/>
      <w:bookmarkStart w:id="2088" w:name="_Toc288196482"/>
      <w:bookmarkStart w:id="2089" w:name="_Toc288200784"/>
      <w:bookmarkStart w:id="2090" w:name="_Toc338938909"/>
      <w:bookmarkStart w:id="2091" w:name="_Toc338939128"/>
      <w:bookmarkEnd w:id="1761"/>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2085"/>
      <w:bookmarkEnd w:id="2086"/>
    </w:p>
    <w:p w14:paraId="114455A9" w14:textId="77777777" w:rsidR="0006113C" w:rsidRPr="007055D9" w:rsidRDefault="0006113C" w:rsidP="005E1694">
      <w:pPr>
        <w:pStyle w:val="Heading4"/>
        <w:tabs>
          <w:tab w:val="clear" w:pos="864"/>
          <w:tab w:val="num" w:pos="993"/>
        </w:tabs>
      </w:pPr>
      <w:bookmarkStart w:id="2092" w:name="_Toc3557058"/>
      <w:bookmarkStart w:id="2093" w:name="_Toc26921148"/>
      <w:r w:rsidRPr="007055D9">
        <w:t>Attributes</w:t>
      </w:r>
      <w:bookmarkEnd w:id="2087"/>
      <w:bookmarkEnd w:id="2092"/>
      <w:bookmarkEnd w:id="2093"/>
    </w:p>
    <w:p w14:paraId="0596FA3B" w14:textId="4F2C2B8D" w:rsidR="0006113C" w:rsidRPr="007055D9" w:rsidRDefault="007D42C3" w:rsidP="003C4247">
      <w:pPr>
        <w:pStyle w:val="Heading5"/>
        <w:keepNext/>
      </w:pPr>
      <w:bookmarkStart w:id="2094" w:name="_Toc338939243"/>
      <w:r w:rsidRPr="007055D9">
        <w:t xml:space="preserve">Attribute </w:t>
      </w:r>
      <w:r w:rsidR="00194316">
        <w:t>"</w:t>
      </w:r>
      <w:r w:rsidRPr="007055D9">
        <w:t>b</w:t>
      </w:r>
      <w:r w:rsidR="0006113C" w:rsidRPr="007055D9">
        <w:t>ase</w:t>
      </w:r>
      <w:bookmarkEnd w:id="209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2095" w:name="_Toc338939244"/>
      <w:r w:rsidRPr="007055D9">
        <w:lastRenderedPageBreak/>
        <w:t xml:space="preserve">Attribute </w:t>
      </w:r>
      <w:r w:rsidR="00194316">
        <w:t>"</w:t>
      </w:r>
      <w:r w:rsidRPr="007055D9">
        <w:t>t</w:t>
      </w:r>
      <w:r w:rsidR="0006113C" w:rsidRPr="007055D9">
        <w:t>echnology</w:t>
      </w:r>
      <w:bookmarkEnd w:id="209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096" w:name="_Toc338939245"/>
      <w:bookmarkStart w:id="2097" w:name="_Toc3557059"/>
      <w:bookmarkStart w:id="2098" w:name="_Toc26921149"/>
      <w:r w:rsidRPr="007055D9">
        <w:t xml:space="preserve">Element </w:t>
      </w:r>
      <w:r w:rsidR="00194316">
        <w:t>"</w:t>
      </w:r>
      <w:r w:rsidRPr="007055D9">
        <w:t>weld_position</w:t>
      </w:r>
      <w:bookmarkEnd w:id="2096"/>
      <w:bookmarkEnd w:id="2097"/>
      <w:r w:rsidR="00194316">
        <w:t>"</w:t>
      </w:r>
      <w:bookmarkEnd w:id="2098"/>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2099" w:name="_Toc3566520"/>
      <w:bookmarkStart w:id="2100" w:name="_Toc26921364"/>
      <w:bookmarkStart w:id="2101"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99"/>
      <w:bookmarkEnd w:id="2100"/>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210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2102" w:name="_Toc338939249"/>
      <w:r w:rsidRPr="007055D9">
        <w:lastRenderedPageBreak/>
        <w:t xml:space="preserve">Attribute </w:t>
      </w:r>
      <w:r w:rsidR="00194316">
        <w:t>"</w:t>
      </w:r>
      <w:r w:rsidRPr="007055D9">
        <w:t>thickness</w:t>
      </w:r>
      <w:bookmarkEnd w:id="210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2103" w:name="_Toc3566521"/>
      <w:bookmarkStart w:id="2104" w:name="_Toc26921365"/>
      <w:bookmarkStart w:id="2105"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2103"/>
      <w:bookmarkEnd w:id="2104"/>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210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106" w:name="_Toc338939251"/>
      <w:r w:rsidRPr="007055D9">
        <w:t xml:space="preserve">Attribute </w:t>
      </w:r>
      <w:r w:rsidR="00194316">
        <w:t>"</w:t>
      </w:r>
      <w:r w:rsidRPr="007055D9">
        <w:t>penetration</w:t>
      </w:r>
      <w:bookmarkEnd w:id="210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2107" w:name="_Toc338939253"/>
      <w:r w:rsidRPr="007055D9">
        <w:t xml:space="preserve">Attribute </w:t>
      </w:r>
      <w:r w:rsidR="00194316">
        <w:t>"</w:t>
      </w:r>
      <w:r w:rsidRPr="007055D9">
        <w:t>shape</w:t>
      </w:r>
      <w:bookmarkEnd w:id="210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108" w:name="_Toc338939254"/>
      <w:r w:rsidRPr="007055D9">
        <w:t xml:space="preserve">Attribute </w:t>
      </w:r>
      <w:r w:rsidR="00194316">
        <w:t>"</w:t>
      </w:r>
      <w:r w:rsidRPr="007055D9">
        <w:t>filler</w:t>
      </w:r>
      <w:bookmarkEnd w:id="210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109" w:name="GenericSeamWeldWeld"/>
      <w:bookmarkStart w:id="2110" w:name="_Toc3557060"/>
      <w:bookmarkStart w:id="2111" w:name="_Toc26921150"/>
      <w:bookmarkStart w:id="2112" w:name="_Toc338938919"/>
      <w:bookmarkStart w:id="2113" w:name="_Toc338939255"/>
      <w:bookmarkStart w:id="2114" w:name="_Toc334183560"/>
      <w:bookmarkStart w:id="2115" w:name="_Toc288196537"/>
      <w:bookmarkStart w:id="2116" w:name="_Toc288200840"/>
      <w:bookmarkEnd w:id="2088"/>
      <w:bookmarkEnd w:id="2089"/>
      <w:bookmarkEnd w:id="2090"/>
      <w:bookmarkEnd w:id="2091"/>
      <w:bookmarkEnd w:id="2109"/>
      <w:r w:rsidRPr="007055D9">
        <w:t xml:space="preserve">Element </w:t>
      </w:r>
      <w:r w:rsidR="00194316">
        <w:t>"</w:t>
      </w:r>
      <w:r>
        <w:t>sheet_parameter</w:t>
      </w:r>
      <w:bookmarkEnd w:id="2110"/>
      <w:r w:rsidR="00194316">
        <w:t>"</w:t>
      </w:r>
      <w:bookmarkEnd w:id="211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2117" w:name="_Toc3566522"/>
      <w:bookmarkStart w:id="2118"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117"/>
      <w:bookmarkEnd w:id="211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119" w:name="_Toc413861928"/>
      <w:bookmarkStart w:id="2120" w:name="_Toc3557061"/>
      <w:bookmarkStart w:id="2121" w:name="_Toc26921151"/>
      <w:bookmarkStart w:id="2122" w:name="_Toc413359615"/>
      <w:bookmarkStart w:id="2123" w:name="_Toc338938920"/>
      <w:bookmarkStart w:id="2124" w:name="_Toc338939256"/>
      <w:bookmarkStart w:id="2125" w:name="_Toc391571769"/>
      <w:bookmarkEnd w:id="2112"/>
      <w:bookmarkEnd w:id="2113"/>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796847" w:rsidRPr="000E4598" w:rsidRDefault="00796847" w:rsidP="00AA1695">
                              <w:pPr>
                                <w:pStyle w:val="Caption"/>
                                <w:rPr>
                                  <w:noProof/>
                                  <w:sz w:val="30"/>
                                  <w:szCs w:val="26"/>
                                </w:rPr>
                              </w:pPr>
                              <w:bookmarkStart w:id="2126" w:name="_Toc3557147"/>
                              <w:bookmarkStart w:id="2127"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796847" w:rsidRPr="000E4598" w:rsidRDefault="00796847" w:rsidP="00AA1695">
                        <w:pPr>
                          <w:pStyle w:val="Caption"/>
                          <w:rPr>
                            <w:noProof/>
                            <w:sz w:val="30"/>
                            <w:szCs w:val="26"/>
                          </w:rPr>
                        </w:pPr>
                        <w:bookmarkStart w:id="2128" w:name="_Toc3557147"/>
                        <w:bookmarkStart w:id="2129"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28"/>
                        <w:bookmarkEnd w:id="2129"/>
                      </w:p>
                    </w:txbxContent>
                  </v:textbox>
                </v:shape>
              </v:group>
            </w:pict>
          </mc:Fallback>
        </mc:AlternateContent>
      </w:r>
      <w:r w:rsidR="00504BAD" w:rsidRPr="00226A3F">
        <w:t>Flared Joint</w:t>
      </w:r>
      <w:bookmarkEnd w:id="2119"/>
      <w:bookmarkEnd w:id="2120"/>
      <w:bookmarkEnd w:id="212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796847" w:rsidRPr="000C12FE" w:rsidRDefault="00796847" w:rsidP="00AA1695">
                              <w:pPr>
                                <w:pStyle w:val="Caption"/>
                                <w:rPr>
                                  <w:i/>
                                  <w:iCs/>
                                  <w:noProof/>
                                  <w:sz w:val="24"/>
                                  <w:szCs w:val="26"/>
                                  <w:lang w:val="x-none"/>
                                </w:rPr>
                              </w:pPr>
                              <w:bookmarkStart w:id="2130" w:name="_Toc3557148"/>
                              <w:bookmarkStart w:id="2131"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30"/>
                              <w:bookmarkEnd w:id="2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796847" w:rsidRPr="000C12FE" w:rsidRDefault="00796847" w:rsidP="00AA1695">
                        <w:pPr>
                          <w:pStyle w:val="Caption"/>
                          <w:rPr>
                            <w:i/>
                            <w:iCs/>
                            <w:noProof/>
                            <w:sz w:val="24"/>
                            <w:szCs w:val="26"/>
                            <w:lang w:val="x-none"/>
                          </w:rPr>
                        </w:pPr>
                        <w:bookmarkStart w:id="2132" w:name="_Toc3557148"/>
                        <w:bookmarkStart w:id="2133"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32"/>
                        <w:bookmarkEnd w:id="213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2134" w:name="_Toc3566523"/>
      <w:bookmarkStart w:id="2135"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2134"/>
      <w:bookmarkEnd w:id="213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136" w:name="_Toc3557062"/>
      <w:bookmarkStart w:id="2137" w:name="_Toc26921152"/>
      <w:r>
        <w:t>Attributes</w:t>
      </w:r>
      <w:bookmarkEnd w:id="2136"/>
      <w:bookmarkEnd w:id="2137"/>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138" w:name="_Toc3557063"/>
      <w:bookmarkStart w:id="2139" w:name="_Toc26921153"/>
      <w:r>
        <w:t xml:space="preserve">Element </w:t>
      </w:r>
      <w:r w:rsidR="00194316">
        <w:t>"</w:t>
      </w:r>
      <w:r>
        <w:t>weld_position</w:t>
      </w:r>
      <w:bookmarkEnd w:id="2138"/>
      <w:r w:rsidR="00194316">
        <w:t>"</w:t>
      </w:r>
      <w:bookmarkEnd w:id="213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2140" w:name="_Toc3566524"/>
      <w:bookmarkStart w:id="2141"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40"/>
      <w:bookmarkEnd w:id="2141"/>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142" w:name="_Toc3557064"/>
      <w:bookmarkStart w:id="2143" w:name="_Toc26921154"/>
      <w:r>
        <w:t xml:space="preserve">Element </w:t>
      </w:r>
      <w:r w:rsidR="00194316">
        <w:t>"</w:t>
      </w:r>
      <w:r>
        <w:t>sheet_parameter</w:t>
      </w:r>
      <w:bookmarkEnd w:id="2142"/>
      <w:r w:rsidR="00194316">
        <w:t>"</w:t>
      </w:r>
      <w:bookmarkEnd w:id="214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2144" w:name="_Toc3566525"/>
      <w:bookmarkStart w:id="2145"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44"/>
      <w:bookmarkEnd w:id="214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146" w:name="_Ref414345739"/>
      <w:bookmarkStart w:id="2147" w:name="_Ref414345749"/>
      <w:bookmarkStart w:id="2148" w:name="_Ref414345786"/>
      <w:bookmarkStart w:id="2149" w:name="_Ref414345798"/>
      <w:bookmarkStart w:id="2150" w:name="_Toc3557065"/>
      <w:bookmarkStart w:id="2151" w:name="_Toc26921155"/>
      <w:r w:rsidRPr="00226A3F">
        <w:t>Adhesive Lines</w:t>
      </w:r>
      <w:bookmarkEnd w:id="2122"/>
      <w:bookmarkEnd w:id="2146"/>
      <w:bookmarkEnd w:id="2147"/>
      <w:bookmarkEnd w:id="2148"/>
      <w:bookmarkEnd w:id="2149"/>
      <w:bookmarkEnd w:id="2150"/>
      <w:bookmarkEnd w:id="215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2152" w:name="_Toc3566526"/>
      <w:bookmarkStart w:id="2153"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2152"/>
      <w:bookmarkEnd w:id="215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2154" w:name="_Toc3566527"/>
      <w:bookmarkStart w:id="2155"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2154"/>
      <w:bookmarkEnd w:id="2155"/>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2156" w:name="_Toc3566528"/>
      <w:bookmarkStart w:id="2157"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156"/>
      <w:bookmarkEnd w:id="215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58" w:name="_Toc428279602"/>
      <w:bookmarkStart w:id="2159" w:name="_Toc428456348"/>
      <w:bookmarkStart w:id="2160" w:name="_Toc428537316"/>
      <w:bookmarkStart w:id="2161" w:name="_Toc428969638"/>
      <w:bookmarkStart w:id="2162" w:name="_Toc429053029"/>
      <w:bookmarkStart w:id="2163" w:name="_Toc413861930"/>
      <w:bookmarkStart w:id="2164" w:name="_Toc3557066"/>
      <w:bookmarkStart w:id="2165" w:name="_Toc26921156"/>
      <w:bookmarkStart w:id="2166" w:name="_Toc413359617"/>
      <w:bookmarkEnd w:id="2158"/>
      <w:bookmarkEnd w:id="2159"/>
      <w:bookmarkEnd w:id="2160"/>
      <w:bookmarkEnd w:id="2161"/>
      <w:bookmarkEnd w:id="2162"/>
      <w:r w:rsidRPr="00226A3F">
        <w:t>Hemming Flanges</w:t>
      </w:r>
      <w:bookmarkEnd w:id="2163"/>
      <w:bookmarkEnd w:id="2164"/>
      <w:bookmarkEnd w:id="2165"/>
    </w:p>
    <w:p w14:paraId="66448657" w14:textId="77777777" w:rsidR="000E64EA" w:rsidRDefault="000E64EA" w:rsidP="00327322">
      <w:pPr>
        <w:pStyle w:val="Heading3"/>
      </w:pPr>
      <w:bookmarkStart w:id="2167" w:name="_Toc413861931"/>
      <w:bookmarkStart w:id="2168" w:name="_Toc3557067"/>
      <w:bookmarkStart w:id="2169" w:name="_Toc26921157"/>
      <w:r>
        <w:t>Introduction</w:t>
      </w:r>
      <w:bookmarkEnd w:id="2167"/>
      <w:bookmarkEnd w:id="2168"/>
      <w:bookmarkEnd w:id="2169"/>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2170" w:name="_Ref413858805"/>
      <w:bookmarkStart w:id="2171" w:name="_Toc413861952"/>
      <w:bookmarkStart w:id="2172" w:name="_Toc3557149"/>
      <w:bookmarkStart w:id="2173"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2170"/>
      <w:r>
        <w:t>: The Three Regions of a Hemming</w:t>
      </w:r>
      <w:bookmarkEnd w:id="2171"/>
      <w:bookmarkEnd w:id="2172"/>
      <w:bookmarkEnd w:id="217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2174" w:name="_Ref413850590"/>
      <w:bookmarkStart w:id="2175" w:name="_Toc413861953"/>
      <w:bookmarkStart w:id="2176" w:name="_Toc3557150"/>
      <w:bookmarkStart w:id="2177"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21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75"/>
      <w:bookmarkEnd w:id="2176"/>
      <w:bookmarkEnd w:id="217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2178" w:name="_Toc413861954"/>
      <w:bookmarkStart w:id="2179" w:name="_Toc3557151"/>
      <w:bookmarkStart w:id="2180"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2178"/>
      <w:bookmarkEnd w:id="2179"/>
      <w:bookmarkEnd w:id="21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2181" w:name="_Toc3557152"/>
      <w:bookmarkStart w:id="2182"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81"/>
      <w:bookmarkEnd w:id="218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183" w:name="_Toc413861932"/>
      <w:bookmarkStart w:id="2184" w:name="_Toc3557068"/>
      <w:bookmarkStart w:id="2185"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83"/>
      <w:bookmarkEnd w:id="2184"/>
      <w:bookmarkEnd w:id="218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2186" w:name="_Toc3566529"/>
      <w:bookmarkStart w:id="2187"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86"/>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2188" w:name="_Toc3566530"/>
      <w:bookmarkStart w:id="2189"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88"/>
      <w:bookmarkEnd w:id="2189"/>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2190" w:name="_Toc413861979"/>
      <w:bookmarkStart w:id="2191" w:name="_Toc3566531"/>
      <w:bookmarkStart w:id="2192"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2190"/>
      <w:bookmarkEnd w:id="2191"/>
      <w:bookmarkEnd w:id="219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2193" w:name="_Toc413861980"/>
      <w:bookmarkStart w:id="2194" w:name="_Toc3566532"/>
      <w:bookmarkStart w:id="2195"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193"/>
      <w:bookmarkEnd w:id="2194"/>
      <w:bookmarkEnd w:id="2195"/>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2196" w:name="_Toc413861981"/>
      <w:bookmarkStart w:id="2197" w:name="_Toc3566533"/>
      <w:bookmarkStart w:id="2198"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2196"/>
      <w:bookmarkEnd w:id="2197"/>
      <w:bookmarkEnd w:id="219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2199" w:name="_Toc3566534"/>
      <w:bookmarkStart w:id="2200"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2199"/>
      <w:bookmarkEnd w:id="2200"/>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26921159"/>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226A3F">
        <w:t>Sequence Connections</w:t>
      </w:r>
      <w:bookmarkEnd w:id="2166"/>
      <w:bookmarkEnd w:id="2216"/>
      <w:bookmarkEnd w:id="221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2218" w:name="_Toc413359638"/>
      <w:bookmarkStart w:id="2219" w:name="_Toc3557153"/>
      <w:bookmarkStart w:id="2220"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2218"/>
      <w:bookmarkEnd w:id="2219"/>
      <w:bookmarkEnd w:id="222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2221" w:name="_Toc413359639"/>
      <w:bookmarkStart w:id="2222" w:name="_Toc3557154"/>
      <w:bookmarkStart w:id="2223"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2221"/>
      <w:r w:rsidR="00307532">
        <w:t xml:space="preserve"> and spacing</w:t>
      </w:r>
      <w:bookmarkEnd w:id="2222"/>
      <w:bookmarkEnd w:id="222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2224" w:name="_Toc3557155"/>
      <w:bookmarkStart w:id="2225"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2224"/>
      <w:bookmarkEnd w:id="222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2226" w:name="_Toc3557156"/>
      <w:bookmarkStart w:id="2227"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226"/>
      <w:bookmarkEnd w:id="222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2228" w:name="_Toc3566535"/>
      <w:bookmarkStart w:id="2229"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28"/>
      <w:bookmarkEnd w:id="222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2230" w:name="_Toc3566536"/>
      <w:bookmarkStart w:id="2231"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230"/>
      <w:bookmarkEnd w:id="223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2232" w:name="_Toc3566537"/>
      <w:bookmarkStart w:id="2233"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32"/>
      <w:bookmarkEnd w:id="223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234" w:name="_Toc413359618"/>
      <w:bookmarkStart w:id="2235" w:name="_Toc3557070"/>
      <w:bookmarkStart w:id="2236" w:name="_Toc26921160"/>
      <w:bookmarkStart w:id="2237" w:name="_Toc338938922"/>
      <w:bookmarkStart w:id="2238" w:name="_Toc338939258"/>
      <w:bookmarkEnd w:id="2123"/>
      <w:bookmarkEnd w:id="2124"/>
      <w:bookmarkEnd w:id="2125"/>
      <w:r w:rsidRPr="00226A3F">
        <w:lastRenderedPageBreak/>
        <w:t>2D connections</w:t>
      </w:r>
      <w:bookmarkEnd w:id="2234"/>
      <w:bookmarkEnd w:id="2235"/>
      <w:bookmarkEnd w:id="2236"/>
    </w:p>
    <w:p w14:paraId="20394566" w14:textId="77777777" w:rsidR="00042E3F" w:rsidRPr="00226A3F" w:rsidRDefault="00042E3F" w:rsidP="00042E3F">
      <w:pPr>
        <w:pStyle w:val="Heading2"/>
      </w:pPr>
      <w:bookmarkStart w:id="2239" w:name="_Toc413359619"/>
      <w:bookmarkStart w:id="2240" w:name="_Toc3557071"/>
      <w:bookmarkStart w:id="2241" w:name="_Toc26921161"/>
      <w:r w:rsidRPr="00226A3F">
        <w:t>Generic Definitions</w:t>
      </w:r>
      <w:bookmarkEnd w:id="2239"/>
      <w:bookmarkEnd w:id="2240"/>
      <w:bookmarkEnd w:id="2241"/>
    </w:p>
    <w:p w14:paraId="50281300" w14:textId="77777777" w:rsidR="00042E3F" w:rsidRPr="00226A3F" w:rsidRDefault="00042E3F" w:rsidP="00327322">
      <w:pPr>
        <w:pStyle w:val="Heading3"/>
      </w:pPr>
      <w:bookmarkStart w:id="2242" w:name="_Toc413359620"/>
      <w:bookmarkStart w:id="2243" w:name="_Toc3557072"/>
      <w:bookmarkStart w:id="2244" w:name="_Toc26921162"/>
      <w:r w:rsidRPr="00226A3F">
        <w:t>Identification</w:t>
      </w:r>
      <w:bookmarkEnd w:id="2242"/>
      <w:bookmarkEnd w:id="2243"/>
      <w:bookmarkEnd w:id="224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2245" w:name="_Toc3566538"/>
      <w:bookmarkStart w:id="2246"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245"/>
      <w:bookmarkEnd w:id="224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247" w:name="_Toc413359621"/>
      <w:bookmarkStart w:id="2248" w:name="_Toc3557073"/>
      <w:bookmarkStart w:id="2249" w:name="_Toc26921163"/>
      <w:r w:rsidRPr="00226A3F">
        <w:t>Connection Face</w:t>
      </w:r>
      <w:bookmarkEnd w:id="2247"/>
      <w:bookmarkEnd w:id="2248"/>
      <w:bookmarkEnd w:id="224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2250" w:name="_Toc3566539"/>
      <w:bookmarkStart w:id="2251"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2250"/>
      <w:bookmarkEnd w:id="225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2252" w:name="_Toc3566540"/>
      <w:bookmarkStart w:id="2253"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252"/>
      <w:bookmarkEnd w:id="225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2254" w:name="_Toc3566541"/>
      <w:bookmarkStart w:id="2255"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254"/>
      <w:bookmarkEnd w:id="225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2256" w:name="_Toc3566542"/>
      <w:bookmarkStart w:id="2257"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256"/>
      <w:bookmarkEnd w:id="225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258" w:name="_Toc413359622"/>
      <w:bookmarkStart w:id="2259" w:name="_Toc3557074"/>
      <w:bookmarkStart w:id="2260" w:name="_Toc26921164"/>
      <w:r w:rsidRPr="00226A3F">
        <w:t>Type Specification</w:t>
      </w:r>
      <w:bookmarkEnd w:id="2258"/>
      <w:bookmarkEnd w:id="2259"/>
      <w:bookmarkEnd w:id="226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261">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262"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trPrChange w:id="2263" w:author="nick" w:date="2019-11-10T14:52:00Z">
            <w:trPr>
              <w:jc w:val="center"/>
            </w:trPr>
          </w:trPrChange>
        </w:trPr>
        <w:tc>
          <w:tcPr>
            <w:tcW w:w="2221" w:type="dxa"/>
            <w:shd w:val="clear" w:color="auto" w:fill="auto"/>
            <w:vAlign w:val="bottom"/>
            <w:tcPrChange w:id="2264" w:author="nick" w:date="2019-11-10T14:52:00Z">
              <w:tcPr>
                <w:tcW w:w="2221" w:type="dxa"/>
                <w:shd w:val="clear" w:color="auto" w:fill="auto"/>
              </w:tcPr>
            </w:tcPrChange>
          </w:tcPr>
          <w:p w14:paraId="566809C2" w14:textId="1C40A066" w:rsidR="00C5158C" w:rsidRPr="00226A3F" w:rsidRDefault="00C5158C" w:rsidP="00B20E69">
            <w:r>
              <w:rPr>
                <w:sz w:val="20"/>
                <w:szCs w:val="20"/>
              </w:rPr>
              <w:t>stacking</w:t>
            </w:r>
          </w:p>
        </w:tc>
        <w:tc>
          <w:tcPr>
            <w:tcW w:w="1842" w:type="dxa"/>
            <w:shd w:val="clear" w:color="auto" w:fill="auto"/>
            <w:vAlign w:val="bottom"/>
            <w:tcPrChange w:id="2265" w:author="nick" w:date="2019-11-10T14:52:00Z">
              <w:tcPr>
                <w:tcW w:w="1842" w:type="dxa"/>
                <w:shd w:val="clear" w:color="auto" w:fill="auto"/>
                <w:vAlign w:val="bottom"/>
              </w:tcPr>
            </w:tcPrChange>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Change w:id="2266" w:author="nick" w:date="2019-11-10T14:52:00Z">
              <w:tcPr>
                <w:tcW w:w="1701" w:type="dxa"/>
                <w:shd w:val="clear" w:color="auto" w:fill="auto"/>
                <w:vAlign w:val="bottom"/>
              </w:tcPr>
            </w:tcPrChange>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Change w:id="2267" w:author="nick" w:date="2019-11-10T14:52:00Z">
              <w:tcPr>
                <w:tcW w:w="2708" w:type="dxa"/>
                <w:shd w:val="clear" w:color="auto" w:fill="auto"/>
                <w:vAlign w:val="bottom"/>
              </w:tcPr>
            </w:tcPrChange>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2268" w:name="_Toc3566543"/>
      <w:bookmarkStart w:id="2269"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268"/>
      <w:bookmarkEnd w:id="226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270" w:name="_Toc413359623"/>
      <w:bookmarkStart w:id="2271" w:name="_Ref414345836"/>
      <w:bookmarkStart w:id="2272" w:name="_Ref414345889"/>
      <w:bookmarkStart w:id="2273" w:name="_Ref414350043"/>
      <w:bookmarkStart w:id="2274" w:name="_Ref429051261"/>
      <w:bookmarkStart w:id="2275" w:name="_Toc3557075"/>
      <w:bookmarkStart w:id="2276" w:name="_Toc26921165"/>
      <w:r w:rsidRPr="00226A3F">
        <w:lastRenderedPageBreak/>
        <w:t xml:space="preserve">Adhesive </w:t>
      </w:r>
      <w:r>
        <w:t>F</w:t>
      </w:r>
      <w:r w:rsidRPr="00226A3F">
        <w:t>aces</w:t>
      </w:r>
      <w:bookmarkEnd w:id="2270"/>
      <w:bookmarkEnd w:id="2271"/>
      <w:bookmarkEnd w:id="2272"/>
      <w:bookmarkEnd w:id="2273"/>
      <w:bookmarkEnd w:id="2274"/>
      <w:bookmarkEnd w:id="2275"/>
      <w:bookmarkEnd w:id="227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2277" w:name="_Toc413359640"/>
      <w:bookmarkStart w:id="2278" w:name="_Toc3557157"/>
      <w:bookmarkStart w:id="2279"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277"/>
      <w:bookmarkEnd w:id="2278"/>
      <w:bookmarkEnd w:id="227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2280" w:name="_Toc3566544"/>
      <w:bookmarkStart w:id="2281"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280"/>
      <w:bookmarkEnd w:id="228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2282" w:name="_Toc3566545"/>
      <w:bookmarkStart w:id="2283"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282"/>
      <w:bookmarkEnd w:id="228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2284" w:name="_Toc413359658"/>
      <w:bookmarkStart w:id="2285" w:name="_Toc3566546"/>
      <w:bookmarkStart w:id="2286"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2284"/>
      <w:bookmarkEnd w:id="2285"/>
      <w:bookmarkEnd w:id="228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287" w:name="_Toc3557076"/>
      <w:bookmarkStart w:id="2288" w:name="_Toc26921166"/>
      <w:r w:rsidRPr="007055D9">
        <w:lastRenderedPageBreak/>
        <w:t>Future extensions</w:t>
      </w:r>
      <w:bookmarkEnd w:id="2114"/>
      <w:bookmarkEnd w:id="2237"/>
      <w:bookmarkEnd w:id="2238"/>
      <w:bookmarkEnd w:id="2287"/>
      <w:bookmarkEnd w:id="2288"/>
    </w:p>
    <w:p w14:paraId="73353AE4" w14:textId="77777777" w:rsidR="00C107D0" w:rsidRPr="00226A3F" w:rsidRDefault="00C107D0" w:rsidP="00235336">
      <w:pPr>
        <w:jc w:val="both"/>
      </w:pPr>
      <w:bookmarkStart w:id="2289" w:name="_Toc338938925"/>
      <w:bookmarkStart w:id="229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291" w:name="_Toc338938923"/>
      <w:bookmarkStart w:id="2292" w:name="_Toc338939259"/>
      <w:bookmarkStart w:id="2293" w:name="_Toc413359625"/>
      <w:bookmarkStart w:id="2294" w:name="_Toc3557077"/>
      <w:bookmarkStart w:id="2295" w:name="_Toc26921167"/>
      <w:r w:rsidRPr="00226A3F">
        <w:t>Additional parameters for spot and seam welds</w:t>
      </w:r>
      <w:bookmarkEnd w:id="2291"/>
      <w:bookmarkEnd w:id="2292"/>
      <w:bookmarkEnd w:id="2293"/>
      <w:bookmarkEnd w:id="2294"/>
      <w:bookmarkEnd w:id="229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296" w:name="_Ref338846673"/>
      <w:bookmarkStart w:id="2297" w:name="_Toc338938924"/>
      <w:bookmarkStart w:id="2298" w:name="_Toc338939260"/>
      <w:bookmarkStart w:id="2299" w:name="_Toc413359626"/>
      <w:bookmarkStart w:id="2300" w:name="_Toc3557078"/>
      <w:bookmarkStart w:id="2301" w:name="_Toc26921168"/>
      <w:r w:rsidRPr="00226A3F">
        <w:t>Other relevant and new joint types</w:t>
      </w:r>
      <w:bookmarkEnd w:id="2296"/>
      <w:bookmarkEnd w:id="2297"/>
      <w:bookmarkEnd w:id="2298"/>
      <w:bookmarkEnd w:id="2299"/>
      <w:bookmarkEnd w:id="2300"/>
      <w:bookmarkEnd w:id="230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302" w:name="_Toc3557079"/>
      <w:bookmarkStart w:id="2303" w:name="_Toc26921169"/>
      <w:r w:rsidRPr="009F23CF">
        <w:lastRenderedPageBreak/>
        <w:t>Disclaimer</w:t>
      </w:r>
      <w:bookmarkEnd w:id="2302"/>
      <w:bookmarkEnd w:id="230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304" w:name="_Toc3557080"/>
      <w:bookmarkStart w:id="2305" w:name="_Toc26921170"/>
      <w:r w:rsidRPr="007055D9">
        <w:lastRenderedPageBreak/>
        <w:t>References</w:t>
      </w:r>
      <w:bookmarkEnd w:id="2115"/>
      <w:bookmarkEnd w:id="2116"/>
      <w:bookmarkEnd w:id="2289"/>
      <w:bookmarkEnd w:id="2290"/>
      <w:bookmarkEnd w:id="2304"/>
      <w:bookmarkEnd w:id="2305"/>
    </w:p>
    <w:p w14:paraId="70EC254B" w14:textId="77777777" w:rsidR="00C107D0" w:rsidRPr="00226A3F" w:rsidRDefault="00255787" w:rsidP="00C107D0">
      <w:pPr>
        <w:pStyle w:val="Bibliography"/>
        <w:rPr>
          <w:kern w:val="22"/>
        </w:rPr>
      </w:pPr>
      <w:bookmarkStart w:id="2306" w:name="ReferenceHuf2001"/>
      <w:r w:rsidRPr="007055D9">
        <w:t>[</w:t>
      </w:r>
      <w:r w:rsidR="007A7FDF" w:rsidRPr="007055D9">
        <w:t>1</w:t>
      </w:r>
      <w:r w:rsidRPr="007055D9">
        <w:t>]</w:t>
      </w:r>
      <w:bookmarkEnd w:id="230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307" w:name="ReferenceZha2005"/>
      <w:r w:rsidRPr="00226A3F">
        <w:rPr>
          <w:kern w:val="22"/>
        </w:rPr>
        <w:t>[2]</w:t>
      </w:r>
      <w:bookmarkEnd w:id="230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308" w:name="ReferenceGai2006"/>
      <w:r w:rsidRPr="00226A3F">
        <w:rPr>
          <w:kern w:val="22"/>
        </w:rPr>
        <w:t>[3]</w:t>
      </w:r>
      <w:bookmarkEnd w:id="230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309" w:name="ReferenceBet2008"/>
      <w:r w:rsidRPr="00226A3F">
        <w:rPr>
          <w:kern w:val="22"/>
        </w:rPr>
        <w:t>[4]</w:t>
      </w:r>
      <w:bookmarkEnd w:id="2309"/>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310" w:name="ReferenceMik20061"/>
      <w:r w:rsidRPr="00226A3F">
        <w:rPr>
          <w:kern w:val="22"/>
        </w:rPr>
        <w:t>[5]</w:t>
      </w:r>
      <w:bookmarkEnd w:id="231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311" w:name="CiteFATXML"/>
      <w:r w:rsidRPr="008A051D">
        <w:rPr>
          <w:lang w:val="de-DE"/>
        </w:rPr>
        <w:t>[</w:t>
      </w:r>
      <w:r w:rsidR="00AF1592">
        <w:rPr>
          <w:lang w:val="de-DE"/>
        </w:rPr>
        <w:t>7</w:t>
      </w:r>
      <w:r w:rsidRPr="008A051D">
        <w:rPr>
          <w:lang w:val="de-DE"/>
        </w:rPr>
        <w:t>]</w:t>
      </w:r>
      <w:bookmarkEnd w:id="231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796847" w:rsidRDefault="00796847">
      <w:pPr>
        <w:pStyle w:val="CommentText"/>
      </w:pPr>
      <w:r>
        <w:rPr>
          <w:rStyle w:val="CommentReference"/>
        </w:rPr>
        <w:annotationRef/>
      </w:r>
      <w:r>
        <w:t>Changed the XML specification of femdata, to match the proposed changes of FATXML.</w:t>
      </w:r>
    </w:p>
    <w:p w14:paraId="2B28D942" w14:textId="60429FDD" w:rsidR="00796847" w:rsidRDefault="00796847">
      <w:pPr>
        <w:pStyle w:val="CommentText"/>
      </w:pPr>
      <w:r>
        <w:t>In Darmstadt May 2019, the AK group was demonstrated with an example that does not include CAE_DATA, VERSION, REPRESENTATION, COMMENT, nor CAE_MEMBER.</w:t>
      </w:r>
    </w:p>
    <w:p w14:paraId="091E08C2" w14:textId="301CBB98" w:rsidR="00796847" w:rsidRDefault="00796847">
      <w:pPr>
        <w:pStyle w:val="CommentText"/>
      </w:pPr>
      <w:r>
        <w:t>Only &lt;entity&gt; was necessary to describe the FE entities of the connection’s representation.</w:t>
      </w:r>
    </w:p>
  </w:comment>
  <w:comment w:id="191" w:author="nick" w:date="2019-12-19T20:35:00Z" w:initials="n">
    <w:p w14:paraId="213FC451" w14:textId="2A9C5071" w:rsidR="00A66FA9" w:rsidRDefault="00A66FA9">
      <w:pPr>
        <w:pStyle w:val="CommentText"/>
      </w:pPr>
      <w:r>
        <w:rPr>
          <w:rStyle w:val="CommentReference"/>
        </w:rPr>
        <w:annotationRef/>
      </w:r>
      <w:r w:rsidR="00817D7E">
        <w:t xml:space="preserve">This implies that </w:t>
      </w:r>
      <w:r w:rsidR="00817D7E">
        <w:t>a contact may not be defined for a self-connecting joint. I think this constraint should be lifted.</w:t>
      </w:r>
    </w:p>
  </w:comment>
  <w:comment w:id="540" w:author="m.kalaitzaki" w:date="2019-10-29T19:20:00Z" w:initials="m">
    <w:p w14:paraId="4C00160C" w14:textId="7BC23355" w:rsidR="00796847" w:rsidRPr="00B14B2C" w:rsidRDefault="00796847">
      <w:pPr>
        <w:pStyle w:val="CommentText"/>
      </w:pPr>
      <w:r>
        <w:rPr>
          <w:rStyle w:val="CommentReference"/>
        </w:rPr>
        <w:annotationRef/>
      </w:r>
      <w:r>
        <w:t>Perhaps a check sh</w:t>
      </w:r>
      <w:r w:rsidRPr="0033379A">
        <w:t>ο</w:t>
      </w:r>
      <w:r>
        <w:t>uld be added to assert that max_grip &gt; min_grip</w:t>
      </w:r>
    </w:p>
  </w:comment>
  <w:comment w:id="539" w:author="Dr. Carsten Franke" w:date="2019-11-24T12:20:00Z" w:initials="CF">
    <w:p w14:paraId="12973899" w14:textId="1B336903" w:rsidR="00796847" w:rsidRDefault="00796847">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796847" w:rsidRDefault="00796847">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796847" w:rsidRDefault="00796847" w:rsidP="00E901B5">
      <w:pPr>
        <w:pStyle w:val="CommentText"/>
        <w:numPr>
          <w:ilvl w:val="0"/>
          <w:numId w:val="57"/>
        </w:numPr>
      </w:pPr>
      <w:r>
        <w:t xml:space="preserve">I suggest to have them "all or none" – and to discuss this with the AK, on next occasion! </w:t>
      </w:r>
    </w:p>
  </w:comment>
  <w:comment w:id="607" w:author="nick" w:date="2019-10-29T19:20:00Z" w:initials="n">
    <w:p w14:paraId="31B29C41" w14:textId="2C213FC8" w:rsidR="00796847" w:rsidRDefault="00796847">
      <w:pPr>
        <w:pStyle w:val="CommentText"/>
      </w:pPr>
      <w:r>
        <w:rPr>
          <w:rStyle w:val="CommentReference"/>
        </w:rPr>
        <w:annotationRef/>
      </w:r>
      <w:r>
        <w:t>I rephrased it, because bolts always have a nut.</w:t>
      </w:r>
    </w:p>
  </w:comment>
  <w:comment w:id="622" w:author="nick" w:date="2019-10-29T19:20:00Z" w:initials="n">
    <w:p w14:paraId="46B54B1E" w14:textId="340FA0BB" w:rsidR="00796847" w:rsidRDefault="00796847">
      <w:pPr>
        <w:pStyle w:val="CommentText"/>
      </w:pPr>
      <w:r>
        <w:rPr>
          <w:rStyle w:val="CommentReference"/>
        </w:rPr>
        <w:annotationRef/>
      </w:r>
    </w:p>
  </w:comment>
  <w:comment w:id="623" w:author="nick" w:date="2019-10-29T19:20:00Z" w:initials="n">
    <w:p w14:paraId="6AC8D420" w14:textId="357EC45D" w:rsidR="00796847" w:rsidRDefault="00796847">
      <w:pPr>
        <w:pStyle w:val="CommentText"/>
      </w:pPr>
      <w:r>
        <w:rPr>
          <w:rStyle w:val="CommentReference"/>
        </w:rPr>
        <w:annotationRef/>
      </w:r>
      <w:proofErr w:type="gramStart"/>
      <w:r>
        <w:t>makes</w:t>
      </w:r>
      <w:proofErr w:type="gramEnd"/>
      <w:r>
        <w:t xml:space="preserve"> clear that these contacts not described here</w:t>
      </w:r>
    </w:p>
  </w:comment>
  <w:comment w:id="710" w:author="nick" w:date="2019-10-29T19:20:00Z" w:initials="n">
    <w:p w14:paraId="6D459460" w14:textId="24FABA59" w:rsidR="00796847" w:rsidRDefault="00796847">
      <w:pPr>
        <w:pStyle w:val="CommentText"/>
      </w:pPr>
      <w:r>
        <w:rPr>
          <w:rStyle w:val="CommentReference"/>
        </w:rPr>
        <w:annotationRef/>
      </w:r>
      <w:r>
        <w:t>Example exhibits usage of 5.3.2 to define local contacts</w:t>
      </w:r>
    </w:p>
  </w:comment>
  <w:comment w:id="807" w:author="nick" w:date="2019-10-29T19:20:00Z" w:initials="n">
    <w:p w14:paraId="4B1DBCDD" w14:textId="20BB62FC" w:rsidR="00796847" w:rsidRDefault="00796847">
      <w:pPr>
        <w:pStyle w:val="CommentText"/>
      </w:pPr>
      <w:r>
        <w:rPr>
          <w:rStyle w:val="CommentReference"/>
        </w:rPr>
        <w:annotationRef/>
      </w:r>
      <w:r>
        <w:t>Exhibits all possible usages of contacts</w:t>
      </w:r>
    </w:p>
  </w:comment>
  <w:comment w:id="1395" w:author="nick" w:date="2019-10-29T19:20:00Z" w:initials="n">
    <w:p w14:paraId="4FFDF2F5" w14:textId="77777777" w:rsidR="00796847" w:rsidRDefault="00796847" w:rsidP="007E22E1">
      <w:pPr>
        <w:pStyle w:val="CommentText"/>
      </w:pPr>
      <w:r>
        <w:rPr>
          <w:rStyle w:val="CommentReference"/>
        </w:rPr>
        <w:annotationRef/>
      </w:r>
      <w:r>
        <w:t>Example exhibits usage of 5.3.2 to define local contacts</w:t>
      </w:r>
    </w:p>
  </w:comment>
  <w:comment w:id="1736" w:author="m.kalaitzaki" w:date="2019-11-24T12:20:00Z" w:initials="m">
    <w:p w14:paraId="072C9FC4" w14:textId="5A0A8BB1" w:rsidR="00796847" w:rsidRDefault="00796847">
      <w:pPr>
        <w:pStyle w:val="CommentText"/>
      </w:pPr>
      <w:r>
        <w:rPr>
          <w:rStyle w:val="CommentReference"/>
        </w:rPr>
        <w:annotationRef/>
      </w:r>
    </w:p>
    <w:p w14:paraId="55F9E0D8" w14:textId="4DA5E44A" w:rsidR="00796847" w:rsidRDefault="00796847">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796847" w:rsidRDefault="00796847">
      <w:pPr>
        <w:pStyle w:val="CommentText"/>
      </w:pPr>
    </w:p>
    <w:p w14:paraId="69831420" w14:textId="30398969" w:rsidR="00796847" w:rsidRPr="00A142EA" w:rsidRDefault="00796847"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796847" w:rsidRDefault="00796847">
      <w:pPr>
        <w:pStyle w:val="CommentText"/>
      </w:pPr>
    </w:p>
    <w:p w14:paraId="5A502DB2" w14:textId="0BADB034" w:rsidR="00796847" w:rsidRDefault="00796847" w:rsidP="00A142EA">
      <w:pPr>
        <w:pStyle w:val="CommentText"/>
      </w:pPr>
      <w:r>
        <w:t>Note that I-welds do not have "section" attribute, at all.</w:t>
      </w:r>
    </w:p>
    <w:p w14:paraId="6C7CC17E" w14:textId="77777777" w:rsidR="00796847" w:rsidRDefault="00796847" w:rsidP="00A142EA">
      <w:pPr>
        <w:pStyle w:val="CommentText"/>
      </w:pPr>
    </w:p>
    <w:p w14:paraId="73B846F3" w14:textId="7F86D8B3" w:rsidR="00796847" w:rsidRDefault="00796847" w:rsidP="00A142EA">
      <w:pPr>
        <w:pStyle w:val="CommentText"/>
      </w:pPr>
      <w:r>
        <w:t xml:space="preserve">Should we erase this </w:t>
      </w:r>
      <w:proofErr w:type="gramStart"/>
      <w:r>
        <w:t>altogether ?</w:t>
      </w:r>
      <w:proofErr w:type="gramEnd"/>
    </w:p>
  </w:comment>
  <w:comment w:id="1737" w:author="Dr. Carsten Franke" w:date="2019-10-29T19:20:00Z" w:initials="CF">
    <w:p w14:paraId="392216DA" w14:textId="54A4C36F" w:rsidR="00796847" w:rsidRDefault="00796847">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9EF4C" w14:textId="77777777" w:rsidR="00817D7E" w:rsidRDefault="00817D7E">
      <w:r>
        <w:separator/>
      </w:r>
    </w:p>
  </w:endnote>
  <w:endnote w:type="continuationSeparator" w:id="0">
    <w:p w14:paraId="1FC655B1" w14:textId="77777777" w:rsidR="00817D7E" w:rsidRDefault="00817D7E">
      <w:r>
        <w:continuationSeparator/>
      </w:r>
    </w:p>
  </w:endnote>
  <w:endnote w:type="continuationNotice" w:id="1">
    <w:p w14:paraId="18794905" w14:textId="77777777" w:rsidR="00817D7E" w:rsidRDefault="00817D7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79684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796847" w:rsidRPr="00A713A1" w:rsidRDefault="00796847" w:rsidP="00FC39A1">
          <w:pPr>
            <w:pStyle w:val="Footer"/>
            <w:rPr>
              <w:sz w:val="16"/>
              <w:szCs w:val="16"/>
            </w:rPr>
          </w:pPr>
        </w:p>
      </w:tc>
    </w:tr>
    <w:tr w:rsidR="0079684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796847" w:rsidRPr="00823E25" w:rsidRDefault="00796847"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12" w:author="nick" w:date="2019-12-19T18:55:00Z">
            <w:r>
              <w:rPr>
                <w:noProof/>
                <w:sz w:val="16"/>
                <w:szCs w:val="16"/>
              </w:rPr>
              <w:t>December 19, 2019</w:t>
            </w:r>
          </w:ins>
          <w:del w:id="2313"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796847" w:rsidRPr="00A713A1" w:rsidRDefault="00796847"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66FA9">
            <w:rPr>
              <w:rStyle w:val="PageNumber"/>
              <w:noProof/>
              <w:sz w:val="16"/>
              <w:szCs w:val="16"/>
              <w:lang w:val="de-DE"/>
            </w:rPr>
            <w:t>40</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796847" w:rsidRPr="00A713A1" w:rsidRDefault="00796847"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796847" w:rsidRPr="00263F8C" w:rsidRDefault="00796847"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C256F2" w14:textId="77777777" w:rsidR="00817D7E" w:rsidRDefault="00817D7E">
      <w:r>
        <w:separator/>
      </w:r>
    </w:p>
  </w:footnote>
  <w:footnote w:type="continuationSeparator" w:id="0">
    <w:p w14:paraId="433B3CA3" w14:textId="77777777" w:rsidR="00817D7E" w:rsidRDefault="00817D7E">
      <w:r>
        <w:continuationSeparator/>
      </w:r>
    </w:p>
  </w:footnote>
  <w:footnote w:type="continuationNotice" w:id="1">
    <w:p w14:paraId="476AE359" w14:textId="77777777" w:rsidR="00817D7E" w:rsidRDefault="00817D7E">
      <w:pPr>
        <w:spacing w:after="0"/>
      </w:pPr>
    </w:p>
  </w:footnote>
  <w:footnote w:id="2">
    <w:p w14:paraId="6F81E59D" w14:textId="7B35D24D" w:rsidR="00796847" w:rsidRPr="00DB42BD" w:rsidRDefault="00796847"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796847" w:rsidRPr="001C48A8" w:rsidRDefault="00796847">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796847" w:rsidRPr="00E211E6" w:rsidRDefault="00796847"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796847" w:rsidRPr="00860E71" w:rsidRDefault="00796847"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796847" w:rsidRPr="005779C6" w:rsidRDefault="00796847">
      <w:pPr>
        <w:pStyle w:val="FootnoteText"/>
      </w:pPr>
      <w:r>
        <w:rPr>
          <w:rStyle w:val="FootnoteReference"/>
        </w:rPr>
        <w:footnoteRef/>
      </w:r>
      <w:r>
        <w:t xml:space="preserve"> MEDINA support for v3.0 is unforeseen.</w:t>
      </w:r>
    </w:p>
  </w:footnote>
  <w:footnote w:id="7">
    <w:p w14:paraId="44B1FD77" w14:textId="77777777" w:rsidR="00796847" w:rsidRPr="00E11D02" w:rsidRDefault="00796847">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796847" w:rsidRPr="006E4DF4" w:rsidRDefault="006E4DF4">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rsidR="00E6463A">
        <w:t xml:space="preserve"> […]. </w:t>
      </w:r>
      <w:r w:rsidR="00E6463A" w:rsidRPr="00E6463A">
        <w:t xml:space="preserve">ABAQUS currently supports the FATXML-Format only with special defined comment cards </w:t>
      </w:r>
      <w:r w:rsidR="00E6463A">
        <w:t xml:space="preserve">[…] </w:t>
      </w:r>
      <w:r w:rsidRPr="006E4DF4">
        <w:t xml:space="preserve">“ </w:t>
      </w:r>
    </w:p>
  </w:footnote>
  <w:footnote w:id="9">
    <w:p w14:paraId="60DDC0AF" w14:textId="07E8AD7F" w:rsidR="00796847" w:rsidRPr="00A81382" w:rsidRDefault="00A81382">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796847" w:rsidRPr="00B17E85" w:rsidRDefault="00796847"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796847" w:rsidRPr="00F70171" w:rsidRDefault="00796847"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796847" w:rsidRDefault="00796847">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796847" w:rsidRPr="003974C3" w:rsidRDefault="00796847"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796847" w:rsidRPr="00D74FE5" w:rsidRDefault="00796847">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796847" w:rsidRPr="00E41964" w:rsidRDefault="00796847">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796847" w:rsidRPr="00C01C5C" w:rsidRDefault="00796847">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796847" w:rsidRPr="006C3E10" w:rsidRDefault="00796847">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796847" w:rsidRDefault="00796847">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796847" w:rsidRDefault="00796847">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796847" w:rsidRDefault="00796847">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796847" w:rsidRDefault="00796847">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796847" w:rsidRPr="00FA0EDB" w:rsidRDefault="00796847">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796847" w14:paraId="4D6F4B17" w14:textId="77777777" w:rsidTr="00A713A1">
      <w:trPr>
        <w:trHeight w:val="355"/>
      </w:trPr>
      <w:tc>
        <w:tcPr>
          <w:tcW w:w="2500" w:type="pct"/>
          <w:shd w:val="clear" w:color="auto" w:fill="auto"/>
          <w:vAlign w:val="bottom"/>
        </w:tcPr>
        <w:p w14:paraId="62C79BAD" w14:textId="77777777" w:rsidR="00796847" w:rsidRPr="000C0927" w:rsidRDefault="00796847"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796847" w:rsidRPr="000C0927" w:rsidRDefault="00796847"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796847" w:rsidRPr="00263F8C" w:rsidRDefault="00796847"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D7E"/>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08AD1-0EA2-40D5-9F95-258FB8E4A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98</TotalTime>
  <Pages>157</Pages>
  <Words>44809</Words>
  <Characters>255412</Characters>
  <Application>Microsoft Office Word</Application>
  <DocSecurity>0</DocSecurity>
  <Lines>2128</Lines>
  <Paragraphs>599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299622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104</cp:revision>
  <cp:lastPrinted>2015-03-23T01:59:00Z</cp:lastPrinted>
  <dcterms:created xsi:type="dcterms:W3CDTF">2019-05-16T08:07:00Z</dcterms:created>
  <dcterms:modified xsi:type="dcterms:W3CDTF">2019-12-19T18:35:00Z</dcterms:modified>
</cp:coreProperties>
</file>