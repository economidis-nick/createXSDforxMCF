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D185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0132267"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C6A476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1824AD">
        <w:rPr>
          <w:noProof/>
        </w:rPr>
        <w:t>May 4,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3CC1CE4B" w14:textId="77777777" w:rsidR="00442ED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38902864" w:history="1">
        <w:r w:rsidR="00442EDE" w:rsidRPr="00901E3A">
          <w:rPr>
            <w:rStyle w:val="Hyperlink"/>
            <w:noProof/>
            <w14:scene3d>
              <w14:camera w14:prst="orthographicFront"/>
              <w14:lightRig w14:rig="threePt" w14:dir="t">
                <w14:rot w14:lat="0" w14:lon="0" w14:rev="0"/>
              </w14:lightRig>
            </w14:scene3d>
          </w:rPr>
          <w:t>1</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Introduction</w:t>
        </w:r>
        <w:r w:rsidR="00442EDE">
          <w:rPr>
            <w:noProof/>
            <w:webHidden/>
          </w:rPr>
          <w:tab/>
        </w:r>
        <w:r w:rsidR="00442EDE">
          <w:rPr>
            <w:noProof/>
            <w:webHidden/>
          </w:rPr>
          <w:fldChar w:fldCharType="begin"/>
        </w:r>
        <w:r w:rsidR="00442EDE">
          <w:rPr>
            <w:noProof/>
            <w:webHidden/>
          </w:rPr>
          <w:instrText xml:space="preserve"> PAGEREF _Toc38902864 \h </w:instrText>
        </w:r>
        <w:r w:rsidR="00442EDE">
          <w:rPr>
            <w:noProof/>
            <w:webHidden/>
          </w:rPr>
        </w:r>
        <w:r w:rsidR="00442EDE">
          <w:rPr>
            <w:noProof/>
            <w:webHidden/>
          </w:rPr>
          <w:fldChar w:fldCharType="separate"/>
        </w:r>
        <w:r w:rsidR="00442EDE">
          <w:rPr>
            <w:noProof/>
            <w:webHidden/>
          </w:rPr>
          <w:t>19</w:t>
        </w:r>
        <w:r w:rsidR="00442EDE">
          <w:rPr>
            <w:noProof/>
            <w:webHidden/>
          </w:rPr>
          <w:fldChar w:fldCharType="end"/>
        </w:r>
      </w:hyperlink>
    </w:p>
    <w:p w14:paraId="7213F34D"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65" w:history="1">
        <w:r w:rsidR="00442EDE" w:rsidRPr="00901E3A">
          <w:rPr>
            <w:rStyle w:val="Hyperlink"/>
            <w:noProof/>
          </w:rPr>
          <w:t>1.1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Motivation</w:t>
        </w:r>
        <w:r w:rsidR="00442EDE">
          <w:rPr>
            <w:noProof/>
            <w:webHidden/>
          </w:rPr>
          <w:tab/>
        </w:r>
        <w:r w:rsidR="00442EDE">
          <w:rPr>
            <w:noProof/>
            <w:webHidden/>
          </w:rPr>
          <w:fldChar w:fldCharType="begin"/>
        </w:r>
        <w:r w:rsidR="00442EDE">
          <w:rPr>
            <w:noProof/>
            <w:webHidden/>
          </w:rPr>
          <w:instrText xml:space="preserve"> PAGEREF _Toc38902865 \h </w:instrText>
        </w:r>
        <w:r w:rsidR="00442EDE">
          <w:rPr>
            <w:noProof/>
            <w:webHidden/>
          </w:rPr>
        </w:r>
        <w:r w:rsidR="00442EDE">
          <w:rPr>
            <w:noProof/>
            <w:webHidden/>
          </w:rPr>
          <w:fldChar w:fldCharType="separate"/>
        </w:r>
        <w:r w:rsidR="00442EDE">
          <w:rPr>
            <w:noProof/>
            <w:webHidden/>
          </w:rPr>
          <w:t>19</w:t>
        </w:r>
        <w:r w:rsidR="00442EDE">
          <w:rPr>
            <w:noProof/>
            <w:webHidden/>
          </w:rPr>
          <w:fldChar w:fldCharType="end"/>
        </w:r>
      </w:hyperlink>
    </w:p>
    <w:p w14:paraId="0269CBEF"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66" w:history="1">
        <w:r w:rsidR="00442EDE" w:rsidRPr="00901E3A">
          <w:rPr>
            <w:rStyle w:val="Hyperlink"/>
            <w:noProof/>
          </w:rPr>
          <w:t>1.2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MCF at Ford</w:t>
        </w:r>
        <w:r w:rsidR="00442EDE">
          <w:rPr>
            <w:noProof/>
            <w:webHidden/>
          </w:rPr>
          <w:tab/>
        </w:r>
        <w:r w:rsidR="00442EDE">
          <w:rPr>
            <w:noProof/>
            <w:webHidden/>
          </w:rPr>
          <w:fldChar w:fldCharType="begin"/>
        </w:r>
        <w:r w:rsidR="00442EDE">
          <w:rPr>
            <w:noProof/>
            <w:webHidden/>
          </w:rPr>
          <w:instrText xml:space="preserve"> PAGEREF _Toc38902866 \h </w:instrText>
        </w:r>
        <w:r w:rsidR="00442EDE">
          <w:rPr>
            <w:noProof/>
            <w:webHidden/>
          </w:rPr>
        </w:r>
        <w:r w:rsidR="00442EDE">
          <w:rPr>
            <w:noProof/>
            <w:webHidden/>
          </w:rPr>
          <w:fldChar w:fldCharType="separate"/>
        </w:r>
        <w:r w:rsidR="00442EDE">
          <w:rPr>
            <w:noProof/>
            <w:webHidden/>
          </w:rPr>
          <w:t>19</w:t>
        </w:r>
        <w:r w:rsidR="00442EDE">
          <w:rPr>
            <w:noProof/>
            <w:webHidden/>
          </w:rPr>
          <w:fldChar w:fldCharType="end"/>
        </w:r>
      </w:hyperlink>
    </w:p>
    <w:p w14:paraId="2FC14626"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67" w:history="1">
        <w:r w:rsidR="00442EDE" w:rsidRPr="00901E3A">
          <w:rPr>
            <w:rStyle w:val="Hyperlink"/>
            <w:noProof/>
          </w:rPr>
          <w:t>1.3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From MCF to χMCF - The Scope of the Document</w:t>
        </w:r>
        <w:r w:rsidR="00442EDE">
          <w:rPr>
            <w:noProof/>
            <w:webHidden/>
          </w:rPr>
          <w:tab/>
        </w:r>
        <w:r w:rsidR="00442EDE">
          <w:rPr>
            <w:noProof/>
            <w:webHidden/>
          </w:rPr>
          <w:fldChar w:fldCharType="begin"/>
        </w:r>
        <w:r w:rsidR="00442EDE">
          <w:rPr>
            <w:noProof/>
            <w:webHidden/>
          </w:rPr>
          <w:instrText xml:space="preserve"> PAGEREF _Toc38902867 \h </w:instrText>
        </w:r>
        <w:r w:rsidR="00442EDE">
          <w:rPr>
            <w:noProof/>
            <w:webHidden/>
          </w:rPr>
        </w:r>
        <w:r w:rsidR="00442EDE">
          <w:rPr>
            <w:noProof/>
            <w:webHidden/>
          </w:rPr>
          <w:fldChar w:fldCharType="separate"/>
        </w:r>
        <w:r w:rsidR="00442EDE">
          <w:rPr>
            <w:noProof/>
            <w:webHidden/>
          </w:rPr>
          <w:t>19</w:t>
        </w:r>
        <w:r w:rsidR="00442EDE">
          <w:rPr>
            <w:noProof/>
            <w:webHidden/>
          </w:rPr>
          <w:fldChar w:fldCharType="end"/>
        </w:r>
      </w:hyperlink>
    </w:p>
    <w:p w14:paraId="24ACEDBC"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868" w:history="1">
        <w:r w:rsidR="00442EDE" w:rsidRPr="00901E3A">
          <w:rPr>
            <w:rStyle w:val="Hyperlink"/>
            <w:noProof/>
            <w14:scene3d>
              <w14:camera w14:prst="orthographicFront"/>
              <w14:lightRig w14:rig="threePt" w14:dir="t">
                <w14:rot w14:lat="0" w14:lon="0" w14:rev="0"/>
              </w14:lightRig>
            </w14:scene3d>
          </w:rPr>
          <w:t>2</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Design Principles and Basic Features of χMCF</w:t>
        </w:r>
        <w:r w:rsidR="00442EDE">
          <w:rPr>
            <w:noProof/>
            <w:webHidden/>
          </w:rPr>
          <w:tab/>
        </w:r>
        <w:r w:rsidR="00442EDE">
          <w:rPr>
            <w:noProof/>
            <w:webHidden/>
          </w:rPr>
          <w:fldChar w:fldCharType="begin"/>
        </w:r>
        <w:r w:rsidR="00442EDE">
          <w:rPr>
            <w:noProof/>
            <w:webHidden/>
          </w:rPr>
          <w:instrText xml:space="preserve"> PAGEREF _Toc38902868 \h </w:instrText>
        </w:r>
        <w:r w:rsidR="00442EDE">
          <w:rPr>
            <w:noProof/>
            <w:webHidden/>
          </w:rPr>
        </w:r>
        <w:r w:rsidR="00442EDE">
          <w:rPr>
            <w:noProof/>
            <w:webHidden/>
          </w:rPr>
          <w:fldChar w:fldCharType="separate"/>
        </w:r>
        <w:r w:rsidR="00442EDE">
          <w:rPr>
            <w:noProof/>
            <w:webHidden/>
          </w:rPr>
          <w:t>21</w:t>
        </w:r>
        <w:r w:rsidR="00442EDE">
          <w:rPr>
            <w:noProof/>
            <w:webHidden/>
          </w:rPr>
          <w:fldChar w:fldCharType="end"/>
        </w:r>
      </w:hyperlink>
    </w:p>
    <w:p w14:paraId="19290C2F"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69" w:history="1">
        <w:r w:rsidR="00442EDE" w:rsidRPr="00901E3A">
          <w:rPr>
            <w:rStyle w:val="Hyperlink"/>
            <w:noProof/>
          </w:rPr>
          <w:t>2.1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Design Principles</w:t>
        </w:r>
        <w:r w:rsidR="00442EDE">
          <w:rPr>
            <w:noProof/>
            <w:webHidden/>
          </w:rPr>
          <w:tab/>
        </w:r>
        <w:r w:rsidR="00442EDE">
          <w:rPr>
            <w:noProof/>
            <w:webHidden/>
          </w:rPr>
          <w:fldChar w:fldCharType="begin"/>
        </w:r>
        <w:r w:rsidR="00442EDE">
          <w:rPr>
            <w:noProof/>
            <w:webHidden/>
          </w:rPr>
          <w:instrText xml:space="preserve"> PAGEREF _Toc38902869 \h </w:instrText>
        </w:r>
        <w:r w:rsidR="00442EDE">
          <w:rPr>
            <w:noProof/>
            <w:webHidden/>
          </w:rPr>
        </w:r>
        <w:r w:rsidR="00442EDE">
          <w:rPr>
            <w:noProof/>
            <w:webHidden/>
          </w:rPr>
          <w:fldChar w:fldCharType="separate"/>
        </w:r>
        <w:r w:rsidR="00442EDE">
          <w:rPr>
            <w:noProof/>
            <w:webHidden/>
          </w:rPr>
          <w:t>21</w:t>
        </w:r>
        <w:r w:rsidR="00442EDE">
          <w:rPr>
            <w:noProof/>
            <w:webHidden/>
          </w:rPr>
          <w:fldChar w:fldCharType="end"/>
        </w:r>
      </w:hyperlink>
    </w:p>
    <w:p w14:paraId="56C5141B"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0" w:history="1">
        <w:r w:rsidR="00442EDE" w:rsidRPr="00901E3A">
          <w:rPr>
            <w:rStyle w:val="Hyperlink"/>
            <w:noProof/>
          </w:rPr>
          <w:t>2.2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Idealization of Joints</w:t>
        </w:r>
        <w:r w:rsidR="00442EDE">
          <w:rPr>
            <w:noProof/>
            <w:webHidden/>
          </w:rPr>
          <w:tab/>
        </w:r>
        <w:r w:rsidR="00442EDE">
          <w:rPr>
            <w:noProof/>
            <w:webHidden/>
          </w:rPr>
          <w:fldChar w:fldCharType="begin"/>
        </w:r>
        <w:r w:rsidR="00442EDE">
          <w:rPr>
            <w:noProof/>
            <w:webHidden/>
          </w:rPr>
          <w:instrText xml:space="preserve"> PAGEREF _Toc38902870 \h </w:instrText>
        </w:r>
        <w:r w:rsidR="00442EDE">
          <w:rPr>
            <w:noProof/>
            <w:webHidden/>
          </w:rPr>
        </w:r>
        <w:r w:rsidR="00442EDE">
          <w:rPr>
            <w:noProof/>
            <w:webHidden/>
          </w:rPr>
          <w:fldChar w:fldCharType="separate"/>
        </w:r>
        <w:r w:rsidR="00442EDE">
          <w:rPr>
            <w:noProof/>
            <w:webHidden/>
          </w:rPr>
          <w:t>22</w:t>
        </w:r>
        <w:r w:rsidR="00442EDE">
          <w:rPr>
            <w:noProof/>
            <w:webHidden/>
          </w:rPr>
          <w:fldChar w:fldCharType="end"/>
        </w:r>
      </w:hyperlink>
    </w:p>
    <w:p w14:paraId="61A13004"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1" w:history="1">
        <w:r w:rsidR="00442EDE" w:rsidRPr="00901E3A">
          <w:rPr>
            <w:rStyle w:val="Hyperlink"/>
            <w:noProof/>
          </w:rPr>
          <w:t>2.3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Reconstruction of Joints from χMCF</w:t>
        </w:r>
        <w:r w:rsidR="00442EDE">
          <w:rPr>
            <w:noProof/>
            <w:webHidden/>
          </w:rPr>
          <w:tab/>
        </w:r>
        <w:r w:rsidR="00442EDE">
          <w:rPr>
            <w:noProof/>
            <w:webHidden/>
          </w:rPr>
          <w:fldChar w:fldCharType="begin"/>
        </w:r>
        <w:r w:rsidR="00442EDE">
          <w:rPr>
            <w:noProof/>
            <w:webHidden/>
          </w:rPr>
          <w:instrText xml:space="preserve"> PAGEREF _Toc38902871 \h </w:instrText>
        </w:r>
        <w:r w:rsidR="00442EDE">
          <w:rPr>
            <w:noProof/>
            <w:webHidden/>
          </w:rPr>
        </w:r>
        <w:r w:rsidR="00442EDE">
          <w:rPr>
            <w:noProof/>
            <w:webHidden/>
          </w:rPr>
          <w:fldChar w:fldCharType="separate"/>
        </w:r>
        <w:r w:rsidR="00442EDE">
          <w:rPr>
            <w:noProof/>
            <w:webHidden/>
          </w:rPr>
          <w:t>22</w:t>
        </w:r>
        <w:r w:rsidR="00442EDE">
          <w:rPr>
            <w:noProof/>
            <w:webHidden/>
          </w:rPr>
          <w:fldChar w:fldCharType="end"/>
        </w:r>
      </w:hyperlink>
    </w:p>
    <w:p w14:paraId="7FBBEBFB"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2" w:history="1">
        <w:r w:rsidR="00442EDE" w:rsidRPr="00901E3A">
          <w:rPr>
            <w:rStyle w:val="Hyperlink"/>
            <w:noProof/>
          </w:rPr>
          <w:t>2.4</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Description of Topology</w:t>
        </w:r>
        <w:r w:rsidR="00442EDE">
          <w:rPr>
            <w:noProof/>
            <w:webHidden/>
          </w:rPr>
          <w:tab/>
        </w:r>
        <w:r w:rsidR="00442EDE">
          <w:rPr>
            <w:noProof/>
            <w:webHidden/>
          </w:rPr>
          <w:fldChar w:fldCharType="begin"/>
        </w:r>
        <w:r w:rsidR="00442EDE">
          <w:rPr>
            <w:noProof/>
            <w:webHidden/>
          </w:rPr>
          <w:instrText xml:space="preserve"> PAGEREF _Toc38902872 \h </w:instrText>
        </w:r>
        <w:r w:rsidR="00442EDE">
          <w:rPr>
            <w:noProof/>
            <w:webHidden/>
          </w:rPr>
        </w:r>
        <w:r w:rsidR="00442EDE">
          <w:rPr>
            <w:noProof/>
            <w:webHidden/>
          </w:rPr>
          <w:fldChar w:fldCharType="separate"/>
        </w:r>
        <w:r w:rsidR="00442EDE">
          <w:rPr>
            <w:noProof/>
            <w:webHidden/>
          </w:rPr>
          <w:t>22</w:t>
        </w:r>
        <w:r w:rsidR="00442EDE">
          <w:rPr>
            <w:noProof/>
            <w:webHidden/>
          </w:rPr>
          <w:fldChar w:fldCharType="end"/>
        </w:r>
      </w:hyperlink>
    </w:p>
    <w:p w14:paraId="6758F6EA"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3" w:history="1">
        <w:r w:rsidR="00442EDE" w:rsidRPr="00901E3A">
          <w:rPr>
            <w:rStyle w:val="Hyperlink"/>
            <w:noProof/>
          </w:rPr>
          <w:t>2.5</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χMCF in the Development Processes</w:t>
        </w:r>
        <w:r w:rsidR="00442EDE">
          <w:rPr>
            <w:noProof/>
            <w:webHidden/>
          </w:rPr>
          <w:tab/>
        </w:r>
        <w:r w:rsidR="00442EDE">
          <w:rPr>
            <w:noProof/>
            <w:webHidden/>
          </w:rPr>
          <w:fldChar w:fldCharType="begin"/>
        </w:r>
        <w:r w:rsidR="00442EDE">
          <w:rPr>
            <w:noProof/>
            <w:webHidden/>
          </w:rPr>
          <w:instrText xml:space="preserve"> PAGEREF _Toc38902873 \h </w:instrText>
        </w:r>
        <w:r w:rsidR="00442EDE">
          <w:rPr>
            <w:noProof/>
            <w:webHidden/>
          </w:rPr>
        </w:r>
        <w:r w:rsidR="00442EDE">
          <w:rPr>
            <w:noProof/>
            <w:webHidden/>
          </w:rPr>
          <w:fldChar w:fldCharType="separate"/>
        </w:r>
        <w:r w:rsidR="00442EDE">
          <w:rPr>
            <w:noProof/>
            <w:webHidden/>
          </w:rPr>
          <w:t>23</w:t>
        </w:r>
        <w:r w:rsidR="00442EDE">
          <w:rPr>
            <w:noProof/>
            <w:webHidden/>
          </w:rPr>
          <w:fldChar w:fldCharType="end"/>
        </w:r>
      </w:hyperlink>
    </w:p>
    <w:p w14:paraId="5B055D3A"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874" w:history="1">
        <w:r w:rsidR="00442EDE" w:rsidRPr="00901E3A">
          <w:rPr>
            <w:rStyle w:val="Hyperlink"/>
            <w:noProof/>
            <w14:scene3d>
              <w14:camera w14:prst="orthographicFront"/>
              <w14:lightRig w14:rig="threePt" w14:dir="t">
                <w14:rot w14:lat="0" w14:lon="0" w14:rev="0"/>
              </w14:lightRig>
            </w14:scene3d>
          </w:rPr>
          <w:t>3</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Keywords of XML specification</w:t>
        </w:r>
        <w:r w:rsidR="00442EDE">
          <w:rPr>
            <w:noProof/>
            <w:webHidden/>
          </w:rPr>
          <w:tab/>
        </w:r>
        <w:r w:rsidR="00442EDE">
          <w:rPr>
            <w:noProof/>
            <w:webHidden/>
          </w:rPr>
          <w:fldChar w:fldCharType="begin"/>
        </w:r>
        <w:r w:rsidR="00442EDE">
          <w:rPr>
            <w:noProof/>
            <w:webHidden/>
          </w:rPr>
          <w:instrText xml:space="preserve"> PAGEREF _Toc38902874 \h </w:instrText>
        </w:r>
        <w:r w:rsidR="00442EDE">
          <w:rPr>
            <w:noProof/>
            <w:webHidden/>
          </w:rPr>
        </w:r>
        <w:r w:rsidR="00442EDE">
          <w:rPr>
            <w:noProof/>
            <w:webHidden/>
          </w:rPr>
          <w:fldChar w:fldCharType="separate"/>
        </w:r>
        <w:r w:rsidR="00442EDE">
          <w:rPr>
            <w:noProof/>
            <w:webHidden/>
          </w:rPr>
          <w:t>26</w:t>
        </w:r>
        <w:r w:rsidR="00442EDE">
          <w:rPr>
            <w:noProof/>
            <w:webHidden/>
          </w:rPr>
          <w:fldChar w:fldCharType="end"/>
        </w:r>
      </w:hyperlink>
    </w:p>
    <w:p w14:paraId="77D65B53"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5" w:history="1">
        <w:r w:rsidR="00442EDE" w:rsidRPr="00901E3A">
          <w:rPr>
            <w:rStyle w:val="Hyperlink"/>
            <w:noProof/>
          </w:rPr>
          <w:t>3.1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Keywords</w:t>
        </w:r>
        <w:r w:rsidR="00442EDE">
          <w:rPr>
            <w:noProof/>
            <w:webHidden/>
          </w:rPr>
          <w:tab/>
        </w:r>
        <w:r w:rsidR="00442EDE">
          <w:rPr>
            <w:noProof/>
            <w:webHidden/>
          </w:rPr>
          <w:fldChar w:fldCharType="begin"/>
        </w:r>
        <w:r w:rsidR="00442EDE">
          <w:rPr>
            <w:noProof/>
            <w:webHidden/>
          </w:rPr>
          <w:instrText xml:space="preserve"> PAGEREF _Toc38902875 \h </w:instrText>
        </w:r>
        <w:r w:rsidR="00442EDE">
          <w:rPr>
            <w:noProof/>
            <w:webHidden/>
          </w:rPr>
        </w:r>
        <w:r w:rsidR="00442EDE">
          <w:rPr>
            <w:noProof/>
            <w:webHidden/>
          </w:rPr>
          <w:fldChar w:fldCharType="separate"/>
        </w:r>
        <w:r w:rsidR="00442EDE">
          <w:rPr>
            <w:noProof/>
            <w:webHidden/>
          </w:rPr>
          <w:t>26</w:t>
        </w:r>
        <w:r w:rsidR="00442EDE">
          <w:rPr>
            <w:noProof/>
            <w:webHidden/>
          </w:rPr>
          <w:fldChar w:fldCharType="end"/>
        </w:r>
      </w:hyperlink>
    </w:p>
    <w:p w14:paraId="757A7683"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876" w:history="1">
        <w:r w:rsidR="00442EDE" w:rsidRPr="00901E3A">
          <w:rPr>
            <w:rStyle w:val="Hyperlink"/>
            <w:noProof/>
            <w14:scene3d>
              <w14:camera w14:prst="orthographicFront"/>
              <w14:lightRig w14:rig="threePt" w14:dir="t">
                <w14:rot w14:lat="0" w14:lon="0" w14:rev="0"/>
              </w14:lightRig>
            </w14:scene3d>
          </w:rPr>
          <w:t>4</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Parts, Properties and Assemblies</w:t>
        </w:r>
        <w:r w:rsidR="00442EDE">
          <w:rPr>
            <w:noProof/>
            <w:webHidden/>
          </w:rPr>
          <w:tab/>
        </w:r>
        <w:r w:rsidR="00442EDE">
          <w:rPr>
            <w:noProof/>
            <w:webHidden/>
          </w:rPr>
          <w:fldChar w:fldCharType="begin"/>
        </w:r>
        <w:r w:rsidR="00442EDE">
          <w:rPr>
            <w:noProof/>
            <w:webHidden/>
          </w:rPr>
          <w:instrText xml:space="preserve"> PAGEREF _Toc38902876 \h </w:instrText>
        </w:r>
        <w:r w:rsidR="00442EDE">
          <w:rPr>
            <w:noProof/>
            <w:webHidden/>
          </w:rPr>
        </w:r>
        <w:r w:rsidR="00442EDE">
          <w:rPr>
            <w:noProof/>
            <w:webHidden/>
          </w:rPr>
          <w:fldChar w:fldCharType="separate"/>
        </w:r>
        <w:r w:rsidR="00442EDE">
          <w:rPr>
            <w:noProof/>
            <w:webHidden/>
          </w:rPr>
          <w:t>28</w:t>
        </w:r>
        <w:r w:rsidR="00442EDE">
          <w:rPr>
            <w:noProof/>
            <w:webHidden/>
          </w:rPr>
          <w:fldChar w:fldCharType="end"/>
        </w:r>
      </w:hyperlink>
    </w:p>
    <w:p w14:paraId="76216710"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7" w:history="1">
        <w:r w:rsidR="00442EDE" w:rsidRPr="00901E3A">
          <w:rPr>
            <w:rStyle w:val="Hyperlink"/>
            <w:noProof/>
          </w:rPr>
          <w:t>4.1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Parts</w:t>
        </w:r>
        <w:r w:rsidR="00442EDE">
          <w:rPr>
            <w:noProof/>
            <w:webHidden/>
          </w:rPr>
          <w:tab/>
        </w:r>
        <w:r w:rsidR="00442EDE">
          <w:rPr>
            <w:noProof/>
            <w:webHidden/>
          </w:rPr>
          <w:fldChar w:fldCharType="begin"/>
        </w:r>
        <w:r w:rsidR="00442EDE">
          <w:rPr>
            <w:noProof/>
            <w:webHidden/>
          </w:rPr>
          <w:instrText xml:space="preserve"> PAGEREF _Toc38902877 \h </w:instrText>
        </w:r>
        <w:r w:rsidR="00442EDE">
          <w:rPr>
            <w:noProof/>
            <w:webHidden/>
          </w:rPr>
        </w:r>
        <w:r w:rsidR="00442EDE">
          <w:rPr>
            <w:noProof/>
            <w:webHidden/>
          </w:rPr>
          <w:fldChar w:fldCharType="separate"/>
        </w:r>
        <w:r w:rsidR="00442EDE">
          <w:rPr>
            <w:noProof/>
            <w:webHidden/>
          </w:rPr>
          <w:t>28</w:t>
        </w:r>
        <w:r w:rsidR="00442EDE">
          <w:rPr>
            <w:noProof/>
            <w:webHidden/>
          </w:rPr>
          <w:fldChar w:fldCharType="end"/>
        </w:r>
      </w:hyperlink>
    </w:p>
    <w:p w14:paraId="7A7BCB2B" w14:textId="77777777" w:rsidR="00442EDE" w:rsidRDefault="00AD1857">
      <w:pPr>
        <w:pStyle w:val="TOC3"/>
        <w:rPr>
          <w:rFonts w:asciiTheme="minorHAnsi" w:eastAsiaTheme="minorEastAsia" w:hAnsiTheme="minorHAnsi" w:cstheme="minorBidi"/>
          <w:noProof/>
          <w:sz w:val="22"/>
          <w:szCs w:val="22"/>
          <w:lang w:eastAsia="en-US"/>
        </w:rPr>
      </w:pPr>
      <w:hyperlink w:anchor="_Toc38902878" w:history="1">
        <w:r w:rsidR="00442EDE" w:rsidRPr="00901E3A">
          <w:rPr>
            <w:rStyle w:val="Hyperlink"/>
            <w:noProof/>
          </w:rPr>
          <w:t>4.1.1</w:t>
        </w:r>
        <w:r w:rsidR="00442EDE">
          <w:rPr>
            <w:rFonts w:asciiTheme="minorHAnsi" w:eastAsiaTheme="minorEastAsia" w:hAnsiTheme="minorHAnsi" w:cstheme="minorBidi"/>
            <w:noProof/>
            <w:sz w:val="22"/>
            <w:szCs w:val="22"/>
            <w:lang w:eastAsia="en-US"/>
          </w:rPr>
          <w:tab/>
        </w:r>
        <w:r w:rsidR="00442EDE" w:rsidRPr="00901E3A">
          <w:rPr>
            <w:rStyle w:val="Hyperlink"/>
            <w:noProof/>
          </w:rPr>
          <w:t>Part Labels</w:t>
        </w:r>
        <w:r w:rsidR="00442EDE">
          <w:rPr>
            <w:noProof/>
            <w:webHidden/>
          </w:rPr>
          <w:tab/>
        </w:r>
        <w:r w:rsidR="00442EDE">
          <w:rPr>
            <w:noProof/>
            <w:webHidden/>
          </w:rPr>
          <w:fldChar w:fldCharType="begin"/>
        </w:r>
        <w:r w:rsidR="00442EDE">
          <w:rPr>
            <w:noProof/>
            <w:webHidden/>
          </w:rPr>
          <w:instrText xml:space="preserve"> PAGEREF _Toc38902878 \h </w:instrText>
        </w:r>
        <w:r w:rsidR="00442EDE">
          <w:rPr>
            <w:noProof/>
            <w:webHidden/>
          </w:rPr>
        </w:r>
        <w:r w:rsidR="00442EDE">
          <w:rPr>
            <w:noProof/>
            <w:webHidden/>
          </w:rPr>
          <w:fldChar w:fldCharType="separate"/>
        </w:r>
        <w:r w:rsidR="00442EDE">
          <w:rPr>
            <w:noProof/>
            <w:webHidden/>
          </w:rPr>
          <w:t>28</w:t>
        </w:r>
        <w:r w:rsidR="00442EDE">
          <w:rPr>
            <w:noProof/>
            <w:webHidden/>
          </w:rPr>
          <w:fldChar w:fldCharType="end"/>
        </w:r>
      </w:hyperlink>
    </w:p>
    <w:p w14:paraId="7A2E2249"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79" w:history="1">
        <w:r w:rsidR="00442EDE" w:rsidRPr="00901E3A">
          <w:rPr>
            <w:rStyle w:val="Hyperlink"/>
            <w:noProof/>
          </w:rPr>
          <w:t>4.2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Properties</w:t>
        </w:r>
        <w:r w:rsidR="00442EDE">
          <w:rPr>
            <w:noProof/>
            <w:webHidden/>
          </w:rPr>
          <w:tab/>
        </w:r>
        <w:r w:rsidR="00442EDE">
          <w:rPr>
            <w:noProof/>
            <w:webHidden/>
          </w:rPr>
          <w:fldChar w:fldCharType="begin"/>
        </w:r>
        <w:r w:rsidR="00442EDE">
          <w:rPr>
            <w:noProof/>
            <w:webHidden/>
          </w:rPr>
          <w:instrText xml:space="preserve"> PAGEREF _Toc38902879 \h </w:instrText>
        </w:r>
        <w:r w:rsidR="00442EDE">
          <w:rPr>
            <w:noProof/>
            <w:webHidden/>
          </w:rPr>
        </w:r>
        <w:r w:rsidR="00442EDE">
          <w:rPr>
            <w:noProof/>
            <w:webHidden/>
          </w:rPr>
          <w:fldChar w:fldCharType="separate"/>
        </w:r>
        <w:r w:rsidR="00442EDE">
          <w:rPr>
            <w:noProof/>
            <w:webHidden/>
          </w:rPr>
          <w:t>28</w:t>
        </w:r>
        <w:r w:rsidR="00442EDE">
          <w:rPr>
            <w:noProof/>
            <w:webHidden/>
          </w:rPr>
          <w:fldChar w:fldCharType="end"/>
        </w:r>
      </w:hyperlink>
    </w:p>
    <w:p w14:paraId="56E6397D"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80" w:history="1">
        <w:r w:rsidR="00442EDE" w:rsidRPr="00901E3A">
          <w:rPr>
            <w:rStyle w:val="Hyperlink"/>
            <w:noProof/>
          </w:rPr>
          <w:t>4.3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Assemblies</w:t>
        </w:r>
        <w:r w:rsidR="00442EDE">
          <w:rPr>
            <w:noProof/>
            <w:webHidden/>
          </w:rPr>
          <w:tab/>
        </w:r>
        <w:r w:rsidR="00442EDE">
          <w:rPr>
            <w:noProof/>
            <w:webHidden/>
          </w:rPr>
          <w:fldChar w:fldCharType="begin"/>
        </w:r>
        <w:r w:rsidR="00442EDE">
          <w:rPr>
            <w:noProof/>
            <w:webHidden/>
          </w:rPr>
          <w:instrText xml:space="preserve"> PAGEREF _Toc38902880 \h </w:instrText>
        </w:r>
        <w:r w:rsidR="00442EDE">
          <w:rPr>
            <w:noProof/>
            <w:webHidden/>
          </w:rPr>
        </w:r>
        <w:r w:rsidR="00442EDE">
          <w:rPr>
            <w:noProof/>
            <w:webHidden/>
          </w:rPr>
          <w:fldChar w:fldCharType="separate"/>
        </w:r>
        <w:r w:rsidR="00442EDE">
          <w:rPr>
            <w:noProof/>
            <w:webHidden/>
          </w:rPr>
          <w:t>29</w:t>
        </w:r>
        <w:r w:rsidR="00442EDE">
          <w:rPr>
            <w:noProof/>
            <w:webHidden/>
          </w:rPr>
          <w:fldChar w:fldCharType="end"/>
        </w:r>
      </w:hyperlink>
    </w:p>
    <w:p w14:paraId="59384AB3"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881" w:history="1">
        <w:r w:rsidR="00442EDE" w:rsidRPr="00901E3A">
          <w:rPr>
            <w:rStyle w:val="Hyperlink"/>
            <w:noProof/>
            <w14:scene3d>
              <w14:camera w14:prst="orthographicFront"/>
              <w14:lightRig w14:rig="threePt" w14:dir="t">
                <w14:rot w14:lat="0" w14:lon="0" w14:rev="0"/>
              </w14:lightRig>
            </w14:scene3d>
          </w:rPr>
          <w:t>5</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File Structure of χMCF</w:t>
        </w:r>
        <w:r w:rsidR="00442EDE">
          <w:rPr>
            <w:noProof/>
            <w:webHidden/>
          </w:rPr>
          <w:tab/>
        </w:r>
        <w:r w:rsidR="00442EDE">
          <w:rPr>
            <w:noProof/>
            <w:webHidden/>
          </w:rPr>
          <w:fldChar w:fldCharType="begin"/>
        </w:r>
        <w:r w:rsidR="00442EDE">
          <w:rPr>
            <w:noProof/>
            <w:webHidden/>
          </w:rPr>
          <w:instrText xml:space="preserve"> PAGEREF _Toc38902881 \h </w:instrText>
        </w:r>
        <w:r w:rsidR="00442EDE">
          <w:rPr>
            <w:noProof/>
            <w:webHidden/>
          </w:rPr>
        </w:r>
        <w:r w:rsidR="00442EDE">
          <w:rPr>
            <w:noProof/>
            <w:webHidden/>
          </w:rPr>
          <w:fldChar w:fldCharType="separate"/>
        </w:r>
        <w:r w:rsidR="00442EDE">
          <w:rPr>
            <w:noProof/>
            <w:webHidden/>
          </w:rPr>
          <w:t>30</w:t>
        </w:r>
        <w:r w:rsidR="00442EDE">
          <w:rPr>
            <w:noProof/>
            <w:webHidden/>
          </w:rPr>
          <w:fldChar w:fldCharType="end"/>
        </w:r>
      </w:hyperlink>
    </w:p>
    <w:p w14:paraId="5F968A25"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82" w:history="1">
        <w:r w:rsidR="00442EDE" w:rsidRPr="00901E3A">
          <w:rPr>
            <w:rStyle w:val="Hyperlink"/>
            <w:noProof/>
          </w:rPr>
          <w:t>5.1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Elements containing general information</w:t>
        </w:r>
        <w:r w:rsidR="00442EDE">
          <w:rPr>
            <w:noProof/>
            <w:webHidden/>
          </w:rPr>
          <w:tab/>
        </w:r>
        <w:r w:rsidR="00442EDE">
          <w:rPr>
            <w:noProof/>
            <w:webHidden/>
          </w:rPr>
          <w:fldChar w:fldCharType="begin"/>
        </w:r>
        <w:r w:rsidR="00442EDE">
          <w:rPr>
            <w:noProof/>
            <w:webHidden/>
          </w:rPr>
          <w:instrText xml:space="preserve"> PAGEREF _Toc38902882 \h </w:instrText>
        </w:r>
        <w:r w:rsidR="00442EDE">
          <w:rPr>
            <w:noProof/>
            <w:webHidden/>
          </w:rPr>
        </w:r>
        <w:r w:rsidR="00442EDE">
          <w:rPr>
            <w:noProof/>
            <w:webHidden/>
          </w:rPr>
          <w:fldChar w:fldCharType="separate"/>
        </w:r>
        <w:r w:rsidR="00442EDE">
          <w:rPr>
            <w:noProof/>
            <w:webHidden/>
          </w:rPr>
          <w:t>30</w:t>
        </w:r>
        <w:r w:rsidR="00442EDE">
          <w:rPr>
            <w:noProof/>
            <w:webHidden/>
          </w:rPr>
          <w:fldChar w:fldCharType="end"/>
        </w:r>
      </w:hyperlink>
    </w:p>
    <w:p w14:paraId="2D3E9478" w14:textId="77777777" w:rsidR="00442EDE" w:rsidRDefault="00AD1857">
      <w:pPr>
        <w:pStyle w:val="TOC3"/>
        <w:rPr>
          <w:rFonts w:asciiTheme="minorHAnsi" w:eastAsiaTheme="minorEastAsia" w:hAnsiTheme="minorHAnsi" w:cstheme="minorBidi"/>
          <w:noProof/>
          <w:sz w:val="22"/>
          <w:szCs w:val="22"/>
          <w:lang w:eastAsia="en-US"/>
        </w:rPr>
      </w:pPr>
      <w:hyperlink w:anchor="_Toc38902883" w:history="1">
        <w:r w:rsidR="00442EDE" w:rsidRPr="00901E3A">
          <w:rPr>
            <w:rStyle w:val="Hyperlink"/>
            <w:noProof/>
          </w:rPr>
          <w:t>5.1.1</w:t>
        </w:r>
        <w:r w:rsidR="00442EDE">
          <w:rPr>
            <w:rFonts w:asciiTheme="minorHAnsi" w:eastAsiaTheme="minorEastAsia" w:hAnsiTheme="minorHAnsi" w:cstheme="minorBidi"/>
            <w:noProof/>
            <w:sz w:val="22"/>
            <w:szCs w:val="22"/>
            <w:lang w:eastAsia="en-US"/>
          </w:rPr>
          <w:tab/>
        </w:r>
        <w:r w:rsidR="00442EDE" w:rsidRPr="00901E3A">
          <w:rPr>
            <w:rStyle w:val="Hyperlink"/>
            <w:noProof/>
          </w:rPr>
          <w:t>Date</w:t>
        </w:r>
        <w:r w:rsidR="00442EDE">
          <w:rPr>
            <w:noProof/>
            <w:webHidden/>
          </w:rPr>
          <w:tab/>
        </w:r>
        <w:r w:rsidR="00442EDE">
          <w:rPr>
            <w:noProof/>
            <w:webHidden/>
          </w:rPr>
          <w:fldChar w:fldCharType="begin"/>
        </w:r>
        <w:r w:rsidR="00442EDE">
          <w:rPr>
            <w:noProof/>
            <w:webHidden/>
          </w:rPr>
          <w:instrText xml:space="preserve"> PAGEREF _Toc38902883 \h </w:instrText>
        </w:r>
        <w:r w:rsidR="00442EDE">
          <w:rPr>
            <w:noProof/>
            <w:webHidden/>
          </w:rPr>
        </w:r>
        <w:r w:rsidR="00442EDE">
          <w:rPr>
            <w:noProof/>
            <w:webHidden/>
          </w:rPr>
          <w:fldChar w:fldCharType="separate"/>
        </w:r>
        <w:r w:rsidR="00442EDE">
          <w:rPr>
            <w:noProof/>
            <w:webHidden/>
          </w:rPr>
          <w:t>30</w:t>
        </w:r>
        <w:r w:rsidR="00442EDE">
          <w:rPr>
            <w:noProof/>
            <w:webHidden/>
          </w:rPr>
          <w:fldChar w:fldCharType="end"/>
        </w:r>
      </w:hyperlink>
    </w:p>
    <w:p w14:paraId="54D29011" w14:textId="77777777" w:rsidR="00442EDE" w:rsidRDefault="00AD1857">
      <w:pPr>
        <w:pStyle w:val="TOC3"/>
        <w:rPr>
          <w:rFonts w:asciiTheme="minorHAnsi" w:eastAsiaTheme="minorEastAsia" w:hAnsiTheme="minorHAnsi" w:cstheme="minorBidi"/>
          <w:noProof/>
          <w:sz w:val="22"/>
          <w:szCs w:val="22"/>
          <w:lang w:eastAsia="en-US"/>
        </w:rPr>
      </w:pPr>
      <w:hyperlink w:anchor="_Toc38902884" w:history="1">
        <w:r w:rsidR="00442EDE" w:rsidRPr="00901E3A">
          <w:rPr>
            <w:rStyle w:val="Hyperlink"/>
            <w:noProof/>
          </w:rPr>
          <w:t>5.1.2</w:t>
        </w:r>
        <w:r w:rsidR="00442EDE">
          <w:rPr>
            <w:rFonts w:asciiTheme="minorHAnsi" w:eastAsiaTheme="minorEastAsia" w:hAnsiTheme="minorHAnsi" w:cstheme="minorBidi"/>
            <w:noProof/>
            <w:sz w:val="22"/>
            <w:szCs w:val="22"/>
            <w:lang w:eastAsia="en-US"/>
          </w:rPr>
          <w:tab/>
        </w:r>
        <w:r w:rsidR="00442EDE" w:rsidRPr="00901E3A">
          <w:rPr>
            <w:rStyle w:val="Hyperlink"/>
            <w:noProof/>
          </w:rPr>
          <w:t>Version</w:t>
        </w:r>
        <w:r w:rsidR="00442EDE">
          <w:rPr>
            <w:noProof/>
            <w:webHidden/>
          </w:rPr>
          <w:tab/>
        </w:r>
        <w:r w:rsidR="00442EDE">
          <w:rPr>
            <w:noProof/>
            <w:webHidden/>
          </w:rPr>
          <w:fldChar w:fldCharType="begin"/>
        </w:r>
        <w:r w:rsidR="00442EDE">
          <w:rPr>
            <w:noProof/>
            <w:webHidden/>
          </w:rPr>
          <w:instrText xml:space="preserve"> PAGEREF _Toc38902884 \h </w:instrText>
        </w:r>
        <w:r w:rsidR="00442EDE">
          <w:rPr>
            <w:noProof/>
            <w:webHidden/>
          </w:rPr>
        </w:r>
        <w:r w:rsidR="00442EDE">
          <w:rPr>
            <w:noProof/>
            <w:webHidden/>
          </w:rPr>
          <w:fldChar w:fldCharType="separate"/>
        </w:r>
        <w:r w:rsidR="00442EDE">
          <w:rPr>
            <w:noProof/>
            <w:webHidden/>
          </w:rPr>
          <w:t>31</w:t>
        </w:r>
        <w:r w:rsidR="00442EDE">
          <w:rPr>
            <w:noProof/>
            <w:webHidden/>
          </w:rPr>
          <w:fldChar w:fldCharType="end"/>
        </w:r>
      </w:hyperlink>
    </w:p>
    <w:p w14:paraId="2CEDB92A" w14:textId="77777777" w:rsidR="00442EDE" w:rsidRDefault="00AD1857">
      <w:pPr>
        <w:pStyle w:val="TOC3"/>
        <w:rPr>
          <w:rFonts w:asciiTheme="minorHAnsi" w:eastAsiaTheme="minorEastAsia" w:hAnsiTheme="minorHAnsi" w:cstheme="minorBidi"/>
          <w:noProof/>
          <w:sz w:val="22"/>
          <w:szCs w:val="22"/>
          <w:lang w:eastAsia="en-US"/>
        </w:rPr>
      </w:pPr>
      <w:hyperlink w:anchor="_Toc38902885" w:history="1">
        <w:r w:rsidR="00442EDE" w:rsidRPr="00901E3A">
          <w:rPr>
            <w:rStyle w:val="Hyperlink"/>
            <w:noProof/>
          </w:rPr>
          <w:t>5.1.3</w:t>
        </w:r>
        <w:r w:rsidR="00442EDE">
          <w:rPr>
            <w:rFonts w:asciiTheme="minorHAnsi" w:eastAsiaTheme="minorEastAsia" w:hAnsiTheme="minorHAnsi" w:cstheme="minorBidi"/>
            <w:noProof/>
            <w:sz w:val="22"/>
            <w:szCs w:val="22"/>
            <w:lang w:eastAsia="en-US"/>
          </w:rPr>
          <w:tab/>
        </w:r>
        <w:r w:rsidR="00442EDE" w:rsidRPr="00901E3A">
          <w:rPr>
            <w:rStyle w:val="Hyperlink"/>
            <w:noProof/>
          </w:rPr>
          <w:t>Unit System</w:t>
        </w:r>
        <w:r w:rsidR="00442EDE">
          <w:rPr>
            <w:noProof/>
            <w:webHidden/>
          </w:rPr>
          <w:tab/>
        </w:r>
        <w:r w:rsidR="00442EDE">
          <w:rPr>
            <w:noProof/>
            <w:webHidden/>
          </w:rPr>
          <w:fldChar w:fldCharType="begin"/>
        </w:r>
        <w:r w:rsidR="00442EDE">
          <w:rPr>
            <w:noProof/>
            <w:webHidden/>
          </w:rPr>
          <w:instrText xml:space="preserve"> PAGEREF _Toc38902885 \h </w:instrText>
        </w:r>
        <w:r w:rsidR="00442EDE">
          <w:rPr>
            <w:noProof/>
            <w:webHidden/>
          </w:rPr>
        </w:r>
        <w:r w:rsidR="00442EDE">
          <w:rPr>
            <w:noProof/>
            <w:webHidden/>
          </w:rPr>
          <w:fldChar w:fldCharType="separate"/>
        </w:r>
        <w:r w:rsidR="00442EDE">
          <w:rPr>
            <w:noProof/>
            <w:webHidden/>
          </w:rPr>
          <w:t>31</w:t>
        </w:r>
        <w:r w:rsidR="00442EDE">
          <w:rPr>
            <w:noProof/>
            <w:webHidden/>
          </w:rPr>
          <w:fldChar w:fldCharType="end"/>
        </w:r>
      </w:hyperlink>
    </w:p>
    <w:p w14:paraId="36E543B2"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86" w:history="1">
        <w:r w:rsidR="00442EDE" w:rsidRPr="00901E3A">
          <w:rPr>
            <w:rStyle w:val="Hyperlink"/>
            <w:noProof/>
          </w:rPr>
          <w:t>5.2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Application, User and Process Specific Data</w:t>
        </w:r>
        <w:r w:rsidR="00442EDE">
          <w:rPr>
            <w:noProof/>
            <w:webHidden/>
          </w:rPr>
          <w:tab/>
        </w:r>
        <w:r w:rsidR="00442EDE">
          <w:rPr>
            <w:noProof/>
            <w:webHidden/>
          </w:rPr>
          <w:fldChar w:fldCharType="begin"/>
        </w:r>
        <w:r w:rsidR="00442EDE">
          <w:rPr>
            <w:noProof/>
            <w:webHidden/>
          </w:rPr>
          <w:instrText xml:space="preserve"> PAGEREF _Toc38902886 \h </w:instrText>
        </w:r>
        <w:r w:rsidR="00442EDE">
          <w:rPr>
            <w:noProof/>
            <w:webHidden/>
          </w:rPr>
        </w:r>
        <w:r w:rsidR="00442EDE">
          <w:rPr>
            <w:noProof/>
            <w:webHidden/>
          </w:rPr>
          <w:fldChar w:fldCharType="separate"/>
        </w:r>
        <w:r w:rsidR="00442EDE">
          <w:rPr>
            <w:noProof/>
            <w:webHidden/>
          </w:rPr>
          <w:t>32</w:t>
        </w:r>
        <w:r w:rsidR="00442EDE">
          <w:rPr>
            <w:noProof/>
            <w:webHidden/>
          </w:rPr>
          <w:fldChar w:fldCharType="end"/>
        </w:r>
      </w:hyperlink>
    </w:p>
    <w:p w14:paraId="1462C96D" w14:textId="77777777" w:rsidR="00442EDE" w:rsidRDefault="00AD1857">
      <w:pPr>
        <w:pStyle w:val="TOC3"/>
        <w:rPr>
          <w:rFonts w:asciiTheme="minorHAnsi" w:eastAsiaTheme="minorEastAsia" w:hAnsiTheme="minorHAnsi" w:cstheme="minorBidi"/>
          <w:noProof/>
          <w:sz w:val="22"/>
          <w:szCs w:val="22"/>
          <w:lang w:eastAsia="en-US"/>
        </w:rPr>
      </w:pPr>
      <w:hyperlink w:anchor="_Toc38902887" w:history="1">
        <w:r w:rsidR="00442EDE" w:rsidRPr="00901E3A">
          <w:rPr>
            <w:rStyle w:val="Hyperlink"/>
            <w:noProof/>
          </w:rPr>
          <w:t>5.2.1</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User Specific Data </w:t>
        </w:r>
        <w:r w:rsidR="00442EDE" w:rsidRPr="00901E3A">
          <w:rPr>
            <w:rStyle w:val="Hyperlink"/>
            <w:rFonts w:ascii="Courier New" w:hAnsi="Courier New" w:cs="Courier New"/>
            <w:noProof/>
          </w:rPr>
          <w:t>&lt;appdata&gt;</w:t>
        </w:r>
        <w:r w:rsidR="00442EDE">
          <w:rPr>
            <w:noProof/>
            <w:webHidden/>
          </w:rPr>
          <w:tab/>
        </w:r>
        <w:r w:rsidR="00442EDE">
          <w:rPr>
            <w:noProof/>
            <w:webHidden/>
          </w:rPr>
          <w:fldChar w:fldCharType="begin"/>
        </w:r>
        <w:r w:rsidR="00442EDE">
          <w:rPr>
            <w:noProof/>
            <w:webHidden/>
          </w:rPr>
          <w:instrText xml:space="preserve"> PAGEREF _Toc38902887 \h </w:instrText>
        </w:r>
        <w:r w:rsidR="00442EDE">
          <w:rPr>
            <w:noProof/>
            <w:webHidden/>
          </w:rPr>
        </w:r>
        <w:r w:rsidR="00442EDE">
          <w:rPr>
            <w:noProof/>
            <w:webHidden/>
          </w:rPr>
          <w:fldChar w:fldCharType="separate"/>
        </w:r>
        <w:r w:rsidR="00442EDE">
          <w:rPr>
            <w:noProof/>
            <w:webHidden/>
          </w:rPr>
          <w:t>32</w:t>
        </w:r>
        <w:r w:rsidR="00442EDE">
          <w:rPr>
            <w:noProof/>
            <w:webHidden/>
          </w:rPr>
          <w:fldChar w:fldCharType="end"/>
        </w:r>
      </w:hyperlink>
    </w:p>
    <w:p w14:paraId="2CD6123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88" w:history="1">
        <w:r w:rsidR="00442EDE" w:rsidRPr="00901E3A">
          <w:rPr>
            <w:rStyle w:val="Hyperlink"/>
            <w:noProof/>
          </w:rPr>
          <w:t>5.2.1.1</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Finite Element Specific Data </w:t>
        </w:r>
        <w:r w:rsidR="00442EDE" w:rsidRPr="00901E3A">
          <w:rPr>
            <w:rStyle w:val="Hyperlink"/>
            <w:rFonts w:ascii="Courier New" w:hAnsi="Courier New" w:cs="Courier New"/>
            <w:noProof/>
          </w:rPr>
          <w:t>&lt;femdata/&gt;</w:t>
        </w:r>
        <w:r w:rsidR="00442EDE">
          <w:rPr>
            <w:noProof/>
            <w:webHidden/>
          </w:rPr>
          <w:tab/>
        </w:r>
        <w:r w:rsidR="00442EDE">
          <w:rPr>
            <w:noProof/>
            <w:webHidden/>
          </w:rPr>
          <w:fldChar w:fldCharType="begin"/>
        </w:r>
        <w:r w:rsidR="00442EDE">
          <w:rPr>
            <w:noProof/>
            <w:webHidden/>
          </w:rPr>
          <w:instrText xml:space="preserve"> PAGEREF _Toc38902888 \h </w:instrText>
        </w:r>
        <w:r w:rsidR="00442EDE">
          <w:rPr>
            <w:noProof/>
            <w:webHidden/>
          </w:rPr>
        </w:r>
        <w:r w:rsidR="00442EDE">
          <w:rPr>
            <w:noProof/>
            <w:webHidden/>
          </w:rPr>
          <w:fldChar w:fldCharType="separate"/>
        </w:r>
        <w:r w:rsidR="00442EDE">
          <w:rPr>
            <w:noProof/>
            <w:webHidden/>
          </w:rPr>
          <w:t>34</w:t>
        </w:r>
        <w:r w:rsidR="00442EDE">
          <w:rPr>
            <w:noProof/>
            <w:webHidden/>
          </w:rPr>
          <w:fldChar w:fldCharType="end"/>
        </w:r>
      </w:hyperlink>
    </w:p>
    <w:p w14:paraId="2B84D976"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889" w:history="1">
        <w:r w:rsidR="00442EDE" w:rsidRPr="00901E3A">
          <w:rPr>
            <w:rStyle w:val="Hyperlink"/>
            <w:noProof/>
          </w:rPr>
          <w:t>5.3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 xml:space="preserve">Connection Data </w:t>
        </w:r>
        <w:r w:rsidR="00442EDE" w:rsidRPr="00901E3A">
          <w:rPr>
            <w:rStyle w:val="Hyperlink"/>
            <w:rFonts w:ascii="Courier New" w:hAnsi="Courier New" w:cs="Courier New"/>
            <w:noProof/>
          </w:rPr>
          <w:t>&lt;connection_group/&gt;</w:t>
        </w:r>
        <w:r w:rsidR="00442EDE">
          <w:rPr>
            <w:noProof/>
            <w:webHidden/>
          </w:rPr>
          <w:tab/>
        </w:r>
        <w:r w:rsidR="00442EDE">
          <w:rPr>
            <w:noProof/>
            <w:webHidden/>
          </w:rPr>
          <w:fldChar w:fldCharType="begin"/>
        </w:r>
        <w:r w:rsidR="00442EDE">
          <w:rPr>
            <w:noProof/>
            <w:webHidden/>
          </w:rPr>
          <w:instrText xml:space="preserve"> PAGEREF _Toc38902889 \h </w:instrText>
        </w:r>
        <w:r w:rsidR="00442EDE">
          <w:rPr>
            <w:noProof/>
            <w:webHidden/>
          </w:rPr>
        </w:r>
        <w:r w:rsidR="00442EDE">
          <w:rPr>
            <w:noProof/>
            <w:webHidden/>
          </w:rPr>
          <w:fldChar w:fldCharType="separate"/>
        </w:r>
        <w:r w:rsidR="00442EDE">
          <w:rPr>
            <w:noProof/>
            <w:webHidden/>
          </w:rPr>
          <w:t>36</w:t>
        </w:r>
        <w:r w:rsidR="00442EDE">
          <w:rPr>
            <w:noProof/>
            <w:webHidden/>
          </w:rPr>
          <w:fldChar w:fldCharType="end"/>
        </w:r>
      </w:hyperlink>
    </w:p>
    <w:p w14:paraId="229760C8" w14:textId="77777777" w:rsidR="00442EDE" w:rsidRDefault="00AD1857">
      <w:pPr>
        <w:pStyle w:val="TOC3"/>
        <w:rPr>
          <w:rFonts w:asciiTheme="minorHAnsi" w:eastAsiaTheme="minorEastAsia" w:hAnsiTheme="minorHAnsi" w:cstheme="minorBidi"/>
          <w:noProof/>
          <w:sz w:val="22"/>
          <w:szCs w:val="22"/>
          <w:lang w:eastAsia="en-US"/>
        </w:rPr>
      </w:pPr>
      <w:hyperlink w:anchor="_Toc38902890" w:history="1">
        <w:r w:rsidR="00442EDE" w:rsidRPr="00901E3A">
          <w:rPr>
            <w:rStyle w:val="Hyperlink"/>
            <w:noProof/>
          </w:rPr>
          <w:t>5.3.1</w:t>
        </w:r>
        <w:r w:rsidR="00442EDE">
          <w:rPr>
            <w:rFonts w:asciiTheme="minorHAnsi" w:eastAsiaTheme="minorEastAsia" w:hAnsiTheme="minorHAnsi" w:cstheme="minorBidi"/>
            <w:noProof/>
            <w:sz w:val="22"/>
            <w:szCs w:val="22"/>
            <w:lang w:eastAsia="en-US"/>
          </w:rPr>
          <w:tab/>
        </w:r>
        <w:r w:rsidR="00442EDE" w:rsidRPr="00901E3A">
          <w:rPr>
            <w:rStyle w:val="Hyperlink"/>
            <w:noProof/>
          </w:rPr>
          <w:t>Connected Objects</w:t>
        </w:r>
        <w:r w:rsidR="00442EDE">
          <w:rPr>
            <w:noProof/>
            <w:webHidden/>
          </w:rPr>
          <w:tab/>
        </w:r>
        <w:r w:rsidR="00442EDE">
          <w:rPr>
            <w:noProof/>
            <w:webHidden/>
          </w:rPr>
          <w:fldChar w:fldCharType="begin"/>
        </w:r>
        <w:r w:rsidR="00442EDE">
          <w:rPr>
            <w:noProof/>
            <w:webHidden/>
          </w:rPr>
          <w:instrText xml:space="preserve"> PAGEREF _Toc38902890 \h </w:instrText>
        </w:r>
        <w:r w:rsidR="00442EDE">
          <w:rPr>
            <w:noProof/>
            <w:webHidden/>
          </w:rPr>
        </w:r>
        <w:r w:rsidR="00442EDE">
          <w:rPr>
            <w:noProof/>
            <w:webHidden/>
          </w:rPr>
          <w:fldChar w:fldCharType="separate"/>
        </w:r>
        <w:r w:rsidR="00442EDE">
          <w:rPr>
            <w:noProof/>
            <w:webHidden/>
          </w:rPr>
          <w:t>36</w:t>
        </w:r>
        <w:r w:rsidR="00442EDE">
          <w:rPr>
            <w:noProof/>
            <w:webHidden/>
          </w:rPr>
          <w:fldChar w:fldCharType="end"/>
        </w:r>
      </w:hyperlink>
    </w:p>
    <w:p w14:paraId="24689520"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1" w:history="1">
        <w:r w:rsidR="00442EDE" w:rsidRPr="00901E3A">
          <w:rPr>
            <w:rStyle w:val="Hyperlink"/>
            <w:noProof/>
          </w:rPr>
          <w:t>5.3.1.1</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noProof/>
          </w:rPr>
          <w:t>&lt;part/&gt;</w:t>
        </w:r>
        <w:r w:rsidR="00442EDE">
          <w:rPr>
            <w:noProof/>
            <w:webHidden/>
          </w:rPr>
          <w:tab/>
        </w:r>
        <w:r w:rsidR="00442EDE">
          <w:rPr>
            <w:noProof/>
            <w:webHidden/>
          </w:rPr>
          <w:fldChar w:fldCharType="begin"/>
        </w:r>
        <w:r w:rsidR="00442EDE">
          <w:rPr>
            <w:noProof/>
            <w:webHidden/>
          </w:rPr>
          <w:instrText xml:space="preserve"> PAGEREF _Toc38902891 \h </w:instrText>
        </w:r>
        <w:r w:rsidR="00442EDE">
          <w:rPr>
            <w:noProof/>
            <w:webHidden/>
          </w:rPr>
        </w:r>
        <w:r w:rsidR="00442EDE">
          <w:rPr>
            <w:noProof/>
            <w:webHidden/>
          </w:rPr>
          <w:fldChar w:fldCharType="separate"/>
        </w:r>
        <w:r w:rsidR="00442EDE">
          <w:rPr>
            <w:noProof/>
            <w:webHidden/>
          </w:rPr>
          <w:t>37</w:t>
        </w:r>
        <w:r w:rsidR="00442EDE">
          <w:rPr>
            <w:noProof/>
            <w:webHidden/>
          </w:rPr>
          <w:fldChar w:fldCharType="end"/>
        </w:r>
      </w:hyperlink>
    </w:p>
    <w:p w14:paraId="5B2DB681"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2" w:history="1">
        <w:r w:rsidR="00442EDE" w:rsidRPr="00901E3A">
          <w:rPr>
            <w:rStyle w:val="Hyperlink"/>
            <w:noProof/>
          </w:rPr>
          <w:t>5.3.1.2</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noProof/>
          </w:rPr>
          <w:t>&lt;assy/&gt;</w:t>
        </w:r>
        <w:r w:rsidR="00442EDE">
          <w:rPr>
            <w:noProof/>
            <w:webHidden/>
          </w:rPr>
          <w:tab/>
        </w:r>
        <w:r w:rsidR="00442EDE">
          <w:rPr>
            <w:noProof/>
            <w:webHidden/>
          </w:rPr>
          <w:fldChar w:fldCharType="begin"/>
        </w:r>
        <w:r w:rsidR="00442EDE">
          <w:rPr>
            <w:noProof/>
            <w:webHidden/>
          </w:rPr>
          <w:instrText xml:space="preserve"> PAGEREF _Toc38902892 \h </w:instrText>
        </w:r>
        <w:r w:rsidR="00442EDE">
          <w:rPr>
            <w:noProof/>
            <w:webHidden/>
          </w:rPr>
        </w:r>
        <w:r w:rsidR="00442EDE">
          <w:rPr>
            <w:noProof/>
            <w:webHidden/>
          </w:rPr>
          <w:fldChar w:fldCharType="separate"/>
        </w:r>
        <w:r w:rsidR="00442EDE">
          <w:rPr>
            <w:noProof/>
            <w:webHidden/>
          </w:rPr>
          <w:t>37</w:t>
        </w:r>
        <w:r w:rsidR="00442EDE">
          <w:rPr>
            <w:noProof/>
            <w:webHidden/>
          </w:rPr>
          <w:fldChar w:fldCharType="end"/>
        </w:r>
      </w:hyperlink>
    </w:p>
    <w:p w14:paraId="03BF5074"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3" w:history="1">
        <w:r w:rsidR="00442EDE" w:rsidRPr="00901E3A">
          <w:rPr>
            <w:rStyle w:val="Hyperlink"/>
            <w:noProof/>
          </w:rPr>
          <w:t>5.3.1.3</w:t>
        </w:r>
        <w:r w:rsidR="00442EDE">
          <w:rPr>
            <w:rFonts w:asciiTheme="minorHAnsi" w:eastAsiaTheme="minorEastAsia" w:hAnsiTheme="minorHAnsi" w:cstheme="minorBidi"/>
            <w:noProof/>
            <w:sz w:val="22"/>
            <w:szCs w:val="22"/>
            <w:lang w:eastAsia="en-US"/>
          </w:rPr>
          <w:tab/>
        </w:r>
        <w:r w:rsidR="00442EDE" w:rsidRPr="00901E3A">
          <w:rPr>
            <w:rStyle w:val="Hyperlink"/>
            <w:noProof/>
          </w:rPr>
          <w:t>Special Topological situations</w:t>
        </w:r>
        <w:r w:rsidR="00442EDE">
          <w:rPr>
            <w:noProof/>
            <w:webHidden/>
          </w:rPr>
          <w:tab/>
        </w:r>
        <w:r w:rsidR="00442EDE">
          <w:rPr>
            <w:noProof/>
            <w:webHidden/>
          </w:rPr>
          <w:fldChar w:fldCharType="begin"/>
        </w:r>
        <w:r w:rsidR="00442EDE">
          <w:rPr>
            <w:noProof/>
            <w:webHidden/>
          </w:rPr>
          <w:instrText xml:space="preserve"> PAGEREF _Toc38902893 \h </w:instrText>
        </w:r>
        <w:r w:rsidR="00442EDE">
          <w:rPr>
            <w:noProof/>
            <w:webHidden/>
          </w:rPr>
        </w:r>
        <w:r w:rsidR="00442EDE">
          <w:rPr>
            <w:noProof/>
            <w:webHidden/>
          </w:rPr>
          <w:fldChar w:fldCharType="separate"/>
        </w:r>
        <w:r w:rsidR="00442EDE">
          <w:rPr>
            <w:noProof/>
            <w:webHidden/>
          </w:rPr>
          <w:t>38</w:t>
        </w:r>
        <w:r w:rsidR="00442EDE">
          <w:rPr>
            <w:noProof/>
            <w:webHidden/>
          </w:rPr>
          <w:fldChar w:fldCharType="end"/>
        </w:r>
      </w:hyperlink>
    </w:p>
    <w:p w14:paraId="5D7E2098" w14:textId="77777777" w:rsidR="00442EDE" w:rsidRDefault="00AD1857">
      <w:pPr>
        <w:pStyle w:val="TOC3"/>
        <w:rPr>
          <w:rFonts w:asciiTheme="minorHAnsi" w:eastAsiaTheme="minorEastAsia" w:hAnsiTheme="minorHAnsi" w:cstheme="minorBidi"/>
          <w:noProof/>
          <w:sz w:val="22"/>
          <w:szCs w:val="22"/>
          <w:lang w:eastAsia="en-US"/>
        </w:rPr>
      </w:pPr>
      <w:hyperlink w:anchor="_Toc38902894" w:history="1">
        <w:r w:rsidR="00442EDE" w:rsidRPr="00901E3A">
          <w:rPr>
            <w:rStyle w:val="Hyperlink"/>
            <w:noProof/>
          </w:rPr>
          <w:t>5.3.2</w:t>
        </w:r>
        <w:r w:rsidR="00442EDE">
          <w:rPr>
            <w:rFonts w:asciiTheme="minorHAnsi" w:eastAsiaTheme="minorEastAsia" w:hAnsiTheme="minorHAnsi" w:cstheme="minorBidi"/>
            <w:noProof/>
            <w:sz w:val="22"/>
            <w:szCs w:val="22"/>
            <w:lang w:eastAsia="en-US"/>
          </w:rPr>
          <w:tab/>
        </w:r>
        <w:r w:rsidR="00442EDE" w:rsidRPr="00901E3A">
          <w:rPr>
            <w:rStyle w:val="Hyperlink"/>
            <w:noProof/>
          </w:rPr>
          <w:t>Contacts and Friction</w:t>
        </w:r>
        <w:r w:rsidR="00442EDE">
          <w:rPr>
            <w:noProof/>
            <w:webHidden/>
          </w:rPr>
          <w:tab/>
        </w:r>
        <w:r w:rsidR="00442EDE">
          <w:rPr>
            <w:noProof/>
            <w:webHidden/>
          </w:rPr>
          <w:fldChar w:fldCharType="begin"/>
        </w:r>
        <w:r w:rsidR="00442EDE">
          <w:rPr>
            <w:noProof/>
            <w:webHidden/>
          </w:rPr>
          <w:instrText xml:space="preserve"> PAGEREF _Toc38902894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4AB558B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5" w:history="1">
        <w:r w:rsidR="00442EDE" w:rsidRPr="00901E3A">
          <w:rPr>
            <w:rStyle w:val="Hyperlink"/>
            <w:noProof/>
          </w:rPr>
          <w:t>5.3.2.1</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i/>
            <w:noProof/>
          </w:rPr>
          <w:t>&lt;contact_list/&gt;</w:t>
        </w:r>
        <w:r w:rsidR="00442EDE">
          <w:rPr>
            <w:noProof/>
            <w:webHidden/>
          </w:rPr>
          <w:tab/>
        </w:r>
        <w:r w:rsidR="00442EDE">
          <w:rPr>
            <w:noProof/>
            <w:webHidden/>
          </w:rPr>
          <w:fldChar w:fldCharType="begin"/>
        </w:r>
        <w:r w:rsidR="00442EDE">
          <w:rPr>
            <w:noProof/>
            <w:webHidden/>
          </w:rPr>
          <w:instrText xml:space="preserve"> PAGEREF _Toc38902895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2A1A0541"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6" w:history="1">
        <w:r w:rsidR="00442EDE" w:rsidRPr="00901E3A">
          <w:rPr>
            <w:rStyle w:val="Hyperlink"/>
            <w:noProof/>
          </w:rPr>
          <w:t>5.3.2.2</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i/>
            <w:noProof/>
          </w:rPr>
          <w:t>&lt;contact/&gt;</w:t>
        </w:r>
        <w:r w:rsidR="00442EDE">
          <w:rPr>
            <w:noProof/>
            <w:webHidden/>
          </w:rPr>
          <w:tab/>
        </w:r>
        <w:r w:rsidR="00442EDE">
          <w:rPr>
            <w:noProof/>
            <w:webHidden/>
          </w:rPr>
          <w:fldChar w:fldCharType="begin"/>
        </w:r>
        <w:r w:rsidR="00442EDE">
          <w:rPr>
            <w:noProof/>
            <w:webHidden/>
          </w:rPr>
          <w:instrText xml:space="preserve"> PAGEREF _Toc38902896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43486A1A"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7" w:history="1">
        <w:r w:rsidR="00442EDE" w:rsidRPr="00901E3A">
          <w:rPr>
            <w:rStyle w:val="Hyperlink"/>
            <w:i/>
            <w:noProof/>
          </w:rPr>
          <w:t>5.3.2.3</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i/>
            <w:noProof/>
          </w:rPr>
          <w:t>&lt;partner/&gt;</w:t>
        </w:r>
        <w:r w:rsidR="00442EDE">
          <w:rPr>
            <w:noProof/>
            <w:webHidden/>
          </w:rPr>
          <w:tab/>
        </w:r>
        <w:r w:rsidR="00442EDE">
          <w:rPr>
            <w:noProof/>
            <w:webHidden/>
          </w:rPr>
          <w:fldChar w:fldCharType="begin"/>
        </w:r>
        <w:r w:rsidR="00442EDE">
          <w:rPr>
            <w:noProof/>
            <w:webHidden/>
          </w:rPr>
          <w:instrText xml:space="preserve"> PAGEREF _Toc38902897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4C1B38F8"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8" w:history="1">
        <w:r w:rsidR="00442EDE" w:rsidRPr="00901E3A">
          <w:rPr>
            <w:rStyle w:val="Hyperlink"/>
            <w:i/>
            <w:noProof/>
          </w:rPr>
          <w:t>5.3.2.4</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Element </w:t>
        </w:r>
        <w:r w:rsidR="00442EDE" w:rsidRPr="00901E3A">
          <w:rPr>
            <w:rStyle w:val="Hyperlink"/>
            <w:rFonts w:ascii="Courier New" w:hAnsi="Courier New" w:cs="Courier New"/>
            <w:i/>
            <w:noProof/>
          </w:rPr>
          <w:t>&lt;coefficients/&gt;</w:t>
        </w:r>
        <w:r w:rsidR="00442EDE">
          <w:rPr>
            <w:noProof/>
            <w:webHidden/>
          </w:rPr>
          <w:tab/>
        </w:r>
        <w:r w:rsidR="00442EDE">
          <w:rPr>
            <w:noProof/>
            <w:webHidden/>
          </w:rPr>
          <w:fldChar w:fldCharType="begin"/>
        </w:r>
        <w:r w:rsidR="00442EDE">
          <w:rPr>
            <w:noProof/>
            <w:webHidden/>
          </w:rPr>
          <w:instrText xml:space="preserve"> PAGEREF _Toc38902898 \h </w:instrText>
        </w:r>
        <w:r w:rsidR="00442EDE">
          <w:rPr>
            <w:noProof/>
            <w:webHidden/>
          </w:rPr>
        </w:r>
        <w:r w:rsidR="00442EDE">
          <w:rPr>
            <w:noProof/>
            <w:webHidden/>
          </w:rPr>
          <w:fldChar w:fldCharType="separate"/>
        </w:r>
        <w:r w:rsidR="00442EDE">
          <w:rPr>
            <w:noProof/>
            <w:webHidden/>
          </w:rPr>
          <w:t>43</w:t>
        </w:r>
        <w:r w:rsidR="00442EDE">
          <w:rPr>
            <w:noProof/>
            <w:webHidden/>
          </w:rPr>
          <w:fldChar w:fldCharType="end"/>
        </w:r>
      </w:hyperlink>
    </w:p>
    <w:p w14:paraId="4B654D8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899" w:history="1">
        <w:r w:rsidR="00442EDE" w:rsidRPr="00901E3A">
          <w:rPr>
            <w:rStyle w:val="Hyperlink"/>
            <w:noProof/>
          </w:rPr>
          <w:t>5.3.2.5</w:t>
        </w:r>
        <w:r w:rsidR="00442EDE">
          <w:rPr>
            <w:rFonts w:asciiTheme="minorHAnsi" w:eastAsiaTheme="minorEastAsia" w:hAnsiTheme="minorHAnsi" w:cstheme="minorBidi"/>
            <w:noProof/>
            <w:sz w:val="22"/>
            <w:szCs w:val="22"/>
            <w:lang w:eastAsia="en-US"/>
          </w:rPr>
          <w:tab/>
        </w:r>
        <w:r w:rsidR="00442EDE" w:rsidRPr="00901E3A">
          <w:rPr>
            <w:rStyle w:val="Hyperlink"/>
            <w:noProof/>
          </w:rPr>
          <w:t>Local Contact Properties</w:t>
        </w:r>
        <w:r w:rsidR="00442EDE">
          <w:rPr>
            <w:noProof/>
            <w:webHidden/>
          </w:rPr>
          <w:tab/>
        </w:r>
        <w:r w:rsidR="00442EDE">
          <w:rPr>
            <w:noProof/>
            <w:webHidden/>
          </w:rPr>
          <w:fldChar w:fldCharType="begin"/>
        </w:r>
        <w:r w:rsidR="00442EDE">
          <w:rPr>
            <w:noProof/>
            <w:webHidden/>
          </w:rPr>
          <w:instrText xml:space="preserve"> PAGEREF _Toc38902899 \h </w:instrText>
        </w:r>
        <w:r w:rsidR="00442EDE">
          <w:rPr>
            <w:noProof/>
            <w:webHidden/>
          </w:rPr>
        </w:r>
        <w:r w:rsidR="00442EDE">
          <w:rPr>
            <w:noProof/>
            <w:webHidden/>
          </w:rPr>
          <w:fldChar w:fldCharType="separate"/>
        </w:r>
        <w:r w:rsidR="00442EDE">
          <w:rPr>
            <w:noProof/>
            <w:webHidden/>
          </w:rPr>
          <w:t>43</w:t>
        </w:r>
        <w:r w:rsidR="00442EDE">
          <w:rPr>
            <w:noProof/>
            <w:webHidden/>
          </w:rPr>
          <w:fldChar w:fldCharType="end"/>
        </w:r>
      </w:hyperlink>
    </w:p>
    <w:p w14:paraId="085CCA55" w14:textId="77777777" w:rsidR="00442EDE" w:rsidRDefault="00AD1857">
      <w:pPr>
        <w:pStyle w:val="TOC3"/>
        <w:rPr>
          <w:rFonts w:asciiTheme="minorHAnsi" w:eastAsiaTheme="minorEastAsia" w:hAnsiTheme="minorHAnsi" w:cstheme="minorBidi"/>
          <w:noProof/>
          <w:sz w:val="22"/>
          <w:szCs w:val="22"/>
          <w:lang w:eastAsia="en-US"/>
        </w:rPr>
      </w:pPr>
      <w:hyperlink w:anchor="_Toc38902900" w:history="1">
        <w:r w:rsidR="00442EDE" w:rsidRPr="00901E3A">
          <w:rPr>
            <w:rStyle w:val="Hyperlink"/>
            <w:noProof/>
          </w:rPr>
          <w:t>5.3.3</w:t>
        </w:r>
        <w:r w:rsidR="00442EDE">
          <w:rPr>
            <w:rFonts w:asciiTheme="minorHAnsi" w:eastAsiaTheme="minorEastAsia" w:hAnsiTheme="minorHAnsi" w:cstheme="minorBidi"/>
            <w:noProof/>
            <w:sz w:val="22"/>
            <w:szCs w:val="22"/>
            <w:lang w:eastAsia="en-US"/>
          </w:rPr>
          <w:tab/>
        </w:r>
        <w:r w:rsidR="00442EDE" w:rsidRPr="00901E3A">
          <w:rPr>
            <w:rStyle w:val="Hyperlink"/>
            <w:noProof/>
          </w:rPr>
          <w:t>Joints</w:t>
        </w:r>
        <w:r w:rsidR="00442EDE">
          <w:rPr>
            <w:noProof/>
            <w:webHidden/>
          </w:rPr>
          <w:tab/>
        </w:r>
        <w:r w:rsidR="00442EDE">
          <w:rPr>
            <w:noProof/>
            <w:webHidden/>
          </w:rPr>
          <w:fldChar w:fldCharType="begin"/>
        </w:r>
        <w:r w:rsidR="00442EDE">
          <w:rPr>
            <w:noProof/>
            <w:webHidden/>
          </w:rPr>
          <w:instrText xml:space="preserve"> PAGEREF _Toc38902900 \h </w:instrText>
        </w:r>
        <w:r w:rsidR="00442EDE">
          <w:rPr>
            <w:noProof/>
            <w:webHidden/>
          </w:rPr>
        </w:r>
        <w:r w:rsidR="00442EDE">
          <w:rPr>
            <w:noProof/>
            <w:webHidden/>
          </w:rPr>
          <w:fldChar w:fldCharType="separate"/>
        </w:r>
        <w:r w:rsidR="00442EDE">
          <w:rPr>
            <w:noProof/>
            <w:webHidden/>
          </w:rPr>
          <w:t>43</w:t>
        </w:r>
        <w:r w:rsidR="00442EDE">
          <w:rPr>
            <w:noProof/>
            <w:webHidden/>
          </w:rPr>
          <w:fldChar w:fldCharType="end"/>
        </w:r>
      </w:hyperlink>
    </w:p>
    <w:p w14:paraId="6ACAC384"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1" w:history="1">
        <w:r w:rsidR="00442EDE" w:rsidRPr="00901E3A">
          <w:rPr>
            <w:rStyle w:val="Hyperlink"/>
            <w:noProof/>
          </w:rPr>
          <w:t>5.4</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 Minimalistic Example of a χMCF file</w:t>
        </w:r>
        <w:r w:rsidR="00442EDE">
          <w:rPr>
            <w:noProof/>
            <w:webHidden/>
          </w:rPr>
          <w:tab/>
        </w:r>
        <w:r w:rsidR="00442EDE">
          <w:rPr>
            <w:noProof/>
            <w:webHidden/>
          </w:rPr>
          <w:fldChar w:fldCharType="begin"/>
        </w:r>
        <w:r w:rsidR="00442EDE">
          <w:rPr>
            <w:noProof/>
            <w:webHidden/>
          </w:rPr>
          <w:instrText xml:space="preserve"> PAGEREF _Toc38902901 \h </w:instrText>
        </w:r>
        <w:r w:rsidR="00442EDE">
          <w:rPr>
            <w:noProof/>
            <w:webHidden/>
          </w:rPr>
        </w:r>
        <w:r w:rsidR="00442EDE">
          <w:rPr>
            <w:noProof/>
            <w:webHidden/>
          </w:rPr>
          <w:fldChar w:fldCharType="separate"/>
        </w:r>
        <w:r w:rsidR="00442EDE">
          <w:rPr>
            <w:noProof/>
            <w:webHidden/>
          </w:rPr>
          <w:t>45</w:t>
        </w:r>
        <w:r w:rsidR="00442EDE">
          <w:rPr>
            <w:noProof/>
            <w:webHidden/>
          </w:rPr>
          <w:fldChar w:fldCharType="end"/>
        </w:r>
      </w:hyperlink>
    </w:p>
    <w:p w14:paraId="7FBB9855"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2" w:history="1">
        <w:r w:rsidR="00442EDE" w:rsidRPr="00901E3A">
          <w:rPr>
            <w:rStyle w:val="Hyperlink"/>
            <w:noProof/>
          </w:rPr>
          <w:t>5.5</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XML Schema Definition</w:t>
        </w:r>
        <w:r w:rsidR="00442EDE">
          <w:rPr>
            <w:noProof/>
            <w:webHidden/>
          </w:rPr>
          <w:tab/>
        </w:r>
        <w:r w:rsidR="00442EDE">
          <w:rPr>
            <w:noProof/>
            <w:webHidden/>
          </w:rPr>
          <w:fldChar w:fldCharType="begin"/>
        </w:r>
        <w:r w:rsidR="00442EDE">
          <w:rPr>
            <w:noProof/>
            <w:webHidden/>
          </w:rPr>
          <w:instrText xml:space="preserve"> PAGEREF _Toc38902902 \h </w:instrText>
        </w:r>
        <w:r w:rsidR="00442EDE">
          <w:rPr>
            <w:noProof/>
            <w:webHidden/>
          </w:rPr>
        </w:r>
        <w:r w:rsidR="00442EDE">
          <w:rPr>
            <w:noProof/>
            <w:webHidden/>
          </w:rPr>
          <w:fldChar w:fldCharType="separate"/>
        </w:r>
        <w:r w:rsidR="00442EDE">
          <w:rPr>
            <w:noProof/>
            <w:webHidden/>
          </w:rPr>
          <w:t>45</w:t>
        </w:r>
        <w:r w:rsidR="00442EDE">
          <w:rPr>
            <w:noProof/>
            <w:webHidden/>
          </w:rPr>
          <w:fldChar w:fldCharType="end"/>
        </w:r>
      </w:hyperlink>
    </w:p>
    <w:p w14:paraId="5ACFFEF8"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903" w:history="1">
        <w:r w:rsidR="00442EDE" w:rsidRPr="00901E3A">
          <w:rPr>
            <w:rStyle w:val="Hyperlink"/>
            <w:noProof/>
            <w14:scene3d>
              <w14:camera w14:prst="orthographicFront"/>
              <w14:lightRig w14:rig="threePt" w14:dir="t">
                <w14:rot w14:lat="0" w14:lon="0" w14:rev="0"/>
              </w14:lightRig>
            </w14:scene3d>
          </w:rPr>
          <w:t>6</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Data Common to any Connection</w:t>
        </w:r>
        <w:r w:rsidR="00442EDE">
          <w:rPr>
            <w:noProof/>
            <w:webHidden/>
          </w:rPr>
          <w:tab/>
        </w:r>
        <w:r w:rsidR="00442EDE">
          <w:rPr>
            <w:noProof/>
            <w:webHidden/>
          </w:rPr>
          <w:fldChar w:fldCharType="begin"/>
        </w:r>
        <w:r w:rsidR="00442EDE">
          <w:rPr>
            <w:noProof/>
            <w:webHidden/>
          </w:rPr>
          <w:instrText xml:space="preserve"> PAGEREF _Toc38902903 \h </w:instrText>
        </w:r>
        <w:r w:rsidR="00442EDE">
          <w:rPr>
            <w:noProof/>
            <w:webHidden/>
          </w:rPr>
        </w:r>
        <w:r w:rsidR="00442EDE">
          <w:rPr>
            <w:noProof/>
            <w:webHidden/>
          </w:rPr>
          <w:fldChar w:fldCharType="separate"/>
        </w:r>
        <w:r w:rsidR="00442EDE">
          <w:rPr>
            <w:noProof/>
            <w:webHidden/>
          </w:rPr>
          <w:t>46</w:t>
        </w:r>
        <w:r w:rsidR="00442EDE">
          <w:rPr>
            <w:noProof/>
            <w:webHidden/>
          </w:rPr>
          <w:fldChar w:fldCharType="end"/>
        </w:r>
      </w:hyperlink>
    </w:p>
    <w:p w14:paraId="7875674D"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4" w:history="1">
        <w:r w:rsidR="00442EDE" w:rsidRPr="00901E3A">
          <w:rPr>
            <w:rStyle w:val="Hyperlink"/>
            <w:noProof/>
          </w:rPr>
          <w:t>6.1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Indices and their properties</w:t>
        </w:r>
        <w:r w:rsidR="00442EDE">
          <w:rPr>
            <w:noProof/>
            <w:webHidden/>
          </w:rPr>
          <w:tab/>
        </w:r>
        <w:r w:rsidR="00442EDE">
          <w:rPr>
            <w:noProof/>
            <w:webHidden/>
          </w:rPr>
          <w:fldChar w:fldCharType="begin"/>
        </w:r>
        <w:r w:rsidR="00442EDE">
          <w:rPr>
            <w:noProof/>
            <w:webHidden/>
          </w:rPr>
          <w:instrText xml:space="preserve"> PAGEREF _Toc38902904 \h </w:instrText>
        </w:r>
        <w:r w:rsidR="00442EDE">
          <w:rPr>
            <w:noProof/>
            <w:webHidden/>
          </w:rPr>
        </w:r>
        <w:r w:rsidR="00442EDE">
          <w:rPr>
            <w:noProof/>
            <w:webHidden/>
          </w:rPr>
          <w:fldChar w:fldCharType="separate"/>
        </w:r>
        <w:r w:rsidR="00442EDE">
          <w:rPr>
            <w:noProof/>
            <w:webHidden/>
          </w:rPr>
          <w:t>46</w:t>
        </w:r>
        <w:r w:rsidR="00442EDE">
          <w:rPr>
            <w:noProof/>
            <w:webHidden/>
          </w:rPr>
          <w:fldChar w:fldCharType="end"/>
        </w:r>
      </w:hyperlink>
    </w:p>
    <w:p w14:paraId="4B08F4CD"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5" w:history="1">
        <w:r w:rsidR="00442EDE" w:rsidRPr="00901E3A">
          <w:rPr>
            <w:rStyle w:val="Hyperlink"/>
            <w:noProof/>
          </w:rPr>
          <w:t>6.2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 xml:space="preserve">Attribute </w:t>
        </w:r>
        <w:r w:rsidR="00442EDE" w:rsidRPr="00901E3A">
          <w:rPr>
            <w:rStyle w:val="Hyperlink"/>
            <w:rFonts w:ascii="Courier New" w:hAnsi="Courier New" w:cs="Courier New"/>
            <w:noProof/>
            <w:highlight w:val="white"/>
          </w:rPr>
          <w:t>label</w:t>
        </w:r>
        <w:r w:rsidR="00442EDE">
          <w:rPr>
            <w:noProof/>
            <w:webHidden/>
          </w:rPr>
          <w:tab/>
        </w:r>
        <w:r w:rsidR="00442EDE">
          <w:rPr>
            <w:noProof/>
            <w:webHidden/>
          </w:rPr>
          <w:fldChar w:fldCharType="begin"/>
        </w:r>
        <w:r w:rsidR="00442EDE">
          <w:rPr>
            <w:noProof/>
            <w:webHidden/>
          </w:rPr>
          <w:instrText xml:space="preserve"> PAGEREF _Toc38902905 \h </w:instrText>
        </w:r>
        <w:r w:rsidR="00442EDE">
          <w:rPr>
            <w:noProof/>
            <w:webHidden/>
          </w:rPr>
        </w:r>
        <w:r w:rsidR="00442EDE">
          <w:rPr>
            <w:noProof/>
            <w:webHidden/>
          </w:rPr>
          <w:fldChar w:fldCharType="separate"/>
        </w:r>
        <w:r w:rsidR="00442EDE">
          <w:rPr>
            <w:noProof/>
            <w:webHidden/>
          </w:rPr>
          <w:t>46</w:t>
        </w:r>
        <w:r w:rsidR="00442EDE">
          <w:rPr>
            <w:noProof/>
            <w:webHidden/>
          </w:rPr>
          <w:fldChar w:fldCharType="end"/>
        </w:r>
      </w:hyperlink>
    </w:p>
    <w:p w14:paraId="31A431D1"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6" w:history="1">
        <w:r w:rsidR="00442EDE" w:rsidRPr="00901E3A">
          <w:rPr>
            <w:rStyle w:val="Hyperlink"/>
            <w:noProof/>
          </w:rPr>
          <w:t>6.3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Dimensions and Coordinates</w:t>
        </w:r>
        <w:r w:rsidR="00442EDE">
          <w:rPr>
            <w:noProof/>
            <w:webHidden/>
          </w:rPr>
          <w:tab/>
        </w:r>
        <w:r w:rsidR="00442EDE">
          <w:rPr>
            <w:noProof/>
            <w:webHidden/>
          </w:rPr>
          <w:fldChar w:fldCharType="begin"/>
        </w:r>
        <w:r w:rsidR="00442EDE">
          <w:rPr>
            <w:noProof/>
            <w:webHidden/>
          </w:rPr>
          <w:instrText xml:space="preserve"> PAGEREF _Toc38902906 \h </w:instrText>
        </w:r>
        <w:r w:rsidR="00442EDE">
          <w:rPr>
            <w:noProof/>
            <w:webHidden/>
          </w:rPr>
        </w:r>
        <w:r w:rsidR="00442EDE">
          <w:rPr>
            <w:noProof/>
            <w:webHidden/>
          </w:rPr>
          <w:fldChar w:fldCharType="separate"/>
        </w:r>
        <w:r w:rsidR="00442EDE">
          <w:rPr>
            <w:noProof/>
            <w:webHidden/>
          </w:rPr>
          <w:t>46</w:t>
        </w:r>
        <w:r w:rsidR="00442EDE">
          <w:rPr>
            <w:noProof/>
            <w:webHidden/>
          </w:rPr>
          <w:fldChar w:fldCharType="end"/>
        </w:r>
      </w:hyperlink>
    </w:p>
    <w:p w14:paraId="0317F47F"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7" w:history="1">
        <w:r w:rsidR="00442EDE" w:rsidRPr="00901E3A">
          <w:rPr>
            <w:rStyle w:val="Hyperlink"/>
            <w:noProof/>
          </w:rPr>
          <w:t>6.4</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 xml:space="preserve">Attribute </w:t>
        </w:r>
        <w:r w:rsidR="00442EDE" w:rsidRPr="00901E3A">
          <w:rPr>
            <w:rStyle w:val="Hyperlink"/>
            <w:rFonts w:ascii="Courier New" w:hAnsi="Courier New" w:cs="Courier New"/>
            <w:noProof/>
            <w:highlight w:val="white"/>
          </w:rPr>
          <w:t>quality_control</w:t>
        </w:r>
        <w:r w:rsidR="00442EDE">
          <w:rPr>
            <w:noProof/>
            <w:webHidden/>
          </w:rPr>
          <w:tab/>
        </w:r>
        <w:r w:rsidR="00442EDE">
          <w:rPr>
            <w:noProof/>
            <w:webHidden/>
          </w:rPr>
          <w:fldChar w:fldCharType="begin"/>
        </w:r>
        <w:r w:rsidR="00442EDE">
          <w:rPr>
            <w:noProof/>
            <w:webHidden/>
          </w:rPr>
          <w:instrText xml:space="preserve"> PAGEREF _Toc38902907 \h </w:instrText>
        </w:r>
        <w:r w:rsidR="00442EDE">
          <w:rPr>
            <w:noProof/>
            <w:webHidden/>
          </w:rPr>
        </w:r>
        <w:r w:rsidR="00442EDE">
          <w:rPr>
            <w:noProof/>
            <w:webHidden/>
          </w:rPr>
          <w:fldChar w:fldCharType="separate"/>
        </w:r>
        <w:r w:rsidR="00442EDE">
          <w:rPr>
            <w:noProof/>
            <w:webHidden/>
          </w:rPr>
          <w:t>46</w:t>
        </w:r>
        <w:r w:rsidR="00442EDE">
          <w:rPr>
            <w:noProof/>
            <w:webHidden/>
          </w:rPr>
          <w:fldChar w:fldCharType="end"/>
        </w:r>
      </w:hyperlink>
    </w:p>
    <w:p w14:paraId="490B703F"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8" w:history="1">
        <w:r w:rsidR="00442EDE" w:rsidRPr="00901E3A">
          <w:rPr>
            <w:rStyle w:val="Hyperlink"/>
            <w:noProof/>
          </w:rPr>
          <w:t>6.5</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Custom Attributes list</w:t>
        </w:r>
        <w:r w:rsidR="00442EDE">
          <w:rPr>
            <w:noProof/>
            <w:webHidden/>
          </w:rPr>
          <w:tab/>
        </w:r>
        <w:r w:rsidR="00442EDE">
          <w:rPr>
            <w:noProof/>
            <w:webHidden/>
          </w:rPr>
          <w:fldChar w:fldCharType="begin"/>
        </w:r>
        <w:r w:rsidR="00442EDE">
          <w:rPr>
            <w:noProof/>
            <w:webHidden/>
          </w:rPr>
          <w:instrText xml:space="preserve"> PAGEREF _Toc38902908 \h </w:instrText>
        </w:r>
        <w:r w:rsidR="00442EDE">
          <w:rPr>
            <w:noProof/>
            <w:webHidden/>
          </w:rPr>
        </w:r>
        <w:r w:rsidR="00442EDE">
          <w:rPr>
            <w:noProof/>
            <w:webHidden/>
          </w:rPr>
          <w:fldChar w:fldCharType="separate"/>
        </w:r>
        <w:r w:rsidR="00442EDE">
          <w:rPr>
            <w:noProof/>
            <w:webHidden/>
          </w:rPr>
          <w:t>47</w:t>
        </w:r>
        <w:r w:rsidR="00442EDE">
          <w:rPr>
            <w:noProof/>
            <w:webHidden/>
          </w:rPr>
          <w:fldChar w:fldCharType="end"/>
        </w:r>
      </w:hyperlink>
    </w:p>
    <w:p w14:paraId="56DDFEFF"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09" w:history="1">
        <w:r w:rsidR="00442EDE" w:rsidRPr="00901E3A">
          <w:rPr>
            <w:rStyle w:val="Hyperlink"/>
            <w:noProof/>
          </w:rPr>
          <w:t>6.6</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 xml:space="preserve">Distinction between </w:t>
        </w:r>
        <w:r w:rsidR="00442EDE" w:rsidRPr="00901E3A">
          <w:rPr>
            <w:rStyle w:val="Hyperlink"/>
            <w:rFonts w:ascii="Courier New" w:hAnsi="Courier New" w:cs="Courier New"/>
            <w:noProof/>
          </w:rPr>
          <w:t>&lt;custom_attributes/&gt;</w:t>
        </w:r>
        <w:r w:rsidR="00442EDE" w:rsidRPr="00901E3A">
          <w:rPr>
            <w:rStyle w:val="Hyperlink"/>
            <w:noProof/>
          </w:rPr>
          <w:t xml:space="preserve"> and </w:t>
        </w:r>
        <w:r w:rsidR="00442EDE" w:rsidRPr="00901E3A">
          <w:rPr>
            <w:rStyle w:val="Hyperlink"/>
            <w:rFonts w:ascii="Courier New" w:hAnsi="Courier New" w:cs="Courier New"/>
            <w:noProof/>
          </w:rPr>
          <w:t>&lt;appdata/&gt;</w:t>
        </w:r>
        <w:r w:rsidR="00442EDE">
          <w:rPr>
            <w:noProof/>
            <w:webHidden/>
          </w:rPr>
          <w:tab/>
        </w:r>
        <w:r w:rsidR="00442EDE">
          <w:rPr>
            <w:noProof/>
            <w:webHidden/>
          </w:rPr>
          <w:fldChar w:fldCharType="begin"/>
        </w:r>
        <w:r w:rsidR="00442EDE">
          <w:rPr>
            <w:noProof/>
            <w:webHidden/>
          </w:rPr>
          <w:instrText xml:space="preserve"> PAGEREF _Toc38902909 \h </w:instrText>
        </w:r>
        <w:r w:rsidR="00442EDE">
          <w:rPr>
            <w:noProof/>
            <w:webHidden/>
          </w:rPr>
        </w:r>
        <w:r w:rsidR="00442EDE">
          <w:rPr>
            <w:noProof/>
            <w:webHidden/>
          </w:rPr>
          <w:fldChar w:fldCharType="separate"/>
        </w:r>
        <w:r w:rsidR="00442EDE">
          <w:rPr>
            <w:noProof/>
            <w:webHidden/>
          </w:rPr>
          <w:t>52</w:t>
        </w:r>
        <w:r w:rsidR="00442EDE">
          <w:rPr>
            <w:noProof/>
            <w:webHidden/>
          </w:rPr>
          <w:fldChar w:fldCharType="end"/>
        </w:r>
      </w:hyperlink>
    </w:p>
    <w:p w14:paraId="1D8C72E0" w14:textId="77777777" w:rsidR="00442EDE" w:rsidRDefault="00AD1857">
      <w:pPr>
        <w:pStyle w:val="TOC3"/>
        <w:rPr>
          <w:rFonts w:asciiTheme="minorHAnsi" w:eastAsiaTheme="minorEastAsia" w:hAnsiTheme="minorHAnsi" w:cstheme="minorBidi"/>
          <w:noProof/>
          <w:sz w:val="22"/>
          <w:szCs w:val="22"/>
          <w:lang w:eastAsia="en-US"/>
        </w:rPr>
      </w:pPr>
      <w:hyperlink w:anchor="_Toc38902910" w:history="1">
        <w:r w:rsidR="00442EDE" w:rsidRPr="00901E3A">
          <w:rPr>
            <w:rStyle w:val="Hyperlink"/>
            <w:noProof/>
          </w:rPr>
          <w:t>6.6.1</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Needs of different process roles, addressed by </w:t>
        </w:r>
        <w:r w:rsidR="00442EDE" w:rsidRPr="00901E3A">
          <w:rPr>
            <w:rStyle w:val="Hyperlink"/>
            <w:rFonts w:ascii="Courier New" w:hAnsi="Courier New" w:cs="Courier New"/>
            <w:i/>
            <w:iCs/>
            <w:noProof/>
          </w:rPr>
          <w:t>&lt;custom_attributes/&gt;</w:t>
        </w:r>
        <w:r w:rsidR="00442EDE" w:rsidRPr="00901E3A">
          <w:rPr>
            <w:rStyle w:val="Hyperlink"/>
            <w:noProof/>
          </w:rPr>
          <w:t xml:space="preserve"> and </w:t>
        </w:r>
        <w:r w:rsidR="00442EDE" w:rsidRPr="00901E3A">
          <w:rPr>
            <w:rStyle w:val="Hyperlink"/>
            <w:rFonts w:ascii="Courier New" w:hAnsi="Courier New" w:cs="Courier New"/>
            <w:i/>
            <w:iCs/>
            <w:noProof/>
          </w:rPr>
          <w:t>&lt;appdata/&gt;</w:t>
        </w:r>
        <w:r w:rsidR="00442EDE">
          <w:rPr>
            <w:noProof/>
            <w:webHidden/>
          </w:rPr>
          <w:tab/>
        </w:r>
        <w:r w:rsidR="00442EDE">
          <w:rPr>
            <w:noProof/>
            <w:webHidden/>
          </w:rPr>
          <w:fldChar w:fldCharType="begin"/>
        </w:r>
        <w:r w:rsidR="00442EDE">
          <w:rPr>
            <w:noProof/>
            <w:webHidden/>
          </w:rPr>
          <w:instrText xml:space="preserve"> PAGEREF _Toc38902910 \h </w:instrText>
        </w:r>
        <w:r w:rsidR="00442EDE">
          <w:rPr>
            <w:noProof/>
            <w:webHidden/>
          </w:rPr>
        </w:r>
        <w:r w:rsidR="00442EDE">
          <w:rPr>
            <w:noProof/>
            <w:webHidden/>
          </w:rPr>
          <w:fldChar w:fldCharType="separate"/>
        </w:r>
        <w:r w:rsidR="00442EDE">
          <w:rPr>
            <w:noProof/>
            <w:webHidden/>
          </w:rPr>
          <w:t>52</w:t>
        </w:r>
        <w:r w:rsidR="00442EDE">
          <w:rPr>
            <w:noProof/>
            <w:webHidden/>
          </w:rPr>
          <w:fldChar w:fldCharType="end"/>
        </w:r>
      </w:hyperlink>
    </w:p>
    <w:p w14:paraId="301FC6FB" w14:textId="77777777" w:rsidR="00442EDE" w:rsidRDefault="00AD1857">
      <w:pPr>
        <w:pStyle w:val="TOC3"/>
        <w:rPr>
          <w:rFonts w:asciiTheme="minorHAnsi" w:eastAsiaTheme="minorEastAsia" w:hAnsiTheme="minorHAnsi" w:cstheme="minorBidi"/>
          <w:noProof/>
          <w:sz w:val="22"/>
          <w:szCs w:val="22"/>
          <w:lang w:eastAsia="en-US"/>
        </w:rPr>
      </w:pPr>
      <w:hyperlink w:anchor="_Toc38902911" w:history="1">
        <w:r w:rsidR="00442EDE" w:rsidRPr="00901E3A">
          <w:rPr>
            <w:rStyle w:val="Hyperlink"/>
            <w:noProof/>
          </w:rPr>
          <w:t>6.6.2</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Needs of different applications, addressed by </w:t>
        </w:r>
        <w:r w:rsidR="00442EDE" w:rsidRPr="00901E3A">
          <w:rPr>
            <w:rStyle w:val="Hyperlink"/>
            <w:rFonts w:ascii="Courier New" w:hAnsi="Courier New" w:cs="Courier New"/>
            <w:i/>
            <w:iCs/>
            <w:noProof/>
          </w:rPr>
          <w:t>&lt;custom_attributes/&gt;</w:t>
        </w:r>
        <w:r w:rsidR="00442EDE" w:rsidRPr="00901E3A">
          <w:rPr>
            <w:rStyle w:val="Hyperlink"/>
            <w:noProof/>
          </w:rPr>
          <w:t xml:space="preserve"> and </w:t>
        </w:r>
        <w:r w:rsidR="00442EDE" w:rsidRPr="00901E3A">
          <w:rPr>
            <w:rStyle w:val="Hyperlink"/>
            <w:rFonts w:ascii="Courier New" w:hAnsi="Courier New" w:cs="Courier New"/>
            <w:i/>
            <w:iCs/>
            <w:noProof/>
          </w:rPr>
          <w:t>&lt;appdata/&gt;</w:t>
        </w:r>
        <w:r w:rsidR="00442EDE">
          <w:rPr>
            <w:noProof/>
            <w:webHidden/>
          </w:rPr>
          <w:tab/>
        </w:r>
        <w:r w:rsidR="00442EDE">
          <w:rPr>
            <w:noProof/>
            <w:webHidden/>
          </w:rPr>
          <w:fldChar w:fldCharType="begin"/>
        </w:r>
        <w:r w:rsidR="00442EDE">
          <w:rPr>
            <w:noProof/>
            <w:webHidden/>
          </w:rPr>
          <w:instrText xml:space="preserve"> PAGEREF _Toc38902911 \h </w:instrText>
        </w:r>
        <w:r w:rsidR="00442EDE">
          <w:rPr>
            <w:noProof/>
            <w:webHidden/>
          </w:rPr>
        </w:r>
        <w:r w:rsidR="00442EDE">
          <w:rPr>
            <w:noProof/>
            <w:webHidden/>
          </w:rPr>
          <w:fldChar w:fldCharType="separate"/>
        </w:r>
        <w:r w:rsidR="00442EDE">
          <w:rPr>
            <w:noProof/>
            <w:webHidden/>
          </w:rPr>
          <w:t>52</w:t>
        </w:r>
        <w:r w:rsidR="00442EDE">
          <w:rPr>
            <w:noProof/>
            <w:webHidden/>
          </w:rPr>
          <w:fldChar w:fldCharType="end"/>
        </w:r>
      </w:hyperlink>
    </w:p>
    <w:p w14:paraId="4E214939" w14:textId="77777777" w:rsidR="00442EDE" w:rsidRDefault="00AD1857">
      <w:pPr>
        <w:pStyle w:val="TOC3"/>
        <w:rPr>
          <w:rFonts w:asciiTheme="minorHAnsi" w:eastAsiaTheme="minorEastAsia" w:hAnsiTheme="minorHAnsi" w:cstheme="minorBidi"/>
          <w:noProof/>
          <w:sz w:val="22"/>
          <w:szCs w:val="22"/>
          <w:lang w:eastAsia="en-US"/>
        </w:rPr>
      </w:pPr>
      <w:hyperlink w:anchor="_Toc38902912" w:history="1">
        <w:r w:rsidR="00442EDE" w:rsidRPr="00901E3A">
          <w:rPr>
            <w:rStyle w:val="Hyperlink"/>
            <w:noProof/>
          </w:rPr>
          <w:t>6.6.3</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Different levels of </w:t>
        </w:r>
        <w:r w:rsidR="00442EDE" w:rsidRPr="00901E3A">
          <w:rPr>
            <w:rStyle w:val="Hyperlink"/>
            <w:rFonts w:ascii="Courier New" w:hAnsi="Courier New" w:cs="Courier New"/>
            <w:i/>
            <w:iCs/>
            <w:noProof/>
          </w:rPr>
          <w:t>&lt;custom_attributes/&gt;</w:t>
        </w:r>
        <w:r w:rsidR="00442EDE" w:rsidRPr="00901E3A">
          <w:rPr>
            <w:rStyle w:val="Hyperlink"/>
            <w:noProof/>
          </w:rPr>
          <w:t xml:space="preserve"> and </w:t>
        </w:r>
        <w:r w:rsidR="00442EDE" w:rsidRPr="00901E3A">
          <w:rPr>
            <w:rStyle w:val="Hyperlink"/>
            <w:rFonts w:ascii="Courier New" w:hAnsi="Courier New" w:cs="Courier New"/>
            <w:i/>
            <w:iCs/>
            <w:noProof/>
          </w:rPr>
          <w:t>&lt;appdata/&gt;</w:t>
        </w:r>
        <w:r w:rsidR="00442EDE" w:rsidRPr="00901E3A">
          <w:rPr>
            <w:rStyle w:val="Hyperlink"/>
            <w:noProof/>
          </w:rPr>
          <w:t xml:space="preserve"> within χMCF data model</w:t>
        </w:r>
        <w:r w:rsidR="00442EDE">
          <w:rPr>
            <w:noProof/>
            <w:webHidden/>
          </w:rPr>
          <w:tab/>
        </w:r>
        <w:r w:rsidR="00442EDE">
          <w:rPr>
            <w:noProof/>
            <w:webHidden/>
          </w:rPr>
          <w:fldChar w:fldCharType="begin"/>
        </w:r>
        <w:r w:rsidR="00442EDE">
          <w:rPr>
            <w:noProof/>
            <w:webHidden/>
          </w:rPr>
          <w:instrText xml:space="preserve"> PAGEREF _Toc38902912 \h </w:instrText>
        </w:r>
        <w:r w:rsidR="00442EDE">
          <w:rPr>
            <w:noProof/>
            <w:webHidden/>
          </w:rPr>
        </w:r>
        <w:r w:rsidR="00442EDE">
          <w:rPr>
            <w:noProof/>
            <w:webHidden/>
          </w:rPr>
          <w:fldChar w:fldCharType="separate"/>
        </w:r>
        <w:r w:rsidR="00442EDE">
          <w:rPr>
            <w:noProof/>
            <w:webHidden/>
          </w:rPr>
          <w:t>53</w:t>
        </w:r>
        <w:r w:rsidR="00442EDE">
          <w:rPr>
            <w:noProof/>
            <w:webHidden/>
          </w:rPr>
          <w:fldChar w:fldCharType="end"/>
        </w:r>
      </w:hyperlink>
    </w:p>
    <w:p w14:paraId="6E02F8D4"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913" w:history="1">
        <w:r w:rsidR="00442EDE" w:rsidRPr="00901E3A">
          <w:rPr>
            <w:rStyle w:val="Hyperlink"/>
            <w:noProof/>
            <w14:scene3d>
              <w14:camera w14:prst="orthographicFront"/>
              <w14:lightRig w14:rig="threePt" w14:dir="t">
                <w14:rot w14:lat="0" w14:lon="0" w14:rev="0"/>
              </w14:lightRig>
            </w14:scene3d>
          </w:rPr>
          <w:t>7</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0D connections</w:t>
        </w:r>
        <w:r w:rsidR="00442EDE">
          <w:rPr>
            <w:noProof/>
            <w:webHidden/>
          </w:rPr>
          <w:tab/>
        </w:r>
        <w:r w:rsidR="00442EDE">
          <w:rPr>
            <w:noProof/>
            <w:webHidden/>
          </w:rPr>
          <w:fldChar w:fldCharType="begin"/>
        </w:r>
        <w:r w:rsidR="00442EDE">
          <w:rPr>
            <w:noProof/>
            <w:webHidden/>
          </w:rPr>
          <w:instrText xml:space="preserve"> PAGEREF _Toc38902913 \h </w:instrText>
        </w:r>
        <w:r w:rsidR="00442EDE">
          <w:rPr>
            <w:noProof/>
            <w:webHidden/>
          </w:rPr>
        </w:r>
        <w:r w:rsidR="00442EDE">
          <w:rPr>
            <w:noProof/>
            <w:webHidden/>
          </w:rPr>
          <w:fldChar w:fldCharType="separate"/>
        </w:r>
        <w:r w:rsidR="00442EDE">
          <w:rPr>
            <w:noProof/>
            <w:webHidden/>
          </w:rPr>
          <w:t>54</w:t>
        </w:r>
        <w:r w:rsidR="00442EDE">
          <w:rPr>
            <w:noProof/>
            <w:webHidden/>
          </w:rPr>
          <w:fldChar w:fldCharType="end"/>
        </w:r>
      </w:hyperlink>
    </w:p>
    <w:p w14:paraId="0310D727"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14" w:history="1">
        <w:r w:rsidR="00442EDE" w:rsidRPr="00901E3A">
          <w:rPr>
            <w:rStyle w:val="Hyperlink"/>
            <w:noProof/>
          </w:rPr>
          <w:t>7.1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Generic Definitions</w:t>
        </w:r>
        <w:r w:rsidR="00442EDE">
          <w:rPr>
            <w:noProof/>
            <w:webHidden/>
          </w:rPr>
          <w:tab/>
        </w:r>
        <w:r w:rsidR="00442EDE">
          <w:rPr>
            <w:noProof/>
            <w:webHidden/>
          </w:rPr>
          <w:fldChar w:fldCharType="begin"/>
        </w:r>
        <w:r w:rsidR="00442EDE">
          <w:rPr>
            <w:noProof/>
            <w:webHidden/>
          </w:rPr>
          <w:instrText xml:space="preserve"> PAGEREF _Toc38902914 \h </w:instrText>
        </w:r>
        <w:r w:rsidR="00442EDE">
          <w:rPr>
            <w:noProof/>
            <w:webHidden/>
          </w:rPr>
        </w:r>
        <w:r w:rsidR="00442EDE">
          <w:rPr>
            <w:noProof/>
            <w:webHidden/>
          </w:rPr>
          <w:fldChar w:fldCharType="separate"/>
        </w:r>
        <w:r w:rsidR="00442EDE">
          <w:rPr>
            <w:noProof/>
            <w:webHidden/>
          </w:rPr>
          <w:t>54</w:t>
        </w:r>
        <w:r w:rsidR="00442EDE">
          <w:rPr>
            <w:noProof/>
            <w:webHidden/>
          </w:rPr>
          <w:fldChar w:fldCharType="end"/>
        </w:r>
      </w:hyperlink>
    </w:p>
    <w:p w14:paraId="381AA9A4" w14:textId="77777777" w:rsidR="00442EDE" w:rsidRDefault="00AD1857">
      <w:pPr>
        <w:pStyle w:val="TOC3"/>
        <w:rPr>
          <w:rFonts w:asciiTheme="minorHAnsi" w:eastAsiaTheme="minorEastAsia" w:hAnsiTheme="minorHAnsi" w:cstheme="minorBidi"/>
          <w:noProof/>
          <w:sz w:val="22"/>
          <w:szCs w:val="22"/>
          <w:lang w:eastAsia="en-US"/>
        </w:rPr>
      </w:pPr>
      <w:hyperlink w:anchor="_Toc38902915" w:history="1">
        <w:r w:rsidR="00442EDE" w:rsidRPr="00901E3A">
          <w:rPr>
            <w:rStyle w:val="Hyperlink"/>
            <w:noProof/>
          </w:rPr>
          <w:t>7.1.1</w:t>
        </w:r>
        <w:r w:rsidR="00442EDE">
          <w:rPr>
            <w:rFonts w:asciiTheme="minorHAnsi" w:eastAsiaTheme="minorEastAsia" w:hAnsiTheme="minorHAnsi" w:cstheme="minorBidi"/>
            <w:noProof/>
            <w:sz w:val="22"/>
            <w:szCs w:val="22"/>
            <w:lang w:eastAsia="en-US"/>
          </w:rPr>
          <w:tab/>
        </w:r>
        <w:r w:rsidR="00442EDE" w:rsidRPr="00901E3A">
          <w:rPr>
            <w:rStyle w:val="Hyperlink"/>
            <w:noProof/>
          </w:rPr>
          <w:t>Identification</w:t>
        </w:r>
        <w:r w:rsidR="00442EDE">
          <w:rPr>
            <w:noProof/>
            <w:webHidden/>
          </w:rPr>
          <w:tab/>
        </w:r>
        <w:r w:rsidR="00442EDE">
          <w:rPr>
            <w:noProof/>
            <w:webHidden/>
          </w:rPr>
          <w:fldChar w:fldCharType="begin"/>
        </w:r>
        <w:r w:rsidR="00442EDE">
          <w:rPr>
            <w:noProof/>
            <w:webHidden/>
          </w:rPr>
          <w:instrText xml:space="preserve"> PAGEREF _Toc38902915 \h </w:instrText>
        </w:r>
        <w:r w:rsidR="00442EDE">
          <w:rPr>
            <w:noProof/>
            <w:webHidden/>
          </w:rPr>
        </w:r>
        <w:r w:rsidR="00442EDE">
          <w:rPr>
            <w:noProof/>
            <w:webHidden/>
          </w:rPr>
          <w:fldChar w:fldCharType="separate"/>
        </w:r>
        <w:r w:rsidR="00442EDE">
          <w:rPr>
            <w:noProof/>
            <w:webHidden/>
          </w:rPr>
          <w:t>54</w:t>
        </w:r>
        <w:r w:rsidR="00442EDE">
          <w:rPr>
            <w:noProof/>
            <w:webHidden/>
          </w:rPr>
          <w:fldChar w:fldCharType="end"/>
        </w:r>
      </w:hyperlink>
    </w:p>
    <w:p w14:paraId="71EAD471" w14:textId="77777777" w:rsidR="00442EDE" w:rsidRDefault="00AD1857">
      <w:pPr>
        <w:pStyle w:val="TOC3"/>
        <w:rPr>
          <w:rFonts w:asciiTheme="minorHAnsi" w:eastAsiaTheme="minorEastAsia" w:hAnsiTheme="minorHAnsi" w:cstheme="minorBidi"/>
          <w:noProof/>
          <w:sz w:val="22"/>
          <w:szCs w:val="22"/>
          <w:lang w:eastAsia="en-US"/>
        </w:rPr>
      </w:pPr>
      <w:hyperlink w:anchor="_Toc38902916" w:history="1">
        <w:r w:rsidR="00442EDE" w:rsidRPr="00901E3A">
          <w:rPr>
            <w:rStyle w:val="Hyperlink"/>
            <w:noProof/>
          </w:rPr>
          <w:t>7.1.2</w:t>
        </w:r>
        <w:r w:rsidR="00442EDE">
          <w:rPr>
            <w:rFonts w:asciiTheme="minorHAnsi" w:eastAsiaTheme="minorEastAsia" w:hAnsiTheme="minorHAnsi" w:cstheme="minorBidi"/>
            <w:noProof/>
            <w:sz w:val="22"/>
            <w:szCs w:val="22"/>
            <w:lang w:eastAsia="en-US"/>
          </w:rPr>
          <w:tab/>
        </w:r>
        <w:r w:rsidR="00442EDE" w:rsidRPr="00901E3A">
          <w:rPr>
            <w:rStyle w:val="Hyperlink"/>
            <w:noProof/>
          </w:rPr>
          <w:t>Location</w:t>
        </w:r>
        <w:r w:rsidR="00442EDE">
          <w:rPr>
            <w:noProof/>
            <w:webHidden/>
          </w:rPr>
          <w:tab/>
        </w:r>
        <w:r w:rsidR="00442EDE">
          <w:rPr>
            <w:noProof/>
            <w:webHidden/>
          </w:rPr>
          <w:fldChar w:fldCharType="begin"/>
        </w:r>
        <w:r w:rsidR="00442EDE">
          <w:rPr>
            <w:noProof/>
            <w:webHidden/>
          </w:rPr>
          <w:instrText xml:space="preserve"> PAGEREF _Toc38902916 \h </w:instrText>
        </w:r>
        <w:r w:rsidR="00442EDE">
          <w:rPr>
            <w:noProof/>
            <w:webHidden/>
          </w:rPr>
        </w:r>
        <w:r w:rsidR="00442EDE">
          <w:rPr>
            <w:noProof/>
            <w:webHidden/>
          </w:rPr>
          <w:fldChar w:fldCharType="separate"/>
        </w:r>
        <w:r w:rsidR="00442EDE">
          <w:rPr>
            <w:noProof/>
            <w:webHidden/>
          </w:rPr>
          <w:t>54</w:t>
        </w:r>
        <w:r w:rsidR="00442EDE">
          <w:rPr>
            <w:noProof/>
            <w:webHidden/>
          </w:rPr>
          <w:fldChar w:fldCharType="end"/>
        </w:r>
      </w:hyperlink>
    </w:p>
    <w:p w14:paraId="58E4D80E" w14:textId="77777777" w:rsidR="00442EDE" w:rsidRDefault="00AD1857">
      <w:pPr>
        <w:pStyle w:val="TOC3"/>
        <w:rPr>
          <w:rFonts w:asciiTheme="minorHAnsi" w:eastAsiaTheme="minorEastAsia" w:hAnsiTheme="minorHAnsi" w:cstheme="minorBidi"/>
          <w:noProof/>
          <w:sz w:val="22"/>
          <w:szCs w:val="22"/>
          <w:lang w:eastAsia="en-US"/>
        </w:rPr>
      </w:pPr>
      <w:hyperlink w:anchor="_Toc38902917" w:history="1">
        <w:r w:rsidR="00442EDE" w:rsidRPr="00901E3A">
          <w:rPr>
            <w:rStyle w:val="Hyperlink"/>
            <w:noProof/>
          </w:rPr>
          <w:t>7.1.3</w:t>
        </w:r>
        <w:r w:rsidR="00442EDE">
          <w:rPr>
            <w:rFonts w:asciiTheme="minorHAnsi" w:eastAsiaTheme="minorEastAsia" w:hAnsiTheme="minorHAnsi" w:cstheme="minorBidi"/>
            <w:noProof/>
            <w:sz w:val="22"/>
            <w:szCs w:val="22"/>
            <w:lang w:eastAsia="en-US"/>
          </w:rPr>
          <w:tab/>
        </w:r>
        <w:r w:rsidR="00442EDE" w:rsidRPr="00901E3A">
          <w:rPr>
            <w:rStyle w:val="Hyperlink"/>
            <w:noProof/>
          </w:rPr>
          <w:t>Direction</w:t>
        </w:r>
        <w:r w:rsidR="00442EDE">
          <w:rPr>
            <w:noProof/>
            <w:webHidden/>
          </w:rPr>
          <w:tab/>
        </w:r>
        <w:r w:rsidR="00442EDE">
          <w:rPr>
            <w:noProof/>
            <w:webHidden/>
          </w:rPr>
          <w:fldChar w:fldCharType="begin"/>
        </w:r>
        <w:r w:rsidR="00442EDE">
          <w:rPr>
            <w:noProof/>
            <w:webHidden/>
          </w:rPr>
          <w:instrText xml:space="preserve"> PAGEREF _Toc38902917 \h </w:instrText>
        </w:r>
        <w:r w:rsidR="00442EDE">
          <w:rPr>
            <w:noProof/>
            <w:webHidden/>
          </w:rPr>
        </w:r>
        <w:r w:rsidR="00442EDE">
          <w:rPr>
            <w:noProof/>
            <w:webHidden/>
          </w:rPr>
          <w:fldChar w:fldCharType="separate"/>
        </w:r>
        <w:r w:rsidR="00442EDE">
          <w:rPr>
            <w:noProof/>
            <w:webHidden/>
          </w:rPr>
          <w:t>55</w:t>
        </w:r>
        <w:r w:rsidR="00442EDE">
          <w:rPr>
            <w:noProof/>
            <w:webHidden/>
          </w:rPr>
          <w:fldChar w:fldCharType="end"/>
        </w:r>
      </w:hyperlink>
    </w:p>
    <w:p w14:paraId="5E41653B" w14:textId="77777777" w:rsidR="00442EDE" w:rsidRDefault="00AD1857">
      <w:pPr>
        <w:pStyle w:val="TOC3"/>
        <w:rPr>
          <w:rFonts w:asciiTheme="minorHAnsi" w:eastAsiaTheme="minorEastAsia" w:hAnsiTheme="minorHAnsi" w:cstheme="minorBidi"/>
          <w:noProof/>
          <w:sz w:val="22"/>
          <w:szCs w:val="22"/>
          <w:lang w:eastAsia="en-US"/>
        </w:rPr>
      </w:pPr>
      <w:hyperlink w:anchor="_Toc38902918" w:history="1">
        <w:r w:rsidR="00442EDE" w:rsidRPr="00901E3A">
          <w:rPr>
            <w:rStyle w:val="Hyperlink"/>
            <w:noProof/>
          </w:rPr>
          <w:t>7.1.4</w:t>
        </w:r>
        <w:r w:rsidR="00442EDE">
          <w:rPr>
            <w:rFonts w:asciiTheme="minorHAnsi" w:eastAsiaTheme="minorEastAsia" w:hAnsiTheme="minorHAnsi" w:cstheme="minorBidi"/>
            <w:noProof/>
            <w:sz w:val="22"/>
            <w:szCs w:val="22"/>
            <w:lang w:eastAsia="en-US"/>
          </w:rPr>
          <w:tab/>
        </w:r>
        <w:r w:rsidR="00442EDE" w:rsidRPr="00901E3A">
          <w:rPr>
            <w:rStyle w:val="Hyperlink"/>
            <w:noProof/>
          </w:rPr>
          <w:t>Type Specification</w:t>
        </w:r>
        <w:r w:rsidR="00442EDE">
          <w:rPr>
            <w:noProof/>
            <w:webHidden/>
          </w:rPr>
          <w:tab/>
        </w:r>
        <w:r w:rsidR="00442EDE">
          <w:rPr>
            <w:noProof/>
            <w:webHidden/>
          </w:rPr>
          <w:fldChar w:fldCharType="begin"/>
        </w:r>
        <w:r w:rsidR="00442EDE">
          <w:rPr>
            <w:noProof/>
            <w:webHidden/>
          </w:rPr>
          <w:instrText xml:space="preserve"> PAGEREF _Toc38902918 \h </w:instrText>
        </w:r>
        <w:r w:rsidR="00442EDE">
          <w:rPr>
            <w:noProof/>
            <w:webHidden/>
          </w:rPr>
        </w:r>
        <w:r w:rsidR="00442EDE">
          <w:rPr>
            <w:noProof/>
            <w:webHidden/>
          </w:rPr>
          <w:fldChar w:fldCharType="separate"/>
        </w:r>
        <w:r w:rsidR="00442EDE">
          <w:rPr>
            <w:noProof/>
            <w:webHidden/>
          </w:rPr>
          <w:t>56</w:t>
        </w:r>
        <w:r w:rsidR="00442EDE">
          <w:rPr>
            <w:noProof/>
            <w:webHidden/>
          </w:rPr>
          <w:fldChar w:fldCharType="end"/>
        </w:r>
      </w:hyperlink>
    </w:p>
    <w:p w14:paraId="0DD5619A"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19" w:history="1">
        <w:r w:rsidR="00442EDE" w:rsidRPr="00901E3A">
          <w:rPr>
            <w:rStyle w:val="Hyperlink"/>
            <w:noProof/>
          </w:rPr>
          <w:t>7.2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Spot Welds</w:t>
        </w:r>
        <w:r w:rsidR="00442EDE">
          <w:rPr>
            <w:noProof/>
            <w:webHidden/>
          </w:rPr>
          <w:tab/>
        </w:r>
        <w:r w:rsidR="00442EDE">
          <w:rPr>
            <w:noProof/>
            <w:webHidden/>
          </w:rPr>
          <w:fldChar w:fldCharType="begin"/>
        </w:r>
        <w:r w:rsidR="00442EDE">
          <w:rPr>
            <w:noProof/>
            <w:webHidden/>
          </w:rPr>
          <w:instrText xml:space="preserve"> PAGEREF _Toc38902919 \h </w:instrText>
        </w:r>
        <w:r w:rsidR="00442EDE">
          <w:rPr>
            <w:noProof/>
            <w:webHidden/>
          </w:rPr>
        </w:r>
        <w:r w:rsidR="00442EDE">
          <w:rPr>
            <w:noProof/>
            <w:webHidden/>
          </w:rPr>
          <w:fldChar w:fldCharType="separate"/>
        </w:r>
        <w:r w:rsidR="00442EDE">
          <w:rPr>
            <w:noProof/>
            <w:webHidden/>
          </w:rPr>
          <w:t>56</w:t>
        </w:r>
        <w:r w:rsidR="00442EDE">
          <w:rPr>
            <w:noProof/>
            <w:webHidden/>
          </w:rPr>
          <w:fldChar w:fldCharType="end"/>
        </w:r>
      </w:hyperlink>
    </w:p>
    <w:p w14:paraId="4E0E0A44"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20" w:history="1">
        <w:r w:rsidR="00442EDE" w:rsidRPr="00901E3A">
          <w:rPr>
            <w:rStyle w:val="Hyperlink"/>
            <w:noProof/>
          </w:rPr>
          <w:t>7.3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Robscans</w:t>
        </w:r>
        <w:r w:rsidR="00442EDE">
          <w:rPr>
            <w:noProof/>
            <w:webHidden/>
          </w:rPr>
          <w:tab/>
        </w:r>
        <w:r w:rsidR="00442EDE">
          <w:rPr>
            <w:noProof/>
            <w:webHidden/>
          </w:rPr>
          <w:fldChar w:fldCharType="begin"/>
        </w:r>
        <w:r w:rsidR="00442EDE">
          <w:rPr>
            <w:noProof/>
            <w:webHidden/>
          </w:rPr>
          <w:instrText xml:space="preserve"> PAGEREF _Toc38902920 \h </w:instrText>
        </w:r>
        <w:r w:rsidR="00442EDE">
          <w:rPr>
            <w:noProof/>
            <w:webHidden/>
          </w:rPr>
        </w:r>
        <w:r w:rsidR="00442EDE">
          <w:rPr>
            <w:noProof/>
            <w:webHidden/>
          </w:rPr>
          <w:fldChar w:fldCharType="separate"/>
        </w:r>
        <w:r w:rsidR="00442EDE">
          <w:rPr>
            <w:noProof/>
            <w:webHidden/>
          </w:rPr>
          <w:t>57</w:t>
        </w:r>
        <w:r w:rsidR="00442EDE">
          <w:rPr>
            <w:noProof/>
            <w:webHidden/>
          </w:rPr>
          <w:fldChar w:fldCharType="end"/>
        </w:r>
      </w:hyperlink>
    </w:p>
    <w:p w14:paraId="0BACAAD3"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21" w:history="1">
        <w:r w:rsidR="00442EDE" w:rsidRPr="00901E3A">
          <w:rPr>
            <w:rStyle w:val="Hyperlink"/>
            <w:noProof/>
          </w:rPr>
          <w:t>7.4</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Rivets</w:t>
        </w:r>
        <w:r w:rsidR="00442EDE">
          <w:rPr>
            <w:noProof/>
            <w:webHidden/>
          </w:rPr>
          <w:tab/>
        </w:r>
        <w:r w:rsidR="00442EDE">
          <w:rPr>
            <w:noProof/>
            <w:webHidden/>
          </w:rPr>
          <w:fldChar w:fldCharType="begin"/>
        </w:r>
        <w:r w:rsidR="00442EDE">
          <w:rPr>
            <w:noProof/>
            <w:webHidden/>
          </w:rPr>
          <w:instrText xml:space="preserve"> PAGEREF _Toc38902921 \h </w:instrText>
        </w:r>
        <w:r w:rsidR="00442EDE">
          <w:rPr>
            <w:noProof/>
            <w:webHidden/>
          </w:rPr>
        </w:r>
        <w:r w:rsidR="00442EDE">
          <w:rPr>
            <w:noProof/>
            <w:webHidden/>
          </w:rPr>
          <w:fldChar w:fldCharType="separate"/>
        </w:r>
        <w:r w:rsidR="00442EDE">
          <w:rPr>
            <w:noProof/>
            <w:webHidden/>
          </w:rPr>
          <w:t>60</w:t>
        </w:r>
        <w:r w:rsidR="00442EDE">
          <w:rPr>
            <w:noProof/>
            <w:webHidden/>
          </w:rPr>
          <w:fldChar w:fldCharType="end"/>
        </w:r>
      </w:hyperlink>
    </w:p>
    <w:p w14:paraId="7A220524" w14:textId="77777777" w:rsidR="00442EDE" w:rsidRDefault="00AD1857">
      <w:pPr>
        <w:pStyle w:val="TOC3"/>
        <w:rPr>
          <w:rFonts w:asciiTheme="minorHAnsi" w:eastAsiaTheme="minorEastAsia" w:hAnsiTheme="minorHAnsi" w:cstheme="minorBidi"/>
          <w:noProof/>
          <w:sz w:val="22"/>
          <w:szCs w:val="22"/>
          <w:lang w:eastAsia="en-US"/>
        </w:rPr>
      </w:pPr>
      <w:hyperlink w:anchor="_Toc38902922" w:history="1">
        <w:r w:rsidR="00442EDE" w:rsidRPr="00901E3A">
          <w:rPr>
            <w:rStyle w:val="Hyperlink"/>
            <w:noProof/>
          </w:rPr>
          <w:t>7.4.1</w:t>
        </w:r>
        <w:r w:rsidR="00442EDE">
          <w:rPr>
            <w:rFonts w:asciiTheme="minorHAnsi" w:eastAsiaTheme="minorEastAsia" w:hAnsiTheme="minorHAnsi" w:cstheme="minorBidi"/>
            <w:noProof/>
            <w:sz w:val="22"/>
            <w:szCs w:val="22"/>
            <w:lang w:eastAsia="en-US"/>
          </w:rPr>
          <w:tab/>
        </w:r>
        <w:r w:rsidR="00442EDE" w:rsidRPr="00901E3A">
          <w:rPr>
            <w:rStyle w:val="Hyperlink"/>
            <w:noProof/>
          </w:rPr>
          <w:t>Blind Rivets</w:t>
        </w:r>
        <w:r w:rsidR="00442EDE">
          <w:rPr>
            <w:noProof/>
            <w:webHidden/>
          </w:rPr>
          <w:tab/>
        </w:r>
        <w:r w:rsidR="00442EDE">
          <w:rPr>
            <w:noProof/>
            <w:webHidden/>
          </w:rPr>
          <w:fldChar w:fldCharType="begin"/>
        </w:r>
        <w:r w:rsidR="00442EDE">
          <w:rPr>
            <w:noProof/>
            <w:webHidden/>
          </w:rPr>
          <w:instrText xml:space="preserve"> PAGEREF _Toc38902922 \h </w:instrText>
        </w:r>
        <w:r w:rsidR="00442EDE">
          <w:rPr>
            <w:noProof/>
            <w:webHidden/>
          </w:rPr>
        </w:r>
        <w:r w:rsidR="00442EDE">
          <w:rPr>
            <w:noProof/>
            <w:webHidden/>
          </w:rPr>
          <w:fldChar w:fldCharType="separate"/>
        </w:r>
        <w:r w:rsidR="00442EDE">
          <w:rPr>
            <w:noProof/>
            <w:webHidden/>
          </w:rPr>
          <w:t>62</w:t>
        </w:r>
        <w:r w:rsidR="00442EDE">
          <w:rPr>
            <w:noProof/>
            <w:webHidden/>
          </w:rPr>
          <w:fldChar w:fldCharType="end"/>
        </w:r>
      </w:hyperlink>
    </w:p>
    <w:p w14:paraId="062C2187" w14:textId="77777777" w:rsidR="00442EDE" w:rsidRDefault="00AD1857">
      <w:pPr>
        <w:pStyle w:val="TOC3"/>
        <w:rPr>
          <w:rFonts w:asciiTheme="minorHAnsi" w:eastAsiaTheme="minorEastAsia" w:hAnsiTheme="minorHAnsi" w:cstheme="minorBidi"/>
          <w:noProof/>
          <w:sz w:val="22"/>
          <w:szCs w:val="22"/>
          <w:lang w:eastAsia="en-US"/>
        </w:rPr>
      </w:pPr>
      <w:hyperlink w:anchor="_Toc38902923" w:history="1">
        <w:r w:rsidR="00442EDE" w:rsidRPr="00901E3A">
          <w:rPr>
            <w:rStyle w:val="Hyperlink"/>
            <w:noProof/>
          </w:rPr>
          <w:t>7.4.2</w:t>
        </w:r>
        <w:r w:rsidR="00442EDE">
          <w:rPr>
            <w:rFonts w:asciiTheme="minorHAnsi" w:eastAsiaTheme="minorEastAsia" w:hAnsiTheme="minorHAnsi" w:cstheme="minorBidi"/>
            <w:noProof/>
            <w:sz w:val="22"/>
            <w:szCs w:val="22"/>
            <w:lang w:eastAsia="en-US"/>
          </w:rPr>
          <w:tab/>
        </w:r>
        <w:r w:rsidR="00442EDE" w:rsidRPr="00901E3A">
          <w:rPr>
            <w:rStyle w:val="Hyperlink"/>
            <w:noProof/>
          </w:rPr>
          <w:t>Self-Piercing Rivets</w:t>
        </w:r>
        <w:r w:rsidR="00442EDE">
          <w:rPr>
            <w:noProof/>
            <w:webHidden/>
          </w:rPr>
          <w:tab/>
        </w:r>
        <w:r w:rsidR="00442EDE">
          <w:rPr>
            <w:noProof/>
            <w:webHidden/>
          </w:rPr>
          <w:fldChar w:fldCharType="begin"/>
        </w:r>
        <w:r w:rsidR="00442EDE">
          <w:rPr>
            <w:noProof/>
            <w:webHidden/>
          </w:rPr>
          <w:instrText xml:space="preserve"> PAGEREF _Toc38902923 \h </w:instrText>
        </w:r>
        <w:r w:rsidR="00442EDE">
          <w:rPr>
            <w:noProof/>
            <w:webHidden/>
          </w:rPr>
        </w:r>
        <w:r w:rsidR="00442EDE">
          <w:rPr>
            <w:noProof/>
            <w:webHidden/>
          </w:rPr>
          <w:fldChar w:fldCharType="separate"/>
        </w:r>
        <w:r w:rsidR="00442EDE">
          <w:rPr>
            <w:noProof/>
            <w:webHidden/>
          </w:rPr>
          <w:t>65</w:t>
        </w:r>
        <w:r w:rsidR="00442EDE">
          <w:rPr>
            <w:noProof/>
            <w:webHidden/>
          </w:rPr>
          <w:fldChar w:fldCharType="end"/>
        </w:r>
      </w:hyperlink>
    </w:p>
    <w:p w14:paraId="660EFDCD" w14:textId="77777777" w:rsidR="00442EDE" w:rsidRDefault="00AD1857">
      <w:pPr>
        <w:pStyle w:val="TOC3"/>
        <w:rPr>
          <w:rFonts w:asciiTheme="minorHAnsi" w:eastAsiaTheme="minorEastAsia" w:hAnsiTheme="minorHAnsi" w:cstheme="minorBidi"/>
          <w:noProof/>
          <w:sz w:val="22"/>
          <w:szCs w:val="22"/>
          <w:lang w:eastAsia="en-US"/>
        </w:rPr>
      </w:pPr>
      <w:hyperlink w:anchor="_Toc38902924" w:history="1">
        <w:r w:rsidR="00442EDE" w:rsidRPr="00901E3A">
          <w:rPr>
            <w:rStyle w:val="Hyperlink"/>
            <w:noProof/>
          </w:rPr>
          <w:t>7.4.3</w:t>
        </w:r>
        <w:r w:rsidR="00442EDE">
          <w:rPr>
            <w:rFonts w:asciiTheme="minorHAnsi" w:eastAsiaTheme="minorEastAsia" w:hAnsiTheme="minorHAnsi" w:cstheme="minorBidi"/>
            <w:noProof/>
            <w:sz w:val="22"/>
            <w:szCs w:val="22"/>
            <w:lang w:eastAsia="en-US"/>
          </w:rPr>
          <w:tab/>
        </w:r>
        <w:r w:rsidR="00442EDE" w:rsidRPr="00901E3A">
          <w:rPr>
            <w:rStyle w:val="Hyperlink"/>
            <w:noProof/>
          </w:rPr>
          <w:t>Solid Rivets</w:t>
        </w:r>
        <w:r w:rsidR="00442EDE">
          <w:rPr>
            <w:noProof/>
            <w:webHidden/>
          </w:rPr>
          <w:tab/>
        </w:r>
        <w:r w:rsidR="00442EDE">
          <w:rPr>
            <w:noProof/>
            <w:webHidden/>
          </w:rPr>
          <w:fldChar w:fldCharType="begin"/>
        </w:r>
        <w:r w:rsidR="00442EDE">
          <w:rPr>
            <w:noProof/>
            <w:webHidden/>
          </w:rPr>
          <w:instrText xml:space="preserve"> PAGEREF _Toc38902924 \h </w:instrText>
        </w:r>
        <w:r w:rsidR="00442EDE">
          <w:rPr>
            <w:noProof/>
            <w:webHidden/>
          </w:rPr>
        </w:r>
        <w:r w:rsidR="00442EDE">
          <w:rPr>
            <w:noProof/>
            <w:webHidden/>
          </w:rPr>
          <w:fldChar w:fldCharType="separate"/>
        </w:r>
        <w:r w:rsidR="00442EDE">
          <w:rPr>
            <w:noProof/>
            <w:webHidden/>
          </w:rPr>
          <w:t>66</w:t>
        </w:r>
        <w:r w:rsidR="00442EDE">
          <w:rPr>
            <w:noProof/>
            <w:webHidden/>
          </w:rPr>
          <w:fldChar w:fldCharType="end"/>
        </w:r>
      </w:hyperlink>
    </w:p>
    <w:p w14:paraId="682B7F6E" w14:textId="77777777" w:rsidR="00442EDE" w:rsidRDefault="00AD1857">
      <w:pPr>
        <w:pStyle w:val="TOC3"/>
        <w:rPr>
          <w:rFonts w:asciiTheme="minorHAnsi" w:eastAsiaTheme="minorEastAsia" w:hAnsiTheme="minorHAnsi" w:cstheme="minorBidi"/>
          <w:noProof/>
          <w:sz w:val="22"/>
          <w:szCs w:val="22"/>
          <w:lang w:eastAsia="en-US"/>
        </w:rPr>
      </w:pPr>
      <w:hyperlink w:anchor="_Toc38902925" w:history="1">
        <w:r w:rsidR="00442EDE" w:rsidRPr="00901E3A">
          <w:rPr>
            <w:rStyle w:val="Hyperlink"/>
            <w:noProof/>
          </w:rPr>
          <w:t>7.4.4</w:t>
        </w:r>
        <w:r w:rsidR="00442EDE">
          <w:rPr>
            <w:rFonts w:asciiTheme="minorHAnsi" w:eastAsiaTheme="minorEastAsia" w:hAnsiTheme="minorHAnsi" w:cstheme="minorBidi"/>
            <w:noProof/>
            <w:sz w:val="22"/>
            <w:szCs w:val="22"/>
            <w:lang w:eastAsia="en-US"/>
          </w:rPr>
          <w:tab/>
        </w:r>
        <w:r w:rsidR="00442EDE" w:rsidRPr="00901E3A">
          <w:rPr>
            <w:rStyle w:val="Hyperlink"/>
            <w:noProof/>
          </w:rPr>
          <w:t>Swop Rivets</w:t>
        </w:r>
        <w:r w:rsidR="00442EDE">
          <w:rPr>
            <w:noProof/>
            <w:webHidden/>
          </w:rPr>
          <w:tab/>
        </w:r>
        <w:r w:rsidR="00442EDE">
          <w:rPr>
            <w:noProof/>
            <w:webHidden/>
          </w:rPr>
          <w:fldChar w:fldCharType="begin"/>
        </w:r>
        <w:r w:rsidR="00442EDE">
          <w:rPr>
            <w:noProof/>
            <w:webHidden/>
          </w:rPr>
          <w:instrText xml:space="preserve"> PAGEREF _Toc38902925 \h </w:instrText>
        </w:r>
        <w:r w:rsidR="00442EDE">
          <w:rPr>
            <w:noProof/>
            <w:webHidden/>
          </w:rPr>
        </w:r>
        <w:r w:rsidR="00442EDE">
          <w:rPr>
            <w:noProof/>
            <w:webHidden/>
          </w:rPr>
          <w:fldChar w:fldCharType="separate"/>
        </w:r>
        <w:r w:rsidR="00442EDE">
          <w:rPr>
            <w:noProof/>
            <w:webHidden/>
          </w:rPr>
          <w:t>69</w:t>
        </w:r>
        <w:r w:rsidR="00442EDE">
          <w:rPr>
            <w:noProof/>
            <w:webHidden/>
          </w:rPr>
          <w:fldChar w:fldCharType="end"/>
        </w:r>
      </w:hyperlink>
    </w:p>
    <w:p w14:paraId="67C4969F" w14:textId="77777777" w:rsidR="00442EDE" w:rsidRDefault="00AD1857">
      <w:pPr>
        <w:pStyle w:val="TOC3"/>
        <w:rPr>
          <w:rFonts w:asciiTheme="minorHAnsi" w:eastAsiaTheme="minorEastAsia" w:hAnsiTheme="minorHAnsi" w:cstheme="minorBidi"/>
          <w:noProof/>
          <w:sz w:val="22"/>
          <w:szCs w:val="22"/>
          <w:lang w:eastAsia="en-US"/>
        </w:rPr>
      </w:pPr>
      <w:hyperlink w:anchor="_Toc38902926" w:history="1">
        <w:r w:rsidR="00442EDE" w:rsidRPr="00901E3A">
          <w:rPr>
            <w:rStyle w:val="Hyperlink"/>
            <w:noProof/>
          </w:rPr>
          <w:t>7.4.5</w:t>
        </w:r>
        <w:r w:rsidR="00442EDE">
          <w:rPr>
            <w:rFonts w:asciiTheme="minorHAnsi" w:eastAsiaTheme="minorEastAsia" w:hAnsiTheme="minorHAnsi" w:cstheme="minorBidi"/>
            <w:noProof/>
            <w:sz w:val="22"/>
            <w:szCs w:val="22"/>
            <w:lang w:eastAsia="en-US"/>
          </w:rPr>
          <w:tab/>
        </w:r>
        <w:r w:rsidR="00442EDE" w:rsidRPr="00901E3A">
          <w:rPr>
            <w:rStyle w:val="Hyperlink"/>
            <w:noProof/>
          </w:rPr>
          <w:t>Clinch Rivet Studs</w:t>
        </w:r>
        <w:r w:rsidR="00442EDE">
          <w:rPr>
            <w:noProof/>
            <w:webHidden/>
          </w:rPr>
          <w:tab/>
        </w:r>
        <w:r w:rsidR="00442EDE">
          <w:rPr>
            <w:noProof/>
            <w:webHidden/>
          </w:rPr>
          <w:fldChar w:fldCharType="begin"/>
        </w:r>
        <w:r w:rsidR="00442EDE">
          <w:rPr>
            <w:noProof/>
            <w:webHidden/>
          </w:rPr>
          <w:instrText xml:space="preserve"> PAGEREF _Toc38902926 \h </w:instrText>
        </w:r>
        <w:r w:rsidR="00442EDE">
          <w:rPr>
            <w:noProof/>
            <w:webHidden/>
          </w:rPr>
        </w:r>
        <w:r w:rsidR="00442EDE">
          <w:rPr>
            <w:noProof/>
            <w:webHidden/>
          </w:rPr>
          <w:fldChar w:fldCharType="separate"/>
        </w:r>
        <w:r w:rsidR="00442EDE">
          <w:rPr>
            <w:noProof/>
            <w:webHidden/>
          </w:rPr>
          <w:t>70</w:t>
        </w:r>
        <w:r w:rsidR="00442EDE">
          <w:rPr>
            <w:noProof/>
            <w:webHidden/>
          </w:rPr>
          <w:fldChar w:fldCharType="end"/>
        </w:r>
      </w:hyperlink>
    </w:p>
    <w:p w14:paraId="7BD32EAB"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27" w:history="1">
        <w:r w:rsidR="00442EDE" w:rsidRPr="00901E3A">
          <w:rPr>
            <w:rStyle w:val="Hyperlink"/>
            <w:noProof/>
          </w:rPr>
          <w:t>7.5</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Threaded Connections: Bolts and Screws</w:t>
        </w:r>
        <w:r w:rsidR="00442EDE">
          <w:rPr>
            <w:noProof/>
            <w:webHidden/>
          </w:rPr>
          <w:tab/>
        </w:r>
        <w:r w:rsidR="00442EDE">
          <w:rPr>
            <w:noProof/>
            <w:webHidden/>
          </w:rPr>
          <w:fldChar w:fldCharType="begin"/>
        </w:r>
        <w:r w:rsidR="00442EDE">
          <w:rPr>
            <w:noProof/>
            <w:webHidden/>
          </w:rPr>
          <w:instrText xml:space="preserve"> PAGEREF _Toc38902927 \h </w:instrText>
        </w:r>
        <w:r w:rsidR="00442EDE">
          <w:rPr>
            <w:noProof/>
            <w:webHidden/>
          </w:rPr>
        </w:r>
        <w:r w:rsidR="00442EDE">
          <w:rPr>
            <w:noProof/>
            <w:webHidden/>
          </w:rPr>
          <w:fldChar w:fldCharType="separate"/>
        </w:r>
        <w:r w:rsidR="00442EDE">
          <w:rPr>
            <w:noProof/>
            <w:webHidden/>
          </w:rPr>
          <w:t>73</w:t>
        </w:r>
        <w:r w:rsidR="00442EDE">
          <w:rPr>
            <w:noProof/>
            <w:webHidden/>
          </w:rPr>
          <w:fldChar w:fldCharType="end"/>
        </w:r>
      </w:hyperlink>
    </w:p>
    <w:p w14:paraId="6FB25F50" w14:textId="77777777" w:rsidR="00442EDE" w:rsidRDefault="00AD1857">
      <w:pPr>
        <w:pStyle w:val="TOC3"/>
        <w:rPr>
          <w:rFonts w:asciiTheme="minorHAnsi" w:eastAsiaTheme="minorEastAsia" w:hAnsiTheme="minorHAnsi" w:cstheme="minorBidi"/>
          <w:noProof/>
          <w:sz w:val="22"/>
          <w:szCs w:val="22"/>
          <w:lang w:eastAsia="en-US"/>
        </w:rPr>
      </w:pPr>
      <w:hyperlink w:anchor="_Toc38902928" w:history="1">
        <w:r w:rsidR="00442EDE" w:rsidRPr="00901E3A">
          <w:rPr>
            <w:rStyle w:val="Hyperlink"/>
            <w:noProof/>
          </w:rPr>
          <w:t>7.5.1</w:t>
        </w:r>
        <w:r w:rsidR="00442EDE">
          <w:rPr>
            <w:rFonts w:asciiTheme="minorHAnsi" w:eastAsiaTheme="minorEastAsia" w:hAnsiTheme="minorHAnsi" w:cstheme="minorBidi"/>
            <w:noProof/>
            <w:sz w:val="22"/>
            <w:szCs w:val="22"/>
            <w:lang w:eastAsia="en-US"/>
          </w:rPr>
          <w:tab/>
        </w:r>
        <w:r w:rsidR="00442EDE" w:rsidRPr="00901E3A">
          <w:rPr>
            <w:rStyle w:val="Hyperlink"/>
            <w:noProof/>
          </w:rPr>
          <w:t>Introduction</w:t>
        </w:r>
        <w:r w:rsidR="00442EDE">
          <w:rPr>
            <w:noProof/>
            <w:webHidden/>
          </w:rPr>
          <w:tab/>
        </w:r>
        <w:r w:rsidR="00442EDE">
          <w:rPr>
            <w:noProof/>
            <w:webHidden/>
          </w:rPr>
          <w:fldChar w:fldCharType="begin"/>
        </w:r>
        <w:r w:rsidR="00442EDE">
          <w:rPr>
            <w:noProof/>
            <w:webHidden/>
          </w:rPr>
          <w:instrText xml:space="preserve"> PAGEREF _Toc38902928 \h </w:instrText>
        </w:r>
        <w:r w:rsidR="00442EDE">
          <w:rPr>
            <w:noProof/>
            <w:webHidden/>
          </w:rPr>
        </w:r>
        <w:r w:rsidR="00442EDE">
          <w:rPr>
            <w:noProof/>
            <w:webHidden/>
          </w:rPr>
          <w:fldChar w:fldCharType="separate"/>
        </w:r>
        <w:r w:rsidR="00442EDE">
          <w:rPr>
            <w:noProof/>
            <w:webHidden/>
          </w:rPr>
          <w:t>73</w:t>
        </w:r>
        <w:r w:rsidR="00442EDE">
          <w:rPr>
            <w:noProof/>
            <w:webHidden/>
          </w:rPr>
          <w:fldChar w:fldCharType="end"/>
        </w:r>
      </w:hyperlink>
    </w:p>
    <w:p w14:paraId="28FF7062" w14:textId="77777777" w:rsidR="00442EDE" w:rsidRDefault="00AD1857">
      <w:pPr>
        <w:pStyle w:val="TOC3"/>
        <w:rPr>
          <w:rFonts w:asciiTheme="minorHAnsi" w:eastAsiaTheme="minorEastAsia" w:hAnsiTheme="minorHAnsi" w:cstheme="minorBidi"/>
          <w:noProof/>
          <w:sz w:val="22"/>
          <w:szCs w:val="22"/>
          <w:lang w:eastAsia="en-US"/>
        </w:rPr>
      </w:pPr>
      <w:hyperlink w:anchor="_Toc38902929" w:history="1">
        <w:r w:rsidR="00442EDE" w:rsidRPr="00901E3A">
          <w:rPr>
            <w:rStyle w:val="Hyperlink"/>
            <w:noProof/>
          </w:rPr>
          <w:t>7.5.2</w:t>
        </w:r>
        <w:r w:rsidR="00442EDE">
          <w:rPr>
            <w:rFonts w:asciiTheme="minorHAnsi" w:eastAsiaTheme="minorEastAsia" w:hAnsiTheme="minorHAnsi" w:cstheme="minorBidi"/>
            <w:noProof/>
            <w:sz w:val="22"/>
            <w:szCs w:val="22"/>
            <w:lang w:eastAsia="en-US"/>
          </w:rPr>
          <w:tab/>
        </w:r>
        <w:r w:rsidR="00442EDE" w:rsidRPr="00901E3A">
          <w:rPr>
            <w:rStyle w:val="Hyperlink"/>
            <w:noProof/>
          </w:rPr>
          <w:t>Contacts and Friction</w:t>
        </w:r>
        <w:r w:rsidR="00442EDE">
          <w:rPr>
            <w:noProof/>
            <w:webHidden/>
          </w:rPr>
          <w:tab/>
        </w:r>
        <w:r w:rsidR="00442EDE">
          <w:rPr>
            <w:noProof/>
            <w:webHidden/>
          </w:rPr>
          <w:fldChar w:fldCharType="begin"/>
        </w:r>
        <w:r w:rsidR="00442EDE">
          <w:rPr>
            <w:noProof/>
            <w:webHidden/>
          </w:rPr>
          <w:instrText xml:space="preserve"> PAGEREF _Toc38902929 \h </w:instrText>
        </w:r>
        <w:r w:rsidR="00442EDE">
          <w:rPr>
            <w:noProof/>
            <w:webHidden/>
          </w:rPr>
        </w:r>
        <w:r w:rsidR="00442EDE">
          <w:rPr>
            <w:noProof/>
            <w:webHidden/>
          </w:rPr>
          <w:fldChar w:fldCharType="separate"/>
        </w:r>
        <w:r w:rsidR="00442EDE">
          <w:rPr>
            <w:noProof/>
            <w:webHidden/>
          </w:rPr>
          <w:t>74</w:t>
        </w:r>
        <w:r w:rsidR="00442EDE">
          <w:rPr>
            <w:noProof/>
            <w:webHidden/>
          </w:rPr>
          <w:fldChar w:fldCharType="end"/>
        </w:r>
      </w:hyperlink>
    </w:p>
    <w:p w14:paraId="6A871DDD" w14:textId="77777777" w:rsidR="00442EDE" w:rsidRDefault="00AD1857">
      <w:pPr>
        <w:pStyle w:val="TOC3"/>
        <w:rPr>
          <w:rFonts w:asciiTheme="minorHAnsi" w:eastAsiaTheme="minorEastAsia" w:hAnsiTheme="minorHAnsi" w:cstheme="minorBidi"/>
          <w:noProof/>
          <w:sz w:val="22"/>
          <w:szCs w:val="22"/>
          <w:lang w:eastAsia="en-US"/>
        </w:rPr>
      </w:pPr>
      <w:hyperlink w:anchor="_Toc38902930" w:history="1">
        <w:r w:rsidR="00442EDE" w:rsidRPr="00901E3A">
          <w:rPr>
            <w:rStyle w:val="Hyperlink"/>
            <w:noProof/>
          </w:rPr>
          <w:t>7.5.3</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Definition of element </w:t>
        </w:r>
        <w:r w:rsidR="00442EDE" w:rsidRPr="00901E3A">
          <w:rPr>
            <w:rStyle w:val="Hyperlink"/>
            <w:rFonts w:ascii="Courier New" w:hAnsi="Courier New" w:cs="Courier New"/>
            <w:i/>
            <w:noProof/>
          </w:rPr>
          <w:t>&lt;threaded_connection/&gt;</w:t>
        </w:r>
        <w:r w:rsidR="00442EDE">
          <w:rPr>
            <w:noProof/>
            <w:webHidden/>
          </w:rPr>
          <w:tab/>
        </w:r>
        <w:r w:rsidR="00442EDE">
          <w:rPr>
            <w:noProof/>
            <w:webHidden/>
          </w:rPr>
          <w:fldChar w:fldCharType="begin"/>
        </w:r>
        <w:r w:rsidR="00442EDE">
          <w:rPr>
            <w:noProof/>
            <w:webHidden/>
          </w:rPr>
          <w:instrText xml:space="preserve"> PAGEREF _Toc38902930 \h </w:instrText>
        </w:r>
        <w:r w:rsidR="00442EDE">
          <w:rPr>
            <w:noProof/>
            <w:webHidden/>
          </w:rPr>
        </w:r>
        <w:r w:rsidR="00442EDE">
          <w:rPr>
            <w:noProof/>
            <w:webHidden/>
          </w:rPr>
          <w:fldChar w:fldCharType="separate"/>
        </w:r>
        <w:r w:rsidR="00442EDE">
          <w:rPr>
            <w:noProof/>
            <w:webHidden/>
          </w:rPr>
          <w:t>77</w:t>
        </w:r>
        <w:r w:rsidR="00442EDE">
          <w:rPr>
            <w:noProof/>
            <w:webHidden/>
          </w:rPr>
          <w:fldChar w:fldCharType="end"/>
        </w:r>
      </w:hyperlink>
    </w:p>
    <w:p w14:paraId="5C91A550" w14:textId="77777777" w:rsidR="00442EDE" w:rsidRDefault="00AD1857">
      <w:pPr>
        <w:pStyle w:val="TOC3"/>
        <w:rPr>
          <w:rFonts w:asciiTheme="minorHAnsi" w:eastAsiaTheme="minorEastAsia" w:hAnsiTheme="minorHAnsi" w:cstheme="minorBidi"/>
          <w:noProof/>
          <w:sz w:val="22"/>
          <w:szCs w:val="22"/>
          <w:lang w:eastAsia="en-US"/>
        </w:rPr>
      </w:pPr>
      <w:hyperlink w:anchor="_Toc38902931" w:history="1">
        <w:r w:rsidR="00442EDE" w:rsidRPr="00901E3A">
          <w:rPr>
            <w:rStyle w:val="Hyperlink"/>
            <w:noProof/>
          </w:rPr>
          <w:t>7.5.4</w:t>
        </w:r>
        <w:r w:rsidR="00442EDE">
          <w:rPr>
            <w:rFonts w:asciiTheme="minorHAnsi" w:eastAsiaTheme="minorEastAsia" w:hAnsiTheme="minorHAnsi" w:cstheme="minorBidi"/>
            <w:noProof/>
            <w:sz w:val="22"/>
            <w:szCs w:val="22"/>
            <w:lang w:eastAsia="en-US"/>
          </w:rPr>
          <w:tab/>
        </w:r>
        <w:r w:rsidR="00442EDE" w:rsidRPr="00901E3A">
          <w:rPr>
            <w:rStyle w:val="Hyperlink"/>
            <w:noProof/>
          </w:rPr>
          <w:t>Washer</w:t>
        </w:r>
        <w:r w:rsidR="00442EDE">
          <w:rPr>
            <w:noProof/>
            <w:webHidden/>
          </w:rPr>
          <w:tab/>
        </w:r>
        <w:r w:rsidR="00442EDE">
          <w:rPr>
            <w:noProof/>
            <w:webHidden/>
          </w:rPr>
          <w:fldChar w:fldCharType="begin"/>
        </w:r>
        <w:r w:rsidR="00442EDE">
          <w:rPr>
            <w:noProof/>
            <w:webHidden/>
          </w:rPr>
          <w:instrText xml:space="preserve"> PAGEREF _Toc38902931 \h </w:instrText>
        </w:r>
        <w:r w:rsidR="00442EDE">
          <w:rPr>
            <w:noProof/>
            <w:webHidden/>
          </w:rPr>
        </w:r>
        <w:r w:rsidR="00442EDE">
          <w:rPr>
            <w:noProof/>
            <w:webHidden/>
          </w:rPr>
          <w:fldChar w:fldCharType="separate"/>
        </w:r>
        <w:r w:rsidR="00442EDE">
          <w:rPr>
            <w:noProof/>
            <w:webHidden/>
          </w:rPr>
          <w:t>80</w:t>
        </w:r>
        <w:r w:rsidR="00442EDE">
          <w:rPr>
            <w:noProof/>
            <w:webHidden/>
          </w:rPr>
          <w:fldChar w:fldCharType="end"/>
        </w:r>
      </w:hyperlink>
    </w:p>
    <w:p w14:paraId="5A7FDBD5" w14:textId="77777777" w:rsidR="00442EDE" w:rsidRDefault="00AD1857">
      <w:pPr>
        <w:pStyle w:val="TOC3"/>
        <w:rPr>
          <w:rFonts w:asciiTheme="minorHAnsi" w:eastAsiaTheme="minorEastAsia" w:hAnsiTheme="minorHAnsi" w:cstheme="minorBidi"/>
          <w:noProof/>
          <w:sz w:val="22"/>
          <w:szCs w:val="22"/>
          <w:lang w:eastAsia="en-US"/>
        </w:rPr>
      </w:pPr>
      <w:hyperlink w:anchor="_Toc38902932" w:history="1">
        <w:r w:rsidR="00442EDE" w:rsidRPr="00901E3A">
          <w:rPr>
            <w:rStyle w:val="Hyperlink"/>
            <w:noProof/>
          </w:rPr>
          <w:t>7.5.5</w:t>
        </w:r>
        <w:r w:rsidR="00442EDE">
          <w:rPr>
            <w:rFonts w:asciiTheme="minorHAnsi" w:eastAsiaTheme="minorEastAsia" w:hAnsiTheme="minorHAnsi" w:cstheme="minorBidi"/>
            <w:noProof/>
            <w:sz w:val="22"/>
            <w:szCs w:val="22"/>
            <w:lang w:eastAsia="en-US"/>
          </w:rPr>
          <w:tab/>
        </w:r>
        <w:r w:rsidR="00442EDE" w:rsidRPr="00901E3A">
          <w:rPr>
            <w:rStyle w:val="Hyperlink"/>
            <w:noProof/>
          </w:rPr>
          <w:t>Nut</w:t>
        </w:r>
        <w:r w:rsidR="00442EDE">
          <w:rPr>
            <w:noProof/>
            <w:webHidden/>
          </w:rPr>
          <w:tab/>
        </w:r>
        <w:r w:rsidR="00442EDE">
          <w:rPr>
            <w:noProof/>
            <w:webHidden/>
          </w:rPr>
          <w:fldChar w:fldCharType="begin"/>
        </w:r>
        <w:r w:rsidR="00442EDE">
          <w:rPr>
            <w:noProof/>
            <w:webHidden/>
          </w:rPr>
          <w:instrText xml:space="preserve"> PAGEREF _Toc38902932 \h </w:instrText>
        </w:r>
        <w:r w:rsidR="00442EDE">
          <w:rPr>
            <w:noProof/>
            <w:webHidden/>
          </w:rPr>
        </w:r>
        <w:r w:rsidR="00442EDE">
          <w:rPr>
            <w:noProof/>
            <w:webHidden/>
          </w:rPr>
          <w:fldChar w:fldCharType="separate"/>
        </w:r>
        <w:r w:rsidR="00442EDE">
          <w:rPr>
            <w:noProof/>
            <w:webHidden/>
          </w:rPr>
          <w:t>81</w:t>
        </w:r>
        <w:r w:rsidR="00442EDE">
          <w:rPr>
            <w:noProof/>
            <w:webHidden/>
          </w:rPr>
          <w:fldChar w:fldCharType="end"/>
        </w:r>
      </w:hyperlink>
    </w:p>
    <w:p w14:paraId="76215830" w14:textId="77777777" w:rsidR="00442EDE" w:rsidRDefault="00AD1857">
      <w:pPr>
        <w:pStyle w:val="TOC3"/>
        <w:rPr>
          <w:rFonts w:asciiTheme="minorHAnsi" w:eastAsiaTheme="minorEastAsia" w:hAnsiTheme="minorHAnsi" w:cstheme="minorBidi"/>
          <w:noProof/>
          <w:sz w:val="22"/>
          <w:szCs w:val="22"/>
          <w:lang w:eastAsia="en-US"/>
        </w:rPr>
      </w:pPr>
      <w:hyperlink w:anchor="_Toc38902933" w:history="1">
        <w:r w:rsidR="00442EDE" w:rsidRPr="00901E3A">
          <w:rPr>
            <w:rStyle w:val="Hyperlink"/>
            <w:noProof/>
          </w:rPr>
          <w:t>7.5.6</w:t>
        </w:r>
        <w:r w:rsidR="00442EDE">
          <w:rPr>
            <w:rFonts w:asciiTheme="minorHAnsi" w:eastAsiaTheme="minorEastAsia" w:hAnsiTheme="minorHAnsi" w:cstheme="minorBidi"/>
            <w:noProof/>
            <w:sz w:val="22"/>
            <w:szCs w:val="22"/>
            <w:lang w:eastAsia="en-US"/>
          </w:rPr>
          <w:tab/>
        </w:r>
        <w:r w:rsidR="00442EDE" w:rsidRPr="00901E3A">
          <w:rPr>
            <w:rStyle w:val="Hyperlink"/>
            <w:noProof/>
          </w:rPr>
          <w:t>Bolt</w:t>
        </w:r>
        <w:r w:rsidR="00442EDE">
          <w:rPr>
            <w:noProof/>
            <w:webHidden/>
          </w:rPr>
          <w:tab/>
        </w:r>
        <w:r w:rsidR="00442EDE">
          <w:rPr>
            <w:noProof/>
            <w:webHidden/>
          </w:rPr>
          <w:fldChar w:fldCharType="begin"/>
        </w:r>
        <w:r w:rsidR="00442EDE">
          <w:rPr>
            <w:noProof/>
            <w:webHidden/>
          </w:rPr>
          <w:instrText xml:space="preserve"> PAGEREF _Toc38902933 \h </w:instrText>
        </w:r>
        <w:r w:rsidR="00442EDE">
          <w:rPr>
            <w:noProof/>
            <w:webHidden/>
          </w:rPr>
        </w:r>
        <w:r w:rsidR="00442EDE">
          <w:rPr>
            <w:noProof/>
            <w:webHidden/>
          </w:rPr>
          <w:fldChar w:fldCharType="separate"/>
        </w:r>
        <w:r w:rsidR="00442EDE">
          <w:rPr>
            <w:noProof/>
            <w:webHidden/>
          </w:rPr>
          <w:t>82</w:t>
        </w:r>
        <w:r w:rsidR="00442EDE">
          <w:rPr>
            <w:noProof/>
            <w:webHidden/>
          </w:rPr>
          <w:fldChar w:fldCharType="end"/>
        </w:r>
      </w:hyperlink>
    </w:p>
    <w:p w14:paraId="78411329"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34" w:history="1">
        <w:r w:rsidR="00442EDE" w:rsidRPr="00901E3A">
          <w:rPr>
            <w:rStyle w:val="Hyperlink"/>
            <w:noProof/>
          </w:rPr>
          <w:t>7.5.6.1</w:t>
        </w:r>
        <w:r w:rsidR="00442EDE">
          <w:rPr>
            <w:rFonts w:asciiTheme="minorHAnsi" w:eastAsiaTheme="minorEastAsia" w:hAnsiTheme="minorHAnsi" w:cstheme="minorBidi"/>
            <w:noProof/>
            <w:sz w:val="22"/>
            <w:szCs w:val="22"/>
            <w:lang w:eastAsia="en-US"/>
          </w:rPr>
          <w:tab/>
        </w:r>
        <w:r w:rsidR="00442EDE" w:rsidRPr="00901E3A">
          <w:rPr>
            <w:rStyle w:val="Hyperlink"/>
            <w:noProof/>
          </w:rPr>
          <w:t>Possible Bolt and Screw Assemblies</w:t>
        </w:r>
        <w:r w:rsidR="00442EDE">
          <w:rPr>
            <w:noProof/>
            <w:webHidden/>
          </w:rPr>
          <w:tab/>
        </w:r>
        <w:r w:rsidR="00442EDE">
          <w:rPr>
            <w:noProof/>
            <w:webHidden/>
          </w:rPr>
          <w:fldChar w:fldCharType="begin"/>
        </w:r>
        <w:r w:rsidR="00442EDE">
          <w:rPr>
            <w:noProof/>
            <w:webHidden/>
          </w:rPr>
          <w:instrText xml:space="preserve"> PAGEREF _Toc38902934 \h </w:instrText>
        </w:r>
        <w:r w:rsidR="00442EDE">
          <w:rPr>
            <w:noProof/>
            <w:webHidden/>
          </w:rPr>
        </w:r>
        <w:r w:rsidR="00442EDE">
          <w:rPr>
            <w:noProof/>
            <w:webHidden/>
          </w:rPr>
          <w:fldChar w:fldCharType="separate"/>
        </w:r>
        <w:r w:rsidR="00442EDE">
          <w:rPr>
            <w:noProof/>
            <w:webHidden/>
          </w:rPr>
          <w:t>85</w:t>
        </w:r>
        <w:r w:rsidR="00442EDE">
          <w:rPr>
            <w:noProof/>
            <w:webHidden/>
          </w:rPr>
          <w:fldChar w:fldCharType="end"/>
        </w:r>
      </w:hyperlink>
    </w:p>
    <w:p w14:paraId="7388F11F" w14:textId="77777777" w:rsidR="00442EDE" w:rsidRDefault="00AD1857">
      <w:pPr>
        <w:pStyle w:val="TOC3"/>
        <w:rPr>
          <w:rFonts w:asciiTheme="minorHAnsi" w:eastAsiaTheme="minorEastAsia" w:hAnsiTheme="minorHAnsi" w:cstheme="minorBidi"/>
          <w:noProof/>
          <w:sz w:val="22"/>
          <w:szCs w:val="22"/>
          <w:lang w:eastAsia="en-US"/>
        </w:rPr>
      </w:pPr>
      <w:hyperlink w:anchor="_Toc38902935" w:history="1">
        <w:r w:rsidR="00442EDE" w:rsidRPr="00901E3A">
          <w:rPr>
            <w:rStyle w:val="Hyperlink"/>
            <w:noProof/>
          </w:rPr>
          <w:t>7.5.7</w:t>
        </w:r>
        <w:r w:rsidR="00442EDE">
          <w:rPr>
            <w:rFonts w:asciiTheme="minorHAnsi" w:eastAsiaTheme="minorEastAsia" w:hAnsiTheme="minorHAnsi" w:cstheme="minorBidi"/>
            <w:noProof/>
            <w:sz w:val="22"/>
            <w:szCs w:val="22"/>
            <w:lang w:eastAsia="en-US"/>
          </w:rPr>
          <w:tab/>
        </w:r>
        <w:r w:rsidR="00442EDE" w:rsidRPr="00901E3A">
          <w:rPr>
            <w:rStyle w:val="Hyperlink"/>
            <w:noProof/>
          </w:rPr>
          <w:t>Screw</w:t>
        </w:r>
        <w:r w:rsidR="00442EDE">
          <w:rPr>
            <w:noProof/>
            <w:webHidden/>
          </w:rPr>
          <w:tab/>
        </w:r>
        <w:r w:rsidR="00442EDE">
          <w:rPr>
            <w:noProof/>
            <w:webHidden/>
          </w:rPr>
          <w:fldChar w:fldCharType="begin"/>
        </w:r>
        <w:r w:rsidR="00442EDE">
          <w:rPr>
            <w:noProof/>
            <w:webHidden/>
          </w:rPr>
          <w:instrText xml:space="preserve"> PAGEREF _Toc38902935 \h </w:instrText>
        </w:r>
        <w:r w:rsidR="00442EDE">
          <w:rPr>
            <w:noProof/>
            <w:webHidden/>
          </w:rPr>
        </w:r>
        <w:r w:rsidR="00442EDE">
          <w:rPr>
            <w:noProof/>
            <w:webHidden/>
          </w:rPr>
          <w:fldChar w:fldCharType="separate"/>
        </w:r>
        <w:r w:rsidR="00442EDE">
          <w:rPr>
            <w:noProof/>
            <w:webHidden/>
          </w:rPr>
          <w:t>87</w:t>
        </w:r>
        <w:r w:rsidR="00442EDE">
          <w:rPr>
            <w:noProof/>
            <w:webHidden/>
          </w:rPr>
          <w:fldChar w:fldCharType="end"/>
        </w:r>
      </w:hyperlink>
    </w:p>
    <w:p w14:paraId="67971B62" w14:textId="77777777" w:rsidR="00442EDE" w:rsidRDefault="00AD1857">
      <w:pPr>
        <w:pStyle w:val="TOC4"/>
        <w:tabs>
          <w:tab w:val="right" w:leader="dot" w:pos="9060"/>
        </w:tabs>
        <w:rPr>
          <w:rFonts w:asciiTheme="minorHAnsi" w:eastAsiaTheme="minorEastAsia" w:hAnsiTheme="minorHAnsi" w:cstheme="minorBidi"/>
          <w:noProof/>
          <w:sz w:val="22"/>
          <w:szCs w:val="22"/>
          <w:lang w:eastAsia="en-US"/>
        </w:rPr>
      </w:pPr>
      <w:hyperlink w:anchor="_Toc38902936" w:history="1">
        <w:r w:rsidR="00442EDE" w:rsidRPr="00901E3A">
          <w:rPr>
            <w:rStyle w:val="Hyperlink"/>
            <w:noProof/>
          </w:rPr>
          <w:t>7.5.7.1 Flow Drilled Screws (FDS)</w:t>
        </w:r>
        <w:r w:rsidR="00442EDE">
          <w:rPr>
            <w:noProof/>
            <w:webHidden/>
          </w:rPr>
          <w:tab/>
        </w:r>
        <w:r w:rsidR="00442EDE">
          <w:rPr>
            <w:noProof/>
            <w:webHidden/>
          </w:rPr>
          <w:fldChar w:fldCharType="begin"/>
        </w:r>
        <w:r w:rsidR="00442EDE">
          <w:rPr>
            <w:noProof/>
            <w:webHidden/>
          </w:rPr>
          <w:instrText xml:space="preserve"> PAGEREF _Toc38902936 \h </w:instrText>
        </w:r>
        <w:r w:rsidR="00442EDE">
          <w:rPr>
            <w:noProof/>
            <w:webHidden/>
          </w:rPr>
        </w:r>
        <w:r w:rsidR="00442EDE">
          <w:rPr>
            <w:noProof/>
            <w:webHidden/>
          </w:rPr>
          <w:fldChar w:fldCharType="separate"/>
        </w:r>
        <w:r w:rsidR="00442EDE">
          <w:rPr>
            <w:noProof/>
            <w:webHidden/>
          </w:rPr>
          <w:t>88</w:t>
        </w:r>
        <w:r w:rsidR="00442EDE">
          <w:rPr>
            <w:noProof/>
            <w:webHidden/>
          </w:rPr>
          <w:fldChar w:fldCharType="end"/>
        </w:r>
      </w:hyperlink>
    </w:p>
    <w:p w14:paraId="2B0278D0"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37" w:history="1">
        <w:r w:rsidR="00442EDE" w:rsidRPr="00901E3A">
          <w:rPr>
            <w:rStyle w:val="Hyperlink"/>
            <w:noProof/>
          </w:rPr>
          <w:t>7.6</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Gum Drops</w:t>
        </w:r>
        <w:r w:rsidR="00442EDE">
          <w:rPr>
            <w:noProof/>
            <w:webHidden/>
          </w:rPr>
          <w:tab/>
        </w:r>
        <w:r w:rsidR="00442EDE">
          <w:rPr>
            <w:noProof/>
            <w:webHidden/>
          </w:rPr>
          <w:fldChar w:fldCharType="begin"/>
        </w:r>
        <w:r w:rsidR="00442EDE">
          <w:rPr>
            <w:noProof/>
            <w:webHidden/>
          </w:rPr>
          <w:instrText xml:space="preserve"> PAGEREF _Toc38902937 \h </w:instrText>
        </w:r>
        <w:r w:rsidR="00442EDE">
          <w:rPr>
            <w:noProof/>
            <w:webHidden/>
          </w:rPr>
        </w:r>
        <w:r w:rsidR="00442EDE">
          <w:rPr>
            <w:noProof/>
            <w:webHidden/>
          </w:rPr>
          <w:fldChar w:fldCharType="separate"/>
        </w:r>
        <w:r w:rsidR="00442EDE">
          <w:rPr>
            <w:noProof/>
            <w:webHidden/>
          </w:rPr>
          <w:t>90</w:t>
        </w:r>
        <w:r w:rsidR="00442EDE">
          <w:rPr>
            <w:noProof/>
            <w:webHidden/>
          </w:rPr>
          <w:fldChar w:fldCharType="end"/>
        </w:r>
      </w:hyperlink>
    </w:p>
    <w:p w14:paraId="18E180DB"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38" w:history="1">
        <w:r w:rsidR="00442EDE" w:rsidRPr="00901E3A">
          <w:rPr>
            <w:rStyle w:val="Hyperlink"/>
            <w:noProof/>
          </w:rPr>
          <w:t>7.7</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Clinches</w:t>
        </w:r>
        <w:r w:rsidR="00442EDE">
          <w:rPr>
            <w:noProof/>
            <w:webHidden/>
          </w:rPr>
          <w:tab/>
        </w:r>
        <w:r w:rsidR="00442EDE">
          <w:rPr>
            <w:noProof/>
            <w:webHidden/>
          </w:rPr>
          <w:fldChar w:fldCharType="begin"/>
        </w:r>
        <w:r w:rsidR="00442EDE">
          <w:rPr>
            <w:noProof/>
            <w:webHidden/>
          </w:rPr>
          <w:instrText xml:space="preserve"> PAGEREF _Toc38902938 \h </w:instrText>
        </w:r>
        <w:r w:rsidR="00442EDE">
          <w:rPr>
            <w:noProof/>
            <w:webHidden/>
          </w:rPr>
        </w:r>
        <w:r w:rsidR="00442EDE">
          <w:rPr>
            <w:noProof/>
            <w:webHidden/>
          </w:rPr>
          <w:fldChar w:fldCharType="separate"/>
        </w:r>
        <w:r w:rsidR="00442EDE">
          <w:rPr>
            <w:noProof/>
            <w:webHidden/>
          </w:rPr>
          <w:t>91</w:t>
        </w:r>
        <w:r w:rsidR="00442EDE">
          <w:rPr>
            <w:noProof/>
            <w:webHidden/>
          </w:rPr>
          <w:fldChar w:fldCharType="end"/>
        </w:r>
      </w:hyperlink>
    </w:p>
    <w:p w14:paraId="1E191B5E"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39" w:history="1">
        <w:r w:rsidR="00442EDE" w:rsidRPr="00901E3A">
          <w:rPr>
            <w:rStyle w:val="Hyperlink"/>
            <w:noProof/>
          </w:rPr>
          <w:t>7.8</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Heat Stakes / Thermal Stakes</w:t>
        </w:r>
        <w:r w:rsidR="00442EDE">
          <w:rPr>
            <w:noProof/>
            <w:webHidden/>
          </w:rPr>
          <w:tab/>
        </w:r>
        <w:r w:rsidR="00442EDE">
          <w:rPr>
            <w:noProof/>
            <w:webHidden/>
          </w:rPr>
          <w:fldChar w:fldCharType="begin"/>
        </w:r>
        <w:r w:rsidR="00442EDE">
          <w:rPr>
            <w:noProof/>
            <w:webHidden/>
          </w:rPr>
          <w:instrText xml:space="preserve"> PAGEREF _Toc38902939 \h </w:instrText>
        </w:r>
        <w:r w:rsidR="00442EDE">
          <w:rPr>
            <w:noProof/>
            <w:webHidden/>
          </w:rPr>
        </w:r>
        <w:r w:rsidR="00442EDE">
          <w:rPr>
            <w:noProof/>
            <w:webHidden/>
          </w:rPr>
          <w:fldChar w:fldCharType="separate"/>
        </w:r>
        <w:r w:rsidR="00442EDE">
          <w:rPr>
            <w:noProof/>
            <w:webHidden/>
          </w:rPr>
          <w:t>94</w:t>
        </w:r>
        <w:r w:rsidR="00442EDE">
          <w:rPr>
            <w:noProof/>
            <w:webHidden/>
          </w:rPr>
          <w:fldChar w:fldCharType="end"/>
        </w:r>
      </w:hyperlink>
    </w:p>
    <w:p w14:paraId="443B9567"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40" w:history="1">
        <w:r w:rsidR="00442EDE" w:rsidRPr="00901E3A">
          <w:rPr>
            <w:rStyle w:val="Hyperlink"/>
            <w:noProof/>
          </w:rPr>
          <w:t>7.9</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Clips/Snap Joints</w:t>
        </w:r>
        <w:r w:rsidR="00442EDE">
          <w:rPr>
            <w:noProof/>
            <w:webHidden/>
          </w:rPr>
          <w:tab/>
        </w:r>
        <w:r w:rsidR="00442EDE">
          <w:rPr>
            <w:noProof/>
            <w:webHidden/>
          </w:rPr>
          <w:fldChar w:fldCharType="begin"/>
        </w:r>
        <w:r w:rsidR="00442EDE">
          <w:rPr>
            <w:noProof/>
            <w:webHidden/>
          </w:rPr>
          <w:instrText xml:space="preserve"> PAGEREF _Toc38902940 \h </w:instrText>
        </w:r>
        <w:r w:rsidR="00442EDE">
          <w:rPr>
            <w:noProof/>
            <w:webHidden/>
          </w:rPr>
        </w:r>
        <w:r w:rsidR="00442EDE">
          <w:rPr>
            <w:noProof/>
            <w:webHidden/>
          </w:rPr>
          <w:fldChar w:fldCharType="separate"/>
        </w:r>
        <w:r w:rsidR="00442EDE">
          <w:rPr>
            <w:noProof/>
            <w:webHidden/>
          </w:rPr>
          <w:t>96</w:t>
        </w:r>
        <w:r w:rsidR="00442EDE">
          <w:rPr>
            <w:noProof/>
            <w:webHidden/>
          </w:rPr>
          <w:fldChar w:fldCharType="end"/>
        </w:r>
      </w:hyperlink>
    </w:p>
    <w:p w14:paraId="3CDF695C"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41" w:history="1">
        <w:r w:rsidR="00442EDE" w:rsidRPr="00901E3A">
          <w:rPr>
            <w:rStyle w:val="Hyperlink"/>
            <w:noProof/>
          </w:rPr>
          <w:t>7.10</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Nails</w:t>
        </w:r>
        <w:r w:rsidR="00442EDE">
          <w:rPr>
            <w:noProof/>
            <w:webHidden/>
          </w:rPr>
          <w:tab/>
        </w:r>
        <w:r w:rsidR="00442EDE">
          <w:rPr>
            <w:noProof/>
            <w:webHidden/>
          </w:rPr>
          <w:fldChar w:fldCharType="begin"/>
        </w:r>
        <w:r w:rsidR="00442EDE">
          <w:rPr>
            <w:noProof/>
            <w:webHidden/>
          </w:rPr>
          <w:instrText xml:space="preserve"> PAGEREF _Toc38902941 \h </w:instrText>
        </w:r>
        <w:r w:rsidR="00442EDE">
          <w:rPr>
            <w:noProof/>
            <w:webHidden/>
          </w:rPr>
        </w:r>
        <w:r w:rsidR="00442EDE">
          <w:rPr>
            <w:noProof/>
            <w:webHidden/>
          </w:rPr>
          <w:fldChar w:fldCharType="separate"/>
        </w:r>
        <w:r w:rsidR="00442EDE">
          <w:rPr>
            <w:noProof/>
            <w:webHidden/>
          </w:rPr>
          <w:t>99</w:t>
        </w:r>
        <w:r w:rsidR="00442EDE">
          <w:rPr>
            <w:noProof/>
            <w:webHidden/>
          </w:rPr>
          <w:fldChar w:fldCharType="end"/>
        </w:r>
      </w:hyperlink>
    </w:p>
    <w:p w14:paraId="61D9B933"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42" w:history="1">
        <w:r w:rsidR="00442EDE" w:rsidRPr="00901E3A">
          <w:rPr>
            <w:rStyle w:val="Hyperlink"/>
            <w:noProof/>
          </w:rPr>
          <w:t>7.11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Rotation Joints</w:t>
        </w:r>
        <w:r w:rsidR="00442EDE">
          <w:rPr>
            <w:noProof/>
            <w:webHidden/>
          </w:rPr>
          <w:tab/>
        </w:r>
        <w:r w:rsidR="00442EDE">
          <w:rPr>
            <w:noProof/>
            <w:webHidden/>
          </w:rPr>
          <w:fldChar w:fldCharType="begin"/>
        </w:r>
        <w:r w:rsidR="00442EDE">
          <w:rPr>
            <w:noProof/>
            <w:webHidden/>
          </w:rPr>
          <w:instrText xml:space="preserve"> PAGEREF _Toc38902942 \h </w:instrText>
        </w:r>
        <w:r w:rsidR="00442EDE">
          <w:rPr>
            <w:noProof/>
            <w:webHidden/>
          </w:rPr>
        </w:r>
        <w:r w:rsidR="00442EDE">
          <w:rPr>
            <w:noProof/>
            <w:webHidden/>
          </w:rPr>
          <w:fldChar w:fldCharType="separate"/>
        </w:r>
        <w:r w:rsidR="00442EDE">
          <w:rPr>
            <w:noProof/>
            <w:webHidden/>
          </w:rPr>
          <w:t>102</w:t>
        </w:r>
        <w:r w:rsidR="00442EDE">
          <w:rPr>
            <w:noProof/>
            <w:webHidden/>
          </w:rPr>
          <w:fldChar w:fldCharType="end"/>
        </w:r>
      </w:hyperlink>
    </w:p>
    <w:p w14:paraId="78A2BE01" w14:textId="77777777" w:rsidR="00442EDE" w:rsidRDefault="00AD1857">
      <w:pPr>
        <w:pStyle w:val="TOC3"/>
        <w:rPr>
          <w:rFonts w:asciiTheme="minorHAnsi" w:eastAsiaTheme="minorEastAsia" w:hAnsiTheme="minorHAnsi" w:cstheme="minorBidi"/>
          <w:noProof/>
          <w:sz w:val="22"/>
          <w:szCs w:val="22"/>
          <w:lang w:eastAsia="en-US"/>
        </w:rPr>
      </w:pPr>
      <w:hyperlink w:anchor="_Toc38902943" w:history="1">
        <w:r w:rsidR="00442EDE" w:rsidRPr="00901E3A">
          <w:rPr>
            <w:rStyle w:val="Hyperlink"/>
            <w:noProof/>
          </w:rPr>
          <w:t>7.11.1</w:t>
        </w:r>
        <w:r w:rsidR="00442EDE">
          <w:rPr>
            <w:rFonts w:asciiTheme="minorHAnsi" w:eastAsiaTheme="minorEastAsia" w:hAnsiTheme="minorHAnsi" w:cstheme="minorBidi"/>
            <w:noProof/>
            <w:sz w:val="22"/>
            <w:szCs w:val="22"/>
            <w:lang w:eastAsia="en-US"/>
          </w:rPr>
          <w:tab/>
        </w:r>
        <w:r w:rsidR="00442EDE" w:rsidRPr="00901E3A">
          <w:rPr>
            <w:rStyle w:val="Hyperlink"/>
            <w:noProof/>
          </w:rPr>
          <w:t>ROTAV</w:t>
        </w:r>
        <w:r w:rsidR="00442EDE">
          <w:rPr>
            <w:noProof/>
            <w:webHidden/>
          </w:rPr>
          <w:tab/>
        </w:r>
        <w:r w:rsidR="00442EDE">
          <w:rPr>
            <w:noProof/>
            <w:webHidden/>
          </w:rPr>
          <w:fldChar w:fldCharType="begin"/>
        </w:r>
        <w:r w:rsidR="00442EDE">
          <w:rPr>
            <w:noProof/>
            <w:webHidden/>
          </w:rPr>
          <w:instrText xml:space="preserve"> PAGEREF _Toc38902943 \h </w:instrText>
        </w:r>
        <w:r w:rsidR="00442EDE">
          <w:rPr>
            <w:noProof/>
            <w:webHidden/>
          </w:rPr>
        </w:r>
        <w:r w:rsidR="00442EDE">
          <w:rPr>
            <w:noProof/>
            <w:webHidden/>
          </w:rPr>
          <w:fldChar w:fldCharType="separate"/>
        </w:r>
        <w:r w:rsidR="00442EDE">
          <w:rPr>
            <w:noProof/>
            <w:webHidden/>
          </w:rPr>
          <w:t>103</w:t>
        </w:r>
        <w:r w:rsidR="00442EDE">
          <w:rPr>
            <w:noProof/>
            <w:webHidden/>
          </w:rPr>
          <w:fldChar w:fldCharType="end"/>
        </w:r>
      </w:hyperlink>
    </w:p>
    <w:p w14:paraId="16601C75"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2944" w:history="1">
        <w:r w:rsidR="00442EDE" w:rsidRPr="00901E3A">
          <w:rPr>
            <w:rStyle w:val="Hyperlink"/>
            <w:noProof/>
            <w14:scene3d>
              <w14:camera w14:prst="orthographicFront"/>
              <w14:lightRig w14:rig="threePt" w14:dir="t">
                <w14:rot w14:lat="0" w14:lon="0" w14:rev="0"/>
              </w14:lightRig>
            </w14:scene3d>
          </w:rPr>
          <w:t>8</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1D connections</w:t>
        </w:r>
        <w:r w:rsidR="00442EDE">
          <w:rPr>
            <w:noProof/>
            <w:webHidden/>
          </w:rPr>
          <w:tab/>
        </w:r>
        <w:r w:rsidR="00442EDE">
          <w:rPr>
            <w:noProof/>
            <w:webHidden/>
          </w:rPr>
          <w:fldChar w:fldCharType="begin"/>
        </w:r>
        <w:r w:rsidR="00442EDE">
          <w:rPr>
            <w:noProof/>
            <w:webHidden/>
          </w:rPr>
          <w:instrText xml:space="preserve"> PAGEREF _Toc38902944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00308428"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45" w:history="1">
        <w:r w:rsidR="00442EDE" w:rsidRPr="00901E3A">
          <w:rPr>
            <w:rStyle w:val="Hyperlink"/>
            <w:noProof/>
          </w:rPr>
          <w:t>8.1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Generic Definitions</w:t>
        </w:r>
        <w:r w:rsidR="00442EDE">
          <w:rPr>
            <w:noProof/>
            <w:webHidden/>
          </w:rPr>
          <w:tab/>
        </w:r>
        <w:r w:rsidR="00442EDE">
          <w:rPr>
            <w:noProof/>
            <w:webHidden/>
          </w:rPr>
          <w:fldChar w:fldCharType="begin"/>
        </w:r>
        <w:r w:rsidR="00442EDE">
          <w:rPr>
            <w:noProof/>
            <w:webHidden/>
          </w:rPr>
          <w:instrText xml:space="preserve"> PAGEREF _Toc38902945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604AA93A" w14:textId="77777777" w:rsidR="00442EDE" w:rsidRDefault="00AD1857">
      <w:pPr>
        <w:pStyle w:val="TOC3"/>
        <w:rPr>
          <w:rFonts w:asciiTheme="minorHAnsi" w:eastAsiaTheme="minorEastAsia" w:hAnsiTheme="minorHAnsi" w:cstheme="minorBidi"/>
          <w:noProof/>
          <w:sz w:val="22"/>
          <w:szCs w:val="22"/>
          <w:lang w:eastAsia="en-US"/>
        </w:rPr>
      </w:pPr>
      <w:hyperlink w:anchor="_Toc38902946" w:history="1">
        <w:r w:rsidR="00442EDE" w:rsidRPr="00901E3A">
          <w:rPr>
            <w:rStyle w:val="Hyperlink"/>
            <w:noProof/>
          </w:rPr>
          <w:t>8.1.1</w:t>
        </w:r>
        <w:r w:rsidR="00442EDE">
          <w:rPr>
            <w:rFonts w:asciiTheme="minorHAnsi" w:eastAsiaTheme="minorEastAsia" w:hAnsiTheme="minorHAnsi" w:cstheme="minorBidi"/>
            <w:noProof/>
            <w:sz w:val="22"/>
            <w:szCs w:val="22"/>
            <w:lang w:eastAsia="en-US"/>
          </w:rPr>
          <w:tab/>
        </w:r>
        <w:r w:rsidR="00442EDE" w:rsidRPr="00901E3A">
          <w:rPr>
            <w:rStyle w:val="Hyperlink"/>
            <w:noProof/>
          </w:rPr>
          <w:t>Identification</w:t>
        </w:r>
        <w:r w:rsidR="00442EDE">
          <w:rPr>
            <w:noProof/>
            <w:webHidden/>
          </w:rPr>
          <w:tab/>
        </w:r>
        <w:r w:rsidR="00442EDE">
          <w:rPr>
            <w:noProof/>
            <w:webHidden/>
          </w:rPr>
          <w:fldChar w:fldCharType="begin"/>
        </w:r>
        <w:r w:rsidR="00442EDE">
          <w:rPr>
            <w:noProof/>
            <w:webHidden/>
          </w:rPr>
          <w:instrText xml:space="preserve"> PAGEREF _Toc38902946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2B4B06D7" w14:textId="77777777" w:rsidR="00442EDE" w:rsidRDefault="00AD1857">
      <w:pPr>
        <w:pStyle w:val="TOC3"/>
        <w:rPr>
          <w:rFonts w:asciiTheme="minorHAnsi" w:eastAsiaTheme="minorEastAsia" w:hAnsiTheme="minorHAnsi" w:cstheme="minorBidi"/>
          <w:noProof/>
          <w:sz w:val="22"/>
          <w:szCs w:val="22"/>
          <w:lang w:eastAsia="en-US"/>
        </w:rPr>
      </w:pPr>
      <w:hyperlink w:anchor="_Toc38902947" w:history="1">
        <w:r w:rsidR="00442EDE" w:rsidRPr="00901E3A">
          <w:rPr>
            <w:rStyle w:val="Hyperlink"/>
            <w:noProof/>
          </w:rPr>
          <w:t>8.1.2</w:t>
        </w:r>
        <w:r w:rsidR="00442EDE">
          <w:rPr>
            <w:rFonts w:asciiTheme="minorHAnsi" w:eastAsiaTheme="minorEastAsia" w:hAnsiTheme="minorHAnsi" w:cstheme="minorBidi"/>
            <w:noProof/>
            <w:sz w:val="22"/>
            <w:szCs w:val="22"/>
            <w:lang w:eastAsia="en-US"/>
          </w:rPr>
          <w:tab/>
        </w:r>
        <w:r w:rsidR="00442EDE" w:rsidRPr="00901E3A">
          <w:rPr>
            <w:rStyle w:val="Hyperlink"/>
            <w:noProof/>
          </w:rPr>
          <w:t>Location</w:t>
        </w:r>
        <w:r w:rsidR="00442EDE">
          <w:rPr>
            <w:noProof/>
            <w:webHidden/>
          </w:rPr>
          <w:tab/>
        </w:r>
        <w:r w:rsidR="00442EDE">
          <w:rPr>
            <w:noProof/>
            <w:webHidden/>
          </w:rPr>
          <w:fldChar w:fldCharType="begin"/>
        </w:r>
        <w:r w:rsidR="00442EDE">
          <w:rPr>
            <w:noProof/>
            <w:webHidden/>
          </w:rPr>
          <w:instrText xml:space="preserve"> PAGEREF _Toc38902947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78523620" w14:textId="77777777" w:rsidR="00442EDE" w:rsidRDefault="00AD1857">
      <w:pPr>
        <w:pStyle w:val="TOC3"/>
        <w:rPr>
          <w:rFonts w:asciiTheme="minorHAnsi" w:eastAsiaTheme="minorEastAsia" w:hAnsiTheme="minorHAnsi" w:cstheme="minorBidi"/>
          <w:noProof/>
          <w:sz w:val="22"/>
          <w:szCs w:val="22"/>
          <w:lang w:eastAsia="en-US"/>
        </w:rPr>
      </w:pPr>
      <w:hyperlink w:anchor="_Toc38902948" w:history="1">
        <w:r w:rsidR="00442EDE" w:rsidRPr="00901E3A">
          <w:rPr>
            <w:rStyle w:val="Hyperlink"/>
            <w:noProof/>
          </w:rPr>
          <w:t>8.1.3</w:t>
        </w:r>
        <w:r w:rsidR="00442EDE">
          <w:rPr>
            <w:rFonts w:asciiTheme="minorHAnsi" w:eastAsiaTheme="minorEastAsia" w:hAnsiTheme="minorHAnsi" w:cstheme="minorBidi"/>
            <w:noProof/>
            <w:sz w:val="22"/>
            <w:szCs w:val="22"/>
            <w:lang w:eastAsia="en-US"/>
          </w:rPr>
          <w:tab/>
        </w:r>
        <w:r w:rsidR="00442EDE" w:rsidRPr="00901E3A">
          <w:rPr>
            <w:rStyle w:val="Hyperlink"/>
            <w:noProof/>
          </w:rPr>
          <w:t>Type Specification</w:t>
        </w:r>
        <w:r w:rsidR="00442EDE">
          <w:rPr>
            <w:noProof/>
            <w:webHidden/>
          </w:rPr>
          <w:tab/>
        </w:r>
        <w:r w:rsidR="00442EDE">
          <w:rPr>
            <w:noProof/>
            <w:webHidden/>
          </w:rPr>
          <w:fldChar w:fldCharType="begin"/>
        </w:r>
        <w:r w:rsidR="00442EDE">
          <w:rPr>
            <w:noProof/>
            <w:webHidden/>
          </w:rPr>
          <w:instrText xml:space="preserve"> PAGEREF _Toc38902948 \h </w:instrText>
        </w:r>
        <w:r w:rsidR="00442EDE">
          <w:rPr>
            <w:noProof/>
            <w:webHidden/>
          </w:rPr>
        </w:r>
        <w:r w:rsidR="00442EDE">
          <w:rPr>
            <w:noProof/>
            <w:webHidden/>
          </w:rPr>
          <w:fldChar w:fldCharType="separate"/>
        </w:r>
        <w:r w:rsidR="00442EDE">
          <w:rPr>
            <w:noProof/>
            <w:webHidden/>
          </w:rPr>
          <w:t>107</w:t>
        </w:r>
        <w:r w:rsidR="00442EDE">
          <w:rPr>
            <w:noProof/>
            <w:webHidden/>
          </w:rPr>
          <w:fldChar w:fldCharType="end"/>
        </w:r>
      </w:hyperlink>
    </w:p>
    <w:p w14:paraId="04F36988"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2949" w:history="1">
        <w:r w:rsidR="00442EDE" w:rsidRPr="00901E3A">
          <w:rPr>
            <w:rStyle w:val="Hyperlink"/>
            <w:noProof/>
          </w:rPr>
          <w:t>8.2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Seam Welds</w:t>
        </w:r>
        <w:r w:rsidR="00442EDE">
          <w:rPr>
            <w:noProof/>
            <w:webHidden/>
          </w:rPr>
          <w:tab/>
        </w:r>
        <w:r w:rsidR="00442EDE">
          <w:rPr>
            <w:noProof/>
            <w:webHidden/>
          </w:rPr>
          <w:fldChar w:fldCharType="begin"/>
        </w:r>
        <w:r w:rsidR="00442EDE">
          <w:rPr>
            <w:noProof/>
            <w:webHidden/>
          </w:rPr>
          <w:instrText xml:space="preserve"> PAGEREF _Toc38902949 \h </w:instrText>
        </w:r>
        <w:r w:rsidR="00442EDE">
          <w:rPr>
            <w:noProof/>
            <w:webHidden/>
          </w:rPr>
        </w:r>
        <w:r w:rsidR="00442EDE">
          <w:rPr>
            <w:noProof/>
            <w:webHidden/>
          </w:rPr>
          <w:fldChar w:fldCharType="separate"/>
        </w:r>
        <w:r w:rsidR="00442EDE">
          <w:rPr>
            <w:noProof/>
            <w:webHidden/>
          </w:rPr>
          <w:t>108</w:t>
        </w:r>
        <w:r w:rsidR="00442EDE">
          <w:rPr>
            <w:noProof/>
            <w:webHidden/>
          </w:rPr>
          <w:fldChar w:fldCharType="end"/>
        </w:r>
      </w:hyperlink>
    </w:p>
    <w:p w14:paraId="09243C49" w14:textId="77777777" w:rsidR="00442EDE" w:rsidRDefault="00AD1857">
      <w:pPr>
        <w:pStyle w:val="TOC3"/>
        <w:rPr>
          <w:rFonts w:asciiTheme="minorHAnsi" w:eastAsiaTheme="minorEastAsia" w:hAnsiTheme="minorHAnsi" w:cstheme="minorBidi"/>
          <w:noProof/>
          <w:sz w:val="22"/>
          <w:szCs w:val="22"/>
          <w:lang w:eastAsia="en-US"/>
        </w:rPr>
      </w:pPr>
      <w:hyperlink w:anchor="_Toc38902950" w:history="1">
        <w:r w:rsidR="00442EDE" w:rsidRPr="00901E3A">
          <w:rPr>
            <w:rStyle w:val="Hyperlink"/>
            <w:noProof/>
          </w:rPr>
          <w:t>8.2.1</w:t>
        </w:r>
        <w:r w:rsidR="00442EDE">
          <w:rPr>
            <w:rFonts w:asciiTheme="minorHAnsi" w:eastAsiaTheme="minorEastAsia" w:hAnsiTheme="minorHAnsi" w:cstheme="minorBidi"/>
            <w:noProof/>
            <w:sz w:val="22"/>
            <w:szCs w:val="22"/>
            <w:lang w:eastAsia="en-US"/>
          </w:rPr>
          <w:tab/>
        </w:r>
        <w:r w:rsidR="00442EDE" w:rsidRPr="00901E3A">
          <w:rPr>
            <w:rStyle w:val="Hyperlink"/>
            <w:noProof/>
          </w:rPr>
          <w:t>Description and Modeling Parameters</w:t>
        </w:r>
        <w:r w:rsidR="00442EDE">
          <w:rPr>
            <w:noProof/>
            <w:webHidden/>
          </w:rPr>
          <w:tab/>
        </w:r>
        <w:r w:rsidR="00442EDE">
          <w:rPr>
            <w:noProof/>
            <w:webHidden/>
          </w:rPr>
          <w:fldChar w:fldCharType="begin"/>
        </w:r>
        <w:r w:rsidR="00442EDE">
          <w:rPr>
            <w:noProof/>
            <w:webHidden/>
          </w:rPr>
          <w:instrText xml:space="preserve"> PAGEREF _Toc38902950 \h </w:instrText>
        </w:r>
        <w:r w:rsidR="00442EDE">
          <w:rPr>
            <w:noProof/>
            <w:webHidden/>
          </w:rPr>
        </w:r>
        <w:r w:rsidR="00442EDE">
          <w:rPr>
            <w:noProof/>
            <w:webHidden/>
          </w:rPr>
          <w:fldChar w:fldCharType="separate"/>
        </w:r>
        <w:r w:rsidR="00442EDE">
          <w:rPr>
            <w:noProof/>
            <w:webHidden/>
          </w:rPr>
          <w:t>108</w:t>
        </w:r>
        <w:r w:rsidR="00442EDE">
          <w:rPr>
            <w:noProof/>
            <w:webHidden/>
          </w:rPr>
          <w:fldChar w:fldCharType="end"/>
        </w:r>
      </w:hyperlink>
    </w:p>
    <w:p w14:paraId="4E2960A2" w14:textId="77777777" w:rsidR="00442EDE" w:rsidRDefault="00AD1857">
      <w:pPr>
        <w:pStyle w:val="TOC3"/>
        <w:rPr>
          <w:rFonts w:asciiTheme="minorHAnsi" w:eastAsiaTheme="minorEastAsia" w:hAnsiTheme="minorHAnsi" w:cstheme="minorBidi"/>
          <w:noProof/>
          <w:sz w:val="22"/>
          <w:szCs w:val="22"/>
          <w:lang w:eastAsia="en-US"/>
        </w:rPr>
      </w:pPr>
      <w:hyperlink w:anchor="_Toc38902951" w:history="1">
        <w:r w:rsidR="00442EDE" w:rsidRPr="00901E3A">
          <w:rPr>
            <w:rStyle w:val="Hyperlink"/>
            <w:noProof/>
          </w:rPr>
          <w:t>8.2.2</w:t>
        </w:r>
        <w:r w:rsidR="00442EDE">
          <w:rPr>
            <w:rFonts w:asciiTheme="minorHAnsi" w:eastAsiaTheme="minorEastAsia" w:hAnsiTheme="minorHAnsi" w:cstheme="minorBidi"/>
            <w:noProof/>
            <w:sz w:val="22"/>
            <w:szCs w:val="22"/>
            <w:lang w:eastAsia="en-US"/>
          </w:rPr>
          <w:tab/>
        </w:r>
        <w:r w:rsidR="00442EDE" w:rsidRPr="00901E3A">
          <w:rPr>
            <w:rStyle w:val="Hyperlink"/>
            <w:noProof/>
          </w:rPr>
          <w:t>Seam Weld Definition Overview</w:t>
        </w:r>
        <w:r w:rsidR="00442EDE">
          <w:rPr>
            <w:noProof/>
            <w:webHidden/>
          </w:rPr>
          <w:tab/>
        </w:r>
        <w:r w:rsidR="00442EDE">
          <w:rPr>
            <w:noProof/>
            <w:webHidden/>
          </w:rPr>
          <w:fldChar w:fldCharType="begin"/>
        </w:r>
        <w:r w:rsidR="00442EDE">
          <w:rPr>
            <w:noProof/>
            <w:webHidden/>
          </w:rPr>
          <w:instrText xml:space="preserve"> PAGEREF _Toc38902951 \h </w:instrText>
        </w:r>
        <w:r w:rsidR="00442EDE">
          <w:rPr>
            <w:noProof/>
            <w:webHidden/>
          </w:rPr>
        </w:r>
        <w:r w:rsidR="00442EDE">
          <w:rPr>
            <w:noProof/>
            <w:webHidden/>
          </w:rPr>
          <w:fldChar w:fldCharType="separate"/>
        </w:r>
        <w:r w:rsidR="00442EDE">
          <w:rPr>
            <w:noProof/>
            <w:webHidden/>
          </w:rPr>
          <w:t>109</w:t>
        </w:r>
        <w:r w:rsidR="00442EDE">
          <w:rPr>
            <w:noProof/>
            <w:webHidden/>
          </w:rPr>
          <w:fldChar w:fldCharType="end"/>
        </w:r>
      </w:hyperlink>
    </w:p>
    <w:p w14:paraId="246D15D3" w14:textId="77777777" w:rsidR="00442EDE" w:rsidRDefault="00AD1857">
      <w:pPr>
        <w:pStyle w:val="TOC3"/>
        <w:rPr>
          <w:rFonts w:asciiTheme="minorHAnsi" w:eastAsiaTheme="minorEastAsia" w:hAnsiTheme="minorHAnsi" w:cstheme="minorBidi"/>
          <w:noProof/>
          <w:sz w:val="22"/>
          <w:szCs w:val="22"/>
          <w:lang w:eastAsia="en-US"/>
        </w:rPr>
      </w:pPr>
      <w:hyperlink w:anchor="_Toc38902952" w:history="1">
        <w:r w:rsidR="00442EDE" w:rsidRPr="00901E3A">
          <w:rPr>
            <w:rStyle w:val="Hyperlink"/>
            <w:noProof/>
          </w:rPr>
          <w:t>8.2.3</w:t>
        </w:r>
        <w:r w:rsidR="00442EDE">
          <w:rPr>
            <w:rFonts w:asciiTheme="minorHAnsi" w:eastAsiaTheme="minorEastAsia" w:hAnsiTheme="minorHAnsi" w:cstheme="minorBidi"/>
            <w:noProof/>
            <w:sz w:val="22"/>
            <w:szCs w:val="22"/>
            <w:lang w:eastAsia="en-US"/>
          </w:rPr>
          <w:tab/>
        </w:r>
        <w:r w:rsidR="00442EDE" w:rsidRPr="00901E3A">
          <w:rPr>
            <w:rStyle w:val="Hyperlink"/>
            <w:noProof/>
          </w:rPr>
          <w:t>Specific XML Realization</w:t>
        </w:r>
        <w:r w:rsidR="00442EDE">
          <w:rPr>
            <w:noProof/>
            <w:webHidden/>
          </w:rPr>
          <w:tab/>
        </w:r>
        <w:r w:rsidR="00442EDE">
          <w:rPr>
            <w:noProof/>
            <w:webHidden/>
          </w:rPr>
          <w:fldChar w:fldCharType="begin"/>
        </w:r>
        <w:r w:rsidR="00442EDE">
          <w:rPr>
            <w:noProof/>
            <w:webHidden/>
          </w:rPr>
          <w:instrText xml:space="preserve"> PAGEREF _Toc38902952 \h </w:instrText>
        </w:r>
        <w:r w:rsidR="00442EDE">
          <w:rPr>
            <w:noProof/>
            <w:webHidden/>
          </w:rPr>
        </w:r>
        <w:r w:rsidR="00442EDE">
          <w:rPr>
            <w:noProof/>
            <w:webHidden/>
          </w:rPr>
          <w:fldChar w:fldCharType="separate"/>
        </w:r>
        <w:r w:rsidR="00442EDE">
          <w:rPr>
            <w:noProof/>
            <w:webHidden/>
          </w:rPr>
          <w:t>111</w:t>
        </w:r>
        <w:r w:rsidR="00442EDE">
          <w:rPr>
            <w:noProof/>
            <w:webHidden/>
          </w:rPr>
          <w:fldChar w:fldCharType="end"/>
        </w:r>
      </w:hyperlink>
    </w:p>
    <w:p w14:paraId="07EAF382" w14:textId="77777777" w:rsidR="00442EDE" w:rsidRDefault="00AD1857">
      <w:pPr>
        <w:pStyle w:val="TOC3"/>
        <w:rPr>
          <w:rFonts w:asciiTheme="minorHAnsi" w:eastAsiaTheme="minorEastAsia" w:hAnsiTheme="minorHAnsi" w:cstheme="minorBidi"/>
          <w:noProof/>
          <w:sz w:val="22"/>
          <w:szCs w:val="22"/>
          <w:lang w:eastAsia="en-US"/>
        </w:rPr>
      </w:pPr>
      <w:hyperlink w:anchor="_Toc38902953" w:history="1">
        <w:r w:rsidR="00442EDE" w:rsidRPr="00901E3A">
          <w:rPr>
            <w:rStyle w:val="Hyperlink"/>
            <w:noProof/>
          </w:rPr>
          <w:t>8.2.4</w:t>
        </w:r>
        <w:r w:rsidR="00442EDE">
          <w:rPr>
            <w:rFonts w:asciiTheme="minorHAnsi" w:eastAsiaTheme="minorEastAsia" w:hAnsiTheme="minorHAnsi" w:cstheme="minorBidi"/>
            <w:noProof/>
            <w:sz w:val="22"/>
            <w:szCs w:val="22"/>
            <w:lang w:eastAsia="en-US"/>
          </w:rPr>
          <w:tab/>
        </w:r>
        <w:r w:rsidR="00442EDE" w:rsidRPr="00901E3A">
          <w:rPr>
            <w:rStyle w:val="Hyperlink"/>
            <w:noProof/>
          </w:rPr>
          <w:t>Generic Seam Weld Definition</w:t>
        </w:r>
        <w:r w:rsidR="00442EDE">
          <w:rPr>
            <w:noProof/>
            <w:webHidden/>
          </w:rPr>
          <w:tab/>
        </w:r>
        <w:r w:rsidR="00442EDE">
          <w:rPr>
            <w:noProof/>
            <w:webHidden/>
          </w:rPr>
          <w:fldChar w:fldCharType="begin"/>
        </w:r>
        <w:r w:rsidR="00442EDE">
          <w:rPr>
            <w:noProof/>
            <w:webHidden/>
          </w:rPr>
          <w:instrText xml:space="preserve"> PAGEREF _Toc38902953 \h </w:instrText>
        </w:r>
        <w:r w:rsidR="00442EDE">
          <w:rPr>
            <w:noProof/>
            <w:webHidden/>
          </w:rPr>
        </w:r>
        <w:r w:rsidR="00442EDE">
          <w:rPr>
            <w:noProof/>
            <w:webHidden/>
          </w:rPr>
          <w:fldChar w:fldCharType="separate"/>
        </w:r>
        <w:r w:rsidR="00442EDE">
          <w:rPr>
            <w:noProof/>
            <w:webHidden/>
          </w:rPr>
          <w:t>111</w:t>
        </w:r>
        <w:r w:rsidR="00442EDE">
          <w:rPr>
            <w:noProof/>
            <w:webHidden/>
          </w:rPr>
          <w:fldChar w:fldCharType="end"/>
        </w:r>
      </w:hyperlink>
    </w:p>
    <w:p w14:paraId="5B8C6A03"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54" w:history="1">
        <w:r w:rsidR="00442EDE" w:rsidRPr="00901E3A">
          <w:rPr>
            <w:rStyle w:val="Hyperlink"/>
            <w:noProof/>
          </w:rPr>
          <w:t>8.2.4.1</w:t>
        </w:r>
        <w:r w:rsidR="00442EDE">
          <w:rPr>
            <w:rFonts w:asciiTheme="minorHAnsi" w:eastAsiaTheme="minorEastAsia" w:hAnsiTheme="minorHAnsi" w:cstheme="minorBidi"/>
            <w:noProof/>
            <w:sz w:val="22"/>
            <w:szCs w:val="22"/>
            <w:lang w:eastAsia="en-US"/>
          </w:rPr>
          <w:tab/>
        </w:r>
        <w:r w:rsidR="00442EDE" w:rsidRPr="00901E3A">
          <w:rPr>
            <w:rStyle w:val="Hyperlink"/>
            <w:noProof/>
          </w:rPr>
          <w:t>Identification</w:t>
        </w:r>
        <w:r w:rsidR="00442EDE">
          <w:rPr>
            <w:noProof/>
            <w:webHidden/>
          </w:rPr>
          <w:tab/>
        </w:r>
        <w:r w:rsidR="00442EDE">
          <w:rPr>
            <w:noProof/>
            <w:webHidden/>
          </w:rPr>
          <w:fldChar w:fldCharType="begin"/>
        </w:r>
        <w:r w:rsidR="00442EDE">
          <w:rPr>
            <w:noProof/>
            <w:webHidden/>
          </w:rPr>
          <w:instrText xml:space="preserve"> PAGEREF _Toc38902954 \h </w:instrText>
        </w:r>
        <w:r w:rsidR="00442EDE">
          <w:rPr>
            <w:noProof/>
            <w:webHidden/>
          </w:rPr>
        </w:r>
        <w:r w:rsidR="00442EDE">
          <w:rPr>
            <w:noProof/>
            <w:webHidden/>
          </w:rPr>
          <w:fldChar w:fldCharType="separate"/>
        </w:r>
        <w:r w:rsidR="00442EDE">
          <w:rPr>
            <w:noProof/>
            <w:webHidden/>
          </w:rPr>
          <w:t>111</w:t>
        </w:r>
        <w:r w:rsidR="00442EDE">
          <w:rPr>
            <w:noProof/>
            <w:webHidden/>
          </w:rPr>
          <w:fldChar w:fldCharType="end"/>
        </w:r>
      </w:hyperlink>
    </w:p>
    <w:p w14:paraId="34CBE03D"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55" w:history="1">
        <w:r w:rsidR="00442EDE" w:rsidRPr="00901E3A">
          <w:rPr>
            <w:rStyle w:val="Hyperlink"/>
            <w:noProof/>
          </w:rPr>
          <w:t>8.2.4.2</w:t>
        </w:r>
        <w:r w:rsidR="00442EDE">
          <w:rPr>
            <w:rFonts w:asciiTheme="minorHAnsi" w:eastAsiaTheme="minorEastAsia" w:hAnsiTheme="minorHAnsi" w:cstheme="minorBidi"/>
            <w:noProof/>
            <w:sz w:val="22"/>
            <w:szCs w:val="22"/>
            <w:lang w:eastAsia="en-US"/>
          </w:rPr>
          <w:tab/>
        </w:r>
        <w:r w:rsidR="00442EDE" w:rsidRPr="00901E3A">
          <w:rPr>
            <w:rStyle w:val="Hyperlink"/>
            <w:noProof/>
          </w:rPr>
          <w:t>Type Specification</w:t>
        </w:r>
        <w:r w:rsidR="00442EDE">
          <w:rPr>
            <w:noProof/>
            <w:webHidden/>
          </w:rPr>
          <w:tab/>
        </w:r>
        <w:r w:rsidR="00442EDE">
          <w:rPr>
            <w:noProof/>
            <w:webHidden/>
          </w:rPr>
          <w:fldChar w:fldCharType="begin"/>
        </w:r>
        <w:r w:rsidR="00442EDE">
          <w:rPr>
            <w:noProof/>
            <w:webHidden/>
          </w:rPr>
          <w:instrText xml:space="preserve"> PAGEREF _Toc38902955 \h </w:instrText>
        </w:r>
        <w:r w:rsidR="00442EDE">
          <w:rPr>
            <w:noProof/>
            <w:webHidden/>
          </w:rPr>
        </w:r>
        <w:r w:rsidR="00442EDE">
          <w:rPr>
            <w:noProof/>
            <w:webHidden/>
          </w:rPr>
          <w:fldChar w:fldCharType="separate"/>
        </w:r>
        <w:r w:rsidR="00442EDE">
          <w:rPr>
            <w:noProof/>
            <w:webHidden/>
          </w:rPr>
          <w:t>112</w:t>
        </w:r>
        <w:r w:rsidR="00442EDE">
          <w:rPr>
            <w:noProof/>
            <w:webHidden/>
          </w:rPr>
          <w:fldChar w:fldCharType="end"/>
        </w:r>
      </w:hyperlink>
    </w:p>
    <w:p w14:paraId="0C665443"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56" w:history="1">
        <w:r w:rsidR="00442EDE" w:rsidRPr="00901E3A">
          <w:rPr>
            <w:rStyle w:val="Hyperlink"/>
            <w:noProof/>
          </w:rPr>
          <w:t>8.2.4.3</w:t>
        </w:r>
        <w:r w:rsidR="00442EDE">
          <w:rPr>
            <w:rFonts w:asciiTheme="minorHAnsi" w:eastAsiaTheme="minorEastAsia" w:hAnsiTheme="minorHAnsi" w:cstheme="minorBidi"/>
            <w:noProof/>
            <w:sz w:val="22"/>
            <w:szCs w:val="22"/>
            <w:lang w:eastAsia="en-US"/>
          </w:rPr>
          <w:tab/>
        </w:r>
        <w:r w:rsidR="00442EDE" w:rsidRPr="00901E3A">
          <w:rPr>
            <w:rStyle w:val="Hyperlink"/>
            <w:noProof/>
          </w:rPr>
          <w:t>Weld Position and Sheet Metal Parameters</w:t>
        </w:r>
        <w:r w:rsidR="00442EDE">
          <w:rPr>
            <w:noProof/>
            <w:webHidden/>
          </w:rPr>
          <w:tab/>
        </w:r>
        <w:r w:rsidR="00442EDE">
          <w:rPr>
            <w:noProof/>
            <w:webHidden/>
          </w:rPr>
          <w:fldChar w:fldCharType="begin"/>
        </w:r>
        <w:r w:rsidR="00442EDE">
          <w:rPr>
            <w:noProof/>
            <w:webHidden/>
          </w:rPr>
          <w:instrText xml:space="preserve"> PAGEREF _Toc38902956 \h </w:instrText>
        </w:r>
        <w:r w:rsidR="00442EDE">
          <w:rPr>
            <w:noProof/>
            <w:webHidden/>
          </w:rPr>
        </w:r>
        <w:r w:rsidR="00442EDE">
          <w:rPr>
            <w:noProof/>
            <w:webHidden/>
          </w:rPr>
          <w:fldChar w:fldCharType="separate"/>
        </w:r>
        <w:r w:rsidR="00442EDE">
          <w:rPr>
            <w:noProof/>
            <w:webHidden/>
          </w:rPr>
          <w:t>114</w:t>
        </w:r>
        <w:r w:rsidR="00442EDE">
          <w:rPr>
            <w:noProof/>
            <w:webHidden/>
          </w:rPr>
          <w:fldChar w:fldCharType="end"/>
        </w:r>
      </w:hyperlink>
    </w:p>
    <w:p w14:paraId="4CBB487C" w14:textId="77777777" w:rsidR="00442EDE" w:rsidRDefault="00AD1857">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38902957" w:history="1">
        <w:r w:rsidR="00442EDE" w:rsidRPr="00901E3A">
          <w:rPr>
            <w:rStyle w:val="Hyperlink"/>
            <w:noProof/>
          </w:rPr>
          <w:t>8.2.4.3.1</w:t>
        </w:r>
        <w:r w:rsidR="00442EDE">
          <w:rPr>
            <w:rFonts w:asciiTheme="minorHAnsi" w:eastAsiaTheme="minorEastAsia" w:hAnsiTheme="minorHAnsi" w:cstheme="minorBidi"/>
            <w:noProof/>
            <w:sz w:val="22"/>
            <w:szCs w:val="22"/>
            <w:lang w:eastAsia="en-US"/>
          </w:rPr>
          <w:tab/>
        </w:r>
        <w:r w:rsidR="00442EDE" w:rsidRPr="00901E3A">
          <w:rPr>
            <w:rStyle w:val="Hyperlink"/>
            <w:noProof/>
          </w:rPr>
          <w:t>Parameters Assigned to a Specific Sheet of the Flange</w:t>
        </w:r>
        <w:r w:rsidR="00442EDE">
          <w:rPr>
            <w:noProof/>
            <w:webHidden/>
          </w:rPr>
          <w:tab/>
        </w:r>
        <w:r w:rsidR="00442EDE">
          <w:rPr>
            <w:noProof/>
            <w:webHidden/>
          </w:rPr>
          <w:fldChar w:fldCharType="begin"/>
        </w:r>
        <w:r w:rsidR="00442EDE">
          <w:rPr>
            <w:noProof/>
            <w:webHidden/>
          </w:rPr>
          <w:instrText xml:space="preserve"> PAGEREF _Toc38902957 \h </w:instrText>
        </w:r>
        <w:r w:rsidR="00442EDE">
          <w:rPr>
            <w:noProof/>
            <w:webHidden/>
          </w:rPr>
        </w:r>
        <w:r w:rsidR="00442EDE">
          <w:rPr>
            <w:noProof/>
            <w:webHidden/>
          </w:rPr>
          <w:fldChar w:fldCharType="separate"/>
        </w:r>
        <w:r w:rsidR="00442EDE">
          <w:rPr>
            <w:noProof/>
            <w:webHidden/>
          </w:rPr>
          <w:t>114</w:t>
        </w:r>
        <w:r w:rsidR="00442EDE">
          <w:rPr>
            <w:noProof/>
            <w:webHidden/>
          </w:rPr>
          <w:fldChar w:fldCharType="end"/>
        </w:r>
      </w:hyperlink>
    </w:p>
    <w:p w14:paraId="47D89516" w14:textId="77777777" w:rsidR="00442EDE" w:rsidRDefault="00AD1857">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38902958" w:history="1">
        <w:r w:rsidR="00442EDE" w:rsidRPr="00901E3A">
          <w:rPr>
            <w:rStyle w:val="Hyperlink"/>
            <w:noProof/>
          </w:rPr>
          <w:t>8.2.4.3.2</w:t>
        </w:r>
        <w:r w:rsidR="00442EDE">
          <w:rPr>
            <w:rFonts w:asciiTheme="minorHAnsi" w:eastAsiaTheme="minorEastAsia" w:hAnsiTheme="minorHAnsi" w:cstheme="minorBidi"/>
            <w:noProof/>
            <w:sz w:val="22"/>
            <w:szCs w:val="22"/>
            <w:lang w:eastAsia="en-US"/>
          </w:rPr>
          <w:tab/>
        </w:r>
        <w:r w:rsidR="00442EDE" w:rsidRPr="00901E3A">
          <w:rPr>
            <w:rStyle w:val="Hyperlink"/>
            <w:noProof/>
          </w:rPr>
          <w:t>Welding Position</w:t>
        </w:r>
        <w:r w:rsidR="00442EDE">
          <w:rPr>
            <w:noProof/>
            <w:webHidden/>
          </w:rPr>
          <w:tab/>
        </w:r>
        <w:r w:rsidR="00442EDE">
          <w:rPr>
            <w:noProof/>
            <w:webHidden/>
          </w:rPr>
          <w:fldChar w:fldCharType="begin"/>
        </w:r>
        <w:r w:rsidR="00442EDE">
          <w:rPr>
            <w:noProof/>
            <w:webHidden/>
          </w:rPr>
          <w:instrText xml:space="preserve"> PAGEREF _Toc38902958 \h </w:instrText>
        </w:r>
        <w:r w:rsidR="00442EDE">
          <w:rPr>
            <w:noProof/>
            <w:webHidden/>
          </w:rPr>
        </w:r>
        <w:r w:rsidR="00442EDE">
          <w:rPr>
            <w:noProof/>
            <w:webHidden/>
          </w:rPr>
          <w:fldChar w:fldCharType="separate"/>
        </w:r>
        <w:r w:rsidR="00442EDE">
          <w:rPr>
            <w:noProof/>
            <w:webHidden/>
          </w:rPr>
          <w:t>115</w:t>
        </w:r>
        <w:r w:rsidR="00442EDE">
          <w:rPr>
            <w:noProof/>
            <w:webHidden/>
          </w:rPr>
          <w:fldChar w:fldCharType="end"/>
        </w:r>
      </w:hyperlink>
    </w:p>
    <w:p w14:paraId="5ADC573D" w14:textId="77777777" w:rsidR="00442EDE" w:rsidRDefault="00AD1857">
      <w:pPr>
        <w:pStyle w:val="TOC3"/>
        <w:rPr>
          <w:rFonts w:asciiTheme="minorHAnsi" w:eastAsiaTheme="minorEastAsia" w:hAnsiTheme="minorHAnsi" w:cstheme="minorBidi"/>
          <w:noProof/>
          <w:sz w:val="22"/>
          <w:szCs w:val="22"/>
          <w:lang w:eastAsia="en-US"/>
        </w:rPr>
      </w:pPr>
      <w:hyperlink w:anchor="_Toc38902959" w:history="1">
        <w:r w:rsidR="00442EDE" w:rsidRPr="00901E3A">
          <w:rPr>
            <w:rStyle w:val="Hyperlink"/>
            <w:noProof/>
          </w:rPr>
          <w:t>8.2.5</w:t>
        </w:r>
        <w:r w:rsidR="00442EDE">
          <w:rPr>
            <w:rFonts w:asciiTheme="minorHAnsi" w:eastAsiaTheme="minorEastAsia" w:hAnsiTheme="minorHAnsi" w:cstheme="minorBidi"/>
            <w:noProof/>
            <w:sz w:val="22"/>
            <w:szCs w:val="22"/>
            <w:lang w:eastAsia="en-US"/>
          </w:rPr>
          <w:tab/>
        </w:r>
        <w:r w:rsidR="00442EDE" w:rsidRPr="00901E3A">
          <w:rPr>
            <w:rStyle w:val="Hyperlink"/>
            <w:noProof/>
          </w:rPr>
          <w:t>Butt Joint</w:t>
        </w:r>
        <w:r w:rsidR="00442EDE">
          <w:rPr>
            <w:noProof/>
            <w:webHidden/>
          </w:rPr>
          <w:tab/>
        </w:r>
        <w:r w:rsidR="00442EDE">
          <w:rPr>
            <w:noProof/>
            <w:webHidden/>
          </w:rPr>
          <w:fldChar w:fldCharType="begin"/>
        </w:r>
        <w:r w:rsidR="00442EDE">
          <w:rPr>
            <w:noProof/>
            <w:webHidden/>
          </w:rPr>
          <w:instrText xml:space="preserve"> PAGEREF _Toc38902959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520BAEBA"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0" w:history="1">
        <w:r w:rsidR="00442EDE" w:rsidRPr="00901E3A">
          <w:rPr>
            <w:rStyle w:val="Hyperlink"/>
            <w:noProof/>
          </w:rPr>
          <w:t>8.2.5.1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_Toc38902960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253B012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1" w:history="1">
        <w:r w:rsidR="00442EDE" w:rsidRPr="00901E3A">
          <w:rPr>
            <w:rStyle w:val="Hyperlink"/>
            <w:noProof/>
          </w:rPr>
          <w:t>8.2.5.2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_Toc38902961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63A8A22A"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2" w:history="1">
        <w:r w:rsidR="00442EDE" w:rsidRPr="00901E3A">
          <w:rPr>
            <w:rStyle w:val="Hyperlink"/>
            <w:noProof/>
          </w:rPr>
          <w:t>8.2.5.3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_Toc38902962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57621367"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3" w:history="1">
        <w:r w:rsidR="00442EDE" w:rsidRPr="00901E3A">
          <w:rPr>
            <w:rStyle w:val="Hyperlink"/>
            <w:noProof/>
          </w:rPr>
          <w:t>8.2.5.4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_Toc38902963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688F30B4"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4" w:history="1">
        <w:r w:rsidR="00442EDE" w:rsidRPr="00901E3A">
          <w:rPr>
            <w:rStyle w:val="Hyperlink"/>
            <w:noProof/>
          </w:rPr>
          <w:t>8.2.5.5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_Toc38902964 \h </w:instrText>
        </w:r>
        <w:r w:rsidR="00442EDE">
          <w:rPr>
            <w:noProof/>
            <w:webHidden/>
          </w:rPr>
        </w:r>
        <w:r w:rsidR="00442EDE">
          <w:rPr>
            <w:noProof/>
            <w:webHidden/>
          </w:rPr>
          <w:fldChar w:fldCharType="separate"/>
        </w:r>
        <w:r w:rsidR="00442EDE">
          <w:rPr>
            <w:noProof/>
            <w:webHidden/>
          </w:rPr>
          <w:t>122</w:t>
        </w:r>
        <w:r w:rsidR="00442EDE">
          <w:rPr>
            <w:noProof/>
            <w:webHidden/>
          </w:rPr>
          <w:fldChar w:fldCharType="end"/>
        </w:r>
      </w:hyperlink>
    </w:p>
    <w:p w14:paraId="584C64DF" w14:textId="77777777" w:rsidR="00442EDE" w:rsidRDefault="00AD1857">
      <w:pPr>
        <w:pStyle w:val="TOC3"/>
        <w:rPr>
          <w:rFonts w:asciiTheme="minorHAnsi" w:eastAsiaTheme="minorEastAsia" w:hAnsiTheme="minorHAnsi" w:cstheme="minorBidi"/>
          <w:noProof/>
          <w:sz w:val="22"/>
          <w:szCs w:val="22"/>
          <w:lang w:eastAsia="en-US"/>
        </w:rPr>
      </w:pPr>
      <w:hyperlink w:anchor="_Toc38902965" w:history="1">
        <w:r w:rsidR="00442EDE" w:rsidRPr="00901E3A">
          <w:rPr>
            <w:rStyle w:val="Hyperlink"/>
            <w:noProof/>
          </w:rPr>
          <w:t>8.2.6</w:t>
        </w:r>
        <w:r w:rsidR="00442EDE">
          <w:rPr>
            <w:rFonts w:asciiTheme="minorHAnsi" w:eastAsiaTheme="minorEastAsia" w:hAnsiTheme="minorHAnsi" w:cstheme="minorBidi"/>
            <w:noProof/>
            <w:sz w:val="22"/>
            <w:szCs w:val="22"/>
            <w:lang w:eastAsia="en-US"/>
          </w:rPr>
          <w:tab/>
        </w:r>
        <w:r w:rsidR="00442EDE" w:rsidRPr="00901E3A">
          <w:rPr>
            <w:rStyle w:val="Hyperlink"/>
            <w:noProof/>
          </w:rPr>
          <w:t>Corner Weld</w:t>
        </w:r>
        <w:r w:rsidR="00442EDE">
          <w:rPr>
            <w:noProof/>
            <w:webHidden/>
          </w:rPr>
          <w:tab/>
        </w:r>
        <w:r w:rsidR="00442EDE">
          <w:rPr>
            <w:noProof/>
            <w:webHidden/>
          </w:rPr>
          <w:fldChar w:fldCharType="begin"/>
        </w:r>
        <w:r w:rsidR="00442EDE">
          <w:rPr>
            <w:noProof/>
            <w:webHidden/>
          </w:rPr>
          <w:instrText xml:space="preserve"> PAGEREF _Toc38902965 \h </w:instrText>
        </w:r>
        <w:r w:rsidR="00442EDE">
          <w:rPr>
            <w:noProof/>
            <w:webHidden/>
          </w:rPr>
        </w:r>
        <w:r w:rsidR="00442EDE">
          <w:rPr>
            <w:noProof/>
            <w:webHidden/>
          </w:rPr>
          <w:fldChar w:fldCharType="separate"/>
        </w:r>
        <w:r w:rsidR="00442EDE">
          <w:rPr>
            <w:noProof/>
            <w:webHidden/>
          </w:rPr>
          <w:t>123</w:t>
        </w:r>
        <w:r w:rsidR="00442EDE">
          <w:rPr>
            <w:noProof/>
            <w:webHidden/>
          </w:rPr>
          <w:fldChar w:fldCharType="end"/>
        </w:r>
      </w:hyperlink>
    </w:p>
    <w:p w14:paraId="05C6A60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6" w:history="1">
        <w:r w:rsidR="00442EDE" w:rsidRPr="00901E3A">
          <w:rPr>
            <w:rStyle w:val="Hyperlink"/>
            <w:noProof/>
          </w:rPr>
          <w:t>8.2.6.1</w:t>
        </w:r>
        <w:r w:rsidR="00442EDE">
          <w:rPr>
            <w:rFonts w:asciiTheme="minorHAnsi" w:eastAsiaTheme="minorEastAsia" w:hAnsiTheme="minorHAnsi" w:cstheme="minorBidi"/>
            <w:noProof/>
            <w:sz w:val="22"/>
            <w:szCs w:val="22"/>
            <w:lang w:eastAsia="en-US"/>
          </w:rPr>
          <w:tab/>
        </w:r>
        <w:r w:rsidR="00442EDE" w:rsidRPr="00901E3A">
          <w:rPr>
            <w:rStyle w:val="Hyperlink"/>
            <w:noProof/>
          </w:rPr>
          <w:t>Simple Corner Weld</w:t>
        </w:r>
        <w:r w:rsidR="00442EDE">
          <w:rPr>
            <w:noProof/>
            <w:webHidden/>
          </w:rPr>
          <w:tab/>
        </w:r>
        <w:r w:rsidR="00442EDE">
          <w:rPr>
            <w:noProof/>
            <w:webHidden/>
          </w:rPr>
          <w:fldChar w:fldCharType="begin"/>
        </w:r>
        <w:r w:rsidR="00442EDE">
          <w:rPr>
            <w:noProof/>
            <w:webHidden/>
          </w:rPr>
          <w:instrText xml:space="preserve"> PAGEREF _Toc38902966 \h </w:instrText>
        </w:r>
        <w:r w:rsidR="00442EDE">
          <w:rPr>
            <w:noProof/>
            <w:webHidden/>
          </w:rPr>
        </w:r>
        <w:r w:rsidR="00442EDE">
          <w:rPr>
            <w:noProof/>
            <w:webHidden/>
          </w:rPr>
          <w:fldChar w:fldCharType="separate"/>
        </w:r>
        <w:r w:rsidR="00442EDE">
          <w:rPr>
            <w:noProof/>
            <w:webHidden/>
          </w:rPr>
          <w:t>123</w:t>
        </w:r>
        <w:r w:rsidR="00442EDE">
          <w:rPr>
            <w:noProof/>
            <w:webHidden/>
          </w:rPr>
          <w:fldChar w:fldCharType="end"/>
        </w:r>
      </w:hyperlink>
    </w:p>
    <w:p w14:paraId="30DC9E1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7" w:history="1">
        <w:r w:rsidR="00442EDE" w:rsidRPr="00901E3A">
          <w:rPr>
            <w:rStyle w:val="Hyperlink"/>
            <w:noProof/>
          </w:rPr>
          <w:t>8.2.6.2</w:t>
        </w:r>
        <w:r w:rsidR="00442EDE">
          <w:rPr>
            <w:rFonts w:asciiTheme="minorHAnsi" w:eastAsiaTheme="minorEastAsia" w:hAnsiTheme="minorHAnsi" w:cstheme="minorBidi"/>
            <w:noProof/>
            <w:sz w:val="22"/>
            <w:szCs w:val="22"/>
            <w:lang w:eastAsia="en-US"/>
          </w:rPr>
          <w:tab/>
        </w:r>
        <w:r w:rsidR="00442EDE" w:rsidRPr="00901E3A">
          <w:rPr>
            <w:rStyle w:val="Hyperlink"/>
            <w:noProof/>
          </w:rPr>
          <w:t>Double Corner Weld</w:t>
        </w:r>
        <w:r w:rsidR="00442EDE">
          <w:rPr>
            <w:noProof/>
            <w:webHidden/>
          </w:rPr>
          <w:tab/>
        </w:r>
        <w:r w:rsidR="00442EDE">
          <w:rPr>
            <w:noProof/>
            <w:webHidden/>
          </w:rPr>
          <w:fldChar w:fldCharType="begin"/>
        </w:r>
        <w:r w:rsidR="00442EDE">
          <w:rPr>
            <w:noProof/>
            <w:webHidden/>
          </w:rPr>
          <w:instrText xml:space="preserve"> PAGEREF _Toc38902967 \h </w:instrText>
        </w:r>
        <w:r w:rsidR="00442EDE">
          <w:rPr>
            <w:noProof/>
            <w:webHidden/>
          </w:rPr>
        </w:r>
        <w:r w:rsidR="00442EDE">
          <w:rPr>
            <w:noProof/>
            <w:webHidden/>
          </w:rPr>
          <w:fldChar w:fldCharType="separate"/>
        </w:r>
        <w:r w:rsidR="00442EDE">
          <w:rPr>
            <w:noProof/>
            <w:webHidden/>
          </w:rPr>
          <w:t>124</w:t>
        </w:r>
        <w:r w:rsidR="00442EDE">
          <w:rPr>
            <w:noProof/>
            <w:webHidden/>
          </w:rPr>
          <w:fldChar w:fldCharType="end"/>
        </w:r>
      </w:hyperlink>
    </w:p>
    <w:p w14:paraId="1AAA4EC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8" w:history="1">
        <w:r w:rsidR="00442EDE" w:rsidRPr="00901E3A">
          <w:rPr>
            <w:rStyle w:val="Hyperlink"/>
            <w:noProof/>
          </w:rPr>
          <w:t>8.2.6.3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_Toc38902968 \h </w:instrText>
        </w:r>
        <w:r w:rsidR="00442EDE">
          <w:rPr>
            <w:noProof/>
            <w:webHidden/>
          </w:rPr>
        </w:r>
        <w:r w:rsidR="00442EDE">
          <w:rPr>
            <w:noProof/>
            <w:webHidden/>
          </w:rPr>
          <w:fldChar w:fldCharType="separate"/>
        </w:r>
        <w:r w:rsidR="00442EDE">
          <w:rPr>
            <w:noProof/>
            <w:webHidden/>
          </w:rPr>
          <w:t>125</w:t>
        </w:r>
        <w:r w:rsidR="00442EDE">
          <w:rPr>
            <w:noProof/>
            <w:webHidden/>
          </w:rPr>
          <w:fldChar w:fldCharType="end"/>
        </w:r>
      </w:hyperlink>
    </w:p>
    <w:p w14:paraId="129DAB8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69" w:history="1">
        <w:r w:rsidR="00442EDE" w:rsidRPr="00901E3A">
          <w:rPr>
            <w:rStyle w:val="Hyperlink"/>
            <w:noProof/>
          </w:rPr>
          <w:t>8.2.6.4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_Toc38902969 \h </w:instrText>
        </w:r>
        <w:r w:rsidR="00442EDE">
          <w:rPr>
            <w:noProof/>
            <w:webHidden/>
          </w:rPr>
        </w:r>
        <w:r w:rsidR="00442EDE">
          <w:rPr>
            <w:noProof/>
            <w:webHidden/>
          </w:rPr>
          <w:fldChar w:fldCharType="separate"/>
        </w:r>
        <w:r w:rsidR="00442EDE">
          <w:rPr>
            <w:noProof/>
            <w:webHidden/>
          </w:rPr>
          <w:t>125</w:t>
        </w:r>
        <w:r w:rsidR="00442EDE">
          <w:rPr>
            <w:noProof/>
            <w:webHidden/>
          </w:rPr>
          <w:fldChar w:fldCharType="end"/>
        </w:r>
      </w:hyperlink>
    </w:p>
    <w:p w14:paraId="45CADF9E"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0" w:history="1">
        <w:r w:rsidR="00442EDE" w:rsidRPr="00901E3A">
          <w:rPr>
            <w:rStyle w:val="Hyperlink"/>
            <w:noProof/>
          </w:rPr>
          <w:t>8.2.6.5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_Toc38902970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12F18E5D" w14:textId="77777777" w:rsidR="00442EDE" w:rsidRDefault="00AD1857">
      <w:pPr>
        <w:pStyle w:val="TOC3"/>
        <w:rPr>
          <w:rFonts w:asciiTheme="minorHAnsi" w:eastAsiaTheme="minorEastAsia" w:hAnsiTheme="minorHAnsi" w:cstheme="minorBidi"/>
          <w:noProof/>
          <w:sz w:val="22"/>
          <w:szCs w:val="22"/>
          <w:lang w:eastAsia="en-US"/>
        </w:rPr>
      </w:pPr>
      <w:hyperlink w:anchor="_Toc38902971" w:history="1">
        <w:r w:rsidR="00442EDE" w:rsidRPr="00901E3A">
          <w:rPr>
            <w:rStyle w:val="Hyperlink"/>
            <w:noProof/>
          </w:rPr>
          <w:t>8.2.7</w:t>
        </w:r>
        <w:r w:rsidR="00442EDE">
          <w:rPr>
            <w:rFonts w:asciiTheme="minorHAnsi" w:eastAsiaTheme="minorEastAsia" w:hAnsiTheme="minorHAnsi" w:cstheme="minorBidi"/>
            <w:noProof/>
            <w:sz w:val="22"/>
            <w:szCs w:val="22"/>
            <w:lang w:eastAsia="en-US"/>
          </w:rPr>
          <w:tab/>
        </w:r>
        <w:r w:rsidR="00442EDE" w:rsidRPr="00901E3A">
          <w:rPr>
            <w:rStyle w:val="Hyperlink"/>
            <w:noProof/>
          </w:rPr>
          <w:t>Edge Weld</w:t>
        </w:r>
        <w:r w:rsidR="00442EDE">
          <w:rPr>
            <w:noProof/>
            <w:webHidden/>
          </w:rPr>
          <w:tab/>
        </w:r>
        <w:r w:rsidR="00442EDE">
          <w:rPr>
            <w:noProof/>
            <w:webHidden/>
          </w:rPr>
          <w:fldChar w:fldCharType="begin"/>
        </w:r>
        <w:r w:rsidR="00442EDE">
          <w:rPr>
            <w:noProof/>
            <w:webHidden/>
          </w:rPr>
          <w:instrText xml:space="preserve"> PAGEREF _Toc38902971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57EF30B8"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2" w:history="1">
        <w:r w:rsidR="00442EDE" w:rsidRPr="00901E3A">
          <w:rPr>
            <w:rStyle w:val="Hyperlink"/>
            <w:noProof/>
          </w:rPr>
          <w:t>8.2.7.1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_Toc38902972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0E2CDFC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3" w:history="1">
        <w:r w:rsidR="00442EDE" w:rsidRPr="00901E3A">
          <w:rPr>
            <w:rStyle w:val="Hyperlink"/>
            <w:noProof/>
          </w:rPr>
          <w:t>8.2.7.2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_Toc38902973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6A90D1F1"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4" w:history="1">
        <w:r w:rsidR="00442EDE" w:rsidRPr="00901E3A">
          <w:rPr>
            <w:rStyle w:val="Hyperlink"/>
            <w:noProof/>
          </w:rPr>
          <w:t>8.2.7.3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_Toc38902974 \h </w:instrText>
        </w:r>
        <w:r w:rsidR="00442EDE">
          <w:rPr>
            <w:noProof/>
            <w:webHidden/>
          </w:rPr>
        </w:r>
        <w:r w:rsidR="00442EDE">
          <w:rPr>
            <w:noProof/>
            <w:webHidden/>
          </w:rPr>
          <w:fldChar w:fldCharType="separate"/>
        </w:r>
        <w:r w:rsidR="00442EDE">
          <w:rPr>
            <w:noProof/>
            <w:webHidden/>
          </w:rPr>
          <w:t>128</w:t>
        </w:r>
        <w:r w:rsidR="00442EDE">
          <w:rPr>
            <w:noProof/>
            <w:webHidden/>
          </w:rPr>
          <w:fldChar w:fldCharType="end"/>
        </w:r>
      </w:hyperlink>
    </w:p>
    <w:p w14:paraId="50D2FAC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5" w:history="1">
        <w:r w:rsidR="00442EDE" w:rsidRPr="00901E3A">
          <w:rPr>
            <w:rStyle w:val="Hyperlink"/>
            <w:noProof/>
          </w:rPr>
          <w:t>8.2.7.4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_Toc38902975 \h </w:instrText>
        </w:r>
        <w:r w:rsidR="00442EDE">
          <w:rPr>
            <w:noProof/>
            <w:webHidden/>
          </w:rPr>
        </w:r>
        <w:r w:rsidR="00442EDE">
          <w:rPr>
            <w:noProof/>
            <w:webHidden/>
          </w:rPr>
          <w:fldChar w:fldCharType="separate"/>
        </w:r>
        <w:r w:rsidR="00442EDE">
          <w:rPr>
            <w:noProof/>
            <w:webHidden/>
          </w:rPr>
          <w:t>128</w:t>
        </w:r>
        <w:r w:rsidR="00442EDE">
          <w:rPr>
            <w:noProof/>
            <w:webHidden/>
          </w:rPr>
          <w:fldChar w:fldCharType="end"/>
        </w:r>
      </w:hyperlink>
    </w:p>
    <w:p w14:paraId="48EC1B55"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6" w:history="1">
        <w:r w:rsidR="00442EDE" w:rsidRPr="00901E3A">
          <w:rPr>
            <w:rStyle w:val="Hyperlink"/>
            <w:noProof/>
          </w:rPr>
          <w:t>8.2.7.5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_Toc38902976 \h </w:instrText>
        </w:r>
        <w:r w:rsidR="00442EDE">
          <w:rPr>
            <w:noProof/>
            <w:webHidden/>
          </w:rPr>
        </w:r>
        <w:r w:rsidR="00442EDE">
          <w:rPr>
            <w:noProof/>
            <w:webHidden/>
          </w:rPr>
          <w:fldChar w:fldCharType="separate"/>
        </w:r>
        <w:r w:rsidR="00442EDE">
          <w:rPr>
            <w:noProof/>
            <w:webHidden/>
          </w:rPr>
          <w:t>129</w:t>
        </w:r>
        <w:r w:rsidR="00442EDE">
          <w:rPr>
            <w:noProof/>
            <w:webHidden/>
          </w:rPr>
          <w:fldChar w:fldCharType="end"/>
        </w:r>
      </w:hyperlink>
    </w:p>
    <w:p w14:paraId="24E160B3" w14:textId="77777777" w:rsidR="00442EDE" w:rsidRDefault="00AD1857">
      <w:pPr>
        <w:pStyle w:val="TOC3"/>
        <w:rPr>
          <w:rFonts w:asciiTheme="minorHAnsi" w:eastAsiaTheme="minorEastAsia" w:hAnsiTheme="minorHAnsi" w:cstheme="minorBidi"/>
          <w:noProof/>
          <w:sz w:val="22"/>
          <w:szCs w:val="22"/>
          <w:lang w:eastAsia="en-US"/>
        </w:rPr>
      </w:pPr>
      <w:hyperlink w:anchor="_Toc38902977" w:history="1">
        <w:r w:rsidR="00442EDE" w:rsidRPr="00901E3A">
          <w:rPr>
            <w:rStyle w:val="Hyperlink"/>
            <w:noProof/>
          </w:rPr>
          <w:t>8.2.8</w:t>
        </w:r>
        <w:r w:rsidR="00442EDE">
          <w:rPr>
            <w:rFonts w:asciiTheme="minorHAnsi" w:eastAsiaTheme="minorEastAsia" w:hAnsiTheme="minorHAnsi" w:cstheme="minorBidi"/>
            <w:noProof/>
            <w:sz w:val="22"/>
            <w:szCs w:val="22"/>
            <w:lang w:eastAsia="en-US"/>
          </w:rPr>
          <w:tab/>
        </w:r>
        <w:r w:rsidR="00442EDE" w:rsidRPr="00901E3A">
          <w:rPr>
            <w:rStyle w:val="Hyperlink"/>
            <w:noProof/>
          </w:rPr>
          <w:t>I-Weld</w:t>
        </w:r>
        <w:r w:rsidR="00442EDE">
          <w:rPr>
            <w:noProof/>
            <w:webHidden/>
          </w:rPr>
          <w:tab/>
        </w:r>
        <w:r w:rsidR="00442EDE">
          <w:rPr>
            <w:noProof/>
            <w:webHidden/>
          </w:rPr>
          <w:fldChar w:fldCharType="begin"/>
        </w:r>
        <w:r w:rsidR="00442EDE">
          <w:rPr>
            <w:noProof/>
            <w:webHidden/>
          </w:rPr>
          <w:instrText xml:space="preserve"> PAGEREF _Toc38902977 \h </w:instrText>
        </w:r>
        <w:r w:rsidR="00442EDE">
          <w:rPr>
            <w:noProof/>
            <w:webHidden/>
          </w:rPr>
        </w:r>
        <w:r w:rsidR="00442EDE">
          <w:rPr>
            <w:noProof/>
            <w:webHidden/>
          </w:rPr>
          <w:fldChar w:fldCharType="separate"/>
        </w:r>
        <w:r w:rsidR="00442EDE">
          <w:rPr>
            <w:noProof/>
            <w:webHidden/>
          </w:rPr>
          <w:t>129</w:t>
        </w:r>
        <w:r w:rsidR="00442EDE">
          <w:rPr>
            <w:noProof/>
            <w:webHidden/>
          </w:rPr>
          <w:fldChar w:fldCharType="end"/>
        </w:r>
      </w:hyperlink>
    </w:p>
    <w:p w14:paraId="75477E2D"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8" w:history="1">
        <w:r w:rsidR="00442EDE" w:rsidRPr="00901E3A">
          <w:rPr>
            <w:rStyle w:val="Hyperlink"/>
            <w:noProof/>
          </w:rPr>
          <w:t>8.2.8.1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_Toc38902978 \h </w:instrText>
        </w:r>
        <w:r w:rsidR="00442EDE">
          <w:rPr>
            <w:noProof/>
            <w:webHidden/>
          </w:rPr>
        </w:r>
        <w:r w:rsidR="00442EDE">
          <w:rPr>
            <w:noProof/>
            <w:webHidden/>
          </w:rPr>
          <w:fldChar w:fldCharType="separate"/>
        </w:r>
        <w:r w:rsidR="00442EDE">
          <w:rPr>
            <w:noProof/>
            <w:webHidden/>
          </w:rPr>
          <w:t>129</w:t>
        </w:r>
        <w:r w:rsidR="00442EDE">
          <w:rPr>
            <w:noProof/>
            <w:webHidden/>
          </w:rPr>
          <w:fldChar w:fldCharType="end"/>
        </w:r>
      </w:hyperlink>
    </w:p>
    <w:p w14:paraId="52C08BA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79" w:history="1">
        <w:r w:rsidR="00442EDE" w:rsidRPr="00901E3A">
          <w:rPr>
            <w:rStyle w:val="Hyperlink"/>
            <w:noProof/>
          </w:rPr>
          <w:t>8.2.8.2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_Toc38902979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3FBAFAC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0" w:history="1">
        <w:r w:rsidR="00442EDE" w:rsidRPr="00901E3A">
          <w:rPr>
            <w:rStyle w:val="Hyperlink"/>
            <w:noProof/>
          </w:rPr>
          <w:t>8.2.8.3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_Toc38902980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0332C3F0"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1" w:history="1">
        <w:r w:rsidR="00442EDE" w:rsidRPr="00901E3A">
          <w:rPr>
            <w:rStyle w:val="Hyperlink"/>
            <w:noProof/>
          </w:rPr>
          <w:t>8.2.8.4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_Toc38902981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4D939166"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2" w:history="1">
        <w:r w:rsidR="00442EDE" w:rsidRPr="00901E3A">
          <w:rPr>
            <w:rStyle w:val="Hyperlink"/>
            <w:noProof/>
          </w:rPr>
          <w:t>8.2.8.5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_Toc38902982 \h </w:instrText>
        </w:r>
        <w:r w:rsidR="00442EDE">
          <w:rPr>
            <w:noProof/>
            <w:webHidden/>
          </w:rPr>
        </w:r>
        <w:r w:rsidR="00442EDE">
          <w:rPr>
            <w:noProof/>
            <w:webHidden/>
          </w:rPr>
          <w:fldChar w:fldCharType="separate"/>
        </w:r>
        <w:r w:rsidR="00442EDE">
          <w:rPr>
            <w:noProof/>
            <w:webHidden/>
          </w:rPr>
          <w:t>131</w:t>
        </w:r>
        <w:r w:rsidR="00442EDE">
          <w:rPr>
            <w:noProof/>
            <w:webHidden/>
          </w:rPr>
          <w:fldChar w:fldCharType="end"/>
        </w:r>
      </w:hyperlink>
    </w:p>
    <w:p w14:paraId="313DCD46" w14:textId="77777777" w:rsidR="00442EDE" w:rsidRDefault="00AD1857">
      <w:pPr>
        <w:pStyle w:val="TOC3"/>
        <w:rPr>
          <w:rFonts w:asciiTheme="minorHAnsi" w:eastAsiaTheme="minorEastAsia" w:hAnsiTheme="minorHAnsi" w:cstheme="minorBidi"/>
          <w:noProof/>
          <w:sz w:val="22"/>
          <w:szCs w:val="22"/>
          <w:lang w:eastAsia="en-US"/>
        </w:rPr>
      </w:pPr>
      <w:hyperlink w:anchor="_Toc38902983" w:history="1">
        <w:r w:rsidR="00442EDE" w:rsidRPr="00901E3A">
          <w:rPr>
            <w:rStyle w:val="Hyperlink"/>
            <w:noProof/>
          </w:rPr>
          <w:t>8.2.9</w:t>
        </w:r>
        <w:r w:rsidR="00442EDE">
          <w:rPr>
            <w:rFonts w:asciiTheme="minorHAnsi" w:eastAsiaTheme="minorEastAsia" w:hAnsiTheme="minorHAnsi" w:cstheme="minorBidi"/>
            <w:noProof/>
            <w:sz w:val="22"/>
            <w:szCs w:val="22"/>
            <w:lang w:eastAsia="en-US"/>
          </w:rPr>
          <w:tab/>
        </w:r>
        <w:r w:rsidR="00442EDE" w:rsidRPr="00901E3A">
          <w:rPr>
            <w:rStyle w:val="Hyperlink"/>
            <w:noProof/>
          </w:rPr>
          <w:t>Overlap Weld</w:t>
        </w:r>
        <w:r w:rsidR="00442EDE">
          <w:rPr>
            <w:noProof/>
            <w:webHidden/>
          </w:rPr>
          <w:tab/>
        </w:r>
        <w:r w:rsidR="00442EDE">
          <w:rPr>
            <w:noProof/>
            <w:webHidden/>
          </w:rPr>
          <w:fldChar w:fldCharType="begin"/>
        </w:r>
        <w:r w:rsidR="00442EDE">
          <w:rPr>
            <w:noProof/>
            <w:webHidden/>
          </w:rPr>
          <w:instrText xml:space="preserve"> PAGEREF _Toc38902983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2AF8D165"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4" w:history="1">
        <w:r w:rsidR="00442EDE" w:rsidRPr="00901E3A">
          <w:rPr>
            <w:rStyle w:val="Hyperlink"/>
            <w:noProof/>
          </w:rPr>
          <w:t>8.2.9.1</w:t>
        </w:r>
        <w:r w:rsidR="00442EDE">
          <w:rPr>
            <w:rFonts w:asciiTheme="minorHAnsi" w:eastAsiaTheme="minorEastAsia" w:hAnsiTheme="minorHAnsi" w:cstheme="minorBidi"/>
            <w:noProof/>
            <w:sz w:val="22"/>
            <w:szCs w:val="22"/>
            <w:lang w:eastAsia="en-US"/>
          </w:rPr>
          <w:tab/>
        </w:r>
        <w:r w:rsidR="00442EDE" w:rsidRPr="00901E3A">
          <w:rPr>
            <w:rStyle w:val="Hyperlink"/>
            <w:noProof/>
          </w:rPr>
          <w:t>Simple Overlap Weld</w:t>
        </w:r>
        <w:r w:rsidR="00442EDE">
          <w:rPr>
            <w:noProof/>
            <w:webHidden/>
          </w:rPr>
          <w:tab/>
        </w:r>
        <w:r w:rsidR="00442EDE">
          <w:rPr>
            <w:noProof/>
            <w:webHidden/>
          </w:rPr>
          <w:fldChar w:fldCharType="begin"/>
        </w:r>
        <w:r w:rsidR="00442EDE">
          <w:rPr>
            <w:noProof/>
            <w:webHidden/>
          </w:rPr>
          <w:instrText xml:space="preserve"> PAGEREF _Toc38902984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2685D6CD"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5" w:history="1">
        <w:r w:rsidR="00442EDE" w:rsidRPr="00901E3A">
          <w:rPr>
            <w:rStyle w:val="Hyperlink"/>
            <w:noProof/>
          </w:rPr>
          <w:t>8.2.9.2</w:t>
        </w:r>
        <w:r w:rsidR="00442EDE">
          <w:rPr>
            <w:rFonts w:asciiTheme="minorHAnsi" w:eastAsiaTheme="minorEastAsia" w:hAnsiTheme="minorHAnsi" w:cstheme="minorBidi"/>
            <w:noProof/>
            <w:sz w:val="22"/>
            <w:szCs w:val="22"/>
            <w:lang w:eastAsia="en-US"/>
          </w:rPr>
          <w:tab/>
        </w:r>
        <w:r w:rsidR="00442EDE" w:rsidRPr="00901E3A">
          <w:rPr>
            <w:rStyle w:val="Hyperlink"/>
            <w:noProof/>
          </w:rPr>
          <w:t>Single Sided Double Overlap Weld</w:t>
        </w:r>
        <w:r w:rsidR="00442EDE">
          <w:rPr>
            <w:noProof/>
            <w:webHidden/>
          </w:rPr>
          <w:tab/>
        </w:r>
        <w:r w:rsidR="00442EDE">
          <w:rPr>
            <w:noProof/>
            <w:webHidden/>
          </w:rPr>
          <w:fldChar w:fldCharType="begin"/>
        </w:r>
        <w:r w:rsidR="00442EDE">
          <w:rPr>
            <w:noProof/>
            <w:webHidden/>
          </w:rPr>
          <w:instrText xml:space="preserve"> PAGEREF _Toc38902985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778E3868"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6" w:history="1">
        <w:r w:rsidR="00442EDE" w:rsidRPr="00901E3A">
          <w:rPr>
            <w:rStyle w:val="Hyperlink"/>
            <w:noProof/>
          </w:rPr>
          <w:t>8.2.9.3</w:t>
        </w:r>
        <w:r w:rsidR="00442EDE">
          <w:rPr>
            <w:rFonts w:asciiTheme="minorHAnsi" w:eastAsiaTheme="minorEastAsia" w:hAnsiTheme="minorHAnsi" w:cstheme="minorBidi"/>
            <w:noProof/>
            <w:sz w:val="22"/>
            <w:szCs w:val="22"/>
            <w:lang w:eastAsia="en-US"/>
          </w:rPr>
          <w:tab/>
        </w:r>
        <w:r w:rsidR="00442EDE" w:rsidRPr="00901E3A">
          <w:rPr>
            <w:rStyle w:val="Hyperlink"/>
            <w:noProof/>
          </w:rPr>
          <w:t>Double Sided Double Overlap Weld</w:t>
        </w:r>
        <w:r w:rsidR="00442EDE">
          <w:rPr>
            <w:noProof/>
            <w:webHidden/>
          </w:rPr>
          <w:tab/>
        </w:r>
        <w:r w:rsidR="00442EDE">
          <w:rPr>
            <w:noProof/>
            <w:webHidden/>
          </w:rPr>
          <w:fldChar w:fldCharType="begin"/>
        </w:r>
        <w:r w:rsidR="00442EDE">
          <w:rPr>
            <w:noProof/>
            <w:webHidden/>
          </w:rPr>
          <w:instrText xml:space="preserve"> PAGEREF _Toc38902986 \h </w:instrText>
        </w:r>
        <w:r w:rsidR="00442EDE">
          <w:rPr>
            <w:noProof/>
            <w:webHidden/>
          </w:rPr>
        </w:r>
        <w:r w:rsidR="00442EDE">
          <w:rPr>
            <w:noProof/>
            <w:webHidden/>
          </w:rPr>
          <w:fldChar w:fldCharType="separate"/>
        </w:r>
        <w:r w:rsidR="00442EDE">
          <w:rPr>
            <w:noProof/>
            <w:webHidden/>
          </w:rPr>
          <w:t>133</w:t>
        </w:r>
        <w:r w:rsidR="00442EDE">
          <w:rPr>
            <w:noProof/>
            <w:webHidden/>
          </w:rPr>
          <w:fldChar w:fldCharType="end"/>
        </w:r>
      </w:hyperlink>
    </w:p>
    <w:p w14:paraId="2616E7FE"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7" w:history="1">
        <w:r w:rsidR="00442EDE" w:rsidRPr="00901E3A">
          <w:rPr>
            <w:rStyle w:val="Hyperlink"/>
            <w:noProof/>
          </w:rPr>
          <w:t>8.2.9.4</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_Toc38902987 \h </w:instrText>
        </w:r>
        <w:r w:rsidR="00442EDE">
          <w:rPr>
            <w:noProof/>
            <w:webHidden/>
          </w:rPr>
        </w:r>
        <w:r w:rsidR="00442EDE">
          <w:rPr>
            <w:noProof/>
            <w:webHidden/>
          </w:rPr>
          <w:fldChar w:fldCharType="separate"/>
        </w:r>
        <w:r w:rsidR="00442EDE">
          <w:rPr>
            <w:noProof/>
            <w:webHidden/>
          </w:rPr>
          <w:t>134</w:t>
        </w:r>
        <w:r w:rsidR="00442EDE">
          <w:rPr>
            <w:noProof/>
            <w:webHidden/>
          </w:rPr>
          <w:fldChar w:fldCharType="end"/>
        </w:r>
      </w:hyperlink>
    </w:p>
    <w:p w14:paraId="57CEB8A3"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8" w:history="1">
        <w:r w:rsidR="00442EDE" w:rsidRPr="00901E3A">
          <w:rPr>
            <w:rStyle w:val="Hyperlink"/>
            <w:noProof/>
          </w:rPr>
          <w:t>8.2.9.5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_Toc38902988 \h </w:instrText>
        </w:r>
        <w:r w:rsidR="00442EDE">
          <w:rPr>
            <w:noProof/>
            <w:webHidden/>
          </w:rPr>
        </w:r>
        <w:r w:rsidR="00442EDE">
          <w:rPr>
            <w:noProof/>
            <w:webHidden/>
          </w:rPr>
          <w:fldChar w:fldCharType="separate"/>
        </w:r>
        <w:r w:rsidR="00442EDE">
          <w:rPr>
            <w:noProof/>
            <w:webHidden/>
          </w:rPr>
          <w:t>134</w:t>
        </w:r>
        <w:r w:rsidR="00442EDE">
          <w:rPr>
            <w:noProof/>
            <w:webHidden/>
          </w:rPr>
          <w:fldChar w:fldCharType="end"/>
        </w:r>
      </w:hyperlink>
    </w:p>
    <w:p w14:paraId="308E3C5A"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89" w:history="1">
        <w:r w:rsidR="00442EDE" w:rsidRPr="00901E3A">
          <w:rPr>
            <w:rStyle w:val="Hyperlink"/>
            <w:noProof/>
          </w:rPr>
          <w:t>8.2.9.6</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_Toc38902989 \h </w:instrText>
        </w:r>
        <w:r w:rsidR="00442EDE">
          <w:rPr>
            <w:noProof/>
            <w:webHidden/>
          </w:rPr>
        </w:r>
        <w:r w:rsidR="00442EDE">
          <w:rPr>
            <w:noProof/>
            <w:webHidden/>
          </w:rPr>
          <w:fldChar w:fldCharType="separate"/>
        </w:r>
        <w:r w:rsidR="00442EDE">
          <w:rPr>
            <w:noProof/>
            <w:webHidden/>
          </w:rPr>
          <w:t>136</w:t>
        </w:r>
        <w:r w:rsidR="00442EDE">
          <w:rPr>
            <w:noProof/>
            <w:webHidden/>
          </w:rPr>
          <w:fldChar w:fldCharType="end"/>
        </w:r>
      </w:hyperlink>
    </w:p>
    <w:p w14:paraId="5BAE1B31" w14:textId="77777777" w:rsidR="00442EDE" w:rsidRDefault="00AD1857">
      <w:pPr>
        <w:pStyle w:val="TOC3"/>
        <w:rPr>
          <w:rFonts w:asciiTheme="minorHAnsi" w:eastAsiaTheme="minorEastAsia" w:hAnsiTheme="minorHAnsi" w:cstheme="minorBidi"/>
          <w:noProof/>
          <w:sz w:val="22"/>
          <w:szCs w:val="22"/>
          <w:lang w:eastAsia="en-US"/>
        </w:rPr>
      </w:pPr>
      <w:hyperlink w:anchor="_Toc38902990" w:history="1">
        <w:r w:rsidR="00442EDE" w:rsidRPr="00901E3A">
          <w:rPr>
            <w:rStyle w:val="Hyperlink"/>
            <w:noProof/>
          </w:rPr>
          <w:t>8.2.10</w:t>
        </w:r>
        <w:r w:rsidR="00442EDE">
          <w:rPr>
            <w:rFonts w:asciiTheme="minorHAnsi" w:eastAsiaTheme="minorEastAsia" w:hAnsiTheme="minorHAnsi" w:cstheme="minorBidi"/>
            <w:noProof/>
            <w:sz w:val="22"/>
            <w:szCs w:val="22"/>
            <w:lang w:eastAsia="en-US"/>
          </w:rPr>
          <w:tab/>
        </w:r>
        <w:r w:rsidR="00442EDE" w:rsidRPr="00901E3A">
          <w:rPr>
            <w:rStyle w:val="Hyperlink"/>
            <w:noProof/>
          </w:rPr>
          <w:t>Y-Joint</w:t>
        </w:r>
        <w:r w:rsidR="00442EDE">
          <w:rPr>
            <w:noProof/>
            <w:webHidden/>
          </w:rPr>
          <w:tab/>
        </w:r>
        <w:r w:rsidR="00442EDE">
          <w:rPr>
            <w:noProof/>
            <w:webHidden/>
          </w:rPr>
          <w:fldChar w:fldCharType="begin"/>
        </w:r>
        <w:r w:rsidR="00442EDE">
          <w:rPr>
            <w:noProof/>
            <w:webHidden/>
          </w:rPr>
          <w:instrText xml:space="preserve"> PAGEREF _Toc38902990 \h </w:instrText>
        </w:r>
        <w:r w:rsidR="00442EDE">
          <w:rPr>
            <w:noProof/>
            <w:webHidden/>
          </w:rPr>
        </w:r>
        <w:r w:rsidR="00442EDE">
          <w:rPr>
            <w:noProof/>
            <w:webHidden/>
          </w:rPr>
          <w:fldChar w:fldCharType="separate"/>
        </w:r>
        <w:r w:rsidR="00442EDE">
          <w:rPr>
            <w:noProof/>
            <w:webHidden/>
          </w:rPr>
          <w:t>136</w:t>
        </w:r>
        <w:r w:rsidR="00442EDE">
          <w:rPr>
            <w:noProof/>
            <w:webHidden/>
          </w:rPr>
          <w:fldChar w:fldCharType="end"/>
        </w:r>
      </w:hyperlink>
    </w:p>
    <w:p w14:paraId="4156001E"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1" w:history="1">
        <w:r w:rsidR="00442EDE" w:rsidRPr="00901E3A">
          <w:rPr>
            <w:rStyle w:val="Hyperlink"/>
            <w:noProof/>
          </w:rPr>
          <w:t>8.2.10.1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_Toc38902991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1B4F4628"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2" w:history="1">
        <w:r w:rsidR="00442EDE" w:rsidRPr="00901E3A">
          <w:rPr>
            <w:rStyle w:val="Hyperlink"/>
            <w:noProof/>
          </w:rPr>
          <w:t>8.2.10.2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_Toc38902992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4B433C68"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3" w:history="1">
        <w:r w:rsidR="00442EDE" w:rsidRPr="00901E3A">
          <w:rPr>
            <w:rStyle w:val="Hyperlink"/>
            <w:noProof/>
          </w:rPr>
          <w:t>8.2.10.3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_Toc38902993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6D712D6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4" w:history="1">
        <w:r w:rsidR="00442EDE" w:rsidRPr="00901E3A">
          <w:rPr>
            <w:rStyle w:val="Hyperlink"/>
            <w:noProof/>
          </w:rPr>
          <w:t>8.2.10.4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_Toc38902994 \h </w:instrText>
        </w:r>
        <w:r w:rsidR="00442EDE">
          <w:rPr>
            <w:noProof/>
            <w:webHidden/>
          </w:rPr>
        </w:r>
        <w:r w:rsidR="00442EDE">
          <w:rPr>
            <w:noProof/>
            <w:webHidden/>
          </w:rPr>
          <w:fldChar w:fldCharType="separate"/>
        </w:r>
        <w:r w:rsidR="00442EDE">
          <w:rPr>
            <w:noProof/>
            <w:webHidden/>
          </w:rPr>
          <w:t>138</w:t>
        </w:r>
        <w:r w:rsidR="00442EDE">
          <w:rPr>
            <w:noProof/>
            <w:webHidden/>
          </w:rPr>
          <w:fldChar w:fldCharType="end"/>
        </w:r>
      </w:hyperlink>
    </w:p>
    <w:p w14:paraId="29E6ED0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5" w:history="1">
        <w:r w:rsidR="00442EDE" w:rsidRPr="00901E3A">
          <w:rPr>
            <w:rStyle w:val="Hyperlink"/>
            <w:noProof/>
          </w:rPr>
          <w:t>8.2.10.5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_Toc38902995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1B1F287E" w14:textId="77777777" w:rsidR="00442EDE" w:rsidRDefault="00AD1857">
      <w:pPr>
        <w:pStyle w:val="TOC3"/>
        <w:rPr>
          <w:rFonts w:asciiTheme="minorHAnsi" w:eastAsiaTheme="minorEastAsia" w:hAnsiTheme="minorHAnsi" w:cstheme="minorBidi"/>
          <w:noProof/>
          <w:sz w:val="22"/>
          <w:szCs w:val="22"/>
          <w:lang w:eastAsia="en-US"/>
        </w:rPr>
      </w:pPr>
      <w:hyperlink w:anchor="_Toc38902996" w:history="1">
        <w:r w:rsidR="00442EDE" w:rsidRPr="00901E3A">
          <w:rPr>
            <w:rStyle w:val="Hyperlink"/>
            <w:noProof/>
          </w:rPr>
          <w:t>8.2.11</w:t>
        </w:r>
        <w:r w:rsidR="00442EDE">
          <w:rPr>
            <w:rFonts w:asciiTheme="minorHAnsi" w:eastAsiaTheme="minorEastAsia" w:hAnsiTheme="minorHAnsi" w:cstheme="minorBidi"/>
            <w:noProof/>
            <w:sz w:val="22"/>
            <w:szCs w:val="22"/>
            <w:lang w:eastAsia="en-US"/>
          </w:rPr>
          <w:tab/>
        </w:r>
        <w:r w:rsidR="00442EDE" w:rsidRPr="00901E3A">
          <w:rPr>
            <w:rStyle w:val="Hyperlink"/>
            <w:noProof/>
          </w:rPr>
          <w:t>K-Joint</w:t>
        </w:r>
        <w:r w:rsidR="00442EDE">
          <w:rPr>
            <w:noProof/>
            <w:webHidden/>
          </w:rPr>
          <w:tab/>
        </w:r>
        <w:r w:rsidR="00442EDE">
          <w:rPr>
            <w:noProof/>
            <w:webHidden/>
          </w:rPr>
          <w:fldChar w:fldCharType="begin"/>
        </w:r>
        <w:r w:rsidR="00442EDE">
          <w:rPr>
            <w:noProof/>
            <w:webHidden/>
          </w:rPr>
          <w:instrText xml:space="preserve"> PAGEREF _Toc38902996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1561172F"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7" w:history="1">
        <w:r w:rsidR="00442EDE" w:rsidRPr="00901E3A">
          <w:rPr>
            <w:rStyle w:val="Hyperlink"/>
            <w:noProof/>
          </w:rPr>
          <w:t>8.2.11.1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_Toc38902997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48C31C66"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8" w:history="1">
        <w:r w:rsidR="00442EDE" w:rsidRPr="00901E3A">
          <w:rPr>
            <w:rStyle w:val="Hyperlink"/>
            <w:noProof/>
          </w:rPr>
          <w:t>8.2.11.2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_Toc38902998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002542F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2999" w:history="1">
        <w:r w:rsidR="00442EDE" w:rsidRPr="00901E3A">
          <w:rPr>
            <w:rStyle w:val="Hyperlink"/>
            <w:noProof/>
          </w:rPr>
          <w:t>8.2.11.3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_Toc38902999 \h </w:instrText>
        </w:r>
        <w:r w:rsidR="00442EDE">
          <w:rPr>
            <w:noProof/>
            <w:webHidden/>
          </w:rPr>
        </w:r>
        <w:r w:rsidR="00442EDE">
          <w:rPr>
            <w:noProof/>
            <w:webHidden/>
          </w:rPr>
          <w:fldChar w:fldCharType="separate"/>
        </w:r>
        <w:r w:rsidR="00442EDE">
          <w:rPr>
            <w:noProof/>
            <w:webHidden/>
          </w:rPr>
          <w:t>141</w:t>
        </w:r>
        <w:r w:rsidR="00442EDE">
          <w:rPr>
            <w:noProof/>
            <w:webHidden/>
          </w:rPr>
          <w:fldChar w:fldCharType="end"/>
        </w:r>
      </w:hyperlink>
    </w:p>
    <w:p w14:paraId="30876D6D"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0" w:history="1">
        <w:r w:rsidR="00442EDE" w:rsidRPr="00901E3A">
          <w:rPr>
            <w:rStyle w:val="Hyperlink"/>
            <w:noProof/>
          </w:rPr>
          <w:t>8.2.11.4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_Toc38903000 \h </w:instrText>
        </w:r>
        <w:r w:rsidR="00442EDE">
          <w:rPr>
            <w:noProof/>
            <w:webHidden/>
          </w:rPr>
        </w:r>
        <w:r w:rsidR="00442EDE">
          <w:rPr>
            <w:noProof/>
            <w:webHidden/>
          </w:rPr>
          <w:fldChar w:fldCharType="separate"/>
        </w:r>
        <w:r w:rsidR="00442EDE">
          <w:rPr>
            <w:noProof/>
            <w:webHidden/>
          </w:rPr>
          <w:t>141</w:t>
        </w:r>
        <w:r w:rsidR="00442EDE">
          <w:rPr>
            <w:noProof/>
            <w:webHidden/>
          </w:rPr>
          <w:fldChar w:fldCharType="end"/>
        </w:r>
      </w:hyperlink>
    </w:p>
    <w:p w14:paraId="567DCB0F"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1" w:history="1">
        <w:r w:rsidR="00442EDE" w:rsidRPr="00901E3A">
          <w:rPr>
            <w:rStyle w:val="Hyperlink"/>
            <w:noProof/>
          </w:rPr>
          <w:t>8.2.11.5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_Toc38903001 \h </w:instrText>
        </w:r>
        <w:r w:rsidR="00442EDE">
          <w:rPr>
            <w:noProof/>
            <w:webHidden/>
          </w:rPr>
        </w:r>
        <w:r w:rsidR="00442EDE">
          <w:rPr>
            <w:noProof/>
            <w:webHidden/>
          </w:rPr>
          <w:fldChar w:fldCharType="separate"/>
        </w:r>
        <w:r w:rsidR="00442EDE">
          <w:rPr>
            <w:noProof/>
            <w:webHidden/>
          </w:rPr>
          <w:t>143</w:t>
        </w:r>
        <w:r w:rsidR="00442EDE">
          <w:rPr>
            <w:noProof/>
            <w:webHidden/>
          </w:rPr>
          <w:fldChar w:fldCharType="end"/>
        </w:r>
      </w:hyperlink>
    </w:p>
    <w:p w14:paraId="32E3EC38" w14:textId="77777777" w:rsidR="00442EDE" w:rsidRDefault="00AD1857">
      <w:pPr>
        <w:pStyle w:val="TOC3"/>
        <w:rPr>
          <w:rFonts w:asciiTheme="minorHAnsi" w:eastAsiaTheme="minorEastAsia" w:hAnsiTheme="minorHAnsi" w:cstheme="minorBidi"/>
          <w:noProof/>
          <w:sz w:val="22"/>
          <w:szCs w:val="22"/>
          <w:lang w:eastAsia="en-US"/>
        </w:rPr>
      </w:pPr>
      <w:hyperlink w:anchor="_Toc38903002" w:history="1">
        <w:r w:rsidR="00442EDE" w:rsidRPr="00901E3A">
          <w:rPr>
            <w:rStyle w:val="Hyperlink"/>
            <w:noProof/>
          </w:rPr>
          <w:t>8.2.12</w:t>
        </w:r>
        <w:r w:rsidR="00442EDE">
          <w:rPr>
            <w:rFonts w:asciiTheme="minorHAnsi" w:eastAsiaTheme="minorEastAsia" w:hAnsiTheme="minorHAnsi" w:cstheme="minorBidi"/>
            <w:noProof/>
            <w:sz w:val="22"/>
            <w:szCs w:val="22"/>
            <w:lang w:eastAsia="en-US"/>
          </w:rPr>
          <w:tab/>
        </w:r>
        <w:r w:rsidR="00442EDE" w:rsidRPr="00901E3A">
          <w:rPr>
            <w:rStyle w:val="Hyperlink"/>
            <w:noProof/>
          </w:rPr>
          <w:t>Cruciform Joint</w:t>
        </w:r>
        <w:r w:rsidR="00442EDE">
          <w:rPr>
            <w:noProof/>
            <w:webHidden/>
          </w:rPr>
          <w:tab/>
        </w:r>
        <w:r w:rsidR="00442EDE">
          <w:rPr>
            <w:noProof/>
            <w:webHidden/>
          </w:rPr>
          <w:fldChar w:fldCharType="begin"/>
        </w:r>
        <w:r w:rsidR="00442EDE">
          <w:rPr>
            <w:noProof/>
            <w:webHidden/>
          </w:rPr>
          <w:instrText xml:space="preserve"> PAGEREF _Toc38903002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6CE9FE27"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3" w:history="1">
        <w:r w:rsidR="00442EDE" w:rsidRPr="00901E3A">
          <w:rPr>
            <w:rStyle w:val="Hyperlink"/>
            <w:noProof/>
          </w:rPr>
          <w:t>8.2.12.1</w:t>
        </w:r>
        <w:r w:rsidR="00442EDE">
          <w:rPr>
            <w:rFonts w:asciiTheme="minorHAnsi" w:eastAsiaTheme="minorEastAsia" w:hAnsiTheme="minorHAnsi" w:cstheme="minorBidi"/>
            <w:noProof/>
            <w:sz w:val="22"/>
            <w:szCs w:val="22"/>
            <w:lang w:eastAsia="en-US"/>
          </w:rPr>
          <w:tab/>
        </w:r>
        <w:r w:rsidR="00442EDE" w:rsidRPr="00901E3A">
          <w:rPr>
            <w:rStyle w:val="Hyperlink"/>
            <w:noProof/>
          </w:rPr>
          <w:t>Sheet Parameters</w:t>
        </w:r>
        <w:r w:rsidR="00442EDE">
          <w:rPr>
            <w:noProof/>
            <w:webHidden/>
          </w:rPr>
          <w:tab/>
        </w:r>
        <w:r w:rsidR="00442EDE">
          <w:rPr>
            <w:noProof/>
            <w:webHidden/>
          </w:rPr>
          <w:fldChar w:fldCharType="begin"/>
        </w:r>
        <w:r w:rsidR="00442EDE">
          <w:rPr>
            <w:noProof/>
            <w:webHidden/>
          </w:rPr>
          <w:instrText xml:space="preserve"> PAGEREF _Toc38903003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67C807E4"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4" w:history="1">
        <w:r w:rsidR="00442EDE" w:rsidRPr="00901E3A">
          <w:rPr>
            <w:rStyle w:val="Hyperlink"/>
            <w:noProof/>
          </w:rPr>
          <w:t>8.2.12.2</w:t>
        </w:r>
        <w:r w:rsidR="00442EDE">
          <w:rPr>
            <w:rFonts w:asciiTheme="minorHAnsi" w:eastAsiaTheme="minorEastAsia" w:hAnsiTheme="minorHAnsi" w:cstheme="minorBidi"/>
            <w:noProof/>
            <w:sz w:val="22"/>
            <w:szCs w:val="22"/>
            <w:lang w:eastAsia="en-US"/>
          </w:rPr>
          <w:tab/>
        </w:r>
        <w:r w:rsidR="00442EDE" w:rsidRPr="00901E3A">
          <w:rPr>
            <w:rStyle w:val="Hyperlink"/>
            <w:noProof/>
          </w:rPr>
          <w:t>Weld Parameters</w:t>
        </w:r>
        <w:r w:rsidR="00442EDE">
          <w:rPr>
            <w:noProof/>
            <w:webHidden/>
          </w:rPr>
          <w:tab/>
        </w:r>
        <w:r w:rsidR="00442EDE">
          <w:rPr>
            <w:noProof/>
            <w:webHidden/>
          </w:rPr>
          <w:fldChar w:fldCharType="begin"/>
        </w:r>
        <w:r w:rsidR="00442EDE">
          <w:rPr>
            <w:noProof/>
            <w:webHidden/>
          </w:rPr>
          <w:instrText xml:space="preserve"> PAGEREF _Toc38903004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7FE39B0D"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5" w:history="1">
        <w:r w:rsidR="00442EDE" w:rsidRPr="00901E3A">
          <w:rPr>
            <w:rStyle w:val="Hyperlink"/>
            <w:noProof/>
          </w:rPr>
          <w:t>8.2.12.3</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_Toc38903005 \h </w:instrText>
        </w:r>
        <w:r w:rsidR="00442EDE">
          <w:rPr>
            <w:noProof/>
            <w:webHidden/>
          </w:rPr>
        </w:r>
        <w:r w:rsidR="00442EDE">
          <w:rPr>
            <w:noProof/>
            <w:webHidden/>
          </w:rPr>
          <w:fldChar w:fldCharType="separate"/>
        </w:r>
        <w:r w:rsidR="00442EDE">
          <w:rPr>
            <w:noProof/>
            <w:webHidden/>
          </w:rPr>
          <w:t>145</w:t>
        </w:r>
        <w:r w:rsidR="00442EDE">
          <w:rPr>
            <w:noProof/>
            <w:webHidden/>
          </w:rPr>
          <w:fldChar w:fldCharType="end"/>
        </w:r>
      </w:hyperlink>
    </w:p>
    <w:p w14:paraId="59C05122"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6" w:history="1">
        <w:r w:rsidR="00442EDE" w:rsidRPr="00901E3A">
          <w:rPr>
            <w:rStyle w:val="Hyperlink"/>
            <w:noProof/>
          </w:rPr>
          <w:t>8.2.12.4</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_Toc38903006 \h </w:instrText>
        </w:r>
        <w:r w:rsidR="00442EDE">
          <w:rPr>
            <w:noProof/>
            <w:webHidden/>
          </w:rPr>
        </w:r>
        <w:r w:rsidR="00442EDE">
          <w:rPr>
            <w:noProof/>
            <w:webHidden/>
          </w:rPr>
          <w:fldChar w:fldCharType="separate"/>
        </w:r>
        <w:r w:rsidR="00442EDE">
          <w:rPr>
            <w:noProof/>
            <w:webHidden/>
          </w:rPr>
          <w:t>145</w:t>
        </w:r>
        <w:r w:rsidR="00442EDE">
          <w:rPr>
            <w:noProof/>
            <w:webHidden/>
          </w:rPr>
          <w:fldChar w:fldCharType="end"/>
        </w:r>
      </w:hyperlink>
    </w:p>
    <w:p w14:paraId="41F578AB"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7" w:history="1">
        <w:r w:rsidR="00442EDE" w:rsidRPr="00901E3A">
          <w:rPr>
            <w:rStyle w:val="Hyperlink"/>
            <w:noProof/>
          </w:rPr>
          <w:t>8.2.12.5</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_Toc38903007 \h </w:instrText>
        </w:r>
        <w:r w:rsidR="00442EDE">
          <w:rPr>
            <w:noProof/>
            <w:webHidden/>
          </w:rPr>
        </w:r>
        <w:r w:rsidR="00442EDE">
          <w:rPr>
            <w:noProof/>
            <w:webHidden/>
          </w:rPr>
          <w:fldChar w:fldCharType="separate"/>
        </w:r>
        <w:r w:rsidR="00442EDE">
          <w:rPr>
            <w:noProof/>
            <w:webHidden/>
          </w:rPr>
          <w:t>147</w:t>
        </w:r>
        <w:r w:rsidR="00442EDE">
          <w:rPr>
            <w:noProof/>
            <w:webHidden/>
          </w:rPr>
          <w:fldChar w:fldCharType="end"/>
        </w:r>
      </w:hyperlink>
    </w:p>
    <w:p w14:paraId="01230082" w14:textId="77777777" w:rsidR="00442EDE" w:rsidRDefault="00AD1857">
      <w:pPr>
        <w:pStyle w:val="TOC3"/>
        <w:rPr>
          <w:rFonts w:asciiTheme="minorHAnsi" w:eastAsiaTheme="minorEastAsia" w:hAnsiTheme="minorHAnsi" w:cstheme="minorBidi"/>
          <w:noProof/>
          <w:sz w:val="22"/>
          <w:szCs w:val="22"/>
          <w:lang w:eastAsia="en-US"/>
        </w:rPr>
      </w:pPr>
      <w:hyperlink w:anchor="_Toc38903008" w:history="1">
        <w:r w:rsidR="00442EDE" w:rsidRPr="00901E3A">
          <w:rPr>
            <w:rStyle w:val="Hyperlink"/>
            <w:noProof/>
          </w:rPr>
          <w:t>8.2.13</w:t>
        </w:r>
        <w:r w:rsidR="00442EDE">
          <w:rPr>
            <w:rFonts w:asciiTheme="minorHAnsi" w:eastAsiaTheme="minorEastAsia" w:hAnsiTheme="minorHAnsi" w:cstheme="minorBidi"/>
            <w:noProof/>
            <w:sz w:val="22"/>
            <w:szCs w:val="22"/>
            <w:lang w:eastAsia="en-US"/>
          </w:rPr>
          <w:tab/>
        </w:r>
        <w:r w:rsidR="00442EDE" w:rsidRPr="00901E3A">
          <w:rPr>
            <w:rStyle w:val="Hyperlink"/>
            <w:noProof/>
          </w:rPr>
          <w:t>Flared Joint</w:t>
        </w:r>
        <w:r w:rsidR="00442EDE">
          <w:rPr>
            <w:noProof/>
            <w:webHidden/>
          </w:rPr>
          <w:tab/>
        </w:r>
        <w:r w:rsidR="00442EDE">
          <w:rPr>
            <w:noProof/>
            <w:webHidden/>
          </w:rPr>
          <w:fldChar w:fldCharType="begin"/>
        </w:r>
        <w:r w:rsidR="00442EDE">
          <w:rPr>
            <w:noProof/>
            <w:webHidden/>
          </w:rPr>
          <w:instrText xml:space="preserve"> PAGEREF _Toc38903008 \h </w:instrText>
        </w:r>
        <w:r w:rsidR="00442EDE">
          <w:rPr>
            <w:noProof/>
            <w:webHidden/>
          </w:rPr>
        </w:r>
        <w:r w:rsidR="00442EDE">
          <w:rPr>
            <w:noProof/>
            <w:webHidden/>
          </w:rPr>
          <w:fldChar w:fldCharType="separate"/>
        </w:r>
        <w:r w:rsidR="00442EDE">
          <w:rPr>
            <w:noProof/>
            <w:webHidden/>
          </w:rPr>
          <w:t>147</w:t>
        </w:r>
        <w:r w:rsidR="00442EDE">
          <w:rPr>
            <w:noProof/>
            <w:webHidden/>
          </w:rPr>
          <w:fldChar w:fldCharType="end"/>
        </w:r>
      </w:hyperlink>
    </w:p>
    <w:p w14:paraId="36D71A2C"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09" w:history="1">
        <w:r w:rsidR="00442EDE" w:rsidRPr="00901E3A">
          <w:rPr>
            <w:rStyle w:val="Hyperlink"/>
            <w:noProof/>
          </w:rPr>
          <w:t>8.2.13.1</w:t>
        </w:r>
        <w:r w:rsidR="00442EDE">
          <w:rPr>
            <w:rFonts w:asciiTheme="minorHAnsi" w:eastAsiaTheme="minorEastAsia" w:hAnsiTheme="minorHAnsi" w:cstheme="minorBidi"/>
            <w:noProof/>
            <w:sz w:val="22"/>
            <w:szCs w:val="22"/>
            <w:lang w:eastAsia="en-US"/>
          </w:rPr>
          <w:tab/>
        </w:r>
        <w:r w:rsidR="00442EDE" w:rsidRPr="00901E3A">
          <w:rPr>
            <w:rStyle w:val="Hyperlink"/>
            <w:noProof/>
          </w:rPr>
          <w:t>Attributes</w:t>
        </w:r>
        <w:r w:rsidR="00442EDE">
          <w:rPr>
            <w:noProof/>
            <w:webHidden/>
          </w:rPr>
          <w:tab/>
        </w:r>
        <w:r w:rsidR="00442EDE">
          <w:rPr>
            <w:noProof/>
            <w:webHidden/>
          </w:rPr>
          <w:fldChar w:fldCharType="begin"/>
        </w:r>
        <w:r w:rsidR="00442EDE">
          <w:rPr>
            <w:noProof/>
            <w:webHidden/>
          </w:rPr>
          <w:instrText xml:space="preserve"> PAGEREF _Toc38903009 \h </w:instrText>
        </w:r>
        <w:r w:rsidR="00442EDE">
          <w:rPr>
            <w:noProof/>
            <w:webHidden/>
          </w:rPr>
        </w:r>
        <w:r w:rsidR="00442EDE">
          <w:rPr>
            <w:noProof/>
            <w:webHidden/>
          </w:rPr>
          <w:fldChar w:fldCharType="separate"/>
        </w:r>
        <w:r w:rsidR="00442EDE">
          <w:rPr>
            <w:noProof/>
            <w:webHidden/>
          </w:rPr>
          <w:t>148</w:t>
        </w:r>
        <w:r w:rsidR="00442EDE">
          <w:rPr>
            <w:noProof/>
            <w:webHidden/>
          </w:rPr>
          <w:fldChar w:fldCharType="end"/>
        </w:r>
      </w:hyperlink>
    </w:p>
    <w:p w14:paraId="7513E47F"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10" w:history="1">
        <w:r w:rsidR="00442EDE" w:rsidRPr="00901E3A">
          <w:rPr>
            <w:rStyle w:val="Hyperlink"/>
            <w:noProof/>
          </w:rPr>
          <w:t>8.2.13.2</w:t>
        </w:r>
        <w:r w:rsidR="00442EDE">
          <w:rPr>
            <w:rFonts w:asciiTheme="minorHAnsi" w:eastAsiaTheme="minorEastAsia" w:hAnsiTheme="minorHAnsi" w:cstheme="minorBidi"/>
            <w:noProof/>
            <w:sz w:val="22"/>
            <w:szCs w:val="22"/>
            <w:lang w:eastAsia="en-US"/>
          </w:rPr>
          <w:tab/>
        </w:r>
        <w:r w:rsidR="00442EDE" w:rsidRPr="00901E3A">
          <w:rPr>
            <w:rStyle w:val="Hyperlink"/>
            <w:noProof/>
          </w:rPr>
          <w:t>Element "weld_position"</w:t>
        </w:r>
        <w:r w:rsidR="00442EDE">
          <w:rPr>
            <w:noProof/>
            <w:webHidden/>
          </w:rPr>
          <w:tab/>
        </w:r>
        <w:r w:rsidR="00442EDE">
          <w:rPr>
            <w:noProof/>
            <w:webHidden/>
          </w:rPr>
          <w:fldChar w:fldCharType="begin"/>
        </w:r>
        <w:r w:rsidR="00442EDE">
          <w:rPr>
            <w:noProof/>
            <w:webHidden/>
          </w:rPr>
          <w:instrText xml:space="preserve"> PAGEREF _Toc38903010 \h </w:instrText>
        </w:r>
        <w:r w:rsidR="00442EDE">
          <w:rPr>
            <w:noProof/>
            <w:webHidden/>
          </w:rPr>
        </w:r>
        <w:r w:rsidR="00442EDE">
          <w:rPr>
            <w:noProof/>
            <w:webHidden/>
          </w:rPr>
          <w:fldChar w:fldCharType="separate"/>
        </w:r>
        <w:r w:rsidR="00442EDE">
          <w:rPr>
            <w:noProof/>
            <w:webHidden/>
          </w:rPr>
          <w:t>148</w:t>
        </w:r>
        <w:r w:rsidR="00442EDE">
          <w:rPr>
            <w:noProof/>
            <w:webHidden/>
          </w:rPr>
          <w:fldChar w:fldCharType="end"/>
        </w:r>
      </w:hyperlink>
    </w:p>
    <w:p w14:paraId="1731D1A1" w14:textId="77777777" w:rsidR="00442EDE" w:rsidRDefault="00AD1857">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38903011" w:history="1">
        <w:r w:rsidR="00442EDE" w:rsidRPr="00901E3A">
          <w:rPr>
            <w:rStyle w:val="Hyperlink"/>
            <w:noProof/>
          </w:rPr>
          <w:t>8.2.13.3</w:t>
        </w:r>
        <w:r w:rsidR="00442EDE">
          <w:rPr>
            <w:rFonts w:asciiTheme="minorHAnsi" w:eastAsiaTheme="minorEastAsia" w:hAnsiTheme="minorHAnsi" w:cstheme="minorBidi"/>
            <w:noProof/>
            <w:sz w:val="22"/>
            <w:szCs w:val="22"/>
            <w:lang w:eastAsia="en-US"/>
          </w:rPr>
          <w:tab/>
        </w:r>
        <w:r w:rsidR="00442EDE" w:rsidRPr="00901E3A">
          <w:rPr>
            <w:rStyle w:val="Hyperlink"/>
            <w:noProof/>
          </w:rPr>
          <w:t>Element "sheet_parameter"</w:t>
        </w:r>
        <w:r w:rsidR="00442EDE">
          <w:rPr>
            <w:noProof/>
            <w:webHidden/>
          </w:rPr>
          <w:tab/>
        </w:r>
        <w:r w:rsidR="00442EDE">
          <w:rPr>
            <w:noProof/>
            <w:webHidden/>
          </w:rPr>
          <w:fldChar w:fldCharType="begin"/>
        </w:r>
        <w:r w:rsidR="00442EDE">
          <w:rPr>
            <w:noProof/>
            <w:webHidden/>
          </w:rPr>
          <w:instrText xml:space="preserve"> PAGEREF _Toc38903011 \h </w:instrText>
        </w:r>
        <w:r w:rsidR="00442EDE">
          <w:rPr>
            <w:noProof/>
            <w:webHidden/>
          </w:rPr>
        </w:r>
        <w:r w:rsidR="00442EDE">
          <w:rPr>
            <w:noProof/>
            <w:webHidden/>
          </w:rPr>
          <w:fldChar w:fldCharType="separate"/>
        </w:r>
        <w:r w:rsidR="00442EDE">
          <w:rPr>
            <w:noProof/>
            <w:webHidden/>
          </w:rPr>
          <w:t>149</w:t>
        </w:r>
        <w:r w:rsidR="00442EDE">
          <w:rPr>
            <w:noProof/>
            <w:webHidden/>
          </w:rPr>
          <w:fldChar w:fldCharType="end"/>
        </w:r>
      </w:hyperlink>
    </w:p>
    <w:p w14:paraId="6D43B9C5"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12" w:history="1">
        <w:r w:rsidR="00442EDE" w:rsidRPr="00901E3A">
          <w:rPr>
            <w:rStyle w:val="Hyperlink"/>
            <w:noProof/>
          </w:rPr>
          <w:t>8.3</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Adhesive Lines</w:t>
        </w:r>
        <w:r w:rsidR="00442EDE">
          <w:rPr>
            <w:noProof/>
            <w:webHidden/>
          </w:rPr>
          <w:tab/>
        </w:r>
        <w:r w:rsidR="00442EDE">
          <w:rPr>
            <w:noProof/>
            <w:webHidden/>
          </w:rPr>
          <w:fldChar w:fldCharType="begin"/>
        </w:r>
        <w:r w:rsidR="00442EDE">
          <w:rPr>
            <w:noProof/>
            <w:webHidden/>
          </w:rPr>
          <w:instrText xml:space="preserve"> PAGEREF _Toc38903012 \h </w:instrText>
        </w:r>
        <w:r w:rsidR="00442EDE">
          <w:rPr>
            <w:noProof/>
            <w:webHidden/>
          </w:rPr>
        </w:r>
        <w:r w:rsidR="00442EDE">
          <w:rPr>
            <w:noProof/>
            <w:webHidden/>
          </w:rPr>
          <w:fldChar w:fldCharType="separate"/>
        </w:r>
        <w:r w:rsidR="00442EDE">
          <w:rPr>
            <w:noProof/>
            <w:webHidden/>
          </w:rPr>
          <w:t>149</w:t>
        </w:r>
        <w:r w:rsidR="00442EDE">
          <w:rPr>
            <w:noProof/>
            <w:webHidden/>
          </w:rPr>
          <w:fldChar w:fldCharType="end"/>
        </w:r>
      </w:hyperlink>
    </w:p>
    <w:p w14:paraId="5A3AA1D1"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13" w:history="1">
        <w:r w:rsidR="00442EDE" w:rsidRPr="00901E3A">
          <w:rPr>
            <w:rStyle w:val="Hyperlink"/>
            <w:noProof/>
          </w:rPr>
          <w:t>8.4</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Hemming Flanges</w:t>
        </w:r>
        <w:r w:rsidR="00442EDE">
          <w:rPr>
            <w:noProof/>
            <w:webHidden/>
          </w:rPr>
          <w:tab/>
        </w:r>
        <w:r w:rsidR="00442EDE">
          <w:rPr>
            <w:noProof/>
            <w:webHidden/>
          </w:rPr>
          <w:fldChar w:fldCharType="begin"/>
        </w:r>
        <w:r w:rsidR="00442EDE">
          <w:rPr>
            <w:noProof/>
            <w:webHidden/>
          </w:rPr>
          <w:instrText xml:space="preserve"> PAGEREF _Toc38903013 \h </w:instrText>
        </w:r>
        <w:r w:rsidR="00442EDE">
          <w:rPr>
            <w:noProof/>
            <w:webHidden/>
          </w:rPr>
        </w:r>
        <w:r w:rsidR="00442EDE">
          <w:rPr>
            <w:noProof/>
            <w:webHidden/>
          </w:rPr>
          <w:fldChar w:fldCharType="separate"/>
        </w:r>
        <w:r w:rsidR="00442EDE">
          <w:rPr>
            <w:noProof/>
            <w:webHidden/>
          </w:rPr>
          <w:t>151</w:t>
        </w:r>
        <w:r w:rsidR="00442EDE">
          <w:rPr>
            <w:noProof/>
            <w:webHidden/>
          </w:rPr>
          <w:fldChar w:fldCharType="end"/>
        </w:r>
      </w:hyperlink>
    </w:p>
    <w:p w14:paraId="165EB475" w14:textId="77777777" w:rsidR="00442EDE" w:rsidRDefault="00AD1857">
      <w:pPr>
        <w:pStyle w:val="TOC3"/>
        <w:rPr>
          <w:rFonts w:asciiTheme="minorHAnsi" w:eastAsiaTheme="minorEastAsia" w:hAnsiTheme="minorHAnsi" w:cstheme="minorBidi"/>
          <w:noProof/>
          <w:sz w:val="22"/>
          <w:szCs w:val="22"/>
          <w:lang w:eastAsia="en-US"/>
        </w:rPr>
      </w:pPr>
      <w:hyperlink w:anchor="_Toc38903014" w:history="1">
        <w:r w:rsidR="00442EDE" w:rsidRPr="00901E3A">
          <w:rPr>
            <w:rStyle w:val="Hyperlink"/>
            <w:noProof/>
          </w:rPr>
          <w:t>8.4.1</w:t>
        </w:r>
        <w:r w:rsidR="00442EDE">
          <w:rPr>
            <w:rFonts w:asciiTheme="minorHAnsi" w:eastAsiaTheme="minorEastAsia" w:hAnsiTheme="minorHAnsi" w:cstheme="minorBidi"/>
            <w:noProof/>
            <w:sz w:val="22"/>
            <w:szCs w:val="22"/>
            <w:lang w:eastAsia="en-US"/>
          </w:rPr>
          <w:tab/>
        </w:r>
        <w:r w:rsidR="00442EDE" w:rsidRPr="00901E3A">
          <w:rPr>
            <w:rStyle w:val="Hyperlink"/>
            <w:noProof/>
          </w:rPr>
          <w:t>Introduction</w:t>
        </w:r>
        <w:r w:rsidR="00442EDE">
          <w:rPr>
            <w:noProof/>
            <w:webHidden/>
          </w:rPr>
          <w:tab/>
        </w:r>
        <w:r w:rsidR="00442EDE">
          <w:rPr>
            <w:noProof/>
            <w:webHidden/>
          </w:rPr>
          <w:fldChar w:fldCharType="begin"/>
        </w:r>
        <w:r w:rsidR="00442EDE">
          <w:rPr>
            <w:noProof/>
            <w:webHidden/>
          </w:rPr>
          <w:instrText xml:space="preserve"> PAGEREF _Toc38903014 \h </w:instrText>
        </w:r>
        <w:r w:rsidR="00442EDE">
          <w:rPr>
            <w:noProof/>
            <w:webHidden/>
          </w:rPr>
        </w:r>
        <w:r w:rsidR="00442EDE">
          <w:rPr>
            <w:noProof/>
            <w:webHidden/>
          </w:rPr>
          <w:fldChar w:fldCharType="separate"/>
        </w:r>
        <w:r w:rsidR="00442EDE">
          <w:rPr>
            <w:noProof/>
            <w:webHidden/>
          </w:rPr>
          <w:t>151</w:t>
        </w:r>
        <w:r w:rsidR="00442EDE">
          <w:rPr>
            <w:noProof/>
            <w:webHidden/>
          </w:rPr>
          <w:fldChar w:fldCharType="end"/>
        </w:r>
      </w:hyperlink>
    </w:p>
    <w:p w14:paraId="4A3DA4B3" w14:textId="77777777" w:rsidR="00442EDE" w:rsidRDefault="00AD1857">
      <w:pPr>
        <w:pStyle w:val="TOC3"/>
        <w:rPr>
          <w:rFonts w:asciiTheme="minorHAnsi" w:eastAsiaTheme="minorEastAsia" w:hAnsiTheme="minorHAnsi" w:cstheme="minorBidi"/>
          <w:noProof/>
          <w:sz w:val="22"/>
          <w:szCs w:val="22"/>
          <w:lang w:eastAsia="en-US"/>
        </w:rPr>
      </w:pPr>
      <w:hyperlink w:anchor="_Toc38903015" w:history="1">
        <w:r w:rsidR="00442EDE" w:rsidRPr="00901E3A">
          <w:rPr>
            <w:rStyle w:val="Hyperlink"/>
            <w:noProof/>
          </w:rPr>
          <w:t>8.4.2</w:t>
        </w:r>
        <w:r w:rsidR="00442EDE">
          <w:rPr>
            <w:rFonts w:asciiTheme="minorHAnsi" w:eastAsiaTheme="minorEastAsia" w:hAnsiTheme="minorHAnsi" w:cstheme="minorBidi"/>
            <w:noProof/>
            <w:sz w:val="22"/>
            <w:szCs w:val="22"/>
            <w:lang w:eastAsia="en-US"/>
          </w:rPr>
          <w:tab/>
        </w:r>
        <w:r w:rsidR="00442EDE" w:rsidRPr="00901E3A">
          <w:rPr>
            <w:rStyle w:val="Hyperlink"/>
            <w:noProof/>
          </w:rPr>
          <w:t xml:space="preserve">Definition of element </w:t>
        </w:r>
        <w:r w:rsidR="00442EDE" w:rsidRPr="00901E3A">
          <w:rPr>
            <w:rStyle w:val="Hyperlink"/>
            <w:rFonts w:ascii="Courier New" w:hAnsi="Courier New" w:cs="Courier New"/>
            <w:noProof/>
          </w:rPr>
          <w:t>&lt;hemming/&gt;</w:t>
        </w:r>
        <w:r w:rsidR="00442EDE">
          <w:rPr>
            <w:noProof/>
            <w:webHidden/>
          </w:rPr>
          <w:tab/>
        </w:r>
        <w:r w:rsidR="00442EDE">
          <w:rPr>
            <w:noProof/>
            <w:webHidden/>
          </w:rPr>
          <w:fldChar w:fldCharType="begin"/>
        </w:r>
        <w:r w:rsidR="00442EDE">
          <w:rPr>
            <w:noProof/>
            <w:webHidden/>
          </w:rPr>
          <w:instrText xml:space="preserve"> PAGEREF _Toc38903015 \h </w:instrText>
        </w:r>
        <w:r w:rsidR="00442EDE">
          <w:rPr>
            <w:noProof/>
            <w:webHidden/>
          </w:rPr>
        </w:r>
        <w:r w:rsidR="00442EDE">
          <w:rPr>
            <w:noProof/>
            <w:webHidden/>
          </w:rPr>
          <w:fldChar w:fldCharType="separate"/>
        </w:r>
        <w:r w:rsidR="00442EDE">
          <w:rPr>
            <w:noProof/>
            <w:webHidden/>
          </w:rPr>
          <w:t>153</w:t>
        </w:r>
        <w:r w:rsidR="00442EDE">
          <w:rPr>
            <w:noProof/>
            <w:webHidden/>
          </w:rPr>
          <w:fldChar w:fldCharType="end"/>
        </w:r>
      </w:hyperlink>
    </w:p>
    <w:p w14:paraId="39E449B5"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16" w:history="1">
        <w:r w:rsidR="00442EDE" w:rsidRPr="00901E3A">
          <w:rPr>
            <w:rStyle w:val="Hyperlink"/>
            <w:noProof/>
          </w:rPr>
          <w:t>8.5</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Sequence Connections</w:t>
        </w:r>
        <w:r w:rsidR="00442EDE">
          <w:rPr>
            <w:noProof/>
            <w:webHidden/>
          </w:rPr>
          <w:tab/>
        </w:r>
        <w:r w:rsidR="00442EDE">
          <w:rPr>
            <w:noProof/>
            <w:webHidden/>
          </w:rPr>
          <w:fldChar w:fldCharType="begin"/>
        </w:r>
        <w:r w:rsidR="00442EDE">
          <w:rPr>
            <w:noProof/>
            <w:webHidden/>
          </w:rPr>
          <w:instrText xml:space="preserve"> PAGEREF _Toc38903016 \h </w:instrText>
        </w:r>
        <w:r w:rsidR="00442EDE">
          <w:rPr>
            <w:noProof/>
            <w:webHidden/>
          </w:rPr>
        </w:r>
        <w:r w:rsidR="00442EDE">
          <w:rPr>
            <w:noProof/>
            <w:webHidden/>
          </w:rPr>
          <w:fldChar w:fldCharType="separate"/>
        </w:r>
        <w:r w:rsidR="00442EDE">
          <w:rPr>
            <w:noProof/>
            <w:webHidden/>
          </w:rPr>
          <w:t>155</w:t>
        </w:r>
        <w:r w:rsidR="00442EDE">
          <w:rPr>
            <w:noProof/>
            <w:webHidden/>
          </w:rPr>
          <w:fldChar w:fldCharType="end"/>
        </w:r>
      </w:hyperlink>
    </w:p>
    <w:p w14:paraId="05EC8710" w14:textId="77777777" w:rsidR="00442EDE" w:rsidRDefault="00AD1857">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38903017" w:history="1">
        <w:r w:rsidR="00442EDE" w:rsidRPr="00901E3A">
          <w:rPr>
            <w:rStyle w:val="Hyperlink"/>
            <w:noProof/>
            <w14:scene3d>
              <w14:camera w14:prst="orthographicFront"/>
              <w14:lightRig w14:rig="threePt" w14:dir="t">
                <w14:rot w14:lat="0" w14:lon="0" w14:rev="0"/>
              </w14:lightRig>
            </w14:scene3d>
          </w:rPr>
          <w:t>9</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2D connections</w:t>
        </w:r>
        <w:r w:rsidR="00442EDE">
          <w:rPr>
            <w:noProof/>
            <w:webHidden/>
          </w:rPr>
          <w:tab/>
        </w:r>
        <w:r w:rsidR="00442EDE">
          <w:rPr>
            <w:noProof/>
            <w:webHidden/>
          </w:rPr>
          <w:fldChar w:fldCharType="begin"/>
        </w:r>
        <w:r w:rsidR="00442EDE">
          <w:rPr>
            <w:noProof/>
            <w:webHidden/>
          </w:rPr>
          <w:instrText xml:space="preserve"> PAGEREF _Toc38903017 \h </w:instrText>
        </w:r>
        <w:r w:rsidR="00442EDE">
          <w:rPr>
            <w:noProof/>
            <w:webHidden/>
          </w:rPr>
        </w:r>
        <w:r w:rsidR="00442EDE">
          <w:rPr>
            <w:noProof/>
            <w:webHidden/>
          </w:rPr>
          <w:fldChar w:fldCharType="separate"/>
        </w:r>
        <w:r w:rsidR="00442EDE">
          <w:rPr>
            <w:noProof/>
            <w:webHidden/>
          </w:rPr>
          <w:t>158</w:t>
        </w:r>
        <w:r w:rsidR="00442EDE">
          <w:rPr>
            <w:noProof/>
            <w:webHidden/>
          </w:rPr>
          <w:fldChar w:fldCharType="end"/>
        </w:r>
      </w:hyperlink>
    </w:p>
    <w:p w14:paraId="5E063046"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18" w:history="1">
        <w:r w:rsidR="00442EDE" w:rsidRPr="00901E3A">
          <w:rPr>
            <w:rStyle w:val="Hyperlink"/>
            <w:noProof/>
          </w:rPr>
          <w:t>9.1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Generic Definitions</w:t>
        </w:r>
        <w:r w:rsidR="00442EDE">
          <w:rPr>
            <w:noProof/>
            <w:webHidden/>
          </w:rPr>
          <w:tab/>
        </w:r>
        <w:r w:rsidR="00442EDE">
          <w:rPr>
            <w:noProof/>
            <w:webHidden/>
          </w:rPr>
          <w:fldChar w:fldCharType="begin"/>
        </w:r>
        <w:r w:rsidR="00442EDE">
          <w:rPr>
            <w:noProof/>
            <w:webHidden/>
          </w:rPr>
          <w:instrText xml:space="preserve"> PAGEREF _Toc38903018 \h </w:instrText>
        </w:r>
        <w:r w:rsidR="00442EDE">
          <w:rPr>
            <w:noProof/>
            <w:webHidden/>
          </w:rPr>
        </w:r>
        <w:r w:rsidR="00442EDE">
          <w:rPr>
            <w:noProof/>
            <w:webHidden/>
          </w:rPr>
          <w:fldChar w:fldCharType="separate"/>
        </w:r>
        <w:r w:rsidR="00442EDE">
          <w:rPr>
            <w:noProof/>
            <w:webHidden/>
          </w:rPr>
          <w:t>158</w:t>
        </w:r>
        <w:r w:rsidR="00442EDE">
          <w:rPr>
            <w:noProof/>
            <w:webHidden/>
          </w:rPr>
          <w:fldChar w:fldCharType="end"/>
        </w:r>
      </w:hyperlink>
    </w:p>
    <w:p w14:paraId="2E76E7DD" w14:textId="77777777" w:rsidR="00442EDE" w:rsidRDefault="00AD1857">
      <w:pPr>
        <w:pStyle w:val="TOC3"/>
        <w:rPr>
          <w:rFonts w:asciiTheme="minorHAnsi" w:eastAsiaTheme="minorEastAsia" w:hAnsiTheme="minorHAnsi" w:cstheme="minorBidi"/>
          <w:noProof/>
          <w:sz w:val="22"/>
          <w:szCs w:val="22"/>
          <w:lang w:eastAsia="en-US"/>
        </w:rPr>
      </w:pPr>
      <w:hyperlink w:anchor="_Toc38903019" w:history="1">
        <w:r w:rsidR="00442EDE" w:rsidRPr="00901E3A">
          <w:rPr>
            <w:rStyle w:val="Hyperlink"/>
            <w:noProof/>
          </w:rPr>
          <w:t>9.1.1</w:t>
        </w:r>
        <w:r w:rsidR="00442EDE">
          <w:rPr>
            <w:rFonts w:asciiTheme="minorHAnsi" w:eastAsiaTheme="minorEastAsia" w:hAnsiTheme="minorHAnsi" w:cstheme="minorBidi"/>
            <w:noProof/>
            <w:sz w:val="22"/>
            <w:szCs w:val="22"/>
            <w:lang w:eastAsia="en-US"/>
          </w:rPr>
          <w:tab/>
        </w:r>
        <w:r w:rsidR="00442EDE" w:rsidRPr="00901E3A">
          <w:rPr>
            <w:rStyle w:val="Hyperlink"/>
            <w:noProof/>
          </w:rPr>
          <w:t>Identification</w:t>
        </w:r>
        <w:r w:rsidR="00442EDE">
          <w:rPr>
            <w:noProof/>
            <w:webHidden/>
          </w:rPr>
          <w:tab/>
        </w:r>
        <w:r w:rsidR="00442EDE">
          <w:rPr>
            <w:noProof/>
            <w:webHidden/>
          </w:rPr>
          <w:fldChar w:fldCharType="begin"/>
        </w:r>
        <w:r w:rsidR="00442EDE">
          <w:rPr>
            <w:noProof/>
            <w:webHidden/>
          </w:rPr>
          <w:instrText xml:space="preserve"> PAGEREF _Toc38903019 \h </w:instrText>
        </w:r>
        <w:r w:rsidR="00442EDE">
          <w:rPr>
            <w:noProof/>
            <w:webHidden/>
          </w:rPr>
        </w:r>
        <w:r w:rsidR="00442EDE">
          <w:rPr>
            <w:noProof/>
            <w:webHidden/>
          </w:rPr>
          <w:fldChar w:fldCharType="separate"/>
        </w:r>
        <w:r w:rsidR="00442EDE">
          <w:rPr>
            <w:noProof/>
            <w:webHidden/>
          </w:rPr>
          <w:t>158</w:t>
        </w:r>
        <w:r w:rsidR="00442EDE">
          <w:rPr>
            <w:noProof/>
            <w:webHidden/>
          </w:rPr>
          <w:fldChar w:fldCharType="end"/>
        </w:r>
      </w:hyperlink>
    </w:p>
    <w:p w14:paraId="22A9DB7C" w14:textId="77777777" w:rsidR="00442EDE" w:rsidRDefault="00AD1857">
      <w:pPr>
        <w:pStyle w:val="TOC3"/>
        <w:rPr>
          <w:rFonts w:asciiTheme="minorHAnsi" w:eastAsiaTheme="minorEastAsia" w:hAnsiTheme="minorHAnsi" w:cstheme="minorBidi"/>
          <w:noProof/>
          <w:sz w:val="22"/>
          <w:szCs w:val="22"/>
          <w:lang w:eastAsia="en-US"/>
        </w:rPr>
      </w:pPr>
      <w:hyperlink w:anchor="_Toc38903020" w:history="1">
        <w:r w:rsidR="00442EDE" w:rsidRPr="00901E3A">
          <w:rPr>
            <w:rStyle w:val="Hyperlink"/>
            <w:noProof/>
          </w:rPr>
          <w:t>9.1.2</w:t>
        </w:r>
        <w:r w:rsidR="00442EDE">
          <w:rPr>
            <w:rFonts w:asciiTheme="minorHAnsi" w:eastAsiaTheme="minorEastAsia" w:hAnsiTheme="minorHAnsi" w:cstheme="minorBidi"/>
            <w:noProof/>
            <w:sz w:val="22"/>
            <w:szCs w:val="22"/>
            <w:lang w:eastAsia="en-US"/>
          </w:rPr>
          <w:tab/>
        </w:r>
        <w:r w:rsidR="00442EDE" w:rsidRPr="00901E3A">
          <w:rPr>
            <w:rStyle w:val="Hyperlink"/>
            <w:noProof/>
          </w:rPr>
          <w:t>Connection Face</w:t>
        </w:r>
        <w:r w:rsidR="00442EDE">
          <w:rPr>
            <w:noProof/>
            <w:webHidden/>
          </w:rPr>
          <w:tab/>
        </w:r>
        <w:r w:rsidR="00442EDE">
          <w:rPr>
            <w:noProof/>
            <w:webHidden/>
          </w:rPr>
          <w:fldChar w:fldCharType="begin"/>
        </w:r>
        <w:r w:rsidR="00442EDE">
          <w:rPr>
            <w:noProof/>
            <w:webHidden/>
          </w:rPr>
          <w:instrText xml:space="preserve"> PAGEREF _Toc38903020 \h </w:instrText>
        </w:r>
        <w:r w:rsidR="00442EDE">
          <w:rPr>
            <w:noProof/>
            <w:webHidden/>
          </w:rPr>
        </w:r>
        <w:r w:rsidR="00442EDE">
          <w:rPr>
            <w:noProof/>
            <w:webHidden/>
          </w:rPr>
          <w:fldChar w:fldCharType="separate"/>
        </w:r>
        <w:r w:rsidR="00442EDE">
          <w:rPr>
            <w:noProof/>
            <w:webHidden/>
          </w:rPr>
          <w:t>158</w:t>
        </w:r>
        <w:r w:rsidR="00442EDE">
          <w:rPr>
            <w:noProof/>
            <w:webHidden/>
          </w:rPr>
          <w:fldChar w:fldCharType="end"/>
        </w:r>
      </w:hyperlink>
    </w:p>
    <w:p w14:paraId="6955E17C" w14:textId="77777777" w:rsidR="00442EDE" w:rsidRDefault="00AD1857">
      <w:pPr>
        <w:pStyle w:val="TOC3"/>
        <w:rPr>
          <w:rFonts w:asciiTheme="minorHAnsi" w:eastAsiaTheme="minorEastAsia" w:hAnsiTheme="minorHAnsi" w:cstheme="minorBidi"/>
          <w:noProof/>
          <w:sz w:val="22"/>
          <w:szCs w:val="22"/>
          <w:lang w:eastAsia="en-US"/>
        </w:rPr>
      </w:pPr>
      <w:hyperlink w:anchor="_Toc38903021" w:history="1">
        <w:r w:rsidR="00442EDE" w:rsidRPr="00901E3A">
          <w:rPr>
            <w:rStyle w:val="Hyperlink"/>
            <w:noProof/>
          </w:rPr>
          <w:t>9.1.3</w:t>
        </w:r>
        <w:r w:rsidR="00442EDE">
          <w:rPr>
            <w:rFonts w:asciiTheme="minorHAnsi" w:eastAsiaTheme="minorEastAsia" w:hAnsiTheme="minorHAnsi" w:cstheme="minorBidi"/>
            <w:noProof/>
            <w:sz w:val="22"/>
            <w:szCs w:val="22"/>
            <w:lang w:eastAsia="en-US"/>
          </w:rPr>
          <w:tab/>
        </w:r>
        <w:r w:rsidR="00442EDE" w:rsidRPr="00901E3A">
          <w:rPr>
            <w:rStyle w:val="Hyperlink"/>
            <w:noProof/>
          </w:rPr>
          <w:t>Type Specification</w:t>
        </w:r>
        <w:r w:rsidR="00442EDE">
          <w:rPr>
            <w:noProof/>
            <w:webHidden/>
          </w:rPr>
          <w:tab/>
        </w:r>
        <w:r w:rsidR="00442EDE">
          <w:rPr>
            <w:noProof/>
            <w:webHidden/>
          </w:rPr>
          <w:fldChar w:fldCharType="begin"/>
        </w:r>
        <w:r w:rsidR="00442EDE">
          <w:rPr>
            <w:noProof/>
            <w:webHidden/>
          </w:rPr>
          <w:instrText xml:space="preserve"> PAGEREF _Toc38903021 \h </w:instrText>
        </w:r>
        <w:r w:rsidR="00442EDE">
          <w:rPr>
            <w:noProof/>
            <w:webHidden/>
          </w:rPr>
        </w:r>
        <w:r w:rsidR="00442EDE">
          <w:rPr>
            <w:noProof/>
            <w:webHidden/>
          </w:rPr>
          <w:fldChar w:fldCharType="separate"/>
        </w:r>
        <w:r w:rsidR="00442EDE">
          <w:rPr>
            <w:noProof/>
            <w:webHidden/>
          </w:rPr>
          <w:t>160</w:t>
        </w:r>
        <w:r w:rsidR="00442EDE">
          <w:rPr>
            <w:noProof/>
            <w:webHidden/>
          </w:rPr>
          <w:fldChar w:fldCharType="end"/>
        </w:r>
      </w:hyperlink>
    </w:p>
    <w:p w14:paraId="1EB85027"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22" w:history="1">
        <w:r w:rsidR="00442EDE" w:rsidRPr="00901E3A">
          <w:rPr>
            <w:rStyle w:val="Hyperlink"/>
            <w:noProof/>
          </w:rPr>
          <w:t>9.2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Adhesive Faces</w:t>
        </w:r>
        <w:r w:rsidR="00442EDE">
          <w:rPr>
            <w:noProof/>
            <w:webHidden/>
          </w:rPr>
          <w:tab/>
        </w:r>
        <w:r w:rsidR="00442EDE">
          <w:rPr>
            <w:noProof/>
            <w:webHidden/>
          </w:rPr>
          <w:fldChar w:fldCharType="begin"/>
        </w:r>
        <w:r w:rsidR="00442EDE">
          <w:rPr>
            <w:noProof/>
            <w:webHidden/>
          </w:rPr>
          <w:instrText xml:space="preserve"> PAGEREF _Toc38903022 \h </w:instrText>
        </w:r>
        <w:r w:rsidR="00442EDE">
          <w:rPr>
            <w:noProof/>
            <w:webHidden/>
          </w:rPr>
        </w:r>
        <w:r w:rsidR="00442EDE">
          <w:rPr>
            <w:noProof/>
            <w:webHidden/>
          </w:rPr>
          <w:fldChar w:fldCharType="separate"/>
        </w:r>
        <w:r w:rsidR="00442EDE">
          <w:rPr>
            <w:noProof/>
            <w:webHidden/>
          </w:rPr>
          <w:t>161</w:t>
        </w:r>
        <w:r w:rsidR="00442EDE">
          <w:rPr>
            <w:noProof/>
            <w:webHidden/>
          </w:rPr>
          <w:fldChar w:fldCharType="end"/>
        </w:r>
      </w:hyperlink>
    </w:p>
    <w:p w14:paraId="1FE7B68C" w14:textId="77777777" w:rsidR="00442EDE" w:rsidRDefault="00AD1857">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903023" w:history="1">
        <w:r w:rsidR="00442EDE" w:rsidRPr="00901E3A">
          <w:rPr>
            <w:rStyle w:val="Hyperlink"/>
            <w:noProof/>
            <w14:scene3d>
              <w14:camera w14:prst="orthographicFront"/>
              <w14:lightRig w14:rig="threePt" w14:dir="t">
                <w14:rot w14:lat="0" w14:lon="0" w14:rev="0"/>
              </w14:lightRig>
            </w14:scene3d>
          </w:rPr>
          <w:t>10</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Future extensions</w:t>
        </w:r>
        <w:r w:rsidR="00442EDE">
          <w:rPr>
            <w:noProof/>
            <w:webHidden/>
          </w:rPr>
          <w:tab/>
        </w:r>
        <w:r w:rsidR="00442EDE">
          <w:rPr>
            <w:noProof/>
            <w:webHidden/>
          </w:rPr>
          <w:fldChar w:fldCharType="begin"/>
        </w:r>
        <w:r w:rsidR="00442EDE">
          <w:rPr>
            <w:noProof/>
            <w:webHidden/>
          </w:rPr>
          <w:instrText xml:space="preserve"> PAGEREF _Toc38903023 \h </w:instrText>
        </w:r>
        <w:r w:rsidR="00442EDE">
          <w:rPr>
            <w:noProof/>
            <w:webHidden/>
          </w:rPr>
        </w:r>
        <w:r w:rsidR="00442EDE">
          <w:rPr>
            <w:noProof/>
            <w:webHidden/>
          </w:rPr>
          <w:fldChar w:fldCharType="separate"/>
        </w:r>
        <w:r w:rsidR="00442EDE">
          <w:rPr>
            <w:noProof/>
            <w:webHidden/>
          </w:rPr>
          <w:t>163</w:t>
        </w:r>
        <w:r w:rsidR="00442EDE">
          <w:rPr>
            <w:noProof/>
            <w:webHidden/>
          </w:rPr>
          <w:fldChar w:fldCharType="end"/>
        </w:r>
      </w:hyperlink>
    </w:p>
    <w:p w14:paraId="1752CC30"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24" w:history="1">
        <w:r w:rsidR="00442EDE" w:rsidRPr="00901E3A">
          <w:rPr>
            <w:rStyle w:val="Hyperlink"/>
            <w:noProof/>
          </w:rPr>
          <w:t>10.1</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Additional parameters for spot and seam welds</w:t>
        </w:r>
        <w:r w:rsidR="00442EDE">
          <w:rPr>
            <w:noProof/>
            <w:webHidden/>
          </w:rPr>
          <w:tab/>
        </w:r>
        <w:r w:rsidR="00442EDE">
          <w:rPr>
            <w:noProof/>
            <w:webHidden/>
          </w:rPr>
          <w:fldChar w:fldCharType="begin"/>
        </w:r>
        <w:r w:rsidR="00442EDE">
          <w:rPr>
            <w:noProof/>
            <w:webHidden/>
          </w:rPr>
          <w:instrText xml:space="preserve"> PAGEREF _Toc38903024 \h </w:instrText>
        </w:r>
        <w:r w:rsidR="00442EDE">
          <w:rPr>
            <w:noProof/>
            <w:webHidden/>
          </w:rPr>
        </w:r>
        <w:r w:rsidR="00442EDE">
          <w:rPr>
            <w:noProof/>
            <w:webHidden/>
          </w:rPr>
          <w:fldChar w:fldCharType="separate"/>
        </w:r>
        <w:r w:rsidR="00442EDE">
          <w:rPr>
            <w:noProof/>
            <w:webHidden/>
          </w:rPr>
          <w:t>163</w:t>
        </w:r>
        <w:r w:rsidR="00442EDE">
          <w:rPr>
            <w:noProof/>
            <w:webHidden/>
          </w:rPr>
          <w:fldChar w:fldCharType="end"/>
        </w:r>
      </w:hyperlink>
    </w:p>
    <w:p w14:paraId="5E70112C" w14:textId="77777777" w:rsidR="00442EDE" w:rsidRDefault="00AD1857">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38903025" w:history="1">
        <w:r w:rsidR="00442EDE" w:rsidRPr="00901E3A">
          <w:rPr>
            <w:rStyle w:val="Hyperlink"/>
            <w:noProof/>
          </w:rPr>
          <w:t>10.2</w:t>
        </w:r>
        <w:r w:rsidR="00442EDE">
          <w:rPr>
            <w:rFonts w:asciiTheme="minorHAnsi" w:eastAsiaTheme="minorEastAsia" w:hAnsiTheme="minorHAnsi" w:cstheme="minorBidi"/>
            <w:b w:val="0"/>
            <w:bCs w:val="0"/>
            <w:noProof/>
            <w:sz w:val="22"/>
            <w:szCs w:val="22"/>
            <w:lang w:eastAsia="en-US"/>
          </w:rPr>
          <w:tab/>
        </w:r>
        <w:r w:rsidR="00442EDE" w:rsidRPr="00901E3A">
          <w:rPr>
            <w:rStyle w:val="Hyperlink"/>
            <w:noProof/>
          </w:rPr>
          <w:t>Other relevant and new joint types</w:t>
        </w:r>
        <w:r w:rsidR="00442EDE">
          <w:rPr>
            <w:noProof/>
            <w:webHidden/>
          </w:rPr>
          <w:tab/>
        </w:r>
        <w:r w:rsidR="00442EDE">
          <w:rPr>
            <w:noProof/>
            <w:webHidden/>
          </w:rPr>
          <w:fldChar w:fldCharType="begin"/>
        </w:r>
        <w:r w:rsidR="00442EDE">
          <w:rPr>
            <w:noProof/>
            <w:webHidden/>
          </w:rPr>
          <w:instrText xml:space="preserve"> PAGEREF _Toc38903025 \h </w:instrText>
        </w:r>
        <w:r w:rsidR="00442EDE">
          <w:rPr>
            <w:noProof/>
            <w:webHidden/>
          </w:rPr>
        </w:r>
        <w:r w:rsidR="00442EDE">
          <w:rPr>
            <w:noProof/>
            <w:webHidden/>
          </w:rPr>
          <w:fldChar w:fldCharType="separate"/>
        </w:r>
        <w:r w:rsidR="00442EDE">
          <w:rPr>
            <w:noProof/>
            <w:webHidden/>
          </w:rPr>
          <w:t>163</w:t>
        </w:r>
        <w:r w:rsidR="00442EDE">
          <w:rPr>
            <w:noProof/>
            <w:webHidden/>
          </w:rPr>
          <w:fldChar w:fldCharType="end"/>
        </w:r>
      </w:hyperlink>
    </w:p>
    <w:p w14:paraId="0C4FA69F" w14:textId="77777777" w:rsidR="00442EDE" w:rsidRDefault="00AD1857">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903026" w:history="1">
        <w:r w:rsidR="00442EDE" w:rsidRPr="00901E3A">
          <w:rPr>
            <w:rStyle w:val="Hyperlink"/>
            <w:noProof/>
            <w14:scene3d>
              <w14:camera w14:prst="orthographicFront"/>
              <w14:lightRig w14:rig="threePt" w14:dir="t">
                <w14:rot w14:lat="0" w14:lon="0" w14:rev="0"/>
              </w14:lightRig>
            </w14:scene3d>
          </w:rPr>
          <w:t>11</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Disclaimer</w:t>
        </w:r>
        <w:r w:rsidR="00442EDE">
          <w:rPr>
            <w:noProof/>
            <w:webHidden/>
          </w:rPr>
          <w:tab/>
        </w:r>
        <w:r w:rsidR="00442EDE">
          <w:rPr>
            <w:noProof/>
            <w:webHidden/>
          </w:rPr>
          <w:fldChar w:fldCharType="begin"/>
        </w:r>
        <w:r w:rsidR="00442EDE">
          <w:rPr>
            <w:noProof/>
            <w:webHidden/>
          </w:rPr>
          <w:instrText xml:space="preserve"> PAGEREF _Toc38903026 \h </w:instrText>
        </w:r>
        <w:r w:rsidR="00442EDE">
          <w:rPr>
            <w:noProof/>
            <w:webHidden/>
          </w:rPr>
        </w:r>
        <w:r w:rsidR="00442EDE">
          <w:rPr>
            <w:noProof/>
            <w:webHidden/>
          </w:rPr>
          <w:fldChar w:fldCharType="separate"/>
        </w:r>
        <w:r w:rsidR="00442EDE">
          <w:rPr>
            <w:noProof/>
            <w:webHidden/>
          </w:rPr>
          <w:t>164</w:t>
        </w:r>
        <w:r w:rsidR="00442EDE">
          <w:rPr>
            <w:noProof/>
            <w:webHidden/>
          </w:rPr>
          <w:fldChar w:fldCharType="end"/>
        </w:r>
      </w:hyperlink>
    </w:p>
    <w:p w14:paraId="66B7C8DF" w14:textId="77777777" w:rsidR="00442EDE" w:rsidRDefault="00AD1857">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38903027" w:history="1">
        <w:r w:rsidR="00442EDE" w:rsidRPr="00901E3A">
          <w:rPr>
            <w:rStyle w:val="Hyperlink"/>
            <w:noProof/>
            <w14:scene3d>
              <w14:camera w14:prst="orthographicFront"/>
              <w14:lightRig w14:rig="threePt" w14:dir="t">
                <w14:rot w14:lat="0" w14:lon="0" w14:rev="0"/>
              </w14:lightRig>
            </w14:scene3d>
          </w:rPr>
          <w:t>12</w:t>
        </w:r>
        <w:r w:rsidR="00442EDE">
          <w:rPr>
            <w:rFonts w:asciiTheme="minorHAnsi" w:eastAsiaTheme="minorEastAsia" w:hAnsiTheme="minorHAnsi" w:cstheme="minorBidi"/>
            <w:b w:val="0"/>
            <w:bCs w:val="0"/>
            <w:caps w:val="0"/>
            <w:noProof/>
            <w:sz w:val="22"/>
            <w:szCs w:val="22"/>
            <w:lang w:eastAsia="en-US"/>
          </w:rPr>
          <w:tab/>
        </w:r>
        <w:r w:rsidR="00442EDE" w:rsidRPr="00901E3A">
          <w:rPr>
            <w:rStyle w:val="Hyperlink"/>
            <w:noProof/>
          </w:rPr>
          <w:t>References</w:t>
        </w:r>
        <w:r w:rsidR="00442EDE">
          <w:rPr>
            <w:noProof/>
            <w:webHidden/>
          </w:rPr>
          <w:tab/>
        </w:r>
        <w:r w:rsidR="00442EDE">
          <w:rPr>
            <w:noProof/>
            <w:webHidden/>
          </w:rPr>
          <w:fldChar w:fldCharType="begin"/>
        </w:r>
        <w:r w:rsidR="00442EDE">
          <w:rPr>
            <w:noProof/>
            <w:webHidden/>
          </w:rPr>
          <w:instrText xml:space="preserve"> PAGEREF _Toc38903027 \h </w:instrText>
        </w:r>
        <w:r w:rsidR="00442EDE">
          <w:rPr>
            <w:noProof/>
            <w:webHidden/>
          </w:rPr>
        </w:r>
        <w:r w:rsidR="00442EDE">
          <w:rPr>
            <w:noProof/>
            <w:webHidden/>
          </w:rPr>
          <w:fldChar w:fldCharType="separate"/>
        </w:r>
        <w:r w:rsidR="00442EDE">
          <w:rPr>
            <w:noProof/>
            <w:webHidden/>
          </w:rPr>
          <w:t>165</w:t>
        </w:r>
        <w:r w:rsidR="00442ED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7AE56AE6" w14:textId="77777777" w:rsidR="00442EDE"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8903028" w:history="1">
        <w:r w:rsidR="00442EDE" w:rsidRPr="00722BA9">
          <w:rPr>
            <w:rStyle w:val="Hyperlink"/>
            <w:noProof/>
          </w:rPr>
          <w:t>Figure 1: Seam weld as 1</w:t>
        </w:r>
        <w:r w:rsidR="00442EDE" w:rsidRPr="00722BA9">
          <w:rPr>
            <w:rStyle w:val="Hyperlink"/>
            <w:noProof/>
          </w:rPr>
          <w:noBreakHyphen/>
          <w:t>dimensional joint</w:t>
        </w:r>
        <w:r w:rsidR="00442EDE">
          <w:rPr>
            <w:noProof/>
            <w:webHidden/>
          </w:rPr>
          <w:tab/>
        </w:r>
        <w:r w:rsidR="00442EDE">
          <w:rPr>
            <w:noProof/>
            <w:webHidden/>
          </w:rPr>
          <w:fldChar w:fldCharType="begin"/>
        </w:r>
        <w:r w:rsidR="00442EDE">
          <w:rPr>
            <w:noProof/>
            <w:webHidden/>
          </w:rPr>
          <w:instrText xml:space="preserve"> PAGEREF _Toc38903028 \h </w:instrText>
        </w:r>
        <w:r w:rsidR="00442EDE">
          <w:rPr>
            <w:noProof/>
            <w:webHidden/>
          </w:rPr>
        </w:r>
        <w:r w:rsidR="00442EDE">
          <w:rPr>
            <w:noProof/>
            <w:webHidden/>
          </w:rPr>
          <w:fldChar w:fldCharType="separate"/>
        </w:r>
        <w:r w:rsidR="00442EDE">
          <w:rPr>
            <w:noProof/>
            <w:webHidden/>
          </w:rPr>
          <w:t>22</w:t>
        </w:r>
        <w:r w:rsidR="00442EDE">
          <w:rPr>
            <w:noProof/>
            <w:webHidden/>
          </w:rPr>
          <w:fldChar w:fldCharType="end"/>
        </w:r>
      </w:hyperlink>
    </w:p>
    <w:p w14:paraId="4E43040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29" w:history="1">
        <w:r w:rsidR="00442EDE" w:rsidRPr="00722BA9">
          <w:rPr>
            <w:rStyle w:val="Hyperlink"/>
            <w:noProof/>
          </w:rPr>
          <w:t>Figure 2: Topological Relations between Parts and Assemblies</w:t>
        </w:r>
        <w:r w:rsidR="00442EDE">
          <w:rPr>
            <w:noProof/>
            <w:webHidden/>
          </w:rPr>
          <w:tab/>
        </w:r>
        <w:r w:rsidR="00442EDE">
          <w:rPr>
            <w:noProof/>
            <w:webHidden/>
          </w:rPr>
          <w:fldChar w:fldCharType="begin"/>
        </w:r>
        <w:r w:rsidR="00442EDE">
          <w:rPr>
            <w:noProof/>
            <w:webHidden/>
          </w:rPr>
          <w:instrText xml:space="preserve"> PAGEREF _Toc38903029 \h </w:instrText>
        </w:r>
        <w:r w:rsidR="00442EDE">
          <w:rPr>
            <w:noProof/>
            <w:webHidden/>
          </w:rPr>
        </w:r>
        <w:r w:rsidR="00442EDE">
          <w:rPr>
            <w:noProof/>
            <w:webHidden/>
          </w:rPr>
          <w:fldChar w:fldCharType="separate"/>
        </w:r>
        <w:r w:rsidR="00442EDE">
          <w:rPr>
            <w:noProof/>
            <w:webHidden/>
          </w:rPr>
          <w:t>23</w:t>
        </w:r>
        <w:r w:rsidR="00442EDE">
          <w:rPr>
            <w:noProof/>
            <w:webHidden/>
          </w:rPr>
          <w:fldChar w:fldCharType="end"/>
        </w:r>
      </w:hyperlink>
    </w:p>
    <w:p w14:paraId="7BFE276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0" w:history="1">
        <w:r w:rsidR="00442EDE" w:rsidRPr="00722BA9">
          <w:rPr>
            <w:rStyle w:val="Hyperlink"/>
            <w:noProof/>
          </w:rPr>
          <w:t>Figure 3: Product Structures Fitting to Previous Figure.</w:t>
        </w:r>
        <w:r w:rsidR="00442EDE">
          <w:rPr>
            <w:noProof/>
            <w:webHidden/>
          </w:rPr>
          <w:tab/>
        </w:r>
        <w:r w:rsidR="00442EDE">
          <w:rPr>
            <w:noProof/>
            <w:webHidden/>
          </w:rPr>
          <w:fldChar w:fldCharType="begin"/>
        </w:r>
        <w:r w:rsidR="00442EDE">
          <w:rPr>
            <w:noProof/>
            <w:webHidden/>
          </w:rPr>
          <w:instrText xml:space="preserve"> PAGEREF _Toc38903030 \h </w:instrText>
        </w:r>
        <w:r w:rsidR="00442EDE">
          <w:rPr>
            <w:noProof/>
            <w:webHidden/>
          </w:rPr>
        </w:r>
        <w:r w:rsidR="00442EDE">
          <w:rPr>
            <w:noProof/>
            <w:webHidden/>
          </w:rPr>
          <w:fldChar w:fldCharType="separate"/>
        </w:r>
        <w:r w:rsidR="00442EDE">
          <w:rPr>
            <w:noProof/>
            <w:webHidden/>
          </w:rPr>
          <w:t>23</w:t>
        </w:r>
        <w:r w:rsidR="00442EDE">
          <w:rPr>
            <w:noProof/>
            <w:webHidden/>
          </w:rPr>
          <w:fldChar w:fldCharType="end"/>
        </w:r>
      </w:hyperlink>
    </w:p>
    <w:p w14:paraId="603B8B3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1" w:history="1">
        <w:r w:rsidR="00442EDE" w:rsidRPr="00722BA9">
          <w:rPr>
            <w:rStyle w:val="Hyperlink"/>
            <w:noProof/>
          </w:rPr>
          <w:t>Figure 4: The Development Process</w:t>
        </w:r>
        <w:r w:rsidR="00442EDE">
          <w:rPr>
            <w:noProof/>
            <w:webHidden/>
          </w:rPr>
          <w:tab/>
        </w:r>
        <w:r w:rsidR="00442EDE">
          <w:rPr>
            <w:noProof/>
            <w:webHidden/>
          </w:rPr>
          <w:fldChar w:fldCharType="begin"/>
        </w:r>
        <w:r w:rsidR="00442EDE">
          <w:rPr>
            <w:noProof/>
            <w:webHidden/>
          </w:rPr>
          <w:instrText xml:space="preserve"> PAGEREF _Toc38903031 \h </w:instrText>
        </w:r>
        <w:r w:rsidR="00442EDE">
          <w:rPr>
            <w:noProof/>
            <w:webHidden/>
          </w:rPr>
        </w:r>
        <w:r w:rsidR="00442EDE">
          <w:rPr>
            <w:noProof/>
            <w:webHidden/>
          </w:rPr>
          <w:fldChar w:fldCharType="separate"/>
        </w:r>
        <w:r w:rsidR="00442EDE">
          <w:rPr>
            <w:noProof/>
            <w:webHidden/>
          </w:rPr>
          <w:t>24</w:t>
        </w:r>
        <w:r w:rsidR="00442EDE">
          <w:rPr>
            <w:noProof/>
            <w:webHidden/>
          </w:rPr>
          <w:fldChar w:fldCharType="end"/>
        </w:r>
      </w:hyperlink>
    </w:p>
    <w:p w14:paraId="6758985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2" w:history="1">
        <w:r w:rsidR="00442EDE" w:rsidRPr="00722BA9">
          <w:rPr>
            <w:rStyle w:val="Hyperlink"/>
            <w:noProof/>
          </w:rPr>
          <w:t>Figure 5: χMCF as a Platform for Connection Information in the Complete Development Process</w:t>
        </w:r>
        <w:r w:rsidR="00442EDE">
          <w:rPr>
            <w:noProof/>
            <w:webHidden/>
          </w:rPr>
          <w:tab/>
        </w:r>
        <w:r w:rsidR="00442EDE">
          <w:rPr>
            <w:noProof/>
            <w:webHidden/>
          </w:rPr>
          <w:fldChar w:fldCharType="begin"/>
        </w:r>
        <w:r w:rsidR="00442EDE">
          <w:rPr>
            <w:noProof/>
            <w:webHidden/>
          </w:rPr>
          <w:instrText xml:space="preserve"> PAGEREF _Toc38903032 \h </w:instrText>
        </w:r>
        <w:r w:rsidR="00442EDE">
          <w:rPr>
            <w:noProof/>
            <w:webHidden/>
          </w:rPr>
        </w:r>
        <w:r w:rsidR="00442EDE">
          <w:rPr>
            <w:noProof/>
            <w:webHidden/>
          </w:rPr>
          <w:fldChar w:fldCharType="separate"/>
        </w:r>
        <w:r w:rsidR="00442EDE">
          <w:rPr>
            <w:noProof/>
            <w:webHidden/>
          </w:rPr>
          <w:t>24</w:t>
        </w:r>
        <w:r w:rsidR="00442EDE">
          <w:rPr>
            <w:noProof/>
            <w:webHidden/>
          </w:rPr>
          <w:fldChar w:fldCharType="end"/>
        </w:r>
      </w:hyperlink>
    </w:p>
    <w:p w14:paraId="4CD8456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3" w:history="1">
        <w:r w:rsidR="00442EDE" w:rsidRPr="00722BA9">
          <w:rPr>
            <w:rStyle w:val="Hyperlink"/>
            <w:noProof/>
          </w:rPr>
          <w:t>Figure 6: Weld line crossing tailored blank vs. weld line crossing physical gap</w:t>
        </w:r>
        <w:r w:rsidR="00442EDE">
          <w:rPr>
            <w:noProof/>
            <w:webHidden/>
          </w:rPr>
          <w:tab/>
        </w:r>
        <w:r w:rsidR="00442EDE">
          <w:rPr>
            <w:noProof/>
            <w:webHidden/>
          </w:rPr>
          <w:fldChar w:fldCharType="begin"/>
        </w:r>
        <w:r w:rsidR="00442EDE">
          <w:rPr>
            <w:noProof/>
            <w:webHidden/>
          </w:rPr>
          <w:instrText xml:space="preserve"> PAGEREF _Toc38903033 \h </w:instrText>
        </w:r>
        <w:r w:rsidR="00442EDE">
          <w:rPr>
            <w:noProof/>
            <w:webHidden/>
          </w:rPr>
        </w:r>
        <w:r w:rsidR="00442EDE">
          <w:rPr>
            <w:noProof/>
            <w:webHidden/>
          </w:rPr>
          <w:fldChar w:fldCharType="separate"/>
        </w:r>
        <w:r w:rsidR="00442EDE">
          <w:rPr>
            <w:noProof/>
            <w:webHidden/>
          </w:rPr>
          <w:t>29</w:t>
        </w:r>
        <w:r w:rsidR="00442EDE">
          <w:rPr>
            <w:noProof/>
            <w:webHidden/>
          </w:rPr>
          <w:fldChar w:fldCharType="end"/>
        </w:r>
      </w:hyperlink>
    </w:p>
    <w:p w14:paraId="1FEA479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1" w:anchor="_Toc38903034" w:history="1">
        <w:r w:rsidR="00442EDE" w:rsidRPr="00722BA9">
          <w:rPr>
            <w:rStyle w:val="Hyperlink"/>
            <w:noProof/>
          </w:rPr>
          <w:t>Figure 7: special topologies</w:t>
        </w:r>
        <w:r w:rsidR="00442EDE">
          <w:rPr>
            <w:noProof/>
            <w:webHidden/>
          </w:rPr>
          <w:tab/>
        </w:r>
        <w:r w:rsidR="00442EDE">
          <w:rPr>
            <w:noProof/>
            <w:webHidden/>
          </w:rPr>
          <w:fldChar w:fldCharType="begin"/>
        </w:r>
        <w:r w:rsidR="00442EDE">
          <w:rPr>
            <w:noProof/>
            <w:webHidden/>
          </w:rPr>
          <w:instrText xml:space="preserve"> PAGEREF _Toc38903034 \h </w:instrText>
        </w:r>
        <w:r w:rsidR="00442EDE">
          <w:rPr>
            <w:noProof/>
            <w:webHidden/>
          </w:rPr>
        </w:r>
        <w:r w:rsidR="00442EDE">
          <w:rPr>
            <w:noProof/>
            <w:webHidden/>
          </w:rPr>
          <w:fldChar w:fldCharType="separate"/>
        </w:r>
        <w:r w:rsidR="00442EDE">
          <w:rPr>
            <w:noProof/>
            <w:webHidden/>
          </w:rPr>
          <w:t>39</w:t>
        </w:r>
        <w:r w:rsidR="00442EDE">
          <w:rPr>
            <w:noProof/>
            <w:webHidden/>
          </w:rPr>
          <w:fldChar w:fldCharType="end"/>
        </w:r>
      </w:hyperlink>
    </w:p>
    <w:p w14:paraId="79C881C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5" w:history="1">
        <w:r w:rsidR="00442EDE" w:rsidRPr="00722BA9">
          <w:rPr>
            <w:rStyle w:val="Hyperlink"/>
            <w:noProof/>
          </w:rPr>
          <w:t>Figure 8: Robscans with Different Rotation Angles; Two of them Mirrored</w:t>
        </w:r>
        <w:r w:rsidR="00442EDE">
          <w:rPr>
            <w:noProof/>
            <w:webHidden/>
          </w:rPr>
          <w:tab/>
        </w:r>
        <w:r w:rsidR="00442EDE">
          <w:rPr>
            <w:noProof/>
            <w:webHidden/>
          </w:rPr>
          <w:fldChar w:fldCharType="begin"/>
        </w:r>
        <w:r w:rsidR="00442EDE">
          <w:rPr>
            <w:noProof/>
            <w:webHidden/>
          </w:rPr>
          <w:instrText xml:space="preserve"> PAGEREF _Toc38903035 \h </w:instrText>
        </w:r>
        <w:r w:rsidR="00442EDE">
          <w:rPr>
            <w:noProof/>
            <w:webHidden/>
          </w:rPr>
        </w:r>
        <w:r w:rsidR="00442EDE">
          <w:rPr>
            <w:noProof/>
            <w:webHidden/>
          </w:rPr>
          <w:fldChar w:fldCharType="separate"/>
        </w:r>
        <w:r w:rsidR="00442EDE">
          <w:rPr>
            <w:noProof/>
            <w:webHidden/>
          </w:rPr>
          <w:t>58</w:t>
        </w:r>
        <w:r w:rsidR="00442EDE">
          <w:rPr>
            <w:noProof/>
            <w:webHidden/>
          </w:rPr>
          <w:fldChar w:fldCharType="end"/>
        </w:r>
      </w:hyperlink>
    </w:p>
    <w:p w14:paraId="1C26C18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6" w:history="1">
        <w:r w:rsidR="00442EDE" w:rsidRPr="00722BA9">
          <w:rPr>
            <w:rStyle w:val="Hyperlink"/>
            <w:noProof/>
          </w:rPr>
          <w:t>Figure 9: Rivet head types</w:t>
        </w:r>
        <w:r w:rsidR="00442EDE">
          <w:rPr>
            <w:noProof/>
            <w:webHidden/>
          </w:rPr>
          <w:tab/>
        </w:r>
        <w:r w:rsidR="00442EDE">
          <w:rPr>
            <w:noProof/>
            <w:webHidden/>
          </w:rPr>
          <w:fldChar w:fldCharType="begin"/>
        </w:r>
        <w:r w:rsidR="00442EDE">
          <w:rPr>
            <w:noProof/>
            <w:webHidden/>
          </w:rPr>
          <w:instrText xml:space="preserve"> PAGEREF _Toc38903036 \h </w:instrText>
        </w:r>
        <w:r w:rsidR="00442EDE">
          <w:rPr>
            <w:noProof/>
            <w:webHidden/>
          </w:rPr>
        </w:r>
        <w:r w:rsidR="00442EDE">
          <w:rPr>
            <w:noProof/>
            <w:webHidden/>
          </w:rPr>
          <w:fldChar w:fldCharType="separate"/>
        </w:r>
        <w:r w:rsidR="00442EDE">
          <w:rPr>
            <w:noProof/>
            <w:webHidden/>
          </w:rPr>
          <w:t>61</w:t>
        </w:r>
        <w:r w:rsidR="00442EDE">
          <w:rPr>
            <w:noProof/>
            <w:webHidden/>
          </w:rPr>
          <w:fldChar w:fldCharType="end"/>
        </w:r>
      </w:hyperlink>
    </w:p>
    <w:p w14:paraId="15DB07A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7" w:history="1">
        <w:r w:rsidR="00442EDE" w:rsidRPr="00722BA9">
          <w:rPr>
            <w:rStyle w:val="Hyperlink"/>
            <w:noProof/>
          </w:rPr>
          <w:t>Figure 10: Cross Section of a blind rivet</w:t>
        </w:r>
        <w:r w:rsidR="00442EDE">
          <w:rPr>
            <w:noProof/>
            <w:webHidden/>
          </w:rPr>
          <w:tab/>
        </w:r>
        <w:r w:rsidR="00442EDE">
          <w:rPr>
            <w:noProof/>
            <w:webHidden/>
          </w:rPr>
          <w:fldChar w:fldCharType="begin"/>
        </w:r>
        <w:r w:rsidR="00442EDE">
          <w:rPr>
            <w:noProof/>
            <w:webHidden/>
          </w:rPr>
          <w:instrText xml:space="preserve"> PAGEREF _Toc38903037 \h </w:instrText>
        </w:r>
        <w:r w:rsidR="00442EDE">
          <w:rPr>
            <w:noProof/>
            <w:webHidden/>
          </w:rPr>
        </w:r>
        <w:r w:rsidR="00442EDE">
          <w:rPr>
            <w:noProof/>
            <w:webHidden/>
          </w:rPr>
          <w:fldChar w:fldCharType="separate"/>
        </w:r>
        <w:r w:rsidR="00442EDE">
          <w:rPr>
            <w:noProof/>
            <w:webHidden/>
          </w:rPr>
          <w:t>63</w:t>
        </w:r>
        <w:r w:rsidR="00442EDE">
          <w:rPr>
            <w:noProof/>
            <w:webHidden/>
          </w:rPr>
          <w:fldChar w:fldCharType="end"/>
        </w:r>
      </w:hyperlink>
    </w:p>
    <w:p w14:paraId="0EC045B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8" w:history="1">
        <w:r w:rsidR="00442EDE" w:rsidRPr="00722BA9">
          <w:rPr>
            <w:rStyle w:val="Hyperlink"/>
            <w:noProof/>
          </w:rPr>
          <w:t>Figure 11: Thick and Thin Assembling</w:t>
        </w:r>
        <w:r w:rsidR="00442EDE">
          <w:rPr>
            <w:noProof/>
            <w:webHidden/>
          </w:rPr>
          <w:tab/>
        </w:r>
        <w:r w:rsidR="00442EDE">
          <w:rPr>
            <w:noProof/>
            <w:webHidden/>
          </w:rPr>
          <w:fldChar w:fldCharType="begin"/>
        </w:r>
        <w:r w:rsidR="00442EDE">
          <w:rPr>
            <w:noProof/>
            <w:webHidden/>
          </w:rPr>
          <w:instrText xml:space="preserve"> PAGEREF _Toc38903038 \h </w:instrText>
        </w:r>
        <w:r w:rsidR="00442EDE">
          <w:rPr>
            <w:noProof/>
            <w:webHidden/>
          </w:rPr>
        </w:r>
        <w:r w:rsidR="00442EDE">
          <w:rPr>
            <w:noProof/>
            <w:webHidden/>
          </w:rPr>
          <w:fldChar w:fldCharType="separate"/>
        </w:r>
        <w:r w:rsidR="00442EDE">
          <w:rPr>
            <w:noProof/>
            <w:webHidden/>
          </w:rPr>
          <w:t>63</w:t>
        </w:r>
        <w:r w:rsidR="00442EDE">
          <w:rPr>
            <w:noProof/>
            <w:webHidden/>
          </w:rPr>
          <w:fldChar w:fldCharType="end"/>
        </w:r>
      </w:hyperlink>
    </w:p>
    <w:p w14:paraId="013F46F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39" w:history="1">
        <w:r w:rsidR="00442EDE" w:rsidRPr="00722BA9">
          <w:rPr>
            <w:rStyle w:val="Hyperlink"/>
            <w:noProof/>
          </w:rPr>
          <w:t>Figure 12: Fastening Soft and Hard</w:t>
        </w:r>
        <w:r w:rsidR="00442EDE">
          <w:rPr>
            <w:noProof/>
            <w:webHidden/>
          </w:rPr>
          <w:tab/>
        </w:r>
        <w:r w:rsidR="00442EDE">
          <w:rPr>
            <w:noProof/>
            <w:webHidden/>
          </w:rPr>
          <w:fldChar w:fldCharType="begin"/>
        </w:r>
        <w:r w:rsidR="00442EDE">
          <w:rPr>
            <w:noProof/>
            <w:webHidden/>
          </w:rPr>
          <w:instrText xml:space="preserve"> PAGEREF _Toc38903039 \h </w:instrText>
        </w:r>
        <w:r w:rsidR="00442EDE">
          <w:rPr>
            <w:noProof/>
            <w:webHidden/>
          </w:rPr>
        </w:r>
        <w:r w:rsidR="00442EDE">
          <w:rPr>
            <w:noProof/>
            <w:webHidden/>
          </w:rPr>
          <w:fldChar w:fldCharType="separate"/>
        </w:r>
        <w:r w:rsidR="00442EDE">
          <w:rPr>
            <w:noProof/>
            <w:webHidden/>
          </w:rPr>
          <w:t>64</w:t>
        </w:r>
        <w:r w:rsidR="00442EDE">
          <w:rPr>
            <w:noProof/>
            <w:webHidden/>
          </w:rPr>
          <w:fldChar w:fldCharType="end"/>
        </w:r>
      </w:hyperlink>
    </w:p>
    <w:p w14:paraId="739312A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0" w:history="1">
        <w:r w:rsidR="00442EDE" w:rsidRPr="00722BA9">
          <w:rPr>
            <w:rStyle w:val="Hyperlink"/>
            <w:noProof/>
          </w:rPr>
          <w:t>Figure 13: Cross Section of a Self-Piercing Rivet</w:t>
        </w:r>
        <w:r w:rsidR="00442EDE">
          <w:rPr>
            <w:noProof/>
            <w:webHidden/>
          </w:rPr>
          <w:tab/>
        </w:r>
        <w:r w:rsidR="00442EDE">
          <w:rPr>
            <w:noProof/>
            <w:webHidden/>
          </w:rPr>
          <w:fldChar w:fldCharType="begin"/>
        </w:r>
        <w:r w:rsidR="00442EDE">
          <w:rPr>
            <w:noProof/>
            <w:webHidden/>
          </w:rPr>
          <w:instrText xml:space="preserve"> PAGEREF _Toc38903040 \h </w:instrText>
        </w:r>
        <w:r w:rsidR="00442EDE">
          <w:rPr>
            <w:noProof/>
            <w:webHidden/>
          </w:rPr>
        </w:r>
        <w:r w:rsidR="00442EDE">
          <w:rPr>
            <w:noProof/>
            <w:webHidden/>
          </w:rPr>
          <w:fldChar w:fldCharType="separate"/>
        </w:r>
        <w:r w:rsidR="00442EDE">
          <w:rPr>
            <w:noProof/>
            <w:webHidden/>
          </w:rPr>
          <w:t>65</w:t>
        </w:r>
        <w:r w:rsidR="00442EDE">
          <w:rPr>
            <w:noProof/>
            <w:webHidden/>
          </w:rPr>
          <w:fldChar w:fldCharType="end"/>
        </w:r>
      </w:hyperlink>
    </w:p>
    <w:p w14:paraId="6C3F7A1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1" w:history="1">
        <w:r w:rsidR="00442EDE" w:rsidRPr="00722BA9">
          <w:rPr>
            <w:rStyle w:val="Hyperlink"/>
            <w:noProof/>
          </w:rPr>
          <w:t>Figure 14: S</w:t>
        </w:r>
        <w:r w:rsidR="00442EDE" w:rsidRPr="00722BA9">
          <w:rPr>
            <w:rStyle w:val="Hyperlink"/>
            <w:rFonts w:ascii="Arial" w:hAnsi="Arial" w:cs="Arial"/>
            <w:noProof/>
            <w:shd w:val="clear" w:color="auto" w:fill="FFFFFF"/>
          </w:rPr>
          <w:t>elf-piercing rivet setting apparatus</w:t>
        </w:r>
        <w:r w:rsidR="00442EDE">
          <w:rPr>
            <w:noProof/>
            <w:webHidden/>
          </w:rPr>
          <w:tab/>
        </w:r>
        <w:r w:rsidR="00442EDE">
          <w:rPr>
            <w:noProof/>
            <w:webHidden/>
          </w:rPr>
          <w:fldChar w:fldCharType="begin"/>
        </w:r>
        <w:r w:rsidR="00442EDE">
          <w:rPr>
            <w:noProof/>
            <w:webHidden/>
          </w:rPr>
          <w:instrText xml:space="preserve"> PAGEREF _Toc38903041 \h </w:instrText>
        </w:r>
        <w:r w:rsidR="00442EDE">
          <w:rPr>
            <w:noProof/>
            <w:webHidden/>
          </w:rPr>
        </w:r>
        <w:r w:rsidR="00442EDE">
          <w:rPr>
            <w:noProof/>
            <w:webHidden/>
          </w:rPr>
          <w:fldChar w:fldCharType="separate"/>
        </w:r>
        <w:r w:rsidR="00442EDE">
          <w:rPr>
            <w:noProof/>
            <w:webHidden/>
          </w:rPr>
          <w:t>65</w:t>
        </w:r>
        <w:r w:rsidR="00442EDE">
          <w:rPr>
            <w:noProof/>
            <w:webHidden/>
          </w:rPr>
          <w:fldChar w:fldCharType="end"/>
        </w:r>
      </w:hyperlink>
    </w:p>
    <w:p w14:paraId="5A3BBF9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2" w:history="1">
        <w:r w:rsidR="00442EDE" w:rsidRPr="00722BA9">
          <w:rPr>
            <w:rStyle w:val="Hyperlink"/>
            <w:noProof/>
          </w:rPr>
          <w:t>Figure 15: Dimensions of Solid Rivets</w:t>
        </w:r>
        <w:r w:rsidR="00442EDE">
          <w:rPr>
            <w:noProof/>
            <w:webHidden/>
          </w:rPr>
          <w:tab/>
        </w:r>
        <w:r w:rsidR="00442EDE">
          <w:rPr>
            <w:noProof/>
            <w:webHidden/>
          </w:rPr>
          <w:fldChar w:fldCharType="begin"/>
        </w:r>
        <w:r w:rsidR="00442EDE">
          <w:rPr>
            <w:noProof/>
            <w:webHidden/>
          </w:rPr>
          <w:instrText xml:space="preserve"> PAGEREF _Toc38903042 \h </w:instrText>
        </w:r>
        <w:r w:rsidR="00442EDE">
          <w:rPr>
            <w:noProof/>
            <w:webHidden/>
          </w:rPr>
        </w:r>
        <w:r w:rsidR="00442EDE">
          <w:rPr>
            <w:noProof/>
            <w:webHidden/>
          </w:rPr>
          <w:fldChar w:fldCharType="separate"/>
        </w:r>
        <w:r w:rsidR="00442EDE">
          <w:rPr>
            <w:noProof/>
            <w:webHidden/>
          </w:rPr>
          <w:t>67</w:t>
        </w:r>
        <w:r w:rsidR="00442EDE">
          <w:rPr>
            <w:noProof/>
            <w:webHidden/>
          </w:rPr>
          <w:fldChar w:fldCharType="end"/>
        </w:r>
      </w:hyperlink>
    </w:p>
    <w:p w14:paraId="4132BC3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3" w:history="1">
        <w:r w:rsidR="00442EDE" w:rsidRPr="00722BA9">
          <w:rPr>
            <w:rStyle w:val="Hyperlink"/>
            <w:noProof/>
          </w:rPr>
          <w:t>Figure 16: Clinch allowance of solid rivet</w:t>
        </w:r>
        <w:r w:rsidR="00442EDE">
          <w:rPr>
            <w:noProof/>
            <w:webHidden/>
          </w:rPr>
          <w:tab/>
        </w:r>
        <w:r w:rsidR="00442EDE">
          <w:rPr>
            <w:noProof/>
            <w:webHidden/>
          </w:rPr>
          <w:fldChar w:fldCharType="begin"/>
        </w:r>
        <w:r w:rsidR="00442EDE">
          <w:rPr>
            <w:noProof/>
            <w:webHidden/>
          </w:rPr>
          <w:instrText xml:space="preserve"> PAGEREF _Toc38903043 \h </w:instrText>
        </w:r>
        <w:r w:rsidR="00442EDE">
          <w:rPr>
            <w:noProof/>
            <w:webHidden/>
          </w:rPr>
        </w:r>
        <w:r w:rsidR="00442EDE">
          <w:rPr>
            <w:noProof/>
            <w:webHidden/>
          </w:rPr>
          <w:fldChar w:fldCharType="separate"/>
        </w:r>
        <w:r w:rsidR="00442EDE">
          <w:rPr>
            <w:noProof/>
            <w:webHidden/>
          </w:rPr>
          <w:t>68</w:t>
        </w:r>
        <w:r w:rsidR="00442EDE">
          <w:rPr>
            <w:noProof/>
            <w:webHidden/>
          </w:rPr>
          <w:fldChar w:fldCharType="end"/>
        </w:r>
      </w:hyperlink>
    </w:p>
    <w:p w14:paraId="526C073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4" w:history="1">
        <w:r w:rsidR="00442EDE" w:rsidRPr="00722BA9">
          <w:rPr>
            <w:rStyle w:val="Hyperlink"/>
            <w:noProof/>
          </w:rPr>
          <w:t>Figure 17: Cross section of a SWOP Rivet</w:t>
        </w:r>
        <w:r w:rsidR="00442EDE">
          <w:rPr>
            <w:noProof/>
            <w:webHidden/>
          </w:rPr>
          <w:tab/>
        </w:r>
        <w:r w:rsidR="00442EDE">
          <w:rPr>
            <w:noProof/>
            <w:webHidden/>
          </w:rPr>
          <w:fldChar w:fldCharType="begin"/>
        </w:r>
        <w:r w:rsidR="00442EDE">
          <w:rPr>
            <w:noProof/>
            <w:webHidden/>
          </w:rPr>
          <w:instrText xml:space="preserve"> PAGEREF _Toc38903044 \h </w:instrText>
        </w:r>
        <w:r w:rsidR="00442EDE">
          <w:rPr>
            <w:noProof/>
            <w:webHidden/>
          </w:rPr>
        </w:r>
        <w:r w:rsidR="00442EDE">
          <w:rPr>
            <w:noProof/>
            <w:webHidden/>
          </w:rPr>
          <w:fldChar w:fldCharType="separate"/>
        </w:r>
        <w:r w:rsidR="00442EDE">
          <w:rPr>
            <w:noProof/>
            <w:webHidden/>
          </w:rPr>
          <w:t>69</w:t>
        </w:r>
        <w:r w:rsidR="00442EDE">
          <w:rPr>
            <w:noProof/>
            <w:webHidden/>
          </w:rPr>
          <w:fldChar w:fldCharType="end"/>
        </w:r>
      </w:hyperlink>
    </w:p>
    <w:p w14:paraId="155E86E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5" w:history="1">
        <w:r w:rsidR="00442EDE" w:rsidRPr="00722BA9">
          <w:rPr>
            <w:rStyle w:val="Hyperlink"/>
            <w:noProof/>
          </w:rPr>
          <w:t>Figure 18 Clinchnietbolzen types</w:t>
        </w:r>
        <w:r w:rsidR="00442EDE">
          <w:rPr>
            <w:noProof/>
            <w:webHidden/>
          </w:rPr>
          <w:tab/>
        </w:r>
        <w:r w:rsidR="00442EDE">
          <w:rPr>
            <w:noProof/>
            <w:webHidden/>
          </w:rPr>
          <w:fldChar w:fldCharType="begin"/>
        </w:r>
        <w:r w:rsidR="00442EDE">
          <w:rPr>
            <w:noProof/>
            <w:webHidden/>
          </w:rPr>
          <w:instrText xml:space="preserve"> PAGEREF _Toc38903045 \h </w:instrText>
        </w:r>
        <w:r w:rsidR="00442EDE">
          <w:rPr>
            <w:noProof/>
            <w:webHidden/>
          </w:rPr>
        </w:r>
        <w:r w:rsidR="00442EDE">
          <w:rPr>
            <w:noProof/>
            <w:webHidden/>
          </w:rPr>
          <w:fldChar w:fldCharType="separate"/>
        </w:r>
        <w:r w:rsidR="00442EDE">
          <w:rPr>
            <w:noProof/>
            <w:webHidden/>
          </w:rPr>
          <w:t>71</w:t>
        </w:r>
        <w:r w:rsidR="00442EDE">
          <w:rPr>
            <w:noProof/>
            <w:webHidden/>
          </w:rPr>
          <w:fldChar w:fldCharType="end"/>
        </w:r>
      </w:hyperlink>
    </w:p>
    <w:p w14:paraId="666A1A4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6" w:history="1">
        <w:r w:rsidR="00442EDE" w:rsidRPr="00722BA9">
          <w:rPr>
            <w:rStyle w:val="Hyperlink"/>
            <w:noProof/>
          </w:rPr>
          <w:t>Figure 19 Clinch Rivet Stud: Ball stud</w:t>
        </w:r>
        <w:r w:rsidR="00442EDE">
          <w:rPr>
            <w:noProof/>
            <w:webHidden/>
          </w:rPr>
          <w:tab/>
        </w:r>
        <w:r w:rsidR="00442EDE">
          <w:rPr>
            <w:noProof/>
            <w:webHidden/>
          </w:rPr>
          <w:fldChar w:fldCharType="begin"/>
        </w:r>
        <w:r w:rsidR="00442EDE">
          <w:rPr>
            <w:noProof/>
            <w:webHidden/>
          </w:rPr>
          <w:instrText xml:space="preserve"> PAGEREF _Toc38903046 \h </w:instrText>
        </w:r>
        <w:r w:rsidR="00442EDE">
          <w:rPr>
            <w:noProof/>
            <w:webHidden/>
          </w:rPr>
        </w:r>
        <w:r w:rsidR="00442EDE">
          <w:rPr>
            <w:noProof/>
            <w:webHidden/>
          </w:rPr>
          <w:fldChar w:fldCharType="separate"/>
        </w:r>
        <w:r w:rsidR="00442EDE">
          <w:rPr>
            <w:noProof/>
            <w:webHidden/>
          </w:rPr>
          <w:t>71</w:t>
        </w:r>
        <w:r w:rsidR="00442EDE">
          <w:rPr>
            <w:noProof/>
            <w:webHidden/>
          </w:rPr>
          <w:fldChar w:fldCharType="end"/>
        </w:r>
      </w:hyperlink>
    </w:p>
    <w:p w14:paraId="0F7F88F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7" w:history="1">
        <w:r w:rsidR="00442EDE" w:rsidRPr="00722BA9">
          <w:rPr>
            <w:rStyle w:val="Hyperlink"/>
            <w:noProof/>
          </w:rPr>
          <w:t>Figure 20: Bolts and Screws</w:t>
        </w:r>
        <w:r w:rsidR="00442EDE">
          <w:rPr>
            <w:noProof/>
            <w:webHidden/>
          </w:rPr>
          <w:tab/>
        </w:r>
        <w:r w:rsidR="00442EDE">
          <w:rPr>
            <w:noProof/>
            <w:webHidden/>
          </w:rPr>
          <w:fldChar w:fldCharType="begin"/>
        </w:r>
        <w:r w:rsidR="00442EDE">
          <w:rPr>
            <w:noProof/>
            <w:webHidden/>
          </w:rPr>
          <w:instrText xml:space="preserve"> PAGEREF _Toc38903047 \h </w:instrText>
        </w:r>
        <w:r w:rsidR="00442EDE">
          <w:rPr>
            <w:noProof/>
            <w:webHidden/>
          </w:rPr>
        </w:r>
        <w:r w:rsidR="00442EDE">
          <w:rPr>
            <w:noProof/>
            <w:webHidden/>
          </w:rPr>
          <w:fldChar w:fldCharType="separate"/>
        </w:r>
        <w:r w:rsidR="00442EDE">
          <w:rPr>
            <w:noProof/>
            <w:webHidden/>
          </w:rPr>
          <w:t>73</w:t>
        </w:r>
        <w:r w:rsidR="00442EDE">
          <w:rPr>
            <w:noProof/>
            <w:webHidden/>
          </w:rPr>
          <w:fldChar w:fldCharType="end"/>
        </w:r>
      </w:hyperlink>
    </w:p>
    <w:p w14:paraId="2AB522E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8" w:history="1">
        <w:r w:rsidR="00442EDE" w:rsidRPr="00722BA9">
          <w:rPr>
            <w:rStyle w:val="Hyperlink"/>
            <w:noProof/>
          </w:rPr>
          <w:t>Figure 21: Different Screw Forms</w:t>
        </w:r>
        <w:r w:rsidR="00442EDE">
          <w:rPr>
            <w:noProof/>
            <w:webHidden/>
          </w:rPr>
          <w:tab/>
        </w:r>
        <w:r w:rsidR="00442EDE">
          <w:rPr>
            <w:noProof/>
            <w:webHidden/>
          </w:rPr>
          <w:fldChar w:fldCharType="begin"/>
        </w:r>
        <w:r w:rsidR="00442EDE">
          <w:rPr>
            <w:noProof/>
            <w:webHidden/>
          </w:rPr>
          <w:instrText xml:space="preserve"> PAGEREF _Toc38903048 \h </w:instrText>
        </w:r>
        <w:r w:rsidR="00442EDE">
          <w:rPr>
            <w:noProof/>
            <w:webHidden/>
          </w:rPr>
        </w:r>
        <w:r w:rsidR="00442EDE">
          <w:rPr>
            <w:noProof/>
            <w:webHidden/>
          </w:rPr>
          <w:fldChar w:fldCharType="separate"/>
        </w:r>
        <w:r w:rsidR="00442EDE">
          <w:rPr>
            <w:noProof/>
            <w:webHidden/>
          </w:rPr>
          <w:t>74</w:t>
        </w:r>
        <w:r w:rsidR="00442EDE">
          <w:rPr>
            <w:noProof/>
            <w:webHidden/>
          </w:rPr>
          <w:fldChar w:fldCharType="end"/>
        </w:r>
      </w:hyperlink>
    </w:p>
    <w:p w14:paraId="0209995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49" w:history="1">
        <w:r w:rsidR="00442EDE" w:rsidRPr="00722BA9">
          <w:rPr>
            <w:rStyle w:val="Hyperlink"/>
            <w:noProof/>
          </w:rPr>
          <w:t>Figure 22: Definition of Length and Head Sizes</w:t>
        </w:r>
        <w:r w:rsidR="00442EDE">
          <w:rPr>
            <w:noProof/>
            <w:webHidden/>
          </w:rPr>
          <w:tab/>
        </w:r>
        <w:r w:rsidR="00442EDE">
          <w:rPr>
            <w:noProof/>
            <w:webHidden/>
          </w:rPr>
          <w:fldChar w:fldCharType="begin"/>
        </w:r>
        <w:r w:rsidR="00442EDE">
          <w:rPr>
            <w:noProof/>
            <w:webHidden/>
          </w:rPr>
          <w:instrText xml:space="preserve"> PAGEREF _Toc38903049 \h </w:instrText>
        </w:r>
        <w:r w:rsidR="00442EDE">
          <w:rPr>
            <w:noProof/>
            <w:webHidden/>
          </w:rPr>
        </w:r>
        <w:r w:rsidR="00442EDE">
          <w:rPr>
            <w:noProof/>
            <w:webHidden/>
          </w:rPr>
          <w:fldChar w:fldCharType="separate"/>
        </w:r>
        <w:r w:rsidR="00442EDE">
          <w:rPr>
            <w:noProof/>
            <w:webHidden/>
          </w:rPr>
          <w:t>74</w:t>
        </w:r>
        <w:r w:rsidR="00442EDE">
          <w:rPr>
            <w:noProof/>
            <w:webHidden/>
          </w:rPr>
          <w:fldChar w:fldCharType="end"/>
        </w:r>
      </w:hyperlink>
    </w:p>
    <w:p w14:paraId="454D78A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0" w:history="1">
        <w:r w:rsidR="00442EDE" w:rsidRPr="00722BA9">
          <w:rPr>
            <w:rStyle w:val="Hyperlink"/>
            <w:noProof/>
          </w:rPr>
          <w:t>Figure 23: Definition of lead, pitch and starts of a thread.</w:t>
        </w:r>
        <w:r w:rsidR="00442EDE">
          <w:rPr>
            <w:noProof/>
            <w:webHidden/>
          </w:rPr>
          <w:tab/>
        </w:r>
        <w:r w:rsidR="00442EDE">
          <w:rPr>
            <w:noProof/>
            <w:webHidden/>
          </w:rPr>
          <w:fldChar w:fldCharType="begin"/>
        </w:r>
        <w:r w:rsidR="00442EDE">
          <w:rPr>
            <w:noProof/>
            <w:webHidden/>
          </w:rPr>
          <w:instrText xml:space="preserve"> PAGEREF _Toc38903050 \h </w:instrText>
        </w:r>
        <w:r w:rsidR="00442EDE">
          <w:rPr>
            <w:noProof/>
            <w:webHidden/>
          </w:rPr>
        </w:r>
        <w:r w:rsidR="00442EDE">
          <w:rPr>
            <w:noProof/>
            <w:webHidden/>
          </w:rPr>
          <w:fldChar w:fldCharType="separate"/>
        </w:r>
        <w:r w:rsidR="00442EDE">
          <w:rPr>
            <w:noProof/>
            <w:webHidden/>
          </w:rPr>
          <w:t>74</w:t>
        </w:r>
        <w:r w:rsidR="00442EDE">
          <w:rPr>
            <w:noProof/>
            <w:webHidden/>
          </w:rPr>
          <w:fldChar w:fldCharType="end"/>
        </w:r>
      </w:hyperlink>
    </w:p>
    <w:p w14:paraId="481964E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1" w:history="1">
        <w:r w:rsidR="00442EDE" w:rsidRPr="00722BA9">
          <w:rPr>
            <w:rStyle w:val="Hyperlink"/>
            <w:noProof/>
          </w:rPr>
          <w:t>Figure 24: Bolt with welded nut</w:t>
        </w:r>
        <w:r w:rsidR="00442EDE">
          <w:rPr>
            <w:noProof/>
            <w:webHidden/>
          </w:rPr>
          <w:tab/>
        </w:r>
        <w:r w:rsidR="00442EDE">
          <w:rPr>
            <w:noProof/>
            <w:webHidden/>
          </w:rPr>
          <w:fldChar w:fldCharType="begin"/>
        </w:r>
        <w:r w:rsidR="00442EDE">
          <w:rPr>
            <w:noProof/>
            <w:webHidden/>
          </w:rPr>
          <w:instrText xml:space="preserve"> PAGEREF _Toc38903051 \h </w:instrText>
        </w:r>
        <w:r w:rsidR="00442EDE">
          <w:rPr>
            <w:noProof/>
            <w:webHidden/>
          </w:rPr>
        </w:r>
        <w:r w:rsidR="00442EDE">
          <w:rPr>
            <w:noProof/>
            <w:webHidden/>
          </w:rPr>
          <w:fldChar w:fldCharType="separate"/>
        </w:r>
        <w:r w:rsidR="00442EDE">
          <w:rPr>
            <w:noProof/>
            <w:webHidden/>
          </w:rPr>
          <w:t>85</w:t>
        </w:r>
        <w:r w:rsidR="00442EDE">
          <w:rPr>
            <w:noProof/>
            <w:webHidden/>
          </w:rPr>
          <w:fldChar w:fldCharType="end"/>
        </w:r>
      </w:hyperlink>
    </w:p>
    <w:p w14:paraId="1141979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2" w:history="1">
        <w:r w:rsidR="00442EDE" w:rsidRPr="00722BA9">
          <w:rPr>
            <w:rStyle w:val="Hyperlink"/>
            <w:noProof/>
          </w:rPr>
          <w:t>Figure 25: Bolt with free nut</w:t>
        </w:r>
        <w:r w:rsidR="00442EDE">
          <w:rPr>
            <w:noProof/>
            <w:webHidden/>
          </w:rPr>
          <w:tab/>
        </w:r>
        <w:r w:rsidR="00442EDE">
          <w:rPr>
            <w:noProof/>
            <w:webHidden/>
          </w:rPr>
          <w:fldChar w:fldCharType="begin"/>
        </w:r>
        <w:r w:rsidR="00442EDE">
          <w:rPr>
            <w:noProof/>
            <w:webHidden/>
          </w:rPr>
          <w:instrText xml:space="preserve"> PAGEREF _Toc38903052 \h </w:instrText>
        </w:r>
        <w:r w:rsidR="00442EDE">
          <w:rPr>
            <w:noProof/>
            <w:webHidden/>
          </w:rPr>
        </w:r>
        <w:r w:rsidR="00442EDE">
          <w:rPr>
            <w:noProof/>
            <w:webHidden/>
          </w:rPr>
          <w:fldChar w:fldCharType="separate"/>
        </w:r>
        <w:r w:rsidR="00442EDE">
          <w:rPr>
            <w:noProof/>
            <w:webHidden/>
          </w:rPr>
          <w:t>85</w:t>
        </w:r>
        <w:r w:rsidR="00442EDE">
          <w:rPr>
            <w:noProof/>
            <w:webHidden/>
          </w:rPr>
          <w:fldChar w:fldCharType="end"/>
        </w:r>
      </w:hyperlink>
    </w:p>
    <w:p w14:paraId="1C60436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3" w:history="1">
        <w:r w:rsidR="00442EDE" w:rsidRPr="00722BA9">
          <w:rPr>
            <w:rStyle w:val="Hyperlink"/>
            <w:noProof/>
          </w:rPr>
          <w:t>Figure 26: Screw</w:t>
        </w:r>
        <w:r w:rsidR="00442EDE">
          <w:rPr>
            <w:noProof/>
            <w:webHidden/>
          </w:rPr>
          <w:tab/>
        </w:r>
        <w:r w:rsidR="00442EDE">
          <w:rPr>
            <w:noProof/>
            <w:webHidden/>
          </w:rPr>
          <w:fldChar w:fldCharType="begin"/>
        </w:r>
        <w:r w:rsidR="00442EDE">
          <w:rPr>
            <w:noProof/>
            <w:webHidden/>
          </w:rPr>
          <w:instrText xml:space="preserve"> PAGEREF _Toc38903053 \h </w:instrText>
        </w:r>
        <w:r w:rsidR="00442EDE">
          <w:rPr>
            <w:noProof/>
            <w:webHidden/>
          </w:rPr>
        </w:r>
        <w:r w:rsidR="00442EDE">
          <w:rPr>
            <w:noProof/>
            <w:webHidden/>
          </w:rPr>
          <w:fldChar w:fldCharType="separate"/>
        </w:r>
        <w:r w:rsidR="00442EDE">
          <w:rPr>
            <w:noProof/>
            <w:webHidden/>
          </w:rPr>
          <w:t>86</w:t>
        </w:r>
        <w:r w:rsidR="00442EDE">
          <w:rPr>
            <w:noProof/>
            <w:webHidden/>
          </w:rPr>
          <w:fldChar w:fldCharType="end"/>
        </w:r>
      </w:hyperlink>
    </w:p>
    <w:p w14:paraId="3405D8C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4" w:history="1">
        <w:r w:rsidR="00442EDE" w:rsidRPr="00722BA9">
          <w:rPr>
            <w:rStyle w:val="Hyperlink"/>
            <w:noProof/>
          </w:rPr>
          <w:t>Figure 27: Welded stud with free nut</w:t>
        </w:r>
        <w:r w:rsidR="00442EDE">
          <w:rPr>
            <w:noProof/>
            <w:webHidden/>
          </w:rPr>
          <w:tab/>
        </w:r>
        <w:r w:rsidR="00442EDE">
          <w:rPr>
            <w:noProof/>
            <w:webHidden/>
          </w:rPr>
          <w:fldChar w:fldCharType="begin"/>
        </w:r>
        <w:r w:rsidR="00442EDE">
          <w:rPr>
            <w:noProof/>
            <w:webHidden/>
          </w:rPr>
          <w:instrText xml:space="preserve"> PAGEREF _Toc38903054 \h </w:instrText>
        </w:r>
        <w:r w:rsidR="00442EDE">
          <w:rPr>
            <w:noProof/>
            <w:webHidden/>
          </w:rPr>
        </w:r>
        <w:r w:rsidR="00442EDE">
          <w:rPr>
            <w:noProof/>
            <w:webHidden/>
          </w:rPr>
          <w:fldChar w:fldCharType="separate"/>
        </w:r>
        <w:r w:rsidR="00442EDE">
          <w:rPr>
            <w:noProof/>
            <w:webHidden/>
          </w:rPr>
          <w:t>86</w:t>
        </w:r>
        <w:r w:rsidR="00442EDE">
          <w:rPr>
            <w:noProof/>
            <w:webHidden/>
          </w:rPr>
          <w:fldChar w:fldCharType="end"/>
        </w:r>
      </w:hyperlink>
    </w:p>
    <w:p w14:paraId="5F5AEDE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5" w:history="1">
        <w:r w:rsidR="00442EDE" w:rsidRPr="00722BA9">
          <w:rPr>
            <w:rStyle w:val="Hyperlink"/>
            <w:noProof/>
          </w:rPr>
          <w:t>Figure 28: Plain stud</w:t>
        </w:r>
        <w:r w:rsidR="00442EDE">
          <w:rPr>
            <w:noProof/>
            <w:webHidden/>
          </w:rPr>
          <w:tab/>
        </w:r>
        <w:r w:rsidR="00442EDE">
          <w:rPr>
            <w:noProof/>
            <w:webHidden/>
          </w:rPr>
          <w:fldChar w:fldCharType="begin"/>
        </w:r>
        <w:r w:rsidR="00442EDE">
          <w:rPr>
            <w:noProof/>
            <w:webHidden/>
          </w:rPr>
          <w:instrText xml:space="preserve"> PAGEREF _Toc38903055 \h </w:instrText>
        </w:r>
        <w:r w:rsidR="00442EDE">
          <w:rPr>
            <w:noProof/>
            <w:webHidden/>
          </w:rPr>
        </w:r>
        <w:r w:rsidR="00442EDE">
          <w:rPr>
            <w:noProof/>
            <w:webHidden/>
          </w:rPr>
          <w:fldChar w:fldCharType="separate"/>
        </w:r>
        <w:r w:rsidR="00442EDE">
          <w:rPr>
            <w:noProof/>
            <w:webHidden/>
          </w:rPr>
          <w:t>87</w:t>
        </w:r>
        <w:r w:rsidR="00442EDE">
          <w:rPr>
            <w:noProof/>
            <w:webHidden/>
          </w:rPr>
          <w:fldChar w:fldCharType="end"/>
        </w:r>
      </w:hyperlink>
    </w:p>
    <w:p w14:paraId="3E6601C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6" w:history="1">
        <w:r w:rsidR="00442EDE" w:rsidRPr="00722BA9">
          <w:rPr>
            <w:rStyle w:val="Hyperlink"/>
            <w:noProof/>
          </w:rPr>
          <w:t>Figure 29: Process of Flow Drill Screwing</w:t>
        </w:r>
        <w:r w:rsidR="00442EDE">
          <w:rPr>
            <w:noProof/>
            <w:webHidden/>
          </w:rPr>
          <w:tab/>
        </w:r>
        <w:r w:rsidR="00442EDE">
          <w:rPr>
            <w:noProof/>
            <w:webHidden/>
          </w:rPr>
          <w:fldChar w:fldCharType="begin"/>
        </w:r>
        <w:r w:rsidR="00442EDE">
          <w:rPr>
            <w:noProof/>
            <w:webHidden/>
          </w:rPr>
          <w:instrText xml:space="preserve"> PAGEREF _Toc38903056 \h </w:instrText>
        </w:r>
        <w:r w:rsidR="00442EDE">
          <w:rPr>
            <w:noProof/>
            <w:webHidden/>
          </w:rPr>
        </w:r>
        <w:r w:rsidR="00442EDE">
          <w:rPr>
            <w:noProof/>
            <w:webHidden/>
          </w:rPr>
          <w:fldChar w:fldCharType="separate"/>
        </w:r>
        <w:r w:rsidR="00442EDE">
          <w:rPr>
            <w:noProof/>
            <w:webHidden/>
          </w:rPr>
          <w:t>88</w:t>
        </w:r>
        <w:r w:rsidR="00442EDE">
          <w:rPr>
            <w:noProof/>
            <w:webHidden/>
          </w:rPr>
          <w:fldChar w:fldCharType="end"/>
        </w:r>
      </w:hyperlink>
    </w:p>
    <w:p w14:paraId="6A5DF11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7" w:history="1">
        <w:r w:rsidR="00442EDE" w:rsidRPr="00722BA9">
          <w:rPr>
            <w:rStyle w:val="Hyperlink"/>
            <w:noProof/>
          </w:rPr>
          <w:t>Figure 30: Measures of applied FDS</w:t>
        </w:r>
        <w:r w:rsidR="00442EDE">
          <w:rPr>
            <w:noProof/>
            <w:webHidden/>
          </w:rPr>
          <w:tab/>
        </w:r>
        <w:r w:rsidR="00442EDE">
          <w:rPr>
            <w:noProof/>
            <w:webHidden/>
          </w:rPr>
          <w:fldChar w:fldCharType="begin"/>
        </w:r>
        <w:r w:rsidR="00442EDE">
          <w:rPr>
            <w:noProof/>
            <w:webHidden/>
          </w:rPr>
          <w:instrText xml:space="preserve"> PAGEREF _Toc38903057 \h </w:instrText>
        </w:r>
        <w:r w:rsidR="00442EDE">
          <w:rPr>
            <w:noProof/>
            <w:webHidden/>
          </w:rPr>
        </w:r>
        <w:r w:rsidR="00442EDE">
          <w:rPr>
            <w:noProof/>
            <w:webHidden/>
          </w:rPr>
          <w:fldChar w:fldCharType="separate"/>
        </w:r>
        <w:r w:rsidR="00442EDE">
          <w:rPr>
            <w:noProof/>
            <w:webHidden/>
          </w:rPr>
          <w:t>89</w:t>
        </w:r>
        <w:r w:rsidR="00442EDE">
          <w:rPr>
            <w:noProof/>
            <w:webHidden/>
          </w:rPr>
          <w:fldChar w:fldCharType="end"/>
        </w:r>
      </w:hyperlink>
    </w:p>
    <w:p w14:paraId="30F8325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8" w:history="1">
        <w:r w:rsidR="00442EDE" w:rsidRPr="00722BA9">
          <w:rPr>
            <w:rStyle w:val="Hyperlink"/>
            <w:noProof/>
          </w:rPr>
          <w:t>Figure 31: Pre-machined or clearance hole in FDS connection</w:t>
        </w:r>
        <w:r w:rsidR="00442EDE">
          <w:rPr>
            <w:noProof/>
            <w:webHidden/>
          </w:rPr>
          <w:tab/>
        </w:r>
        <w:r w:rsidR="00442EDE">
          <w:rPr>
            <w:noProof/>
            <w:webHidden/>
          </w:rPr>
          <w:fldChar w:fldCharType="begin"/>
        </w:r>
        <w:r w:rsidR="00442EDE">
          <w:rPr>
            <w:noProof/>
            <w:webHidden/>
          </w:rPr>
          <w:instrText xml:space="preserve"> PAGEREF _Toc38903058 \h </w:instrText>
        </w:r>
        <w:r w:rsidR="00442EDE">
          <w:rPr>
            <w:noProof/>
            <w:webHidden/>
          </w:rPr>
        </w:r>
        <w:r w:rsidR="00442EDE">
          <w:rPr>
            <w:noProof/>
            <w:webHidden/>
          </w:rPr>
          <w:fldChar w:fldCharType="separate"/>
        </w:r>
        <w:r w:rsidR="00442EDE">
          <w:rPr>
            <w:noProof/>
            <w:webHidden/>
          </w:rPr>
          <w:t>89</w:t>
        </w:r>
        <w:r w:rsidR="00442EDE">
          <w:rPr>
            <w:noProof/>
            <w:webHidden/>
          </w:rPr>
          <w:fldChar w:fldCharType="end"/>
        </w:r>
      </w:hyperlink>
    </w:p>
    <w:p w14:paraId="3CAF112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59" w:history="1">
        <w:r w:rsidR="00442EDE" w:rsidRPr="00722BA9">
          <w:rPr>
            <w:rStyle w:val="Hyperlink"/>
            <w:noProof/>
          </w:rPr>
          <w:t>Figure 32: Pilot hole on sheet metal</w:t>
        </w:r>
        <w:r w:rsidR="00442EDE">
          <w:rPr>
            <w:noProof/>
            <w:webHidden/>
          </w:rPr>
          <w:tab/>
        </w:r>
        <w:r w:rsidR="00442EDE">
          <w:rPr>
            <w:noProof/>
            <w:webHidden/>
          </w:rPr>
          <w:fldChar w:fldCharType="begin"/>
        </w:r>
        <w:r w:rsidR="00442EDE">
          <w:rPr>
            <w:noProof/>
            <w:webHidden/>
          </w:rPr>
          <w:instrText xml:space="preserve"> PAGEREF _Toc38903059 \h </w:instrText>
        </w:r>
        <w:r w:rsidR="00442EDE">
          <w:rPr>
            <w:noProof/>
            <w:webHidden/>
          </w:rPr>
        </w:r>
        <w:r w:rsidR="00442EDE">
          <w:rPr>
            <w:noProof/>
            <w:webHidden/>
          </w:rPr>
          <w:fldChar w:fldCharType="separate"/>
        </w:r>
        <w:r w:rsidR="00442EDE">
          <w:rPr>
            <w:noProof/>
            <w:webHidden/>
          </w:rPr>
          <w:t>90</w:t>
        </w:r>
        <w:r w:rsidR="00442EDE">
          <w:rPr>
            <w:noProof/>
            <w:webHidden/>
          </w:rPr>
          <w:fldChar w:fldCharType="end"/>
        </w:r>
      </w:hyperlink>
    </w:p>
    <w:p w14:paraId="2332338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0" w:history="1">
        <w:r w:rsidR="00442EDE" w:rsidRPr="00722BA9">
          <w:rPr>
            <w:rStyle w:val="Hyperlink"/>
            <w:noProof/>
          </w:rPr>
          <w:t>Figure 33: Schematic representation of the clinching operation</w:t>
        </w:r>
        <w:r w:rsidR="00442EDE">
          <w:rPr>
            <w:noProof/>
            <w:webHidden/>
          </w:rPr>
          <w:tab/>
        </w:r>
        <w:r w:rsidR="00442EDE">
          <w:rPr>
            <w:noProof/>
            <w:webHidden/>
          </w:rPr>
          <w:fldChar w:fldCharType="begin"/>
        </w:r>
        <w:r w:rsidR="00442EDE">
          <w:rPr>
            <w:noProof/>
            <w:webHidden/>
          </w:rPr>
          <w:instrText xml:space="preserve"> PAGEREF _Toc38903060 \h </w:instrText>
        </w:r>
        <w:r w:rsidR="00442EDE">
          <w:rPr>
            <w:noProof/>
            <w:webHidden/>
          </w:rPr>
        </w:r>
        <w:r w:rsidR="00442EDE">
          <w:rPr>
            <w:noProof/>
            <w:webHidden/>
          </w:rPr>
          <w:fldChar w:fldCharType="separate"/>
        </w:r>
        <w:r w:rsidR="00442EDE">
          <w:rPr>
            <w:noProof/>
            <w:webHidden/>
          </w:rPr>
          <w:t>91</w:t>
        </w:r>
        <w:r w:rsidR="00442EDE">
          <w:rPr>
            <w:noProof/>
            <w:webHidden/>
          </w:rPr>
          <w:fldChar w:fldCharType="end"/>
        </w:r>
      </w:hyperlink>
    </w:p>
    <w:p w14:paraId="57EF8F8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1" w:history="1">
        <w:r w:rsidR="00442EDE" w:rsidRPr="00722BA9">
          <w:rPr>
            <w:rStyle w:val="Hyperlink"/>
            <w:noProof/>
          </w:rPr>
          <w:t>Figure 34: Clinch Joint Dimensions</w:t>
        </w:r>
        <w:r w:rsidR="00442EDE">
          <w:rPr>
            <w:noProof/>
            <w:webHidden/>
          </w:rPr>
          <w:tab/>
        </w:r>
        <w:r w:rsidR="00442EDE">
          <w:rPr>
            <w:noProof/>
            <w:webHidden/>
          </w:rPr>
          <w:fldChar w:fldCharType="begin"/>
        </w:r>
        <w:r w:rsidR="00442EDE">
          <w:rPr>
            <w:noProof/>
            <w:webHidden/>
          </w:rPr>
          <w:instrText xml:space="preserve"> PAGEREF _Toc38903061 \h </w:instrText>
        </w:r>
        <w:r w:rsidR="00442EDE">
          <w:rPr>
            <w:noProof/>
            <w:webHidden/>
          </w:rPr>
        </w:r>
        <w:r w:rsidR="00442EDE">
          <w:rPr>
            <w:noProof/>
            <w:webHidden/>
          </w:rPr>
          <w:fldChar w:fldCharType="separate"/>
        </w:r>
        <w:r w:rsidR="00442EDE">
          <w:rPr>
            <w:noProof/>
            <w:webHidden/>
          </w:rPr>
          <w:t>92</w:t>
        </w:r>
        <w:r w:rsidR="00442EDE">
          <w:rPr>
            <w:noProof/>
            <w:webHidden/>
          </w:rPr>
          <w:fldChar w:fldCharType="end"/>
        </w:r>
      </w:hyperlink>
    </w:p>
    <w:p w14:paraId="1C61B41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2" w:history="1">
        <w:r w:rsidR="00442EDE" w:rsidRPr="00722BA9">
          <w:rPr>
            <w:rStyle w:val="Hyperlink"/>
            <w:noProof/>
          </w:rPr>
          <w:t>Figure 35: TOX (left) and BTM’s Tog-L-Loc system</w:t>
        </w:r>
        <w:r w:rsidR="00442EDE">
          <w:rPr>
            <w:noProof/>
            <w:webHidden/>
          </w:rPr>
          <w:tab/>
        </w:r>
        <w:r w:rsidR="00442EDE">
          <w:rPr>
            <w:noProof/>
            <w:webHidden/>
          </w:rPr>
          <w:fldChar w:fldCharType="begin"/>
        </w:r>
        <w:r w:rsidR="00442EDE">
          <w:rPr>
            <w:noProof/>
            <w:webHidden/>
          </w:rPr>
          <w:instrText xml:space="preserve"> PAGEREF _Toc38903062 \h </w:instrText>
        </w:r>
        <w:r w:rsidR="00442EDE">
          <w:rPr>
            <w:noProof/>
            <w:webHidden/>
          </w:rPr>
        </w:r>
        <w:r w:rsidR="00442EDE">
          <w:rPr>
            <w:noProof/>
            <w:webHidden/>
          </w:rPr>
          <w:fldChar w:fldCharType="separate"/>
        </w:r>
        <w:r w:rsidR="00442EDE">
          <w:rPr>
            <w:noProof/>
            <w:webHidden/>
          </w:rPr>
          <w:t>92</w:t>
        </w:r>
        <w:r w:rsidR="00442EDE">
          <w:rPr>
            <w:noProof/>
            <w:webHidden/>
          </w:rPr>
          <w:fldChar w:fldCharType="end"/>
        </w:r>
      </w:hyperlink>
    </w:p>
    <w:p w14:paraId="6B478B5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3" w:history="1">
        <w:r w:rsidR="00442EDE" w:rsidRPr="00722BA9">
          <w:rPr>
            <w:rStyle w:val="Hyperlink"/>
            <w:noProof/>
          </w:rPr>
          <w:t>Figure 36: Cross Section of a Heat Stake</w:t>
        </w:r>
        <w:r w:rsidR="00442EDE">
          <w:rPr>
            <w:noProof/>
            <w:webHidden/>
          </w:rPr>
          <w:tab/>
        </w:r>
        <w:r w:rsidR="00442EDE">
          <w:rPr>
            <w:noProof/>
            <w:webHidden/>
          </w:rPr>
          <w:fldChar w:fldCharType="begin"/>
        </w:r>
        <w:r w:rsidR="00442EDE">
          <w:rPr>
            <w:noProof/>
            <w:webHidden/>
          </w:rPr>
          <w:instrText xml:space="preserve"> PAGEREF _Toc38903063 \h </w:instrText>
        </w:r>
        <w:r w:rsidR="00442EDE">
          <w:rPr>
            <w:noProof/>
            <w:webHidden/>
          </w:rPr>
        </w:r>
        <w:r w:rsidR="00442EDE">
          <w:rPr>
            <w:noProof/>
            <w:webHidden/>
          </w:rPr>
          <w:fldChar w:fldCharType="separate"/>
        </w:r>
        <w:r w:rsidR="00442EDE">
          <w:rPr>
            <w:noProof/>
            <w:webHidden/>
          </w:rPr>
          <w:t>95</w:t>
        </w:r>
        <w:r w:rsidR="00442EDE">
          <w:rPr>
            <w:noProof/>
            <w:webHidden/>
          </w:rPr>
          <w:fldChar w:fldCharType="end"/>
        </w:r>
      </w:hyperlink>
    </w:p>
    <w:p w14:paraId="32BA258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4" w:history="1">
        <w:r w:rsidR="00442EDE" w:rsidRPr="00722BA9">
          <w:rPr>
            <w:rStyle w:val="Hyperlink"/>
            <w:noProof/>
          </w:rPr>
          <w:t>Figure 37: A "Hairpin Clip"</w:t>
        </w:r>
        <w:r w:rsidR="00442EDE">
          <w:rPr>
            <w:noProof/>
            <w:webHidden/>
          </w:rPr>
          <w:tab/>
        </w:r>
        <w:r w:rsidR="00442EDE">
          <w:rPr>
            <w:noProof/>
            <w:webHidden/>
          </w:rPr>
          <w:fldChar w:fldCharType="begin"/>
        </w:r>
        <w:r w:rsidR="00442EDE">
          <w:rPr>
            <w:noProof/>
            <w:webHidden/>
          </w:rPr>
          <w:instrText xml:space="preserve"> PAGEREF _Toc38903064 \h </w:instrText>
        </w:r>
        <w:r w:rsidR="00442EDE">
          <w:rPr>
            <w:noProof/>
            <w:webHidden/>
          </w:rPr>
        </w:r>
        <w:r w:rsidR="00442EDE">
          <w:rPr>
            <w:noProof/>
            <w:webHidden/>
          </w:rPr>
          <w:fldChar w:fldCharType="separate"/>
        </w:r>
        <w:r w:rsidR="00442EDE">
          <w:rPr>
            <w:noProof/>
            <w:webHidden/>
          </w:rPr>
          <w:t>97</w:t>
        </w:r>
        <w:r w:rsidR="00442EDE">
          <w:rPr>
            <w:noProof/>
            <w:webHidden/>
          </w:rPr>
          <w:fldChar w:fldCharType="end"/>
        </w:r>
      </w:hyperlink>
    </w:p>
    <w:p w14:paraId="2A3FB06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5" w:history="1">
        <w:r w:rsidR="00442EDE" w:rsidRPr="00722BA9">
          <w:rPr>
            <w:rStyle w:val="Hyperlink"/>
            <w:noProof/>
          </w:rPr>
          <w:t>Figure 38: Internal and External Circlips</w:t>
        </w:r>
        <w:r w:rsidR="00442EDE">
          <w:rPr>
            <w:noProof/>
            <w:webHidden/>
          </w:rPr>
          <w:tab/>
        </w:r>
        <w:r w:rsidR="00442EDE">
          <w:rPr>
            <w:noProof/>
            <w:webHidden/>
          </w:rPr>
          <w:fldChar w:fldCharType="begin"/>
        </w:r>
        <w:r w:rsidR="00442EDE">
          <w:rPr>
            <w:noProof/>
            <w:webHidden/>
          </w:rPr>
          <w:instrText xml:space="preserve"> PAGEREF _Toc38903065 \h </w:instrText>
        </w:r>
        <w:r w:rsidR="00442EDE">
          <w:rPr>
            <w:noProof/>
            <w:webHidden/>
          </w:rPr>
        </w:r>
        <w:r w:rsidR="00442EDE">
          <w:rPr>
            <w:noProof/>
            <w:webHidden/>
          </w:rPr>
          <w:fldChar w:fldCharType="separate"/>
        </w:r>
        <w:r w:rsidR="00442EDE">
          <w:rPr>
            <w:noProof/>
            <w:webHidden/>
          </w:rPr>
          <w:t>97</w:t>
        </w:r>
        <w:r w:rsidR="00442EDE">
          <w:rPr>
            <w:noProof/>
            <w:webHidden/>
          </w:rPr>
          <w:fldChar w:fldCharType="end"/>
        </w:r>
      </w:hyperlink>
    </w:p>
    <w:p w14:paraId="685EFD8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6" w:history="1">
        <w:r w:rsidR="00442EDE" w:rsidRPr="00722BA9">
          <w:rPr>
            <w:rStyle w:val="Hyperlink"/>
            <w:noProof/>
          </w:rPr>
          <w:t>Figure 39: Clips Pushed into a Hole</w:t>
        </w:r>
        <w:r w:rsidR="00442EDE">
          <w:rPr>
            <w:noProof/>
            <w:webHidden/>
          </w:rPr>
          <w:tab/>
        </w:r>
        <w:r w:rsidR="00442EDE">
          <w:rPr>
            <w:noProof/>
            <w:webHidden/>
          </w:rPr>
          <w:fldChar w:fldCharType="begin"/>
        </w:r>
        <w:r w:rsidR="00442EDE">
          <w:rPr>
            <w:noProof/>
            <w:webHidden/>
          </w:rPr>
          <w:instrText xml:space="preserve"> PAGEREF _Toc38903066 \h </w:instrText>
        </w:r>
        <w:r w:rsidR="00442EDE">
          <w:rPr>
            <w:noProof/>
            <w:webHidden/>
          </w:rPr>
        </w:r>
        <w:r w:rsidR="00442EDE">
          <w:rPr>
            <w:noProof/>
            <w:webHidden/>
          </w:rPr>
          <w:fldChar w:fldCharType="separate"/>
        </w:r>
        <w:r w:rsidR="00442EDE">
          <w:rPr>
            <w:noProof/>
            <w:webHidden/>
          </w:rPr>
          <w:t>97</w:t>
        </w:r>
        <w:r w:rsidR="00442EDE">
          <w:rPr>
            <w:noProof/>
            <w:webHidden/>
          </w:rPr>
          <w:fldChar w:fldCharType="end"/>
        </w:r>
      </w:hyperlink>
    </w:p>
    <w:p w14:paraId="1F3171B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7" w:history="1">
        <w:r w:rsidR="00442EDE" w:rsidRPr="00722BA9">
          <w:rPr>
            <w:rStyle w:val="Hyperlink"/>
            <w:noProof/>
          </w:rPr>
          <w:t>Figure 40: Clips Sliding onto a Flat Surface</w:t>
        </w:r>
        <w:r w:rsidR="00442EDE">
          <w:rPr>
            <w:noProof/>
            <w:webHidden/>
          </w:rPr>
          <w:tab/>
        </w:r>
        <w:r w:rsidR="00442EDE">
          <w:rPr>
            <w:noProof/>
            <w:webHidden/>
          </w:rPr>
          <w:fldChar w:fldCharType="begin"/>
        </w:r>
        <w:r w:rsidR="00442EDE">
          <w:rPr>
            <w:noProof/>
            <w:webHidden/>
          </w:rPr>
          <w:instrText xml:space="preserve"> PAGEREF _Toc38903067 \h </w:instrText>
        </w:r>
        <w:r w:rsidR="00442EDE">
          <w:rPr>
            <w:noProof/>
            <w:webHidden/>
          </w:rPr>
        </w:r>
        <w:r w:rsidR="00442EDE">
          <w:rPr>
            <w:noProof/>
            <w:webHidden/>
          </w:rPr>
          <w:fldChar w:fldCharType="separate"/>
        </w:r>
        <w:r w:rsidR="00442EDE">
          <w:rPr>
            <w:noProof/>
            <w:webHidden/>
          </w:rPr>
          <w:t>97</w:t>
        </w:r>
        <w:r w:rsidR="00442EDE">
          <w:rPr>
            <w:noProof/>
            <w:webHidden/>
          </w:rPr>
          <w:fldChar w:fldCharType="end"/>
        </w:r>
      </w:hyperlink>
    </w:p>
    <w:p w14:paraId="46E490D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8" w:history="1">
        <w:r w:rsidR="00442EDE" w:rsidRPr="00722BA9">
          <w:rPr>
            <w:rStyle w:val="Hyperlink"/>
            <w:noProof/>
          </w:rPr>
          <w:t>Figure 41: RIVTAC</w:t>
        </w:r>
        <w:r w:rsidR="00442EDE" w:rsidRPr="00722BA9">
          <w:rPr>
            <w:rStyle w:val="Hyperlink"/>
            <w:rFonts w:cs="Calibri"/>
            <w:noProof/>
          </w:rPr>
          <w:t>®</w:t>
        </w:r>
        <w:r w:rsidR="00442EDE" w:rsidRPr="00722BA9">
          <w:rPr>
            <w:rStyle w:val="Hyperlink"/>
            <w:noProof/>
          </w:rPr>
          <w:t xml:space="preserve"> Nail</w:t>
        </w:r>
        <w:r w:rsidR="00442EDE">
          <w:rPr>
            <w:noProof/>
            <w:webHidden/>
          </w:rPr>
          <w:tab/>
        </w:r>
        <w:r w:rsidR="00442EDE">
          <w:rPr>
            <w:noProof/>
            <w:webHidden/>
          </w:rPr>
          <w:fldChar w:fldCharType="begin"/>
        </w:r>
        <w:r w:rsidR="00442EDE">
          <w:rPr>
            <w:noProof/>
            <w:webHidden/>
          </w:rPr>
          <w:instrText xml:space="preserve"> PAGEREF _Toc38903068 \h </w:instrText>
        </w:r>
        <w:r w:rsidR="00442EDE">
          <w:rPr>
            <w:noProof/>
            <w:webHidden/>
          </w:rPr>
        </w:r>
        <w:r w:rsidR="00442EDE">
          <w:rPr>
            <w:noProof/>
            <w:webHidden/>
          </w:rPr>
          <w:fldChar w:fldCharType="separate"/>
        </w:r>
        <w:r w:rsidR="00442EDE">
          <w:rPr>
            <w:noProof/>
            <w:webHidden/>
          </w:rPr>
          <w:t>99</w:t>
        </w:r>
        <w:r w:rsidR="00442EDE">
          <w:rPr>
            <w:noProof/>
            <w:webHidden/>
          </w:rPr>
          <w:fldChar w:fldCharType="end"/>
        </w:r>
      </w:hyperlink>
    </w:p>
    <w:p w14:paraId="4995384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69" w:history="1">
        <w:r w:rsidR="00442EDE" w:rsidRPr="00722BA9">
          <w:rPr>
            <w:rStyle w:val="Hyperlink"/>
            <w:noProof/>
          </w:rPr>
          <w:t>Figure 42: Cross Section of a Nail, Connecting Two Sheets</w:t>
        </w:r>
        <w:r w:rsidR="00442EDE">
          <w:rPr>
            <w:noProof/>
            <w:webHidden/>
          </w:rPr>
          <w:tab/>
        </w:r>
        <w:r w:rsidR="00442EDE">
          <w:rPr>
            <w:noProof/>
            <w:webHidden/>
          </w:rPr>
          <w:fldChar w:fldCharType="begin"/>
        </w:r>
        <w:r w:rsidR="00442EDE">
          <w:rPr>
            <w:noProof/>
            <w:webHidden/>
          </w:rPr>
          <w:instrText xml:space="preserve"> PAGEREF _Toc38903069 \h </w:instrText>
        </w:r>
        <w:r w:rsidR="00442EDE">
          <w:rPr>
            <w:noProof/>
            <w:webHidden/>
          </w:rPr>
        </w:r>
        <w:r w:rsidR="00442EDE">
          <w:rPr>
            <w:noProof/>
            <w:webHidden/>
          </w:rPr>
          <w:fldChar w:fldCharType="separate"/>
        </w:r>
        <w:r w:rsidR="00442EDE">
          <w:rPr>
            <w:noProof/>
            <w:webHidden/>
          </w:rPr>
          <w:t>100</w:t>
        </w:r>
        <w:r w:rsidR="00442EDE">
          <w:rPr>
            <w:noProof/>
            <w:webHidden/>
          </w:rPr>
          <w:fldChar w:fldCharType="end"/>
        </w:r>
      </w:hyperlink>
    </w:p>
    <w:p w14:paraId="7C9D1A7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0" w:history="1">
        <w:r w:rsidR="00442EDE" w:rsidRPr="00722BA9">
          <w:rPr>
            <w:rStyle w:val="Hyperlink"/>
            <w:noProof/>
          </w:rPr>
          <w:t>Figure 43: Process of Rotation Joining (ROTAV)</w:t>
        </w:r>
        <w:r w:rsidR="00442EDE">
          <w:rPr>
            <w:noProof/>
            <w:webHidden/>
          </w:rPr>
          <w:tab/>
        </w:r>
        <w:r w:rsidR="00442EDE">
          <w:rPr>
            <w:noProof/>
            <w:webHidden/>
          </w:rPr>
          <w:fldChar w:fldCharType="begin"/>
        </w:r>
        <w:r w:rsidR="00442EDE">
          <w:rPr>
            <w:noProof/>
            <w:webHidden/>
          </w:rPr>
          <w:instrText xml:space="preserve"> PAGEREF _Toc38903070 \h </w:instrText>
        </w:r>
        <w:r w:rsidR="00442EDE">
          <w:rPr>
            <w:noProof/>
            <w:webHidden/>
          </w:rPr>
        </w:r>
        <w:r w:rsidR="00442EDE">
          <w:rPr>
            <w:noProof/>
            <w:webHidden/>
          </w:rPr>
          <w:fldChar w:fldCharType="separate"/>
        </w:r>
        <w:r w:rsidR="00442EDE">
          <w:rPr>
            <w:noProof/>
            <w:webHidden/>
          </w:rPr>
          <w:t>103</w:t>
        </w:r>
        <w:r w:rsidR="00442EDE">
          <w:rPr>
            <w:noProof/>
            <w:webHidden/>
          </w:rPr>
          <w:fldChar w:fldCharType="end"/>
        </w:r>
      </w:hyperlink>
    </w:p>
    <w:p w14:paraId="320E22A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1" w:history="1">
        <w:r w:rsidR="00442EDE" w:rsidRPr="00722BA9">
          <w:rPr>
            <w:rStyle w:val="Hyperlink"/>
            <w:noProof/>
          </w:rPr>
          <w:t>Figure 44: ROTAV connecting aluminum and steel sheets</w:t>
        </w:r>
        <w:r w:rsidR="00442EDE">
          <w:rPr>
            <w:noProof/>
            <w:webHidden/>
          </w:rPr>
          <w:tab/>
        </w:r>
        <w:r w:rsidR="00442EDE">
          <w:rPr>
            <w:noProof/>
            <w:webHidden/>
          </w:rPr>
          <w:fldChar w:fldCharType="begin"/>
        </w:r>
        <w:r w:rsidR="00442EDE">
          <w:rPr>
            <w:noProof/>
            <w:webHidden/>
          </w:rPr>
          <w:instrText xml:space="preserve"> PAGEREF _Toc38903071 \h </w:instrText>
        </w:r>
        <w:r w:rsidR="00442EDE">
          <w:rPr>
            <w:noProof/>
            <w:webHidden/>
          </w:rPr>
        </w:r>
        <w:r w:rsidR="00442EDE">
          <w:rPr>
            <w:noProof/>
            <w:webHidden/>
          </w:rPr>
          <w:fldChar w:fldCharType="separate"/>
        </w:r>
        <w:r w:rsidR="00442EDE">
          <w:rPr>
            <w:noProof/>
            <w:webHidden/>
          </w:rPr>
          <w:t>104</w:t>
        </w:r>
        <w:r w:rsidR="00442EDE">
          <w:rPr>
            <w:noProof/>
            <w:webHidden/>
          </w:rPr>
          <w:fldChar w:fldCharType="end"/>
        </w:r>
      </w:hyperlink>
    </w:p>
    <w:p w14:paraId="635504A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2" w:history="1">
        <w:r w:rsidR="00442EDE" w:rsidRPr="00722BA9">
          <w:rPr>
            <w:rStyle w:val="Hyperlink"/>
            <w:noProof/>
          </w:rPr>
          <w:t>Figure 45: Weld Line Changing from Y-Joint to Overlap-Joint</w:t>
        </w:r>
        <w:r w:rsidR="00442EDE">
          <w:rPr>
            <w:noProof/>
            <w:webHidden/>
          </w:rPr>
          <w:tab/>
        </w:r>
        <w:r w:rsidR="00442EDE">
          <w:rPr>
            <w:noProof/>
            <w:webHidden/>
          </w:rPr>
          <w:fldChar w:fldCharType="begin"/>
        </w:r>
        <w:r w:rsidR="00442EDE">
          <w:rPr>
            <w:noProof/>
            <w:webHidden/>
          </w:rPr>
          <w:instrText xml:space="preserve"> PAGEREF _Toc38903072 \h </w:instrText>
        </w:r>
        <w:r w:rsidR="00442EDE">
          <w:rPr>
            <w:noProof/>
            <w:webHidden/>
          </w:rPr>
        </w:r>
        <w:r w:rsidR="00442EDE">
          <w:rPr>
            <w:noProof/>
            <w:webHidden/>
          </w:rPr>
          <w:fldChar w:fldCharType="separate"/>
        </w:r>
        <w:r w:rsidR="00442EDE">
          <w:rPr>
            <w:noProof/>
            <w:webHidden/>
          </w:rPr>
          <w:t>108</w:t>
        </w:r>
        <w:r w:rsidR="00442EDE">
          <w:rPr>
            <w:noProof/>
            <w:webHidden/>
          </w:rPr>
          <w:fldChar w:fldCharType="end"/>
        </w:r>
      </w:hyperlink>
    </w:p>
    <w:p w14:paraId="4FA0C1F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3" w:history="1">
        <w:r w:rsidR="00442EDE" w:rsidRPr="00722BA9">
          <w:rPr>
            <w:rStyle w:val="Hyperlink"/>
            <w:noProof/>
          </w:rPr>
          <w:t>Figure 46: Longitudinal stiffener, top view</w:t>
        </w:r>
        <w:r w:rsidR="00442EDE">
          <w:rPr>
            <w:noProof/>
            <w:webHidden/>
          </w:rPr>
          <w:tab/>
        </w:r>
        <w:r w:rsidR="00442EDE">
          <w:rPr>
            <w:noProof/>
            <w:webHidden/>
          </w:rPr>
          <w:fldChar w:fldCharType="begin"/>
        </w:r>
        <w:r w:rsidR="00442EDE">
          <w:rPr>
            <w:noProof/>
            <w:webHidden/>
          </w:rPr>
          <w:instrText xml:space="preserve"> PAGEREF _Toc38903073 \h </w:instrText>
        </w:r>
        <w:r w:rsidR="00442EDE">
          <w:rPr>
            <w:noProof/>
            <w:webHidden/>
          </w:rPr>
        </w:r>
        <w:r w:rsidR="00442EDE">
          <w:rPr>
            <w:noProof/>
            <w:webHidden/>
          </w:rPr>
          <w:fldChar w:fldCharType="separate"/>
        </w:r>
        <w:r w:rsidR="00442EDE">
          <w:rPr>
            <w:noProof/>
            <w:webHidden/>
          </w:rPr>
          <w:t>108</w:t>
        </w:r>
        <w:r w:rsidR="00442EDE">
          <w:rPr>
            <w:noProof/>
            <w:webHidden/>
          </w:rPr>
          <w:fldChar w:fldCharType="end"/>
        </w:r>
      </w:hyperlink>
    </w:p>
    <w:p w14:paraId="653E73F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4" w:history="1">
        <w:r w:rsidR="00442EDE" w:rsidRPr="00722BA9">
          <w:rPr>
            <w:rStyle w:val="Hyperlink"/>
            <w:noProof/>
          </w:rPr>
          <w:t>Figure 47: Seam weld types and attributes</w:t>
        </w:r>
        <w:r w:rsidR="00442EDE">
          <w:rPr>
            <w:noProof/>
            <w:webHidden/>
          </w:rPr>
          <w:tab/>
        </w:r>
        <w:r w:rsidR="00442EDE">
          <w:rPr>
            <w:noProof/>
            <w:webHidden/>
          </w:rPr>
          <w:fldChar w:fldCharType="begin"/>
        </w:r>
        <w:r w:rsidR="00442EDE">
          <w:rPr>
            <w:noProof/>
            <w:webHidden/>
          </w:rPr>
          <w:instrText xml:space="preserve"> PAGEREF _Toc38903074 \h </w:instrText>
        </w:r>
        <w:r w:rsidR="00442EDE">
          <w:rPr>
            <w:noProof/>
            <w:webHidden/>
          </w:rPr>
        </w:r>
        <w:r w:rsidR="00442EDE">
          <w:rPr>
            <w:noProof/>
            <w:webHidden/>
          </w:rPr>
          <w:fldChar w:fldCharType="separate"/>
        </w:r>
        <w:r w:rsidR="00442EDE">
          <w:rPr>
            <w:noProof/>
            <w:webHidden/>
          </w:rPr>
          <w:t>110</w:t>
        </w:r>
        <w:r w:rsidR="00442EDE">
          <w:rPr>
            <w:noProof/>
            <w:webHidden/>
          </w:rPr>
          <w:fldChar w:fldCharType="end"/>
        </w:r>
      </w:hyperlink>
    </w:p>
    <w:p w14:paraId="27F3333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5" w:history="1">
        <w:r w:rsidR="00442EDE" w:rsidRPr="00722BA9">
          <w:rPr>
            <w:rStyle w:val="Hyperlink"/>
            <w:noProof/>
          </w:rPr>
          <w:t>Figure 48: χMCF Structure of a Seam Weld (</w:t>
        </w:r>
        <w:r w:rsidR="00442EDE" w:rsidRPr="00722BA9">
          <w:rPr>
            <w:rStyle w:val="Hyperlink"/>
            <w:i/>
            <w:noProof/>
          </w:rPr>
          <w:t>connection_1d</w:t>
        </w:r>
        <w:r w:rsidR="00442EDE" w:rsidRPr="00722BA9">
          <w:rPr>
            <w:rStyle w:val="Hyperlink"/>
            <w:noProof/>
          </w:rPr>
          <w:t>)</w:t>
        </w:r>
        <w:r w:rsidR="00442EDE">
          <w:rPr>
            <w:noProof/>
            <w:webHidden/>
          </w:rPr>
          <w:tab/>
        </w:r>
        <w:r w:rsidR="00442EDE">
          <w:rPr>
            <w:noProof/>
            <w:webHidden/>
          </w:rPr>
          <w:fldChar w:fldCharType="begin"/>
        </w:r>
        <w:r w:rsidR="00442EDE">
          <w:rPr>
            <w:noProof/>
            <w:webHidden/>
          </w:rPr>
          <w:instrText xml:space="preserve"> PAGEREF _Toc38903075 \h </w:instrText>
        </w:r>
        <w:r w:rsidR="00442EDE">
          <w:rPr>
            <w:noProof/>
            <w:webHidden/>
          </w:rPr>
        </w:r>
        <w:r w:rsidR="00442EDE">
          <w:rPr>
            <w:noProof/>
            <w:webHidden/>
          </w:rPr>
          <w:fldChar w:fldCharType="separate"/>
        </w:r>
        <w:r w:rsidR="00442EDE">
          <w:rPr>
            <w:noProof/>
            <w:webHidden/>
          </w:rPr>
          <w:t>111</w:t>
        </w:r>
        <w:r w:rsidR="00442EDE">
          <w:rPr>
            <w:noProof/>
            <w:webHidden/>
          </w:rPr>
          <w:fldChar w:fldCharType="end"/>
        </w:r>
      </w:hyperlink>
    </w:p>
    <w:p w14:paraId="38002A6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6" w:history="1">
        <w:r w:rsidR="00442EDE" w:rsidRPr="00722BA9">
          <w:rPr>
            <w:rStyle w:val="Hyperlink"/>
            <w:noProof/>
          </w:rPr>
          <w:t>Figure 49: Sheet Parameters vs.  Weld Position Parameters</w:t>
        </w:r>
        <w:r w:rsidR="00442EDE">
          <w:rPr>
            <w:noProof/>
            <w:webHidden/>
          </w:rPr>
          <w:tab/>
        </w:r>
        <w:r w:rsidR="00442EDE">
          <w:rPr>
            <w:noProof/>
            <w:webHidden/>
          </w:rPr>
          <w:fldChar w:fldCharType="begin"/>
        </w:r>
        <w:r w:rsidR="00442EDE">
          <w:rPr>
            <w:noProof/>
            <w:webHidden/>
          </w:rPr>
          <w:instrText xml:space="preserve"> PAGEREF _Toc38903076 \h </w:instrText>
        </w:r>
        <w:r w:rsidR="00442EDE">
          <w:rPr>
            <w:noProof/>
            <w:webHidden/>
          </w:rPr>
        </w:r>
        <w:r w:rsidR="00442EDE">
          <w:rPr>
            <w:noProof/>
            <w:webHidden/>
          </w:rPr>
          <w:fldChar w:fldCharType="separate"/>
        </w:r>
        <w:r w:rsidR="00442EDE">
          <w:rPr>
            <w:noProof/>
            <w:webHidden/>
          </w:rPr>
          <w:t>114</w:t>
        </w:r>
        <w:r w:rsidR="00442EDE">
          <w:rPr>
            <w:noProof/>
            <w:webHidden/>
          </w:rPr>
          <w:fldChar w:fldCharType="end"/>
        </w:r>
      </w:hyperlink>
    </w:p>
    <w:p w14:paraId="7966B8E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7" w:history="1">
        <w:r w:rsidR="00442EDE" w:rsidRPr="00722BA9">
          <w:rPr>
            <w:rStyle w:val="Hyperlink"/>
            <w:noProof/>
          </w:rPr>
          <w:t>Figure 50: Welding Position of a Y-Joint</w:t>
        </w:r>
        <w:r w:rsidR="00442EDE">
          <w:rPr>
            <w:noProof/>
            <w:webHidden/>
          </w:rPr>
          <w:tab/>
        </w:r>
        <w:r w:rsidR="00442EDE">
          <w:rPr>
            <w:noProof/>
            <w:webHidden/>
          </w:rPr>
          <w:fldChar w:fldCharType="begin"/>
        </w:r>
        <w:r w:rsidR="00442EDE">
          <w:rPr>
            <w:noProof/>
            <w:webHidden/>
          </w:rPr>
          <w:instrText xml:space="preserve"> PAGEREF _Toc38903077 \h </w:instrText>
        </w:r>
        <w:r w:rsidR="00442EDE">
          <w:rPr>
            <w:noProof/>
            <w:webHidden/>
          </w:rPr>
        </w:r>
        <w:r w:rsidR="00442EDE">
          <w:rPr>
            <w:noProof/>
            <w:webHidden/>
          </w:rPr>
          <w:fldChar w:fldCharType="separate"/>
        </w:r>
        <w:r w:rsidR="00442EDE">
          <w:rPr>
            <w:noProof/>
            <w:webHidden/>
          </w:rPr>
          <w:t>116</w:t>
        </w:r>
        <w:r w:rsidR="00442EDE">
          <w:rPr>
            <w:noProof/>
            <w:webHidden/>
          </w:rPr>
          <w:fldChar w:fldCharType="end"/>
        </w:r>
      </w:hyperlink>
    </w:p>
    <w:p w14:paraId="74D17FA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078" w:history="1">
        <w:r w:rsidR="00442EDE" w:rsidRPr="00722BA9">
          <w:rPr>
            <w:rStyle w:val="Hyperlink"/>
            <w:noProof/>
          </w:rPr>
          <w:t>Figure 51: Welding Position vector direction and length</w:t>
        </w:r>
        <w:r w:rsidR="00442EDE">
          <w:rPr>
            <w:noProof/>
            <w:webHidden/>
          </w:rPr>
          <w:tab/>
        </w:r>
        <w:r w:rsidR="00442EDE">
          <w:rPr>
            <w:noProof/>
            <w:webHidden/>
          </w:rPr>
          <w:fldChar w:fldCharType="begin"/>
        </w:r>
        <w:r w:rsidR="00442EDE">
          <w:rPr>
            <w:noProof/>
            <w:webHidden/>
          </w:rPr>
          <w:instrText xml:space="preserve"> PAGEREF _Toc38903078 \h </w:instrText>
        </w:r>
        <w:r w:rsidR="00442EDE">
          <w:rPr>
            <w:noProof/>
            <w:webHidden/>
          </w:rPr>
        </w:r>
        <w:r w:rsidR="00442EDE">
          <w:rPr>
            <w:noProof/>
            <w:webHidden/>
          </w:rPr>
          <w:fldChar w:fldCharType="separate"/>
        </w:r>
        <w:r w:rsidR="00442EDE">
          <w:rPr>
            <w:noProof/>
            <w:webHidden/>
          </w:rPr>
          <w:t>117</w:t>
        </w:r>
        <w:r w:rsidR="00442EDE">
          <w:rPr>
            <w:noProof/>
            <w:webHidden/>
          </w:rPr>
          <w:fldChar w:fldCharType="end"/>
        </w:r>
      </w:hyperlink>
    </w:p>
    <w:p w14:paraId="241B8AA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2" w:anchor="_Toc38903079" w:history="1">
        <w:r w:rsidR="00442EDE" w:rsidRPr="00722BA9">
          <w:rPr>
            <w:rStyle w:val="Hyperlink"/>
            <w:noProof/>
          </w:rPr>
          <w:t>Figure 48: Butt Joint Sheet Layout</w:t>
        </w:r>
        <w:r w:rsidR="00442EDE">
          <w:rPr>
            <w:noProof/>
            <w:webHidden/>
          </w:rPr>
          <w:tab/>
        </w:r>
        <w:r w:rsidR="00442EDE">
          <w:rPr>
            <w:noProof/>
            <w:webHidden/>
          </w:rPr>
          <w:fldChar w:fldCharType="begin"/>
        </w:r>
        <w:r w:rsidR="00442EDE">
          <w:rPr>
            <w:noProof/>
            <w:webHidden/>
          </w:rPr>
          <w:instrText xml:space="preserve"> PAGEREF _Toc38903079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4FA3FAA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3" w:anchor="_Toc38903080" w:history="1">
        <w:r w:rsidR="00442EDE" w:rsidRPr="00722BA9">
          <w:rPr>
            <w:rStyle w:val="Hyperlink"/>
            <w:noProof/>
          </w:rPr>
          <w:t>Figure 49: Butt Joint Weld parameters</w:t>
        </w:r>
        <w:r w:rsidR="00442EDE">
          <w:rPr>
            <w:noProof/>
            <w:webHidden/>
          </w:rPr>
          <w:tab/>
        </w:r>
        <w:r w:rsidR="00442EDE">
          <w:rPr>
            <w:noProof/>
            <w:webHidden/>
          </w:rPr>
          <w:fldChar w:fldCharType="begin"/>
        </w:r>
        <w:r w:rsidR="00442EDE">
          <w:rPr>
            <w:noProof/>
            <w:webHidden/>
          </w:rPr>
          <w:instrText xml:space="preserve"> PAGEREF _Toc38903080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60D45A9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4" w:anchor="_Toc38903081" w:history="1">
        <w:r w:rsidR="00442EDE" w:rsidRPr="00722BA9">
          <w:rPr>
            <w:rStyle w:val="Hyperlink"/>
            <w:noProof/>
          </w:rPr>
          <w:t>Figure 50: Corner Weld Sheet Layout</w:t>
        </w:r>
        <w:r w:rsidR="00442EDE">
          <w:rPr>
            <w:noProof/>
            <w:webHidden/>
          </w:rPr>
          <w:tab/>
        </w:r>
        <w:r w:rsidR="00442EDE">
          <w:rPr>
            <w:noProof/>
            <w:webHidden/>
          </w:rPr>
          <w:fldChar w:fldCharType="begin"/>
        </w:r>
        <w:r w:rsidR="00442EDE">
          <w:rPr>
            <w:noProof/>
            <w:webHidden/>
          </w:rPr>
          <w:instrText xml:space="preserve"> PAGEREF _Toc38903081 \h </w:instrText>
        </w:r>
        <w:r w:rsidR="00442EDE">
          <w:rPr>
            <w:noProof/>
            <w:webHidden/>
          </w:rPr>
        </w:r>
        <w:r w:rsidR="00442EDE">
          <w:rPr>
            <w:noProof/>
            <w:webHidden/>
          </w:rPr>
          <w:fldChar w:fldCharType="separate"/>
        </w:r>
        <w:r w:rsidR="00442EDE">
          <w:rPr>
            <w:noProof/>
            <w:webHidden/>
          </w:rPr>
          <w:t>123</w:t>
        </w:r>
        <w:r w:rsidR="00442EDE">
          <w:rPr>
            <w:noProof/>
            <w:webHidden/>
          </w:rPr>
          <w:fldChar w:fldCharType="end"/>
        </w:r>
      </w:hyperlink>
    </w:p>
    <w:p w14:paraId="4DA374D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5" w:anchor="_Toc38903082" w:history="1">
        <w:r w:rsidR="00442EDE" w:rsidRPr="00722BA9">
          <w:rPr>
            <w:rStyle w:val="Hyperlink"/>
            <w:noProof/>
          </w:rPr>
          <w:t>Figure 51: Corner Weld Parameters</w:t>
        </w:r>
        <w:r w:rsidR="00442EDE">
          <w:rPr>
            <w:noProof/>
            <w:webHidden/>
          </w:rPr>
          <w:tab/>
        </w:r>
        <w:r w:rsidR="00442EDE">
          <w:rPr>
            <w:noProof/>
            <w:webHidden/>
          </w:rPr>
          <w:fldChar w:fldCharType="begin"/>
        </w:r>
        <w:r w:rsidR="00442EDE">
          <w:rPr>
            <w:noProof/>
            <w:webHidden/>
          </w:rPr>
          <w:instrText xml:space="preserve"> PAGEREF _Toc38903082 \h </w:instrText>
        </w:r>
        <w:r w:rsidR="00442EDE">
          <w:rPr>
            <w:noProof/>
            <w:webHidden/>
          </w:rPr>
        </w:r>
        <w:r w:rsidR="00442EDE">
          <w:rPr>
            <w:noProof/>
            <w:webHidden/>
          </w:rPr>
          <w:fldChar w:fldCharType="separate"/>
        </w:r>
        <w:r w:rsidR="00442EDE">
          <w:rPr>
            <w:noProof/>
            <w:webHidden/>
          </w:rPr>
          <w:t>123</w:t>
        </w:r>
        <w:r w:rsidR="00442EDE">
          <w:rPr>
            <w:noProof/>
            <w:webHidden/>
          </w:rPr>
          <w:fldChar w:fldCharType="end"/>
        </w:r>
      </w:hyperlink>
    </w:p>
    <w:p w14:paraId="12C577B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6" w:anchor="_Toc38903083" w:history="1">
        <w:r w:rsidR="00442EDE" w:rsidRPr="00722BA9">
          <w:rPr>
            <w:rStyle w:val="Hyperlink"/>
            <w:noProof/>
          </w:rPr>
          <w:t>Figure 53: Double Corner Weld Parameters</w:t>
        </w:r>
        <w:r w:rsidR="00442EDE">
          <w:rPr>
            <w:noProof/>
            <w:webHidden/>
          </w:rPr>
          <w:tab/>
        </w:r>
        <w:r w:rsidR="00442EDE">
          <w:rPr>
            <w:noProof/>
            <w:webHidden/>
          </w:rPr>
          <w:fldChar w:fldCharType="begin"/>
        </w:r>
        <w:r w:rsidR="00442EDE">
          <w:rPr>
            <w:noProof/>
            <w:webHidden/>
          </w:rPr>
          <w:instrText xml:space="preserve"> PAGEREF _Toc38903083 \h </w:instrText>
        </w:r>
        <w:r w:rsidR="00442EDE">
          <w:rPr>
            <w:noProof/>
            <w:webHidden/>
          </w:rPr>
        </w:r>
        <w:r w:rsidR="00442EDE">
          <w:rPr>
            <w:noProof/>
            <w:webHidden/>
          </w:rPr>
          <w:fldChar w:fldCharType="separate"/>
        </w:r>
        <w:r w:rsidR="00442EDE">
          <w:rPr>
            <w:noProof/>
            <w:webHidden/>
          </w:rPr>
          <w:t>124</w:t>
        </w:r>
        <w:r w:rsidR="00442EDE">
          <w:rPr>
            <w:noProof/>
            <w:webHidden/>
          </w:rPr>
          <w:fldChar w:fldCharType="end"/>
        </w:r>
      </w:hyperlink>
    </w:p>
    <w:p w14:paraId="3C8DFEF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7" w:anchor="_Toc38903084" w:history="1">
        <w:r w:rsidR="00442EDE" w:rsidRPr="00722BA9">
          <w:rPr>
            <w:rStyle w:val="Hyperlink"/>
            <w:noProof/>
          </w:rPr>
          <w:t>Figure 52: Corner Weld Sheet Layout</w:t>
        </w:r>
        <w:r w:rsidR="00442EDE">
          <w:rPr>
            <w:noProof/>
            <w:webHidden/>
          </w:rPr>
          <w:tab/>
        </w:r>
        <w:r w:rsidR="00442EDE">
          <w:rPr>
            <w:noProof/>
            <w:webHidden/>
          </w:rPr>
          <w:fldChar w:fldCharType="begin"/>
        </w:r>
        <w:r w:rsidR="00442EDE">
          <w:rPr>
            <w:noProof/>
            <w:webHidden/>
          </w:rPr>
          <w:instrText xml:space="preserve"> PAGEREF _Toc38903084 \h </w:instrText>
        </w:r>
        <w:r w:rsidR="00442EDE">
          <w:rPr>
            <w:noProof/>
            <w:webHidden/>
          </w:rPr>
        </w:r>
        <w:r w:rsidR="00442EDE">
          <w:rPr>
            <w:noProof/>
            <w:webHidden/>
          </w:rPr>
          <w:fldChar w:fldCharType="separate"/>
        </w:r>
        <w:r w:rsidR="00442EDE">
          <w:rPr>
            <w:noProof/>
            <w:webHidden/>
          </w:rPr>
          <w:t>124</w:t>
        </w:r>
        <w:r w:rsidR="00442EDE">
          <w:rPr>
            <w:noProof/>
            <w:webHidden/>
          </w:rPr>
          <w:fldChar w:fldCharType="end"/>
        </w:r>
      </w:hyperlink>
    </w:p>
    <w:p w14:paraId="2E7A597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8" w:anchor="_Toc38903085" w:history="1">
        <w:r w:rsidR="00442EDE" w:rsidRPr="00722BA9">
          <w:rPr>
            <w:rStyle w:val="Hyperlink"/>
            <w:noProof/>
          </w:rPr>
          <w:t>Figure 54: Edge Weld Sheet Layout</w:t>
        </w:r>
        <w:r w:rsidR="00442EDE">
          <w:rPr>
            <w:noProof/>
            <w:webHidden/>
          </w:rPr>
          <w:tab/>
        </w:r>
        <w:r w:rsidR="00442EDE">
          <w:rPr>
            <w:noProof/>
            <w:webHidden/>
          </w:rPr>
          <w:fldChar w:fldCharType="begin"/>
        </w:r>
        <w:r w:rsidR="00442EDE">
          <w:rPr>
            <w:noProof/>
            <w:webHidden/>
          </w:rPr>
          <w:instrText xml:space="preserve"> PAGEREF _Toc38903085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26C7E68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19" w:anchor="_Toc38903086" w:history="1">
        <w:r w:rsidR="00442EDE" w:rsidRPr="00722BA9">
          <w:rPr>
            <w:rStyle w:val="Hyperlink"/>
            <w:noProof/>
          </w:rPr>
          <w:t>Figure 55: Edge Weld parameters</w:t>
        </w:r>
        <w:r w:rsidR="00442EDE">
          <w:rPr>
            <w:noProof/>
            <w:webHidden/>
          </w:rPr>
          <w:tab/>
        </w:r>
        <w:r w:rsidR="00442EDE">
          <w:rPr>
            <w:noProof/>
            <w:webHidden/>
          </w:rPr>
          <w:fldChar w:fldCharType="begin"/>
        </w:r>
        <w:r w:rsidR="00442EDE">
          <w:rPr>
            <w:noProof/>
            <w:webHidden/>
          </w:rPr>
          <w:instrText xml:space="preserve"> PAGEREF _Toc38903086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5DE2B16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0" w:anchor="_Toc38903087" w:history="1">
        <w:r w:rsidR="00442EDE" w:rsidRPr="00722BA9">
          <w:rPr>
            <w:rStyle w:val="Hyperlink"/>
            <w:noProof/>
          </w:rPr>
          <w:t>Figure 56: I-Weld Sheet Layout</w:t>
        </w:r>
        <w:r w:rsidR="00442EDE">
          <w:rPr>
            <w:noProof/>
            <w:webHidden/>
          </w:rPr>
          <w:tab/>
        </w:r>
        <w:r w:rsidR="00442EDE">
          <w:rPr>
            <w:noProof/>
            <w:webHidden/>
          </w:rPr>
          <w:fldChar w:fldCharType="begin"/>
        </w:r>
        <w:r w:rsidR="00442EDE">
          <w:rPr>
            <w:noProof/>
            <w:webHidden/>
          </w:rPr>
          <w:instrText xml:space="preserve"> PAGEREF _Toc38903087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5CBC0A9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1" w:anchor="_Toc38903088" w:history="1">
        <w:r w:rsidR="00442EDE" w:rsidRPr="00722BA9">
          <w:rPr>
            <w:rStyle w:val="Hyperlink"/>
            <w:noProof/>
          </w:rPr>
          <w:t>Figure 57: I-Weld Parameters</w:t>
        </w:r>
        <w:r w:rsidR="00442EDE">
          <w:rPr>
            <w:noProof/>
            <w:webHidden/>
          </w:rPr>
          <w:tab/>
        </w:r>
        <w:r w:rsidR="00442EDE">
          <w:rPr>
            <w:noProof/>
            <w:webHidden/>
          </w:rPr>
          <w:fldChar w:fldCharType="begin"/>
        </w:r>
        <w:r w:rsidR="00442EDE">
          <w:rPr>
            <w:noProof/>
            <w:webHidden/>
          </w:rPr>
          <w:instrText xml:space="preserve"> PAGEREF _Toc38903088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34EF24B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2" w:anchor="_Toc38903089" w:history="1">
        <w:r w:rsidR="00442EDE" w:rsidRPr="00722BA9">
          <w:rPr>
            <w:rStyle w:val="Hyperlink"/>
            <w:noProof/>
          </w:rPr>
          <w:t>Figure 58: Overlap Weld Sheet Layout</w:t>
        </w:r>
        <w:r w:rsidR="00442EDE">
          <w:rPr>
            <w:noProof/>
            <w:webHidden/>
          </w:rPr>
          <w:tab/>
        </w:r>
        <w:r w:rsidR="00442EDE">
          <w:rPr>
            <w:noProof/>
            <w:webHidden/>
          </w:rPr>
          <w:fldChar w:fldCharType="begin"/>
        </w:r>
        <w:r w:rsidR="00442EDE">
          <w:rPr>
            <w:noProof/>
            <w:webHidden/>
          </w:rPr>
          <w:instrText xml:space="preserve"> PAGEREF _Toc38903089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55603C7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3" w:anchor="_Toc38903090" w:history="1">
        <w:r w:rsidR="00442EDE" w:rsidRPr="00722BA9">
          <w:rPr>
            <w:rStyle w:val="Hyperlink"/>
            <w:noProof/>
          </w:rPr>
          <w:t>Figure 59: Overlap Weld Parameters</w:t>
        </w:r>
        <w:r w:rsidR="00442EDE">
          <w:rPr>
            <w:noProof/>
            <w:webHidden/>
          </w:rPr>
          <w:tab/>
        </w:r>
        <w:r w:rsidR="00442EDE">
          <w:rPr>
            <w:noProof/>
            <w:webHidden/>
          </w:rPr>
          <w:fldChar w:fldCharType="begin"/>
        </w:r>
        <w:r w:rsidR="00442EDE">
          <w:rPr>
            <w:noProof/>
            <w:webHidden/>
          </w:rPr>
          <w:instrText xml:space="preserve"> PAGEREF _Toc38903090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67FDC0E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4" w:anchor="_Toc38903091" w:history="1">
        <w:r w:rsidR="00442EDE" w:rsidRPr="00722BA9">
          <w:rPr>
            <w:rStyle w:val="Hyperlink"/>
            <w:noProof/>
          </w:rPr>
          <w:t>Figure 60: Single Sided Double Overlap Weld</w:t>
        </w:r>
        <w:r w:rsidR="00442EDE">
          <w:rPr>
            <w:noProof/>
            <w:webHidden/>
          </w:rPr>
          <w:tab/>
        </w:r>
        <w:r w:rsidR="00442EDE">
          <w:rPr>
            <w:noProof/>
            <w:webHidden/>
          </w:rPr>
          <w:fldChar w:fldCharType="begin"/>
        </w:r>
        <w:r w:rsidR="00442EDE">
          <w:rPr>
            <w:noProof/>
            <w:webHidden/>
          </w:rPr>
          <w:instrText xml:space="preserve"> PAGEREF _Toc38903091 \h </w:instrText>
        </w:r>
        <w:r w:rsidR="00442EDE">
          <w:rPr>
            <w:noProof/>
            <w:webHidden/>
          </w:rPr>
        </w:r>
        <w:r w:rsidR="00442EDE">
          <w:rPr>
            <w:noProof/>
            <w:webHidden/>
          </w:rPr>
          <w:fldChar w:fldCharType="separate"/>
        </w:r>
        <w:r w:rsidR="00442EDE">
          <w:rPr>
            <w:noProof/>
            <w:webHidden/>
          </w:rPr>
          <w:t>133</w:t>
        </w:r>
        <w:r w:rsidR="00442EDE">
          <w:rPr>
            <w:noProof/>
            <w:webHidden/>
          </w:rPr>
          <w:fldChar w:fldCharType="end"/>
        </w:r>
      </w:hyperlink>
    </w:p>
    <w:p w14:paraId="0CDF60C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5" w:anchor="_Toc38903092" w:history="1">
        <w:r w:rsidR="00442EDE" w:rsidRPr="00722BA9">
          <w:rPr>
            <w:rStyle w:val="Hyperlink"/>
            <w:noProof/>
          </w:rPr>
          <w:t>Figure 61: Overlap Weld Parameters</w:t>
        </w:r>
        <w:r w:rsidR="00442EDE">
          <w:rPr>
            <w:noProof/>
            <w:webHidden/>
          </w:rPr>
          <w:tab/>
        </w:r>
        <w:r w:rsidR="00442EDE">
          <w:rPr>
            <w:noProof/>
            <w:webHidden/>
          </w:rPr>
          <w:fldChar w:fldCharType="begin"/>
        </w:r>
        <w:r w:rsidR="00442EDE">
          <w:rPr>
            <w:noProof/>
            <w:webHidden/>
          </w:rPr>
          <w:instrText xml:space="preserve"> PAGEREF _Toc38903092 \h </w:instrText>
        </w:r>
        <w:r w:rsidR="00442EDE">
          <w:rPr>
            <w:noProof/>
            <w:webHidden/>
          </w:rPr>
        </w:r>
        <w:r w:rsidR="00442EDE">
          <w:rPr>
            <w:noProof/>
            <w:webHidden/>
          </w:rPr>
          <w:fldChar w:fldCharType="separate"/>
        </w:r>
        <w:r w:rsidR="00442EDE">
          <w:rPr>
            <w:noProof/>
            <w:webHidden/>
          </w:rPr>
          <w:t>133</w:t>
        </w:r>
        <w:r w:rsidR="00442EDE">
          <w:rPr>
            <w:noProof/>
            <w:webHidden/>
          </w:rPr>
          <w:fldChar w:fldCharType="end"/>
        </w:r>
      </w:hyperlink>
    </w:p>
    <w:p w14:paraId="70905E7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6" w:anchor="_Toc38903093" w:history="1">
        <w:r w:rsidR="00442EDE" w:rsidRPr="00722BA9">
          <w:rPr>
            <w:rStyle w:val="Hyperlink"/>
            <w:noProof/>
          </w:rPr>
          <w:t>Figure 62: Double Sided Double Overlap Weld</w:t>
        </w:r>
        <w:r w:rsidR="00442EDE">
          <w:rPr>
            <w:noProof/>
            <w:webHidden/>
          </w:rPr>
          <w:tab/>
        </w:r>
        <w:r w:rsidR="00442EDE">
          <w:rPr>
            <w:noProof/>
            <w:webHidden/>
          </w:rPr>
          <w:fldChar w:fldCharType="begin"/>
        </w:r>
        <w:r w:rsidR="00442EDE">
          <w:rPr>
            <w:noProof/>
            <w:webHidden/>
          </w:rPr>
          <w:instrText xml:space="preserve"> PAGEREF _Toc38903093 \h </w:instrText>
        </w:r>
        <w:r w:rsidR="00442EDE">
          <w:rPr>
            <w:noProof/>
            <w:webHidden/>
          </w:rPr>
        </w:r>
        <w:r w:rsidR="00442EDE">
          <w:rPr>
            <w:noProof/>
            <w:webHidden/>
          </w:rPr>
          <w:fldChar w:fldCharType="separate"/>
        </w:r>
        <w:r w:rsidR="00442EDE">
          <w:rPr>
            <w:noProof/>
            <w:webHidden/>
          </w:rPr>
          <w:t>133</w:t>
        </w:r>
        <w:r w:rsidR="00442EDE">
          <w:rPr>
            <w:noProof/>
            <w:webHidden/>
          </w:rPr>
          <w:fldChar w:fldCharType="end"/>
        </w:r>
      </w:hyperlink>
    </w:p>
    <w:p w14:paraId="6D8634C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7" w:anchor="_Toc38903094" w:history="1">
        <w:r w:rsidR="00442EDE" w:rsidRPr="00722BA9">
          <w:rPr>
            <w:rStyle w:val="Hyperlink"/>
            <w:noProof/>
          </w:rPr>
          <w:t>Figure 63: Parameters of Double Sided Double Overlap Weld</w:t>
        </w:r>
        <w:r w:rsidR="00442EDE">
          <w:rPr>
            <w:noProof/>
            <w:webHidden/>
          </w:rPr>
          <w:tab/>
        </w:r>
        <w:r w:rsidR="00442EDE">
          <w:rPr>
            <w:noProof/>
            <w:webHidden/>
          </w:rPr>
          <w:fldChar w:fldCharType="begin"/>
        </w:r>
        <w:r w:rsidR="00442EDE">
          <w:rPr>
            <w:noProof/>
            <w:webHidden/>
          </w:rPr>
          <w:instrText xml:space="preserve"> PAGEREF _Toc38903094 \h </w:instrText>
        </w:r>
        <w:r w:rsidR="00442EDE">
          <w:rPr>
            <w:noProof/>
            <w:webHidden/>
          </w:rPr>
        </w:r>
        <w:r w:rsidR="00442EDE">
          <w:rPr>
            <w:noProof/>
            <w:webHidden/>
          </w:rPr>
          <w:fldChar w:fldCharType="separate"/>
        </w:r>
        <w:r w:rsidR="00442EDE">
          <w:rPr>
            <w:noProof/>
            <w:webHidden/>
          </w:rPr>
          <w:t>134</w:t>
        </w:r>
        <w:r w:rsidR="00442EDE">
          <w:rPr>
            <w:noProof/>
            <w:webHidden/>
          </w:rPr>
          <w:fldChar w:fldCharType="end"/>
        </w:r>
      </w:hyperlink>
    </w:p>
    <w:p w14:paraId="50A3C63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8" w:anchor="_Toc38903095" w:history="1">
        <w:r w:rsidR="00442EDE" w:rsidRPr="00722BA9">
          <w:rPr>
            <w:rStyle w:val="Hyperlink"/>
            <w:noProof/>
          </w:rPr>
          <w:t>Figure 64: Y-Joint Sheet Layout</w:t>
        </w:r>
        <w:r w:rsidR="00442EDE">
          <w:rPr>
            <w:noProof/>
            <w:webHidden/>
          </w:rPr>
          <w:tab/>
        </w:r>
        <w:r w:rsidR="00442EDE">
          <w:rPr>
            <w:noProof/>
            <w:webHidden/>
          </w:rPr>
          <w:fldChar w:fldCharType="begin"/>
        </w:r>
        <w:r w:rsidR="00442EDE">
          <w:rPr>
            <w:noProof/>
            <w:webHidden/>
          </w:rPr>
          <w:instrText xml:space="preserve"> PAGEREF _Toc38903095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35F89CB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29" w:anchor="_Toc38903096" w:history="1">
        <w:r w:rsidR="00442EDE" w:rsidRPr="00722BA9">
          <w:rPr>
            <w:rStyle w:val="Hyperlink"/>
            <w:noProof/>
          </w:rPr>
          <w:t>Figure 65: Parameters of Y-Joint Weld</w:t>
        </w:r>
        <w:r w:rsidR="00442EDE">
          <w:rPr>
            <w:noProof/>
            <w:webHidden/>
          </w:rPr>
          <w:tab/>
        </w:r>
        <w:r w:rsidR="00442EDE">
          <w:rPr>
            <w:noProof/>
            <w:webHidden/>
          </w:rPr>
          <w:fldChar w:fldCharType="begin"/>
        </w:r>
        <w:r w:rsidR="00442EDE">
          <w:rPr>
            <w:noProof/>
            <w:webHidden/>
          </w:rPr>
          <w:instrText xml:space="preserve"> PAGEREF _Toc38903096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1DA1568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0" w:anchor="_Toc38903097" w:history="1">
        <w:r w:rsidR="00442EDE" w:rsidRPr="00722BA9">
          <w:rPr>
            <w:rStyle w:val="Hyperlink"/>
            <w:noProof/>
          </w:rPr>
          <w:t>Figure 66: K-Joint Sheet Layout</w:t>
        </w:r>
        <w:r w:rsidR="00442EDE">
          <w:rPr>
            <w:noProof/>
            <w:webHidden/>
          </w:rPr>
          <w:tab/>
        </w:r>
        <w:r w:rsidR="00442EDE">
          <w:rPr>
            <w:noProof/>
            <w:webHidden/>
          </w:rPr>
          <w:fldChar w:fldCharType="begin"/>
        </w:r>
        <w:r w:rsidR="00442EDE">
          <w:rPr>
            <w:noProof/>
            <w:webHidden/>
          </w:rPr>
          <w:instrText xml:space="preserve"> PAGEREF _Toc38903097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5180388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1" w:anchor="_Toc38903098" w:history="1">
        <w:r w:rsidR="00442EDE" w:rsidRPr="00722BA9">
          <w:rPr>
            <w:rStyle w:val="Hyperlink"/>
            <w:noProof/>
          </w:rPr>
          <w:t>Figure 67: Parameters of K-Joint Weld</w:t>
        </w:r>
        <w:r w:rsidR="00442EDE">
          <w:rPr>
            <w:noProof/>
            <w:webHidden/>
          </w:rPr>
          <w:tab/>
        </w:r>
        <w:r w:rsidR="00442EDE">
          <w:rPr>
            <w:noProof/>
            <w:webHidden/>
          </w:rPr>
          <w:fldChar w:fldCharType="begin"/>
        </w:r>
        <w:r w:rsidR="00442EDE">
          <w:rPr>
            <w:noProof/>
            <w:webHidden/>
          </w:rPr>
          <w:instrText xml:space="preserve"> PAGEREF _Toc38903098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3F06611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2" w:anchor="_Toc38903099" w:history="1">
        <w:r w:rsidR="00442EDE" w:rsidRPr="00722BA9">
          <w:rPr>
            <w:rStyle w:val="Hyperlink"/>
            <w:noProof/>
          </w:rPr>
          <w:t>Figure 68: Cruciform Joint Sheet Layout</w:t>
        </w:r>
        <w:r w:rsidR="00442EDE">
          <w:rPr>
            <w:noProof/>
            <w:webHidden/>
          </w:rPr>
          <w:tab/>
        </w:r>
        <w:r w:rsidR="00442EDE">
          <w:rPr>
            <w:noProof/>
            <w:webHidden/>
          </w:rPr>
          <w:fldChar w:fldCharType="begin"/>
        </w:r>
        <w:r w:rsidR="00442EDE">
          <w:rPr>
            <w:noProof/>
            <w:webHidden/>
          </w:rPr>
          <w:instrText xml:space="preserve"> PAGEREF _Toc38903099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72C6E64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3" w:anchor="_Toc38903100" w:history="1">
        <w:r w:rsidR="00442EDE" w:rsidRPr="00722BA9">
          <w:rPr>
            <w:rStyle w:val="Hyperlink"/>
            <w:noProof/>
          </w:rPr>
          <w:t>Figure 69: Parameters of Cruciform Joint</w:t>
        </w:r>
        <w:r w:rsidR="00442EDE">
          <w:rPr>
            <w:noProof/>
            <w:webHidden/>
          </w:rPr>
          <w:tab/>
        </w:r>
        <w:r w:rsidR="00442EDE">
          <w:rPr>
            <w:noProof/>
            <w:webHidden/>
          </w:rPr>
          <w:fldChar w:fldCharType="begin"/>
        </w:r>
        <w:r w:rsidR="00442EDE">
          <w:rPr>
            <w:noProof/>
            <w:webHidden/>
          </w:rPr>
          <w:instrText xml:space="preserve"> PAGEREF _Toc38903100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537DEDF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4" w:anchor="_Toc38903101" w:history="1">
        <w:r w:rsidR="00442EDE" w:rsidRPr="00722BA9">
          <w:rPr>
            <w:rStyle w:val="Hyperlink"/>
            <w:noProof/>
          </w:rPr>
          <w:t>Figure 70: Flared Joint Sheet Layout</w:t>
        </w:r>
        <w:r w:rsidR="00442EDE">
          <w:rPr>
            <w:noProof/>
            <w:webHidden/>
          </w:rPr>
          <w:tab/>
        </w:r>
        <w:r w:rsidR="00442EDE">
          <w:rPr>
            <w:noProof/>
            <w:webHidden/>
          </w:rPr>
          <w:fldChar w:fldCharType="begin"/>
        </w:r>
        <w:r w:rsidR="00442EDE">
          <w:rPr>
            <w:noProof/>
            <w:webHidden/>
          </w:rPr>
          <w:instrText xml:space="preserve"> PAGEREF _Toc38903101 \h </w:instrText>
        </w:r>
        <w:r w:rsidR="00442EDE">
          <w:rPr>
            <w:noProof/>
            <w:webHidden/>
          </w:rPr>
        </w:r>
        <w:r w:rsidR="00442EDE">
          <w:rPr>
            <w:noProof/>
            <w:webHidden/>
          </w:rPr>
          <w:fldChar w:fldCharType="separate"/>
        </w:r>
        <w:r w:rsidR="00442EDE">
          <w:rPr>
            <w:noProof/>
            <w:webHidden/>
          </w:rPr>
          <w:t>147</w:t>
        </w:r>
        <w:r w:rsidR="00442EDE">
          <w:rPr>
            <w:noProof/>
            <w:webHidden/>
          </w:rPr>
          <w:fldChar w:fldCharType="end"/>
        </w:r>
      </w:hyperlink>
    </w:p>
    <w:p w14:paraId="211FF0D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r:id="rId35" w:anchor="_Toc38903102" w:history="1">
        <w:r w:rsidR="00442EDE" w:rsidRPr="00722BA9">
          <w:rPr>
            <w:rStyle w:val="Hyperlink"/>
            <w:noProof/>
          </w:rPr>
          <w:t>Figure 71: Parameters of Flared Joint Weld</w:t>
        </w:r>
        <w:r w:rsidR="00442EDE">
          <w:rPr>
            <w:noProof/>
            <w:webHidden/>
          </w:rPr>
          <w:tab/>
        </w:r>
        <w:r w:rsidR="00442EDE">
          <w:rPr>
            <w:noProof/>
            <w:webHidden/>
          </w:rPr>
          <w:fldChar w:fldCharType="begin"/>
        </w:r>
        <w:r w:rsidR="00442EDE">
          <w:rPr>
            <w:noProof/>
            <w:webHidden/>
          </w:rPr>
          <w:instrText xml:space="preserve"> PAGEREF _Toc38903102 \h </w:instrText>
        </w:r>
        <w:r w:rsidR="00442EDE">
          <w:rPr>
            <w:noProof/>
            <w:webHidden/>
          </w:rPr>
        </w:r>
        <w:r w:rsidR="00442EDE">
          <w:rPr>
            <w:noProof/>
            <w:webHidden/>
          </w:rPr>
          <w:fldChar w:fldCharType="separate"/>
        </w:r>
        <w:r w:rsidR="00442EDE">
          <w:rPr>
            <w:noProof/>
            <w:webHidden/>
          </w:rPr>
          <w:t>148</w:t>
        </w:r>
        <w:r w:rsidR="00442EDE">
          <w:rPr>
            <w:noProof/>
            <w:webHidden/>
          </w:rPr>
          <w:fldChar w:fldCharType="end"/>
        </w:r>
      </w:hyperlink>
    </w:p>
    <w:p w14:paraId="6166E0C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3" w:history="1">
        <w:r w:rsidR="00442EDE" w:rsidRPr="00722BA9">
          <w:rPr>
            <w:rStyle w:val="Hyperlink"/>
            <w:noProof/>
          </w:rPr>
          <w:t>Figure 76: The Three Regions of a Hemming</w:t>
        </w:r>
        <w:r w:rsidR="00442EDE">
          <w:rPr>
            <w:noProof/>
            <w:webHidden/>
          </w:rPr>
          <w:tab/>
        </w:r>
        <w:r w:rsidR="00442EDE">
          <w:rPr>
            <w:noProof/>
            <w:webHidden/>
          </w:rPr>
          <w:fldChar w:fldCharType="begin"/>
        </w:r>
        <w:r w:rsidR="00442EDE">
          <w:rPr>
            <w:noProof/>
            <w:webHidden/>
          </w:rPr>
          <w:instrText xml:space="preserve"> PAGEREF _Toc38903103 \h </w:instrText>
        </w:r>
        <w:r w:rsidR="00442EDE">
          <w:rPr>
            <w:noProof/>
            <w:webHidden/>
          </w:rPr>
        </w:r>
        <w:r w:rsidR="00442EDE">
          <w:rPr>
            <w:noProof/>
            <w:webHidden/>
          </w:rPr>
          <w:fldChar w:fldCharType="separate"/>
        </w:r>
        <w:r w:rsidR="00442EDE">
          <w:rPr>
            <w:noProof/>
            <w:webHidden/>
          </w:rPr>
          <w:t>151</w:t>
        </w:r>
        <w:r w:rsidR="00442EDE">
          <w:rPr>
            <w:noProof/>
            <w:webHidden/>
          </w:rPr>
          <w:fldChar w:fldCharType="end"/>
        </w:r>
      </w:hyperlink>
    </w:p>
    <w:p w14:paraId="42C97A5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4" w:history="1">
        <w:r w:rsidR="00442EDE" w:rsidRPr="00722BA9">
          <w:rPr>
            <w:rStyle w:val="Hyperlink"/>
            <w:noProof/>
          </w:rPr>
          <w:t>Figure 77: Path Changes and Width Changes in Hemming Flanges</w:t>
        </w:r>
        <w:r w:rsidR="00442EDE">
          <w:rPr>
            <w:noProof/>
            <w:webHidden/>
          </w:rPr>
          <w:tab/>
        </w:r>
        <w:r w:rsidR="00442EDE">
          <w:rPr>
            <w:noProof/>
            <w:webHidden/>
          </w:rPr>
          <w:fldChar w:fldCharType="begin"/>
        </w:r>
        <w:r w:rsidR="00442EDE">
          <w:rPr>
            <w:noProof/>
            <w:webHidden/>
          </w:rPr>
          <w:instrText xml:space="preserve"> PAGEREF _Toc38903104 \h </w:instrText>
        </w:r>
        <w:r w:rsidR="00442EDE">
          <w:rPr>
            <w:noProof/>
            <w:webHidden/>
          </w:rPr>
        </w:r>
        <w:r w:rsidR="00442EDE">
          <w:rPr>
            <w:noProof/>
            <w:webHidden/>
          </w:rPr>
          <w:fldChar w:fldCharType="separate"/>
        </w:r>
        <w:r w:rsidR="00442EDE">
          <w:rPr>
            <w:noProof/>
            <w:webHidden/>
          </w:rPr>
          <w:t>152</w:t>
        </w:r>
        <w:r w:rsidR="00442EDE">
          <w:rPr>
            <w:noProof/>
            <w:webHidden/>
          </w:rPr>
          <w:fldChar w:fldCharType="end"/>
        </w:r>
      </w:hyperlink>
    </w:p>
    <w:p w14:paraId="466681B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5" w:history="1">
        <w:r w:rsidR="00442EDE" w:rsidRPr="00722BA9">
          <w:rPr>
            <w:rStyle w:val="Hyperlink"/>
            <w:noProof/>
          </w:rPr>
          <w:t>Figure 78: Adhesive Path Differs from Root Path</w:t>
        </w:r>
        <w:r w:rsidR="00442EDE">
          <w:rPr>
            <w:noProof/>
            <w:webHidden/>
          </w:rPr>
          <w:tab/>
        </w:r>
        <w:r w:rsidR="00442EDE">
          <w:rPr>
            <w:noProof/>
            <w:webHidden/>
          </w:rPr>
          <w:fldChar w:fldCharType="begin"/>
        </w:r>
        <w:r w:rsidR="00442EDE">
          <w:rPr>
            <w:noProof/>
            <w:webHidden/>
          </w:rPr>
          <w:instrText xml:space="preserve"> PAGEREF _Toc38903105 \h </w:instrText>
        </w:r>
        <w:r w:rsidR="00442EDE">
          <w:rPr>
            <w:noProof/>
            <w:webHidden/>
          </w:rPr>
        </w:r>
        <w:r w:rsidR="00442EDE">
          <w:rPr>
            <w:noProof/>
            <w:webHidden/>
          </w:rPr>
          <w:fldChar w:fldCharType="separate"/>
        </w:r>
        <w:r w:rsidR="00442EDE">
          <w:rPr>
            <w:noProof/>
            <w:webHidden/>
          </w:rPr>
          <w:t>152</w:t>
        </w:r>
        <w:r w:rsidR="00442EDE">
          <w:rPr>
            <w:noProof/>
            <w:webHidden/>
          </w:rPr>
          <w:fldChar w:fldCharType="end"/>
        </w:r>
      </w:hyperlink>
    </w:p>
    <w:p w14:paraId="658A3E5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6" w:history="1">
        <w:r w:rsidR="00442EDE" w:rsidRPr="00722BA9">
          <w:rPr>
            <w:rStyle w:val="Hyperlink"/>
            <w:noProof/>
          </w:rPr>
          <w:t>Figure 79: Reinforcements need to be considered as Part of the Inner Panel</w:t>
        </w:r>
        <w:r w:rsidR="00442EDE">
          <w:rPr>
            <w:noProof/>
            <w:webHidden/>
          </w:rPr>
          <w:tab/>
        </w:r>
        <w:r w:rsidR="00442EDE">
          <w:rPr>
            <w:noProof/>
            <w:webHidden/>
          </w:rPr>
          <w:fldChar w:fldCharType="begin"/>
        </w:r>
        <w:r w:rsidR="00442EDE">
          <w:rPr>
            <w:noProof/>
            <w:webHidden/>
          </w:rPr>
          <w:instrText xml:space="preserve"> PAGEREF _Toc38903106 \h </w:instrText>
        </w:r>
        <w:r w:rsidR="00442EDE">
          <w:rPr>
            <w:noProof/>
            <w:webHidden/>
          </w:rPr>
        </w:r>
        <w:r w:rsidR="00442EDE">
          <w:rPr>
            <w:noProof/>
            <w:webHidden/>
          </w:rPr>
          <w:fldChar w:fldCharType="separate"/>
        </w:r>
        <w:r w:rsidR="00442EDE">
          <w:rPr>
            <w:noProof/>
            <w:webHidden/>
          </w:rPr>
          <w:t>152</w:t>
        </w:r>
        <w:r w:rsidR="00442EDE">
          <w:rPr>
            <w:noProof/>
            <w:webHidden/>
          </w:rPr>
          <w:fldChar w:fldCharType="end"/>
        </w:r>
      </w:hyperlink>
    </w:p>
    <w:p w14:paraId="03865DA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7" w:history="1">
        <w:r w:rsidR="00442EDE" w:rsidRPr="00722BA9">
          <w:rPr>
            <w:rStyle w:val="Hyperlink"/>
            <w:noProof/>
          </w:rPr>
          <w:t>Figure 80: Sequence without margin</w:t>
        </w:r>
        <w:r w:rsidR="00442EDE">
          <w:rPr>
            <w:noProof/>
            <w:webHidden/>
          </w:rPr>
          <w:tab/>
        </w:r>
        <w:r w:rsidR="00442EDE">
          <w:rPr>
            <w:noProof/>
            <w:webHidden/>
          </w:rPr>
          <w:fldChar w:fldCharType="begin"/>
        </w:r>
        <w:r w:rsidR="00442EDE">
          <w:rPr>
            <w:noProof/>
            <w:webHidden/>
          </w:rPr>
          <w:instrText xml:space="preserve"> PAGEREF _Toc38903107 \h </w:instrText>
        </w:r>
        <w:r w:rsidR="00442EDE">
          <w:rPr>
            <w:noProof/>
            <w:webHidden/>
          </w:rPr>
        </w:r>
        <w:r w:rsidR="00442EDE">
          <w:rPr>
            <w:noProof/>
            <w:webHidden/>
          </w:rPr>
          <w:fldChar w:fldCharType="separate"/>
        </w:r>
        <w:r w:rsidR="00442EDE">
          <w:rPr>
            <w:noProof/>
            <w:webHidden/>
          </w:rPr>
          <w:t>155</w:t>
        </w:r>
        <w:r w:rsidR="00442EDE">
          <w:rPr>
            <w:noProof/>
            <w:webHidden/>
          </w:rPr>
          <w:fldChar w:fldCharType="end"/>
        </w:r>
      </w:hyperlink>
    </w:p>
    <w:p w14:paraId="54C4C06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8" w:history="1">
        <w:r w:rsidR="00442EDE" w:rsidRPr="00722BA9">
          <w:rPr>
            <w:rStyle w:val="Hyperlink"/>
            <w:noProof/>
          </w:rPr>
          <w:t>Figure 81: Sequence with margin and spacing</w:t>
        </w:r>
        <w:r w:rsidR="00442EDE">
          <w:rPr>
            <w:noProof/>
            <w:webHidden/>
          </w:rPr>
          <w:tab/>
        </w:r>
        <w:r w:rsidR="00442EDE">
          <w:rPr>
            <w:noProof/>
            <w:webHidden/>
          </w:rPr>
          <w:fldChar w:fldCharType="begin"/>
        </w:r>
        <w:r w:rsidR="00442EDE">
          <w:rPr>
            <w:noProof/>
            <w:webHidden/>
          </w:rPr>
          <w:instrText xml:space="preserve"> PAGEREF _Toc38903108 \h </w:instrText>
        </w:r>
        <w:r w:rsidR="00442EDE">
          <w:rPr>
            <w:noProof/>
            <w:webHidden/>
          </w:rPr>
        </w:r>
        <w:r w:rsidR="00442EDE">
          <w:rPr>
            <w:noProof/>
            <w:webHidden/>
          </w:rPr>
          <w:fldChar w:fldCharType="separate"/>
        </w:r>
        <w:r w:rsidR="00442EDE">
          <w:rPr>
            <w:noProof/>
            <w:webHidden/>
          </w:rPr>
          <w:t>155</w:t>
        </w:r>
        <w:r w:rsidR="00442EDE">
          <w:rPr>
            <w:noProof/>
            <w:webHidden/>
          </w:rPr>
          <w:fldChar w:fldCharType="end"/>
        </w:r>
      </w:hyperlink>
    </w:p>
    <w:p w14:paraId="1B15908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09" w:history="1">
        <w:r w:rsidR="00442EDE" w:rsidRPr="00722BA9">
          <w:rPr>
            <w:rStyle w:val="Hyperlink"/>
            <w:noProof/>
          </w:rPr>
          <w:t>Figure 82: Margin relaxation</w:t>
        </w:r>
        <w:r w:rsidR="00442EDE">
          <w:rPr>
            <w:noProof/>
            <w:webHidden/>
          </w:rPr>
          <w:tab/>
        </w:r>
        <w:r w:rsidR="00442EDE">
          <w:rPr>
            <w:noProof/>
            <w:webHidden/>
          </w:rPr>
          <w:fldChar w:fldCharType="begin"/>
        </w:r>
        <w:r w:rsidR="00442EDE">
          <w:rPr>
            <w:noProof/>
            <w:webHidden/>
          </w:rPr>
          <w:instrText xml:space="preserve"> PAGEREF _Toc38903109 \h </w:instrText>
        </w:r>
        <w:r w:rsidR="00442EDE">
          <w:rPr>
            <w:noProof/>
            <w:webHidden/>
          </w:rPr>
        </w:r>
        <w:r w:rsidR="00442EDE">
          <w:rPr>
            <w:noProof/>
            <w:webHidden/>
          </w:rPr>
          <w:fldChar w:fldCharType="separate"/>
        </w:r>
        <w:r w:rsidR="00442EDE">
          <w:rPr>
            <w:noProof/>
            <w:webHidden/>
          </w:rPr>
          <w:t>156</w:t>
        </w:r>
        <w:r w:rsidR="00442EDE">
          <w:rPr>
            <w:noProof/>
            <w:webHidden/>
          </w:rPr>
          <w:fldChar w:fldCharType="end"/>
        </w:r>
      </w:hyperlink>
    </w:p>
    <w:p w14:paraId="25572AF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0" w:history="1">
        <w:r w:rsidR="00442EDE" w:rsidRPr="00722BA9">
          <w:rPr>
            <w:rStyle w:val="Hyperlink"/>
            <w:noProof/>
          </w:rPr>
          <w:t>Figure 83: Spacing relaxation</w:t>
        </w:r>
        <w:r w:rsidR="00442EDE">
          <w:rPr>
            <w:noProof/>
            <w:webHidden/>
          </w:rPr>
          <w:tab/>
        </w:r>
        <w:r w:rsidR="00442EDE">
          <w:rPr>
            <w:noProof/>
            <w:webHidden/>
          </w:rPr>
          <w:fldChar w:fldCharType="begin"/>
        </w:r>
        <w:r w:rsidR="00442EDE">
          <w:rPr>
            <w:noProof/>
            <w:webHidden/>
          </w:rPr>
          <w:instrText xml:space="preserve"> PAGEREF _Toc38903110 \h </w:instrText>
        </w:r>
        <w:r w:rsidR="00442EDE">
          <w:rPr>
            <w:noProof/>
            <w:webHidden/>
          </w:rPr>
        </w:r>
        <w:r w:rsidR="00442EDE">
          <w:rPr>
            <w:noProof/>
            <w:webHidden/>
          </w:rPr>
          <w:fldChar w:fldCharType="separate"/>
        </w:r>
        <w:r w:rsidR="00442EDE">
          <w:rPr>
            <w:noProof/>
            <w:webHidden/>
          </w:rPr>
          <w:t>156</w:t>
        </w:r>
        <w:r w:rsidR="00442EDE">
          <w:rPr>
            <w:noProof/>
            <w:webHidden/>
          </w:rPr>
          <w:fldChar w:fldCharType="end"/>
        </w:r>
      </w:hyperlink>
    </w:p>
    <w:p w14:paraId="1C192DD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1" w:history="1">
        <w:r w:rsidR="00442EDE" w:rsidRPr="00722BA9">
          <w:rPr>
            <w:rStyle w:val="Hyperlink"/>
            <w:noProof/>
          </w:rPr>
          <w:t>Figure 84: Picture of an adhesive face</w:t>
        </w:r>
        <w:r w:rsidR="00442EDE">
          <w:rPr>
            <w:noProof/>
            <w:webHidden/>
          </w:rPr>
          <w:tab/>
        </w:r>
        <w:r w:rsidR="00442EDE">
          <w:rPr>
            <w:noProof/>
            <w:webHidden/>
          </w:rPr>
          <w:fldChar w:fldCharType="begin"/>
        </w:r>
        <w:r w:rsidR="00442EDE">
          <w:rPr>
            <w:noProof/>
            <w:webHidden/>
          </w:rPr>
          <w:instrText xml:space="preserve"> PAGEREF _Toc38903111 \h </w:instrText>
        </w:r>
        <w:r w:rsidR="00442EDE">
          <w:rPr>
            <w:noProof/>
            <w:webHidden/>
          </w:rPr>
        </w:r>
        <w:r w:rsidR="00442EDE">
          <w:rPr>
            <w:noProof/>
            <w:webHidden/>
          </w:rPr>
          <w:fldChar w:fldCharType="separate"/>
        </w:r>
        <w:r w:rsidR="00442EDE">
          <w:rPr>
            <w:noProof/>
            <w:webHidden/>
          </w:rPr>
          <w:t>161</w:t>
        </w:r>
        <w:r w:rsidR="00442ED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32D80D8" w14:textId="77777777" w:rsidR="00442EDE"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38903112" w:history="1">
        <w:r w:rsidR="00442EDE" w:rsidRPr="00E31434">
          <w:rPr>
            <w:rStyle w:val="Hyperlink"/>
            <w:noProof/>
          </w:rPr>
          <w:t xml:space="preserve">Table 1: Nested elements of element </w:t>
        </w:r>
        <w:r w:rsidR="00442EDE" w:rsidRPr="00E31434">
          <w:rPr>
            <w:rStyle w:val="Hyperlink"/>
            <w:rFonts w:ascii="Courier New" w:hAnsi="Courier New" w:cs="Courier New"/>
            <w:i/>
            <w:noProof/>
          </w:rPr>
          <w:t>&lt;xmcf/&gt;</w:t>
        </w:r>
        <w:r w:rsidR="00442EDE">
          <w:rPr>
            <w:noProof/>
            <w:webHidden/>
          </w:rPr>
          <w:tab/>
        </w:r>
        <w:r w:rsidR="00442EDE">
          <w:rPr>
            <w:noProof/>
            <w:webHidden/>
          </w:rPr>
          <w:fldChar w:fldCharType="begin"/>
        </w:r>
        <w:r w:rsidR="00442EDE">
          <w:rPr>
            <w:noProof/>
            <w:webHidden/>
          </w:rPr>
          <w:instrText xml:space="preserve"> PAGEREF _Toc38903112 \h </w:instrText>
        </w:r>
        <w:r w:rsidR="00442EDE">
          <w:rPr>
            <w:noProof/>
            <w:webHidden/>
          </w:rPr>
        </w:r>
        <w:r w:rsidR="00442EDE">
          <w:rPr>
            <w:noProof/>
            <w:webHidden/>
          </w:rPr>
          <w:fldChar w:fldCharType="separate"/>
        </w:r>
        <w:r w:rsidR="00442EDE">
          <w:rPr>
            <w:noProof/>
            <w:webHidden/>
          </w:rPr>
          <w:t>30</w:t>
        </w:r>
        <w:r w:rsidR="00442EDE">
          <w:rPr>
            <w:noProof/>
            <w:webHidden/>
          </w:rPr>
          <w:fldChar w:fldCharType="end"/>
        </w:r>
      </w:hyperlink>
    </w:p>
    <w:p w14:paraId="13B4B45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3" w:history="1">
        <w:r w:rsidR="00442EDE" w:rsidRPr="00E31434">
          <w:rPr>
            <w:rStyle w:val="Hyperlink"/>
            <w:noProof/>
          </w:rPr>
          <w:t>Table 2: XML-specification of</w:t>
        </w:r>
        <w:r w:rsidR="00442EDE" w:rsidRPr="00E31434">
          <w:rPr>
            <w:rStyle w:val="Hyperlink"/>
            <w:i/>
            <w:noProof/>
          </w:rPr>
          <w:t xml:space="preserve"> </w:t>
        </w:r>
        <w:r w:rsidR="00442EDE" w:rsidRPr="00E31434">
          <w:rPr>
            <w:rStyle w:val="Hyperlink"/>
            <w:rFonts w:ascii="Courier New" w:hAnsi="Courier New" w:cs="Courier New"/>
            <w:i/>
            <w:noProof/>
          </w:rPr>
          <w:t>&lt;units/&gt;</w:t>
        </w:r>
        <w:r w:rsidR="00442EDE">
          <w:rPr>
            <w:noProof/>
            <w:webHidden/>
          </w:rPr>
          <w:tab/>
        </w:r>
        <w:r w:rsidR="00442EDE">
          <w:rPr>
            <w:noProof/>
            <w:webHidden/>
          </w:rPr>
          <w:fldChar w:fldCharType="begin"/>
        </w:r>
        <w:r w:rsidR="00442EDE">
          <w:rPr>
            <w:noProof/>
            <w:webHidden/>
          </w:rPr>
          <w:instrText xml:space="preserve"> PAGEREF _Toc38903113 \h </w:instrText>
        </w:r>
        <w:r w:rsidR="00442EDE">
          <w:rPr>
            <w:noProof/>
            <w:webHidden/>
          </w:rPr>
        </w:r>
        <w:r w:rsidR="00442EDE">
          <w:rPr>
            <w:noProof/>
            <w:webHidden/>
          </w:rPr>
          <w:fldChar w:fldCharType="separate"/>
        </w:r>
        <w:r w:rsidR="00442EDE">
          <w:rPr>
            <w:noProof/>
            <w:webHidden/>
          </w:rPr>
          <w:t>31</w:t>
        </w:r>
        <w:r w:rsidR="00442EDE">
          <w:rPr>
            <w:noProof/>
            <w:webHidden/>
          </w:rPr>
          <w:fldChar w:fldCharType="end"/>
        </w:r>
      </w:hyperlink>
    </w:p>
    <w:p w14:paraId="1677273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4" w:history="1">
        <w:r w:rsidR="00442EDE" w:rsidRPr="00E31434">
          <w:rPr>
            <w:rStyle w:val="Hyperlink"/>
            <w:noProof/>
          </w:rPr>
          <w:t xml:space="preserve">Table 3: XML-specification of </w:t>
        </w:r>
        <w:r w:rsidR="00442EDE" w:rsidRPr="00E31434">
          <w:rPr>
            <w:rStyle w:val="Hyperlink"/>
            <w:rFonts w:ascii="Courier New" w:hAnsi="Courier New" w:cs="Courier New"/>
            <w:i/>
            <w:noProof/>
          </w:rPr>
          <w:t>&lt;appdata&gt;</w:t>
        </w:r>
        <w:r w:rsidR="00442EDE">
          <w:rPr>
            <w:noProof/>
            <w:webHidden/>
          </w:rPr>
          <w:tab/>
        </w:r>
        <w:r w:rsidR="00442EDE">
          <w:rPr>
            <w:noProof/>
            <w:webHidden/>
          </w:rPr>
          <w:fldChar w:fldCharType="begin"/>
        </w:r>
        <w:r w:rsidR="00442EDE">
          <w:rPr>
            <w:noProof/>
            <w:webHidden/>
          </w:rPr>
          <w:instrText xml:space="preserve"> PAGEREF _Toc38903114 \h </w:instrText>
        </w:r>
        <w:r w:rsidR="00442EDE">
          <w:rPr>
            <w:noProof/>
            <w:webHidden/>
          </w:rPr>
        </w:r>
        <w:r w:rsidR="00442EDE">
          <w:rPr>
            <w:noProof/>
            <w:webHidden/>
          </w:rPr>
          <w:fldChar w:fldCharType="separate"/>
        </w:r>
        <w:r w:rsidR="00442EDE">
          <w:rPr>
            <w:noProof/>
            <w:webHidden/>
          </w:rPr>
          <w:t>33</w:t>
        </w:r>
        <w:r w:rsidR="00442EDE">
          <w:rPr>
            <w:noProof/>
            <w:webHidden/>
          </w:rPr>
          <w:fldChar w:fldCharType="end"/>
        </w:r>
      </w:hyperlink>
    </w:p>
    <w:p w14:paraId="7428A9B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5" w:history="1">
        <w:r w:rsidR="00442EDE" w:rsidRPr="00E31434">
          <w:rPr>
            <w:rStyle w:val="Hyperlink"/>
            <w:noProof/>
          </w:rPr>
          <w:t xml:space="preserve">Table 4: XML-specification of element </w:t>
        </w:r>
        <w:r w:rsidR="00442EDE" w:rsidRPr="00E31434">
          <w:rPr>
            <w:rStyle w:val="Hyperlink"/>
            <w:rFonts w:ascii="Courier New" w:hAnsi="Courier New" w:cs="Courier New"/>
            <w:i/>
            <w:noProof/>
          </w:rPr>
          <w:t>&lt;femdata/&gt;</w:t>
        </w:r>
        <w:r w:rsidR="00442EDE">
          <w:rPr>
            <w:noProof/>
            <w:webHidden/>
          </w:rPr>
          <w:tab/>
        </w:r>
        <w:r w:rsidR="00442EDE">
          <w:rPr>
            <w:noProof/>
            <w:webHidden/>
          </w:rPr>
          <w:fldChar w:fldCharType="begin"/>
        </w:r>
        <w:r w:rsidR="00442EDE">
          <w:rPr>
            <w:noProof/>
            <w:webHidden/>
          </w:rPr>
          <w:instrText xml:space="preserve"> PAGEREF _Toc38903115 \h </w:instrText>
        </w:r>
        <w:r w:rsidR="00442EDE">
          <w:rPr>
            <w:noProof/>
            <w:webHidden/>
          </w:rPr>
        </w:r>
        <w:r w:rsidR="00442EDE">
          <w:rPr>
            <w:noProof/>
            <w:webHidden/>
          </w:rPr>
          <w:fldChar w:fldCharType="separate"/>
        </w:r>
        <w:r w:rsidR="00442EDE">
          <w:rPr>
            <w:noProof/>
            <w:webHidden/>
          </w:rPr>
          <w:t>35</w:t>
        </w:r>
        <w:r w:rsidR="00442EDE">
          <w:rPr>
            <w:noProof/>
            <w:webHidden/>
          </w:rPr>
          <w:fldChar w:fldCharType="end"/>
        </w:r>
      </w:hyperlink>
    </w:p>
    <w:p w14:paraId="5702F26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6" w:history="1">
        <w:r w:rsidR="00442EDE" w:rsidRPr="00E31434">
          <w:rPr>
            <w:rStyle w:val="Hyperlink"/>
            <w:noProof/>
          </w:rPr>
          <w:t xml:space="preserve">Table 5: Nested elements of the child element of </w:t>
        </w:r>
        <w:r w:rsidR="00442EDE" w:rsidRPr="00E31434">
          <w:rPr>
            <w:rStyle w:val="Hyperlink"/>
            <w:rFonts w:ascii="Courier New" w:hAnsi="Courier New" w:cs="Courier New"/>
            <w:i/>
            <w:noProof/>
          </w:rPr>
          <w:t>&lt;femdata/&gt;</w:t>
        </w:r>
        <w:r w:rsidR="00442EDE">
          <w:rPr>
            <w:noProof/>
            <w:webHidden/>
          </w:rPr>
          <w:tab/>
        </w:r>
        <w:r w:rsidR="00442EDE">
          <w:rPr>
            <w:noProof/>
            <w:webHidden/>
          </w:rPr>
          <w:fldChar w:fldCharType="begin"/>
        </w:r>
        <w:r w:rsidR="00442EDE">
          <w:rPr>
            <w:noProof/>
            <w:webHidden/>
          </w:rPr>
          <w:instrText xml:space="preserve"> PAGEREF _Toc38903116 \h </w:instrText>
        </w:r>
        <w:r w:rsidR="00442EDE">
          <w:rPr>
            <w:noProof/>
            <w:webHidden/>
          </w:rPr>
        </w:r>
        <w:r w:rsidR="00442EDE">
          <w:rPr>
            <w:noProof/>
            <w:webHidden/>
          </w:rPr>
          <w:fldChar w:fldCharType="separate"/>
        </w:r>
        <w:r w:rsidR="00442EDE">
          <w:rPr>
            <w:noProof/>
            <w:webHidden/>
          </w:rPr>
          <w:t>35</w:t>
        </w:r>
        <w:r w:rsidR="00442EDE">
          <w:rPr>
            <w:noProof/>
            <w:webHidden/>
          </w:rPr>
          <w:fldChar w:fldCharType="end"/>
        </w:r>
      </w:hyperlink>
    </w:p>
    <w:p w14:paraId="2719F9B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7" w:history="1">
        <w:r w:rsidR="00442EDE" w:rsidRPr="00E31434">
          <w:rPr>
            <w:rStyle w:val="Hyperlink"/>
            <w:noProof/>
          </w:rPr>
          <w:t xml:space="preserve">Table 6: Attributes of element </w:t>
        </w:r>
        <w:r w:rsidR="00442EDE" w:rsidRPr="00E31434">
          <w:rPr>
            <w:rStyle w:val="Hyperlink"/>
            <w:rFonts w:ascii="Courier New" w:hAnsi="Courier New" w:cs="Courier New"/>
            <w:i/>
            <w:noProof/>
          </w:rPr>
          <w:t>&lt;connection_group/&gt;</w:t>
        </w:r>
        <w:r w:rsidR="00442EDE">
          <w:rPr>
            <w:noProof/>
            <w:webHidden/>
          </w:rPr>
          <w:tab/>
        </w:r>
        <w:r w:rsidR="00442EDE">
          <w:rPr>
            <w:noProof/>
            <w:webHidden/>
          </w:rPr>
          <w:fldChar w:fldCharType="begin"/>
        </w:r>
        <w:r w:rsidR="00442EDE">
          <w:rPr>
            <w:noProof/>
            <w:webHidden/>
          </w:rPr>
          <w:instrText xml:space="preserve"> PAGEREF _Toc38903117 \h </w:instrText>
        </w:r>
        <w:r w:rsidR="00442EDE">
          <w:rPr>
            <w:noProof/>
            <w:webHidden/>
          </w:rPr>
        </w:r>
        <w:r w:rsidR="00442EDE">
          <w:rPr>
            <w:noProof/>
            <w:webHidden/>
          </w:rPr>
          <w:fldChar w:fldCharType="separate"/>
        </w:r>
        <w:r w:rsidR="00442EDE">
          <w:rPr>
            <w:noProof/>
            <w:webHidden/>
          </w:rPr>
          <w:t>36</w:t>
        </w:r>
        <w:r w:rsidR="00442EDE">
          <w:rPr>
            <w:noProof/>
            <w:webHidden/>
          </w:rPr>
          <w:fldChar w:fldCharType="end"/>
        </w:r>
      </w:hyperlink>
    </w:p>
    <w:p w14:paraId="2A8D9FF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8" w:history="1">
        <w:r w:rsidR="00442EDE" w:rsidRPr="00E31434">
          <w:rPr>
            <w:rStyle w:val="Hyperlink"/>
            <w:noProof/>
          </w:rPr>
          <w:t xml:space="preserve">Table 7: Nested elements of element </w:t>
        </w:r>
        <w:r w:rsidR="00442EDE" w:rsidRPr="00E31434">
          <w:rPr>
            <w:rStyle w:val="Hyperlink"/>
            <w:rFonts w:ascii="Courier New" w:hAnsi="Courier New" w:cs="Courier New"/>
            <w:i/>
            <w:noProof/>
          </w:rPr>
          <w:t>&lt;connection_group/&gt;</w:t>
        </w:r>
        <w:r w:rsidR="00442EDE">
          <w:rPr>
            <w:noProof/>
            <w:webHidden/>
          </w:rPr>
          <w:tab/>
        </w:r>
        <w:r w:rsidR="00442EDE">
          <w:rPr>
            <w:noProof/>
            <w:webHidden/>
          </w:rPr>
          <w:fldChar w:fldCharType="begin"/>
        </w:r>
        <w:r w:rsidR="00442EDE">
          <w:rPr>
            <w:noProof/>
            <w:webHidden/>
          </w:rPr>
          <w:instrText xml:space="preserve"> PAGEREF _Toc38903118 \h </w:instrText>
        </w:r>
        <w:r w:rsidR="00442EDE">
          <w:rPr>
            <w:noProof/>
            <w:webHidden/>
          </w:rPr>
        </w:r>
        <w:r w:rsidR="00442EDE">
          <w:rPr>
            <w:noProof/>
            <w:webHidden/>
          </w:rPr>
          <w:fldChar w:fldCharType="separate"/>
        </w:r>
        <w:r w:rsidR="00442EDE">
          <w:rPr>
            <w:noProof/>
            <w:webHidden/>
          </w:rPr>
          <w:t>36</w:t>
        </w:r>
        <w:r w:rsidR="00442EDE">
          <w:rPr>
            <w:noProof/>
            <w:webHidden/>
          </w:rPr>
          <w:fldChar w:fldCharType="end"/>
        </w:r>
      </w:hyperlink>
    </w:p>
    <w:p w14:paraId="163ED9A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19" w:history="1">
        <w:r w:rsidR="00442EDE" w:rsidRPr="00E31434">
          <w:rPr>
            <w:rStyle w:val="Hyperlink"/>
            <w:noProof/>
          </w:rPr>
          <w:t xml:space="preserve">Table 8: Nested elements of </w:t>
        </w:r>
        <w:r w:rsidR="00442EDE" w:rsidRPr="00E31434">
          <w:rPr>
            <w:rStyle w:val="Hyperlink"/>
            <w:rFonts w:ascii="Courier New" w:hAnsi="Courier New" w:cs="Courier New"/>
            <w:i/>
            <w:noProof/>
          </w:rPr>
          <w:t>&lt;connected_to&gt;</w:t>
        </w:r>
        <w:r w:rsidR="00442EDE">
          <w:rPr>
            <w:noProof/>
            <w:webHidden/>
          </w:rPr>
          <w:tab/>
        </w:r>
        <w:r w:rsidR="00442EDE">
          <w:rPr>
            <w:noProof/>
            <w:webHidden/>
          </w:rPr>
          <w:fldChar w:fldCharType="begin"/>
        </w:r>
        <w:r w:rsidR="00442EDE">
          <w:rPr>
            <w:noProof/>
            <w:webHidden/>
          </w:rPr>
          <w:instrText xml:space="preserve"> PAGEREF _Toc38903119 \h </w:instrText>
        </w:r>
        <w:r w:rsidR="00442EDE">
          <w:rPr>
            <w:noProof/>
            <w:webHidden/>
          </w:rPr>
        </w:r>
        <w:r w:rsidR="00442EDE">
          <w:rPr>
            <w:noProof/>
            <w:webHidden/>
          </w:rPr>
          <w:fldChar w:fldCharType="separate"/>
        </w:r>
        <w:r w:rsidR="00442EDE">
          <w:rPr>
            <w:noProof/>
            <w:webHidden/>
          </w:rPr>
          <w:t>36</w:t>
        </w:r>
        <w:r w:rsidR="00442EDE">
          <w:rPr>
            <w:noProof/>
            <w:webHidden/>
          </w:rPr>
          <w:fldChar w:fldCharType="end"/>
        </w:r>
      </w:hyperlink>
    </w:p>
    <w:p w14:paraId="0431302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0" w:history="1">
        <w:r w:rsidR="00442EDE" w:rsidRPr="00E31434">
          <w:rPr>
            <w:rStyle w:val="Hyperlink"/>
            <w:noProof/>
          </w:rPr>
          <w:t xml:space="preserve">Table 9: Attributes of element </w:t>
        </w:r>
        <w:r w:rsidR="00442EDE" w:rsidRPr="00E31434">
          <w:rPr>
            <w:rStyle w:val="Hyperlink"/>
            <w:rFonts w:ascii="Courier New" w:hAnsi="Courier New" w:cs="Courier New"/>
            <w:i/>
            <w:noProof/>
          </w:rPr>
          <w:t>&lt;part/&gt;</w:t>
        </w:r>
        <w:r w:rsidR="00442EDE">
          <w:rPr>
            <w:noProof/>
            <w:webHidden/>
          </w:rPr>
          <w:tab/>
        </w:r>
        <w:r w:rsidR="00442EDE">
          <w:rPr>
            <w:noProof/>
            <w:webHidden/>
          </w:rPr>
          <w:fldChar w:fldCharType="begin"/>
        </w:r>
        <w:r w:rsidR="00442EDE">
          <w:rPr>
            <w:noProof/>
            <w:webHidden/>
          </w:rPr>
          <w:instrText xml:space="preserve"> PAGEREF _Toc38903120 \h </w:instrText>
        </w:r>
        <w:r w:rsidR="00442EDE">
          <w:rPr>
            <w:noProof/>
            <w:webHidden/>
          </w:rPr>
        </w:r>
        <w:r w:rsidR="00442EDE">
          <w:rPr>
            <w:noProof/>
            <w:webHidden/>
          </w:rPr>
          <w:fldChar w:fldCharType="separate"/>
        </w:r>
        <w:r w:rsidR="00442EDE">
          <w:rPr>
            <w:noProof/>
            <w:webHidden/>
          </w:rPr>
          <w:t>37</w:t>
        </w:r>
        <w:r w:rsidR="00442EDE">
          <w:rPr>
            <w:noProof/>
            <w:webHidden/>
          </w:rPr>
          <w:fldChar w:fldCharType="end"/>
        </w:r>
      </w:hyperlink>
    </w:p>
    <w:p w14:paraId="6E119A3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1" w:history="1">
        <w:r w:rsidR="00442EDE" w:rsidRPr="00E31434">
          <w:rPr>
            <w:rStyle w:val="Hyperlink"/>
            <w:noProof/>
          </w:rPr>
          <w:t xml:space="preserve">Table 10: Attributes of element </w:t>
        </w:r>
        <w:r w:rsidR="00442EDE" w:rsidRPr="00E31434">
          <w:rPr>
            <w:rStyle w:val="Hyperlink"/>
            <w:rFonts w:ascii="Courier New" w:hAnsi="Courier New" w:cs="Courier New"/>
            <w:i/>
            <w:noProof/>
          </w:rPr>
          <w:t>&lt;assy/&gt;</w:t>
        </w:r>
        <w:r w:rsidR="00442EDE">
          <w:rPr>
            <w:noProof/>
            <w:webHidden/>
          </w:rPr>
          <w:tab/>
        </w:r>
        <w:r w:rsidR="00442EDE">
          <w:rPr>
            <w:noProof/>
            <w:webHidden/>
          </w:rPr>
          <w:fldChar w:fldCharType="begin"/>
        </w:r>
        <w:r w:rsidR="00442EDE">
          <w:rPr>
            <w:noProof/>
            <w:webHidden/>
          </w:rPr>
          <w:instrText xml:space="preserve"> PAGEREF _Toc38903121 \h </w:instrText>
        </w:r>
        <w:r w:rsidR="00442EDE">
          <w:rPr>
            <w:noProof/>
            <w:webHidden/>
          </w:rPr>
        </w:r>
        <w:r w:rsidR="00442EDE">
          <w:rPr>
            <w:noProof/>
            <w:webHidden/>
          </w:rPr>
          <w:fldChar w:fldCharType="separate"/>
        </w:r>
        <w:r w:rsidR="00442EDE">
          <w:rPr>
            <w:noProof/>
            <w:webHidden/>
          </w:rPr>
          <w:t>38</w:t>
        </w:r>
        <w:r w:rsidR="00442EDE">
          <w:rPr>
            <w:noProof/>
            <w:webHidden/>
          </w:rPr>
          <w:fldChar w:fldCharType="end"/>
        </w:r>
      </w:hyperlink>
    </w:p>
    <w:p w14:paraId="345528F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2" w:history="1">
        <w:r w:rsidR="00442EDE" w:rsidRPr="00E31434">
          <w:rPr>
            <w:rStyle w:val="Hyperlink"/>
            <w:noProof/>
          </w:rPr>
          <w:t xml:space="preserve">Table 11: Nested elements of </w:t>
        </w:r>
        <w:r w:rsidR="00442EDE" w:rsidRPr="00E31434">
          <w:rPr>
            <w:rStyle w:val="Hyperlink"/>
            <w:rFonts w:ascii="Courier New" w:hAnsi="Courier New" w:cs="Courier New"/>
            <w:i/>
            <w:noProof/>
          </w:rPr>
          <w:t>&lt;stacking&gt;</w:t>
        </w:r>
        <w:r w:rsidR="00442EDE">
          <w:rPr>
            <w:noProof/>
            <w:webHidden/>
          </w:rPr>
          <w:tab/>
        </w:r>
        <w:r w:rsidR="00442EDE">
          <w:rPr>
            <w:noProof/>
            <w:webHidden/>
          </w:rPr>
          <w:fldChar w:fldCharType="begin"/>
        </w:r>
        <w:r w:rsidR="00442EDE">
          <w:rPr>
            <w:noProof/>
            <w:webHidden/>
          </w:rPr>
          <w:instrText xml:space="preserve"> PAGEREF _Toc38903122 \h </w:instrText>
        </w:r>
        <w:r w:rsidR="00442EDE">
          <w:rPr>
            <w:noProof/>
            <w:webHidden/>
          </w:rPr>
        </w:r>
        <w:r w:rsidR="00442EDE">
          <w:rPr>
            <w:noProof/>
            <w:webHidden/>
          </w:rPr>
          <w:fldChar w:fldCharType="separate"/>
        </w:r>
        <w:r w:rsidR="00442EDE">
          <w:rPr>
            <w:noProof/>
            <w:webHidden/>
          </w:rPr>
          <w:t>39</w:t>
        </w:r>
        <w:r w:rsidR="00442EDE">
          <w:rPr>
            <w:noProof/>
            <w:webHidden/>
          </w:rPr>
          <w:fldChar w:fldCharType="end"/>
        </w:r>
      </w:hyperlink>
    </w:p>
    <w:p w14:paraId="4211333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3" w:history="1">
        <w:r w:rsidR="00442EDE" w:rsidRPr="00E31434">
          <w:rPr>
            <w:rStyle w:val="Hyperlink"/>
            <w:noProof/>
          </w:rPr>
          <w:t>Table 12: Attributes of &lt;stacking&gt;</w:t>
        </w:r>
        <w:r w:rsidR="00442EDE">
          <w:rPr>
            <w:noProof/>
            <w:webHidden/>
          </w:rPr>
          <w:tab/>
        </w:r>
        <w:r w:rsidR="00442EDE">
          <w:rPr>
            <w:noProof/>
            <w:webHidden/>
          </w:rPr>
          <w:fldChar w:fldCharType="begin"/>
        </w:r>
        <w:r w:rsidR="00442EDE">
          <w:rPr>
            <w:noProof/>
            <w:webHidden/>
          </w:rPr>
          <w:instrText xml:space="preserve"> PAGEREF _Toc38903123 \h </w:instrText>
        </w:r>
        <w:r w:rsidR="00442EDE">
          <w:rPr>
            <w:noProof/>
            <w:webHidden/>
          </w:rPr>
        </w:r>
        <w:r w:rsidR="00442EDE">
          <w:rPr>
            <w:noProof/>
            <w:webHidden/>
          </w:rPr>
          <w:fldChar w:fldCharType="separate"/>
        </w:r>
        <w:r w:rsidR="00442EDE">
          <w:rPr>
            <w:noProof/>
            <w:webHidden/>
          </w:rPr>
          <w:t>39</w:t>
        </w:r>
        <w:r w:rsidR="00442EDE">
          <w:rPr>
            <w:noProof/>
            <w:webHidden/>
          </w:rPr>
          <w:fldChar w:fldCharType="end"/>
        </w:r>
      </w:hyperlink>
    </w:p>
    <w:p w14:paraId="28E6BA9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4" w:history="1">
        <w:r w:rsidR="00442EDE" w:rsidRPr="00E31434">
          <w:rPr>
            <w:rStyle w:val="Hyperlink"/>
            <w:noProof/>
          </w:rPr>
          <w:t>Table 13: Attributes of &lt;level&gt;</w:t>
        </w:r>
        <w:r w:rsidR="00442EDE">
          <w:rPr>
            <w:noProof/>
            <w:webHidden/>
          </w:rPr>
          <w:tab/>
        </w:r>
        <w:r w:rsidR="00442EDE">
          <w:rPr>
            <w:noProof/>
            <w:webHidden/>
          </w:rPr>
          <w:fldChar w:fldCharType="begin"/>
        </w:r>
        <w:r w:rsidR="00442EDE">
          <w:rPr>
            <w:noProof/>
            <w:webHidden/>
          </w:rPr>
          <w:instrText xml:space="preserve"> PAGEREF _Toc38903124 \h </w:instrText>
        </w:r>
        <w:r w:rsidR="00442EDE">
          <w:rPr>
            <w:noProof/>
            <w:webHidden/>
          </w:rPr>
        </w:r>
        <w:r w:rsidR="00442EDE">
          <w:rPr>
            <w:noProof/>
            <w:webHidden/>
          </w:rPr>
          <w:fldChar w:fldCharType="separate"/>
        </w:r>
        <w:r w:rsidR="00442EDE">
          <w:rPr>
            <w:noProof/>
            <w:webHidden/>
          </w:rPr>
          <w:t>40</w:t>
        </w:r>
        <w:r w:rsidR="00442EDE">
          <w:rPr>
            <w:noProof/>
            <w:webHidden/>
          </w:rPr>
          <w:fldChar w:fldCharType="end"/>
        </w:r>
      </w:hyperlink>
    </w:p>
    <w:p w14:paraId="36921FF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5" w:history="1">
        <w:r w:rsidR="00442EDE" w:rsidRPr="00E31434">
          <w:rPr>
            <w:rStyle w:val="Hyperlink"/>
            <w:noProof/>
          </w:rPr>
          <w:t xml:space="preserve">Table 14: Nested elements of element </w:t>
        </w:r>
        <w:r w:rsidR="00442EDE" w:rsidRPr="00E31434">
          <w:rPr>
            <w:rStyle w:val="Hyperlink"/>
            <w:rFonts w:ascii="Courier New" w:hAnsi="Courier New" w:cs="Courier New"/>
            <w:i/>
            <w:noProof/>
          </w:rPr>
          <w:t>&lt;contact_list/&gt;</w:t>
        </w:r>
        <w:r w:rsidR="00442EDE">
          <w:rPr>
            <w:noProof/>
            <w:webHidden/>
          </w:rPr>
          <w:tab/>
        </w:r>
        <w:r w:rsidR="00442EDE">
          <w:rPr>
            <w:noProof/>
            <w:webHidden/>
          </w:rPr>
          <w:fldChar w:fldCharType="begin"/>
        </w:r>
        <w:r w:rsidR="00442EDE">
          <w:rPr>
            <w:noProof/>
            <w:webHidden/>
          </w:rPr>
          <w:instrText xml:space="preserve"> PAGEREF _Toc38903125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1EE1BF3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6" w:history="1">
        <w:r w:rsidR="00442EDE" w:rsidRPr="00E31434">
          <w:rPr>
            <w:rStyle w:val="Hyperlink"/>
            <w:noProof/>
          </w:rPr>
          <w:t xml:space="preserve">Table 15: Nested elements of element </w:t>
        </w:r>
        <w:r w:rsidR="00442EDE" w:rsidRPr="00E31434">
          <w:rPr>
            <w:rStyle w:val="Hyperlink"/>
            <w:rFonts w:ascii="Courier New" w:hAnsi="Courier New" w:cs="Courier New"/>
            <w:i/>
            <w:noProof/>
          </w:rPr>
          <w:t>&lt;contact/&gt;</w:t>
        </w:r>
        <w:r w:rsidR="00442EDE">
          <w:rPr>
            <w:noProof/>
            <w:webHidden/>
          </w:rPr>
          <w:tab/>
        </w:r>
        <w:r w:rsidR="00442EDE">
          <w:rPr>
            <w:noProof/>
            <w:webHidden/>
          </w:rPr>
          <w:fldChar w:fldCharType="begin"/>
        </w:r>
        <w:r w:rsidR="00442EDE">
          <w:rPr>
            <w:noProof/>
            <w:webHidden/>
          </w:rPr>
          <w:instrText xml:space="preserve"> PAGEREF _Toc38903126 \h </w:instrText>
        </w:r>
        <w:r w:rsidR="00442EDE">
          <w:rPr>
            <w:noProof/>
            <w:webHidden/>
          </w:rPr>
        </w:r>
        <w:r w:rsidR="00442EDE">
          <w:rPr>
            <w:noProof/>
            <w:webHidden/>
          </w:rPr>
          <w:fldChar w:fldCharType="separate"/>
        </w:r>
        <w:r w:rsidR="00442EDE">
          <w:rPr>
            <w:noProof/>
            <w:webHidden/>
          </w:rPr>
          <w:t>42</w:t>
        </w:r>
        <w:r w:rsidR="00442EDE">
          <w:rPr>
            <w:noProof/>
            <w:webHidden/>
          </w:rPr>
          <w:fldChar w:fldCharType="end"/>
        </w:r>
      </w:hyperlink>
    </w:p>
    <w:p w14:paraId="5570A0E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7" w:history="1">
        <w:r w:rsidR="00442EDE" w:rsidRPr="00E31434">
          <w:rPr>
            <w:rStyle w:val="Hyperlink"/>
            <w:noProof/>
          </w:rPr>
          <w:t xml:space="preserve">Table 16: Attributes of element </w:t>
        </w:r>
        <w:r w:rsidR="00442EDE" w:rsidRPr="00E31434">
          <w:rPr>
            <w:rStyle w:val="Hyperlink"/>
            <w:rFonts w:ascii="Courier New" w:hAnsi="Courier New" w:cs="Courier New"/>
            <w:i/>
            <w:noProof/>
          </w:rPr>
          <w:t>&lt;partner/&gt;</w:t>
        </w:r>
        <w:r w:rsidR="00442EDE">
          <w:rPr>
            <w:noProof/>
            <w:webHidden/>
          </w:rPr>
          <w:tab/>
        </w:r>
        <w:r w:rsidR="00442EDE">
          <w:rPr>
            <w:noProof/>
            <w:webHidden/>
          </w:rPr>
          <w:fldChar w:fldCharType="begin"/>
        </w:r>
        <w:r w:rsidR="00442EDE">
          <w:rPr>
            <w:noProof/>
            <w:webHidden/>
          </w:rPr>
          <w:instrText xml:space="preserve"> PAGEREF _Toc38903127 \h </w:instrText>
        </w:r>
        <w:r w:rsidR="00442EDE">
          <w:rPr>
            <w:noProof/>
            <w:webHidden/>
          </w:rPr>
        </w:r>
        <w:r w:rsidR="00442EDE">
          <w:rPr>
            <w:noProof/>
            <w:webHidden/>
          </w:rPr>
          <w:fldChar w:fldCharType="separate"/>
        </w:r>
        <w:r w:rsidR="00442EDE">
          <w:rPr>
            <w:noProof/>
            <w:webHidden/>
          </w:rPr>
          <w:t>43</w:t>
        </w:r>
        <w:r w:rsidR="00442EDE">
          <w:rPr>
            <w:noProof/>
            <w:webHidden/>
          </w:rPr>
          <w:fldChar w:fldCharType="end"/>
        </w:r>
      </w:hyperlink>
    </w:p>
    <w:p w14:paraId="5CDA940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8" w:history="1">
        <w:r w:rsidR="00442EDE" w:rsidRPr="00E31434">
          <w:rPr>
            <w:rStyle w:val="Hyperlink"/>
            <w:noProof/>
          </w:rPr>
          <w:t xml:space="preserve">Table 17: Attributes of element </w:t>
        </w:r>
        <w:r w:rsidR="00442EDE" w:rsidRPr="00E31434">
          <w:rPr>
            <w:rStyle w:val="Hyperlink"/>
            <w:rFonts w:ascii="Courier New" w:hAnsi="Courier New" w:cs="Courier New"/>
            <w:i/>
            <w:noProof/>
          </w:rPr>
          <w:t>&lt;coefficients/&gt;</w:t>
        </w:r>
        <w:r w:rsidR="00442EDE">
          <w:rPr>
            <w:noProof/>
            <w:webHidden/>
          </w:rPr>
          <w:tab/>
        </w:r>
        <w:r w:rsidR="00442EDE">
          <w:rPr>
            <w:noProof/>
            <w:webHidden/>
          </w:rPr>
          <w:fldChar w:fldCharType="begin"/>
        </w:r>
        <w:r w:rsidR="00442EDE">
          <w:rPr>
            <w:noProof/>
            <w:webHidden/>
          </w:rPr>
          <w:instrText xml:space="preserve"> PAGEREF _Toc38903128 \h </w:instrText>
        </w:r>
        <w:r w:rsidR="00442EDE">
          <w:rPr>
            <w:noProof/>
            <w:webHidden/>
          </w:rPr>
        </w:r>
        <w:r w:rsidR="00442EDE">
          <w:rPr>
            <w:noProof/>
            <w:webHidden/>
          </w:rPr>
          <w:fldChar w:fldCharType="separate"/>
        </w:r>
        <w:r w:rsidR="00442EDE">
          <w:rPr>
            <w:noProof/>
            <w:webHidden/>
          </w:rPr>
          <w:t>43</w:t>
        </w:r>
        <w:r w:rsidR="00442EDE">
          <w:rPr>
            <w:noProof/>
            <w:webHidden/>
          </w:rPr>
          <w:fldChar w:fldCharType="end"/>
        </w:r>
      </w:hyperlink>
    </w:p>
    <w:p w14:paraId="486E2BB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29" w:history="1">
        <w:r w:rsidR="00442EDE" w:rsidRPr="00E31434">
          <w:rPr>
            <w:rStyle w:val="Hyperlink"/>
            <w:noProof/>
          </w:rPr>
          <w:t xml:space="preserve">Table 18: Nested elements of element </w:t>
        </w:r>
        <w:r w:rsidR="00442EDE" w:rsidRPr="00E31434">
          <w:rPr>
            <w:rStyle w:val="Hyperlink"/>
            <w:rFonts w:ascii="Courier New" w:hAnsi="Courier New" w:cs="Courier New"/>
            <w:i/>
            <w:noProof/>
          </w:rPr>
          <w:t>&lt;connection_list&gt;</w:t>
        </w:r>
        <w:r w:rsidR="00442EDE">
          <w:rPr>
            <w:noProof/>
            <w:webHidden/>
          </w:rPr>
          <w:tab/>
        </w:r>
        <w:r w:rsidR="00442EDE">
          <w:rPr>
            <w:noProof/>
            <w:webHidden/>
          </w:rPr>
          <w:fldChar w:fldCharType="begin"/>
        </w:r>
        <w:r w:rsidR="00442EDE">
          <w:rPr>
            <w:noProof/>
            <w:webHidden/>
          </w:rPr>
          <w:instrText xml:space="preserve"> PAGEREF _Toc38903129 \h </w:instrText>
        </w:r>
        <w:r w:rsidR="00442EDE">
          <w:rPr>
            <w:noProof/>
            <w:webHidden/>
          </w:rPr>
        </w:r>
        <w:r w:rsidR="00442EDE">
          <w:rPr>
            <w:noProof/>
            <w:webHidden/>
          </w:rPr>
          <w:fldChar w:fldCharType="separate"/>
        </w:r>
        <w:r w:rsidR="00442EDE">
          <w:rPr>
            <w:noProof/>
            <w:webHidden/>
          </w:rPr>
          <w:t>44</w:t>
        </w:r>
        <w:r w:rsidR="00442EDE">
          <w:rPr>
            <w:noProof/>
            <w:webHidden/>
          </w:rPr>
          <w:fldChar w:fldCharType="end"/>
        </w:r>
      </w:hyperlink>
    </w:p>
    <w:p w14:paraId="458FA40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0" w:history="1">
        <w:r w:rsidR="00442EDE" w:rsidRPr="00E31434">
          <w:rPr>
            <w:rStyle w:val="Hyperlink"/>
            <w:noProof/>
          </w:rPr>
          <w:t xml:space="preserve">Table 19: Nested elements of element </w:t>
        </w:r>
        <w:r w:rsidR="00442EDE" w:rsidRPr="00E31434">
          <w:rPr>
            <w:rStyle w:val="Hyperlink"/>
            <w:rFonts w:ascii="Courier New" w:hAnsi="Courier New" w:cs="Courier New"/>
            <w:i/>
            <w:noProof/>
          </w:rPr>
          <w:t>&lt;custom_attributes_list/&gt;</w:t>
        </w:r>
        <w:r w:rsidR="00442EDE">
          <w:rPr>
            <w:noProof/>
            <w:webHidden/>
          </w:rPr>
          <w:tab/>
        </w:r>
        <w:r w:rsidR="00442EDE">
          <w:rPr>
            <w:noProof/>
            <w:webHidden/>
          </w:rPr>
          <w:fldChar w:fldCharType="begin"/>
        </w:r>
        <w:r w:rsidR="00442EDE">
          <w:rPr>
            <w:noProof/>
            <w:webHidden/>
          </w:rPr>
          <w:instrText xml:space="preserve"> PAGEREF _Toc38903130 \h </w:instrText>
        </w:r>
        <w:r w:rsidR="00442EDE">
          <w:rPr>
            <w:noProof/>
            <w:webHidden/>
          </w:rPr>
        </w:r>
        <w:r w:rsidR="00442EDE">
          <w:rPr>
            <w:noProof/>
            <w:webHidden/>
          </w:rPr>
          <w:fldChar w:fldCharType="separate"/>
        </w:r>
        <w:r w:rsidR="00442EDE">
          <w:rPr>
            <w:noProof/>
            <w:webHidden/>
          </w:rPr>
          <w:t>48</w:t>
        </w:r>
        <w:r w:rsidR="00442EDE">
          <w:rPr>
            <w:noProof/>
            <w:webHidden/>
          </w:rPr>
          <w:fldChar w:fldCharType="end"/>
        </w:r>
      </w:hyperlink>
    </w:p>
    <w:p w14:paraId="32959D1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1" w:history="1">
        <w:r w:rsidR="00442EDE" w:rsidRPr="00E31434">
          <w:rPr>
            <w:rStyle w:val="Hyperlink"/>
            <w:noProof/>
          </w:rPr>
          <w:t xml:space="preserve">Table 20: Attributes of </w:t>
        </w:r>
        <w:r w:rsidR="00442EDE" w:rsidRPr="00E31434">
          <w:rPr>
            <w:rStyle w:val="Hyperlink"/>
            <w:rFonts w:ascii="Courier New" w:hAnsi="Courier New" w:cs="Courier New"/>
            <w:i/>
            <w:noProof/>
          </w:rPr>
          <w:t>&lt;custom_attributes/&gt;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_Toc38903131 \h </w:instrText>
        </w:r>
        <w:r w:rsidR="00442EDE">
          <w:rPr>
            <w:noProof/>
            <w:webHidden/>
          </w:rPr>
        </w:r>
        <w:r w:rsidR="00442EDE">
          <w:rPr>
            <w:noProof/>
            <w:webHidden/>
          </w:rPr>
          <w:fldChar w:fldCharType="separate"/>
        </w:r>
        <w:r w:rsidR="00442EDE">
          <w:rPr>
            <w:noProof/>
            <w:webHidden/>
          </w:rPr>
          <w:t>48</w:t>
        </w:r>
        <w:r w:rsidR="00442EDE">
          <w:rPr>
            <w:noProof/>
            <w:webHidden/>
          </w:rPr>
          <w:fldChar w:fldCharType="end"/>
        </w:r>
      </w:hyperlink>
    </w:p>
    <w:p w14:paraId="30B8DD7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2" w:history="1">
        <w:r w:rsidR="00442EDE" w:rsidRPr="00E31434">
          <w:rPr>
            <w:rStyle w:val="Hyperlink"/>
            <w:noProof/>
          </w:rPr>
          <w:t xml:space="preserve">Table 21: Nested elements of element </w:t>
        </w:r>
        <w:r w:rsidR="00442EDE" w:rsidRPr="00E31434">
          <w:rPr>
            <w:rStyle w:val="Hyperlink"/>
            <w:rFonts w:ascii="Courier New" w:hAnsi="Courier New" w:cs="Courier New"/>
            <w:i/>
            <w:noProof/>
          </w:rPr>
          <w:t>&lt;custom_attributes/&gt;</w:t>
        </w:r>
        <w:r w:rsidR="00442EDE">
          <w:rPr>
            <w:noProof/>
            <w:webHidden/>
          </w:rPr>
          <w:tab/>
        </w:r>
        <w:r w:rsidR="00442EDE">
          <w:rPr>
            <w:noProof/>
            <w:webHidden/>
          </w:rPr>
          <w:fldChar w:fldCharType="begin"/>
        </w:r>
        <w:r w:rsidR="00442EDE">
          <w:rPr>
            <w:noProof/>
            <w:webHidden/>
          </w:rPr>
          <w:instrText xml:space="preserve"> PAGEREF _Toc38903132 \h </w:instrText>
        </w:r>
        <w:r w:rsidR="00442EDE">
          <w:rPr>
            <w:noProof/>
            <w:webHidden/>
          </w:rPr>
        </w:r>
        <w:r w:rsidR="00442EDE">
          <w:rPr>
            <w:noProof/>
            <w:webHidden/>
          </w:rPr>
          <w:fldChar w:fldCharType="separate"/>
        </w:r>
        <w:r w:rsidR="00442EDE">
          <w:rPr>
            <w:noProof/>
            <w:webHidden/>
          </w:rPr>
          <w:t>49</w:t>
        </w:r>
        <w:r w:rsidR="00442EDE">
          <w:rPr>
            <w:noProof/>
            <w:webHidden/>
          </w:rPr>
          <w:fldChar w:fldCharType="end"/>
        </w:r>
      </w:hyperlink>
    </w:p>
    <w:p w14:paraId="3F15E59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3" w:history="1">
        <w:r w:rsidR="00442EDE" w:rsidRPr="00E31434">
          <w:rPr>
            <w:rStyle w:val="Hyperlink"/>
            <w:noProof/>
          </w:rPr>
          <w:t xml:space="preserve">Table 22: Attributes of </w:t>
        </w:r>
        <w:r w:rsidR="00442EDE" w:rsidRPr="00E31434">
          <w:rPr>
            <w:rStyle w:val="Hyperlink"/>
            <w:rFonts w:ascii="Courier New" w:hAnsi="Courier New" w:cs="Courier New"/>
            <w:i/>
            <w:noProof/>
          </w:rPr>
          <w:t>&lt;string/&gt;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_Toc38903133 \h </w:instrText>
        </w:r>
        <w:r w:rsidR="00442EDE">
          <w:rPr>
            <w:noProof/>
            <w:webHidden/>
          </w:rPr>
        </w:r>
        <w:r w:rsidR="00442EDE">
          <w:rPr>
            <w:noProof/>
            <w:webHidden/>
          </w:rPr>
          <w:fldChar w:fldCharType="separate"/>
        </w:r>
        <w:r w:rsidR="00442EDE">
          <w:rPr>
            <w:noProof/>
            <w:webHidden/>
          </w:rPr>
          <w:t>49</w:t>
        </w:r>
        <w:r w:rsidR="00442EDE">
          <w:rPr>
            <w:noProof/>
            <w:webHidden/>
          </w:rPr>
          <w:fldChar w:fldCharType="end"/>
        </w:r>
      </w:hyperlink>
    </w:p>
    <w:p w14:paraId="4615C23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4" w:history="1">
        <w:r w:rsidR="00442EDE" w:rsidRPr="00E31434">
          <w:rPr>
            <w:rStyle w:val="Hyperlink"/>
            <w:noProof/>
          </w:rPr>
          <w:t xml:space="preserve">Table 23: Attributes of </w:t>
        </w:r>
        <w:r w:rsidR="00442EDE" w:rsidRPr="00E31434">
          <w:rPr>
            <w:rStyle w:val="Hyperlink"/>
            <w:rFonts w:ascii="Courier New" w:hAnsi="Courier New" w:cs="Courier New"/>
            <w:i/>
            <w:noProof/>
          </w:rPr>
          <w:t>&lt;real/&gt;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_Toc38903134 \h </w:instrText>
        </w:r>
        <w:r w:rsidR="00442EDE">
          <w:rPr>
            <w:noProof/>
            <w:webHidden/>
          </w:rPr>
        </w:r>
        <w:r w:rsidR="00442EDE">
          <w:rPr>
            <w:noProof/>
            <w:webHidden/>
          </w:rPr>
          <w:fldChar w:fldCharType="separate"/>
        </w:r>
        <w:r w:rsidR="00442EDE">
          <w:rPr>
            <w:noProof/>
            <w:webHidden/>
          </w:rPr>
          <w:t>49</w:t>
        </w:r>
        <w:r w:rsidR="00442EDE">
          <w:rPr>
            <w:noProof/>
            <w:webHidden/>
          </w:rPr>
          <w:fldChar w:fldCharType="end"/>
        </w:r>
      </w:hyperlink>
    </w:p>
    <w:p w14:paraId="4BC9D66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5" w:history="1">
        <w:r w:rsidR="00442EDE" w:rsidRPr="00E31434">
          <w:rPr>
            <w:rStyle w:val="Hyperlink"/>
            <w:noProof/>
          </w:rPr>
          <w:t xml:space="preserve">Table 24: Attributes of </w:t>
        </w:r>
        <w:r w:rsidR="00442EDE" w:rsidRPr="00E31434">
          <w:rPr>
            <w:rStyle w:val="Hyperlink"/>
            <w:rFonts w:ascii="Courier New" w:hAnsi="Courier New" w:cs="Courier New"/>
            <w:i/>
            <w:noProof/>
          </w:rPr>
          <w:t>&lt;integer/&gt;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_Toc38903135 \h </w:instrText>
        </w:r>
        <w:r w:rsidR="00442EDE">
          <w:rPr>
            <w:noProof/>
            <w:webHidden/>
          </w:rPr>
        </w:r>
        <w:r w:rsidR="00442EDE">
          <w:rPr>
            <w:noProof/>
            <w:webHidden/>
          </w:rPr>
          <w:fldChar w:fldCharType="separate"/>
        </w:r>
        <w:r w:rsidR="00442EDE">
          <w:rPr>
            <w:noProof/>
            <w:webHidden/>
          </w:rPr>
          <w:t>49</w:t>
        </w:r>
        <w:r w:rsidR="00442EDE">
          <w:rPr>
            <w:noProof/>
            <w:webHidden/>
          </w:rPr>
          <w:fldChar w:fldCharType="end"/>
        </w:r>
      </w:hyperlink>
    </w:p>
    <w:p w14:paraId="193346B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6" w:history="1">
        <w:r w:rsidR="00442EDE" w:rsidRPr="00E31434">
          <w:rPr>
            <w:rStyle w:val="Hyperlink"/>
            <w:noProof/>
          </w:rPr>
          <w:t xml:space="preserve">Table 25: Attributes of </w:t>
        </w:r>
        <w:r w:rsidR="00442EDE" w:rsidRPr="00E31434">
          <w:rPr>
            <w:rStyle w:val="Hyperlink"/>
            <w:rFonts w:ascii="Courier New" w:hAnsi="Courier New" w:cs="Courier New"/>
            <w:i/>
            <w:noProof/>
          </w:rPr>
          <w:t>&lt;string_list/&gt;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_Toc38903136 \h </w:instrText>
        </w:r>
        <w:r w:rsidR="00442EDE">
          <w:rPr>
            <w:noProof/>
            <w:webHidden/>
          </w:rPr>
        </w:r>
        <w:r w:rsidR="00442EDE">
          <w:rPr>
            <w:noProof/>
            <w:webHidden/>
          </w:rPr>
          <w:fldChar w:fldCharType="separate"/>
        </w:r>
        <w:r w:rsidR="00442EDE">
          <w:rPr>
            <w:noProof/>
            <w:webHidden/>
          </w:rPr>
          <w:t>49</w:t>
        </w:r>
        <w:r w:rsidR="00442EDE">
          <w:rPr>
            <w:noProof/>
            <w:webHidden/>
          </w:rPr>
          <w:fldChar w:fldCharType="end"/>
        </w:r>
      </w:hyperlink>
    </w:p>
    <w:p w14:paraId="5F2CF31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7" w:history="1">
        <w:r w:rsidR="00442EDE" w:rsidRPr="00E31434">
          <w:rPr>
            <w:rStyle w:val="Hyperlink"/>
            <w:noProof/>
          </w:rPr>
          <w:t xml:space="preserve">Table 26: Attributes of </w:t>
        </w:r>
        <w:r w:rsidR="00442EDE" w:rsidRPr="00E31434">
          <w:rPr>
            <w:rStyle w:val="Hyperlink"/>
            <w:rFonts w:ascii="Courier New" w:hAnsi="Courier New" w:cs="Courier New"/>
            <w:i/>
            <w:noProof/>
          </w:rPr>
          <w:t>&lt;value/&gt;</w:t>
        </w:r>
        <w:r w:rsidR="00442EDE" w:rsidRPr="00E31434">
          <w:rPr>
            <w:rStyle w:val="Hyperlink"/>
            <w:noProof/>
          </w:rPr>
          <w:t xml:space="preserve"> element inside &lt;</w:t>
        </w:r>
        <w:r w:rsidR="00442EDE" w:rsidRPr="00E31434">
          <w:rPr>
            <w:rStyle w:val="Hyperlink"/>
            <w:rFonts w:ascii="Courier New" w:hAnsi="Courier New" w:cs="Courier New"/>
            <w:i/>
            <w:noProof/>
          </w:rPr>
          <w:t>string_list</w:t>
        </w:r>
        <w:r w:rsidR="00442EDE" w:rsidRPr="00E31434">
          <w:rPr>
            <w:rStyle w:val="Hyperlink"/>
            <w:noProof/>
          </w:rPr>
          <w:t>/&gt;</w:t>
        </w:r>
        <w:r w:rsidR="00442EDE">
          <w:rPr>
            <w:noProof/>
            <w:webHidden/>
          </w:rPr>
          <w:tab/>
        </w:r>
        <w:r w:rsidR="00442EDE">
          <w:rPr>
            <w:noProof/>
            <w:webHidden/>
          </w:rPr>
          <w:fldChar w:fldCharType="begin"/>
        </w:r>
        <w:r w:rsidR="00442EDE">
          <w:rPr>
            <w:noProof/>
            <w:webHidden/>
          </w:rPr>
          <w:instrText xml:space="preserve"> PAGEREF _Toc38903137 \h </w:instrText>
        </w:r>
        <w:r w:rsidR="00442EDE">
          <w:rPr>
            <w:noProof/>
            <w:webHidden/>
          </w:rPr>
        </w:r>
        <w:r w:rsidR="00442EDE">
          <w:rPr>
            <w:noProof/>
            <w:webHidden/>
          </w:rPr>
          <w:fldChar w:fldCharType="separate"/>
        </w:r>
        <w:r w:rsidR="00442EDE">
          <w:rPr>
            <w:noProof/>
            <w:webHidden/>
          </w:rPr>
          <w:t>50</w:t>
        </w:r>
        <w:r w:rsidR="00442EDE">
          <w:rPr>
            <w:noProof/>
            <w:webHidden/>
          </w:rPr>
          <w:fldChar w:fldCharType="end"/>
        </w:r>
      </w:hyperlink>
    </w:p>
    <w:p w14:paraId="5A77531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8" w:history="1">
        <w:r w:rsidR="00442EDE" w:rsidRPr="00E31434">
          <w:rPr>
            <w:rStyle w:val="Hyperlink"/>
            <w:noProof/>
          </w:rPr>
          <w:t xml:space="preserve">Table 27: Attributes of </w:t>
        </w:r>
        <w:r w:rsidR="00442EDE" w:rsidRPr="00E31434">
          <w:rPr>
            <w:rStyle w:val="Hyperlink"/>
            <w:rFonts w:ascii="Courier New" w:hAnsi="Courier New" w:cs="Courier New"/>
            <w:i/>
            <w:noProof/>
          </w:rPr>
          <w:t>&lt;real_list/&gt;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_Toc38903138 \h </w:instrText>
        </w:r>
        <w:r w:rsidR="00442EDE">
          <w:rPr>
            <w:noProof/>
            <w:webHidden/>
          </w:rPr>
        </w:r>
        <w:r w:rsidR="00442EDE">
          <w:rPr>
            <w:noProof/>
            <w:webHidden/>
          </w:rPr>
          <w:fldChar w:fldCharType="separate"/>
        </w:r>
        <w:r w:rsidR="00442EDE">
          <w:rPr>
            <w:noProof/>
            <w:webHidden/>
          </w:rPr>
          <w:t>50</w:t>
        </w:r>
        <w:r w:rsidR="00442EDE">
          <w:rPr>
            <w:noProof/>
            <w:webHidden/>
          </w:rPr>
          <w:fldChar w:fldCharType="end"/>
        </w:r>
      </w:hyperlink>
    </w:p>
    <w:p w14:paraId="2EBB4BA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39" w:history="1">
        <w:r w:rsidR="00442EDE" w:rsidRPr="00E31434">
          <w:rPr>
            <w:rStyle w:val="Hyperlink"/>
            <w:noProof/>
          </w:rPr>
          <w:t xml:space="preserve">Table 28: Attributes of </w:t>
        </w:r>
        <w:r w:rsidR="00442EDE" w:rsidRPr="00E31434">
          <w:rPr>
            <w:rStyle w:val="Hyperlink"/>
            <w:rFonts w:ascii="Courier New" w:hAnsi="Courier New" w:cs="Courier New"/>
            <w:i/>
            <w:noProof/>
          </w:rPr>
          <w:t>&lt;value&gt;</w:t>
        </w:r>
        <w:r w:rsidR="00442EDE" w:rsidRPr="00E31434">
          <w:rPr>
            <w:rStyle w:val="Hyperlink"/>
            <w:noProof/>
          </w:rPr>
          <w:t xml:space="preserve"> element inside &lt;</w:t>
        </w:r>
        <w:r w:rsidR="00442EDE" w:rsidRPr="00E31434">
          <w:rPr>
            <w:rStyle w:val="Hyperlink"/>
            <w:rFonts w:ascii="Courier New" w:hAnsi="Courier New" w:cs="Courier New"/>
            <w:i/>
            <w:noProof/>
          </w:rPr>
          <w:t>real_list</w:t>
        </w:r>
        <w:r w:rsidR="00442EDE" w:rsidRPr="00E31434">
          <w:rPr>
            <w:rStyle w:val="Hyperlink"/>
            <w:noProof/>
          </w:rPr>
          <w:t>/&gt;</w:t>
        </w:r>
        <w:r w:rsidR="00442EDE">
          <w:rPr>
            <w:noProof/>
            <w:webHidden/>
          </w:rPr>
          <w:tab/>
        </w:r>
        <w:r w:rsidR="00442EDE">
          <w:rPr>
            <w:noProof/>
            <w:webHidden/>
          </w:rPr>
          <w:fldChar w:fldCharType="begin"/>
        </w:r>
        <w:r w:rsidR="00442EDE">
          <w:rPr>
            <w:noProof/>
            <w:webHidden/>
          </w:rPr>
          <w:instrText xml:space="preserve"> PAGEREF _Toc38903139 \h </w:instrText>
        </w:r>
        <w:r w:rsidR="00442EDE">
          <w:rPr>
            <w:noProof/>
            <w:webHidden/>
          </w:rPr>
        </w:r>
        <w:r w:rsidR="00442EDE">
          <w:rPr>
            <w:noProof/>
            <w:webHidden/>
          </w:rPr>
          <w:fldChar w:fldCharType="separate"/>
        </w:r>
        <w:r w:rsidR="00442EDE">
          <w:rPr>
            <w:noProof/>
            <w:webHidden/>
          </w:rPr>
          <w:t>50</w:t>
        </w:r>
        <w:r w:rsidR="00442EDE">
          <w:rPr>
            <w:noProof/>
            <w:webHidden/>
          </w:rPr>
          <w:fldChar w:fldCharType="end"/>
        </w:r>
      </w:hyperlink>
    </w:p>
    <w:p w14:paraId="62515B1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0" w:history="1">
        <w:r w:rsidR="00442EDE" w:rsidRPr="00E31434">
          <w:rPr>
            <w:rStyle w:val="Hyperlink"/>
            <w:noProof/>
          </w:rPr>
          <w:t xml:space="preserve">Table 29: Attributes of </w:t>
        </w:r>
        <w:r w:rsidR="00442EDE" w:rsidRPr="00E31434">
          <w:rPr>
            <w:rStyle w:val="Hyperlink"/>
            <w:rFonts w:ascii="Courier New" w:hAnsi="Courier New" w:cs="Courier New"/>
            <w:i/>
            <w:noProof/>
          </w:rPr>
          <w:t>&lt;int_list/&gt;</w:t>
        </w:r>
        <w:r w:rsidR="00442EDE" w:rsidRPr="00E31434">
          <w:rPr>
            <w:rStyle w:val="Hyperlink"/>
            <w:noProof/>
          </w:rPr>
          <w:t xml:space="preserve"> element</w:t>
        </w:r>
        <w:r w:rsidR="00442EDE">
          <w:rPr>
            <w:noProof/>
            <w:webHidden/>
          </w:rPr>
          <w:tab/>
        </w:r>
        <w:r w:rsidR="00442EDE">
          <w:rPr>
            <w:noProof/>
            <w:webHidden/>
          </w:rPr>
          <w:fldChar w:fldCharType="begin"/>
        </w:r>
        <w:r w:rsidR="00442EDE">
          <w:rPr>
            <w:noProof/>
            <w:webHidden/>
          </w:rPr>
          <w:instrText xml:space="preserve"> PAGEREF _Toc38903140 \h </w:instrText>
        </w:r>
        <w:r w:rsidR="00442EDE">
          <w:rPr>
            <w:noProof/>
            <w:webHidden/>
          </w:rPr>
        </w:r>
        <w:r w:rsidR="00442EDE">
          <w:rPr>
            <w:noProof/>
            <w:webHidden/>
          </w:rPr>
          <w:fldChar w:fldCharType="separate"/>
        </w:r>
        <w:r w:rsidR="00442EDE">
          <w:rPr>
            <w:noProof/>
            <w:webHidden/>
          </w:rPr>
          <w:t>50</w:t>
        </w:r>
        <w:r w:rsidR="00442EDE">
          <w:rPr>
            <w:noProof/>
            <w:webHidden/>
          </w:rPr>
          <w:fldChar w:fldCharType="end"/>
        </w:r>
      </w:hyperlink>
    </w:p>
    <w:p w14:paraId="662182D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1" w:history="1">
        <w:r w:rsidR="00442EDE" w:rsidRPr="00E31434">
          <w:rPr>
            <w:rStyle w:val="Hyperlink"/>
            <w:noProof/>
          </w:rPr>
          <w:t xml:space="preserve">Table 30: Attributes of </w:t>
        </w:r>
        <w:r w:rsidR="00442EDE" w:rsidRPr="00E31434">
          <w:rPr>
            <w:rStyle w:val="Hyperlink"/>
            <w:rFonts w:ascii="Courier New" w:hAnsi="Courier New" w:cs="Courier New"/>
            <w:i/>
            <w:noProof/>
          </w:rPr>
          <w:t>&lt;value/&gt;</w:t>
        </w:r>
        <w:r w:rsidR="00442EDE" w:rsidRPr="00E31434">
          <w:rPr>
            <w:rStyle w:val="Hyperlink"/>
            <w:noProof/>
          </w:rPr>
          <w:t xml:space="preserve"> element inside &lt;</w:t>
        </w:r>
        <w:r w:rsidR="00442EDE" w:rsidRPr="00E31434">
          <w:rPr>
            <w:rStyle w:val="Hyperlink"/>
            <w:rFonts w:ascii="Courier New" w:hAnsi="Courier New" w:cs="Courier New"/>
            <w:i/>
            <w:noProof/>
          </w:rPr>
          <w:t>real_list/</w:t>
        </w:r>
        <w:r w:rsidR="00442EDE" w:rsidRPr="00E31434">
          <w:rPr>
            <w:rStyle w:val="Hyperlink"/>
            <w:noProof/>
          </w:rPr>
          <w:t>&gt;</w:t>
        </w:r>
        <w:r w:rsidR="00442EDE">
          <w:rPr>
            <w:noProof/>
            <w:webHidden/>
          </w:rPr>
          <w:tab/>
        </w:r>
        <w:r w:rsidR="00442EDE">
          <w:rPr>
            <w:noProof/>
            <w:webHidden/>
          </w:rPr>
          <w:fldChar w:fldCharType="begin"/>
        </w:r>
        <w:r w:rsidR="00442EDE">
          <w:rPr>
            <w:noProof/>
            <w:webHidden/>
          </w:rPr>
          <w:instrText xml:space="preserve"> PAGEREF _Toc38903141 \h </w:instrText>
        </w:r>
        <w:r w:rsidR="00442EDE">
          <w:rPr>
            <w:noProof/>
            <w:webHidden/>
          </w:rPr>
        </w:r>
        <w:r w:rsidR="00442EDE">
          <w:rPr>
            <w:noProof/>
            <w:webHidden/>
          </w:rPr>
          <w:fldChar w:fldCharType="separate"/>
        </w:r>
        <w:r w:rsidR="00442EDE">
          <w:rPr>
            <w:noProof/>
            <w:webHidden/>
          </w:rPr>
          <w:t>50</w:t>
        </w:r>
        <w:r w:rsidR="00442EDE">
          <w:rPr>
            <w:noProof/>
            <w:webHidden/>
          </w:rPr>
          <w:fldChar w:fldCharType="end"/>
        </w:r>
      </w:hyperlink>
    </w:p>
    <w:p w14:paraId="2EA6208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2" w:history="1">
        <w:r w:rsidR="00442EDE" w:rsidRPr="00E31434">
          <w:rPr>
            <w:rStyle w:val="Hyperlink"/>
            <w:noProof/>
          </w:rPr>
          <w:t xml:space="preserve">Table 31: Attributes of element </w:t>
        </w:r>
        <w:r w:rsidR="00442EDE" w:rsidRPr="00E31434">
          <w:rPr>
            <w:rStyle w:val="Hyperlink"/>
            <w:rFonts w:ascii="Courier New" w:hAnsi="Courier New" w:cs="Courier New"/>
            <w:i/>
            <w:noProof/>
          </w:rPr>
          <w:t>&lt;connection_0d/&gt;</w:t>
        </w:r>
        <w:r w:rsidR="00442EDE">
          <w:rPr>
            <w:noProof/>
            <w:webHidden/>
          </w:rPr>
          <w:tab/>
        </w:r>
        <w:r w:rsidR="00442EDE">
          <w:rPr>
            <w:noProof/>
            <w:webHidden/>
          </w:rPr>
          <w:fldChar w:fldCharType="begin"/>
        </w:r>
        <w:r w:rsidR="00442EDE">
          <w:rPr>
            <w:noProof/>
            <w:webHidden/>
          </w:rPr>
          <w:instrText xml:space="preserve"> PAGEREF _Toc38903142 \h </w:instrText>
        </w:r>
        <w:r w:rsidR="00442EDE">
          <w:rPr>
            <w:noProof/>
            <w:webHidden/>
          </w:rPr>
        </w:r>
        <w:r w:rsidR="00442EDE">
          <w:rPr>
            <w:noProof/>
            <w:webHidden/>
          </w:rPr>
          <w:fldChar w:fldCharType="separate"/>
        </w:r>
        <w:r w:rsidR="00442EDE">
          <w:rPr>
            <w:noProof/>
            <w:webHidden/>
          </w:rPr>
          <w:t>54</w:t>
        </w:r>
        <w:r w:rsidR="00442EDE">
          <w:rPr>
            <w:noProof/>
            <w:webHidden/>
          </w:rPr>
          <w:fldChar w:fldCharType="end"/>
        </w:r>
      </w:hyperlink>
    </w:p>
    <w:p w14:paraId="363A45B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3" w:history="1">
        <w:r w:rsidR="00442EDE" w:rsidRPr="00E31434">
          <w:rPr>
            <w:rStyle w:val="Hyperlink"/>
            <w:noProof/>
          </w:rPr>
          <w:t xml:space="preserve">Table 32: Text values of element </w:t>
        </w:r>
        <w:r w:rsidR="00442EDE" w:rsidRPr="00E31434">
          <w:rPr>
            <w:rStyle w:val="Hyperlink"/>
            <w:rFonts w:ascii="Courier New" w:hAnsi="Courier New" w:cs="Courier New"/>
            <w:noProof/>
          </w:rPr>
          <w:t>&lt;loc&gt;</w:t>
        </w:r>
        <w:r w:rsidR="00442EDE">
          <w:rPr>
            <w:noProof/>
            <w:webHidden/>
          </w:rPr>
          <w:tab/>
        </w:r>
        <w:r w:rsidR="00442EDE">
          <w:rPr>
            <w:noProof/>
            <w:webHidden/>
          </w:rPr>
          <w:fldChar w:fldCharType="begin"/>
        </w:r>
        <w:r w:rsidR="00442EDE">
          <w:rPr>
            <w:noProof/>
            <w:webHidden/>
          </w:rPr>
          <w:instrText xml:space="preserve"> PAGEREF _Toc38903143 \h </w:instrText>
        </w:r>
        <w:r w:rsidR="00442EDE">
          <w:rPr>
            <w:noProof/>
            <w:webHidden/>
          </w:rPr>
        </w:r>
        <w:r w:rsidR="00442EDE">
          <w:rPr>
            <w:noProof/>
            <w:webHidden/>
          </w:rPr>
          <w:fldChar w:fldCharType="separate"/>
        </w:r>
        <w:r w:rsidR="00442EDE">
          <w:rPr>
            <w:noProof/>
            <w:webHidden/>
          </w:rPr>
          <w:t>55</w:t>
        </w:r>
        <w:r w:rsidR="00442EDE">
          <w:rPr>
            <w:noProof/>
            <w:webHidden/>
          </w:rPr>
          <w:fldChar w:fldCharType="end"/>
        </w:r>
      </w:hyperlink>
    </w:p>
    <w:p w14:paraId="749053B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4" w:history="1">
        <w:r w:rsidR="00442EDE" w:rsidRPr="00E31434">
          <w:rPr>
            <w:rStyle w:val="Hyperlink"/>
            <w:noProof/>
          </w:rPr>
          <w:t xml:space="preserve">Table 33: Attributes of elements </w:t>
        </w:r>
        <w:r w:rsidR="00442EDE" w:rsidRPr="00E31434">
          <w:rPr>
            <w:rStyle w:val="Hyperlink"/>
            <w:rFonts w:ascii="Courier New" w:hAnsi="Courier New" w:cs="Courier New"/>
            <w:i/>
            <w:noProof/>
            <w:highlight w:val="white"/>
          </w:rPr>
          <w:t>&lt;normal_direction</w:t>
        </w:r>
        <w:r w:rsidR="00442EDE" w:rsidRPr="00E31434">
          <w:rPr>
            <w:rStyle w:val="Hyperlink"/>
            <w:rFonts w:ascii="Courier New" w:hAnsi="Courier New" w:cs="Courier New"/>
            <w:i/>
            <w:noProof/>
          </w:rPr>
          <w:t>/&gt;</w:t>
        </w:r>
        <w:r w:rsidR="00442EDE" w:rsidRPr="00E31434">
          <w:rPr>
            <w:rStyle w:val="Hyperlink"/>
            <w:noProof/>
          </w:rPr>
          <w:t xml:space="preserve"> &amp; </w:t>
        </w:r>
        <w:r w:rsidR="00442EDE" w:rsidRPr="00E31434">
          <w:rPr>
            <w:rStyle w:val="Hyperlink"/>
            <w:rFonts w:ascii="Courier New" w:hAnsi="Courier New" w:cs="Courier New"/>
            <w:i/>
            <w:noProof/>
            <w:highlight w:val="white"/>
          </w:rPr>
          <w:t>&lt;tangential_direction</w:t>
        </w:r>
        <w:r w:rsidR="00442EDE" w:rsidRPr="00E31434">
          <w:rPr>
            <w:rStyle w:val="Hyperlink"/>
            <w:rFonts w:ascii="Courier New" w:hAnsi="Courier New" w:cs="Courier New"/>
            <w:i/>
            <w:noProof/>
          </w:rPr>
          <w:t>/&gt;</w:t>
        </w:r>
        <w:r w:rsidR="00442EDE">
          <w:rPr>
            <w:noProof/>
            <w:webHidden/>
          </w:rPr>
          <w:tab/>
        </w:r>
        <w:r w:rsidR="00442EDE">
          <w:rPr>
            <w:noProof/>
            <w:webHidden/>
          </w:rPr>
          <w:fldChar w:fldCharType="begin"/>
        </w:r>
        <w:r w:rsidR="00442EDE">
          <w:rPr>
            <w:noProof/>
            <w:webHidden/>
          </w:rPr>
          <w:instrText xml:space="preserve"> PAGEREF _Toc38903144 \h </w:instrText>
        </w:r>
        <w:r w:rsidR="00442EDE">
          <w:rPr>
            <w:noProof/>
            <w:webHidden/>
          </w:rPr>
        </w:r>
        <w:r w:rsidR="00442EDE">
          <w:rPr>
            <w:noProof/>
            <w:webHidden/>
          </w:rPr>
          <w:fldChar w:fldCharType="separate"/>
        </w:r>
        <w:r w:rsidR="00442EDE">
          <w:rPr>
            <w:noProof/>
            <w:webHidden/>
          </w:rPr>
          <w:t>55</w:t>
        </w:r>
        <w:r w:rsidR="00442EDE">
          <w:rPr>
            <w:noProof/>
            <w:webHidden/>
          </w:rPr>
          <w:fldChar w:fldCharType="end"/>
        </w:r>
      </w:hyperlink>
    </w:p>
    <w:p w14:paraId="5FE7969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5" w:history="1">
        <w:r w:rsidR="00442EDE" w:rsidRPr="00E31434">
          <w:rPr>
            <w:rStyle w:val="Hyperlink"/>
            <w:noProof/>
          </w:rPr>
          <w:t xml:space="preserve">Table 34: Nested elements of element </w:t>
        </w:r>
        <w:r w:rsidR="00442EDE" w:rsidRPr="00E31434">
          <w:rPr>
            <w:rStyle w:val="Hyperlink"/>
            <w:rFonts w:ascii="Courier New" w:hAnsi="Courier New" w:cs="Courier New"/>
            <w:i/>
            <w:noProof/>
          </w:rPr>
          <w:t>&lt;connection_0d/&gt;</w:t>
        </w:r>
        <w:r w:rsidR="00442EDE">
          <w:rPr>
            <w:noProof/>
            <w:webHidden/>
          </w:rPr>
          <w:tab/>
        </w:r>
        <w:r w:rsidR="00442EDE">
          <w:rPr>
            <w:noProof/>
            <w:webHidden/>
          </w:rPr>
          <w:fldChar w:fldCharType="begin"/>
        </w:r>
        <w:r w:rsidR="00442EDE">
          <w:rPr>
            <w:noProof/>
            <w:webHidden/>
          </w:rPr>
          <w:instrText xml:space="preserve"> PAGEREF _Toc38903145 \h </w:instrText>
        </w:r>
        <w:r w:rsidR="00442EDE">
          <w:rPr>
            <w:noProof/>
            <w:webHidden/>
          </w:rPr>
        </w:r>
        <w:r w:rsidR="00442EDE">
          <w:rPr>
            <w:noProof/>
            <w:webHidden/>
          </w:rPr>
          <w:fldChar w:fldCharType="separate"/>
        </w:r>
        <w:r w:rsidR="00442EDE">
          <w:rPr>
            <w:noProof/>
            <w:webHidden/>
          </w:rPr>
          <w:t>56</w:t>
        </w:r>
        <w:r w:rsidR="00442EDE">
          <w:rPr>
            <w:noProof/>
            <w:webHidden/>
          </w:rPr>
          <w:fldChar w:fldCharType="end"/>
        </w:r>
      </w:hyperlink>
    </w:p>
    <w:p w14:paraId="5288672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6" w:history="1">
        <w:r w:rsidR="00442EDE" w:rsidRPr="00E31434">
          <w:rPr>
            <w:rStyle w:val="Hyperlink"/>
            <w:noProof/>
          </w:rPr>
          <w:t>Table 35: Nested elements of</w:t>
        </w:r>
        <w:r w:rsidR="00442EDE" w:rsidRPr="00E31434">
          <w:rPr>
            <w:rStyle w:val="Hyperlink"/>
            <w:rFonts w:ascii="Courier New" w:hAnsi="Courier New" w:cs="Courier New"/>
            <w:i/>
            <w:noProof/>
          </w:rPr>
          <w:t xml:space="preserve"> &lt;connection_0d/&gt;</w:t>
        </w:r>
        <w:r w:rsidR="00442EDE" w:rsidRPr="00E31434">
          <w:rPr>
            <w:rStyle w:val="Hyperlink"/>
            <w:rFonts w:cstheme="minorHAnsi"/>
            <w:noProof/>
          </w:rPr>
          <w:t xml:space="preserve"> for </w:t>
        </w:r>
        <w:r w:rsidR="00442EDE" w:rsidRPr="00E31434">
          <w:rPr>
            <w:rStyle w:val="Hyperlink"/>
            <w:rFonts w:ascii="Courier New" w:hAnsi="Courier New" w:cs="Courier New"/>
            <w:i/>
            <w:noProof/>
          </w:rPr>
          <w:t>&lt;spotweld/&gt;</w:t>
        </w:r>
        <w:r w:rsidR="00442EDE">
          <w:rPr>
            <w:noProof/>
            <w:webHidden/>
          </w:rPr>
          <w:tab/>
        </w:r>
        <w:r w:rsidR="00442EDE">
          <w:rPr>
            <w:noProof/>
            <w:webHidden/>
          </w:rPr>
          <w:fldChar w:fldCharType="begin"/>
        </w:r>
        <w:r w:rsidR="00442EDE">
          <w:rPr>
            <w:noProof/>
            <w:webHidden/>
          </w:rPr>
          <w:instrText xml:space="preserve"> PAGEREF _Toc38903146 \h </w:instrText>
        </w:r>
        <w:r w:rsidR="00442EDE">
          <w:rPr>
            <w:noProof/>
            <w:webHidden/>
          </w:rPr>
        </w:r>
        <w:r w:rsidR="00442EDE">
          <w:rPr>
            <w:noProof/>
            <w:webHidden/>
          </w:rPr>
          <w:fldChar w:fldCharType="separate"/>
        </w:r>
        <w:r w:rsidR="00442EDE">
          <w:rPr>
            <w:noProof/>
            <w:webHidden/>
          </w:rPr>
          <w:t>57</w:t>
        </w:r>
        <w:r w:rsidR="00442EDE">
          <w:rPr>
            <w:noProof/>
            <w:webHidden/>
          </w:rPr>
          <w:fldChar w:fldCharType="end"/>
        </w:r>
      </w:hyperlink>
    </w:p>
    <w:p w14:paraId="55EB517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7" w:history="1">
        <w:r w:rsidR="00442EDE" w:rsidRPr="00E31434">
          <w:rPr>
            <w:rStyle w:val="Hyperlink"/>
            <w:noProof/>
          </w:rPr>
          <w:t>Table 36: Attributes of element</w:t>
        </w:r>
        <w:r w:rsidR="00442EDE" w:rsidRPr="00E31434">
          <w:rPr>
            <w:rStyle w:val="Hyperlink"/>
            <w:rFonts w:ascii="Courier New" w:hAnsi="Courier New" w:cs="Courier New"/>
            <w:i/>
            <w:noProof/>
          </w:rPr>
          <w:t>&lt;spotweld/&gt;</w:t>
        </w:r>
        <w:r w:rsidR="00442EDE">
          <w:rPr>
            <w:noProof/>
            <w:webHidden/>
          </w:rPr>
          <w:tab/>
        </w:r>
        <w:r w:rsidR="00442EDE">
          <w:rPr>
            <w:noProof/>
            <w:webHidden/>
          </w:rPr>
          <w:fldChar w:fldCharType="begin"/>
        </w:r>
        <w:r w:rsidR="00442EDE">
          <w:rPr>
            <w:noProof/>
            <w:webHidden/>
          </w:rPr>
          <w:instrText xml:space="preserve"> PAGEREF _Toc38903147 \h </w:instrText>
        </w:r>
        <w:r w:rsidR="00442EDE">
          <w:rPr>
            <w:noProof/>
            <w:webHidden/>
          </w:rPr>
        </w:r>
        <w:r w:rsidR="00442EDE">
          <w:rPr>
            <w:noProof/>
            <w:webHidden/>
          </w:rPr>
          <w:fldChar w:fldCharType="separate"/>
        </w:r>
        <w:r w:rsidR="00442EDE">
          <w:rPr>
            <w:noProof/>
            <w:webHidden/>
          </w:rPr>
          <w:t>57</w:t>
        </w:r>
        <w:r w:rsidR="00442EDE">
          <w:rPr>
            <w:noProof/>
            <w:webHidden/>
          </w:rPr>
          <w:fldChar w:fldCharType="end"/>
        </w:r>
      </w:hyperlink>
    </w:p>
    <w:p w14:paraId="3FA1F2F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8" w:history="1">
        <w:r w:rsidR="00442EDE" w:rsidRPr="00E31434">
          <w:rPr>
            <w:rStyle w:val="Hyperlink"/>
            <w:noProof/>
          </w:rPr>
          <w:t>Table 37: Nested elements of</w:t>
        </w:r>
        <w:r w:rsidR="00442EDE" w:rsidRPr="00E31434">
          <w:rPr>
            <w:rStyle w:val="Hyperlink"/>
            <w:rFonts w:ascii="Courier New" w:hAnsi="Courier New" w:cs="Courier New"/>
            <w:i/>
            <w:noProof/>
          </w:rPr>
          <w:t xml:space="preserve"> &lt;connection_0d/&gt;</w:t>
        </w:r>
        <w:r w:rsidR="00442EDE" w:rsidRPr="00E31434">
          <w:rPr>
            <w:rStyle w:val="Hyperlink"/>
            <w:rFonts w:cstheme="minorHAnsi"/>
            <w:noProof/>
          </w:rPr>
          <w:t xml:space="preserve"> for </w:t>
        </w:r>
        <w:r w:rsidR="00442EDE" w:rsidRPr="00E31434">
          <w:rPr>
            <w:rStyle w:val="Hyperlink"/>
            <w:rFonts w:ascii="Courier New" w:hAnsi="Courier New" w:cs="Courier New"/>
            <w:i/>
            <w:noProof/>
          </w:rPr>
          <w:t>&lt;robscan/&gt;</w:t>
        </w:r>
        <w:r w:rsidR="00442EDE">
          <w:rPr>
            <w:noProof/>
            <w:webHidden/>
          </w:rPr>
          <w:tab/>
        </w:r>
        <w:r w:rsidR="00442EDE">
          <w:rPr>
            <w:noProof/>
            <w:webHidden/>
          </w:rPr>
          <w:fldChar w:fldCharType="begin"/>
        </w:r>
        <w:r w:rsidR="00442EDE">
          <w:rPr>
            <w:noProof/>
            <w:webHidden/>
          </w:rPr>
          <w:instrText xml:space="preserve"> PAGEREF _Toc38903148 \h </w:instrText>
        </w:r>
        <w:r w:rsidR="00442EDE">
          <w:rPr>
            <w:noProof/>
            <w:webHidden/>
          </w:rPr>
        </w:r>
        <w:r w:rsidR="00442EDE">
          <w:rPr>
            <w:noProof/>
            <w:webHidden/>
          </w:rPr>
          <w:fldChar w:fldCharType="separate"/>
        </w:r>
        <w:r w:rsidR="00442EDE">
          <w:rPr>
            <w:noProof/>
            <w:webHidden/>
          </w:rPr>
          <w:t>58</w:t>
        </w:r>
        <w:r w:rsidR="00442EDE">
          <w:rPr>
            <w:noProof/>
            <w:webHidden/>
          </w:rPr>
          <w:fldChar w:fldCharType="end"/>
        </w:r>
      </w:hyperlink>
    </w:p>
    <w:p w14:paraId="42F2BD4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49" w:history="1">
        <w:r w:rsidR="00442EDE" w:rsidRPr="00E31434">
          <w:rPr>
            <w:rStyle w:val="Hyperlink"/>
            <w:noProof/>
          </w:rPr>
          <w:t xml:space="preserve">Table 38: Attributes of element </w:t>
        </w:r>
        <w:r w:rsidR="00442EDE" w:rsidRPr="00E31434">
          <w:rPr>
            <w:rStyle w:val="Hyperlink"/>
            <w:rFonts w:ascii="Courier New" w:hAnsi="Courier New" w:cs="Courier New"/>
            <w:i/>
            <w:noProof/>
          </w:rPr>
          <w:t>&lt;robscan/&gt;</w:t>
        </w:r>
        <w:r w:rsidR="00442EDE">
          <w:rPr>
            <w:noProof/>
            <w:webHidden/>
          </w:rPr>
          <w:tab/>
        </w:r>
        <w:r w:rsidR="00442EDE">
          <w:rPr>
            <w:noProof/>
            <w:webHidden/>
          </w:rPr>
          <w:fldChar w:fldCharType="begin"/>
        </w:r>
        <w:r w:rsidR="00442EDE">
          <w:rPr>
            <w:noProof/>
            <w:webHidden/>
          </w:rPr>
          <w:instrText xml:space="preserve"> PAGEREF _Toc38903149 \h </w:instrText>
        </w:r>
        <w:r w:rsidR="00442EDE">
          <w:rPr>
            <w:noProof/>
            <w:webHidden/>
          </w:rPr>
        </w:r>
        <w:r w:rsidR="00442EDE">
          <w:rPr>
            <w:noProof/>
            <w:webHidden/>
          </w:rPr>
          <w:fldChar w:fldCharType="separate"/>
        </w:r>
        <w:r w:rsidR="00442EDE">
          <w:rPr>
            <w:noProof/>
            <w:webHidden/>
          </w:rPr>
          <w:t>59</w:t>
        </w:r>
        <w:r w:rsidR="00442EDE">
          <w:rPr>
            <w:noProof/>
            <w:webHidden/>
          </w:rPr>
          <w:fldChar w:fldCharType="end"/>
        </w:r>
      </w:hyperlink>
    </w:p>
    <w:p w14:paraId="75552F6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0" w:history="1">
        <w:r w:rsidR="00442EDE" w:rsidRPr="00E31434">
          <w:rPr>
            <w:rStyle w:val="Hyperlink"/>
            <w:noProof/>
          </w:rPr>
          <w:t xml:space="preserve">Table 39: Nested elements of element </w:t>
        </w:r>
        <w:r w:rsidR="00442EDE" w:rsidRPr="00E31434">
          <w:rPr>
            <w:rStyle w:val="Hyperlink"/>
            <w:rFonts w:ascii="Courier New" w:hAnsi="Courier New" w:cs="Courier New"/>
            <w:i/>
            <w:noProof/>
          </w:rPr>
          <w:t>&lt;robscan/&gt;</w:t>
        </w:r>
        <w:r w:rsidR="00442EDE">
          <w:rPr>
            <w:noProof/>
            <w:webHidden/>
          </w:rPr>
          <w:tab/>
        </w:r>
        <w:r w:rsidR="00442EDE">
          <w:rPr>
            <w:noProof/>
            <w:webHidden/>
          </w:rPr>
          <w:fldChar w:fldCharType="begin"/>
        </w:r>
        <w:r w:rsidR="00442EDE">
          <w:rPr>
            <w:noProof/>
            <w:webHidden/>
          </w:rPr>
          <w:instrText xml:space="preserve"> PAGEREF _Toc38903150 \h </w:instrText>
        </w:r>
        <w:r w:rsidR="00442EDE">
          <w:rPr>
            <w:noProof/>
            <w:webHidden/>
          </w:rPr>
        </w:r>
        <w:r w:rsidR="00442EDE">
          <w:rPr>
            <w:noProof/>
            <w:webHidden/>
          </w:rPr>
          <w:fldChar w:fldCharType="separate"/>
        </w:r>
        <w:r w:rsidR="00442EDE">
          <w:rPr>
            <w:noProof/>
            <w:webHidden/>
          </w:rPr>
          <w:t>59</w:t>
        </w:r>
        <w:r w:rsidR="00442EDE">
          <w:rPr>
            <w:noProof/>
            <w:webHidden/>
          </w:rPr>
          <w:fldChar w:fldCharType="end"/>
        </w:r>
      </w:hyperlink>
    </w:p>
    <w:p w14:paraId="60095D7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1" w:history="1">
        <w:r w:rsidR="00442EDE" w:rsidRPr="00E31434">
          <w:rPr>
            <w:rStyle w:val="Hyperlink"/>
            <w:noProof/>
          </w:rPr>
          <w:t xml:space="preserve">Table 40: Nested elements of </w:t>
        </w:r>
        <w:r w:rsidR="00442EDE" w:rsidRPr="00E31434">
          <w:rPr>
            <w:rStyle w:val="Hyperlink"/>
            <w:rFonts w:ascii="Courier New" w:hAnsi="Courier New" w:cs="Courier New"/>
            <w:i/>
            <w:noProof/>
          </w:rPr>
          <w:t>&lt;connection_0d/&gt;</w:t>
        </w:r>
        <w:r w:rsidR="00442EDE" w:rsidRPr="00E31434">
          <w:rPr>
            <w:rStyle w:val="Hyperlink"/>
            <w:rFonts w:cstheme="minorHAnsi"/>
            <w:noProof/>
          </w:rPr>
          <w:t xml:space="preserve"> for </w:t>
        </w:r>
        <w:r w:rsidR="00442EDE" w:rsidRPr="00E31434">
          <w:rPr>
            <w:rStyle w:val="Hyperlink"/>
            <w:rFonts w:ascii="Courier New" w:hAnsi="Courier New" w:cs="Courier New"/>
            <w:i/>
            <w:noProof/>
          </w:rPr>
          <w:t>&lt;rivet/&gt;</w:t>
        </w:r>
        <w:r w:rsidR="00442EDE">
          <w:rPr>
            <w:noProof/>
            <w:webHidden/>
          </w:rPr>
          <w:tab/>
        </w:r>
        <w:r w:rsidR="00442EDE">
          <w:rPr>
            <w:noProof/>
            <w:webHidden/>
          </w:rPr>
          <w:fldChar w:fldCharType="begin"/>
        </w:r>
        <w:r w:rsidR="00442EDE">
          <w:rPr>
            <w:noProof/>
            <w:webHidden/>
          </w:rPr>
          <w:instrText xml:space="preserve"> PAGEREF _Toc38903151 \h </w:instrText>
        </w:r>
        <w:r w:rsidR="00442EDE">
          <w:rPr>
            <w:noProof/>
            <w:webHidden/>
          </w:rPr>
        </w:r>
        <w:r w:rsidR="00442EDE">
          <w:rPr>
            <w:noProof/>
            <w:webHidden/>
          </w:rPr>
          <w:fldChar w:fldCharType="separate"/>
        </w:r>
        <w:r w:rsidR="00442EDE">
          <w:rPr>
            <w:noProof/>
            <w:webHidden/>
          </w:rPr>
          <w:t>60</w:t>
        </w:r>
        <w:r w:rsidR="00442EDE">
          <w:rPr>
            <w:noProof/>
            <w:webHidden/>
          </w:rPr>
          <w:fldChar w:fldCharType="end"/>
        </w:r>
      </w:hyperlink>
    </w:p>
    <w:p w14:paraId="625445A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2" w:history="1">
        <w:r w:rsidR="00442EDE" w:rsidRPr="00E31434">
          <w:rPr>
            <w:rStyle w:val="Hyperlink"/>
            <w:noProof/>
          </w:rPr>
          <w:t xml:space="preserve">Table 41: Attributes of element </w:t>
        </w:r>
        <w:r w:rsidR="00442EDE" w:rsidRPr="00E31434">
          <w:rPr>
            <w:rStyle w:val="Hyperlink"/>
            <w:rFonts w:ascii="Courier New" w:hAnsi="Courier New" w:cs="Courier New"/>
            <w:i/>
            <w:noProof/>
          </w:rPr>
          <w:t>&lt;rivet/&gt;</w:t>
        </w:r>
        <w:r w:rsidR="00442EDE">
          <w:rPr>
            <w:noProof/>
            <w:webHidden/>
          </w:rPr>
          <w:tab/>
        </w:r>
        <w:r w:rsidR="00442EDE">
          <w:rPr>
            <w:noProof/>
            <w:webHidden/>
          </w:rPr>
          <w:fldChar w:fldCharType="begin"/>
        </w:r>
        <w:r w:rsidR="00442EDE">
          <w:rPr>
            <w:noProof/>
            <w:webHidden/>
          </w:rPr>
          <w:instrText xml:space="preserve"> PAGEREF _Toc38903152 \h </w:instrText>
        </w:r>
        <w:r w:rsidR="00442EDE">
          <w:rPr>
            <w:noProof/>
            <w:webHidden/>
          </w:rPr>
        </w:r>
        <w:r w:rsidR="00442EDE">
          <w:rPr>
            <w:noProof/>
            <w:webHidden/>
          </w:rPr>
          <w:fldChar w:fldCharType="separate"/>
        </w:r>
        <w:r w:rsidR="00442EDE">
          <w:rPr>
            <w:noProof/>
            <w:webHidden/>
          </w:rPr>
          <w:t>61</w:t>
        </w:r>
        <w:r w:rsidR="00442EDE">
          <w:rPr>
            <w:noProof/>
            <w:webHidden/>
          </w:rPr>
          <w:fldChar w:fldCharType="end"/>
        </w:r>
      </w:hyperlink>
    </w:p>
    <w:p w14:paraId="5601B95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3" w:history="1">
        <w:r w:rsidR="00442EDE" w:rsidRPr="00E31434">
          <w:rPr>
            <w:rStyle w:val="Hyperlink"/>
            <w:noProof/>
          </w:rPr>
          <w:t xml:space="preserve">Table 42: Nested elements of element </w:t>
        </w:r>
        <w:r w:rsidR="00442EDE" w:rsidRPr="00E31434">
          <w:rPr>
            <w:rStyle w:val="Hyperlink"/>
            <w:rFonts w:ascii="Courier New" w:hAnsi="Courier New" w:cs="Courier New"/>
            <w:i/>
            <w:noProof/>
          </w:rPr>
          <w:t>&lt;rivet/&gt;</w:t>
        </w:r>
        <w:r w:rsidR="00442EDE">
          <w:rPr>
            <w:noProof/>
            <w:webHidden/>
          </w:rPr>
          <w:tab/>
        </w:r>
        <w:r w:rsidR="00442EDE">
          <w:rPr>
            <w:noProof/>
            <w:webHidden/>
          </w:rPr>
          <w:fldChar w:fldCharType="begin"/>
        </w:r>
        <w:r w:rsidR="00442EDE">
          <w:rPr>
            <w:noProof/>
            <w:webHidden/>
          </w:rPr>
          <w:instrText xml:space="preserve"> PAGEREF _Toc38903153 \h </w:instrText>
        </w:r>
        <w:r w:rsidR="00442EDE">
          <w:rPr>
            <w:noProof/>
            <w:webHidden/>
          </w:rPr>
        </w:r>
        <w:r w:rsidR="00442EDE">
          <w:rPr>
            <w:noProof/>
            <w:webHidden/>
          </w:rPr>
          <w:fldChar w:fldCharType="separate"/>
        </w:r>
        <w:r w:rsidR="00442EDE">
          <w:rPr>
            <w:noProof/>
            <w:webHidden/>
          </w:rPr>
          <w:t>61</w:t>
        </w:r>
        <w:r w:rsidR="00442EDE">
          <w:rPr>
            <w:noProof/>
            <w:webHidden/>
          </w:rPr>
          <w:fldChar w:fldCharType="end"/>
        </w:r>
      </w:hyperlink>
    </w:p>
    <w:p w14:paraId="1B3020F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4" w:history="1">
        <w:r w:rsidR="00442EDE" w:rsidRPr="00E31434">
          <w:rPr>
            <w:rStyle w:val="Hyperlink"/>
            <w:noProof/>
          </w:rPr>
          <w:t xml:space="preserve">Table 43: Attributes of element </w:t>
        </w:r>
        <w:r w:rsidR="00442EDE" w:rsidRPr="00E31434">
          <w:rPr>
            <w:rStyle w:val="Hyperlink"/>
            <w:rFonts w:ascii="Courier New" w:hAnsi="Courier New" w:cs="Courier New"/>
            <w:i/>
            <w:noProof/>
          </w:rPr>
          <w:t>&lt;blind/&gt;</w:t>
        </w:r>
        <w:r w:rsidR="00442EDE">
          <w:rPr>
            <w:noProof/>
            <w:webHidden/>
          </w:rPr>
          <w:tab/>
        </w:r>
        <w:r w:rsidR="00442EDE">
          <w:rPr>
            <w:noProof/>
            <w:webHidden/>
          </w:rPr>
          <w:fldChar w:fldCharType="begin"/>
        </w:r>
        <w:r w:rsidR="00442EDE">
          <w:rPr>
            <w:noProof/>
            <w:webHidden/>
          </w:rPr>
          <w:instrText xml:space="preserve"> PAGEREF _Toc38903154 \h </w:instrText>
        </w:r>
        <w:r w:rsidR="00442EDE">
          <w:rPr>
            <w:noProof/>
            <w:webHidden/>
          </w:rPr>
        </w:r>
        <w:r w:rsidR="00442EDE">
          <w:rPr>
            <w:noProof/>
            <w:webHidden/>
          </w:rPr>
          <w:fldChar w:fldCharType="separate"/>
        </w:r>
        <w:r w:rsidR="00442EDE">
          <w:rPr>
            <w:noProof/>
            <w:webHidden/>
          </w:rPr>
          <w:t>62</w:t>
        </w:r>
        <w:r w:rsidR="00442EDE">
          <w:rPr>
            <w:noProof/>
            <w:webHidden/>
          </w:rPr>
          <w:fldChar w:fldCharType="end"/>
        </w:r>
      </w:hyperlink>
    </w:p>
    <w:p w14:paraId="206E505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5" w:history="1">
        <w:r w:rsidR="00442EDE" w:rsidRPr="00E31434">
          <w:rPr>
            <w:rStyle w:val="Hyperlink"/>
            <w:noProof/>
          </w:rPr>
          <w:t xml:space="preserve">Table 44: Attributes of element </w:t>
        </w:r>
        <w:r w:rsidR="00442EDE" w:rsidRPr="00E31434">
          <w:rPr>
            <w:rStyle w:val="Hyperlink"/>
            <w:rFonts w:ascii="Courier New" w:hAnsi="Courier New" w:cs="Courier New"/>
            <w:i/>
            <w:noProof/>
          </w:rPr>
          <w:t>&lt;self_piercing/&gt;</w:t>
        </w:r>
        <w:r w:rsidR="00442EDE">
          <w:rPr>
            <w:noProof/>
            <w:webHidden/>
          </w:rPr>
          <w:tab/>
        </w:r>
        <w:r w:rsidR="00442EDE">
          <w:rPr>
            <w:noProof/>
            <w:webHidden/>
          </w:rPr>
          <w:fldChar w:fldCharType="begin"/>
        </w:r>
        <w:r w:rsidR="00442EDE">
          <w:rPr>
            <w:noProof/>
            <w:webHidden/>
          </w:rPr>
          <w:instrText xml:space="preserve"> PAGEREF _Toc38903155 \h </w:instrText>
        </w:r>
        <w:r w:rsidR="00442EDE">
          <w:rPr>
            <w:noProof/>
            <w:webHidden/>
          </w:rPr>
        </w:r>
        <w:r w:rsidR="00442EDE">
          <w:rPr>
            <w:noProof/>
            <w:webHidden/>
          </w:rPr>
          <w:fldChar w:fldCharType="separate"/>
        </w:r>
        <w:r w:rsidR="00442EDE">
          <w:rPr>
            <w:noProof/>
            <w:webHidden/>
          </w:rPr>
          <w:t>66</w:t>
        </w:r>
        <w:r w:rsidR="00442EDE">
          <w:rPr>
            <w:noProof/>
            <w:webHidden/>
          </w:rPr>
          <w:fldChar w:fldCharType="end"/>
        </w:r>
      </w:hyperlink>
    </w:p>
    <w:p w14:paraId="430D0FE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6" w:history="1">
        <w:r w:rsidR="00442EDE" w:rsidRPr="00E31434">
          <w:rPr>
            <w:rStyle w:val="Hyperlink"/>
            <w:noProof/>
          </w:rPr>
          <w:t>Table 45: Pictures of all Solid Rivets</w:t>
        </w:r>
        <w:r w:rsidR="00442EDE">
          <w:rPr>
            <w:noProof/>
            <w:webHidden/>
          </w:rPr>
          <w:tab/>
        </w:r>
        <w:r w:rsidR="00442EDE">
          <w:rPr>
            <w:noProof/>
            <w:webHidden/>
          </w:rPr>
          <w:fldChar w:fldCharType="begin"/>
        </w:r>
        <w:r w:rsidR="00442EDE">
          <w:rPr>
            <w:noProof/>
            <w:webHidden/>
          </w:rPr>
          <w:instrText xml:space="preserve"> PAGEREF _Toc38903156 \h </w:instrText>
        </w:r>
        <w:r w:rsidR="00442EDE">
          <w:rPr>
            <w:noProof/>
            <w:webHidden/>
          </w:rPr>
        </w:r>
        <w:r w:rsidR="00442EDE">
          <w:rPr>
            <w:noProof/>
            <w:webHidden/>
          </w:rPr>
          <w:fldChar w:fldCharType="separate"/>
        </w:r>
        <w:r w:rsidR="00442EDE">
          <w:rPr>
            <w:noProof/>
            <w:webHidden/>
          </w:rPr>
          <w:t>67</w:t>
        </w:r>
        <w:r w:rsidR="00442EDE">
          <w:rPr>
            <w:noProof/>
            <w:webHidden/>
          </w:rPr>
          <w:fldChar w:fldCharType="end"/>
        </w:r>
      </w:hyperlink>
    </w:p>
    <w:p w14:paraId="67287CF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7" w:history="1">
        <w:r w:rsidR="00442EDE" w:rsidRPr="00E31434">
          <w:rPr>
            <w:rStyle w:val="Hyperlink"/>
            <w:noProof/>
          </w:rPr>
          <w:t xml:space="preserve">Table 46: Attributes of element </w:t>
        </w:r>
        <w:r w:rsidR="00442EDE" w:rsidRPr="00E31434">
          <w:rPr>
            <w:rStyle w:val="Hyperlink"/>
            <w:rFonts w:ascii="Courier New" w:hAnsi="Courier New" w:cs="Courier New"/>
            <w:i/>
            <w:noProof/>
          </w:rPr>
          <w:t>&lt;solid/&gt;</w:t>
        </w:r>
        <w:r w:rsidR="00442EDE">
          <w:rPr>
            <w:noProof/>
            <w:webHidden/>
          </w:rPr>
          <w:tab/>
        </w:r>
        <w:r w:rsidR="00442EDE">
          <w:rPr>
            <w:noProof/>
            <w:webHidden/>
          </w:rPr>
          <w:fldChar w:fldCharType="begin"/>
        </w:r>
        <w:r w:rsidR="00442EDE">
          <w:rPr>
            <w:noProof/>
            <w:webHidden/>
          </w:rPr>
          <w:instrText xml:space="preserve"> PAGEREF _Toc38903157 \h </w:instrText>
        </w:r>
        <w:r w:rsidR="00442EDE">
          <w:rPr>
            <w:noProof/>
            <w:webHidden/>
          </w:rPr>
        </w:r>
        <w:r w:rsidR="00442EDE">
          <w:rPr>
            <w:noProof/>
            <w:webHidden/>
          </w:rPr>
          <w:fldChar w:fldCharType="separate"/>
        </w:r>
        <w:r w:rsidR="00442EDE">
          <w:rPr>
            <w:noProof/>
            <w:webHidden/>
          </w:rPr>
          <w:t>68</w:t>
        </w:r>
        <w:r w:rsidR="00442EDE">
          <w:rPr>
            <w:noProof/>
            <w:webHidden/>
          </w:rPr>
          <w:fldChar w:fldCharType="end"/>
        </w:r>
      </w:hyperlink>
    </w:p>
    <w:p w14:paraId="174E09D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8" w:history="1">
        <w:r w:rsidR="00442EDE" w:rsidRPr="00E31434">
          <w:rPr>
            <w:rStyle w:val="Hyperlink"/>
            <w:noProof/>
          </w:rPr>
          <w:t xml:space="preserve">Table 47: Attributes of element </w:t>
        </w:r>
        <w:r w:rsidR="00442EDE" w:rsidRPr="00E31434">
          <w:rPr>
            <w:rStyle w:val="Hyperlink"/>
            <w:rFonts w:ascii="Courier New" w:hAnsi="Courier New" w:cs="Courier New"/>
            <w:i/>
            <w:noProof/>
          </w:rPr>
          <w:t>&lt;swop/&gt;</w:t>
        </w:r>
        <w:r w:rsidR="00442EDE">
          <w:rPr>
            <w:noProof/>
            <w:webHidden/>
          </w:rPr>
          <w:tab/>
        </w:r>
        <w:r w:rsidR="00442EDE">
          <w:rPr>
            <w:noProof/>
            <w:webHidden/>
          </w:rPr>
          <w:fldChar w:fldCharType="begin"/>
        </w:r>
        <w:r w:rsidR="00442EDE">
          <w:rPr>
            <w:noProof/>
            <w:webHidden/>
          </w:rPr>
          <w:instrText xml:space="preserve"> PAGEREF _Toc38903158 \h </w:instrText>
        </w:r>
        <w:r w:rsidR="00442EDE">
          <w:rPr>
            <w:noProof/>
            <w:webHidden/>
          </w:rPr>
        </w:r>
        <w:r w:rsidR="00442EDE">
          <w:rPr>
            <w:noProof/>
            <w:webHidden/>
          </w:rPr>
          <w:fldChar w:fldCharType="separate"/>
        </w:r>
        <w:r w:rsidR="00442EDE">
          <w:rPr>
            <w:noProof/>
            <w:webHidden/>
          </w:rPr>
          <w:t>70</w:t>
        </w:r>
        <w:r w:rsidR="00442EDE">
          <w:rPr>
            <w:noProof/>
            <w:webHidden/>
          </w:rPr>
          <w:fldChar w:fldCharType="end"/>
        </w:r>
      </w:hyperlink>
    </w:p>
    <w:p w14:paraId="27DC19E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59" w:history="1">
        <w:r w:rsidR="00442EDE" w:rsidRPr="00E31434">
          <w:rPr>
            <w:rStyle w:val="Hyperlink"/>
            <w:noProof/>
          </w:rPr>
          <w:t xml:space="preserve">Table 48: Attributes of element </w:t>
        </w:r>
        <w:r w:rsidR="00442EDE" w:rsidRPr="00E31434">
          <w:rPr>
            <w:rStyle w:val="Hyperlink"/>
            <w:rFonts w:ascii="Courier New" w:hAnsi="Courier New" w:cs="Courier New"/>
            <w:i/>
            <w:noProof/>
          </w:rPr>
          <w:t>&lt;clinch_rivet_stud/&gt;</w:t>
        </w:r>
        <w:r w:rsidR="00442EDE">
          <w:rPr>
            <w:noProof/>
            <w:webHidden/>
          </w:rPr>
          <w:tab/>
        </w:r>
        <w:r w:rsidR="00442EDE">
          <w:rPr>
            <w:noProof/>
            <w:webHidden/>
          </w:rPr>
          <w:fldChar w:fldCharType="begin"/>
        </w:r>
        <w:r w:rsidR="00442EDE">
          <w:rPr>
            <w:noProof/>
            <w:webHidden/>
          </w:rPr>
          <w:instrText xml:space="preserve"> PAGEREF _Toc38903159 \h </w:instrText>
        </w:r>
        <w:r w:rsidR="00442EDE">
          <w:rPr>
            <w:noProof/>
            <w:webHidden/>
          </w:rPr>
        </w:r>
        <w:r w:rsidR="00442EDE">
          <w:rPr>
            <w:noProof/>
            <w:webHidden/>
          </w:rPr>
          <w:fldChar w:fldCharType="separate"/>
        </w:r>
        <w:r w:rsidR="00442EDE">
          <w:rPr>
            <w:noProof/>
            <w:webHidden/>
          </w:rPr>
          <w:t>71</w:t>
        </w:r>
        <w:r w:rsidR="00442EDE">
          <w:rPr>
            <w:noProof/>
            <w:webHidden/>
          </w:rPr>
          <w:fldChar w:fldCharType="end"/>
        </w:r>
      </w:hyperlink>
    </w:p>
    <w:p w14:paraId="41D99CF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0" w:history="1">
        <w:r w:rsidR="00442EDE" w:rsidRPr="00E31434">
          <w:rPr>
            <w:rStyle w:val="Hyperlink"/>
            <w:noProof/>
          </w:rPr>
          <w:t xml:space="preserve">Table 49: Nested elements of </w:t>
        </w:r>
        <w:r w:rsidR="00442EDE" w:rsidRPr="00E31434">
          <w:rPr>
            <w:rStyle w:val="Hyperlink"/>
            <w:rFonts w:ascii="Courier New" w:hAnsi="Courier New" w:cs="Courier New"/>
            <w:i/>
            <w:noProof/>
          </w:rPr>
          <w:t>&lt;connection_0d/&gt;</w:t>
        </w:r>
        <w:r w:rsidR="00442EDE" w:rsidRPr="00E31434">
          <w:rPr>
            <w:rStyle w:val="Hyperlink"/>
            <w:noProof/>
          </w:rPr>
          <w:t xml:space="preserve"> for </w:t>
        </w:r>
        <w:r w:rsidR="00442EDE" w:rsidRPr="00E31434">
          <w:rPr>
            <w:rStyle w:val="Hyperlink"/>
            <w:rFonts w:ascii="Courier New" w:hAnsi="Courier New" w:cs="Courier New"/>
            <w:i/>
            <w:noProof/>
          </w:rPr>
          <w:t>&lt;threaded_connection/&gt;</w:t>
        </w:r>
        <w:r w:rsidR="00442EDE">
          <w:rPr>
            <w:noProof/>
            <w:webHidden/>
          </w:rPr>
          <w:tab/>
        </w:r>
        <w:r w:rsidR="00442EDE">
          <w:rPr>
            <w:noProof/>
            <w:webHidden/>
          </w:rPr>
          <w:fldChar w:fldCharType="begin"/>
        </w:r>
        <w:r w:rsidR="00442EDE">
          <w:rPr>
            <w:noProof/>
            <w:webHidden/>
          </w:rPr>
          <w:instrText xml:space="preserve"> PAGEREF _Toc38903160 \h </w:instrText>
        </w:r>
        <w:r w:rsidR="00442EDE">
          <w:rPr>
            <w:noProof/>
            <w:webHidden/>
          </w:rPr>
        </w:r>
        <w:r w:rsidR="00442EDE">
          <w:rPr>
            <w:noProof/>
            <w:webHidden/>
          </w:rPr>
          <w:fldChar w:fldCharType="separate"/>
        </w:r>
        <w:r w:rsidR="00442EDE">
          <w:rPr>
            <w:noProof/>
            <w:webHidden/>
          </w:rPr>
          <w:t>78</w:t>
        </w:r>
        <w:r w:rsidR="00442EDE">
          <w:rPr>
            <w:noProof/>
            <w:webHidden/>
          </w:rPr>
          <w:fldChar w:fldCharType="end"/>
        </w:r>
      </w:hyperlink>
    </w:p>
    <w:p w14:paraId="54685DF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1" w:history="1">
        <w:r w:rsidR="00442EDE" w:rsidRPr="00E31434">
          <w:rPr>
            <w:rStyle w:val="Hyperlink"/>
            <w:noProof/>
          </w:rPr>
          <w:t xml:space="preserve">Table 50: Attributes of element </w:t>
        </w:r>
        <w:r w:rsidR="00442EDE" w:rsidRPr="00E31434">
          <w:rPr>
            <w:rStyle w:val="Hyperlink"/>
            <w:rFonts w:ascii="Courier New" w:hAnsi="Courier New" w:cs="Courier New"/>
            <w:i/>
            <w:noProof/>
          </w:rPr>
          <w:t>&lt;threaded_connection/&gt;</w:t>
        </w:r>
        <w:r w:rsidR="00442EDE">
          <w:rPr>
            <w:noProof/>
            <w:webHidden/>
          </w:rPr>
          <w:tab/>
        </w:r>
        <w:r w:rsidR="00442EDE">
          <w:rPr>
            <w:noProof/>
            <w:webHidden/>
          </w:rPr>
          <w:fldChar w:fldCharType="begin"/>
        </w:r>
        <w:r w:rsidR="00442EDE">
          <w:rPr>
            <w:noProof/>
            <w:webHidden/>
          </w:rPr>
          <w:instrText xml:space="preserve"> PAGEREF _Toc38903161 \h </w:instrText>
        </w:r>
        <w:r w:rsidR="00442EDE">
          <w:rPr>
            <w:noProof/>
            <w:webHidden/>
          </w:rPr>
        </w:r>
        <w:r w:rsidR="00442EDE">
          <w:rPr>
            <w:noProof/>
            <w:webHidden/>
          </w:rPr>
          <w:fldChar w:fldCharType="separate"/>
        </w:r>
        <w:r w:rsidR="00442EDE">
          <w:rPr>
            <w:noProof/>
            <w:webHidden/>
          </w:rPr>
          <w:t>79</w:t>
        </w:r>
        <w:r w:rsidR="00442EDE">
          <w:rPr>
            <w:noProof/>
            <w:webHidden/>
          </w:rPr>
          <w:fldChar w:fldCharType="end"/>
        </w:r>
      </w:hyperlink>
    </w:p>
    <w:p w14:paraId="42EAA91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2" w:history="1">
        <w:r w:rsidR="00442EDE" w:rsidRPr="00E31434">
          <w:rPr>
            <w:rStyle w:val="Hyperlink"/>
            <w:noProof/>
          </w:rPr>
          <w:t xml:space="preserve">Table 51: Nested elements of element </w:t>
        </w:r>
        <w:r w:rsidR="00442EDE" w:rsidRPr="00E31434">
          <w:rPr>
            <w:rStyle w:val="Hyperlink"/>
            <w:rFonts w:ascii="Courier New" w:hAnsi="Courier New" w:cs="Courier New"/>
            <w:i/>
            <w:noProof/>
          </w:rPr>
          <w:t>&lt;threaded_connection/&gt;</w:t>
        </w:r>
        <w:r w:rsidR="00442EDE">
          <w:rPr>
            <w:noProof/>
            <w:webHidden/>
          </w:rPr>
          <w:tab/>
        </w:r>
        <w:r w:rsidR="00442EDE">
          <w:rPr>
            <w:noProof/>
            <w:webHidden/>
          </w:rPr>
          <w:fldChar w:fldCharType="begin"/>
        </w:r>
        <w:r w:rsidR="00442EDE">
          <w:rPr>
            <w:noProof/>
            <w:webHidden/>
          </w:rPr>
          <w:instrText xml:space="preserve"> PAGEREF _Toc38903162 \h </w:instrText>
        </w:r>
        <w:r w:rsidR="00442EDE">
          <w:rPr>
            <w:noProof/>
            <w:webHidden/>
          </w:rPr>
        </w:r>
        <w:r w:rsidR="00442EDE">
          <w:rPr>
            <w:noProof/>
            <w:webHidden/>
          </w:rPr>
          <w:fldChar w:fldCharType="separate"/>
        </w:r>
        <w:r w:rsidR="00442EDE">
          <w:rPr>
            <w:noProof/>
            <w:webHidden/>
          </w:rPr>
          <w:t>80</w:t>
        </w:r>
        <w:r w:rsidR="00442EDE">
          <w:rPr>
            <w:noProof/>
            <w:webHidden/>
          </w:rPr>
          <w:fldChar w:fldCharType="end"/>
        </w:r>
      </w:hyperlink>
    </w:p>
    <w:p w14:paraId="3F65028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3" w:history="1">
        <w:r w:rsidR="00442EDE" w:rsidRPr="00E31434">
          <w:rPr>
            <w:rStyle w:val="Hyperlink"/>
            <w:noProof/>
          </w:rPr>
          <w:t xml:space="preserve">Table 52: Attributes of element </w:t>
        </w:r>
        <w:r w:rsidR="00442EDE" w:rsidRPr="00E31434">
          <w:rPr>
            <w:rStyle w:val="Hyperlink"/>
            <w:rFonts w:ascii="Courier New" w:hAnsi="Courier New" w:cs="Courier New"/>
            <w:i/>
            <w:noProof/>
          </w:rPr>
          <w:t>&lt;washer/&gt;</w:t>
        </w:r>
        <w:r w:rsidR="00442EDE">
          <w:rPr>
            <w:noProof/>
            <w:webHidden/>
          </w:rPr>
          <w:tab/>
        </w:r>
        <w:r w:rsidR="00442EDE">
          <w:rPr>
            <w:noProof/>
            <w:webHidden/>
          </w:rPr>
          <w:fldChar w:fldCharType="begin"/>
        </w:r>
        <w:r w:rsidR="00442EDE">
          <w:rPr>
            <w:noProof/>
            <w:webHidden/>
          </w:rPr>
          <w:instrText xml:space="preserve"> PAGEREF _Toc38903163 \h </w:instrText>
        </w:r>
        <w:r w:rsidR="00442EDE">
          <w:rPr>
            <w:noProof/>
            <w:webHidden/>
          </w:rPr>
        </w:r>
        <w:r w:rsidR="00442EDE">
          <w:rPr>
            <w:noProof/>
            <w:webHidden/>
          </w:rPr>
          <w:fldChar w:fldCharType="separate"/>
        </w:r>
        <w:r w:rsidR="00442EDE">
          <w:rPr>
            <w:noProof/>
            <w:webHidden/>
          </w:rPr>
          <w:t>80</w:t>
        </w:r>
        <w:r w:rsidR="00442EDE">
          <w:rPr>
            <w:noProof/>
            <w:webHidden/>
          </w:rPr>
          <w:fldChar w:fldCharType="end"/>
        </w:r>
      </w:hyperlink>
    </w:p>
    <w:p w14:paraId="211F2A4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4" w:history="1">
        <w:r w:rsidR="00442EDE" w:rsidRPr="00E31434">
          <w:rPr>
            <w:rStyle w:val="Hyperlink"/>
            <w:noProof/>
          </w:rPr>
          <w:t xml:space="preserve">Table 53: Attributes of element </w:t>
        </w:r>
        <w:r w:rsidR="00442EDE" w:rsidRPr="00E31434">
          <w:rPr>
            <w:rStyle w:val="Hyperlink"/>
            <w:rFonts w:ascii="Courier New" w:hAnsi="Courier New" w:cs="Courier New"/>
            <w:i/>
            <w:noProof/>
          </w:rPr>
          <w:t>&lt;nut/&gt;</w:t>
        </w:r>
        <w:r w:rsidR="00442EDE">
          <w:rPr>
            <w:noProof/>
            <w:webHidden/>
          </w:rPr>
          <w:tab/>
        </w:r>
        <w:r w:rsidR="00442EDE">
          <w:rPr>
            <w:noProof/>
            <w:webHidden/>
          </w:rPr>
          <w:fldChar w:fldCharType="begin"/>
        </w:r>
        <w:r w:rsidR="00442EDE">
          <w:rPr>
            <w:noProof/>
            <w:webHidden/>
          </w:rPr>
          <w:instrText xml:space="preserve"> PAGEREF _Toc38903164 \h </w:instrText>
        </w:r>
        <w:r w:rsidR="00442EDE">
          <w:rPr>
            <w:noProof/>
            <w:webHidden/>
          </w:rPr>
        </w:r>
        <w:r w:rsidR="00442EDE">
          <w:rPr>
            <w:noProof/>
            <w:webHidden/>
          </w:rPr>
          <w:fldChar w:fldCharType="separate"/>
        </w:r>
        <w:r w:rsidR="00442EDE">
          <w:rPr>
            <w:noProof/>
            <w:webHidden/>
          </w:rPr>
          <w:t>81</w:t>
        </w:r>
        <w:r w:rsidR="00442EDE">
          <w:rPr>
            <w:noProof/>
            <w:webHidden/>
          </w:rPr>
          <w:fldChar w:fldCharType="end"/>
        </w:r>
      </w:hyperlink>
    </w:p>
    <w:p w14:paraId="43A667F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5" w:history="1">
        <w:r w:rsidR="00442EDE" w:rsidRPr="00E31434">
          <w:rPr>
            <w:rStyle w:val="Hyperlink"/>
            <w:noProof/>
          </w:rPr>
          <w:t xml:space="preserve">Table 54: Nested elements of element </w:t>
        </w:r>
        <w:r w:rsidR="00442EDE" w:rsidRPr="00E31434">
          <w:rPr>
            <w:rStyle w:val="Hyperlink"/>
            <w:rFonts w:ascii="Courier New" w:hAnsi="Courier New" w:cs="Courier New"/>
            <w:i/>
            <w:noProof/>
          </w:rPr>
          <w:t>&lt;nut/&gt;</w:t>
        </w:r>
        <w:r w:rsidR="00442EDE">
          <w:rPr>
            <w:noProof/>
            <w:webHidden/>
          </w:rPr>
          <w:tab/>
        </w:r>
        <w:r w:rsidR="00442EDE">
          <w:rPr>
            <w:noProof/>
            <w:webHidden/>
          </w:rPr>
          <w:fldChar w:fldCharType="begin"/>
        </w:r>
        <w:r w:rsidR="00442EDE">
          <w:rPr>
            <w:noProof/>
            <w:webHidden/>
          </w:rPr>
          <w:instrText xml:space="preserve"> PAGEREF _Toc38903165 \h </w:instrText>
        </w:r>
        <w:r w:rsidR="00442EDE">
          <w:rPr>
            <w:noProof/>
            <w:webHidden/>
          </w:rPr>
        </w:r>
        <w:r w:rsidR="00442EDE">
          <w:rPr>
            <w:noProof/>
            <w:webHidden/>
          </w:rPr>
          <w:fldChar w:fldCharType="separate"/>
        </w:r>
        <w:r w:rsidR="00442EDE">
          <w:rPr>
            <w:noProof/>
            <w:webHidden/>
          </w:rPr>
          <w:t>82</w:t>
        </w:r>
        <w:r w:rsidR="00442EDE">
          <w:rPr>
            <w:noProof/>
            <w:webHidden/>
          </w:rPr>
          <w:fldChar w:fldCharType="end"/>
        </w:r>
      </w:hyperlink>
    </w:p>
    <w:p w14:paraId="61F078E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6" w:history="1">
        <w:r w:rsidR="00442EDE" w:rsidRPr="00E31434">
          <w:rPr>
            <w:rStyle w:val="Hyperlink"/>
            <w:noProof/>
          </w:rPr>
          <w:t xml:space="preserve">Table 55: Attributes of element </w:t>
        </w:r>
        <w:r w:rsidR="00442EDE" w:rsidRPr="00E31434">
          <w:rPr>
            <w:rStyle w:val="Hyperlink"/>
            <w:rFonts w:ascii="Courier New" w:hAnsi="Courier New" w:cs="Courier New"/>
            <w:i/>
            <w:noProof/>
          </w:rPr>
          <w:t>&lt;bolt/&gt;</w:t>
        </w:r>
        <w:r w:rsidR="00442EDE">
          <w:rPr>
            <w:noProof/>
            <w:webHidden/>
          </w:rPr>
          <w:tab/>
        </w:r>
        <w:r w:rsidR="00442EDE">
          <w:rPr>
            <w:noProof/>
            <w:webHidden/>
          </w:rPr>
          <w:fldChar w:fldCharType="begin"/>
        </w:r>
        <w:r w:rsidR="00442EDE">
          <w:rPr>
            <w:noProof/>
            <w:webHidden/>
          </w:rPr>
          <w:instrText xml:space="preserve"> PAGEREF _Toc38903166 \h </w:instrText>
        </w:r>
        <w:r w:rsidR="00442EDE">
          <w:rPr>
            <w:noProof/>
            <w:webHidden/>
          </w:rPr>
        </w:r>
        <w:r w:rsidR="00442EDE">
          <w:rPr>
            <w:noProof/>
            <w:webHidden/>
          </w:rPr>
          <w:fldChar w:fldCharType="separate"/>
        </w:r>
        <w:r w:rsidR="00442EDE">
          <w:rPr>
            <w:noProof/>
            <w:webHidden/>
          </w:rPr>
          <w:t>82</w:t>
        </w:r>
        <w:r w:rsidR="00442EDE">
          <w:rPr>
            <w:noProof/>
            <w:webHidden/>
          </w:rPr>
          <w:fldChar w:fldCharType="end"/>
        </w:r>
      </w:hyperlink>
    </w:p>
    <w:p w14:paraId="615C0D6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7" w:history="1">
        <w:r w:rsidR="00442EDE" w:rsidRPr="00E31434">
          <w:rPr>
            <w:rStyle w:val="Hyperlink"/>
            <w:noProof/>
          </w:rPr>
          <w:t xml:space="preserve">Table 56: Nested elements of element </w:t>
        </w:r>
        <w:r w:rsidR="00442EDE" w:rsidRPr="00E31434">
          <w:rPr>
            <w:rStyle w:val="Hyperlink"/>
            <w:rFonts w:ascii="Courier New" w:hAnsi="Courier New" w:cs="Courier New"/>
            <w:i/>
            <w:noProof/>
          </w:rPr>
          <w:t>&lt;bolt/&gt;</w:t>
        </w:r>
        <w:r w:rsidR="00442EDE">
          <w:rPr>
            <w:noProof/>
            <w:webHidden/>
          </w:rPr>
          <w:tab/>
        </w:r>
        <w:r w:rsidR="00442EDE">
          <w:rPr>
            <w:noProof/>
            <w:webHidden/>
          </w:rPr>
          <w:fldChar w:fldCharType="begin"/>
        </w:r>
        <w:r w:rsidR="00442EDE">
          <w:rPr>
            <w:noProof/>
            <w:webHidden/>
          </w:rPr>
          <w:instrText xml:space="preserve"> PAGEREF _Toc38903167 \h </w:instrText>
        </w:r>
        <w:r w:rsidR="00442EDE">
          <w:rPr>
            <w:noProof/>
            <w:webHidden/>
          </w:rPr>
        </w:r>
        <w:r w:rsidR="00442EDE">
          <w:rPr>
            <w:noProof/>
            <w:webHidden/>
          </w:rPr>
          <w:fldChar w:fldCharType="separate"/>
        </w:r>
        <w:r w:rsidR="00442EDE">
          <w:rPr>
            <w:noProof/>
            <w:webHidden/>
          </w:rPr>
          <w:t>83</w:t>
        </w:r>
        <w:r w:rsidR="00442EDE">
          <w:rPr>
            <w:noProof/>
            <w:webHidden/>
          </w:rPr>
          <w:fldChar w:fldCharType="end"/>
        </w:r>
      </w:hyperlink>
    </w:p>
    <w:p w14:paraId="237A816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8" w:history="1">
        <w:r w:rsidR="00442EDE" w:rsidRPr="00E31434">
          <w:rPr>
            <w:rStyle w:val="Hyperlink"/>
            <w:noProof/>
          </w:rPr>
          <w:t xml:space="preserve">Table 57: Attributes of element </w:t>
        </w:r>
        <w:r w:rsidR="00442EDE" w:rsidRPr="00E31434">
          <w:rPr>
            <w:rStyle w:val="Hyperlink"/>
            <w:rFonts w:ascii="Courier New" w:hAnsi="Courier New" w:cs="Courier New"/>
            <w:i/>
            <w:noProof/>
          </w:rPr>
          <w:t>&lt;screw/&gt;</w:t>
        </w:r>
        <w:r w:rsidR="00442EDE">
          <w:rPr>
            <w:noProof/>
            <w:webHidden/>
          </w:rPr>
          <w:tab/>
        </w:r>
        <w:r w:rsidR="00442EDE">
          <w:rPr>
            <w:noProof/>
            <w:webHidden/>
          </w:rPr>
          <w:fldChar w:fldCharType="begin"/>
        </w:r>
        <w:r w:rsidR="00442EDE">
          <w:rPr>
            <w:noProof/>
            <w:webHidden/>
          </w:rPr>
          <w:instrText xml:space="preserve"> PAGEREF _Toc38903168 \h </w:instrText>
        </w:r>
        <w:r w:rsidR="00442EDE">
          <w:rPr>
            <w:noProof/>
            <w:webHidden/>
          </w:rPr>
        </w:r>
        <w:r w:rsidR="00442EDE">
          <w:rPr>
            <w:noProof/>
            <w:webHidden/>
          </w:rPr>
          <w:fldChar w:fldCharType="separate"/>
        </w:r>
        <w:r w:rsidR="00442EDE">
          <w:rPr>
            <w:noProof/>
            <w:webHidden/>
          </w:rPr>
          <w:t>87</w:t>
        </w:r>
        <w:r w:rsidR="00442EDE">
          <w:rPr>
            <w:noProof/>
            <w:webHidden/>
          </w:rPr>
          <w:fldChar w:fldCharType="end"/>
        </w:r>
      </w:hyperlink>
    </w:p>
    <w:p w14:paraId="2DC24E1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69" w:history="1">
        <w:r w:rsidR="00442EDE" w:rsidRPr="00E31434">
          <w:rPr>
            <w:rStyle w:val="Hyperlink"/>
            <w:noProof/>
          </w:rPr>
          <w:t xml:space="preserve">Table 58: Nested elements of element </w:t>
        </w:r>
        <w:r w:rsidR="00442EDE" w:rsidRPr="00E31434">
          <w:rPr>
            <w:rStyle w:val="Hyperlink"/>
            <w:rFonts w:ascii="Courier New" w:hAnsi="Courier New" w:cs="Courier New"/>
            <w:i/>
            <w:noProof/>
          </w:rPr>
          <w:t>&lt;screw/&gt;</w:t>
        </w:r>
        <w:r w:rsidR="00442EDE">
          <w:rPr>
            <w:noProof/>
            <w:webHidden/>
          </w:rPr>
          <w:tab/>
        </w:r>
        <w:r w:rsidR="00442EDE">
          <w:rPr>
            <w:noProof/>
            <w:webHidden/>
          </w:rPr>
          <w:fldChar w:fldCharType="begin"/>
        </w:r>
        <w:r w:rsidR="00442EDE">
          <w:rPr>
            <w:noProof/>
            <w:webHidden/>
          </w:rPr>
          <w:instrText xml:space="preserve"> PAGEREF _Toc38903169 \h </w:instrText>
        </w:r>
        <w:r w:rsidR="00442EDE">
          <w:rPr>
            <w:noProof/>
            <w:webHidden/>
          </w:rPr>
        </w:r>
        <w:r w:rsidR="00442EDE">
          <w:rPr>
            <w:noProof/>
            <w:webHidden/>
          </w:rPr>
          <w:fldChar w:fldCharType="separate"/>
        </w:r>
        <w:r w:rsidR="00442EDE">
          <w:rPr>
            <w:noProof/>
            <w:webHidden/>
          </w:rPr>
          <w:t>87</w:t>
        </w:r>
        <w:r w:rsidR="00442EDE">
          <w:rPr>
            <w:noProof/>
            <w:webHidden/>
          </w:rPr>
          <w:fldChar w:fldCharType="end"/>
        </w:r>
      </w:hyperlink>
    </w:p>
    <w:p w14:paraId="123A98C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0" w:history="1">
        <w:r w:rsidR="00442EDE" w:rsidRPr="00E31434">
          <w:rPr>
            <w:rStyle w:val="Hyperlink"/>
            <w:noProof/>
          </w:rPr>
          <w:t xml:space="preserve">Table 59: Attributes of element </w:t>
        </w:r>
        <w:r w:rsidR="00442EDE" w:rsidRPr="00E31434">
          <w:rPr>
            <w:rStyle w:val="Hyperlink"/>
            <w:rFonts w:ascii="Courier New" w:hAnsi="Courier New" w:cs="Courier New"/>
            <w:i/>
            <w:noProof/>
          </w:rPr>
          <w:t>&lt;flow_drilled/&gt;</w:t>
        </w:r>
        <w:r w:rsidR="00442EDE">
          <w:rPr>
            <w:noProof/>
            <w:webHidden/>
          </w:rPr>
          <w:tab/>
        </w:r>
        <w:r w:rsidR="00442EDE">
          <w:rPr>
            <w:noProof/>
            <w:webHidden/>
          </w:rPr>
          <w:fldChar w:fldCharType="begin"/>
        </w:r>
        <w:r w:rsidR="00442EDE">
          <w:rPr>
            <w:noProof/>
            <w:webHidden/>
          </w:rPr>
          <w:instrText xml:space="preserve"> PAGEREF _Toc38903170 \h </w:instrText>
        </w:r>
        <w:r w:rsidR="00442EDE">
          <w:rPr>
            <w:noProof/>
            <w:webHidden/>
          </w:rPr>
        </w:r>
        <w:r w:rsidR="00442EDE">
          <w:rPr>
            <w:noProof/>
            <w:webHidden/>
          </w:rPr>
          <w:fldChar w:fldCharType="separate"/>
        </w:r>
        <w:r w:rsidR="00442EDE">
          <w:rPr>
            <w:noProof/>
            <w:webHidden/>
          </w:rPr>
          <w:t>89</w:t>
        </w:r>
        <w:r w:rsidR="00442EDE">
          <w:rPr>
            <w:noProof/>
            <w:webHidden/>
          </w:rPr>
          <w:fldChar w:fldCharType="end"/>
        </w:r>
      </w:hyperlink>
    </w:p>
    <w:p w14:paraId="6D02FA2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1" w:history="1">
        <w:r w:rsidR="00442EDE" w:rsidRPr="00E31434">
          <w:rPr>
            <w:rStyle w:val="Hyperlink"/>
            <w:noProof/>
          </w:rPr>
          <w:t xml:space="preserve">Table 60: Nested elements of </w:t>
        </w:r>
        <w:r w:rsidR="00442EDE" w:rsidRPr="00E31434">
          <w:rPr>
            <w:rStyle w:val="Hyperlink"/>
            <w:rFonts w:ascii="Courier New" w:hAnsi="Courier New" w:cs="Courier New"/>
            <w:i/>
            <w:noProof/>
          </w:rPr>
          <w:t>&lt;connection_0d&gt;</w:t>
        </w:r>
        <w:r w:rsidR="00442EDE" w:rsidRPr="00E31434">
          <w:rPr>
            <w:rStyle w:val="Hyperlink"/>
            <w:rFonts w:cstheme="minorHAnsi"/>
            <w:noProof/>
          </w:rPr>
          <w:t xml:space="preserve"> for </w:t>
        </w:r>
        <w:r w:rsidR="00442EDE" w:rsidRPr="00E31434">
          <w:rPr>
            <w:rStyle w:val="Hyperlink"/>
            <w:rFonts w:ascii="Courier New" w:hAnsi="Courier New" w:cs="Courier New"/>
            <w:i/>
            <w:noProof/>
          </w:rPr>
          <w:t>&lt;gumdrop/&gt;</w:t>
        </w:r>
        <w:r w:rsidR="00442EDE">
          <w:rPr>
            <w:noProof/>
            <w:webHidden/>
          </w:rPr>
          <w:tab/>
        </w:r>
        <w:r w:rsidR="00442EDE">
          <w:rPr>
            <w:noProof/>
            <w:webHidden/>
          </w:rPr>
          <w:fldChar w:fldCharType="begin"/>
        </w:r>
        <w:r w:rsidR="00442EDE">
          <w:rPr>
            <w:noProof/>
            <w:webHidden/>
          </w:rPr>
          <w:instrText xml:space="preserve"> PAGEREF _Toc38903171 \h </w:instrText>
        </w:r>
        <w:r w:rsidR="00442EDE">
          <w:rPr>
            <w:noProof/>
            <w:webHidden/>
          </w:rPr>
        </w:r>
        <w:r w:rsidR="00442EDE">
          <w:rPr>
            <w:noProof/>
            <w:webHidden/>
          </w:rPr>
          <w:fldChar w:fldCharType="separate"/>
        </w:r>
        <w:r w:rsidR="00442EDE">
          <w:rPr>
            <w:noProof/>
            <w:webHidden/>
          </w:rPr>
          <w:t>90</w:t>
        </w:r>
        <w:r w:rsidR="00442EDE">
          <w:rPr>
            <w:noProof/>
            <w:webHidden/>
          </w:rPr>
          <w:fldChar w:fldCharType="end"/>
        </w:r>
      </w:hyperlink>
    </w:p>
    <w:p w14:paraId="2642B1E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2" w:history="1">
        <w:r w:rsidR="00442EDE" w:rsidRPr="00E31434">
          <w:rPr>
            <w:rStyle w:val="Hyperlink"/>
            <w:noProof/>
          </w:rPr>
          <w:t xml:space="preserve">Table 61: Attributes of element </w:t>
        </w:r>
        <w:r w:rsidR="00442EDE" w:rsidRPr="00E31434">
          <w:rPr>
            <w:rStyle w:val="Hyperlink"/>
            <w:rFonts w:ascii="Courier New" w:hAnsi="Courier New" w:cs="Courier New"/>
            <w:i/>
            <w:noProof/>
          </w:rPr>
          <w:t>&lt;gumdrop/&gt;</w:t>
        </w:r>
        <w:r w:rsidR="00442EDE">
          <w:rPr>
            <w:noProof/>
            <w:webHidden/>
          </w:rPr>
          <w:tab/>
        </w:r>
        <w:r w:rsidR="00442EDE">
          <w:rPr>
            <w:noProof/>
            <w:webHidden/>
          </w:rPr>
          <w:fldChar w:fldCharType="begin"/>
        </w:r>
        <w:r w:rsidR="00442EDE">
          <w:rPr>
            <w:noProof/>
            <w:webHidden/>
          </w:rPr>
          <w:instrText xml:space="preserve"> PAGEREF _Toc38903172 \h </w:instrText>
        </w:r>
        <w:r w:rsidR="00442EDE">
          <w:rPr>
            <w:noProof/>
            <w:webHidden/>
          </w:rPr>
        </w:r>
        <w:r w:rsidR="00442EDE">
          <w:rPr>
            <w:noProof/>
            <w:webHidden/>
          </w:rPr>
          <w:fldChar w:fldCharType="separate"/>
        </w:r>
        <w:r w:rsidR="00442EDE">
          <w:rPr>
            <w:noProof/>
            <w:webHidden/>
          </w:rPr>
          <w:t>91</w:t>
        </w:r>
        <w:r w:rsidR="00442EDE">
          <w:rPr>
            <w:noProof/>
            <w:webHidden/>
          </w:rPr>
          <w:fldChar w:fldCharType="end"/>
        </w:r>
      </w:hyperlink>
    </w:p>
    <w:p w14:paraId="67AFFD1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3" w:history="1">
        <w:r w:rsidR="00442EDE" w:rsidRPr="00E31434">
          <w:rPr>
            <w:rStyle w:val="Hyperlink"/>
            <w:noProof/>
          </w:rPr>
          <w:t xml:space="preserve">Table 62: Nested elements of </w:t>
        </w:r>
        <w:r w:rsidR="00442EDE" w:rsidRPr="00E31434">
          <w:rPr>
            <w:rStyle w:val="Hyperlink"/>
            <w:rFonts w:ascii="Courier New" w:hAnsi="Courier New" w:cs="Courier New"/>
            <w:i/>
            <w:noProof/>
          </w:rPr>
          <w:t>&lt;connection_0d/&gt;</w:t>
        </w:r>
        <w:r w:rsidR="00442EDE" w:rsidRPr="00E31434">
          <w:rPr>
            <w:rStyle w:val="Hyperlink"/>
            <w:noProof/>
          </w:rPr>
          <w:t xml:space="preserve"> for </w:t>
        </w:r>
        <w:r w:rsidR="00442EDE" w:rsidRPr="00E31434">
          <w:rPr>
            <w:rStyle w:val="Hyperlink"/>
            <w:rFonts w:ascii="Courier New" w:hAnsi="Courier New" w:cs="Courier New"/>
            <w:i/>
            <w:noProof/>
          </w:rPr>
          <w:t>&lt;clinch/&gt;</w:t>
        </w:r>
        <w:r w:rsidR="00442EDE">
          <w:rPr>
            <w:noProof/>
            <w:webHidden/>
          </w:rPr>
          <w:tab/>
        </w:r>
        <w:r w:rsidR="00442EDE">
          <w:rPr>
            <w:noProof/>
            <w:webHidden/>
          </w:rPr>
          <w:fldChar w:fldCharType="begin"/>
        </w:r>
        <w:r w:rsidR="00442EDE">
          <w:rPr>
            <w:noProof/>
            <w:webHidden/>
          </w:rPr>
          <w:instrText xml:space="preserve"> PAGEREF _Toc38903173 \h </w:instrText>
        </w:r>
        <w:r w:rsidR="00442EDE">
          <w:rPr>
            <w:noProof/>
            <w:webHidden/>
          </w:rPr>
        </w:r>
        <w:r w:rsidR="00442EDE">
          <w:rPr>
            <w:noProof/>
            <w:webHidden/>
          </w:rPr>
          <w:fldChar w:fldCharType="separate"/>
        </w:r>
        <w:r w:rsidR="00442EDE">
          <w:rPr>
            <w:noProof/>
            <w:webHidden/>
          </w:rPr>
          <w:t>93</w:t>
        </w:r>
        <w:r w:rsidR="00442EDE">
          <w:rPr>
            <w:noProof/>
            <w:webHidden/>
          </w:rPr>
          <w:fldChar w:fldCharType="end"/>
        </w:r>
      </w:hyperlink>
    </w:p>
    <w:p w14:paraId="658DB6E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4" w:history="1">
        <w:r w:rsidR="00442EDE" w:rsidRPr="00E31434">
          <w:rPr>
            <w:rStyle w:val="Hyperlink"/>
            <w:noProof/>
          </w:rPr>
          <w:t xml:space="preserve">Table 63: Attributes of element </w:t>
        </w:r>
        <w:r w:rsidR="00442EDE" w:rsidRPr="00E31434">
          <w:rPr>
            <w:rStyle w:val="Hyperlink"/>
            <w:rFonts w:ascii="Courier New" w:hAnsi="Courier New" w:cs="Courier New"/>
            <w:i/>
            <w:noProof/>
          </w:rPr>
          <w:t>&lt;clinch/&gt;</w:t>
        </w:r>
        <w:r w:rsidR="00442EDE">
          <w:rPr>
            <w:noProof/>
            <w:webHidden/>
          </w:rPr>
          <w:tab/>
        </w:r>
        <w:r w:rsidR="00442EDE">
          <w:rPr>
            <w:noProof/>
            <w:webHidden/>
          </w:rPr>
          <w:fldChar w:fldCharType="begin"/>
        </w:r>
        <w:r w:rsidR="00442EDE">
          <w:rPr>
            <w:noProof/>
            <w:webHidden/>
          </w:rPr>
          <w:instrText xml:space="preserve"> PAGEREF _Toc38903174 \h </w:instrText>
        </w:r>
        <w:r w:rsidR="00442EDE">
          <w:rPr>
            <w:noProof/>
            <w:webHidden/>
          </w:rPr>
        </w:r>
        <w:r w:rsidR="00442EDE">
          <w:rPr>
            <w:noProof/>
            <w:webHidden/>
          </w:rPr>
          <w:fldChar w:fldCharType="separate"/>
        </w:r>
        <w:r w:rsidR="00442EDE">
          <w:rPr>
            <w:noProof/>
            <w:webHidden/>
          </w:rPr>
          <w:t>93</w:t>
        </w:r>
        <w:r w:rsidR="00442EDE">
          <w:rPr>
            <w:noProof/>
            <w:webHidden/>
          </w:rPr>
          <w:fldChar w:fldCharType="end"/>
        </w:r>
      </w:hyperlink>
    </w:p>
    <w:p w14:paraId="08AE50F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5" w:history="1">
        <w:r w:rsidR="00442EDE" w:rsidRPr="00E31434">
          <w:rPr>
            <w:rStyle w:val="Hyperlink"/>
            <w:noProof/>
          </w:rPr>
          <w:t xml:space="preserve">Table 64: Nested elements of element </w:t>
        </w:r>
        <w:r w:rsidR="00442EDE" w:rsidRPr="00E31434">
          <w:rPr>
            <w:rStyle w:val="Hyperlink"/>
            <w:rFonts w:ascii="Courier New" w:hAnsi="Courier New" w:cs="Courier New"/>
            <w:i/>
            <w:noProof/>
          </w:rPr>
          <w:t>&lt;clinch/&gt;</w:t>
        </w:r>
        <w:r w:rsidR="00442EDE">
          <w:rPr>
            <w:noProof/>
            <w:webHidden/>
          </w:rPr>
          <w:tab/>
        </w:r>
        <w:r w:rsidR="00442EDE">
          <w:rPr>
            <w:noProof/>
            <w:webHidden/>
          </w:rPr>
          <w:fldChar w:fldCharType="begin"/>
        </w:r>
        <w:r w:rsidR="00442EDE">
          <w:rPr>
            <w:noProof/>
            <w:webHidden/>
          </w:rPr>
          <w:instrText xml:space="preserve"> PAGEREF _Toc38903175 \h </w:instrText>
        </w:r>
        <w:r w:rsidR="00442EDE">
          <w:rPr>
            <w:noProof/>
            <w:webHidden/>
          </w:rPr>
        </w:r>
        <w:r w:rsidR="00442EDE">
          <w:rPr>
            <w:noProof/>
            <w:webHidden/>
          </w:rPr>
          <w:fldChar w:fldCharType="separate"/>
        </w:r>
        <w:r w:rsidR="00442EDE">
          <w:rPr>
            <w:noProof/>
            <w:webHidden/>
          </w:rPr>
          <w:t>94</w:t>
        </w:r>
        <w:r w:rsidR="00442EDE">
          <w:rPr>
            <w:noProof/>
            <w:webHidden/>
          </w:rPr>
          <w:fldChar w:fldCharType="end"/>
        </w:r>
      </w:hyperlink>
    </w:p>
    <w:p w14:paraId="22653BD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6" w:history="1">
        <w:r w:rsidR="00442EDE" w:rsidRPr="00E31434">
          <w:rPr>
            <w:rStyle w:val="Hyperlink"/>
            <w:noProof/>
          </w:rPr>
          <w:t xml:space="preserve">Table 65: Nested elements of </w:t>
        </w:r>
        <w:r w:rsidR="00442EDE" w:rsidRPr="00E31434">
          <w:rPr>
            <w:rStyle w:val="Hyperlink"/>
            <w:rFonts w:ascii="Courier New" w:hAnsi="Courier New" w:cs="Courier New"/>
            <w:i/>
            <w:noProof/>
          </w:rPr>
          <w:t>&lt;connection_0d/&gt;</w:t>
        </w:r>
        <w:r w:rsidR="00442EDE" w:rsidRPr="00E31434">
          <w:rPr>
            <w:rStyle w:val="Hyperlink"/>
            <w:noProof/>
          </w:rPr>
          <w:t xml:space="preserve"> for </w:t>
        </w:r>
        <w:r w:rsidR="00442EDE" w:rsidRPr="00E31434">
          <w:rPr>
            <w:rStyle w:val="Hyperlink"/>
            <w:rFonts w:ascii="Courier New" w:hAnsi="Courier New" w:cs="Courier New"/>
            <w:i/>
            <w:noProof/>
          </w:rPr>
          <w:t>&lt;heat_stake/&gt;</w:t>
        </w:r>
        <w:r w:rsidR="00442EDE">
          <w:rPr>
            <w:noProof/>
            <w:webHidden/>
          </w:rPr>
          <w:tab/>
        </w:r>
        <w:r w:rsidR="00442EDE">
          <w:rPr>
            <w:noProof/>
            <w:webHidden/>
          </w:rPr>
          <w:fldChar w:fldCharType="begin"/>
        </w:r>
        <w:r w:rsidR="00442EDE">
          <w:rPr>
            <w:noProof/>
            <w:webHidden/>
          </w:rPr>
          <w:instrText xml:space="preserve"> PAGEREF _Toc38903176 \h </w:instrText>
        </w:r>
        <w:r w:rsidR="00442EDE">
          <w:rPr>
            <w:noProof/>
            <w:webHidden/>
          </w:rPr>
        </w:r>
        <w:r w:rsidR="00442EDE">
          <w:rPr>
            <w:noProof/>
            <w:webHidden/>
          </w:rPr>
          <w:fldChar w:fldCharType="separate"/>
        </w:r>
        <w:r w:rsidR="00442EDE">
          <w:rPr>
            <w:noProof/>
            <w:webHidden/>
          </w:rPr>
          <w:t>95</w:t>
        </w:r>
        <w:r w:rsidR="00442EDE">
          <w:rPr>
            <w:noProof/>
            <w:webHidden/>
          </w:rPr>
          <w:fldChar w:fldCharType="end"/>
        </w:r>
      </w:hyperlink>
    </w:p>
    <w:p w14:paraId="20B6A49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7" w:history="1">
        <w:r w:rsidR="00442EDE" w:rsidRPr="00E31434">
          <w:rPr>
            <w:rStyle w:val="Hyperlink"/>
            <w:noProof/>
          </w:rPr>
          <w:t xml:space="preserve">Table 66: Attributes of element </w:t>
        </w:r>
        <w:r w:rsidR="00442EDE" w:rsidRPr="00E31434">
          <w:rPr>
            <w:rStyle w:val="Hyperlink"/>
            <w:rFonts w:ascii="Courier New" w:hAnsi="Courier New" w:cs="Courier New"/>
            <w:i/>
            <w:noProof/>
          </w:rPr>
          <w:t>&lt;heat_stake/&gt;</w:t>
        </w:r>
        <w:r w:rsidR="00442EDE">
          <w:rPr>
            <w:noProof/>
            <w:webHidden/>
          </w:rPr>
          <w:tab/>
        </w:r>
        <w:r w:rsidR="00442EDE">
          <w:rPr>
            <w:noProof/>
            <w:webHidden/>
          </w:rPr>
          <w:fldChar w:fldCharType="begin"/>
        </w:r>
        <w:r w:rsidR="00442EDE">
          <w:rPr>
            <w:noProof/>
            <w:webHidden/>
          </w:rPr>
          <w:instrText xml:space="preserve"> PAGEREF _Toc38903177 \h </w:instrText>
        </w:r>
        <w:r w:rsidR="00442EDE">
          <w:rPr>
            <w:noProof/>
            <w:webHidden/>
          </w:rPr>
        </w:r>
        <w:r w:rsidR="00442EDE">
          <w:rPr>
            <w:noProof/>
            <w:webHidden/>
          </w:rPr>
          <w:fldChar w:fldCharType="separate"/>
        </w:r>
        <w:r w:rsidR="00442EDE">
          <w:rPr>
            <w:noProof/>
            <w:webHidden/>
          </w:rPr>
          <w:t>95</w:t>
        </w:r>
        <w:r w:rsidR="00442EDE">
          <w:rPr>
            <w:noProof/>
            <w:webHidden/>
          </w:rPr>
          <w:fldChar w:fldCharType="end"/>
        </w:r>
      </w:hyperlink>
    </w:p>
    <w:p w14:paraId="19D41E4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8" w:history="1">
        <w:r w:rsidR="00442EDE" w:rsidRPr="00E31434">
          <w:rPr>
            <w:rStyle w:val="Hyperlink"/>
            <w:noProof/>
          </w:rPr>
          <w:t xml:space="preserve">Table 67: Nested elements of </w:t>
        </w:r>
        <w:r w:rsidR="00442EDE" w:rsidRPr="00E31434">
          <w:rPr>
            <w:rStyle w:val="Hyperlink"/>
            <w:rFonts w:ascii="Courier New" w:hAnsi="Courier New" w:cs="Courier New"/>
            <w:i/>
            <w:noProof/>
          </w:rPr>
          <w:t>&lt;connection_0d/&gt;</w:t>
        </w:r>
        <w:r w:rsidR="00442EDE" w:rsidRPr="00E31434">
          <w:rPr>
            <w:rStyle w:val="Hyperlink"/>
            <w:noProof/>
          </w:rPr>
          <w:t xml:space="preserve"> for </w:t>
        </w:r>
        <w:r w:rsidR="00442EDE" w:rsidRPr="00E31434">
          <w:rPr>
            <w:rStyle w:val="Hyperlink"/>
            <w:rFonts w:ascii="Courier New" w:hAnsi="Courier New" w:cs="Courier New"/>
            <w:i/>
            <w:noProof/>
          </w:rPr>
          <w:t>&lt;clip/&gt;</w:t>
        </w:r>
        <w:r w:rsidR="00442EDE">
          <w:rPr>
            <w:noProof/>
            <w:webHidden/>
          </w:rPr>
          <w:tab/>
        </w:r>
        <w:r w:rsidR="00442EDE">
          <w:rPr>
            <w:noProof/>
            <w:webHidden/>
          </w:rPr>
          <w:fldChar w:fldCharType="begin"/>
        </w:r>
        <w:r w:rsidR="00442EDE">
          <w:rPr>
            <w:noProof/>
            <w:webHidden/>
          </w:rPr>
          <w:instrText xml:space="preserve"> PAGEREF _Toc38903178 \h </w:instrText>
        </w:r>
        <w:r w:rsidR="00442EDE">
          <w:rPr>
            <w:noProof/>
            <w:webHidden/>
          </w:rPr>
        </w:r>
        <w:r w:rsidR="00442EDE">
          <w:rPr>
            <w:noProof/>
            <w:webHidden/>
          </w:rPr>
          <w:fldChar w:fldCharType="separate"/>
        </w:r>
        <w:r w:rsidR="00442EDE">
          <w:rPr>
            <w:noProof/>
            <w:webHidden/>
          </w:rPr>
          <w:t>97</w:t>
        </w:r>
        <w:r w:rsidR="00442EDE">
          <w:rPr>
            <w:noProof/>
            <w:webHidden/>
          </w:rPr>
          <w:fldChar w:fldCharType="end"/>
        </w:r>
      </w:hyperlink>
    </w:p>
    <w:p w14:paraId="7999535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79" w:history="1">
        <w:r w:rsidR="00442EDE" w:rsidRPr="00E31434">
          <w:rPr>
            <w:rStyle w:val="Hyperlink"/>
            <w:noProof/>
          </w:rPr>
          <w:t xml:space="preserve">Table 68: Attributes of element </w:t>
        </w:r>
        <w:r w:rsidR="00442EDE" w:rsidRPr="00E31434">
          <w:rPr>
            <w:rStyle w:val="Hyperlink"/>
            <w:rFonts w:ascii="Courier New" w:hAnsi="Courier New" w:cs="Courier New"/>
            <w:i/>
            <w:noProof/>
          </w:rPr>
          <w:t>&lt;clip/&gt;</w:t>
        </w:r>
        <w:r w:rsidR="00442EDE">
          <w:rPr>
            <w:noProof/>
            <w:webHidden/>
          </w:rPr>
          <w:tab/>
        </w:r>
        <w:r w:rsidR="00442EDE">
          <w:rPr>
            <w:noProof/>
            <w:webHidden/>
          </w:rPr>
          <w:fldChar w:fldCharType="begin"/>
        </w:r>
        <w:r w:rsidR="00442EDE">
          <w:rPr>
            <w:noProof/>
            <w:webHidden/>
          </w:rPr>
          <w:instrText xml:space="preserve"> PAGEREF _Toc38903179 \h </w:instrText>
        </w:r>
        <w:r w:rsidR="00442EDE">
          <w:rPr>
            <w:noProof/>
            <w:webHidden/>
          </w:rPr>
        </w:r>
        <w:r w:rsidR="00442EDE">
          <w:rPr>
            <w:noProof/>
            <w:webHidden/>
          </w:rPr>
          <w:fldChar w:fldCharType="separate"/>
        </w:r>
        <w:r w:rsidR="00442EDE">
          <w:rPr>
            <w:noProof/>
            <w:webHidden/>
          </w:rPr>
          <w:t>98</w:t>
        </w:r>
        <w:r w:rsidR="00442EDE">
          <w:rPr>
            <w:noProof/>
            <w:webHidden/>
          </w:rPr>
          <w:fldChar w:fldCharType="end"/>
        </w:r>
      </w:hyperlink>
    </w:p>
    <w:p w14:paraId="0A1F257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0" w:history="1">
        <w:r w:rsidR="00442EDE" w:rsidRPr="00E31434">
          <w:rPr>
            <w:rStyle w:val="Hyperlink"/>
            <w:noProof/>
          </w:rPr>
          <w:t xml:space="preserve">Table 69: Nested elements of element </w:t>
        </w:r>
        <w:r w:rsidR="00442EDE" w:rsidRPr="00E31434">
          <w:rPr>
            <w:rStyle w:val="Hyperlink"/>
            <w:rFonts w:ascii="Courier New" w:hAnsi="Courier New" w:cs="Courier New"/>
            <w:i/>
            <w:noProof/>
          </w:rPr>
          <w:t>&lt;clip/&gt;</w:t>
        </w:r>
        <w:r w:rsidR="00442EDE">
          <w:rPr>
            <w:noProof/>
            <w:webHidden/>
          </w:rPr>
          <w:tab/>
        </w:r>
        <w:r w:rsidR="00442EDE">
          <w:rPr>
            <w:noProof/>
            <w:webHidden/>
          </w:rPr>
          <w:fldChar w:fldCharType="begin"/>
        </w:r>
        <w:r w:rsidR="00442EDE">
          <w:rPr>
            <w:noProof/>
            <w:webHidden/>
          </w:rPr>
          <w:instrText xml:space="preserve"> PAGEREF _Toc38903180 \h </w:instrText>
        </w:r>
        <w:r w:rsidR="00442EDE">
          <w:rPr>
            <w:noProof/>
            <w:webHidden/>
          </w:rPr>
        </w:r>
        <w:r w:rsidR="00442EDE">
          <w:rPr>
            <w:noProof/>
            <w:webHidden/>
          </w:rPr>
          <w:fldChar w:fldCharType="separate"/>
        </w:r>
        <w:r w:rsidR="00442EDE">
          <w:rPr>
            <w:noProof/>
            <w:webHidden/>
          </w:rPr>
          <w:t>99</w:t>
        </w:r>
        <w:r w:rsidR="00442EDE">
          <w:rPr>
            <w:noProof/>
            <w:webHidden/>
          </w:rPr>
          <w:fldChar w:fldCharType="end"/>
        </w:r>
      </w:hyperlink>
    </w:p>
    <w:p w14:paraId="67EE3A6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1" w:history="1">
        <w:r w:rsidR="00442EDE" w:rsidRPr="00E31434">
          <w:rPr>
            <w:rStyle w:val="Hyperlink"/>
            <w:noProof/>
          </w:rPr>
          <w:t xml:space="preserve">Table 70: Nested elements of </w:t>
        </w:r>
        <w:r w:rsidR="00442EDE" w:rsidRPr="00E31434">
          <w:rPr>
            <w:rStyle w:val="Hyperlink"/>
            <w:rFonts w:ascii="Courier New" w:hAnsi="Courier New" w:cs="Courier New"/>
            <w:i/>
            <w:noProof/>
          </w:rPr>
          <w:t>&lt;connection_0d/&gt;</w:t>
        </w:r>
        <w:r w:rsidR="00442EDE" w:rsidRPr="00E31434">
          <w:rPr>
            <w:rStyle w:val="Hyperlink"/>
            <w:noProof/>
          </w:rPr>
          <w:t xml:space="preserve"> for </w:t>
        </w:r>
        <w:r w:rsidR="00442EDE" w:rsidRPr="00E31434">
          <w:rPr>
            <w:rStyle w:val="Hyperlink"/>
            <w:rFonts w:ascii="Courier New" w:hAnsi="Courier New" w:cs="Courier New"/>
            <w:i/>
            <w:noProof/>
          </w:rPr>
          <w:t>&lt;nail/&gt;</w:t>
        </w:r>
        <w:r w:rsidR="00442EDE">
          <w:rPr>
            <w:noProof/>
            <w:webHidden/>
          </w:rPr>
          <w:tab/>
        </w:r>
        <w:r w:rsidR="00442EDE">
          <w:rPr>
            <w:noProof/>
            <w:webHidden/>
          </w:rPr>
          <w:fldChar w:fldCharType="begin"/>
        </w:r>
        <w:r w:rsidR="00442EDE">
          <w:rPr>
            <w:noProof/>
            <w:webHidden/>
          </w:rPr>
          <w:instrText xml:space="preserve"> PAGEREF _Toc38903181 \h </w:instrText>
        </w:r>
        <w:r w:rsidR="00442EDE">
          <w:rPr>
            <w:noProof/>
            <w:webHidden/>
          </w:rPr>
        </w:r>
        <w:r w:rsidR="00442EDE">
          <w:rPr>
            <w:noProof/>
            <w:webHidden/>
          </w:rPr>
          <w:fldChar w:fldCharType="separate"/>
        </w:r>
        <w:r w:rsidR="00442EDE">
          <w:rPr>
            <w:noProof/>
            <w:webHidden/>
          </w:rPr>
          <w:t>100</w:t>
        </w:r>
        <w:r w:rsidR="00442EDE">
          <w:rPr>
            <w:noProof/>
            <w:webHidden/>
          </w:rPr>
          <w:fldChar w:fldCharType="end"/>
        </w:r>
      </w:hyperlink>
    </w:p>
    <w:p w14:paraId="39433CE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2" w:history="1">
        <w:r w:rsidR="00442EDE" w:rsidRPr="00E31434">
          <w:rPr>
            <w:rStyle w:val="Hyperlink"/>
            <w:noProof/>
          </w:rPr>
          <w:t xml:space="preserve">Table 71: Attributes of element </w:t>
        </w:r>
        <w:r w:rsidR="00442EDE" w:rsidRPr="00E31434">
          <w:rPr>
            <w:rStyle w:val="Hyperlink"/>
            <w:rFonts w:ascii="Courier New" w:hAnsi="Courier New" w:cs="Courier New"/>
            <w:i/>
            <w:noProof/>
          </w:rPr>
          <w:t>&lt;nail/&gt;</w:t>
        </w:r>
        <w:r w:rsidR="00442EDE">
          <w:rPr>
            <w:noProof/>
            <w:webHidden/>
          </w:rPr>
          <w:tab/>
        </w:r>
        <w:r w:rsidR="00442EDE">
          <w:rPr>
            <w:noProof/>
            <w:webHidden/>
          </w:rPr>
          <w:fldChar w:fldCharType="begin"/>
        </w:r>
        <w:r w:rsidR="00442EDE">
          <w:rPr>
            <w:noProof/>
            <w:webHidden/>
          </w:rPr>
          <w:instrText xml:space="preserve"> PAGEREF _Toc38903182 \h </w:instrText>
        </w:r>
        <w:r w:rsidR="00442EDE">
          <w:rPr>
            <w:noProof/>
            <w:webHidden/>
          </w:rPr>
        </w:r>
        <w:r w:rsidR="00442EDE">
          <w:rPr>
            <w:noProof/>
            <w:webHidden/>
          </w:rPr>
          <w:fldChar w:fldCharType="separate"/>
        </w:r>
        <w:r w:rsidR="00442EDE">
          <w:rPr>
            <w:noProof/>
            <w:webHidden/>
          </w:rPr>
          <w:t>100</w:t>
        </w:r>
        <w:r w:rsidR="00442EDE">
          <w:rPr>
            <w:noProof/>
            <w:webHidden/>
          </w:rPr>
          <w:fldChar w:fldCharType="end"/>
        </w:r>
      </w:hyperlink>
    </w:p>
    <w:p w14:paraId="6384990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3" w:history="1">
        <w:r w:rsidR="00442EDE" w:rsidRPr="00E31434">
          <w:rPr>
            <w:rStyle w:val="Hyperlink"/>
            <w:noProof/>
          </w:rPr>
          <w:t xml:space="preserve">Table 72: Nested elements of element </w:t>
        </w:r>
        <w:r w:rsidR="00442EDE" w:rsidRPr="00E31434">
          <w:rPr>
            <w:rStyle w:val="Hyperlink"/>
            <w:rFonts w:ascii="Courier New" w:hAnsi="Courier New" w:cs="Courier New"/>
            <w:i/>
            <w:noProof/>
          </w:rPr>
          <w:t>&lt;nail/&gt;</w:t>
        </w:r>
        <w:r w:rsidR="00442EDE">
          <w:rPr>
            <w:noProof/>
            <w:webHidden/>
          </w:rPr>
          <w:tab/>
        </w:r>
        <w:r w:rsidR="00442EDE">
          <w:rPr>
            <w:noProof/>
            <w:webHidden/>
          </w:rPr>
          <w:fldChar w:fldCharType="begin"/>
        </w:r>
        <w:r w:rsidR="00442EDE">
          <w:rPr>
            <w:noProof/>
            <w:webHidden/>
          </w:rPr>
          <w:instrText xml:space="preserve"> PAGEREF _Toc38903183 \h </w:instrText>
        </w:r>
        <w:r w:rsidR="00442EDE">
          <w:rPr>
            <w:noProof/>
            <w:webHidden/>
          </w:rPr>
        </w:r>
        <w:r w:rsidR="00442EDE">
          <w:rPr>
            <w:noProof/>
            <w:webHidden/>
          </w:rPr>
          <w:fldChar w:fldCharType="separate"/>
        </w:r>
        <w:r w:rsidR="00442EDE">
          <w:rPr>
            <w:noProof/>
            <w:webHidden/>
          </w:rPr>
          <w:t>102</w:t>
        </w:r>
        <w:r w:rsidR="00442EDE">
          <w:rPr>
            <w:noProof/>
            <w:webHidden/>
          </w:rPr>
          <w:fldChar w:fldCharType="end"/>
        </w:r>
      </w:hyperlink>
    </w:p>
    <w:p w14:paraId="70EF67F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4" w:history="1">
        <w:r w:rsidR="00442EDE" w:rsidRPr="00E31434">
          <w:rPr>
            <w:rStyle w:val="Hyperlink"/>
            <w:noProof/>
          </w:rPr>
          <w:t xml:space="preserve">Table 73: Nested elements of </w:t>
        </w:r>
        <w:r w:rsidR="00442EDE" w:rsidRPr="00E31434">
          <w:rPr>
            <w:rStyle w:val="Hyperlink"/>
            <w:rFonts w:ascii="Courier New" w:hAnsi="Courier New" w:cs="Courier New"/>
            <w:i/>
            <w:noProof/>
          </w:rPr>
          <w:t>&lt;connection_0d/&gt;</w:t>
        </w:r>
        <w:r w:rsidR="00442EDE" w:rsidRPr="00E31434">
          <w:rPr>
            <w:rStyle w:val="Hyperlink"/>
            <w:rFonts w:cstheme="minorHAnsi"/>
            <w:noProof/>
          </w:rPr>
          <w:t xml:space="preserve"> for </w:t>
        </w:r>
        <w:r w:rsidR="00442EDE" w:rsidRPr="00E31434">
          <w:rPr>
            <w:rStyle w:val="Hyperlink"/>
            <w:rFonts w:ascii="Courier New" w:hAnsi="Courier New" w:cs="Courier New"/>
            <w:i/>
            <w:noProof/>
          </w:rPr>
          <w:t>&lt;rotation_joint/&gt;</w:t>
        </w:r>
        <w:r w:rsidR="00442EDE">
          <w:rPr>
            <w:noProof/>
            <w:webHidden/>
          </w:rPr>
          <w:tab/>
        </w:r>
        <w:r w:rsidR="00442EDE">
          <w:rPr>
            <w:noProof/>
            <w:webHidden/>
          </w:rPr>
          <w:fldChar w:fldCharType="begin"/>
        </w:r>
        <w:r w:rsidR="00442EDE">
          <w:rPr>
            <w:noProof/>
            <w:webHidden/>
          </w:rPr>
          <w:instrText xml:space="preserve"> PAGEREF _Toc38903184 \h </w:instrText>
        </w:r>
        <w:r w:rsidR="00442EDE">
          <w:rPr>
            <w:noProof/>
            <w:webHidden/>
          </w:rPr>
        </w:r>
        <w:r w:rsidR="00442EDE">
          <w:rPr>
            <w:noProof/>
            <w:webHidden/>
          </w:rPr>
          <w:fldChar w:fldCharType="separate"/>
        </w:r>
        <w:r w:rsidR="00442EDE">
          <w:rPr>
            <w:noProof/>
            <w:webHidden/>
          </w:rPr>
          <w:t>102</w:t>
        </w:r>
        <w:r w:rsidR="00442EDE">
          <w:rPr>
            <w:noProof/>
            <w:webHidden/>
          </w:rPr>
          <w:fldChar w:fldCharType="end"/>
        </w:r>
      </w:hyperlink>
    </w:p>
    <w:p w14:paraId="2B74B1C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5" w:history="1">
        <w:r w:rsidR="00442EDE" w:rsidRPr="00E31434">
          <w:rPr>
            <w:rStyle w:val="Hyperlink"/>
            <w:noProof/>
          </w:rPr>
          <w:t>Table 74: Attributes of element &lt;rotation_joint/&gt;</w:t>
        </w:r>
        <w:r w:rsidR="00442EDE">
          <w:rPr>
            <w:noProof/>
            <w:webHidden/>
          </w:rPr>
          <w:tab/>
        </w:r>
        <w:r w:rsidR="00442EDE">
          <w:rPr>
            <w:noProof/>
            <w:webHidden/>
          </w:rPr>
          <w:fldChar w:fldCharType="begin"/>
        </w:r>
        <w:r w:rsidR="00442EDE">
          <w:rPr>
            <w:noProof/>
            <w:webHidden/>
          </w:rPr>
          <w:instrText xml:space="preserve"> PAGEREF _Toc38903185 \h </w:instrText>
        </w:r>
        <w:r w:rsidR="00442EDE">
          <w:rPr>
            <w:noProof/>
            <w:webHidden/>
          </w:rPr>
        </w:r>
        <w:r w:rsidR="00442EDE">
          <w:rPr>
            <w:noProof/>
            <w:webHidden/>
          </w:rPr>
          <w:fldChar w:fldCharType="separate"/>
        </w:r>
        <w:r w:rsidR="00442EDE">
          <w:rPr>
            <w:noProof/>
            <w:webHidden/>
          </w:rPr>
          <w:t>102</w:t>
        </w:r>
        <w:r w:rsidR="00442EDE">
          <w:rPr>
            <w:noProof/>
            <w:webHidden/>
          </w:rPr>
          <w:fldChar w:fldCharType="end"/>
        </w:r>
      </w:hyperlink>
    </w:p>
    <w:p w14:paraId="36D4A53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6" w:history="1">
        <w:r w:rsidR="00442EDE" w:rsidRPr="00E31434">
          <w:rPr>
            <w:rStyle w:val="Hyperlink"/>
            <w:noProof/>
          </w:rPr>
          <w:t xml:space="preserve">Table 75: Nested elements of element </w:t>
        </w:r>
        <w:r w:rsidR="00442EDE" w:rsidRPr="00E31434">
          <w:rPr>
            <w:rStyle w:val="Hyperlink"/>
            <w:rFonts w:ascii="Courier New" w:hAnsi="Courier New" w:cs="Courier New"/>
            <w:i/>
            <w:noProof/>
          </w:rPr>
          <w:t>&lt;rotation_joint/&gt;</w:t>
        </w:r>
        <w:r w:rsidR="00442EDE">
          <w:rPr>
            <w:noProof/>
            <w:webHidden/>
          </w:rPr>
          <w:tab/>
        </w:r>
        <w:r w:rsidR="00442EDE">
          <w:rPr>
            <w:noProof/>
            <w:webHidden/>
          </w:rPr>
          <w:fldChar w:fldCharType="begin"/>
        </w:r>
        <w:r w:rsidR="00442EDE">
          <w:rPr>
            <w:noProof/>
            <w:webHidden/>
          </w:rPr>
          <w:instrText xml:space="preserve"> PAGEREF _Toc38903186 \h </w:instrText>
        </w:r>
        <w:r w:rsidR="00442EDE">
          <w:rPr>
            <w:noProof/>
            <w:webHidden/>
          </w:rPr>
        </w:r>
        <w:r w:rsidR="00442EDE">
          <w:rPr>
            <w:noProof/>
            <w:webHidden/>
          </w:rPr>
          <w:fldChar w:fldCharType="separate"/>
        </w:r>
        <w:r w:rsidR="00442EDE">
          <w:rPr>
            <w:noProof/>
            <w:webHidden/>
          </w:rPr>
          <w:t>103</w:t>
        </w:r>
        <w:r w:rsidR="00442EDE">
          <w:rPr>
            <w:noProof/>
            <w:webHidden/>
          </w:rPr>
          <w:fldChar w:fldCharType="end"/>
        </w:r>
      </w:hyperlink>
    </w:p>
    <w:p w14:paraId="16D2EFD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7" w:history="1">
        <w:r w:rsidR="00442EDE" w:rsidRPr="00E31434">
          <w:rPr>
            <w:rStyle w:val="Hyperlink"/>
            <w:noProof/>
          </w:rPr>
          <w:t xml:space="preserve">Table 77: Attributes of element </w:t>
        </w:r>
        <w:r w:rsidR="00442EDE" w:rsidRPr="00E31434">
          <w:rPr>
            <w:rStyle w:val="Hyperlink"/>
            <w:rFonts w:ascii="Courier New" w:hAnsi="Courier New" w:cs="Courier New"/>
            <w:i/>
            <w:noProof/>
          </w:rPr>
          <w:t>&lt;rotav/&gt;</w:t>
        </w:r>
        <w:r w:rsidR="00442EDE">
          <w:rPr>
            <w:noProof/>
            <w:webHidden/>
          </w:rPr>
          <w:tab/>
        </w:r>
        <w:r w:rsidR="00442EDE">
          <w:rPr>
            <w:noProof/>
            <w:webHidden/>
          </w:rPr>
          <w:fldChar w:fldCharType="begin"/>
        </w:r>
        <w:r w:rsidR="00442EDE">
          <w:rPr>
            <w:noProof/>
            <w:webHidden/>
          </w:rPr>
          <w:instrText xml:space="preserve"> PAGEREF _Toc38903187 \h </w:instrText>
        </w:r>
        <w:r w:rsidR="00442EDE">
          <w:rPr>
            <w:noProof/>
            <w:webHidden/>
          </w:rPr>
        </w:r>
        <w:r w:rsidR="00442EDE">
          <w:rPr>
            <w:noProof/>
            <w:webHidden/>
          </w:rPr>
          <w:fldChar w:fldCharType="separate"/>
        </w:r>
        <w:r w:rsidR="00442EDE">
          <w:rPr>
            <w:noProof/>
            <w:webHidden/>
          </w:rPr>
          <w:t>104</w:t>
        </w:r>
        <w:r w:rsidR="00442EDE">
          <w:rPr>
            <w:noProof/>
            <w:webHidden/>
          </w:rPr>
          <w:fldChar w:fldCharType="end"/>
        </w:r>
      </w:hyperlink>
    </w:p>
    <w:p w14:paraId="3548FD0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8" w:history="1">
        <w:r w:rsidR="00442EDE" w:rsidRPr="00E31434">
          <w:rPr>
            <w:rStyle w:val="Hyperlink"/>
            <w:noProof/>
          </w:rPr>
          <w:t xml:space="preserve">Table 78: Attributes of element </w:t>
        </w:r>
        <w:r w:rsidR="00442EDE" w:rsidRPr="00E31434">
          <w:rPr>
            <w:rStyle w:val="Hyperlink"/>
            <w:rFonts w:ascii="Courier New" w:hAnsi="Courier New" w:cs="Courier New"/>
            <w:i/>
            <w:noProof/>
          </w:rPr>
          <w:t>&lt;loc_list/&gt;</w:t>
        </w:r>
        <w:r w:rsidR="00442EDE">
          <w:rPr>
            <w:noProof/>
            <w:webHidden/>
          </w:rPr>
          <w:tab/>
        </w:r>
        <w:r w:rsidR="00442EDE">
          <w:rPr>
            <w:noProof/>
            <w:webHidden/>
          </w:rPr>
          <w:fldChar w:fldCharType="begin"/>
        </w:r>
        <w:r w:rsidR="00442EDE">
          <w:rPr>
            <w:noProof/>
            <w:webHidden/>
          </w:rPr>
          <w:instrText xml:space="preserve"> PAGEREF _Toc38903188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4C1FC62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89" w:history="1">
        <w:r w:rsidR="00442EDE" w:rsidRPr="00E31434">
          <w:rPr>
            <w:rStyle w:val="Hyperlink"/>
            <w:noProof/>
          </w:rPr>
          <w:t xml:space="preserve">Table 79: Nested elements of </w:t>
        </w:r>
        <w:r w:rsidR="00442EDE" w:rsidRPr="00E31434">
          <w:rPr>
            <w:rStyle w:val="Hyperlink"/>
            <w:rFonts w:ascii="Courier New" w:hAnsi="Courier New" w:cs="Courier New"/>
            <w:i/>
            <w:noProof/>
          </w:rPr>
          <w:t>&lt;loc_list&gt;</w:t>
        </w:r>
        <w:r w:rsidR="00442EDE">
          <w:rPr>
            <w:noProof/>
            <w:webHidden/>
          </w:rPr>
          <w:tab/>
        </w:r>
        <w:r w:rsidR="00442EDE">
          <w:rPr>
            <w:noProof/>
            <w:webHidden/>
          </w:rPr>
          <w:fldChar w:fldCharType="begin"/>
        </w:r>
        <w:r w:rsidR="00442EDE">
          <w:rPr>
            <w:noProof/>
            <w:webHidden/>
          </w:rPr>
          <w:instrText xml:space="preserve"> PAGEREF _Toc38903189 \h </w:instrText>
        </w:r>
        <w:r w:rsidR="00442EDE">
          <w:rPr>
            <w:noProof/>
            <w:webHidden/>
          </w:rPr>
        </w:r>
        <w:r w:rsidR="00442EDE">
          <w:rPr>
            <w:noProof/>
            <w:webHidden/>
          </w:rPr>
          <w:fldChar w:fldCharType="separate"/>
        </w:r>
        <w:r w:rsidR="00442EDE">
          <w:rPr>
            <w:noProof/>
            <w:webHidden/>
          </w:rPr>
          <w:t>106</w:t>
        </w:r>
        <w:r w:rsidR="00442EDE">
          <w:rPr>
            <w:noProof/>
            <w:webHidden/>
          </w:rPr>
          <w:fldChar w:fldCharType="end"/>
        </w:r>
      </w:hyperlink>
    </w:p>
    <w:p w14:paraId="7A02242D"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0" w:history="1">
        <w:r w:rsidR="00442EDE" w:rsidRPr="00E31434">
          <w:rPr>
            <w:rStyle w:val="Hyperlink"/>
            <w:noProof/>
          </w:rPr>
          <w:t xml:space="preserve">Table 80: Attributes of element </w:t>
        </w:r>
        <w:r w:rsidR="00442EDE" w:rsidRPr="00E31434">
          <w:rPr>
            <w:rStyle w:val="Hyperlink"/>
            <w:rFonts w:ascii="Courier New" w:hAnsi="Courier New" w:cs="Courier New"/>
            <w:i/>
            <w:noProof/>
          </w:rPr>
          <w:t>&lt;loc/&gt;</w:t>
        </w:r>
        <w:r w:rsidR="00442EDE">
          <w:rPr>
            <w:noProof/>
            <w:webHidden/>
          </w:rPr>
          <w:tab/>
        </w:r>
        <w:r w:rsidR="00442EDE">
          <w:rPr>
            <w:noProof/>
            <w:webHidden/>
          </w:rPr>
          <w:fldChar w:fldCharType="begin"/>
        </w:r>
        <w:r w:rsidR="00442EDE">
          <w:rPr>
            <w:noProof/>
            <w:webHidden/>
          </w:rPr>
          <w:instrText xml:space="preserve"> PAGEREF _Toc38903190 \h </w:instrText>
        </w:r>
        <w:r w:rsidR="00442EDE">
          <w:rPr>
            <w:noProof/>
            <w:webHidden/>
          </w:rPr>
        </w:r>
        <w:r w:rsidR="00442EDE">
          <w:rPr>
            <w:noProof/>
            <w:webHidden/>
          </w:rPr>
          <w:fldChar w:fldCharType="separate"/>
        </w:r>
        <w:r w:rsidR="00442EDE">
          <w:rPr>
            <w:noProof/>
            <w:webHidden/>
          </w:rPr>
          <w:t>107</w:t>
        </w:r>
        <w:r w:rsidR="00442EDE">
          <w:rPr>
            <w:noProof/>
            <w:webHidden/>
          </w:rPr>
          <w:fldChar w:fldCharType="end"/>
        </w:r>
      </w:hyperlink>
    </w:p>
    <w:p w14:paraId="3F32DA4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1" w:history="1">
        <w:r w:rsidR="00442EDE" w:rsidRPr="00E31434">
          <w:rPr>
            <w:rStyle w:val="Hyperlink"/>
            <w:noProof/>
          </w:rPr>
          <w:t xml:space="preserve">Table 81: Nested elements of element </w:t>
        </w:r>
        <w:r w:rsidR="00442EDE" w:rsidRPr="00E31434">
          <w:rPr>
            <w:rStyle w:val="Hyperlink"/>
            <w:rFonts w:ascii="Courier New" w:hAnsi="Courier New" w:cs="Courier New"/>
            <w:i/>
            <w:noProof/>
            <w:kern w:val="22"/>
          </w:rPr>
          <w:t>&lt;connection_1d/&gt;</w:t>
        </w:r>
        <w:r w:rsidR="00442EDE">
          <w:rPr>
            <w:noProof/>
            <w:webHidden/>
          </w:rPr>
          <w:tab/>
        </w:r>
        <w:r w:rsidR="00442EDE">
          <w:rPr>
            <w:noProof/>
            <w:webHidden/>
          </w:rPr>
          <w:fldChar w:fldCharType="begin"/>
        </w:r>
        <w:r w:rsidR="00442EDE">
          <w:rPr>
            <w:noProof/>
            <w:webHidden/>
          </w:rPr>
          <w:instrText xml:space="preserve"> PAGEREF _Toc38903191 \h </w:instrText>
        </w:r>
        <w:r w:rsidR="00442EDE">
          <w:rPr>
            <w:noProof/>
            <w:webHidden/>
          </w:rPr>
        </w:r>
        <w:r w:rsidR="00442EDE">
          <w:rPr>
            <w:noProof/>
            <w:webHidden/>
          </w:rPr>
          <w:fldChar w:fldCharType="separate"/>
        </w:r>
        <w:r w:rsidR="00442EDE">
          <w:rPr>
            <w:noProof/>
            <w:webHidden/>
          </w:rPr>
          <w:t>107</w:t>
        </w:r>
        <w:r w:rsidR="00442EDE">
          <w:rPr>
            <w:noProof/>
            <w:webHidden/>
          </w:rPr>
          <w:fldChar w:fldCharType="end"/>
        </w:r>
      </w:hyperlink>
    </w:p>
    <w:p w14:paraId="1CEC4FB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2" w:history="1">
        <w:r w:rsidR="00442EDE" w:rsidRPr="00E31434">
          <w:rPr>
            <w:rStyle w:val="Hyperlink"/>
            <w:noProof/>
          </w:rPr>
          <w:t xml:space="preserve">Table 82: Attributes of element </w:t>
        </w:r>
        <w:r w:rsidR="00442EDE" w:rsidRPr="00E31434">
          <w:rPr>
            <w:rStyle w:val="Hyperlink"/>
            <w:rFonts w:ascii="Courier New" w:hAnsi="Courier New" w:cs="Courier New"/>
            <w:i/>
            <w:noProof/>
          </w:rPr>
          <w:t>&lt;connection_1d/&gt;</w:t>
        </w:r>
        <w:r w:rsidR="00442EDE">
          <w:rPr>
            <w:noProof/>
            <w:webHidden/>
          </w:rPr>
          <w:tab/>
        </w:r>
        <w:r w:rsidR="00442EDE">
          <w:rPr>
            <w:noProof/>
            <w:webHidden/>
          </w:rPr>
          <w:fldChar w:fldCharType="begin"/>
        </w:r>
        <w:r w:rsidR="00442EDE">
          <w:rPr>
            <w:noProof/>
            <w:webHidden/>
          </w:rPr>
          <w:instrText xml:space="preserve"> PAGEREF _Toc38903192 \h </w:instrText>
        </w:r>
        <w:r w:rsidR="00442EDE">
          <w:rPr>
            <w:noProof/>
            <w:webHidden/>
          </w:rPr>
        </w:r>
        <w:r w:rsidR="00442EDE">
          <w:rPr>
            <w:noProof/>
            <w:webHidden/>
          </w:rPr>
          <w:fldChar w:fldCharType="separate"/>
        </w:r>
        <w:r w:rsidR="00442EDE">
          <w:rPr>
            <w:noProof/>
            <w:webHidden/>
          </w:rPr>
          <w:t>111</w:t>
        </w:r>
        <w:r w:rsidR="00442EDE">
          <w:rPr>
            <w:noProof/>
            <w:webHidden/>
          </w:rPr>
          <w:fldChar w:fldCharType="end"/>
        </w:r>
      </w:hyperlink>
    </w:p>
    <w:p w14:paraId="30BB511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3" w:history="1">
        <w:r w:rsidR="00442EDE" w:rsidRPr="00E31434">
          <w:rPr>
            <w:rStyle w:val="Hyperlink"/>
            <w:noProof/>
          </w:rPr>
          <w:t xml:space="preserve">Table 83: Nested elements of element </w:t>
        </w:r>
        <w:r w:rsidR="00442EDE" w:rsidRPr="00E31434">
          <w:rPr>
            <w:rStyle w:val="Hyperlink"/>
            <w:rFonts w:ascii="Courier New" w:hAnsi="Courier New" w:cs="Courier New"/>
            <w:i/>
            <w:noProof/>
            <w:kern w:val="22"/>
          </w:rPr>
          <w:t>&lt;seamweld/&gt;</w:t>
        </w:r>
        <w:r w:rsidR="00442EDE">
          <w:rPr>
            <w:noProof/>
            <w:webHidden/>
          </w:rPr>
          <w:tab/>
        </w:r>
        <w:r w:rsidR="00442EDE">
          <w:rPr>
            <w:noProof/>
            <w:webHidden/>
          </w:rPr>
          <w:fldChar w:fldCharType="begin"/>
        </w:r>
        <w:r w:rsidR="00442EDE">
          <w:rPr>
            <w:noProof/>
            <w:webHidden/>
          </w:rPr>
          <w:instrText xml:space="preserve"> PAGEREF _Toc38903193 \h </w:instrText>
        </w:r>
        <w:r w:rsidR="00442EDE">
          <w:rPr>
            <w:noProof/>
            <w:webHidden/>
          </w:rPr>
        </w:r>
        <w:r w:rsidR="00442EDE">
          <w:rPr>
            <w:noProof/>
            <w:webHidden/>
          </w:rPr>
          <w:fldChar w:fldCharType="separate"/>
        </w:r>
        <w:r w:rsidR="00442EDE">
          <w:rPr>
            <w:noProof/>
            <w:webHidden/>
          </w:rPr>
          <w:t>112</w:t>
        </w:r>
        <w:r w:rsidR="00442EDE">
          <w:rPr>
            <w:noProof/>
            <w:webHidden/>
          </w:rPr>
          <w:fldChar w:fldCharType="end"/>
        </w:r>
      </w:hyperlink>
    </w:p>
    <w:p w14:paraId="1D21990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4" w:history="1">
        <w:r w:rsidR="00442EDE" w:rsidRPr="00E31434">
          <w:rPr>
            <w:rStyle w:val="Hyperlink"/>
            <w:noProof/>
          </w:rPr>
          <w:t xml:space="preserve">Table 84: Attributes of element </w:t>
        </w:r>
        <w:r w:rsidR="00442EDE" w:rsidRPr="00E31434">
          <w:rPr>
            <w:rStyle w:val="Hyperlink"/>
            <w:rFonts w:ascii="Courier New" w:hAnsi="Courier New" w:cs="Courier New"/>
            <w:i/>
            <w:noProof/>
            <w:kern w:val="22"/>
          </w:rPr>
          <w:t>&lt;subtype/&gt;</w:t>
        </w:r>
        <w:r w:rsidR="00442EDE">
          <w:rPr>
            <w:noProof/>
            <w:webHidden/>
          </w:rPr>
          <w:tab/>
        </w:r>
        <w:r w:rsidR="00442EDE">
          <w:rPr>
            <w:noProof/>
            <w:webHidden/>
          </w:rPr>
          <w:fldChar w:fldCharType="begin"/>
        </w:r>
        <w:r w:rsidR="00442EDE">
          <w:rPr>
            <w:noProof/>
            <w:webHidden/>
          </w:rPr>
          <w:instrText xml:space="preserve"> PAGEREF _Toc38903194 \h </w:instrText>
        </w:r>
        <w:r w:rsidR="00442EDE">
          <w:rPr>
            <w:noProof/>
            <w:webHidden/>
          </w:rPr>
        </w:r>
        <w:r w:rsidR="00442EDE">
          <w:rPr>
            <w:noProof/>
            <w:webHidden/>
          </w:rPr>
          <w:fldChar w:fldCharType="separate"/>
        </w:r>
        <w:r w:rsidR="00442EDE">
          <w:rPr>
            <w:noProof/>
            <w:webHidden/>
          </w:rPr>
          <w:t>113</w:t>
        </w:r>
        <w:r w:rsidR="00442EDE">
          <w:rPr>
            <w:noProof/>
            <w:webHidden/>
          </w:rPr>
          <w:fldChar w:fldCharType="end"/>
        </w:r>
      </w:hyperlink>
    </w:p>
    <w:p w14:paraId="2CF8363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5" w:history="1">
        <w:r w:rsidR="00442EDE" w:rsidRPr="00E31434">
          <w:rPr>
            <w:rStyle w:val="Hyperlink"/>
            <w:noProof/>
          </w:rPr>
          <w:t xml:space="preserve">Table 85: Nested elements of element </w:t>
        </w:r>
        <w:r w:rsidR="00442EDE" w:rsidRPr="00E31434">
          <w:rPr>
            <w:rStyle w:val="Hyperlink"/>
            <w:rFonts w:ascii="Courier New" w:hAnsi="Courier New" w:cs="Courier New"/>
            <w:i/>
            <w:noProof/>
            <w:kern w:val="22"/>
          </w:rPr>
          <w:t>&lt;subtype/&gt;</w:t>
        </w:r>
        <w:r w:rsidR="00442EDE">
          <w:rPr>
            <w:noProof/>
            <w:webHidden/>
          </w:rPr>
          <w:tab/>
        </w:r>
        <w:r w:rsidR="00442EDE">
          <w:rPr>
            <w:noProof/>
            <w:webHidden/>
          </w:rPr>
          <w:fldChar w:fldCharType="begin"/>
        </w:r>
        <w:r w:rsidR="00442EDE">
          <w:rPr>
            <w:noProof/>
            <w:webHidden/>
          </w:rPr>
          <w:instrText xml:space="preserve"> PAGEREF _Toc38903195 \h </w:instrText>
        </w:r>
        <w:r w:rsidR="00442EDE">
          <w:rPr>
            <w:noProof/>
            <w:webHidden/>
          </w:rPr>
        </w:r>
        <w:r w:rsidR="00442EDE">
          <w:rPr>
            <w:noProof/>
            <w:webHidden/>
          </w:rPr>
          <w:fldChar w:fldCharType="separate"/>
        </w:r>
        <w:r w:rsidR="00442EDE">
          <w:rPr>
            <w:noProof/>
            <w:webHidden/>
          </w:rPr>
          <w:t>113</w:t>
        </w:r>
        <w:r w:rsidR="00442EDE">
          <w:rPr>
            <w:noProof/>
            <w:webHidden/>
          </w:rPr>
          <w:fldChar w:fldCharType="end"/>
        </w:r>
      </w:hyperlink>
    </w:p>
    <w:p w14:paraId="494507A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6" w:history="1">
        <w:r w:rsidR="00442EDE" w:rsidRPr="00E31434">
          <w:rPr>
            <w:rStyle w:val="Hyperlink"/>
            <w:noProof/>
          </w:rPr>
          <w:t xml:space="preserve">Table 86: Attributes of element </w:t>
        </w:r>
        <w:r w:rsidR="00442EDE" w:rsidRPr="00E31434">
          <w:rPr>
            <w:rStyle w:val="Hyperlink"/>
            <w:rFonts w:ascii="Courier New" w:hAnsi="Courier New" w:cs="Courier New"/>
            <w:i/>
            <w:noProof/>
            <w:kern w:val="22"/>
          </w:rPr>
          <w:t>&lt;sheet_parameter/&gt;</w:t>
        </w:r>
        <w:r w:rsidR="00442EDE">
          <w:rPr>
            <w:noProof/>
            <w:webHidden/>
          </w:rPr>
          <w:tab/>
        </w:r>
        <w:r w:rsidR="00442EDE">
          <w:rPr>
            <w:noProof/>
            <w:webHidden/>
          </w:rPr>
          <w:fldChar w:fldCharType="begin"/>
        </w:r>
        <w:r w:rsidR="00442EDE">
          <w:rPr>
            <w:noProof/>
            <w:webHidden/>
          </w:rPr>
          <w:instrText xml:space="preserve"> PAGEREF _Toc38903196 \h </w:instrText>
        </w:r>
        <w:r w:rsidR="00442EDE">
          <w:rPr>
            <w:noProof/>
            <w:webHidden/>
          </w:rPr>
        </w:r>
        <w:r w:rsidR="00442EDE">
          <w:rPr>
            <w:noProof/>
            <w:webHidden/>
          </w:rPr>
          <w:fldChar w:fldCharType="separate"/>
        </w:r>
        <w:r w:rsidR="00442EDE">
          <w:rPr>
            <w:noProof/>
            <w:webHidden/>
          </w:rPr>
          <w:t>115</w:t>
        </w:r>
        <w:r w:rsidR="00442EDE">
          <w:rPr>
            <w:noProof/>
            <w:webHidden/>
          </w:rPr>
          <w:fldChar w:fldCharType="end"/>
        </w:r>
      </w:hyperlink>
    </w:p>
    <w:p w14:paraId="7842FDB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7" w:history="1">
        <w:r w:rsidR="00442EDE" w:rsidRPr="00E31434">
          <w:rPr>
            <w:rStyle w:val="Hyperlink"/>
            <w:noProof/>
          </w:rPr>
          <w:t xml:space="preserve">Table 87: Attributes of element </w:t>
        </w:r>
        <w:r w:rsidR="00442EDE" w:rsidRPr="00E31434">
          <w:rPr>
            <w:rStyle w:val="Hyperlink"/>
            <w:rFonts w:ascii="Courier New" w:hAnsi="Courier New" w:cs="Courier New"/>
            <w:i/>
            <w:noProof/>
            <w:kern w:val="22"/>
          </w:rPr>
          <w:t>&lt;weld_position/&gt;</w:t>
        </w:r>
        <w:r w:rsidR="00442EDE">
          <w:rPr>
            <w:noProof/>
            <w:webHidden/>
          </w:rPr>
          <w:tab/>
        </w:r>
        <w:r w:rsidR="00442EDE">
          <w:rPr>
            <w:noProof/>
            <w:webHidden/>
          </w:rPr>
          <w:fldChar w:fldCharType="begin"/>
        </w:r>
        <w:r w:rsidR="00442EDE">
          <w:rPr>
            <w:noProof/>
            <w:webHidden/>
          </w:rPr>
          <w:instrText xml:space="preserve"> PAGEREF _Toc38903197 \h </w:instrText>
        </w:r>
        <w:r w:rsidR="00442EDE">
          <w:rPr>
            <w:noProof/>
            <w:webHidden/>
          </w:rPr>
        </w:r>
        <w:r w:rsidR="00442EDE">
          <w:rPr>
            <w:noProof/>
            <w:webHidden/>
          </w:rPr>
          <w:fldChar w:fldCharType="separate"/>
        </w:r>
        <w:r w:rsidR="00442EDE">
          <w:rPr>
            <w:noProof/>
            <w:webHidden/>
          </w:rPr>
          <w:t>116</w:t>
        </w:r>
        <w:r w:rsidR="00442EDE">
          <w:rPr>
            <w:noProof/>
            <w:webHidden/>
          </w:rPr>
          <w:fldChar w:fldCharType="end"/>
        </w:r>
      </w:hyperlink>
    </w:p>
    <w:p w14:paraId="3D0D095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8" w:history="1">
        <w:r w:rsidR="00442EDE" w:rsidRPr="00E31434">
          <w:rPr>
            <w:rStyle w:val="Hyperlink"/>
            <w:noProof/>
          </w:rPr>
          <w:t>Table 88: Default values of attribute "filler", dependent from attribute "technology"</w:t>
        </w:r>
        <w:r w:rsidR="00442EDE">
          <w:rPr>
            <w:noProof/>
            <w:webHidden/>
          </w:rPr>
          <w:tab/>
        </w:r>
        <w:r w:rsidR="00442EDE">
          <w:rPr>
            <w:noProof/>
            <w:webHidden/>
          </w:rPr>
          <w:fldChar w:fldCharType="begin"/>
        </w:r>
        <w:r w:rsidR="00442EDE">
          <w:rPr>
            <w:noProof/>
            <w:webHidden/>
          </w:rPr>
          <w:instrText xml:space="preserve"> PAGEREF _Toc38903198 \h </w:instrText>
        </w:r>
        <w:r w:rsidR="00442EDE">
          <w:rPr>
            <w:noProof/>
            <w:webHidden/>
          </w:rPr>
        </w:r>
        <w:r w:rsidR="00442EDE">
          <w:rPr>
            <w:noProof/>
            <w:webHidden/>
          </w:rPr>
          <w:fldChar w:fldCharType="separate"/>
        </w:r>
        <w:r w:rsidR="00442EDE">
          <w:rPr>
            <w:noProof/>
            <w:webHidden/>
          </w:rPr>
          <w:t>119</w:t>
        </w:r>
        <w:r w:rsidR="00442EDE">
          <w:rPr>
            <w:noProof/>
            <w:webHidden/>
          </w:rPr>
          <w:fldChar w:fldCharType="end"/>
        </w:r>
      </w:hyperlink>
    </w:p>
    <w:p w14:paraId="382CF63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199" w:history="1">
        <w:r w:rsidR="00442EDE" w:rsidRPr="00E31434">
          <w:rPr>
            <w:rStyle w:val="Hyperlink"/>
            <w:noProof/>
          </w:rPr>
          <w:t>Table 89: Parameters of Butt Joint Weld</w:t>
        </w:r>
        <w:r w:rsidR="00442EDE">
          <w:rPr>
            <w:noProof/>
            <w:webHidden/>
          </w:rPr>
          <w:tab/>
        </w:r>
        <w:r w:rsidR="00442EDE">
          <w:rPr>
            <w:noProof/>
            <w:webHidden/>
          </w:rPr>
          <w:fldChar w:fldCharType="begin"/>
        </w:r>
        <w:r w:rsidR="00442EDE">
          <w:rPr>
            <w:noProof/>
            <w:webHidden/>
          </w:rPr>
          <w:instrText xml:space="preserve"> PAGEREF _Toc38903199 \h </w:instrText>
        </w:r>
        <w:r w:rsidR="00442EDE">
          <w:rPr>
            <w:noProof/>
            <w:webHidden/>
          </w:rPr>
        </w:r>
        <w:r w:rsidR="00442EDE">
          <w:rPr>
            <w:noProof/>
            <w:webHidden/>
          </w:rPr>
          <w:fldChar w:fldCharType="separate"/>
        </w:r>
        <w:r w:rsidR="00442EDE">
          <w:rPr>
            <w:noProof/>
            <w:webHidden/>
          </w:rPr>
          <w:t>120</w:t>
        </w:r>
        <w:r w:rsidR="00442EDE">
          <w:rPr>
            <w:noProof/>
            <w:webHidden/>
          </w:rPr>
          <w:fldChar w:fldCharType="end"/>
        </w:r>
      </w:hyperlink>
    </w:p>
    <w:p w14:paraId="2FEDCBF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0" w:history="1">
        <w:r w:rsidR="00442EDE" w:rsidRPr="00E31434">
          <w:rPr>
            <w:rStyle w:val="Hyperlink"/>
            <w:noProof/>
          </w:rPr>
          <w:t xml:space="preserve">Table 90: Attributes of element </w:t>
        </w:r>
        <w:r w:rsidR="00442EDE" w:rsidRPr="00E31434">
          <w:rPr>
            <w:rStyle w:val="Hyperlink"/>
            <w:rFonts w:ascii="Courier New" w:hAnsi="Courier New" w:cs="Courier New"/>
            <w:i/>
            <w:noProof/>
            <w:kern w:val="22"/>
          </w:rPr>
          <w:t>&lt;weld_position/&gt;</w:t>
        </w:r>
        <w:r w:rsidR="00442EDE" w:rsidRPr="00E31434">
          <w:rPr>
            <w:rStyle w:val="Hyperlink"/>
            <w:noProof/>
          </w:rPr>
          <w:t xml:space="preserve"> for Butt Joint</w:t>
        </w:r>
        <w:r w:rsidR="00442EDE">
          <w:rPr>
            <w:noProof/>
            <w:webHidden/>
          </w:rPr>
          <w:tab/>
        </w:r>
        <w:r w:rsidR="00442EDE">
          <w:rPr>
            <w:noProof/>
            <w:webHidden/>
          </w:rPr>
          <w:fldChar w:fldCharType="begin"/>
        </w:r>
        <w:r w:rsidR="00442EDE">
          <w:rPr>
            <w:noProof/>
            <w:webHidden/>
          </w:rPr>
          <w:instrText xml:space="preserve"> PAGEREF _Toc38903200 \h </w:instrText>
        </w:r>
        <w:r w:rsidR="00442EDE">
          <w:rPr>
            <w:noProof/>
            <w:webHidden/>
          </w:rPr>
        </w:r>
        <w:r w:rsidR="00442EDE">
          <w:rPr>
            <w:noProof/>
            <w:webHidden/>
          </w:rPr>
          <w:fldChar w:fldCharType="separate"/>
        </w:r>
        <w:r w:rsidR="00442EDE">
          <w:rPr>
            <w:noProof/>
            <w:webHidden/>
          </w:rPr>
          <w:t>121</w:t>
        </w:r>
        <w:r w:rsidR="00442EDE">
          <w:rPr>
            <w:noProof/>
            <w:webHidden/>
          </w:rPr>
          <w:fldChar w:fldCharType="end"/>
        </w:r>
      </w:hyperlink>
    </w:p>
    <w:p w14:paraId="50B6502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1" w:history="1">
        <w:r w:rsidR="00442EDE" w:rsidRPr="00E31434">
          <w:rPr>
            <w:rStyle w:val="Hyperlink"/>
            <w:noProof/>
          </w:rPr>
          <w:t xml:space="preserve">Table 91: Attributes of element </w:t>
        </w:r>
        <w:r w:rsidR="00442EDE" w:rsidRPr="00E31434">
          <w:rPr>
            <w:rStyle w:val="Hyperlink"/>
            <w:rFonts w:ascii="Courier New" w:hAnsi="Courier New" w:cs="Courier New"/>
            <w:i/>
            <w:noProof/>
            <w:kern w:val="22"/>
          </w:rPr>
          <w:t>&lt;sheet_parameter/&gt;</w:t>
        </w:r>
        <w:r w:rsidR="00442EDE" w:rsidRPr="00E31434">
          <w:rPr>
            <w:rStyle w:val="Hyperlink"/>
            <w:noProof/>
          </w:rPr>
          <w:t xml:space="preserve"> for Butt Joint</w:t>
        </w:r>
        <w:r w:rsidR="00442EDE">
          <w:rPr>
            <w:noProof/>
            <w:webHidden/>
          </w:rPr>
          <w:tab/>
        </w:r>
        <w:r w:rsidR="00442EDE">
          <w:rPr>
            <w:noProof/>
            <w:webHidden/>
          </w:rPr>
          <w:fldChar w:fldCharType="begin"/>
        </w:r>
        <w:r w:rsidR="00442EDE">
          <w:rPr>
            <w:noProof/>
            <w:webHidden/>
          </w:rPr>
          <w:instrText xml:space="preserve"> PAGEREF _Toc38903201 \h </w:instrText>
        </w:r>
        <w:r w:rsidR="00442EDE">
          <w:rPr>
            <w:noProof/>
            <w:webHidden/>
          </w:rPr>
        </w:r>
        <w:r w:rsidR="00442EDE">
          <w:rPr>
            <w:noProof/>
            <w:webHidden/>
          </w:rPr>
          <w:fldChar w:fldCharType="separate"/>
        </w:r>
        <w:r w:rsidR="00442EDE">
          <w:rPr>
            <w:noProof/>
            <w:webHidden/>
          </w:rPr>
          <w:t>122</w:t>
        </w:r>
        <w:r w:rsidR="00442EDE">
          <w:rPr>
            <w:noProof/>
            <w:webHidden/>
          </w:rPr>
          <w:fldChar w:fldCharType="end"/>
        </w:r>
      </w:hyperlink>
    </w:p>
    <w:p w14:paraId="7D2D629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2" w:history="1">
        <w:r w:rsidR="00442EDE" w:rsidRPr="00E31434">
          <w:rPr>
            <w:rStyle w:val="Hyperlink"/>
            <w:noProof/>
          </w:rPr>
          <w:t>Table 92: Parameters of Simple Corner Weld</w:t>
        </w:r>
        <w:r w:rsidR="00442EDE">
          <w:rPr>
            <w:noProof/>
            <w:webHidden/>
          </w:rPr>
          <w:tab/>
        </w:r>
        <w:r w:rsidR="00442EDE">
          <w:rPr>
            <w:noProof/>
            <w:webHidden/>
          </w:rPr>
          <w:fldChar w:fldCharType="begin"/>
        </w:r>
        <w:r w:rsidR="00442EDE">
          <w:rPr>
            <w:noProof/>
            <w:webHidden/>
          </w:rPr>
          <w:instrText xml:space="preserve"> PAGEREF _Toc38903202 \h </w:instrText>
        </w:r>
        <w:r w:rsidR="00442EDE">
          <w:rPr>
            <w:noProof/>
            <w:webHidden/>
          </w:rPr>
        </w:r>
        <w:r w:rsidR="00442EDE">
          <w:rPr>
            <w:noProof/>
            <w:webHidden/>
          </w:rPr>
          <w:fldChar w:fldCharType="separate"/>
        </w:r>
        <w:r w:rsidR="00442EDE">
          <w:rPr>
            <w:noProof/>
            <w:webHidden/>
          </w:rPr>
          <w:t>123</w:t>
        </w:r>
        <w:r w:rsidR="00442EDE">
          <w:rPr>
            <w:noProof/>
            <w:webHidden/>
          </w:rPr>
          <w:fldChar w:fldCharType="end"/>
        </w:r>
      </w:hyperlink>
    </w:p>
    <w:p w14:paraId="512D5D0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3" w:history="1">
        <w:r w:rsidR="00442EDE" w:rsidRPr="00E31434">
          <w:rPr>
            <w:rStyle w:val="Hyperlink"/>
            <w:noProof/>
          </w:rPr>
          <w:t>Table 93: Parameters of Double Corner Weld</w:t>
        </w:r>
        <w:r w:rsidR="00442EDE">
          <w:rPr>
            <w:noProof/>
            <w:webHidden/>
          </w:rPr>
          <w:tab/>
        </w:r>
        <w:r w:rsidR="00442EDE">
          <w:rPr>
            <w:noProof/>
            <w:webHidden/>
          </w:rPr>
          <w:fldChar w:fldCharType="begin"/>
        </w:r>
        <w:r w:rsidR="00442EDE">
          <w:rPr>
            <w:noProof/>
            <w:webHidden/>
          </w:rPr>
          <w:instrText xml:space="preserve"> PAGEREF _Toc38903203 \h </w:instrText>
        </w:r>
        <w:r w:rsidR="00442EDE">
          <w:rPr>
            <w:noProof/>
            <w:webHidden/>
          </w:rPr>
        </w:r>
        <w:r w:rsidR="00442EDE">
          <w:rPr>
            <w:noProof/>
            <w:webHidden/>
          </w:rPr>
          <w:fldChar w:fldCharType="separate"/>
        </w:r>
        <w:r w:rsidR="00442EDE">
          <w:rPr>
            <w:noProof/>
            <w:webHidden/>
          </w:rPr>
          <w:t>124</w:t>
        </w:r>
        <w:r w:rsidR="00442EDE">
          <w:rPr>
            <w:noProof/>
            <w:webHidden/>
          </w:rPr>
          <w:fldChar w:fldCharType="end"/>
        </w:r>
      </w:hyperlink>
    </w:p>
    <w:p w14:paraId="5456CBB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4" w:history="1">
        <w:r w:rsidR="00442EDE" w:rsidRPr="00E31434">
          <w:rPr>
            <w:rStyle w:val="Hyperlink"/>
            <w:noProof/>
          </w:rPr>
          <w:t xml:space="preserve">Table 94: Attributes of element </w:t>
        </w:r>
        <w:r w:rsidR="00442EDE" w:rsidRPr="00E31434">
          <w:rPr>
            <w:rStyle w:val="Hyperlink"/>
            <w:rFonts w:ascii="Courier New" w:hAnsi="Courier New" w:cs="Courier New"/>
            <w:i/>
            <w:noProof/>
          </w:rPr>
          <w:t>&lt;weld_position/&gt;</w:t>
        </w:r>
        <w:r w:rsidR="00442EDE" w:rsidRPr="00E31434">
          <w:rPr>
            <w:rStyle w:val="Hyperlink"/>
            <w:noProof/>
          </w:rPr>
          <w:t xml:space="preserve"> for Corner Weld</w:t>
        </w:r>
        <w:r w:rsidR="00442EDE">
          <w:rPr>
            <w:noProof/>
            <w:webHidden/>
          </w:rPr>
          <w:tab/>
        </w:r>
        <w:r w:rsidR="00442EDE">
          <w:rPr>
            <w:noProof/>
            <w:webHidden/>
          </w:rPr>
          <w:fldChar w:fldCharType="begin"/>
        </w:r>
        <w:r w:rsidR="00442EDE">
          <w:rPr>
            <w:noProof/>
            <w:webHidden/>
          </w:rPr>
          <w:instrText xml:space="preserve"> PAGEREF _Toc38903204 \h </w:instrText>
        </w:r>
        <w:r w:rsidR="00442EDE">
          <w:rPr>
            <w:noProof/>
            <w:webHidden/>
          </w:rPr>
        </w:r>
        <w:r w:rsidR="00442EDE">
          <w:rPr>
            <w:noProof/>
            <w:webHidden/>
          </w:rPr>
          <w:fldChar w:fldCharType="separate"/>
        </w:r>
        <w:r w:rsidR="00442EDE">
          <w:rPr>
            <w:noProof/>
            <w:webHidden/>
          </w:rPr>
          <w:t>125</w:t>
        </w:r>
        <w:r w:rsidR="00442EDE">
          <w:rPr>
            <w:noProof/>
            <w:webHidden/>
          </w:rPr>
          <w:fldChar w:fldCharType="end"/>
        </w:r>
      </w:hyperlink>
    </w:p>
    <w:p w14:paraId="20D1A36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5" w:history="1">
        <w:r w:rsidR="00442EDE" w:rsidRPr="00E31434">
          <w:rPr>
            <w:rStyle w:val="Hyperlink"/>
            <w:noProof/>
          </w:rPr>
          <w:t xml:space="preserve">Table 95: Values of Attribute </w:t>
        </w:r>
        <w:r w:rsidR="00442EDE" w:rsidRPr="00E31434">
          <w:rPr>
            <w:rStyle w:val="Hyperlink"/>
            <w:rFonts w:ascii="Courier New" w:hAnsi="Courier New" w:cs="Courier New"/>
            <w:i/>
            <w:noProof/>
          </w:rPr>
          <w:t>section</w:t>
        </w:r>
        <w:r w:rsidR="00442EDE">
          <w:rPr>
            <w:noProof/>
            <w:webHidden/>
          </w:rPr>
          <w:tab/>
        </w:r>
        <w:r w:rsidR="00442EDE">
          <w:rPr>
            <w:noProof/>
            <w:webHidden/>
          </w:rPr>
          <w:fldChar w:fldCharType="begin"/>
        </w:r>
        <w:r w:rsidR="00442EDE">
          <w:rPr>
            <w:noProof/>
            <w:webHidden/>
          </w:rPr>
          <w:instrText xml:space="preserve"> PAGEREF _Toc38903205 \h </w:instrText>
        </w:r>
        <w:r w:rsidR="00442EDE">
          <w:rPr>
            <w:noProof/>
            <w:webHidden/>
          </w:rPr>
        </w:r>
        <w:r w:rsidR="00442EDE">
          <w:rPr>
            <w:noProof/>
            <w:webHidden/>
          </w:rPr>
          <w:fldChar w:fldCharType="separate"/>
        </w:r>
        <w:r w:rsidR="00442EDE">
          <w:rPr>
            <w:noProof/>
            <w:webHidden/>
          </w:rPr>
          <w:t>126</w:t>
        </w:r>
        <w:r w:rsidR="00442EDE">
          <w:rPr>
            <w:noProof/>
            <w:webHidden/>
          </w:rPr>
          <w:fldChar w:fldCharType="end"/>
        </w:r>
      </w:hyperlink>
    </w:p>
    <w:p w14:paraId="2575F57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6" w:history="1">
        <w:r w:rsidR="00442EDE" w:rsidRPr="00E31434">
          <w:rPr>
            <w:rStyle w:val="Hyperlink"/>
            <w:noProof/>
          </w:rPr>
          <w:t xml:space="preserve">Table 96: Values of Attribute </w:t>
        </w:r>
        <w:r w:rsidR="00442EDE" w:rsidRPr="00E31434">
          <w:rPr>
            <w:rStyle w:val="Hyperlink"/>
            <w:rFonts w:ascii="Courier New" w:hAnsi="Courier New" w:cs="Courier New"/>
            <w:i/>
            <w:noProof/>
          </w:rPr>
          <w:t>angle</w:t>
        </w:r>
        <w:r w:rsidR="00442EDE">
          <w:rPr>
            <w:noProof/>
            <w:webHidden/>
          </w:rPr>
          <w:tab/>
        </w:r>
        <w:r w:rsidR="00442EDE">
          <w:rPr>
            <w:noProof/>
            <w:webHidden/>
          </w:rPr>
          <w:fldChar w:fldCharType="begin"/>
        </w:r>
        <w:r w:rsidR="00442EDE">
          <w:rPr>
            <w:noProof/>
            <w:webHidden/>
          </w:rPr>
          <w:instrText xml:space="preserve"> PAGEREF _Toc38903206 \h </w:instrText>
        </w:r>
        <w:r w:rsidR="00442EDE">
          <w:rPr>
            <w:noProof/>
            <w:webHidden/>
          </w:rPr>
        </w:r>
        <w:r w:rsidR="00442EDE">
          <w:rPr>
            <w:noProof/>
            <w:webHidden/>
          </w:rPr>
          <w:fldChar w:fldCharType="separate"/>
        </w:r>
        <w:r w:rsidR="00442EDE">
          <w:rPr>
            <w:noProof/>
            <w:webHidden/>
          </w:rPr>
          <w:t>126</w:t>
        </w:r>
        <w:r w:rsidR="00442EDE">
          <w:rPr>
            <w:noProof/>
            <w:webHidden/>
          </w:rPr>
          <w:fldChar w:fldCharType="end"/>
        </w:r>
      </w:hyperlink>
    </w:p>
    <w:p w14:paraId="3957A52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7" w:history="1">
        <w:r w:rsidR="00442EDE" w:rsidRPr="00E31434">
          <w:rPr>
            <w:rStyle w:val="Hyperlink"/>
            <w:noProof/>
          </w:rPr>
          <w:t xml:space="preserve">Table 97: Attributes of element </w:t>
        </w:r>
        <w:r w:rsidR="00442EDE" w:rsidRPr="00E31434">
          <w:rPr>
            <w:rStyle w:val="Hyperlink"/>
            <w:rFonts w:ascii="Courier New" w:hAnsi="Courier New" w:cs="Courier New"/>
            <w:i/>
            <w:noProof/>
            <w:kern w:val="22"/>
          </w:rPr>
          <w:t>&lt;sheet_parameter/&gt;</w:t>
        </w:r>
        <w:r w:rsidR="00442EDE" w:rsidRPr="00E31434">
          <w:rPr>
            <w:rStyle w:val="Hyperlink"/>
            <w:noProof/>
          </w:rPr>
          <w:t xml:space="preserve"> for Corner Weld</w:t>
        </w:r>
        <w:r w:rsidR="00442EDE">
          <w:rPr>
            <w:noProof/>
            <w:webHidden/>
          </w:rPr>
          <w:tab/>
        </w:r>
        <w:r w:rsidR="00442EDE">
          <w:rPr>
            <w:noProof/>
            <w:webHidden/>
          </w:rPr>
          <w:fldChar w:fldCharType="begin"/>
        </w:r>
        <w:r w:rsidR="00442EDE">
          <w:rPr>
            <w:noProof/>
            <w:webHidden/>
          </w:rPr>
          <w:instrText xml:space="preserve"> PAGEREF _Toc38903207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7267ED2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8" w:history="1">
        <w:r w:rsidR="00442EDE" w:rsidRPr="00E31434">
          <w:rPr>
            <w:rStyle w:val="Hyperlink"/>
            <w:noProof/>
          </w:rPr>
          <w:t>Table 98: Parameters of Edge Weld</w:t>
        </w:r>
        <w:r w:rsidR="00442EDE">
          <w:rPr>
            <w:noProof/>
            <w:webHidden/>
          </w:rPr>
          <w:tab/>
        </w:r>
        <w:r w:rsidR="00442EDE">
          <w:rPr>
            <w:noProof/>
            <w:webHidden/>
          </w:rPr>
          <w:fldChar w:fldCharType="begin"/>
        </w:r>
        <w:r w:rsidR="00442EDE">
          <w:rPr>
            <w:noProof/>
            <w:webHidden/>
          </w:rPr>
          <w:instrText xml:space="preserve"> PAGEREF _Toc38903208 \h </w:instrText>
        </w:r>
        <w:r w:rsidR="00442EDE">
          <w:rPr>
            <w:noProof/>
            <w:webHidden/>
          </w:rPr>
        </w:r>
        <w:r w:rsidR="00442EDE">
          <w:rPr>
            <w:noProof/>
            <w:webHidden/>
          </w:rPr>
          <w:fldChar w:fldCharType="separate"/>
        </w:r>
        <w:r w:rsidR="00442EDE">
          <w:rPr>
            <w:noProof/>
            <w:webHidden/>
          </w:rPr>
          <w:t>127</w:t>
        </w:r>
        <w:r w:rsidR="00442EDE">
          <w:rPr>
            <w:noProof/>
            <w:webHidden/>
          </w:rPr>
          <w:fldChar w:fldCharType="end"/>
        </w:r>
      </w:hyperlink>
    </w:p>
    <w:p w14:paraId="1803155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09" w:history="1">
        <w:r w:rsidR="00442EDE" w:rsidRPr="00E31434">
          <w:rPr>
            <w:rStyle w:val="Hyperlink"/>
            <w:noProof/>
          </w:rPr>
          <w:t xml:space="preserve">Table 99: Attributes of element </w:t>
        </w:r>
        <w:r w:rsidR="00442EDE" w:rsidRPr="00E31434">
          <w:rPr>
            <w:rStyle w:val="Hyperlink"/>
            <w:rFonts w:ascii="Courier New" w:hAnsi="Courier New" w:cs="Courier New"/>
            <w:i/>
            <w:noProof/>
            <w:kern w:val="22"/>
          </w:rPr>
          <w:t>&lt;weld_position/&gt;</w:t>
        </w:r>
        <w:r w:rsidR="00442EDE" w:rsidRPr="00E31434">
          <w:rPr>
            <w:rStyle w:val="Hyperlink"/>
            <w:noProof/>
          </w:rPr>
          <w:t xml:space="preserve"> for Edge Weld</w:t>
        </w:r>
        <w:r w:rsidR="00442EDE">
          <w:rPr>
            <w:noProof/>
            <w:webHidden/>
          </w:rPr>
          <w:tab/>
        </w:r>
        <w:r w:rsidR="00442EDE">
          <w:rPr>
            <w:noProof/>
            <w:webHidden/>
          </w:rPr>
          <w:fldChar w:fldCharType="begin"/>
        </w:r>
        <w:r w:rsidR="00442EDE">
          <w:rPr>
            <w:noProof/>
            <w:webHidden/>
          </w:rPr>
          <w:instrText xml:space="preserve"> PAGEREF _Toc38903209 \h </w:instrText>
        </w:r>
        <w:r w:rsidR="00442EDE">
          <w:rPr>
            <w:noProof/>
            <w:webHidden/>
          </w:rPr>
        </w:r>
        <w:r w:rsidR="00442EDE">
          <w:rPr>
            <w:noProof/>
            <w:webHidden/>
          </w:rPr>
          <w:fldChar w:fldCharType="separate"/>
        </w:r>
        <w:r w:rsidR="00442EDE">
          <w:rPr>
            <w:noProof/>
            <w:webHidden/>
          </w:rPr>
          <w:t>128</w:t>
        </w:r>
        <w:r w:rsidR="00442EDE">
          <w:rPr>
            <w:noProof/>
            <w:webHidden/>
          </w:rPr>
          <w:fldChar w:fldCharType="end"/>
        </w:r>
      </w:hyperlink>
    </w:p>
    <w:p w14:paraId="4957833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0" w:history="1">
        <w:r w:rsidR="00442EDE" w:rsidRPr="00E31434">
          <w:rPr>
            <w:rStyle w:val="Hyperlink"/>
            <w:noProof/>
          </w:rPr>
          <w:t xml:space="preserve">Table 100: Attributes of element </w:t>
        </w:r>
        <w:r w:rsidR="00442EDE" w:rsidRPr="00E31434">
          <w:rPr>
            <w:rStyle w:val="Hyperlink"/>
            <w:rFonts w:ascii="Courier New" w:hAnsi="Courier New" w:cs="Courier New"/>
            <w:i/>
            <w:noProof/>
            <w:kern w:val="22"/>
          </w:rPr>
          <w:t>&lt;sheet_parameter/&gt;</w:t>
        </w:r>
        <w:r w:rsidR="00442EDE" w:rsidRPr="00E31434">
          <w:rPr>
            <w:rStyle w:val="Hyperlink"/>
            <w:noProof/>
          </w:rPr>
          <w:t xml:space="preserve"> for Corner Weld</w:t>
        </w:r>
        <w:r w:rsidR="00442EDE">
          <w:rPr>
            <w:noProof/>
            <w:webHidden/>
          </w:rPr>
          <w:tab/>
        </w:r>
        <w:r w:rsidR="00442EDE">
          <w:rPr>
            <w:noProof/>
            <w:webHidden/>
          </w:rPr>
          <w:fldChar w:fldCharType="begin"/>
        </w:r>
        <w:r w:rsidR="00442EDE">
          <w:rPr>
            <w:noProof/>
            <w:webHidden/>
          </w:rPr>
          <w:instrText xml:space="preserve"> PAGEREF _Toc38903210 \h </w:instrText>
        </w:r>
        <w:r w:rsidR="00442EDE">
          <w:rPr>
            <w:noProof/>
            <w:webHidden/>
          </w:rPr>
        </w:r>
        <w:r w:rsidR="00442EDE">
          <w:rPr>
            <w:noProof/>
            <w:webHidden/>
          </w:rPr>
          <w:fldChar w:fldCharType="separate"/>
        </w:r>
        <w:r w:rsidR="00442EDE">
          <w:rPr>
            <w:noProof/>
            <w:webHidden/>
          </w:rPr>
          <w:t>129</w:t>
        </w:r>
        <w:r w:rsidR="00442EDE">
          <w:rPr>
            <w:noProof/>
            <w:webHidden/>
          </w:rPr>
          <w:fldChar w:fldCharType="end"/>
        </w:r>
      </w:hyperlink>
    </w:p>
    <w:p w14:paraId="3D51236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1" w:history="1">
        <w:r w:rsidR="00442EDE" w:rsidRPr="00E31434">
          <w:rPr>
            <w:rStyle w:val="Hyperlink"/>
            <w:noProof/>
          </w:rPr>
          <w:t>Table 101: Parameters of I-Weld</w:t>
        </w:r>
        <w:r w:rsidR="00442EDE">
          <w:rPr>
            <w:noProof/>
            <w:webHidden/>
          </w:rPr>
          <w:tab/>
        </w:r>
        <w:r w:rsidR="00442EDE">
          <w:rPr>
            <w:noProof/>
            <w:webHidden/>
          </w:rPr>
          <w:fldChar w:fldCharType="begin"/>
        </w:r>
        <w:r w:rsidR="00442EDE">
          <w:rPr>
            <w:noProof/>
            <w:webHidden/>
          </w:rPr>
          <w:instrText xml:space="preserve"> PAGEREF _Toc38903211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6CC710A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2" w:history="1">
        <w:r w:rsidR="00442EDE" w:rsidRPr="00E31434">
          <w:rPr>
            <w:rStyle w:val="Hyperlink"/>
            <w:noProof/>
          </w:rPr>
          <w:t xml:space="preserve">Table 102: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I Weld</w:t>
        </w:r>
        <w:r w:rsidR="00442EDE">
          <w:rPr>
            <w:noProof/>
            <w:webHidden/>
          </w:rPr>
          <w:tab/>
        </w:r>
        <w:r w:rsidR="00442EDE">
          <w:rPr>
            <w:noProof/>
            <w:webHidden/>
          </w:rPr>
          <w:fldChar w:fldCharType="begin"/>
        </w:r>
        <w:r w:rsidR="00442EDE">
          <w:rPr>
            <w:noProof/>
            <w:webHidden/>
          </w:rPr>
          <w:instrText xml:space="preserve"> PAGEREF _Toc38903212 \h </w:instrText>
        </w:r>
        <w:r w:rsidR="00442EDE">
          <w:rPr>
            <w:noProof/>
            <w:webHidden/>
          </w:rPr>
        </w:r>
        <w:r w:rsidR="00442EDE">
          <w:rPr>
            <w:noProof/>
            <w:webHidden/>
          </w:rPr>
          <w:fldChar w:fldCharType="separate"/>
        </w:r>
        <w:r w:rsidR="00442EDE">
          <w:rPr>
            <w:noProof/>
            <w:webHidden/>
          </w:rPr>
          <w:t>130</w:t>
        </w:r>
        <w:r w:rsidR="00442EDE">
          <w:rPr>
            <w:noProof/>
            <w:webHidden/>
          </w:rPr>
          <w:fldChar w:fldCharType="end"/>
        </w:r>
      </w:hyperlink>
    </w:p>
    <w:p w14:paraId="2BD6133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3" w:history="1">
        <w:r w:rsidR="00442EDE" w:rsidRPr="00E31434">
          <w:rPr>
            <w:rStyle w:val="Hyperlink"/>
            <w:noProof/>
          </w:rPr>
          <w:t>Table 103: Attributes of element &lt;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I Weld</w:t>
        </w:r>
        <w:r w:rsidR="00442EDE">
          <w:rPr>
            <w:noProof/>
            <w:webHidden/>
          </w:rPr>
          <w:tab/>
        </w:r>
        <w:r w:rsidR="00442EDE">
          <w:rPr>
            <w:noProof/>
            <w:webHidden/>
          </w:rPr>
          <w:fldChar w:fldCharType="begin"/>
        </w:r>
        <w:r w:rsidR="00442EDE">
          <w:rPr>
            <w:noProof/>
            <w:webHidden/>
          </w:rPr>
          <w:instrText xml:space="preserve"> PAGEREF _Toc38903213 \h </w:instrText>
        </w:r>
        <w:r w:rsidR="00442EDE">
          <w:rPr>
            <w:noProof/>
            <w:webHidden/>
          </w:rPr>
        </w:r>
        <w:r w:rsidR="00442EDE">
          <w:rPr>
            <w:noProof/>
            <w:webHidden/>
          </w:rPr>
          <w:fldChar w:fldCharType="separate"/>
        </w:r>
        <w:r w:rsidR="00442EDE">
          <w:rPr>
            <w:noProof/>
            <w:webHidden/>
          </w:rPr>
          <w:t>131</w:t>
        </w:r>
        <w:r w:rsidR="00442EDE">
          <w:rPr>
            <w:noProof/>
            <w:webHidden/>
          </w:rPr>
          <w:fldChar w:fldCharType="end"/>
        </w:r>
      </w:hyperlink>
    </w:p>
    <w:p w14:paraId="4EACAC5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4" w:history="1">
        <w:r w:rsidR="00442EDE" w:rsidRPr="00E31434">
          <w:rPr>
            <w:rStyle w:val="Hyperlink"/>
            <w:noProof/>
          </w:rPr>
          <w:t>Table 104: Parameters of Overlap Weld</w:t>
        </w:r>
        <w:r w:rsidR="00442EDE">
          <w:rPr>
            <w:noProof/>
            <w:webHidden/>
          </w:rPr>
          <w:tab/>
        </w:r>
        <w:r w:rsidR="00442EDE">
          <w:rPr>
            <w:noProof/>
            <w:webHidden/>
          </w:rPr>
          <w:fldChar w:fldCharType="begin"/>
        </w:r>
        <w:r w:rsidR="00442EDE">
          <w:rPr>
            <w:noProof/>
            <w:webHidden/>
          </w:rPr>
          <w:instrText xml:space="preserve"> PAGEREF _Toc38903214 \h </w:instrText>
        </w:r>
        <w:r w:rsidR="00442EDE">
          <w:rPr>
            <w:noProof/>
            <w:webHidden/>
          </w:rPr>
        </w:r>
        <w:r w:rsidR="00442EDE">
          <w:rPr>
            <w:noProof/>
            <w:webHidden/>
          </w:rPr>
          <w:fldChar w:fldCharType="separate"/>
        </w:r>
        <w:r w:rsidR="00442EDE">
          <w:rPr>
            <w:noProof/>
            <w:webHidden/>
          </w:rPr>
          <w:t>132</w:t>
        </w:r>
        <w:r w:rsidR="00442EDE">
          <w:rPr>
            <w:noProof/>
            <w:webHidden/>
          </w:rPr>
          <w:fldChar w:fldCharType="end"/>
        </w:r>
      </w:hyperlink>
    </w:p>
    <w:p w14:paraId="515CE47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5" w:history="1">
        <w:r w:rsidR="00442EDE" w:rsidRPr="00E31434">
          <w:rPr>
            <w:rStyle w:val="Hyperlink"/>
            <w:noProof/>
          </w:rPr>
          <w:t>Table 105: Parameters of Single Sided Double Overlap Weld</w:t>
        </w:r>
        <w:r w:rsidR="00442EDE">
          <w:rPr>
            <w:noProof/>
            <w:webHidden/>
          </w:rPr>
          <w:tab/>
        </w:r>
        <w:r w:rsidR="00442EDE">
          <w:rPr>
            <w:noProof/>
            <w:webHidden/>
          </w:rPr>
          <w:fldChar w:fldCharType="begin"/>
        </w:r>
        <w:r w:rsidR="00442EDE">
          <w:rPr>
            <w:noProof/>
            <w:webHidden/>
          </w:rPr>
          <w:instrText xml:space="preserve"> PAGEREF _Toc38903215 \h </w:instrText>
        </w:r>
        <w:r w:rsidR="00442EDE">
          <w:rPr>
            <w:noProof/>
            <w:webHidden/>
          </w:rPr>
        </w:r>
        <w:r w:rsidR="00442EDE">
          <w:rPr>
            <w:noProof/>
            <w:webHidden/>
          </w:rPr>
          <w:fldChar w:fldCharType="separate"/>
        </w:r>
        <w:r w:rsidR="00442EDE">
          <w:rPr>
            <w:noProof/>
            <w:webHidden/>
          </w:rPr>
          <w:t>133</w:t>
        </w:r>
        <w:r w:rsidR="00442EDE">
          <w:rPr>
            <w:noProof/>
            <w:webHidden/>
          </w:rPr>
          <w:fldChar w:fldCharType="end"/>
        </w:r>
      </w:hyperlink>
    </w:p>
    <w:p w14:paraId="73B4A48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6" w:history="1">
        <w:r w:rsidR="00442EDE" w:rsidRPr="00E31434">
          <w:rPr>
            <w:rStyle w:val="Hyperlink"/>
            <w:noProof/>
          </w:rPr>
          <w:t>Table 106: Parameters of Double Sided Double Overlap Weld</w:t>
        </w:r>
        <w:r w:rsidR="00442EDE">
          <w:rPr>
            <w:noProof/>
            <w:webHidden/>
          </w:rPr>
          <w:tab/>
        </w:r>
        <w:r w:rsidR="00442EDE">
          <w:rPr>
            <w:noProof/>
            <w:webHidden/>
          </w:rPr>
          <w:fldChar w:fldCharType="begin"/>
        </w:r>
        <w:r w:rsidR="00442EDE">
          <w:rPr>
            <w:noProof/>
            <w:webHidden/>
          </w:rPr>
          <w:instrText xml:space="preserve"> PAGEREF _Toc38903216 \h </w:instrText>
        </w:r>
        <w:r w:rsidR="00442EDE">
          <w:rPr>
            <w:noProof/>
            <w:webHidden/>
          </w:rPr>
        </w:r>
        <w:r w:rsidR="00442EDE">
          <w:rPr>
            <w:noProof/>
            <w:webHidden/>
          </w:rPr>
          <w:fldChar w:fldCharType="separate"/>
        </w:r>
        <w:r w:rsidR="00442EDE">
          <w:rPr>
            <w:noProof/>
            <w:webHidden/>
          </w:rPr>
          <w:t>134</w:t>
        </w:r>
        <w:r w:rsidR="00442EDE">
          <w:rPr>
            <w:noProof/>
            <w:webHidden/>
          </w:rPr>
          <w:fldChar w:fldCharType="end"/>
        </w:r>
      </w:hyperlink>
    </w:p>
    <w:p w14:paraId="7418DB4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7" w:history="1">
        <w:r w:rsidR="00442EDE" w:rsidRPr="00E31434">
          <w:rPr>
            <w:rStyle w:val="Hyperlink"/>
            <w:noProof/>
          </w:rPr>
          <w:t>Table 107: Attributes of element &lt;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Overlap Weld</w:t>
        </w:r>
        <w:r w:rsidR="00442EDE">
          <w:rPr>
            <w:noProof/>
            <w:webHidden/>
          </w:rPr>
          <w:tab/>
        </w:r>
        <w:r w:rsidR="00442EDE">
          <w:rPr>
            <w:noProof/>
            <w:webHidden/>
          </w:rPr>
          <w:fldChar w:fldCharType="begin"/>
        </w:r>
        <w:r w:rsidR="00442EDE">
          <w:rPr>
            <w:noProof/>
            <w:webHidden/>
          </w:rPr>
          <w:instrText xml:space="preserve"> PAGEREF _Toc38903217 \h </w:instrText>
        </w:r>
        <w:r w:rsidR="00442EDE">
          <w:rPr>
            <w:noProof/>
            <w:webHidden/>
          </w:rPr>
        </w:r>
        <w:r w:rsidR="00442EDE">
          <w:rPr>
            <w:noProof/>
            <w:webHidden/>
          </w:rPr>
          <w:fldChar w:fldCharType="separate"/>
        </w:r>
        <w:r w:rsidR="00442EDE">
          <w:rPr>
            <w:noProof/>
            <w:webHidden/>
          </w:rPr>
          <w:t>135</w:t>
        </w:r>
        <w:r w:rsidR="00442EDE">
          <w:rPr>
            <w:noProof/>
            <w:webHidden/>
          </w:rPr>
          <w:fldChar w:fldCharType="end"/>
        </w:r>
      </w:hyperlink>
    </w:p>
    <w:p w14:paraId="78A240B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8" w:history="1">
        <w:r w:rsidR="00442EDE" w:rsidRPr="00E31434">
          <w:rPr>
            <w:rStyle w:val="Hyperlink"/>
            <w:noProof/>
          </w:rPr>
          <w:t>Table 108: Attributes of element &lt;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Overlap Weld</w:t>
        </w:r>
        <w:r w:rsidR="00442EDE">
          <w:rPr>
            <w:noProof/>
            <w:webHidden/>
          </w:rPr>
          <w:tab/>
        </w:r>
        <w:r w:rsidR="00442EDE">
          <w:rPr>
            <w:noProof/>
            <w:webHidden/>
          </w:rPr>
          <w:fldChar w:fldCharType="begin"/>
        </w:r>
        <w:r w:rsidR="00442EDE">
          <w:rPr>
            <w:noProof/>
            <w:webHidden/>
          </w:rPr>
          <w:instrText xml:space="preserve"> PAGEREF _Toc38903218 \h </w:instrText>
        </w:r>
        <w:r w:rsidR="00442EDE">
          <w:rPr>
            <w:noProof/>
            <w:webHidden/>
          </w:rPr>
        </w:r>
        <w:r w:rsidR="00442EDE">
          <w:rPr>
            <w:noProof/>
            <w:webHidden/>
          </w:rPr>
          <w:fldChar w:fldCharType="separate"/>
        </w:r>
        <w:r w:rsidR="00442EDE">
          <w:rPr>
            <w:noProof/>
            <w:webHidden/>
          </w:rPr>
          <w:t>136</w:t>
        </w:r>
        <w:r w:rsidR="00442EDE">
          <w:rPr>
            <w:noProof/>
            <w:webHidden/>
          </w:rPr>
          <w:fldChar w:fldCharType="end"/>
        </w:r>
      </w:hyperlink>
    </w:p>
    <w:p w14:paraId="039A60D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19" w:history="1">
        <w:r w:rsidR="00442EDE" w:rsidRPr="00E31434">
          <w:rPr>
            <w:rStyle w:val="Hyperlink"/>
            <w:noProof/>
          </w:rPr>
          <w:t>Table 109: Parameters of Y-Joint</w:t>
        </w:r>
        <w:r w:rsidR="00442EDE">
          <w:rPr>
            <w:noProof/>
            <w:webHidden/>
          </w:rPr>
          <w:tab/>
        </w:r>
        <w:r w:rsidR="00442EDE">
          <w:rPr>
            <w:noProof/>
            <w:webHidden/>
          </w:rPr>
          <w:fldChar w:fldCharType="begin"/>
        </w:r>
        <w:r w:rsidR="00442EDE">
          <w:rPr>
            <w:noProof/>
            <w:webHidden/>
          </w:rPr>
          <w:instrText xml:space="preserve"> PAGEREF _Toc38903219 \h </w:instrText>
        </w:r>
        <w:r w:rsidR="00442EDE">
          <w:rPr>
            <w:noProof/>
            <w:webHidden/>
          </w:rPr>
        </w:r>
        <w:r w:rsidR="00442EDE">
          <w:rPr>
            <w:noProof/>
            <w:webHidden/>
          </w:rPr>
          <w:fldChar w:fldCharType="separate"/>
        </w:r>
        <w:r w:rsidR="00442EDE">
          <w:rPr>
            <w:noProof/>
            <w:webHidden/>
          </w:rPr>
          <w:t>137</w:t>
        </w:r>
        <w:r w:rsidR="00442EDE">
          <w:rPr>
            <w:noProof/>
            <w:webHidden/>
          </w:rPr>
          <w:fldChar w:fldCharType="end"/>
        </w:r>
      </w:hyperlink>
    </w:p>
    <w:p w14:paraId="5480D06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0" w:history="1">
        <w:r w:rsidR="00442EDE" w:rsidRPr="00E31434">
          <w:rPr>
            <w:rStyle w:val="Hyperlink"/>
            <w:noProof/>
          </w:rPr>
          <w:t>Table 110: Attributes of element &lt;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Y Joint</w:t>
        </w:r>
        <w:r w:rsidR="00442EDE">
          <w:rPr>
            <w:noProof/>
            <w:webHidden/>
          </w:rPr>
          <w:tab/>
        </w:r>
        <w:r w:rsidR="00442EDE">
          <w:rPr>
            <w:noProof/>
            <w:webHidden/>
          </w:rPr>
          <w:fldChar w:fldCharType="begin"/>
        </w:r>
        <w:r w:rsidR="00442EDE">
          <w:rPr>
            <w:noProof/>
            <w:webHidden/>
          </w:rPr>
          <w:instrText xml:space="preserve"> PAGEREF _Toc38903220 \h </w:instrText>
        </w:r>
        <w:r w:rsidR="00442EDE">
          <w:rPr>
            <w:noProof/>
            <w:webHidden/>
          </w:rPr>
        </w:r>
        <w:r w:rsidR="00442EDE">
          <w:rPr>
            <w:noProof/>
            <w:webHidden/>
          </w:rPr>
          <w:fldChar w:fldCharType="separate"/>
        </w:r>
        <w:r w:rsidR="00442EDE">
          <w:rPr>
            <w:noProof/>
            <w:webHidden/>
          </w:rPr>
          <w:t>138</w:t>
        </w:r>
        <w:r w:rsidR="00442EDE">
          <w:rPr>
            <w:noProof/>
            <w:webHidden/>
          </w:rPr>
          <w:fldChar w:fldCharType="end"/>
        </w:r>
      </w:hyperlink>
    </w:p>
    <w:p w14:paraId="6CC8964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1" w:history="1">
        <w:r w:rsidR="00442EDE" w:rsidRPr="00E31434">
          <w:rPr>
            <w:rStyle w:val="Hyperlink"/>
            <w:noProof/>
          </w:rPr>
          <w:t xml:space="preserve">Table 111: Value Dependency of Attribute </w:t>
        </w:r>
        <w:r w:rsidR="00442EDE" w:rsidRPr="00E31434">
          <w:rPr>
            <w:rStyle w:val="Hyperlink"/>
            <w:rFonts w:ascii="Courier New" w:hAnsi="Courier New" w:cs="Courier New"/>
            <w:i/>
            <w:noProof/>
          </w:rPr>
          <w:t>thickness</w:t>
        </w:r>
        <w:r w:rsidR="00442EDE">
          <w:rPr>
            <w:noProof/>
            <w:webHidden/>
          </w:rPr>
          <w:tab/>
        </w:r>
        <w:r w:rsidR="00442EDE">
          <w:rPr>
            <w:noProof/>
            <w:webHidden/>
          </w:rPr>
          <w:fldChar w:fldCharType="begin"/>
        </w:r>
        <w:r w:rsidR="00442EDE">
          <w:rPr>
            <w:noProof/>
            <w:webHidden/>
          </w:rPr>
          <w:instrText xml:space="preserve"> PAGEREF _Toc38903221 \h </w:instrText>
        </w:r>
        <w:r w:rsidR="00442EDE">
          <w:rPr>
            <w:noProof/>
            <w:webHidden/>
          </w:rPr>
        </w:r>
        <w:r w:rsidR="00442EDE">
          <w:rPr>
            <w:noProof/>
            <w:webHidden/>
          </w:rPr>
          <w:fldChar w:fldCharType="separate"/>
        </w:r>
        <w:r w:rsidR="00442EDE">
          <w:rPr>
            <w:noProof/>
            <w:webHidden/>
          </w:rPr>
          <w:t>139</w:t>
        </w:r>
        <w:r w:rsidR="00442EDE">
          <w:rPr>
            <w:noProof/>
            <w:webHidden/>
          </w:rPr>
          <w:fldChar w:fldCharType="end"/>
        </w:r>
      </w:hyperlink>
    </w:p>
    <w:p w14:paraId="663AE45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2" w:history="1">
        <w:r w:rsidR="00442EDE" w:rsidRPr="00E31434">
          <w:rPr>
            <w:rStyle w:val="Hyperlink"/>
            <w:noProof/>
          </w:rPr>
          <w:t xml:space="preserve">Table 112: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Y-Joint</w:t>
        </w:r>
        <w:r w:rsidR="00442EDE">
          <w:rPr>
            <w:noProof/>
            <w:webHidden/>
          </w:rPr>
          <w:tab/>
        </w:r>
        <w:r w:rsidR="00442EDE">
          <w:rPr>
            <w:noProof/>
            <w:webHidden/>
          </w:rPr>
          <w:fldChar w:fldCharType="begin"/>
        </w:r>
        <w:r w:rsidR="00442EDE">
          <w:rPr>
            <w:noProof/>
            <w:webHidden/>
          </w:rPr>
          <w:instrText xml:space="preserve"> PAGEREF _Toc38903222 \h </w:instrText>
        </w:r>
        <w:r w:rsidR="00442EDE">
          <w:rPr>
            <w:noProof/>
            <w:webHidden/>
          </w:rPr>
        </w:r>
        <w:r w:rsidR="00442EDE">
          <w:rPr>
            <w:noProof/>
            <w:webHidden/>
          </w:rPr>
          <w:fldChar w:fldCharType="separate"/>
        </w:r>
        <w:r w:rsidR="00442EDE">
          <w:rPr>
            <w:noProof/>
            <w:webHidden/>
          </w:rPr>
          <w:t>140</w:t>
        </w:r>
        <w:r w:rsidR="00442EDE">
          <w:rPr>
            <w:noProof/>
            <w:webHidden/>
          </w:rPr>
          <w:fldChar w:fldCharType="end"/>
        </w:r>
      </w:hyperlink>
    </w:p>
    <w:p w14:paraId="7C5775E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3" w:history="1">
        <w:r w:rsidR="00442EDE" w:rsidRPr="00E31434">
          <w:rPr>
            <w:rStyle w:val="Hyperlink"/>
            <w:noProof/>
          </w:rPr>
          <w:t>Table 113: Parameters of K-Joint</w:t>
        </w:r>
        <w:r w:rsidR="00442EDE">
          <w:rPr>
            <w:noProof/>
            <w:webHidden/>
          </w:rPr>
          <w:tab/>
        </w:r>
        <w:r w:rsidR="00442EDE">
          <w:rPr>
            <w:noProof/>
            <w:webHidden/>
          </w:rPr>
          <w:fldChar w:fldCharType="begin"/>
        </w:r>
        <w:r w:rsidR="00442EDE">
          <w:rPr>
            <w:noProof/>
            <w:webHidden/>
          </w:rPr>
          <w:instrText xml:space="preserve"> PAGEREF _Toc38903223 \h </w:instrText>
        </w:r>
        <w:r w:rsidR="00442EDE">
          <w:rPr>
            <w:noProof/>
            <w:webHidden/>
          </w:rPr>
        </w:r>
        <w:r w:rsidR="00442EDE">
          <w:rPr>
            <w:noProof/>
            <w:webHidden/>
          </w:rPr>
          <w:fldChar w:fldCharType="separate"/>
        </w:r>
        <w:r w:rsidR="00442EDE">
          <w:rPr>
            <w:noProof/>
            <w:webHidden/>
          </w:rPr>
          <w:t>141</w:t>
        </w:r>
        <w:r w:rsidR="00442EDE">
          <w:rPr>
            <w:noProof/>
            <w:webHidden/>
          </w:rPr>
          <w:fldChar w:fldCharType="end"/>
        </w:r>
      </w:hyperlink>
    </w:p>
    <w:p w14:paraId="4253595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4" w:history="1">
        <w:r w:rsidR="00442EDE" w:rsidRPr="00E31434">
          <w:rPr>
            <w:rStyle w:val="Hyperlink"/>
            <w:noProof/>
          </w:rPr>
          <w:t xml:space="preserve">Table 114: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K Joint</w:t>
        </w:r>
        <w:r w:rsidR="00442EDE">
          <w:rPr>
            <w:noProof/>
            <w:webHidden/>
          </w:rPr>
          <w:tab/>
        </w:r>
        <w:r w:rsidR="00442EDE">
          <w:rPr>
            <w:noProof/>
            <w:webHidden/>
          </w:rPr>
          <w:fldChar w:fldCharType="begin"/>
        </w:r>
        <w:r w:rsidR="00442EDE">
          <w:rPr>
            <w:noProof/>
            <w:webHidden/>
          </w:rPr>
          <w:instrText xml:space="preserve"> PAGEREF _Toc38903224 \h </w:instrText>
        </w:r>
        <w:r w:rsidR="00442EDE">
          <w:rPr>
            <w:noProof/>
            <w:webHidden/>
          </w:rPr>
        </w:r>
        <w:r w:rsidR="00442EDE">
          <w:rPr>
            <w:noProof/>
            <w:webHidden/>
          </w:rPr>
          <w:fldChar w:fldCharType="separate"/>
        </w:r>
        <w:r w:rsidR="00442EDE">
          <w:rPr>
            <w:noProof/>
            <w:webHidden/>
          </w:rPr>
          <w:t>142</w:t>
        </w:r>
        <w:r w:rsidR="00442EDE">
          <w:rPr>
            <w:noProof/>
            <w:webHidden/>
          </w:rPr>
          <w:fldChar w:fldCharType="end"/>
        </w:r>
      </w:hyperlink>
    </w:p>
    <w:p w14:paraId="1297357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5" w:history="1">
        <w:r w:rsidR="00442EDE" w:rsidRPr="00E31434">
          <w:rPr>
            <w:rStyle w:val="Hyperlink"/>
            <w:noProof/>
          </w:rPr>
          <w:t xml:space="preserve">Table 115: Value Dependency of Attribute </w:t>
        </w:r>
        <w:r w:rsidR="00442EDE" w:rsidRPr="00E31434">
          <w:rPr>
            <w:rStyle w:val="Hyperlink"/>
            <w:rFonts w:ascii="Courier New" w:hAnsi="Courier New" w:cs="Courier New"/>
            <w:i/>
            <w:noProof/>
          </w:rPr>
          <w:t>thickness</w:t>
        </w:r>
        <w:r w:rsidR="00442EDE">
          <w:rPr>
            <w:noProof/>
            <w:webHidden/>
          </w:rPr>
          <w:tab/>
        </w:r>
        <w:r w:rsidR="00442EDE">
          <w:rPr>
            <w:noProof/>
            <w:webHidden/>
          </w:rPr>
          <w:fldChar w:fldCharType="begin"/>
        </w:r>
        <w:r w:rsidR="00442EDE">
          <w:rPr>
            <w:noProof/>
            <w:webHidden/>
          </w:rPr>
          <w:instrText xml:space="preserve"> PAGEREF _Toc38903225 \h </w:instrText>
        </w:r>
        <w:r w:rsidR="00442EDE">
          <w:rPr>
            <w:noProof/>
            <w:webHidden/>
          </w:rPr>
        </w:r>
        <w:r w:rsidR="00442EDE">
          <w:rPr>
            <w:noProof/>
            <w:webHidden/>
          </w:rPr>
          <w:fldChar w:fldCharType="separate"/>
        </w:r>
        <w:r w:rsidR="00442EDE">
          <w:rPr>
            <w:noProof/>
            <w:webHidden/>
          </w:rPr>
          <w:t>142</w:t>
        </w:r>
        <w:r w:rsidR="00442EDE">
          <w:rPr>
            <w:noProof/>
            <w:webHidden/>
          </w:rPr>
          <w:fldChar w:fldCharType="end"/>
        </w:r>
      </w:hyperlink>
    </w:p>
    <w:p w14:paraId="4DEA444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6" w:history="1">
        <w:r w:rsidR="00442EDE" w:rsidRPr="00E31434">
          <w:rPr>
            <w:rStyle w:val="Hyperlink"/>
            <w:noProof/>
          </w:rPr>
          <w:t>Table 116: Attributes of element &lt;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K Joint</w:t>
        </w:r>
        <w:r w:rsidR="00442EDE">
          <w:rPr>
            <w:noProof/>
            <w:webHidden/>
          </w:rPr>
          <w:tab/>
        </w:r>
        <w:r w:rsidR="00442EDE">
          <w:rPr>
            <w:noProof/>
            <w:webHidden/>
          </w:rPr>
          <w:fldChar w:fldCharType="begin"/>
        </w:r>
        <w:r w:rsidR="00442EDE">
          <w:rPr>
            <w:noProof/>
            <w:webHidden/>
          </w:rPr>
          <w:instrText xml:space="preserve"> PAGEREF _Toc38903226 \h </w:instrText>
        </w:r>
        <w:r w:rsidR="00442EDE">
          <w:rPr>
            <w:noProof/>
            <w:webHidden/>
          </w:rPr>
        </w:r>
        <w:r w:rsidR="00442EDE">
          <w:rPr>
            <w:noProof/>
            <w:webHidden/>
          </w:rPr>
          <w:fldChar w:fldCharType="separate"/>
        </w:r>
        <w:r w:rsidR="00442EDE">
          <w:rPr>
            <w:noProof/>
            <w:webHidden/>
          </w:rPr>
          <w:t>143</w:t>
        </w:r>
        <w:r w:rsidR="00442EDE">
          <w:rPr>
            <w:noProof/>
            <w:webHidden/>
          </w:rPr>
          <w:fldChar w:fldCharType="end"/>
        </w:r>
      </w:hyperlink>
    </w:p>
    <w:p w14:paraId="2F497CC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7" w:history="1">
        <w:r w:rsidR="00442EDE" w:rsidRPr="00E31434">
          <w:rPr>
            <w:rStyle w:val="Hyperlink"/>
            <w:noProof/>
          </w:rPr>
          <w:t>Table 117: Parameters of Cruciform Joint</w:t>
        </w:r>
        <w:r w:rsidR="00442EDE">
          <w:rPr>
            <w:noProof/>
            <w:webHidden/>
          </w:rPr>
          <w:tab/>
        </w:r>
        <w:r w:rsidR="00442EDE">
          <w:rPr>
            <w:noProof/>
            <w:webHidden/>
          </w:rPr>
          <w:fldChar w:fldCharType="begin"/>
        </w:r>
        <w:r w:rsidR="00442EDE">
          <w:rPr>
            <w:noProof/>
            <w:webHidden/>
          </w:rPr>
          <w:instrText xml:space="preserve"> PAGEREF _Toc38903227 \h </w:instrText>
        </w:r>
        <w:r w:rsidR="00442EDE">
          <w:rPr>
            <w:noProof/>
            <w:webHidden/>
          </w:rPr>
        </w:r>
        <w:r w:rsidR="00442EDE">
          <w:rPr>
            <w:noProof/>
            <w:webHidden/>
          </w:rPr>
          <w:fldChar w:fldCharType="separate"/>
        </w:r>
        <w:r w:rsidR="00442EDE">
          <w:rPr>
            <w:noProof/>
            <w:webHidden/>
          </w:rPr>
          <w:t>144</w:t>
        </w:r>
        <w:r w:rsidR="00442EDE">
          <w:rPr>
            <w:noProof/>
            <w:webHidden/>
          </w:rPr>
          <w:fldChar w:fldCharType="end"/>
        </w:r>
      </w:hyperlink>
    </w:p>
    <w:p w14:paraId="3143DDB8"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8" w:history="1">
        <w:r w:rsidR="00442EDE" w:rsidRPr="00E31434">
          <w:rPr>
            <w:rStyle w:val="Hyperlink"/>
            <w:noProof/>
          </w:rPr>
          <w:t xml:space="preserve">Table 118: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Cruciform Joint</w:t>
        </w:r>
        <w:r w:rsidR="00442EDE">
          <w:rPr>
            <w:noProof/>
            <w:webHidden/>
          </w:rPr>
          <w:tab/>
        </w:r>
        <w:r w:rsidR="00442EDE">
          <w:rPr>
            <w:noProof/>
            <w:webHidden/>
          </w:rPr>
          <w:fldChar w:fldCharType="begin"/>
        </w:r>
        <w:r w:rsidR="00442EDE">
          <w:rPr>
            <w:noProof/>
            <w:webHidden/>
          </w:rPr>
          <w:instrText xml:space="preserve"> PAGEREF _Toc38903228 \h </w:instrText>
        </w:r>
        <w:r w:rsidR="00442EDE">
          <w:rPr>
            <w:noProof/>
            <w:webHidden/>
          </w:rPr>
        </w:r>
        <w:r w:rsidR="00442EDE">
          <w:rPr>
            <w:noProof/>
            <w:webHidden/>
          </w:rPr>
          <w:fldChar w:fldCharType="separate"/>
        </w:r>
        <w:r w:rsidR="00442EDE">
          <w:rPr>
            <w:noProof/>
            <w:webHidden/>
          </w:rPr>
          <w:t>145</w:t>
        </w:r>
        <w:r w:rsidR="00442EDE">
          <w:rPr>
            <w:noProof/>
            <w:webHidden/>
          </w:rPr>
          <w:fldChar w:fldCharType="end"/>
        </w:r>
      </w:hyperlink>
    </w:p>
    <w:p w14:paraId="139D9B0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29" w:history="1">
        <w:r w:rsidR="00442EDE" w:rsidRPr="00E31434">
          <w:rPr>
            <w:rStyle w:val="Hyperlink"/>
            <w:noProof/>
          </w:rPr>
          <w:t xml:space="preserve">Table 119: Value Dependency of Attribute </w:t>
        </w:r>
        <w:r w:rsidR="00442EDE" w:rsidRPr="00E31434">
          <w:rPr>
            <w:rStyle w:val="Hyperlink"/>
            <w:rFonts w:ascii="Courier New" w:hAnsi="Courier New" w:cs="Courier New"/>
            <w:i/>
            <w:noProof/>
          </w:rPr>
          <w:t>thickness</w:t>
        </w:r>
        <w:r w:rsidR="00442EDE">
          <w:rPr>
            <w:noProof/>
            <w:webHidden/>
          </w:rPr>
          <w:tab/>
        </w:r>
        <w:r w:rsidR="00442EDE">
          <w:rPr>
            <w:noProof/>
            <w:webHidden/>
          </w:rPr>
          <w:fldChar w:fldCharType="begin"/>
        </w:r>
        <w:r w:rsidR="00442EDE">
          <w:rPr>
            <w:noProof/>
            <w:webHidden/>
          </w:rPr>
          <w:instrText xml:space="preserve"> PAGEREF _Toc38903229 \h </w:instrText>
        </w:r>
        <w:r w:rsidR="00442EDE">
          <w:rPr>
            <w:noProof/>
            <w:webHidden/>
          </w:rPr>
        </w:r>
        <w:r w:rsidR="00442EDE">
          <w:rPr>
            <w:noProof/>
            <w:webHidden/>
          </w:rPr>
          <w:fldChar w:fldCharType="separate"/>
        </w:r>
        <w:r w:rsidR="00442EDE">
          <w:rPr>
            <w:noProof/>
            <w:webHidden/>
          </w:rPr>
          <w:t>146</w:t>
        </w:r>
        <w:r w:rsidR="00442EDE">
          <w:rPr>
            <w:noProof/>
            <w:webHidden/>
          </w:rPr>
          <w:fldChar w:fldCharType="end"/>
        </w:r>
      </w:hyperlink>
    </w:p>
    <w:p w14:paraId="20507A4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0" w:history="1">
        <w:r w:rsidR="00442EDE" w:rsidRPr="00E31434">
          <w:rPr>
            <w:rStyle w:val="Hyperlink"/>
            <w:noProof/>
          </w:rPr>
          <w:t xml:space="preserve">Table 120: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Cruciform Joint</w:t>
        </w:r>
        <w:r w:rsidR="00442EDE">
          <w:rPr>
            <w:noProof/>
            <w:webHidden/>
          </w:rPr>
          <w:tab/>
        </w:r>
        <w:r w:rsidR="00442EDE">
          <w:rPr>
            <w:noProof/>
            <w:webHidden/>
          </w:rPr>
          <w:fldChar w:fldCharType="begin"/>
        </w:r>
        <w:r w:rsidR="00442EDE">
          <w:rPr>
            <w:noProof/>
            <w:webHidden/>
          </w:rPr>
          <w:instrText xml:space="preserve"> PAGEREF _Toc38903230 \h </w:instrText>
        </w:r>
        <w:r w:rsidR="00442EDE">
          <w:rPr>
            <w:noProof/>
            <w:webHidden/>
          </w:rPr>
        </w:r>
        <w:r w:rsidR="00442EDE">
          <w:rPr>
            <w:noProof/>
            <w:webHidden/>
          </w:rPr>
          <w:fldChar w:fldCharType="separate"/>
        </w:r>
        <w:r w:rsidR="00442EDE">
          <w:rPr>
            <w:noProof/>
            <w:webHidden/>
          </w:rPr>
          <w:t>147</w:t>
        </w:r>
        <w:r w:rsidR="00442EDE">
          <w:rPr>
            <w:noProof/>
            <w:webHidden/>
          </w:rPr>
          <w:fldChar w:fldCharType="end"/>
        </w:r>
      </w:hyperlink>
    </w:p>
    <w:p w14:paraId="4A70253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1" w:history="1">
        <w:r w:rsidR="00442EDE" w:rsidRPr="00E31434">
          <w:rPr>
            <w:rStyle w:val="Hyperlink"/>
            <w:noProof/>
          </w:rPr>
          <w:t>Table 121: Parameters of Flared joint</w:t>
        </w:r>
        <w:r w:rsidR="00442EDE">
          <w:rPr>
            <w:noProof/>
            <w:webHidden/>
          </w:rPr>
          <w:tab/>
        </w:r>
        <w:r w:rsidR="00442EDE">
          <w:rPr>
            <w:noProof/>
            <w:webHidden/>
          </w:rPr>
          <w:fldChar w:fldCharType="begin"/>
        </w:r>
        <w:r w:rsidR="00442EDE">
          <w:rPr>
            <w:noProof/>
            <w:webHidden/>
          </w:rPr>
          <w:instrText xml:space="preserve"> PAGEREF _Toc38903231 \h </w:instrText>
        </w:r>
        <w:r w:rsidR="00442EDE">
          <w:rPr>
            <w:noProof/>
            <w:webHidden/>
          </w:rPr>
        </w:r>
        <w:r w:rsidR="00442EDE">
          <w:rPr>
            <w:noProof/>
            <w:webHidden/>
          </w:rPr>
          <w:fldChar w:fldCharType="separate"/>
        </w:r>
        <w:r w:rsidR="00442EDE">
          <w:rPr>
            <w:noProof/>
            <w:webHidden/>
          </w:rPr>
          <w:t>148</w:t>
        </w:r>
        <w:r w:rsidR="00442EDE">
          <w:rPr>
            <w:noProof/>
            <w:webHidden/>
          </w:rPr>
          <w:fldChar w:fldCharType="end"/>
        </w:r>
      </w:hyperlink>
    </w:p>
    <w:p w14:paraId="4B4FF7D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2" w:history="1">
        <w:r w:rsidR="00442EDE" w:rsidRPr="00E31434">
          <w:rPr>
            <w:rStyle w:val="Hyperlink"/>
            <w:noProof/>
          </w:rPr>
          <w:t xml:space="preserve">Table 122: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weld_position/&gt;</w:t>
        </w:r>
        <w:r w:rsidR="00442EDE" w:rsidRPr="00E31434">
          <w:rPr>
            <w:rStyle w:val="Hyperlink"/>
            <w:noProof/>
          </w:rPr>
          <w:t xml:space="preserve"> for Flared Joint</w:t>
        </w:r>
        <w:r w:rsidR="00442EDE">
          <w:rPr>
            <w:noProof/>
            <w:webHidden/>
          </w:rPr>
          <w:tab/>
        </w:r>
        <w:r w:rsidR="00442EDE">
          <w:rPr>
            <w:noProof/>
            <w:webHidden/>
          </w:rPr>
          <w:fldChar w:fldCharType="begin"/>
        </w:r>
        <w:r w:rsidR="00442EDE">
          <w:rPr>
            <w:noProof/>
            <w:webHidden/>
          </w:rPr>
          <w:instrText xml:space="preserve"> PAGEREF _Toc38903232 \h </w:instrText>
        </w:r>
        <w:r w:rsidR="00442EDE">
          <w:rPr>
            <w:noProof/>
            <w:webHidden/>
          </w:rPr>
        </w:r>
        <w:r w:rsidR="00442EDE">
          <w:rPr>
            <w:noProof/>
            <w:webHidden/>
          </w:rPr>
          <w:fldChar w:fldCharType="separate"/>
        </w:r>
        <w:r w:rsidR="00442EDE">
          <w:rPr>
            <w:noProof/>
            <w:webHidden/>
          </w:rPr>
          <w:t>148</w:t>
        </w:r>
        <w:r w:rsidR="00442EDE">
          <w:rPr>
            <w:noProof/>
            <w:webHidden/>
          </w:rPr>
          <w:fldChar w:fldCharType="end"/>
        </w:r>
      </w:hyperlink>
    </w:p>
    <w:p w14:paraId="55E38C3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3" w:history="1">
        <w:r w:rsidR="00442EDE" w:rsidRPr="00E31434">
          <w:rPr>
            <w:rStyle w:val="Hyperlink"/>
            <w:noProof/>
          </w:rPr>
          <w:t xml:space="preserve">Table 123: Attributes of element </w:t>
        </w:r>
        <w:r w:rsidR="00442EDE" w:rsidRPr="00E31434">
          <w:rPr>
            <w:rStyle w:val="Hyperlink"/>
            <w:rFonts w:ascii="Courier New" w:hAnsi="Courier New" w:cs="Courier New"/>
            <w:i/>
            <w:noProof/>
          </w:rPr>
          <w:t>&lt;</w:t>
        </w:r>
        <w:r w:rsidR="00442EDE" w:rsidRPr="00E31434">
          <w:rPr>
            <w:rStyle w:val="Hyperlink"/>
            <w:rFonts w:ascii="Courier New" w:hAnsi="Courier New" w:cs="Courier New"/>
            <w:i/>
            <w:noProof/>
            <w:kern w:val="22"/>
          </w:rPr>
          <w:t>sheet_parameter/&gt;</w:t>
        </w:r>
        <w:r w:rsidR="00442EDE" w:rsidRPr="00E31434">
          <w:rPr>
            <w:rStyle w:val="Hyperlink"/>
            <w:noProof/>
          </w:rPr>
          <w:t xml:space="preserve"> for Flared Joint</w:t>
        </w:r>
        <w:r w:rsidR="00442EDE">
          <w:rPr>
            <w:noProof/>
            <w:webHidden/>
          </w:rPr>
          <w:tab/>
        </w:r>
        <w:r w:rsidR="00442EDE">
          <w:rPr>
            <w:noProof/>
            <w:webHidden/>
          </w:rPr>
          <w:fldChar w:fldCharType="begin"/>
        </w:r>
        <w:r w:rsidR="00442EDE">
          <w:rPr>
            <w:noProof/>
            <w:webHidden/>
          </w:rPr>
          <w:instrText xml:space="preserve"> PAGEREF _Toc38903233 \h </w:instrText>
        </w:r>
        <w:r w:rsidR="00442EDE">
          <w:rPr>
            <w:noProof/>
            <w:webHidden/>
          </w:rPr>
        </w:r>
        <w:r w:rsidR="00442EDE">
          <w:rPr>
            <w:noProof/>
            <w:webHidden/>
          </w:rPr>
          <w:fldChar w:fldCharType="separate"/>
        </w:r>
        <w:r w:rsidR="00442EDE">
          <w:rPr>
            <w:noProof/>
            <w:webHidden/>
          </w:rPr>
          <w:t>149</w:t>
        </w:r>
        <w:r w:rsidR="00442EDE">
          <w:rPr>
            <w:noProof/>
            <w:webHidden/>
          </w:rPr>
          <w:fldChar w:fldCharType="end"/>
        </w:r>
      </w:hyperlink>
    </w:p>
    <w:p w14:paraId="1586A15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4" w:history="1">
        <w:r w:rsidR="00442EDE" w:rsidRPr="00E31434">
          <w:rPr>
            <w:rStyle w:val="Hyperlink"/>
            <w:noProof/>
          </w:rPr>
          <w:t xml:space="preserve">Table 124: Attributes of </w:t>
        </w:r>
        <w:r w:rsidR="00442EDE" w:rsidRPr="00E31434">
          <w:rPr>
            <w:rStyle w:val="Hyperlink"/>
            <w:rFonts w:ascii="Courier New" w:hAnsi="Courier New" w:cs="Courier New"/>
            <w:i/>
            <w:noProof/>
          </w:rPr>
          <w:t>&lt;connection_1d/&gt;</w:t>
        </w:r>
        <w:r w:rsidR="00442EDE">
          <w:rPr>
            <w:noProof/>
            <w:webHidden/>
          </w:rPr>
          <w:tab/>
        </w:r>
        <w:r w:rsidR="00442EDE">
          <w:rPr>
            <w:noProof/>
            <w:webHidden/>
          </w:rPr>
          <w:fldChar w:fldCharType="begin"/>
        </w:r>
        <w:r w:rsidR="00442EDE">
          <w:rPr>
            <w:noProof/>
            <w:webHidden/>
          </w:rPr>
          <w:instrText xml:space="preserve"> PAGEREF _Toc38903234 \h </w:instrText>
        </w:r>
        <w:r w:rsidR="00442EDE">
          <w:rPr>
            <w:noProof/>
            <w:webHidden/>
          </w:rPr>
        </w:r>
        <w:r w:rsidR="00442EDE">
          <w:rPr>
            <w:noProof/>
            <w:webHidden/>
          </w:rPr>
          <w:fldChar w:fldCharType="separate"/>
        </w:r>
        <w:r w:rsidR="00442EDE">
          <w:rPr>
            <w:noProof/>
            <w:webHidden/>
          </w:rPr>
          <w:t>149</w:t>
        </w:r>
        <w:r w:rsidR="00442EDE">
          <w:rPr>
            <w:noProof/>
            <w:webHidden/>
          </w:rPr>
          <w:fldChar w:fldCharType="end"/>
        </w:r>
      </w:hyperlink>
    </w:p>
    <w:p w14:paraId="68E7BF59"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5" w:history="1">
        <w:r w:rsidR="00442EDE" w:rsidRPr="00E31434">
          <w:rPr>
            <w:rStyle w:val="Hyperlink"/>
            <w:noProof/>
          </w:rPr>
          <w:t xml:space="preserve">Table 125: Nested elements of </w:t>
        </w:r>
        <w:r w:rsidR="00442EDE" w:rsidRPr="00E31434">
          <w:rPr>
            <w:rStyle w:val="Hyperlink"/>
            <w:rFonts w:ascii="Courier New" w:hAnsi="Courier New" w:cs="Courier New"/>
            <w:i/>
            <w:noProof/>
          </w:rPr>
          <w:t>&lt;connection_1d/&gt;</w:t>
        </w:r>
        <w:r w:rsidR="00442EDE">
          <w:rPr>
            <w:noProof/>
            <w:webHidden/>
          </w:rPr>
          <w:tab/>
        </w:r>
        <w:r w:rsidR="00442EDE">
          <w:rPr>
            <w:noProof/>
            <w:webHidden/>
          </w:rPr>
          <w:fldChar w:fldCharType="begin"/>
        </w:r>
        <w:r w:rsidR="00442EDE">
          <w:rPr>
            <w:noProof/>
            <w:webHidden/>
          </w:rPr>
          <w:instrText xml:space="preserve"> PAGEREF _Toc38903235 \h </w:instrText>
        </w:r>
        <w:r w:rsidR="00442EDE">
          <w:rPr>
            <w:noProof/>
            <w:webHidden/>
          </w:rPr>
        </w:r>
        <w:r w:rsidR="00442EDE">
          <w:rPr>
            <w:noProof/>
            <w:webHidden/>
          </w:rPr>
          <w:fldChar w:fldCharType="separate"/>
        </w:r>
        <w:r w:rsidR="00442EDE">
          <w:rPr>
            <w:noProof/>
            <w:webHidden/>
          </w:rPr>
          <w:t>150</w:t>
        </w:r>
        <w:r w:rsidR="00442EDE">
          <w:rPr>
            <w:noProof/>
            <w:webHidden/>
          </w:rPr>
          <w:fldChar w:fldCharType="end"/>
        </w:r>
      </w:hyperlink>
    </w:p>
    <w:p w14:paraId="1DA49D2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6" w:history="1">
        <w:r w:rsidR="00442EDE" w:rsidRPr="00E31434">
          <w:rPr>
            <w:rStyle w:val="Hyperlink"/>
            <w:noProof/>
          </w:rPr>
          <w:t xml:space="preserve">Table 126: Attributes of element </w:t>
        </w:r>
        <w:r w:rsidR="00442EDE" w:rsidRPr="00E31434">
          <w:rPr>
            <w:rStyle w:val="Hyperlink"/>
            <w:rFonts w:ascii="Courier New" w:hAnsi="Courier New" w:cs="Courier New"/>
            <w:i/>
            <w:noProof/>
          </w:rPr>
          <w:t>&lt;adhesive_line/&gt;</w:t>
        </w:r>
        <w:r w:rsidR="00442EDE">
          <w:rPr>
            <w:noProof/>
            <w:webHidden/>
          </w:rPr>
          <w:tab/>
        </w:r>
        <w:r w:rsidR="00442EDE">
          <w:rPr>
            <w:noProof/>
            <w:webHidden/>
          </w:rPr>
          <w:fldChar w:fldCharType="begin"/>
        </w:r>
        <w:r w:rsidR="00442EDE">
          <w:rPr>
            <w:noProof/>
            <w:webHidden/>
          </w:rPr>
          <w:instrText xml:space="preserve"> PAGEREF _Toc38903236 \h </w:instrText>
        </w:r>
        <w:r w:rsidR="00442EDE">
          <w:rPr>
            <w:noProof/>
            <w:webHidden/>
          </w:rPr>
        </w:r>
        <w:r w:rsidR="00442EDE">
          <w:rPr>
            <w:noProof/>
            <w:webHidden/>
          </w:rPr>
          <w:fldChar w:fldCharType="separate"/>
        </w:r>
        <w:r w:rsidR="00442EDE">
          <w:rPr>
            <w:noProof/>
            <w:webHidden/>
          </w:rPr>
          <w:t>150</w:t>
        </w:r>
        <w:r w:rsidR="00442EDE">
          <w:rPr>
            <w:noProof/>
            <w:webHidden/>
          </w:rPr>
          <w:fldChar w:fldCharType="end"/>
        </w:r>
      </w:hyperlink>
    </w:p>
    <w:p w14:paraId="4F2D1F7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7" w:history="1">
        <w:r w:rsidR="00442EDE" w:rsidRPr="00E31434">
          <w:rPr>
            <w:rStyle w:val="Hyperlink"/>
            <w:noProof/>
          </w:rPr>
          <w:t xml:space="preserve">Table 127: Attributes of </w:t>
        </w:r>
        <w:r w:rsidR="00442EDE" w:rsidRPr="00E31434">
          <w:rPr>
            <w:rStyle w:val="Hyperlink"/>
            <w:rFonts w:ascii="Courier New" w:hAnsi="Courier New" w:cs="Courier New"/>
            <w:i/>
            <w:noProof/>
          </w:rPr>
          <w:t xml:space="preserve">&lt;connection_1d/&gt; </w:t>
        </w:r>
        <w:r w:rsidR="00442EDE" w:rsidRPr="00E31434">
          <w:rPr>
            <w:rStyle w:val="Hyperlink"/>
            <w:noProof/>
          </w:rPr>
          <w:t xml:space="preserve">for </w:t>
        </w:r>
        <w:r w:rsidR="00442EDE" w:rsidRPr="00E31434">
          <w:rPr>
            <w:rStyle w:val="Hyperlink"/>
            <w:rFonts w:ascii="Courier New" w:hAnsi="Courier New" w:cs="Courier New"/>
            <w:i/>
            <w:noProof/>
          </w:rPr>
          <w:t>&lt;hemming/&gt;</w:t>
        </w:r>
        <w:r w:rsidR="00442EDE">
          <w:rPr>
            <w:noProof/>
            <w:webHidden/>
          </w:rPr>
          <w:tab/>
        </w:r>
        <w:r w:rsidR="00442EDE">
          <w:rPr>
            <w:noProof/>
            <w:webHidden/>
          </w:rPr>
          <w:fldChar w:fldCharType="begin"/>
        </w:r>
        <w:r w:rsidR="00442EDE">
          <w:rPr>
            <w:noProof/>
            <w:webHidden/>
          </w:rPr>
          <w:instrText xml:space="preserve"> PAGEREF _Toc38903237 \h </w:instrText>
        </w:r>
        <w:r w:rsidR="00442EDE">
          <w:rPr>
            <w:noProof/>
            <w:webHidden/>
          </w:rPr>
        </w:r>
        <w:r w:rsidR="00442EDE">
          <w:rPr>
            <w:noProof/>
            <w:webHidden/>
          </w:rPr>
          <w:fldChar w:fldCharType="separate"/>
        </w:r>
        <w:r w:rsidR="00442EDE">
          <w:rPr>
            <w:noProof/>
            <w:webHidden/>
          </w:rPr>
          <w:t>153</w:t>
        </w:r>
        <w:r w:rsidR="00442EDE">
          <w:rPr>
            <w:noProof/>
            <w:webHidden/>
          </w:rPr>
          <w:fldChar w:fldCharType="end"/>
        </w:r>
      </w:hyperlink>
    </w:p>
    <w:p w14:paraId="111C99E2"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8" w:history="1">
        <w:r w:rsidR="00442EDE" w:rsidRPr="00E31434">
          <w:rPr>
            <w:rStyle w:val="Hyperlink"/>
            <w:noProof/>
          </w:rPr>
          <w:t xml:space="preserve">Table 128: Nested elements of </w:t>
        </w:r>
        <w:r w:rsidR="00442EDE" w:rsidRPr="00E31434">
          <w:rPr>
            <w:rStyle w:val="Hyperlink"/>
            <w:rFonts w:ascii="Courier New" w:hAnsi="Courier New" w:cs="Courier New"/>
            <w:i/>
            <w:noProof/>
          </w:rPr>
          <w:t xml:space="preserve">&lt;connection_1d/&gt; </w:t>
        </w:r>
        <w:r w:rsidR="00442EDE" w:rsidRPr="00E31434">
          <w:rPr>
            <w:rStyle w:val="Hyperlink"/>
            <w:noProof/>
          </w:rPr>
          <w:t xml:space="preserve">for </w:t>
        </w:r>
        <w:r w:rsidR="00442EDE" w:rsidRPr="00E31434">
          <w:rPr>
            <w:rStyle w:val="Hyperlink"/>
            <w:rFonts w:ascii="Courier New" w:hAnsi="Courier New" w:cs="Courier New"/>
            <w:i/>
            <w:noProof/>
          </w:rPr>
          <w:t>&lt;hemming/&gt;</w:t>
        </w:r>
        <w:r w:rsidR="00442EDE">
          <w:rPr>
            <w:noProof/>
            <w:webHidden/>
          </w:rPr>
          <w:tab/>
        </w:r>
        <w:r w:rsidR="00442EDE">
          <w:rPr>
            <w:noProof/>
            <w:webHidden/>
          </w:rPr>
          <w:fldChar w:fldCharType="begin"/>
        </w:r>
        <w:r w:rsidR="00442EDE">
          <w:rPr>
            <w:noProof/>
            <w:webHidden/>
          </w:rPr>
          <w:instrText xml:space="preserve"> PAGEREF _Toc38903238 \h </w:instrText>
        </w:r>
        <w:r w:rsidR="00442EDE">
          <w:rPr>
            <w:noProof/>
            <w:webHidden/>
          </w:rPr>
        </w:r>
        <w:r w:rsidR="00442EDE">
          <w:rPr>
            <w:noProof/>
            <w:webHidden/>
          </w:rPr>
          <w:fldChar w:fldCharType="separate"/>
        </w:r>
        <w:r w:rsidR="00442EDE">
          <w:rPr>
            <w:noProof/>
            <w:webHidden/>
          </w:rPr>
          <w:t>153</w:t>
        </w:r>
        <w:r w:rsidR="00442EDE">
          <w:rPr>
            <w:noProof/>
            <w:webHidden/>
          </w:rPr>
          <w:fldChar w:fldCharType="end"/>
        </w:r>
      </w:hyperlink>
    </w:p>
    <w:p w14:paraId="1148266E"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39" w:history="1">
        <w:r w:rsidR="00442EDE" w:rsidRPr="00E31434">
          <w:rPr>
            <w:rStyle w:val="Hyperlink"/>
            <w:noProof/>
          </w:rPr>
          <w:t xml:space="preserve">Table 129: Attributes of element </w:t>
        </w:r>
        <w:r w:rsidR="00442EDE" w:rsidRPr="00E31434">
          <w:rPr>
            <w:rStyle w:val="Hyperlink"/>
            <w:rFonts w:ascii="Courier New" w:hAnsi="Courier New" w:cs="Courier New"/>
            <w:i/>
            <w:noProof/>
          </w:rPr>
          <w:t>&lt;hemming/&gt;</w:t>
        </w:r>
        <w:r w:rsidR="00442EDE">
          <w:rPr>
            <w:noProof/>
            <w:webHidden/>
          </w:rPr>
          <w:tab/>
        </w:r>
        <w:r w:rsidR="00442EDE">
          <w:rPr>
            <w:noProof/>
            <w:webHidden/>
          </w:rPr>
          <w:fldChar w:fldCharType="begin"/>
        </w:r>
        <w:r w:rsidR="00442EDE">
          <w:rPr>
            <w:noProof/>
            <w:webHidden/>
          </w:rPr>
          <w:instrText xml:space="preserve"> PAGEREF _Toc38903239 \h </w:instrText>
        </w:r>
        <w:r w:rsidR="00442EDE">
          <w:rPr>
            <w:noProof/>
            <w:webHidden/>
          </w:rPr>
        </w:r>
        <w:r w:rsidR="00442EDE">
          <w:rPr>
            <w:noProof/>
            <w:webHidden/>
          </w:rPr>
          <w:fldChar w:fldCharType="separate"/>
        </w:r>
        <w:r w:rsidR="00442EDE">
          <w:rPr>
            <w:noProof/>
            <w:webHidden/>
          </w:rPr>
          <w:t>153</w:t>
        </w:r>
        <w:r w:rsidR="00442EDE">
          <w:rPr>
            <w:noProof/>
            <w:webHidden/>
          </w:rPr>
          <w:fldChar w:fldCharType="end"/>
        </w:r>
      </w:hyperlink>
    </w:p>
    <w:p w14:paraId="17F70DB3"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0" w:history="1">
        <w:r w:rsidR="00442EDE" w:rsidRPr="00E31434">
          <w:rPr>
            <w:rStyle w:val="Hyperlink"/>
            <w:noProof/>
          </w:rPr>
          <w:t xml:space="preserve">Table 130: Nested elements of element </w:t>
        </w:r>
        <w:r w:rsidR="00442EDE" w:rsidRPr="00E31434">
          <w:rPr>
            <w:rStyle w:val="Hyperlink"/>
            <w:rFonts w:ascii="Courier New" w:hAnsi="Courier New" w:cs="Courier New"/>
            <w:i/>
            <w:noProof/>
          </w:rPr>
          <w:t>&lt;hemming/&gt;</w:t>
        </w:r>
        <w:r w:rsidR="00442EDE">
          <w:rPr>
            <w:noProof/>
            <w:webHidden/>
          </w:rPr>
          <w:tab/>
        </w:r>
        <w:r w:rsidR="00442EDE">
          <w:rPr>
            <w:noProof/>
            <w:webHidden/>
          </w:rPr>
          <w:fldChar w:fldCharType="begin"/>
        </w:r>
        <w:r w:rsidR="00442EDE">
          <w:rPr>
            <w:noProof/>
            <w:webHidden/>
          </w:rPr>
          <w:instrText xml:space="preserve"> PAGEREF _Toc38903240 \h </w:instrText>
        </w:r>
        <w:r w:rsidR="00442EDE">
          <w:rPr>
            <w:noProof/>
            <w:webHidden/>
          </w:rPr>
        </w:r>
        <w:r w:rsidR="00442EDE">
          <w:rPr>
            <w:noProof/>
            <w:webHidden/>
          </w:rPr>
          <w:fldChar w:fldCharType="separate"/>
        </w:r>
        <w:r w:rsidR="00442EDE">
          <w:rPr>
            <w:noProof/>
            <w:webHidden/>
          </w:rPr>
          <w:t>154</w:t>
        </w:r>
        <w:r w:rsidR="00442EDE">
          <w:rPr>
            <w:noProof/>
            <w:webHidden/>
          </w:rPr>
          <w:fldChar w:fldCharType="end"/>
        </w:r>
      </w:hyperlink>
    </w:p>
    <w:p w14:paraId="7BD5474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1" w:history="1">
        <w:r w:rsidR="00442EDE" w:rsidRPr="00E31434">
          <w:rPr>
            <w:rStyle w:val="Hyperlink"/>
            <w:noProof/>
          </w:rPr>
          <w:t xml:space="preserve">Table 131: Attributes of element </w:t>
        </w:r>
        <w:r w:rsidR="00442EDE" w:rsidRPr="00E31434">
          <w:rPr>
            <w:rStyle w:val="Hyperlink"/>
            <w:rFonts w:ascii="Courier New" w:hAnsi="Courier New" w:cs="Courier New"/>
            <w:i/>
            <w:noProof/>
          </w:rPr>
          <w:t>&lt;region/&gt;</w:t>
        </w:r>
        <w:r w:rsidR="00442EDE">
          <w:rPr>
            <w:noProof/>
            <w:webHidden/>
          </w:rPr>
          <w:tab/>
        </w:r>
        <w:r w:rsidR="00442EDE">
          <w:rPr>
            <w:noProof/>
            <w:webHidden/>
          </w:rPr>
          <w:fldChar w:fldCharType="begin"/>
        </w:r>
        <w:r w:rsidR="00442EDE">
          <w:rPr>
            <w:noProof/>
            <w:webHidden/>
          </w:rPr>
          <w:instrText xml:space="preserve"> PAGEREF _Toc38903241 \h </w:instrText>
        </w:r>
        <w:r w:rsidR="00442EDE">
          <w:rPr>
            <w:noProof/>
            <w:webHidden/>
          </w:rPr>
        </w:r>
        <w:r w:rsidR="00442EDE">
          <w:rPr>
            <w:noProof/>
            <w:webHidden/>
          </w:rPr>
          <w:fldChar w:fldCharType="separate"/>
        </w:r>
        <w:r w:rsidR="00442EDE">
          <w:rPr>
            <w:noProof/>
            <w:webHidden/>
          </w:rPr>
          <w:t>154</w:t>
        </w:r>
        <w:r w:rsidR="00442EDE">
          <w:rPr>
            <w:noProof/>
            <w:webHidden/>
          </w:rPr>
          <w:fldChar w:fldCharType="end"/>
        </w:r>
      </w:hyperlink>
    </w:p>
    <w:p w14:paraId="401CFC16"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2" w:history="1">
        <w:r w:rsidR="00442EDE" w:rsidRPr="00E31434">
          <w:rPr>
            <w:rStyle w:val="Hyperlink"/>
            <w:noProof/>
          </w:rPr>
          <w:t xml:space="preserve">Table 132: Nested elements of element </w:t>
        </w:r>
        <w:r w:rsidR="00442EDE" w:rsidRPr="00E31434">
          <w:rPr>
            <w:rStyle w:val="Hyperlink"/>
            <w:rFonts w:ascii="Courier New" w:hAnsi="Courier New" w:cs="Courier New"/>
            <w:i/>
            <w:noProof/>
          </w:rPr>
          <w:t>&lt;region/&gt;</w:t>
        </w:r>
        <w:r w:rsidR="00442EDE">
          <w:rPr>
            <w:noProof/>
            <w:webHidden/>
          </w:rPr>
          <w:tab/>
        </w:r>
        <w:r w:rsidR="00442EDE">
          <w:rPr>
            <w:noProof/>
            <w:webHidden/>
          </w:rPr>
          <w:fldChar w:fldCharType="begin"/>
        </w:r>
        <w:r w:rsidR="00442EDE">
          <w:rPr>
            <w:noProof/>
            <w:webHidden/>
          </w:rPr>
          <w:instrText xml:space="preserve"> PAGEREF _Toc38903242 \h </w:instrText>
        </w:r>
        <w:r w:rsidR="00442EDE">
          <w:rPr>
            <w:noProof/>
            <w:webHidden/>
          </w:rPr>
        </w:r>
        <w:r w:rsidR="00442EDE">
          <w:rPr>
            <w:noProof/>
            <w:webHidden/>
          </w:rPr>
          <w:fldChar w:fldCharType="separate"/>
        </w:r>
        <w:r w:rsidR="00442EDE">
          <w:rPr>
            <w:noProof/>
            <w:webHidden/>
          </w:rPr>
          <w:t>154</w:t>
        </w:r>
        <w:r w:rsidR="00442EDE">
          <w:rPr>
            <w:noProof/>
            <w:webHidden/>
          </w:rPr>
          <w:fldChar w:fldCharType="end"/>
        </w:r>
      </w:hyperlink>
    </w:p>
    <w:p w14:paraId="32FFAAF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3" w:history="1">
        <w:r w:rsidR="00442EDE" w:rsidRPr="00E31434">
          <w:rPr>
            <w:rStyle w:val="Hyperlink"/>
            <w:noProof/>
          </w:rPr>
          <w:t xml:space="preserve">Table 133: Nested elements of </w:t>
        </w:r>
        <w:r w:rsidR="00442EDE" w:rsidRPr="00E31434">
          <w:rPr>
            <w:rStyle w:val="Hyperlink"/>
            <w:rFonts w:ascii="Courier New" w:hAnsi="Courier New" w:cs="Courier New"/>
            <w:i/>
            <w:noProof/>
          </w:rPr>
          <w:t>&lt;connection_1d/&gt;</w:t>
        </w:r>
        <w:r w:rsidR="00442EDE" w:rsidRPr="00E31434">
          <w:rPr>
            <w:rStyle w:val="Hyperlink"/>
            <w:noProof/>
          </w:rPr>
          <w:t xml:space="preserve"> for </w:t>
        </w:r>
        <w:r w:rsidR="00442EDE" w:rsidRPr="00E31434">
          <w:rPr>
            <w:rStyle w:val="Hyperlink"/>
            <w:rFonts w:ascii="Courier New" w:hAnsi="Courier New" w:cs="Courier New"/>
            <w:i/>
            <w:noProof/>
          </w:rPr>
          <w:t>&lt;sequence_connection_0d/&gt;</w:t>
        </w:r>
        <w:r w:rsidR="00442EDE">
          <w:rPr>
            <w:noProof/>
            <w:webHidden/>
          </w:rPr>
          <w:tab/>
        </w:r>
        <w:r w:rsidR="00442EDE">
          <w:rPr>
            <w:noProof/>
            <w:webHidden/>
          </w:rPr>
          <w:fldChar w:fldCharType="begin"/>
        </w:r>
        <w:r w:rsidR="00442EDE">
          <w:rPr>
            <w:noProof/>
            <w:webHidden/>
          </w:rPr>
          <w:instrText xml:space="preserve"> PAGEREF _Toc38903243 \h </w:instrText>
        </w:r>
        <w:r w:rsidR="00442EDE">
          <w:rPr>
            <w:noProof/>
            <w:webHidden/>
          </w:rPr>
        </w:r>
        <w:r w:rsidR="00442EDE">
          <w:rPr>
            <w:noProof/>
            <w:webHidden/>
          </w:rPr>
          <w:fldChar w:fldCharType="separate"/>
        </w:r>
        <w:r w:rsidR="00442EDE">
          <w:rPr>
            <w:noProof/>
            <w:webHidden/>
          </w:rPr>
          <w:t>157</w:t>
        </w:r>
        <w:r w:rsidR="00442EDE">
          <w:rPr>
            <w:noProof/>
            <w:webHidden/>
          </w:rPr>
          <w:fldChar w:fldCharType="end"/>
        </w:r>
      </w:hyperlink>
    </w:p>
    <w:p w14:paraId="154D95F4"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4" w:history="1">
        <w:r w:rsidR="00442EDE" w:rsidRPr="00E31434">
          <w:rPr>
            <w:rStyle w:val="Hyperlink"/>
            <w:noProof/>
          </w:rPr>
          <w:t xml:space="preserve">Table 134: Nested elements of </w:t>
        </w:r>
        <w:r w:rsidR="00442EDE" w:rsidRPr="00E31434">
          <w:rPr>
            <w:rStyle w:val="Hyperlink"/>
            <w:rFonts w:ascii="Courier New" w:hAnsi="Courier New" w:cs="Courier New"/>
            <w:i/>
            <w:noProof/>
          </w:rPr>
          <w:t>&lt;sequence_connection_0d/&gt;</w:t>
        </w:r>
        <w:r w:rsidR="00442EDE">
          <w:rPr>
            <w:noProof/>
            <w:webHidden/>
          </w:rPr>
          <w:tab/>
        </w:r>
        <w:r w:rsidR="00442EDE">
          <w:rPr>
            <w:noProof/>
            <w:webHidden/>
          </w:rPr>
          <w:fldChar w:fldCharType="begin"/>
        </w:r>
        <w:r w:rsidR="00442EDE">
          <w:rPr>
            <w:noProof/>
            <w:webHidden/>
          </w:rPr>
          <w:instrText xml:space="preserve"> PAGEREF _Toc38903244 \h </w:instrText>
        </w:r>
        <w:r w:rsidR="00442EDE">
          <w:rPr>
            <w:noProof/>
            <w:webHidden/>
          </w:rPr>
        </w:r>
        <w:r w:rsidR="00442EDE">
          <w:rPr>
            <w:noProof/>
            <w:webHidden/>
          </w:rPr>
          <w:fldChar w:fldCharType="separate"/>
        </w:r>
        <w:r w:rsidR="00442EDE">
          <w:rPr>
            <w:noProof/>
            <w:webHidden/>
          </w:rPr>
          <w:t>157</w:t>
        </w:r>
        <w:r w:rsidR="00442EDE">
          <w:rPr>
            <w:noProof/>
            <w:webHidden/>
          </w:rPr>
          <w:fldChar w:fldCharType="end"/>
        </w:r>
      </w:hyperlink>
    </w:p>
    <w:p w14:paraId="5C7E602B"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5" w:history="1">
        <w:r w:rsidR="00442EDE" w:rsidRPr="00E31434">
          <w:rPr>
            <w:rStyle w:val="Hyperlink"/>
            <w:noProof/>
          </w:rPr>
          <w:t xml:space="preserve">Table 135: Attributes of element </w:t>
        </w:r>
        <w:r w:rsidR="00442EDE" w:rsidRPr="00E31434">
          <w:rPr>
            <w:rStyle w:val="Hyperlink"/>
            <w:rFonts w:ascii="Courier New" w:hAnsi="Courier New" w:cs="Courier New"/>
            <w:i/>
            <w:noProof/>
          </w:rPr>
          <w:t>&lt;sequence_connection_0d/&gt;</w:t>
        </w:r>
        <w:r w:rsidR="00442EDE">
          <w:rPr>
            <w:noProof/>
            <w:webHidden/>
          </w:rPr>
          <w:tab/>
        </w:r>
        <w:r w:rsidR="00442EDE">
          <w:rPr>
            <w:noProof/>
            <w:webHidden/>
          </w:rPr>
          <w:fldChar w:fldCharType="begin"/>
        </w:r>
        <w:r w:rsidR="00442EDE">
          <w:rPr>
            <w:noProof/>
            <w:webHidden/>
          </w:rPr>
          <w:instrText xml:space="preserve"> PAGEREF _Toc38903245 \h </w:instrText>
        </w:r>
        <w:r w:rsidR="00442EDE">
          <w:rPr>
            <w:noProof/>
            <w:webHidden/>
          </w:rPr>
        </w:r>
        <w:r w:rsidR="00442EDE">
          <w:rPr>
            <w:noProof/>
            <w:webHidden/>
          </w:rPr>
          <w:fldChar w:fldCharType="separate"/>
        </w:r>
        <w:r w:rsidR="00442EDE">
          <w:rPr>
            <w:noProof/>
            <w:webHidden/>
          </w:rPr>
          <w:t>157</w:t>
        </w:r>
        <w:r w:rsidR="00442EDE">
          <w:rPr>
            <w:noProof/>
            <w:webHidden/>
          </w:rPr>
          <w:fldChar w:fldCharType="end"/>
        </w:r>
      </w:hyperlink>
    </w:p>
    <w:p w14:paraId="773C4A1A"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6" w:history="1">
        <w:r w:rsidR="00442EDE" w:rsidRPr="00E31434">
          <w:rPr>
            <w:rStyle w:val="Hyperlink"/>
            <w:noProof/>
          </w:rPr>
          <w:t xml:space="preserve">Table 136: Attributes of </w:t>
        </w:r>
        <w:r w:rsidR="00442EDE" w:rsidRPr="00E31434">
          <w:rPr>
            <w:rStyle w:val="Hyperlink"/>
            <w:rFonts w:ascii="Courier New" w:hAnsi="Courier New" w:cs="Courier New"/>
            <w:i/>
            <w:noProof/>
          </w:rPr>
          <w:t>&lt;connection_2d/&gt;</w:t>
        </w:r>
        <w:r w:rsidR="00442EDE">
          <w:rPr>
            <w:noProof/>
            <w:webHidden/>
          </w:rPr>
          <w:tab/>
        </w:r>
        <w:r w:rsidR="00442EDE">
          <w:rPr>
            <w:noProof/>
            <w:webHidden/>
          </w:rPr>
          <w:fldChar w:fldCharType="begin"/>
        </w:r>
        <w:r w:rsidR="00442EDE">
          <w:rPr>
            <w:noProof/>
            <w:webHidden/>
          </w:rPr>
          <w:instrText xml:space="preserve"> PAGEREF _Toc38903246 \h </w:instrText>
        </w:r>
        <w:r w:rsidR="00442EDE">
          <w:rPr>
            <w:noProof/>
            <w:webHidden/>
          </w:rPr>
        </w:r>
        <w:r w:rsidR="00442EDE">
          <w:rPr>
            <w:noProof/>
            <w:webHidden/>
          </w:rPr>
          <w:fldChar w:fldCharType="separate"/>
        </w:r>
        <w:r w:rsidR="00442EDE">
          <w:rPr>
            <w:noProof/>
            <w:webHidden/>
          </w:rPr>
          <w:t>158</w:t>
        </w:r>
        <w:r w:rsidR="00442EDE">
          <w:rPr>
            <w:noProof/>
            <w:webHidden/>
          </w:rPr>
          <w:fldChar w:fldCharType="end"/>
        </w:r>
      </w:hyperlink>
    </w:p>
    <w:p w14:paraId="5EF3CAA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7" w:history="1">
        <w:r w:rsidR="00442EDE" w:rsidRPr="00E31434">
          <w:rPr>
            <w:rStyle w:val="Hyperlink"/>
            <w:noProof/>
          </w:rPr>
          <w:t xml:space="preserve">Table 137: Nested elements of </w:t>
        </w:r>
        <w:r w:rsidR="00442EDE" w:rsidRPr="00E31434">
          <w:rPr>
            <w:rStyle w:val="Hyperlink"/>
            <w:rFonts w:ascii="Courier New" w:hAnsi="Courier New" w:cs="Courier New"/>
            <w:i/>
            <w:noProof/>
          </w:rPr>
          <w:t>&lt;loc_list&gt;</w:t>
        </w:r>
        <w:r w:rsidR="00442EDE">
          <w:rPr>
            <w:noProof/>
            <w:webHidden/>
          </w:rPr>
          <w:tab/>
        </w:r>
        <w:r w:rsidR="00442EDE">
          <w:rPr>
            <w:noProof/>
            <w:webHidden/>
          </w:rPr>
          <w:fldChar w:fldCharType="begin"/>
        </w:r>
        <w:r w:rsidR="00442EDE">
          <w:rPr>
            <w:noProof/>
            <w:webHidden/>
          </w:rPr>
          <w:instrText xml:space="preserve"> PAGEREF _Toc38903247 \h </w:instrText>
        </w:r>
        <w:r w:rsidR="00442EDE">
          <w:rPr>
            <w:noProof/>
            <w:webHidden/>
          </w:rPr>
        </w:r>
        <w:r w:rsidR="00442EDE">
          <w:rPr>
            <w:noProof/>
            <w:webHidden/>
          </w:rPr>
          <w:fldChar w:fldCharType="separate"/>
        </w:r>
        <w:r w:rsidR="00442EDE">
          <w:rPr>
            <w:noProof/>
            <w:webHidden/>
          </w:rPr>
          <w:t>159</w:t>
        </w:r>
        <w:r w:rsidR="00442EDE">
          <w:rPr>
            <w:noProof/>
            <w:webHidden/>
          </w:rPr>
          <w:fldChar w:fldCharType="end"/>
        </w:r>
      </w:hyperlink>
    </w:p>
    <w:p w14:paraId="49B1F7E1"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8" w:history="1">
        <w:r w:rsidR="00442EDE" w:rsidRPr="00E31434">
          <w:rPr>
            <w:rStyle w:val="Hyperlink"/>
            <w:noProof/>
          </w:rPr>
          <w:t xml:space="preserve">Table 138: Attributes of element </w:t>
        </w:r>
        <w:r w:rsidR="00442EDE" w:rsidRPr="00E31434">
          <w:rPr>
            <w:rStyle w:val="Hyperlink"/>
            <w:rFonts w:ascii="Courier New" w:hAnsi="Courier New" w:cs="Courier New"/>
            <w:i/>
            <w:noProof/>
          </w:rPr>
          <w:t>&lt;loc/&gt;</w:t>
        </w:r>
        <w:r w:rsidR="00442EDE">
          <w:rPr>
            <w:noProof/>
            <w:webHidden/>
          </w:rPr>
          <w:tab/>
        </w:r>
        <w:r w:rsidR="00442EDE">
          <w:rPr>
            <w:noProof/>
            <w:webHidden/>
          </w:rPr>
          <w:fldChar w:fldCharType="begin"/>
        </w:r>
        <w:r w:rsidR="00442EDE">
          <w:rPr>
            <w:noProof/>
            <w:webHidden/>
          </w:rPr>
          <w:instrText xml:space="preserve"> PAGEREF _Toc38903248 \h </w:instrText>
        </w:r>
        <w:r w:rsidR="00442EDE">
          <w:rPr>
            <w:noProof/>
            <w:webHidden/>
          </w:rPr>
        </w:r>
        <w:r w:rsidR="00442EDE">
          <w:rPr>
            <w:noProof/>
            <w:webHidden/>
          </w:rPr>
          <w:fldChar w:fldCharType="separate"/>
        </w:r>
        <w:r w:rsidR="00442EDE">
          <w:rPr>
            <w:noProof/>
            <w:webHidden/>
          </w:rPr>
          <w:t>159</w:t>
        </w:r>
        <w:r w:rsidR="00442EDE">
          <w:rPr>
            <w:noProof/>
            <w:webHidden/>
          </w:rPr>
          <w:fldChar w:fldCharType="end"/>
        </w:r>
      </w:hyperlink>
    </w:p>
    <w:p w14:paraId="4B7F47B5"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49" w:history="1">
        <w:r w:rsidR="00442EDE" w:rsidRPr="00E31434">
          <w:rPr>
            <w:rStyle w:val="Hyperlink"/>
            <w:noProof/>
          </w:rPr>
          <w:t xml:space="preserve">Table 139: Nested elements of element </w:t>
        </w:r>
        <w:r w:rsidR="00442EDE" w:rsidRPr="00E31434">
          <w:rPr>
            <w:rStyle w:val="Hyperlink"/>
            <w:rFonts w:ascii="Courier New" w:hAnsi="Courier New" w:cs="Courier New"/>
            <w:i/>
            <w:noProof/>
          </w:rPr>
          <w:t>&lt;face_list&gt;</w:t>
        </w:r>
        <w:r w:rsidR="00442EDE">
          <w:rPr>
            <w:noProof/>
            <w:webHidden/>
          </w:rPr>
          <w:tab/>
        </w:r>
        <w:r w:rsidR="00442EDE">
          <w:rPr>
            <w:noProof/>
            <w:webHidden/>
          </w:rPr>
          <w:fldChar w:fldCharType="begin"/>
        </w:r>
        <w:r w:rsidR="00442EDE">
          <w:rPr>
            <w:noProof/>
            <w:webHidden/>
          </w:rPr>
          <w:instrText xml:space="preserve"> PAGEREF _Toc38903249 \h </w:instrText>
        </w:r>
        <w:r w:rsidR="00442EDE">
          <w:rPr>
            <w:noProof/>
            <w:webHidden/>
          </w:rPr>
        </w:r>
        <w:r w:rsidR="00442EDE">
          <w:rPr>
            <w:noProof/>
            <w:webHidden/>
          </w:rPr>
          <w:fldChar w:fldCharType="separate"/>
        </w:r>
        <w:r w:rsidR="00442EDE">
          <w:rPr>
            <w:noProof/>
            <w:webHidden/>
          </w:rPr>
          <w:t>159</w:t>
        </w:r>
        <w:r w:rsidR="00442EDE">
          <w:rPr>
            <w:noProof/>
            <w:webHidden/>
          </w:rPr>
          <w:fldChar w:fldCharType="end"/>
        </w:r>
      </w:hyperlink>
    </w:p>
    <w:p w14:paraId="6CEEC3D7"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50" w:history="1">
        <w:r w:rsidR="00442EDE" w:rsidRPr="00E31434">
          <w:rPr>
            <w:rStyle w:val="Hyperlink"/>
            <w:noProof/>
          </w:rPr>
          <w:t xml:space="preserve">Table 140: Attributes of element </w:t>
        </w:r>
        <w:r w:rsidR="00442EDE" w:rsidRPr="00E31434">
          <w:rPr>
            <w:rStyle w:val="Hyperlink"/>
            <w:rFonts w:ascii="Courier New" w:hAnsi="Courier New" w:cs="Courier New"/>
            <w:i/>
            <w:noProof/>
          </w:rPr>
          <w:t>&lt;face/&gt;</w:t>
        </w:r>
        <w:r w:rsidR="00442EDE">
          <w:rPr>
            <w:noProof/>
            <w:webHidden/>
          </w:rPr>
          <w:tab/>
        </w:r>
        <w:r w:rsidR="00442EDE">
          <w:rPr>
            <w:noProof/>
            <w:webHidden/>
          </w:rPr>
          <w:fldChar w:fldCharType="begin"/>
        </w:r>
        <w:r w:rsidR="00442EDE">
          <w:rPr>
            <w:noProof/>
            <w:webHidden/>
          </w:rPr>
          <w:instrText xml:space="preserve"> PAGEREF _Toc38903250 \h </w:instrText>
        </w:r>
        <w:r w:rsidR="00442EDE">
          <w:rPr>
            <w:noProof/>
            <w:webHidden/>
          </w:rPr>
        </w:r>
        <w:r w:rsidR="00442EDE">
          <w:rPr>
            <w:noProof/>
            <w:webHidden/>
          </w:rPr>
          <w:fldChar w:fldCharType="separate"/>
        </w:r>
        <w:r w:rsidR="00442EDE">
          <w:rPr>
            <w:noProof/>
            <w:webHidden/>
          </w:rPr>
          <w:t>160</w:t>
        </w:r>
        <w:r w:rsidR="00442EDE">
          <w:rPr>
            <w:noProof/>
            <w:webHidden/>
          </w:rPr>
          <w:fldChar w:fldCharType="end"/>
        </w:r>
      </w:hyperlink>
    </w:p>
    <w:p w14:paraId="1EDC0E3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51" w:history="1">
        <w:r w:rsidR="00442EDE" w:rsidRPr="00E31434">
          <w:rPr>
            <w:rStyle w:val="Hyperlink"/>
            <w:noProof/>
          </w:rPr>
          <w:t xml:space="preserve">Table 141: Nested elements of </w:t>
        </w:r>
        <w:r w:rsidR="00442EDE" w:rsidRPr="00E31434">
          <w:rPr>
            <w:rStyle w:val="Hyperlink"/>
            <w:rFonts w:ascii="Courier New" w:hAnsi="Courier New" w:cs="Courier New"/>
            <w:i/>
            <w:noProof/>
          </w:rPr>
          <w:t>&lt;connection_2d/&gt;</w:t>
        </w:r>
        <w:r w:rsidR="00442EDE">
          <w:rPr>
            <w:noProof/>
            <w:webHidden/>
          </w:rPr>
          <w:tab/>
        </w:r>
        <w:r w:rsidR="00442EDE">
          <w:rPr>
            <w:noProof/>
            <w:webHidden/>
          </w:rPr>
          <w:fldChar w:fldCharType="begin"/>
        </w:r>
        <w:r w:rsidR="00442EDE">
          <w:rPr>
            <w:noProof/>
            <w:webHidden/>
          </w:rPr>
          <w:instrText xml:space="preserve"> PAGEREF _Toc38903251 \h </w:instrText>
        </w:r>
        <w:r w:rsidR="00442EDE">
          <w:rPr>
            <w:noProof/>
            <w:webHidden/>
          </w:rPr>
        </w:r>
        <w:r w:rsidR="00442EDE">
          <w:rPr>
            <w:noProof/>
            <w:webHidden/>
          </w:rPr>
          <w:fldChar w:fldCharType="separate"/>
        </w:r>
        <w:r w:rsidR="00442EDE">
          <w:rPr>
            <w:noProof/>
            <w:webHidden/>
          </w:rPr>
          <w:t>160</w:t>
        </w:r>
        <w:r w:rsidR="00442EDE">
          <w:rPr>
            <w:noProof/>
            <w:webHidden/>
          </w:rPr>
          <w:fldChar w:fldCharType="end"/>
        </w:r>
      </w:hyperlink>
    </w:p>
    <w:p w14:paraId="7B18FD4F"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52" w:history="1">
        <w:r w:rsidR="00442EDE" w:rsidRPr="00E31434">
          <w:rPr>
            <w:rStyle w:val="Hyperlink"/>
            <w:noProof/>
          </w:rPr>
          <w:t xml:space="preserve">Table 142: Attributes of element </w:t>
        </w:r>
        <w:r w:rsidR="00442EDE" w:rsidRPr="00E31434">
          <w:rPr>
            <w:rStyle w:val="Hyperlink"/>
            <w:rFonts w:ascii="Courier New" w:hAnsi="Courier New" w:cs="Courier New"/>
            <w:i/>
            <w:noProof/>
          </w:rPr>
          <w:t>&lt;connection_2d/&gt;</w:t>
        </w:r>
        <w:r w:rsidR="00442EDE">
          <w:rPr>
            <w:noProof/>
            <w:webHidden/>
          </w:rPr>
          <w:tab/>
        </w:r>
        <w:r w:rsidR="00442EDE">
          <w:rPr>
            <w:noProof/>
            <w:webHidden/>
          </w:rPr>
          <w:fldChar w:fldCharType="begin"/>
        </w:r>
        <w:r w:rsidR="00442EDE">
          <w:rPr>
            <w:noProof/>
            <w:webHidden/>
          </w:rPr>
          <w:instrText xml:space="preserve"> PAGEREF _Toc38903252 \h </w:instrText>
        </w:r>
        <w:r w:rsidR="00442EDE">
          <w:rPr>
            <w:noProof/>
            <w:webHidden/>
          </w:rPr>
        </w:r>
        <w:r w:rsidR="00442EDE">
          <w:rPr>
            <w:noProof/>
            <w:webHidden/>
          </w:rPr>
          <w:fldChar w:fldCharType="separate"/>
        </w:r>
        <w:r w:rsidR="00442EDE">
          <w:rPr>
            <w:noProof/>
            <w:webHidden/>
          </w:rPr>
          <w:t>161</w:t>
        </w:r>
        <w:r w:rsidR="00442EDE">
          <w:rPr>
            <w:noProof/>
            <w:webHidden/>
          </w:rPr>
          <w:fldChar w:fldCharType="end"/>
        </w:r>
      </w:hyperlink>
    </w:p>
    <w:p w14:paraId="08BAB08C"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53" w:history="1">
        <w:r w:rsidR="00442EDE" w:rsidRPr="00E31434">
          <w:rPr>
            <w:rStyle w:val="Hyperlink"/>
            <w:noProof/>
          </w:rPr>
          <w:t xml:space="preserve">Table 143: Nested elements of element </w:t>
        </w:r>
        <w:r w:rsidR="00442EDE" w:rsidRPr="00E31434">
          <w:rPr>
            <w:rStyle w:val="Hyperlink"/>
            <w:rFonts w:ascii="Courier New" w:hAnsi="Courier New" w:cs="Courier New"/>
            <w:i/>
            <w:noProof/>
          </w:rPr>
          <w:t>&lt;connection_2d/&gt;</w:t>
        </w:r>
        <w:r w:rsidR="00442EDE">
          <w:rPr>
            <w:noProof/>
            <w:webHidden/>
          </w:rPr>
          <w:tab/>
        </w:r>
        <w:r w:rsidR="00442EDE">
          <w:rPr>
            <w:noProof/>
            <w:webHidden/>
          </w:rPr>
          <w:fldChar w:fldCharType="begin"/>
        </w:r>
        <w:r w:rsidR="00442EDE">
          <w:rPr>
            <w:noProof/>
            <w:webHidden/>
          </w:rPr>
          <w:instrText xml:space="preserve"> PAGEREF _Toc38903253 \h </w:instrText>
        </w:r>
        <w:r w:rsidR="00442EDE">
          <w:rPr>
            <w:noProof/>
            <w:webHidden/>
          </w:rPr>
        </w:r>
        <w:r w:rsidR="00442EDE">
          <w:rPr>
            <w:noProof/>
            <w:webHidden/>
          </w:rPr>
          <w:fldChar w:fldCharType="separate"/>
        </w:r>
        <w:r w:rsidR="00442EDE">
          <w:rPr>
            <w:noProof/>
            <w:webHidden/>
          </w:rPr>
          <w:t>161</w:t>
        </w:r>
        <w:r w:rsidR="00442EDE">
          <w:rPr>
            <w:noProof/>
            <w:webHidden/>
          </w:rPr>
          <w:fldChar w:fldCharType="end"/>
        </w:r>
      </w:hyperlink>
    </w:p>
    <w:p w14:paraId="7D138D40" w14:textId="77777777" w:rsidR="00442EDE" w:rsidRDefault="00AD1857">
      <w:pPr>
        <w:pStyle w:val="TableofFigures"/>
        <w:tabs>
          <w:tab w:val="right" w:leader="dot" w:pos="9060"/>
        </w:tabs>
        <w:rPr>
          <w:rFonts w:asciiTheme="minorHAnsi" w:eastAsiaTheme="minorEastAsia" w:hAnsiTheme="minorHAnsi" w:cstheme="minorBidi"/>
          <w:noProof/>
          <w:szCs w:val="22"/>
          <w:lang w:eastAsia="en-US"/>
        </w:rPr>
      </w:pPr>
      <w:hyperlink w:anchor="_Toc38903254" w:history="1">
        <w:r w:rsidR="00442EDE" w:rsidRPr="00E31434">
          <w:rPr>
            <w:rStyle w:val="Hyperlink"/>
            <w:noProof/>
          </w:rPr>
          <w:t xml:space="preserve">Table 144: Attributes of element </w:t>
        </w:r>
        <w:r w:rsidR="00442EDE" w:rsidRPr="00E31434">
          <w:rPr>
            <w:rStyle w:val="Hyperlink"/>
            <w:rFonts w:ascii="Courier New" w:hAnsi="Courier New" w:cs="Courier New"/>
            <w:i/>
            <w:noProof/>
          </w:rPr>
          <w:t>&lt;adhesive_face/&gt;</w:t>
        </w:r>
        <w:r w:rsidR="00442EDE">
          <w:rPr>
            <w:noProof/>
            <w:webHidden/>
          </w:rPr>
          <w:tab/>
        </w:r>
        <w:r w:rsidR="00442EDE">
          <w:rPr>
            <w:noProof/>
            <w:webHidden/>
          </w:rPr>
          <w:fldChar w:fldCharType="begin"/>
        </w:r>
        <w:r w:rsidR="00442EDE">
          <w:rPr>
            <w:noProof/>
            <w:webHidden/>
          </w:rPr>
          <w:instrText xml:space="preserve"> PAGEREF _Toc38903254 \h </w:instrText>
        </w:r>
        <w:r w:rsidR="00442EDE">
          <w:rPr>
            <w:noProof/>
            <w:webHidden/>
          </w:rPr>
        </w:r>
        <w:r w:rsidR="00442EDE">
          <w:rPr>
            <w:noProof/>
            <w:webHidden/>
          </w:rPr>
          <w:fldChar w:fldCharType="separate"/>
        </w:r>
        <w:r w:rsidR="00442EDE">
          <w:rPr>
            <w:noProof/>
            <w:webHidden/>
          </w:rPr>
          <w:t>161</w:t>
        </w:r>
        <w:r w:rsidR="00442ED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17E62BF4"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34747170"/>
      <w:bookmarkStart w:id="7" w:name="_Toc3890286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Heading2"/>
      </w:pPr>
      <w:bookmarkStart w:id="8" w:name="_Toc338938867"/>
      <w:bookmarkStart w:id="9" w:name="_Toc338939047"/>
      <w:bookmarkStart w:id="10" w:name="_Toc3556921"/>
      <w:bookmarkStart w:id="11" w:name="_Toc34747171"/>
      <w:bookmarkStart w:id="12" w:name="_Toc3890286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34747172"/>
      <w:bookmarkStart w:id="17" w:name="_Toc38902866"/>
      <w:r w:rsidRPr="007055D9">
        <w:t>MCF</w:t>
      </w:r>
      <w:bookmarkEnd w:id="13"/>
      <w:bookmarkEnd w:id="14"/>
      <w:r w:rsidR="001A37D6">
        <w:t xml:space="preserve"> at Ford</w:t>
      </w:r>
      <w:bookmarkEnd w:id="15"/>
      <w:bookmarkEnd w:id="16"/>
      <w:bookmarkEnd w:id="17"/>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442EDE" w:rsidRPr="007055D9">
        <w:t>[1]</w:t>
      </w:r>
      <w:r w:rsidR="008D51C0" w:rsidRPr="007055D9">
        <w:fldChar w:fldCharType="end"/>
      </w:r>
      <w:r w:rsidRPr="007055D9">
        <w:t>).</w:t>
      </w:r>
    </w:p>
    <w:p w14:paraId="776CB603" w14:textId="77777777" w:rsidR="00B04A42" w:rsidRPr="007055D9" w:rsidRDefault="00B04A42" w:rsidP="00B04A42">
      <w:pPr>
        <w:pStyle w:val="Heading2"/>
      </w:pPr>
      <w:bookmarkStart w:id="18" w:name="_Toc338938869"/>
      <w:bookmarkStart w:id="19" w:name="_Toc338939049"/>
      <w:bookmarkStart w:id="20" w:name="_Toc3556923"/>
      <w:bookmarkStart w:id="21" w:name="_Toc34747173"/>
      <w:bookmarkStart w:id="22" w:name="_Toc3890286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8" w:name="_Toc3556924"/>
      <w:bookmarkStart w:id="29" w:name="_Toc34747174"/>
      <w:bookmarkStart w:id="30" w:name="_Toc3890286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1" w:name="_Toc338938872"/>
      <w:bookmarkStart w:id="32" w:name="_Toc338939052"/>
      <w:bookmarkStart w:id="33" w:name="_Toc3556925"/>
      <w:bookmarkStart w:id="34" w:name="_Toc34747175"/>
      <w:bookmarkStart w:id="35" w:name="_Toc3890286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6"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9" w:name="_Ref338930849"/>
      <w:bookmarkStart w:id="40" w:name="_Toc338938873"/>
      <w:bookmarkStart w:id="41" w:name="_Toc338939053"/>
      <w:bookmarkStart w:id="42" w:name="_Toc3556926"/>
      <w:bookmarkStart w:id="43" w:name="_Toc34747176"/>
      <w:bookmarkStart w:id="44" w:name="_Toc3890287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45" w:name="_Ref428531162"/>
      <w:bookmarkStart w:id="46" w:name="_Toc3557081"/>
      <w:bookmarkStart w:id="47" w:name="_Toc34747331"/>
      <w:bookmarkStart w:id="48" w:name="_Toc38903028"/>
      <w:r>
        <w:t xml:space="preserve">Figure </w:t>
      </w:r>
      <w:r>
        <w:fldChar w:fldCharType="begin"/>
      </w:r>
      <w:r>
        <w:instrText xml:space="preserve"> SEQ Figure \* ARABIC </w:instrText>
      </w:r>
      <w:r>
        <w:fldChar w:fldCharType="separate"/>
      </w:r>
      <w:r w:rsidR="00442EDE">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9" w:name="_Toc338938874"/>
      <w:bookmarkStart w:id="50" w:name="_Toc338939054"/>
      <w:bookmarkStart w:id="51" w:name="_Toc3556927"/>
      <w:bookmarkStart w:id="52" w:name="_Toc34747177"/>
      <w:bookmarkStart w:id="53" w:name="_Toc3890287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4" w:name="_Toc338938875"/>
      <w:bookmarkStart w:id="55" w:name="_Toc338939055"/>
      <w:bookmarkStart w:id="56" w:name="_Ref371678646"/>
      <w:bookmarkStart w:id="57" w:name="_Toc3556928"/>
      <w:bookmarkStart w:id="58" w:name="_Toc34747178"/>
      <w:bookmarkStart w:id="59" w:name="_Toc3890287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61" w:name="_Ref334010986"/>
      <w:bookmarkStart w:id="62" w:name="_Toc3557082"/>
      <w:bookmarkStart w:id="63" w:name="_Toc34747332"/>
      <w:bookmarkStart w:id="64" w:name="_Toc38903029"/>
      <w:r>
        <w:t xml:space="preserve">Figure </w:t>
      </w:r>
      <w:r>
        <w:fldChar w:fldCharType="begin"/>
      </w:r>
      <w:r>
        <w:instrText xml:space="preserve"> SEQ Figure \* ARABIC </w:instrText>
      </w:r>
      <w:r>
        <w:fldChar w:fldCharType="separate"/>
      </w:r>
      <w:r w:rsidR="00442EDE">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442ED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442EDE">
        <w:t xml:space="preserve">Figure </w:t>
      </w:r>
      <w:r w:rsidR="00442EDE">
        <w:rPr>
          <w:noProof/>
        </w:rPr>
        <w:t>2</w:t>
      </w:r>
      <w:r w:rsidR="00442ED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9pt;height:115.9pt" o:ole="">
            <v:imagedata r:id="rId39" o:title="" cropbottom="43024f" cropright="10402f"/>
          </v:shape>
          <o:OLEObject Type="Embed" ProgID="PowerPoint.Slide.8" ShapeID="_x0000_i1025" DrawAspect="Content" ObjectID="_1650132258" r:id="rId40"/>
        </w:object>
      </w:r>
    </w:p>
    <w:p w14:paraId="35DD0AD4" w14:textId="7560D49A" w:rsidR="00066BB2" w:rsidRPr="007055D9" w:rsidRDefault="007250B7" w:rsidP="0050415A">
      <w:pPr>
        <w:pStyle w:val="Caption"/>
      </w:pPr>
      <w:bookmarkStart w:id="65" w:name="_Toc3557083"/>
      <w:bookmarkStart w:id="66" w:name="_Toc34747333"/>
      <w:bookmarkStart w:id="67" w:name="_Toc38903030"/>
      <w:r w:rsidRPr="007055D9">
        <w:t xml:space="preserve">Figure </w:t>
      </w:r>
      <w:r w:rsidR="00406B64">
        <w:fldChar w:fldCharType="begin"/>
      </w:r>
      <w:r w:rsidR="00406B64">
        <w:instrText xml:space="preserve"> SEQ Figure \* ARABIC </w:instrText>
      </w:r>
      <w:r w:rsidR="00406B64">
        <w:fldChar w:fldCharType="separate"/>
      </w:r>
      <w:r w:rsidR="00442EDE">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34747179"/>
      <w:bookmarkStart w:id="72" w:name="_Toc38902873"/>
      <w:bookmarkStart w:id="73" w:name="_Toc288196436"/>
      <w:bookmarkStart w:id="74" w:name="_Toc288200734"/>
      <w:bookmarkEnd w:id="37"/>
      <w:bookmarkEnd w:id="38"/>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2"/>
    </w:p>
    <w:p w14:paraId="5D6CEEF6" w14:textId="2B02FB7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442EDE" w:rsidRPr="007055D9">
        <w:t xml:space="preserve">Figure </w:t>
      </w:r>
      <w:r w:rsidR="00442ED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442EDE" w:rsidRPr="007055D9">
        <w:t xml:space="preserve">Figure </w:t>
      </w:r>
      <w:r w:rsidR="00442ED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75" w:name="_Ref333842518"/>
      <w:bookmarkStart w:id="76" w:name="_Ref333842510"/>
      <w:bookmarkStart w:id="77" w:name="_Toc3557084"/>
      <w:bookmarkStart w:id="78" w:name="_Toc34747334"/>
      <w:bookmarkStart w:id="79" w:name="_Toc38903031"/>
      <w:r w:rsidRPr="007055D9">
        <w:t xml:space="preserve">Figure </w:t>
      </w:r>
      <w:r w:rsidR="00406B64">
        <w:fldChar w:fldCharType="begin"/>
      </w:r>
      <w:r w:rsidR="00406B64">
        <w:instrText xml:space="preserve"> SEQ Figure \* ARABIC </w:instrText>
      </w:r>
      <w:r w:rsidR="00406B64">
        <w:fldChar w:fldCharType="separate"/>
      </w:r>
      <w:r w:rsidR="00442EDE">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81" w:name="_Ref334482085"/>
      <w:bookmarkStart w:id="82" w:name="_Ref334482078"/>
      <w:bookmarkStart w:id="83" w:name="_Toc3557085"/>
      <w:bookmarkStart w:id="84" w:name="_Toc34747335"/>
      <w:bookmarkStart w:id="85" w:name="_Toc38903032"/>
      <w:r w:rsidRPr="007055D9">
        <w:t xml:space="preserve">Figure </w:t>
      </w:r>
      <w:r w:rsidR="00406B64">
        <w:fldChar w:fldCharType="begin"/>
      </w:r>
      <w:r w:rsidR="00406B64">
        <w:instrText xml:space="preserve"> SEQ Figure \* ARABIC </w:instrText>
      </w:r>
      <w:r w:rsidR="00406B64">
        <w:fldChar w:fldCharType="separate"/>
      </w:r>
      <w:r w:rsidR="00442EDE">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37F9304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42EDE" w:rsidRPr="007055D9">
        <w:t xml:space="preserve">Figure </w:t>
      </w:r>
      <w:r w:rsidR="00442ED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9B71F9"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42EDE" w:rsidRPr="007055D9">
        <w:t xml:space="preserve">Figure </w:t>
      </w:r>
      <w:r w:rsidR="00442ED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4A26E5B"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442EDE" w:rsidRPr="007055D9">
        <w:t xml:space="preserve">Figure </w:t>
      </w:r>
      <w:r w:rsidR="00442ED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6" w:name="_Toc3556930"/>
      <w:bookmarkStart w:id="87" w:name="_Toc34747180"/>
      <w:bookmarkStart w:id="88" w:name="_Toc3890287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Heading2"/>
      </w:pPr>
      <w:bookmarkStart w:id="89" w:name="_Toc34747181"/>
      <w:bookmarkStart w:id="90" w:name="_Toc3890287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1" w:name="_Ref371679978"/>
      <w:bookmarkStart w:id="92" w:name="_Ref371939247"/>
      <w:bookmarkStart w:id="93" w:name="_Toc3556933"/>
      <w:bookmarkStart w:id="94" w:name="_Toc34747182"/>
      <w:bookmarkStart w:id="95" w:name="_Toc38902876"/>
      <w:bookmarkStart w:id="96" w:name="_Toc288196441"/>
      <w:bookmarkStart w:id="97"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5"/>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8" w:name="_Toc3556934"/>
      <w:bookmarkStart w:id="99" w:name="_Toc34747183"/>
      <w:bookmarkStart w:id="100" w:name="_Toc3890287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1" w:name="_Toc3556935"/>
      <w:bookmarkStart w:id="102" w:name="_Toc34747184"/>
      <w:bookmarkStart w:id="103" w:name="_Toc3890287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4" w:name="_Toc3556936"/>
      <w:bookmarkStart w:id="105" w:name="_Toc34747185"/>
      <w:bookmarkStart w:id="106" w:name="_Toc3890287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890288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14" w:name="_Toc3557086"/>
      <w:bookmarkStart w:id="115" w:name="_Toc34747336"/>
      <w:bookmarkStart w:id="116" w:name="_Toc38903033"/>
      <w:r w:rsidRPr="007055D9">
        <w:t xml:space="preserve">Figure </w:t>
      </w:r>
      <w:r w:rsidR="00406B64">
        <w:fldChar w:fldCharType="begin"/>
      </w:r>
      <w:r w:rsidR="00406B64">
        <w:instrText xml:space="preserve"> SEQ Figure \* ARABIC </w:instrText>
      </w:r>
      <w:r w:rsidR="00406B64">
        <w:fldChar w:fldCharType="separate"/>
      </w:r>
      <w:r w:rsidR="00442ED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7" w:name="_Toc3556938"/>
      <w:bookmarkStart w:id="118" w:name="_Toc34747187"/>
      <w:bookmarkStart w:id="119" w:name="_Toc3890288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890288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442ED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442ED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442EDE">
              <w:rPr>
                <w:sz w:val="20"/>
                <w:szCs w:val="20"/>
              </w:rPr>
              <w:t>5.3</w:t>
            </w:r>
            <w:r w:rsidR="00B950DE">
              <w:rPr>
                <w:sz w:val="20"/>
                <w:szCs w:val="20"/>
                <w:lang w:val="de-DE"/>
              </w:rPr>
              <w:fldChar w:fldCharType="end"/>
            </w:r>
          </w:p>
        </w:tc>
      </w:tr>
    </w:tbl>
    <w:p w14:paraId="23D25687" w14:textId="27B39EF8" w:rsidR="00516EE3" w:rsidRDefault="00516EE3" w:rsidP="00C04963">
      <w:pPr>
        <w:pStyle w:val="Caption"/>
        <w:spacing w:before="120"/>
      </w:pPr>
      <w:bookmarkStart w:id="128" w:name="_Toc3566409"/>
      <w:bookmarkStart w:id="129" w:name="_Toc34747411"/>
      <w:bookmarkStart w:id="130" w:name="_Toc38903112"/>
      <w:r>
        <w:t xml:space="preserve">Table </w:t>
      </w:r>
      <w:r w:rsidR="00ED469A">
        <w:fldChar w:fldCharType="begin"/>
      </w:r>
      <w:r w:rsidR="00ED469A">
        <w:instrText xml:space="preserve"> SEQ Table \* ARABIC </w:instrText>
      </w:r>
      <w:r w:rsidR="00ED469A">
        <w:fldChar w:fldCharType="separate"/>
      </w:r>
      <w:r w:rsidR="00442EDE">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Heading3"/>
        <w:tabs>
          <w:tab w:val="clear" w:pos="720"/>
          <w:tab w:val="num" w:pos="1701"/>
        </w:tabs>
      </w:pPr>
      <w:bookmarkStart w:id="131" w:name="_Toc3556940"/>
      <w:bookmarkStart w:id="132" w:name="_Toc34747189"/>
      <w:bookmarkStart w:id="133" w:name="_Toc38902883"/>
      <w:r w:rsidRPr="007055D9">
        <w:t>Date</w:t>
      </w:r>
      <w:bookmarkEnd w:id="131"/>
      <w:bookmarkEnd w:id="132"/>
      <w:bookmarkEnd w:id="133"/>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4" w:name="_Toc3556941"/>
      <w:bookmarkStart w:id="135" w:name="_Toc34747190"/>
      <w:bookmarkStart w:id="136" w:name="_Toc3890288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7" w:name="_Toc3556942"/>
      <w:bookmarkStart w:id="138" w:name="_Ref34739722"/>
      <w:bookmarkStart w:id="139" w:name="_Ref34739734"/>
      <w:bookmarkStart w:id="140" w:name="_Toc34747191"/>
      <w:bookmarkStart w:id="141" w:name="_Toc3890288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ins w:id="142" w:author="nick" w:date="2020-04-19T23:51:00Z"/>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ins w:id="143" w:author="nick" w:date="2020-04-19T23:51:00Z"/>
                <w:sz w:val="18"/>
                <w:szCs w:val="20"/>
              </w:rPr>
            </w:pPr>
            <w:bookmarkStart w:id="144" w:name="_GoBack" w:colFirst="0" w:colLast="4"/>
            <w:ins w:id="145" w:author="nick" w:date="2020-04-19T23:51:00Z">
              <w:r>
                <w:rPr>
                  <w:sz w:val="18"/>
                  <w:szCs w:val="20"/>
                </w:rPr>
                <w:t>angular</w:t>
              </w:r>
            </w:ins>
            <w:ins w:id="146" w:author="nick" w:date="2020-04-20T00:06:00Z">
              <w:r w:rsidR="002D410D">
                <w:rPr>
                  <w:sz w:val="18"/>
                  <w:szCs w:val="20"/>
                </w:rPr>
                <w:t>_</w:t>
              </w:r>
            </w:ins>
            <w:ins w:id="147" w:author="nick" w:date="2020-04-19T23:51:00Z">
              <w:r>
                <w:rPr>
                  <w:sz w:val="18"/>
                  <w:szCs w:val="20"/>
                </w:rPr>
                <w:t>speed</w:t>
              </w:r>
            </w:ins>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ins w:id="148" w:author="nick" w:date="2020-04-19T23:51:00Z"/>
                <w:sz w:val="18"/>
                <w:szCs w:val="20"/>
              </w:rPr>
            </w:pPr>
            <w:ins w:id="149" w:author="nick" w:date="2020-04-19T23:51:00Z">
              <w:r>
                <w:rPr>
                  <w:sz w:val="18"/>
                  <w:szCs w:val="20"/>
                </w:rPr>
                <w:t>Optional</w:t>
              </w:r>
            </w:ins>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ins w:id="150" w:author="nick" w:date="2020-04-19T23:51:00Z"/>
                <w:sz w:val="18"/>
                <w:szCs w:val="20"/>
              </w:rPr>
            </w:pPr>
            <w:ins w:id="151" w:author="nick" w:date="2020-04-19T23:52:00Z">
              <w:r>
                <w:rPr>
                  <w:sz w:val="18"/>
                  <w:szCs w:val="20"/>
                </w:rPr>
                <w:t xml:space="preserve">"rad/s", "Hz", </w:t>
              </w:r>
            </w:ins>
            <w:ins w:id="152" w:author="nick" w:date="2020-04-20T00:06:00Z">
              <w:r w:rsidR="000D1FA4">
                <w:rPr>
                  <w:sz w:val="18"/>
                  <w:szCs w:val="20"/>
                </w:rPr>
                <w:t xml:space="preserve">"kHz", </w:t>
              </w:r>
            </w:ins>
            <w:ins w:id="153" w:author="nick" w:date="2020-04-19T23:52:00Z">
              <w:r>
                <w:rPr>
                  <w:sz w:val="18"/>
                  <w:szCs w:val="20"/>
                </w:rPr>
                <w:t>"rpm"</w:t>
              </w:r>
            </w:ins>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ins w:id="154" w:author="nick" w:date="2020-04-19T23:51:00Z"/>
                <w:sz w:val="18"/>
                <w:szCs w:val="20"/>
              </w:rPr>
            </w:pPr>
            <w:ins w:id="155" w:author="nick" w:date="2020-04-19T23:56:00Z">
              <w:r>
                <w:rPr>
                  <w:sz w:val="18"/>
                  <w:szCs w:val="20"/>
                </w:rPr>
                <w:t>"Hz"</w:t>
              </w:r>
            </w:ins>
          </w:p>
        </w:tc>
      </w:tr>
    </w:tbl>
    <w:p w14:paraId="1DCB925A" w14:textId="0A742E89" w:rsidR="006F1928" w:rsidRDefault="006F1928" w:rsidP="00C04963">
      <w:pPr>
        <w:pStyle w:val="Caption"/>
        <w:spacing w:before="120"/>
      </w:pPr>
      <w:bookmarkStart w:id="156" w:name="_Toc3566410"/>
      <w:bookmarkStart w:id="157" w:name="_Toc34747412"/>
      <w:bookmarkStart w:id="158" w:name="_Toc38903113"/>
      <w:bookmarkEnd w:id="144"/>
      <w:commentRangeStart w:id="159"/>
      <w:r>
        <w:t xml:space="preserve">Table </w:t>
      </w:r>
      <w:r w:rsidR="00ED469A">
        <w:fldChar w:fldCharType="begin"/>
      </w:r>
      <w:r w:rsidR="00ED469A">
        <w:instrText xml:space="preserve"> SEQ Table \* ARABIC </w:instrText>
      </w:r>
      <w:r w:rsidR="00ED469A">
        <w:fldChar w:fldCharType="separate"/>
      </w:r>
      <w:r w:rsidR="00442EDE">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commentRangeEnd w:id="159"/>
      <w:r w:rsidR="004A01C7">
        <w:rPr>
          <w:rStyle w:val="CommentReference"/>
          <w:b w:val="0"/>
          <w:bCs w:val="0"/>
          <w:lang w:eastAsia="x-none"/>
        </w:rPr>
        <w:commentReference w:id="159"/>
      </w:r>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0" w:name="_Toc339013871"/>
      <w:bookmarkStart w:id="161" w:name="_Toc3556943"/>
      <w:bookmarkStart w:id="162" w:name="_Toc34747192"/>
      <w:bookmarkStart w:id="163" w:name="_Toc38902886"/>
      <w:r w:rsidRPr="007055D9">
        <w:t>Application</w:t>
      </w:r>
      <w:r w:rsidR="007070CD" w:rsidRPr="007055D9">
        <w:t>,</w:t>
      </w:r>
      <w:r w:rsidRPr="007055D9">
        <w:t xml:space="preserve"> User </w:t>
      </w:r>
      <w:r w:rsidR="007070CD" w:rsidRPr="007055D9">
        <w:t xml:space="preserve">and Process </w:t>
      </w:r>
      <w:r w:rsidRPr="007055D9">
        <w:t>Specific Data</w:t>
      </w:r>
      <w:bookmarkEnd w:id="160"/>
      <w:bookmarkEnd w:id="161"/>
      <w:bookmarkEnd w:id="162"/>
      <w:bookmarkEnd w:id="16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4" w:name="_Toc413359565"/>
      <w:bookmarkStart w:id="165" w:name="_Ref414560122"/>
      <w:bookmarkStart w:id="166" w:name="_Ref414563183"/>
      <w:bookmarkStart w:id="167" w:name="_Ref414571476"/>
      <w:bookmarkStart w:id="168" w:name="_Ref428530906"/>
      <w:bookmarkStart w:id="169" w:name="_Ref429050591"/>
      <w:bookmarkStart w:id="170" w:name="_Ref429053268"/>
      <w:bookmarkStart w:id="171" w:name="_Toc3556944"/>
      <w:bookmarkStart w:id="172" w:name="_Toc34747193"/>
      <w:bookmarkStart w:id="173" w:name="_Toc38902887"/>
      <w:r w:rsidRPr="007055D9">
        <w:t xml:space="preserve">User Specific Data </w:t>
      </w:r>
      <w:r w:rsidRPr="00E70284">
        <w:rPr>
          <w:rFonts w:ascii="Courier New" w:hAnsi="Courier New" w:cs="Courier New"/>
          <w:b w:val="0"/>
          <w:sz w:val="26"/>
          <w:szCs w:val="28"/>
          <w:lang w:eastAsia="de-DE"/>
        </w:rPr>
        <w:t>&lt;appdata&gt;</w:t>
      </w:r>
      <w:bookmarkEnd w:id="164"/>
      <w:bookmarkEnd w:id="165"/>
      <w:bookmarkEnd w:id="166"/>
      <w:bookmarkEnd w:id="167"/>
      <w:bookmarkEnd w:id="168"/>
      <w:bookmarkEnd w:id="169"/>
      <w:bookmarkEnd w:id="170"/>
      <w:bookmarkEnd w:id="171"/>
      <w:bookmarkEnd w:id="172"/>
      <w:bookmarkEnd w:id="17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611A5E" w:rsidR="00787E83" w:rsidRPr="007055D9" w:rsidRDefault="008B4D9E" w:rsidP="00EB4BFC">
      <w:pPr>
        <w:pStyle w:val="Caption"/>
        <w:spacing w:before="120"/>
      </w:pPr>
      <w:bookmarkStart w:id="174" w:name="_Toc3566411"/>
      <w:bookmarkStart w:id="175" w:name="_Toc34747413"/>
      <w:bookmarkStart w:id="176" w:name="_Toc38903114"/>
      <w:r>
        <w:t xml:space="preserve">Table </w:t>
      </w:r>
      <w:r w:rsidR="00ED469A">
        <w:fldChar w:fldCharType="begin"/>
      </w:r>
      <w:r w:rsidR="00ED469A">
        <w:instrText xml:space="preserve"> SEQ Table \* ARABIC </w:instrText>
      </w:r>
      <w:r w:rsidR="00ED469A">
        <w:fldChar w:fldCharType="separate"/>
      </w:r>
      <w:r w:rsidR="00442EDE">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7" w:name="_Finite_Element_Specific"/>
      <w:bookmarkStart w:id="178" w:name="_Ref414560131"/>
      <w:bookmarkStart w:id="179" w:name="_Toc3556945"/>
      <w:bookmarkStart w:id="180" w:name="_Toc34747194"/>
      <w:bookmarkStart w:id="181" w:name="_Toc38902888"/>
      <w:bookmarkEnd w:id="177"/>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8"/>
      <w:bookmarkEnd w:id="179"/>
      <w:bookmarkEnd w:id="180"/>
      <w:bookmarkEnd w:id="18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A4F65E9" w:rsidR="00FE07F4" w:rsidRDefault="00EB1021" w:rsidP="005D241A">
      <w:pPr>
        <w:pStyle w:val="Caption"/>
        <w:spacing w:before="120"/>
        <w:rPr>
          <w:lang w:val="en-GB"/>
        </w:rPr>
      </w:pPr>
      <w:bookmarkStart w:id="182" w:name="_Toc3566412"/>
      <w:bookmarkStart w:id="183" w:name="_Toc34747414"/>
      <w:bookmarkStart w:id="184" w:name="_Toc38903115"/>
      <w:r>
        <w:t xml:space="preserve">Table </w:t>
      </w:r>
      <w:r w:rsidR="00ED469A">
        <w:fldChar w:fldCharType="begin"/>
      </w:r>
      <w:r w:rsidR="00ED469A">
        <w:instrText xml:space="preserve"> SEQ Table \* ARABIC </w:instrText>
      </w:r>
      <w:r w:rsidR="00ED469A">
        <w:fldChar w:fldCharType="separate"/>
      </w:r>
      <w:r w:rsidR="00442EDE">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2"/>
      <w:bookmarkEnd w:id="183"/>
      <w:bookmarkEnd w:id="184"/>
    </w:p>
    <w:p w14:paraId="7CFA5C39" w14:textId="2CA2181D" w:rsidR="00525E47" w:rsidRPr="00FE07F4" w:rsidRDefault="00525E47" w:rsidP="00525E47">
      <w:pPr>
        <w:jc w:val="both"/>
        <w:rPr>
          <w:lang w:val="en-GB"/>
        </w:rPr>
      </w:pPr>
      <w:commentRangeStart w:id="185"/>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5"/>
      <w:r w:rsidR="0035369C">
        <w:rPr>
          <w:rStyle w:val="CommentReference"/>
          <w:lang w:eastAsia="x-none"/>
        </w:rPr>
        <w:commentReference w:id="185"/>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7DFABF4" w:rsidR="005C59E0" w:rsidRDefault="009D4711" w:rsidP="005D241A">
      <w:pPr>
        <w:pStyle w:val="Caption"/>
        <w:spacing w:before="120"/>
      </w:pPr>
      <w:bookmarkStart w:id="186" w:name="_Toc3566413"/>
      <w:bookmarkStart w:id="187" w:name="_Toc34747415"/>
      <w:bookmarkStart w:id="188" w:name="_Toc38903116"/>
      <w:r>
        <w:t xml:space="preserve">Table </w:t>
      </w:r>
      <w:r w:rsidR="00ED469A">
        <w:fldChar w:fldCharType="begin"/>
      </w:r>
      <w:r w:rsidR="00ED469A">
        <w:instrText xml:space="preserve"> SEQ Table \* ARABIC </w:instrText>
      </w:r>
      <w:r w:rsidR="00ED469A">
        <w:fldChar w:fldCharType="separate"/>
      </w:r>
      <w:r w:rsidR="00442EDE">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6"/>
      <w:bookmarkEnd w:id="187"/>
      <w:bookmarkEnd w:id="188"/>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9" w:name="_Toc373504790"/>
      <w:bookmarkStart w:id="190" w:name="_Toc373505008"/>
      <w:bookmarkStart w:id="191" w:name="_Toc339013872"/>
      <w:bookmarkStart w:id="192" w:name="_Ref414560151"/>
      <w:bookmarkStart w:id="193" w:name="_Toc3556946"/>
      <w:bookmarkStart w:id="194" w:name="_Toc34747195"/>
      <w:bookmarkStart w:id="195" w:name="_Toc38902889"/>
      <w:bookmarkEnd w:id="189"/>
      <w:bookmarkEnd w:id="190"/>
      <w:r w:rsidRPr="007055D9">
        <w:lastRenderedPageBreak/>
        <w:t>Connection Data</w:t>
      </w:r>
      <w:bookmarkEnd w:id="19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2"/>
      <w:bookmarkEnd w:id="193"/>
      <w:bookmarkEnd w:id="194"/>
      <w:bookmarkEnd w:id="195"/>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442ED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442ED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442ED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958AAB" w:rsidR="00680DB0" w:rsidRPr="007055D9" w:rsidRDefault="00206E87" w:rsidP="00206E87">
      <w:pPr>
        <w:pStyle w:val="Caption"/>
        <w:spacing w:before="120"/>
      </w:pPr>
      <w:bookmarkStart w:id="196" w:name="_Toc3566416"/>
      <w:bookmarkStart w:id="197" w:name="_Toc34747416"/>
      <w:bookmarkStart w:id="198" w:name="_Toc38903117"/>
      <w:r>
        <w:t xml:space="preserve">Table </w:t>
      </w:r>
      <w:r w:rsidR="00ED469A">
        <w:fldChar w:fldCharType="begin"/>
      </w:r>
      <w:r w:rsidR="00ED469A">
        <w:instrText xml:space="preserve"> SEQ Table \* ARABIC </w:instrText>
      </w:r>
      <w:r w:rsidR="00ED469A">
        <w:fldChar w:fldCharType="separate"/>
      </w:r>
      <w:r w:rsidR="00442EDE">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6"/>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920510B" w:rsidR="006F1928" w:rsidRDefault="00206E87" w:rsidP="00206E87">
      <w:pPr>
        <w:pStyle w:val="Caption"/>
        <w:spacing w:before="120"/>
        <w:rPr>
          <w:b w:val="0"/>
          <w:lang w:eastAsia="x-none"/>
        </w:rPr>
      </w:pPr>
      <w:bookmarkStart w:id="199" w:name="_Toc3566417"/>
      <w:bookmarkStart w:id="200" w:name="_Toc34747417"/>
      <w:bookmarkStart w:id="201" w:name="_Toc38903118"/>
      <w:r>
        <w:t xml:space="preserve">Table </w:t>
      </w:r>
      <w:r w:rsidR="00ED469A">
        <w:fldChar w:fldCharType="begin"/>
      </w:r>
      <w:r w:rsidR="00ED469A">
        <w:instrText xml:space="preserve"> SEQ Table \* ARABIC </w:instrText>
      </w:r>
      <w:r w:rsidR="00ED469A">
        <w:fldChar w:fldCharType="separate"/>
      </w:r>
      <w:r w:rsidR="00442EDE">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9"/>
      <w:bookmarkEnd w:id="200"/>
      <w:bookmarkEnd w:id="20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02" w:name="_Ref432343981"/>
      <w:bookmarkStart w:id="203" w:name="_Toc3556947"/>
      <w:bookmarkStart w:id="204" w:name="_Toc34747196"/>
      <w:bookmarkStart w:id="205" w:name="_Toc38902890"/>
      <w:r w:rsidRPr="007055D9">
        <w:t xml:space="preserve">Connected </w:t>
      </w:r>
      <w:r w:rsidR="00A101BB" w:rsidRPr="007055D9">
        <w:t>Objects</w:t>
      </w:r>
      <w:bookmarkEnd w:id="202"/>
      <w:bookmarkEnd w:id="203"/>
      <w:bookmarkEnd w:id="204"/>
      <w:bookmarkEnd w:id="205"/>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442ED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FEEBD23" w:rsidR="004C7100" w:rsidRDefault="004C7100" w:rsidP="004C7100">
      <w:pPr>
        <w:pStyle w:val="Caption"/>
        <w:spacing w:before="120"/>
      </w:pPr>
      <w:bookmarkStart w:id="206" w:name="_Toc3566418"/>
      <w:bookmarkStart w:id="207" w:name="_Toc34747418"/>
      <w:bookmarkStart w:id="208" w:name="_Toc38903119"/>
      <w:bookmarkStart w:id="209" w:name="_Ref371942385"/>
      <w:r>
        <w:t xml:space="preserve">Table </w:t>
      </w:r>
      <w:r w:rsidR="00ED469A">
        <w:fldChar w:fldCharType="begin"/>
      </w:r>
      <w:r w:rsidR="00ED469A">
        <w:instrText xml:space="preserve"> SEQ Table \* ARABIC </w:instrText>
      </w:r>
      <w:r w:rsidR="00ED469A">
        <w:fldChar w:fldCharType="separate"/>
      </w:r>
      <w:r w:rsidR="00442EDE">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06"/>
      <w:bookmarkEnd w:id="207"/>
      <w:bookmarkEnd w:id="208"/>
    </w:p>
    <w:p w14:paraId="6E0C7858" w14:textId="77777777" w:rsidR="00A33BC7" w:rsidRPr="007055D9" w:rsidRDefault="00543B6B" w:rsidP="00860E71">
      <w:pPr>
        <w:pStyle w:val="Heading4"/>
      </w:pPr>
      <w:bookmarkStart w:id="210" w:name="_Ref428791371"/>
      <w:bookmarkStart w:id="211" w:name="_Ref428891357"/>
      <w:bookmarkStart w:id="212" w:name="_Ref428892751"/>
      <w:bookmarkStart w:id="213" w:name="_Toc3556948"/>
      <w:bookmarkStart w:id="214" w:name="_Toc34747197"/>
      <w:bookmarkStart w:id="215" w:name="_Toc3890289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9"/>
      <w:bookmarkEnd w:id="210"/>
      <w:bookmarkEnd w:id="211"/>
      <w:bookmarkEnd w:id="212"/>
      <w:bookmarkEnd w:id="213"/>
      <w:bookmarkEnd w:id="214"/>
      <w:bookmarkEnd w:id="21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B782D7A" w:rsidR="004C7100" w:rsidRDefault="004C7100" w:rsidP="004C7100">
      <w:pPr>
        <w:pStyle w:val="Caption"/>
        <w:spacing w:before="120"/>
      </w:pPr>
      <w:bookmarkStart w:id="216" w:name="_Toc3566419"/>
      <w:bookmarkStart w:id="217" w:name="_Toc34747419"/>
      <w:bookmarkStart w:id="218" w:name="_Toc38903120"/>
      <w:r>
        <w:t xml:space="preserve">Table </w:t>
      </w:r>
      <w:r w:rsidR="00ED469A">
        <w:fldChar w:fldCharType="begin"/>
      </w:r>
      <w:r w:rsidR="00ED469A">
        <w:instrText xml:space="preserve"> SEQ Table \* ARABIC </w:instrText>
      </w:r>
      <w:r w:rsidR="00ED469A">
        <w:fldChar w:fldCharType="separate"/>
      </w:r>
      <w:r w:rsidR="00442EDE">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6"/>
      <w:bookmarkEnd w:id="217"/>
      <w:bookmarkEnd w:id="21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9" w:name="_Toc3556949"/>
      <w:bookmarkStart w:id="220" w:name="_Toc34747198"/>
      <w:bookmarkStart w:id="221" w:name="_Toc3890289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9"/>
      <w:bookmarkEnd w:id="220"/>
      <w:bookmarkEnd w:id="22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01C405C" w:rsidR="002C7187" w:rsidRDefault="002C7187" w:rsidP="005D241A">
      <w:pPr>
        <w:pStyle w:val="Caption"/>
        <w:spacing w:before="120"/>
      </w:pPr>
      <w:bookmarkStart w:id="222" w:name="_Toc3566420"/>
      <w:bookmarkStart w:id="223" w:name="_Toc34747420"/>
      <w:bookmarkStart w:id="224" w:name="_Toc38903121"/>
      <w:r>
        <w:t xml:space="preserve">Table </w:t>
      </w:r>
      <w:r w:rsidR="00ED469A">
        <w:fldChar w:fldCharType="begin"/>
      </w:r>
      <w:r w:rsidR="00ED469A">
        <w:instrText xml:space="preserve"> SEQ Table \* ARABIC </w:instrText>
      </w:r>
      <w:r w:rsidR="00ED469A">
        <w:fldChar w:fldCharType="separate"/>
      </w:r>
      <w:r w:rsidR="00442EDE">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2"/>
      <w:bookmarkEnd w:id="223"/>
      <w:bookmarkEnd w:id="22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5" w:name="_Toc21650806"/>
      <w:bookmarkStart w:id="226" w:name="_Ref21651717"/>
      <w:bookmarkStart w:id="227" w:name="_Toc34747199"/>
      <w:bookmarkStart w:id="228" w:name="_Toc38902893"/>
      <w:r>
        <w:t>Special Topological situations</w:t>
      </w:r>
      <w:bookmarkEnd w:id="225"/>
      <w:bookmarkEnd w:id="226"/>
      <w:bookmarkEnd w:id="227"/>
      <w:bookmarkEnd w:id="228"/>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F121E" w:rsidRPr="003A0545" w:rsidRDefault="00EF121E" w:rsidP="00C5158C">
                            <w:pPr>
                              <w:pStyle w:val="Caption"/>
                              <w:rPr>
                                <w:noProof/>
                                <w:szCs w:val="24"/>
                              </w:rPr>
                            </w:pPr>
                            <w:bookmarkStart w:id="229" w:name="_Ref21650472"/>
                            <w:bookmarkStart w:id="230" w:name="_Toc21650945"/>
                            <w:bookmarkStart w:id="231" w:name="_Toc34747337"/>
                            <w:bookmarkStart w:id="232" w:name="_Toc38903034"/>
                            <w:r>
                              <w:t xml:space="preserve">Figure </w:t>
                            </w:r>
                            <w:r>
                              <w:fldChar w:fldCharType="begin"/>
                            </w:r>
                            <w:r>
                              <w:instrText xml:space="preserve"> SEQ Figure \* ARABIC </w:instrText>
                            </w:r>
                            <w:r>
                              <w:fldChar w:fldCharType="separate"/>
                            </w:r>
                            <w:r>
                              <w:rPr>
                                <w:noProof/>
                              </w:rPr>
                              <w:t>7</w:t>
                            </w:r>
                            <w:r>
                              <w:fldChar w:fldCharType="end"/>
                            </w:r>
                            <w:bookmarkEnd w:id="229"/>
                            <w:r>
                              <w:t>: special topologies</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F121E" w:rsidRPr="003A0545" w:rsidRDefault="00EF121E" w:rsidP="00C5158C">
                      <w:pPr>
                        <w:pStyle w:val="Caption"/>
                        <w:rPr>
                          <w:noProof/>
                          <w:szCs w:val="24"/>
                        </w:rPr>
                      </w:pPr>
                      <w:bookmarkStart w:id="233" w:name="_Ref21650472"/>
                      <w:bookmarkStart w:id="234" w:name="_Toc21650945"/>
                      <w:bookmarkStart w:id="235" w:name="_Toc34747337"/>
                      <w:bookmarkStart w:id="236" w:name="_Toc38903034"/>
                      <w:r>
                        <w:t xml:space="preserve">Figure </w:t>
                      </w:r>
                      <w:r>
                        <w:fldChar w:fldCharType="begin"/>
                      </w:r>
                      <w:r>
                        <w:instrText xml:space="preserve"> SEQ Figure \* ARABIC </w:instrText>
                      </w:r>
                      <w:r>
                        <w:fldChar w:fldCharType="separate"/>
                      </w:r>
                      <w:r>
                        <w:rPr>
                          <w:noProof/>
                        </w:rPr>
                        <w:t>7</w:t>
                      </w:r>
                      <w:r>
                        <w:fldChar w:fldCharType="end"/>
                      </w:r>
                      <w:bookmarkEnd w:id="233"/>
                      <w:r>
                        <w:t>: special topologies</w:t>
                      </w:r>
                      <w:bookmarkEnd w:id="234"/>
                      <w:bookmarkEnd w:id="235"/>
                      <w:bookmarkEnd w:id="236"/>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442EDE">
        <w:t xml:space="preserve">Figure </w:t>
      </w:r>
      <w:r w:rsidR="00442ED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82D800A" w:rsidR="00C5158C" w:rsidRDefault="00C5158C" w:rsidP="00C5158C">
      <w:pPr>
        <w:pStyle w:val="Caption"/>
        <w:spacing w:before="120"/>
        <w:rPr>
          <w:rStyle w:val="elementdeftypeChar"/>
          <w:b/>
        </w:rPr>
      </w:pPr>
      <w:bookmarkStart w:id="233" w:name="_Toc21651031"/>
      <w:bookmarkStart w:id="234" w:name="_Toc34747421"/>
      <w:bookmarkStart w:id="235" w:name="_Toc38903122"/>
      <w:r>
        <w:t xml:space="preserve">Table </w:t>
      </w:r>
      <w:r w:rsidR="00ED469A">
        <w:fldChar w:fldCharType="begin"/>
      </w:r>
      <w:r w:rsidR="00ED469A">
        <w:instrText xml:space="preserve"> SEQ Table \* ARABIC </w:instrText>
      </w:r>
      <w:r w:rsidR="00ED469A">
        <w:fldChar w:fldCharType="separate"/>
      </w:r>
      <w:r w:rsidR="00442EDE">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3"/>
      <w:bookmarkEnd w:id="234"/>
      <w:bookmarkEnd w:id="235"/>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ED1D31D" w:rsidR="00C5158C" w:rsidRDefault="00C5158C" w:rsidP="00C5158C">
      <w:pPr>
        <w:pStyle w:val="Caption"/>
      </w:pPr>
      <w:bookmarkStart w:id="236" w:name="_Toc21651032"/>
      <w:bookmarkStart w:id="237" w:name="_Toc34747422"/>
      <w:bookmarkStart w:id="238" w:name="_Toc38903123"/>
      <w:r>
        <w:t xml:space="preserve">Table </w:t>
      </w:r>
      <w:r w:rsidR="00ED469A">
        <w:fldChar w:fldCharType="begin"/>
      </w:r>
      <w:r w:rsidR="00ED469A">
        <w:instrText xml:space="preserve"> SEQ Table \* ARABIC </w:instrText>
      </w:r>
      <w:r w:rsidR="00ED469A">
        <w:fldChar w:fldCharType="separate"/>
      </w:r>
      <w:r w:rsidR="00442EDE">
        <w:rPr>
          <w:noProof/>
        </w:rPr>
        <w:t>12</w:t>
      </w:r>
      <w:r w:rsidR="00ED469A">
        <w:fldChar w:fldCharType="end"/>
      </w:r>
      <w:r>
        <w:t>: Attributes of &lt;stacking&gt;</w:t>
      </w:r>
      <w:bookmarkEnd w:id="236"/>
      <w:bookmarkEnd w:id="237"/>
      <w:bookmarkEnd w:id="238"/>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DB0367A" w:rsidR="00C5158C" w:rsidRDefault="00C5158C" w:rsidP="00C5158C">
      <w:pPr>
        <w:pStyle w:val="Caption"/>
      </w:pPr>
      <w:bookmarkStart w:id="239" w:name="_Toc21651033"/>
      <w:bookmarkStart w:id="240" w:name="_Toc34747423"/>
      <w:bookmarkStart w:id="241" w:name="_Toc38903124"/>
      <w:r>
        <w:t xml:space="preserve">Table </w:t>
      </w:r>
      <w:r w:rsidR="00ED469A">
        <w:fldChar w:fldCharType="begin"/>
      </w:r>
      <w:r w:rsidR="00ED469A">
        <w:instrText xml:space="preserve"> SEQ Table \* ARABIC </w:instrText>
      </w:r>
      <w:r w:rsidR="00ED469A">
        <w:fldChar w:fldCharType="separate"/>
      </w:r>
      <w:r w:rsidR="00442EDE">
        <w:rPr>
          <w:noProof/>
        </w:rPr>
        <w:t>13</w:t>
      </w:r>
      <w:r w:rsidR="00ED469A">
        <w:fldChar w:fldCharType="end"/>
      </w:r>
      <w:r>
        <w:t>: Attributes of &lt;level&gt;</w:t>
      </w:r>
      <w:bookmarkEnd w:id="239"/>
      <w:bookmarkEnd w:id="240"/>
      <w:bookmarkEnd w:id="241"/>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442ED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442EDE">
        <w:t xml:space="preserve">Figure </w:t>
      </w:r>
      <w:r w:rsidR="00442ED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442EDE">
        <w:t xml:space="preserve">Figure </w:t>
      </w:r>
      <w:r w:rsidR="00442ED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2" w:name="_Ref414608310"/>
      <w:bookmarkStart w:id="243" w:name="_Toc3556950"/>
      <w:bookmarkStart w:id="244" w:name="_Toc34747200"/>
      <w:bookmarkStart w:id="245" w:name="_Toc38902894"/>
      <w:r>
        <w:lastRenderedPageBreak/>
        <w:t xml:space="preserve">Contacts and </w:t>
      </w:r>
      <w:r w:rsidR="004B7C8B">
        <w:t>F</w:t>
      </w:r>
      <w:r w:rsidR="004B7C8B" w:rsidRPr="004B7C8B">
        <w:t>riction</w:t>
      </w:r>
      <w:bookmarkEnd w:id="242"/>
      <w:bookmarkEnd w:id="243"/>
      <w:bookmarkEnd w:id="244"/>
      <w:bookmarkEnd w:id="24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6" w:name="_Ref414841585"/>
      <w:bookmarkStart w:id="247" w:name="_Toc3556951"/>
      <w:bookmarkStart w:id="248" w:name="_Toc34747201"/>
      <w:bookmarkStart w:id="249" w:name="_Toc38902895"/>
      <w:r w:rsidRPr="00880D5C">
        <w:rPr>
          <w:szCs w:val="26"/>
        </w:rPr>
        <w:t xml:space="preserve">Element </w:t>
      </w:r>
      <w:r w:rsidRPr="00880D5C">
        <w:rPr>
          <w:rFonts w:ascii="Courier New" w:hAnsi="Courier New" w:cs="Courier New"/>
          <w:b w:val="0"/>
          <w:i/>
          <w:szCs w:val="26"/>
        </w:rPr>
        <w:t>&lt;contact_list/&gt;</w:t>
      </w:r>
      <w:bookmarkEnd w:id="246"/>
      <w:bookmarkEnd w:id="247"/>
      <w:bookmarkEnd w:id="248"/>
      <w:bookmarkEnd w:id="24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4235BBA" w:rsidR="001C74F6" w:rsidRDefault="001C74F6" w:rsidP="00543B6B">
      <w:pPr>
        <w:pStyle w:val="Caption"/>
        <w:spacing w:before="120"/>
      </w:pPr>
      <w:bookmarkStart w:id="250" w:name="_Toc414573794"/>
      <w:bookmarkStart w:id="251" w:name="_Toc3566421"/>
      <w:bookmarkStart w:id="252" w:name="_Toc34747424"/>
      <w:bookmarkStart w:id="253" w:name="_Toc38903125"/>
      <w:r>
        <w:t xml:space="preserve">Table </w:t>
      </w:r>
      <w:r w:rsidR="00ED469A">
        <w:fldChar w:fldCharType="begin"/>
      </w:r>
      <w:r w:rsidR="00ED469A">
        <w:instrText xml:space="preserve"> SEQ Table \* ARABIC </w:instrText>
      </w:r>
      <w:r w:rsidR="00ED469A">
        <w:fldChar w:fldCharType="separate"/>
      </w:r>
      <w:r w:rsidR="00442EDE">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50"/>
      <w:bookmarkEnd w:id="251"/>
      <w:bookmarkEnd w:id="252"/>
      <w:bookmarkEnd w:id="2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4" w:name="_Toc3556952"/>
      <w:bookmarkStart w:id="255" w:name="_Toc34747202"/>
      <w:bookmarkStart w:id="256" w:name="_Toc3890289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4"/>
      <w:bookmarkEnd w:id="255"/>
      <w:bookmarkEnd w:id="25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92DD275" w:rsidR="00D05444" w:rsidRDefault="00D05444" w:rsidP="00543B6B">
      <w:pPr>
        <w:pStyle w:val="Caption"/>
        <w:spacing w:before="120"/>
      </w:pPr>
      <w:bookmarkStart w:id="257" w:name="_Toc3566422"/>
      <w:bookmarkStart w:id="258" w:name="_Toc34747425"/>
      <w:bookmarkStart w:id="259" w:name="_Toc38903126"/>
      <w:r>
        <w:t xml:space="preserve">Table </w:t>
      </w:r>
      <w:r w:rsidR="00ED469A">
        <w:fldChar w:fldCharType="begin"/>
      </w:r>
      <w:r w:rsidR="00ED469A">
        <w:instrText xml:space="preserve"> SEQ Table \* ARABIC </w:instrText>
      </w:r>
      <w:r w:rsidR="00ED469A">
        <w:fldChar w:fldCharType="separate"/>
      </w:r>
      <w:r w:rsidR="00442EDE">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7"/>
      <w:bookmarkEnd w:id="258"/>
      <w:bookmarkEnd w:id="2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60" w:name="_Toc3556953"/>
      <w:bookmarkStart w:id="261" w:name="_Toc34747203"/>
      <w:bookmarkStart w:id="262" w:name="_Toc3890289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0"/>
      <w:bookmarkEnd w:id="261"/>
      <w:bookmarkEnd w:id="26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BA16B79" w:rsidR="006A6AD6" w:rsidRDefault="006A6AD6" w:rsidP="00543B6B">
      <w:pPr>
        <w:pStyle w:val="Caption"/>
        <w:spacing w:before="120"/>
      </w:pPr>
      <w:bookmarkStart w:id="263" w:name="_Toc414573795"/>
      <w:bookmarkStart w:id="264" w:name="_Toc3566423"/>
      <w:bookmarkStart w:id="265" w:name="_Toc34747426"/>
      <w:bookmarkStart w:id="266" w:name="_Toc38903127"/>
      <w:r>
        <w:t xml:space="preserve">Table </w:t>
      </w:r>
      <w:r w:rsidR="00ED469A">
        <w:fldChar w:fldCharType="begin"/>
      </w:r>
      <w:r w:rsidR="00ED469A">
        <w:instrText xml:space="preserve"> SEQ Table \* ARABIC </w:instrText>
      </w:r>
      <w:r w:rsidR="00ED469A">
        <w:fldChar w:fldCharType="separate"/>
      </w:r>
      <w:r w:rsidR="00442EDE">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3"/>
      <w:bookmarkEnd w:id="264"/>
      <w:bookmarkEnd w:id="265"/>
      <w:bookmarkEnd w:id="266"/>
      <w:r>
        <w:t xml:space="preserve"> </w:t>
      </w:r>
    </w:p>
    <w:p w14:paraId="58AB304A" w14:textId="77777777" w:rsidR="006A6AD6" w:rsidRPr="000B11EA" w:rsidRDefault="006A6AD6" w:rsidP="006A6AD6">
      <w:r w:rsidRPr="000B11EA">
        <w:t xml:space="preserve">These attributes have following semantics: </w:t>
      </w:r>
    </w:p>
    <w:p w14:paraId="0A4A3DA3" w14:textId="4B5E759A"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42ED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7" w:name="_Toc3556954"/>
      <w:bookmarkStart w:id="268" w:name="_Toc34747204"/>
      <w:bookmarkStart w:id="269" w:name="_Toc3890289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7"/>
      <w:bookmarkEnd w:id="268"/>
      <w:bookmarkEnd w:id="26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0" w:name="_Ref414837767"/>
      <w:bookmarkStart w:id="271" w:name="_Toc3556955"/>
      <w:bookmarkStart w:id="272" w:name="_Toc34747205"/>
      <w:bookmarkStart w:id="273" w:name="_Toc38902899"/>
      <w:r>
        <w:t xml:space="preserve">Local </w:t>
      </w:r>
      <w:r w:rsidR="008706FB">
        <w:t>Contact</w:t>
      </w:r>
      <w:r w:rsidRPr="0030552A">
        <w:t xml:space="preserve"> </w:t>
      </w:r>
      <w:r w:rsidR="008706FB">
        <w:t>P</w:t>
      </w:r>
      <w:r>
        <w:t>ropert</w:t>
      </w:r>
      <w:r w:rsidR="008706FB">
        <w:t>ies</w:t>
      </w:r>
      <w:bookmarkEnd w:id="270"/>
      <w:bookmarkEnd w:id="271"/>
      <w:bookmarkEnd w:id="272"/>
      <w:bookmarkEnd w:id="273"/>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442ED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442ED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DB24BE2" w:rsidR="00B8299F" w:rsidRDefault="00B8299F" w:rsidP="00B8299F">
      <w:pPr>
        <w:pStyle w:val="Caption"/>
        <w:spacing w:before="120"/>
      </w:pPr>
      <w:bookmarkStart w:id="274" w:name="_Toc3566424"/>
      <w:bookmarkStart w:id="275" w:name="_Toc34747427"/>
      <w:bookmarkStart w:id="276" w:name="_Toc38903128"/>
      <w:r>
        <w:t xml:space="preserve">Table </w:t>
      </w:r>
      <w:r w:rsidR="00ED469A">
        <w:fldChar w:fldCharType="begin"/>
      </w:r>
      <w:r w:rsidR="00ED469A">
        <w:instrText xml:space="preserve"> SEQ Table \* ARABIC </w:instrText>
      </w:r>
      <w:r w:rsidR="00ED469A">
        <w:fldChar w:fldCharType="separate"/>
      </w:r>
      <w:r w:rsidR="00442EDE">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4"/>
      <w:bookmarkEnd w:id="275"/>
      <w:bookmarkEnd w:id="27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7" w:name="_Ref414836574"/>
      <w:bookmarkStart w:id="278" w:name="_Toc3556956"/>
      <w:bookmarkStart w:id="279" w:name="_Toc34747206"/>
      <w:bookmarkStart w:id="280" w:name="_Toc38902900"/>
      <w:r w:rsidRPr="007055D9">
        <w:t>Joints</w:t>
      </w:r>
      <w:bookmarkEnd w:id="277"/>
      <w:bookmarkEnd w:id="278"/>
      <w:bookmarkEnd w:id="279"/>
      <w:bookmarkEnd w:id="28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442ED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24E172" w:rsidR="00F63C73" w:rsidRDefault="00F63C73" w:rsidP="00F63C73">
      <w:pPr>
        <w:pStyle w:val="Caption"/>
        <w:spacing w:before="120"/>
      </w:pPr>
      <w:bookmarkStart w:id="281" w:name="_Toc3566425"/>
      <w:bookmarkStart w:id="282" w:name="_Toc34747428"/>
      <w:bookmarkStart w:id="283" w:name="_Toc38903129"/>
      <w:r>
        <w:t xml:space="preserve">Table </w:t>
      </w:r>
      <w:r w:rsidR="00ED469A">
        <w:fldChar w:fldCharType="begin"/>
      </w:r>
      <w:r w:rsidR="00ED469A">
        <w:instrText xml:space="preserve"> SEQ Table \* ARABIC </w:instrText>
      </w:r>
      <w:r w:rsidR="00ED469A">
        <w:fldChar w:fldCharType="separate"/>
      </w:r>
      <w:r w:rsidR="00442EDE">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1"/>
      <w:bookmarkEnd w:id="282"/>
      <w:bookmarkEnd w:id="28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4" w:name="_Toc428456083"/>
      <w:bookmarkStart w:id="285" w:name="_Toc428537047"/>
      <w:bookmarkStart w:id="286" w:name="_Toc428969366"/>
      <w:bookmarkStart w:id="287" w:name="_Toc429052757"/>
      <w:bookmarkStart w:id="288" w:name="_Toc3556957"/>
      <w:bookmarkStart w:id="289" w:name="_Toc34747207"/>
      <w:bookmarkStart w:id="290" w:name="_Toc38902901"/>
      <w:bookmarkEnd w:id="284"/>
      <w:bookmarkEnd w:id="285"/>
      <w:bookmarkEnd w:id="286"/>
      <w:bookmarkEnd w:id="28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8"/>
      <w:bookmarkEnd w:id="289"/>
      <w:bookmarkEnd w:id="29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1" w:name="_Toc428279348"/>
      <w:bookmarkStart w:id="292" w:name="_Toc428456085"/>
      <w:bookmarkStart w:id="293" w:name="_Toc428537049"/>
      <w:bookmarkStart w:id="294" w:name="_Toc428969368"/>
      <w:bookmarkStart w:id="295" w:name="_Toc429052759"/>
      <w:bookmarkStart w:id="296" w:name="_Toc3556958"/>
      <w:bookmarkStart w:id="297" w:name="_Toc34747208"/>
      <w:bookmarkStart w:id="298" w:name="_Toc38902902"/>
      <w:bookmarkEnd w:id="291"/>
      <w:bookmarkEnd w:id="292"/>
      <w:bookmarkEnd w:id="293"/>
      <w:bookmarkEnd w:id="294"/>
      <w:bookmarkEnd w:id="295"/>
      <w:r w:rsidRPr="007055D9">
        <w:t>XML Schema Definition</w:t>
      </w:r>
      <w:bookmarkEnd w:id="296"/>
      <w:bookmarkEnd w:id="297"/>
      <w:bookmarkEnd w:id="29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9" w:name="_Toc334484488"/>
      <w:bookmarkStart w:id="300" w:name="_Toc334486133"/>
      <w:bookmarkStart w:id="301" w:name="XMLStructureConnectionGroups"/>
      <w:bookmarkStart w:id="302" w:name="SeamweldConnectionGroupPart"/>
      <w:bookmarkStart w:id="303" w:name="XMLStructurePartsPIDs"/>
      <w:bookmarkStart w:id="304" w:name="XMLStructureConnections"/>
      <w:bookmarkStart w:id="305" w:name="XMLStructurePointConnections"/>
      <w:bookmarkStart w:id="306" w:name="XMLStructureLineConnections"/>
      <w:bookmarkStart w:id="307" w:name="XMLStructurePlaneConnections"/>
      <w:bookmarkStart w:id="308" w:name="_Toc338938892"/>
      <w:bookmarkStart w:id="309" w:name="_Toc338939088"/>
      <w:bookmarkStart w:id="310" w:name="_Toc3556959"/>
      <w:bookmarkStart w:id="311" w:name="_Toc34747209"/>
      <w:bookmarkStart w:id="312" w:name="_Toc38902903"/>
      <w:bookmarkEnd w:id="96"/>
      <w:bookmarkEnd w:id="97"/>
      <w:bookmarkEnd w:id="299"/>
      <w:bookmarkEnd w:id="300"/>
      <w:bookmarkEnd w:id="301"/>
      <w:bookmarkEnd w:id="302"/>
      <w:bookmarkEnd w:id="303"/>
      <w:bookmarkEnd w:id="304"/>
      <w:bookmarkEnd w:id="305"/>
      <w:bookmarkEnd w:id="306"/>
      <w:bookmarkEnd w:id="307"/>
      <w:r w:rsidRPr="007055D9">
        <w:lastRenderedPageBreak/>
        <w:t>Data Common to any Connection</w:t>
      </w:r>
      <w:bookmarkEnd w:id="308"/>
      <w:bookmarkEnd w:id="309"/>
      <w:bookmarkEnd w:id="310"/>
      <w:bookmarkEnd w:id="311"/>
      <w:bookmarkEnd w:id="31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3" w:name="_Ref448911656"/>
      <w:bookmarkStart w:id="314" w:name="_Toc3556960"/>
      <w:bookmarkStart w:id="315" w:name="_Toc34747210"/>
      <w:bookmarkStart w:id="316" w:name="_Toc38902904"/>
      <w:bookmarkStart w:id="317" w:name="_Toc413359574"/>
      <w:bookmarkStart w:id="318" w:name="_Toc338938893"/>
      <w:bookmarkStart w:id="319" w:name="_Toc338939089"/>
      <w:bookmarkStart w:id="320" w:name="_Toc288196462"/>
      <w:bookmarkStart w:id="321" w:name="_Toc288200760"/>
      <w:r>
        <w:t>Indices and their properties</w:t>
      </w:r>
      <w:bookmarkEnd w:id="313"/>
      <w:bookmarkEnd w:id="314"/>
      <w:bookmarkEnd w:id="315"/>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2" w:name="_Toc3556961"/>
      <w:bookmarkStart w:id="323" w:name="_Toc34747211"/>
      <w:bookmarkStart w:id="324" w:name="_Toc38902905"/>
      <w:r w:rsidRPr="00BD20ED">
        <w:rPr>
          <w:szCs w:val="34"/>
        </w:rPr>
        <w:t xml:space="preserve">Attribute </w:t>
      </w:r>
      <w:r w:rsidRPr="00BD20ED">
        <w:rPr>
          <w:rFonts w:ascii="Courier New" w:hAnsi="Courier New" w:cs="Courier New"/>
          <w:b w:val="0"/>
          <w:szCs w:val="34"/>
          <w:highlight w:val="white"/>
        </w:rPr>
        <w:t>label</w:t>
      </w:r>
      <w:bookmarkEnd w:id="317"/>
      <w:bookmarkEnd w:id="322"/>
      <w:bookmarkEnd w:id="323"/>
      <w:bookmarkEnd w:id="32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5" w:name="_Ref413329202"/>
      <w:bookmarkStart w:id="326" w:name="_Toc413359575"/>
      <w:bookmarkStart w:id="327" w:name="_Toc3556962"/>
      <w:bookmarkStart w:id="328" w:name="_Toc34747212"/>
      <w:bookmarkStart w:id="329" w:name="_Toc38902906"/>
      <w:r>
        <w:rPr>
          <w:szCs w:val="34"/>
        </w:rPr>
        <w:t>Dimensions and Coordinates</w:t>
      </w:r>
      <w:bookmarkEnd w:id="325"/>
      <w:bookmarkEnd w:id="326"/>
      <w:bookmarkEnd w:id="327"/>
      <w:bookmarkEnd w:id="328"/>
      <w:bookmarkEnd w:id="32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0" w:name="_Toc413359576"/>
      <w:bookmarkStart w:id="331" w:name="_Ref440360308"/>
      <w:bookmarkStart w:id="332" w:name="_Ref440360312"/>
      <w:bookmarkStart w:id="333" w:name="_Ref440360851"/>
      <w:bookmarkStart w:id="334" w:name="_Ref440360857"/>
      <w:bookmarkStart w:id="335" w:name="_Ref440453613"/>
      <w:bookmarkStart w:id="336" w:name="_Ref440453616"/>
      <w:bookmarkStart w:id="337" w:name="_Ref440454500"/>
      <w:bookmarkStart w:id="338" w:name="_Ref440454502"/>
      <w:bookmarkStart w:id="339" w:name="_Toc3556963"/>
      <w:bookmarkStart w:id="340" w:name="_Toc34747213"/>
      <w:bookmarkStart w:id="341" w:name="_Toc38902907"/>
      <w:r w:rsidRPr="00BD20ED">
        <w:rPr>
          <w:szCs w:val="34"/>
        </w:rPr>
        <w:t xml:space="preserve">Attribute </w:t>
      </w:r>
      <w:r>
        <w:rPr>
          <w:rFonts w:ascii="Courier New" w:hAnsi="Courier New" w:cs="Courier New"/>
          <w:b w:val="0"/>
          <w:szCs w:val="34"/>
          <w:highlight w:val="white"/>
        </w:rPr>
        <w:t>quality_control</w:t>
      </w:r>
      <w:bookmarkEnd w:id="330"/>
      <w:bookmarkEnd w:id="331"/>
      <w:bookmarkEnd w:id="332"/>
      <w:bookmarkEnd w:id="333"/>
      <w:bookmarkEnd w:id="334"/>
      <w:bookmarkEnd w:id="335"/>
      <w:bookmarkEnd w:id="336"/>
      <w:bookmarkEnd w:id="337"/>
      <w:bookmarkEnd w:id="338"/>
      <w:bookmarkEnd w:id="339"/>
      <w:bookmarkEnd w:id="340"/>
      <w:bookmarkEnd w:id="34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2" w:name="_Ref428442251"/>
      <w:bookmarkStart w:id="343" w:name="_Toc3556964"/>
      <w:bookmarkStart w:id="344" w:name="_Toc34747214"/>
      <w:bookmarkStart w:id="345" w:name="_Toc38902908"/>
      <w:r w:rsidRPr="007331A4">
        <w:lastRenderedPageBreak/>
        <w:t>Custom Attributes list</w:t>
      </w:r>
      <w:bookmarkEnd w:id="342"/>
      <w:bookmarkEnd w:id="343"/>
      <w:bookmarkEnd w:id="344"/>
      <w:bookmarkEnd w:id="3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F5FF69A" w:rsidR="007C39C1" w:rsidRDefault="007C39C1" w:rsidP="007C39C1">
      <w:pPr>
        <w:pStyle w:val="Caption"/>
        <w:spacing w:before="120"/>
        <w:rPr>
          <w:rFonts w:ascii="Courier New" w:hAnsi="Courier New" w:cs="Courier New"/>
          <w:b w:val="0"/>
          <w:i/>
        </w:rPr>
      </w:pPr>
      <w:bookmarkStart w:id="346" w:name="_Toc440039075"/>
      <w:bookmarkStart w:id="347" w:name="_Toc3566426"/>
      <w:bookmarkStart w:id="348" w:name="_Toc34747429"/>
      <w:bookmarkStart w:id="349" w:name="_Toc38903130"/>
      <w:r>
        <w:t xml:space="preserve">Table </w:t>
      </w:r>
      <w:r w:rsidR="00ED469A">
        <w:fldChar w:fldCharType="begin"/>
      </w:r>
      <w:r w:rsidR="00ED469A">
        <w:instrText xml:space="preserve"> SEQ Table \* ARABIC </w:instrText>
      </w:r>
      <w:r w:rsidR="00ED469A">
        <w:fldChar w:fldCharType="separate"/>
      </w:r>
      <w:r w:rsidR="00442EDE">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6"/>
      <w:bookmarkEnd w:id="347"/>
      <w:bookmarkEnd w:id="348"/>
      <w:bookmarkEnd w:id="34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4A8020A" w:rsidR="007C39C1" w:rsidRDefault="007C39C1" w:rsidP="007C39C1">
      <w:pPr>
        <w:pStyle w:val="Caption"/>
        <w:spacing w:before="120"/>
      </w:pPr>
      <w:bookmarkStart w:id="350" w:name="_Toc440039076"/>
      <w:bookmarkStart w:id="351" w:name="_Toc3566427"/>
      <w:bookmarkStart w:id="352" w:name="_Toc34747430"/>
      <w:bookmarkStart w:id="353" w:name="_Toc38903131"/>
      <w:r>
        <w:t xml:space="preserve">Table </w:t>
      </w:r>
      <w:r w:rsidR="00ED469A">
        <w:fldChar w:fldCharType="begin"/>
      </w:r>
      <w:r w:rsidR="00ED469A">
        <w:instrText xml:space="preserve"> SEQ Table \* ARABIC </w:instrText>
      </w:r>
      <w:r w:rsidR="00ED469A">
        <w:fldChar w:fldCharType="separate"/>
      </w:r>
      <w:r w:rsidR="00442EDE">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50"/>
      <w:bookmarkEnd w:id="351"/>
      <w:bookmarkEnd w:id="352"/>
      <w:bookmarkEnd w:id="35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73C99E5" w:rsidR="007C39C1" w:rsidRDefault="007C39C1" w:rsidP="007C39C1">
      <w:pPr>
        <w:pStyle w:val="Caption"/>
        <w:spacing w:before="120"/>
        <w:rPr>
          <w:rFonts w:ascii="Courier New" w:hAnsi="Courier New" w:cs="Courier New"/>
          <w:b w:val="0"/>
          <w:i/>
        </w:rPr>
      </w:pPr>
      <w:bookmarkStart w:id="354" w:name="_Toc440039077"/>
      <w:bookmarkStart w:id="355" w:name="_Toc3566428"/>
      <w:bookmarkStart w:id="356" w:name="_Toc34747431"/>
      <w:bookmarkStart w:id="357" w:name="_Toc38903132"/>
      <w:r>
        <w:t xml:space="preserve">Table </w:t>
      </w:r>
      <w:r w:rsidR="00ED469A">
        <w:fldChar w:fldCharType="begin"/>
      </w:r>
      <w:r w:rsidR="00ED469A">
        <w:instrText xml:space="preserve"> SEQ Table \* ARABIC </w:instrText>
      </w:r>
      <w:r w:rsidR="00ED469A">
        <w:fldChar w:fldCharType="separate"/>
      </w:r>
      <w:r w:rsidR="00442EDE">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4"/>
      <w:bookmarkEnd w:id="355"/>
      <w:bookmarkEnd w:id="356"/>
      <w:bookmarkEnd w:id="35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B89A41A" w:rsidR="007C39C1" w:rsidRDefault="007C39C1" w:rsidP="007C39C1">
      <w:pPr>
        <w:pStyle w:val="Caption"/>
        <w:spacing w:before="120"/>
      </w:pPr>
      <w:bookmarkStart w:id="358" w:name="_Toc440039078"/>
      <w:bookmarkStart w:id="359" w:name="_Toc3566429"/>
      <w:bookmarkStart w:id="360" w:name="_Toc34747432"/>
      <w:bookmarkStart w:id="361" w:name="_Toc38903133"/>
      <w:r>
        <w:t xml:space="preserve">Table </w:t>
      </w:r>
      <w:r w:rsidR="00ED469A">
        <w:fldChar w:fldCharType="begin"/>
      </w:r>
      <w:r w:rsidR="00ED469A">
        <w:instrText xml:space="preserve"> SEQ Table \* ARABIC </w:instrText>
      </w:r>
      <w:r w:rsidR="00ED469A">
        <w:fldChar w:fldCharType="separate"/>
      </w:r>
      <w:r w:rsidR="00442EDE">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8"/>
      <w:bookmarkEnd w:id="359"/>
      <w:bookmarkEnd w:id="360"/>
      <w:bookmarkEnd w:id="36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FF2C933" w:rsidR="007C39C1" w:rsidRDefault="007C39C1" w:rsidP="007C39C1">
      <w:pPr>
        <w:pStyle w:val="Caption"/>
        <w:spacing w:before="120"/>
      </w:pPr>
      <w:bookmarkStart w:id="362" w:name="_Toc440039079"/>
      <w:bookmarkStart w:id="363" w:name="_Toc3566430"/>
      <w:bookmarkStart w:id="364" w:name="_Toc34747433"/>
      <w:bookmarkStart w:id="365" w:name="_Toc38903134"/>
      <w:r>
        <w:t xml:space="preserve">Table </w:t>
      </w:r>
      <w:r w:rsidR="00ED469A">
        <w:fldChar w:fldCharType="begin"/>
      </w:r>
      <w:r w:rsidR="00ED469A">
        <w:instrText xml:space="preserve"> SEQ Table \* ARABIC </w:instrText>
      </w:r>
      <w:r w:rsidR="00ED469A">
        <w:fldChar w:fldCharType="separate"/>
      </w:r>
      <w:r w:rsidR="00442EDE">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2"/>
      <w:bookmarkEnd w:id="363"/>
      <w:bookmarkEnd w:id="364"/>
      <w:bookmarkEnd w:id="36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F81DE6B" w:rsidR="007C39C1" w:rsidRDefault="007C39C1" w:rsidP="007C39C1">
      <w:pPr>
        <w:pStyle w:val="Caption"/>
        <w:spacing w:before="120"/>
      </w:pPr>
      <w:bookmarkStart w:id="366" w:name="_Toc440039080"/>
      <w:bookmarkStart w:id="367" w:name="_Toc3566431"/>
      <w:bookmarkStart w:id="368" w:name="_Toc34747434"/>
      <w:bookmarkStart w:id="369" w:name="_Toc38903135"/>
      <w:r>
        <w:t xml:space="preserve">Table </w:t>
      </w:r>
      <w:r w:rsidR="00ED469A">
        <w:fldChar w:fldCharType="begin"/>
      </w:r>
      <w:r w:rsidR="00ED469A">
        <w:instrText xml:space="preserve"> SEQ Table \* ARABIC </w:instrText>
      </w:r>
      <w:r w:rsidR="00ED469A">
        <w:fldChar w:fldCharType="separate"/>
      </w:r>
      <w:r w:rsidR="00442EDE">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6"/>
      <w:bookmarkEnd w:id="367"/>
      <w:bookmarkEnd w:id="368"/>
      <w:bookmarkEnd w:id="3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79CC58B" w:rsidR="007C39C1" w:rsidRDefault="007C39C1" w:rsidP="007C39C1">
      <w:pPr>
        <w:pStyle w:val="Caption"/>
        <w:spacing w:before="120"/>
      </w:pPr>
      <w:bookmarkStart w:id="370" w:name="_Toc440039081"/>
      <w:bookmarkStart w:id="371" w:name="_Toc3566432"/>
      <w:bookmarkStart w:id="372" w:name="_Toc34747435"/>
      <w:bookmarkStart w:id="373" w:name="_Toc38903136"/>
      <w:r>
        <w:t xml:space="preserve">Table </w:t>
      </w:r>
      <w:r w:rsidR="00ED469A">
        <w:fldChar w:fldCharType="begin"/>
      </w:r>
      <w:r w:rsidR="00ED469A">
        <w:instrText xml:space="preserve"> SEQ Table \* ARABIC </w:instrText>
      </w:r>
      <w:r w:rsidR="00ED469A">
        <w:fldChar w:fldCharType="separate"/>
      </w:r>
      <w:r w:rsidR="00442EDE">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0"/>
      <w:bookmarkEnd w:id="371"/>
      <w:bookmarkEnd w:id="372"/>
      <w:bookmarkEnd w:id="37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7922AAF" w:rsidR="007C39C1" w:rsidRDefault="007C39C1" w:rsidP="007C39C1">
      <w:pPr>
        <w:pStyle w:val="Caption"/>
        <w:spacing w:before="120"/>
      </w:pPr>
      <w:bookmarkStart w:id="374" w:name="_Toc440039082"/>
      <w:bookmarkStart w:id="375" w:name="_Toc3566433"/>
      <w:bookmarkStart w:id="376" w:name="_Toc34747436"/>
      <w:bookmarkStart w:id="377" w:name="_Toc38903137"/>
      <w:r>
        <w:t xml:space="preserve">Table </w:t>
      </w:r>
      <w:r w:rsidR="00ED469A">
        <w:fldChar w:fldCharType="begin"/>
      </w:r>
      <w:r w:rsidR="00ED469A">
        <w:instrText xml:space="preserve"> SEQ Table \* ARABIC </w:instrText>
      </w:r>
      <w:r w:rsidR="00ED469A">
        <w:fldChar w:fldCharType="separate"/>
      </w:r>
      <w:r w:rsidR="00442EDE">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4"/>
      <w:bookmarkEnd w:id="375"/>
      <w:bookmarkEnd w:id="376"/>
      <w:bookmarkEnd w:id="3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260BD34" w:rsidR="007C39C1" w:rsidRDefault="007C39C1" w:rsidP="007C39C1">
      <w:pPr>
        <w:pStyle w:val="Caption"/>
        <w:spacing w:before="120"/>
      </w:pPr>
      <w:bookmarkStart w:id="378" w:name="_Toc440039083"/>
      <w:bookmarkStart w:id="379" w:name="_Toc3566434"/>
      <w:bookmarkStart w:id="380" w:name="_Toc34747437"/>
      <w:bookmarkStart w:id="381" w:name="_Toc38903138"/>
      <w:r>
        <w:t xml:space="preserve">Table </w:t>
      </w:r>
      <w:r w:rsidR="00ED469A">
        <w:fldChar w:fldCharType="begin"/>
      </w:r>
      <w:r w:rsidR="00ED469A">
        <w:instrText xml:space="preserve"> SEQ Table \* ARABIC </w:instrText>
      </w:r>
      <w:r w:rsidR="00ED469A">
        <w:fldChar w:fldCharType="separate"/>
      </w:r>
      <w:r w:rsidR="00442EDE">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8"/>
      <w:bookmarkEnd w:id="379"/>
      <w:bookmarkEnd w:id="380"/>
      <w:bookmarkEnd w:id="38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A5C7A0E" w:rsidR="007C39C1" w:rsidRDefault="007C39C1" w:rsidP="007C39C1">
      <w:pPr>
        <w:pStyle w:val="Caption"/>
        <w:spacing w:before="120"/>
      </w:pPr>
      <w:bookmarkStart w:id="382" w:name="_Toc440039084"/>
      <w:bookmarkStart w:id="383" w:name="_Toc3566435"/>
      <w:bookmarkStart w:id="384" w:name="_Toc34747438"/>
      <w:bookmarkStart w:id="385" w:name="_Toc38903139"/>
      <w:r>
        <w:t xml:space="preserve">Table </w:t>
      </w:r>
      <w:r w:rsidR="00ED469A">
        <w:fldChar w:fldCharType="begin"/>
      </w:r>
      <w:r w:rsidR="00ED469A">
        <w:instrText xml:space="preserve"> SEQ Table \* ARABIC </w:instrText>
      </w:r>
      <w:r w:rsidR="00ED469A">
        <w:fldChar w:fldCharType="separate"/>
      </w:r>
      <w:r w:rsidR="00442EDE">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2"/>
      <w:bookmarkEnd w:id="383"/>
      <w:bookmarkEnd w:id="384"/>
      <w:bookmarkEnd w:id="38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4E4E701" w:rsidR="007C39C1" w:rsidRDefault="007C39C1" w:rsidP="007C39C1">
      <w:pPr>
        <w:pStyle w:val="Caption"/>
        <w:spacing w:before="120"/>
      </w:pPr>
      <w:bookmarkStart w:id="386" w:name="_Toc440039085"/>
      <w:bookmarkStart w:id="387" w:name="_Toc3566436"/>
      <w:bookmarkStart w:id="388" w:name="_Toc34747439"/>
      <w:bookmarkStart w:id="389" w:name="_Toc38903140"/>
      <w:r>
        <w:t xml:space="preserve">Table </w:t>
      </w:r>
      <w:r w:rsidR="00ED469A">
        <w:fldChar w:fldCharType="begin"/>
      </w:r>
      <w:r w:rsidR="00ED469A">
        <w:instrText xml:space="preserve"> SEQ Table \* ARABIC </w:instrText>
      </w:r>
      <w:r w:rsidR="00ED469A">
        <w:fldChar w:fldCharType="separate"/>
      </w:r>
      <w:r w:rsidR="00442EDE">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6"/>
      <w:bookmarkEnd w:id="387"/>
      <w:bookmarkEnd w:id="388"/>
      <w:bookmarkEnd w:id="38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1EFBCC56" w:rsidR="007C39C1" w:rsidRDefault="007C39C1" w:rsidP="007C39C1">
      <w:pPr>
        <w:pStyle w:val="Caption"/>
        <w:spacing w:before="120"/>
      </w:pPr>
      <w:bookmarkStart w:id="390" w:name="_Toc440039086"/>
      <w:bookmarkStart w:id="391" w:name="_Toc3566437"/>
      <w:bookmarkStart w:id="392" w:name="_Toc34747440"/>
      <w:bookmarkStart w:id="393" w:name="_Toc38903141"/>
      <w:r>
        <w:t xml:space="preserve">Table </w:t>
      </w:r>
      <w:r w:rsidR="00ED469A">
        <w:fldChar w:fldCharType="begin"/>
      </w:r>
      <w:r w:rsidR="00ED469A">
        <w:instrText xml:space="preserve"> SEQ Table \* ARABIC </w:instrText>
      </w:r>
      <w:r w:rsidR="00ED469A">
        <w:fldChar w:fldCharType="separate"/>
      </w:r>
      <w:r w:rsidR="00442EDE">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90"/>
      <w:bookmarkEnd w:id="391"/>
      <w:bookmarkEnd w:id="392"/>
      <w:bookmarkEnd w:id="39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4" w:name="_Toc440038865"/>
      <w:bookmarkStart w:id="395" w:name="_Toc3556965"/>
      <w:bookmarkStart w:id="396" w:name="_Toc34747215"/>
      <w:bookmarkStart w:id="397" w:name="_Toc3890290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4"/>
      <w:bookmarkEnd w:id="395"/>
      <w:bookmarkEnd w:id="396"/>
      <w:bookmarkEnd w:id="39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98" w:name="_Toc440038866"/>
      <w:bookmarkStart w:id="399" w:name="_Toc3556966"/>
      <w:bookmarkStart w:id="400" w:name="_Toc34747216"/>
      <w:bookmarkStart w:id="401" w:name="_Toc3890291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8"/>
      <w:bookmarkEnd w:id="399"/>
      <w:bookmarkEnd w:id="400"/>
      <w:bookmarkEnd w:id="40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2" w:name="_Toc440038867"/>
      <w:bookmarkStart w:id="403" w:name="_Toc3556967"/>
      <w:bookmarkStart w:id="404" w:name="_Toc34747217"/>
      <w:bookmarkStart w:id="405" w:name="_Toc3890291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2"/>
      <w:bookmarkEnd w:id="403"/>
      <w:bookmarkEnd w:id="404"/>
      <w:bookmarkEnd w:id="40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6" w:name="_Toc440038868"/>
      <w:bookmarkStart w:id="407" w:name="_Toc3556968"/>
      <w:bookmarkStart w:id="408" w:name="_Toc34747218"/>
      <w:bookmarkStart w:id="409" w:name="_Toc3890291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6"/>
      <w:bookmarkEnd w:id="407"/>
      <w:bookmarkEnd w:id="408"/>
      <w:bookmarkEnd w:id="40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0" w:name="_Toc3556969"/>
      <w:bookmarkStart w:id="411" w:name="_Toc34747219"/>
      <w:bookmarkStart w:id="412" w:name="_Toc38902913"/>
      <w:r w:rsidRPr="007055D9">
        <w:lastRenderedPageBreak/>
        <w:t>0D connections</w:t>
      </w:r>
      <w:bookmarkEnd w:id="410"/>
      <w:bookmarkEnd w:id="411"/>
      <w:bookmarkEnd w:id="412"/>
    </w:p>
    <w:p w14:paraId="25FFC0E6" w14:textId="77777777" w:rsidR="002E60CB" w:rsidRPr="00226A3F" w:rsidRDefault="002E60CB" w:rsidP="002E60CB">
      <w:pPr>
        <w:pStyle w:val="Heading2"/>
        <w:tabs>
          <w:tab w:val="clear" w:pos="576"/>
          <w:tab w:val="left" w:pos="567"/>
          <w:tab w:val="num" w:pos="1134"/>
        </w:tabs>
        <w:ind w:left="578" w:hanging="578"/>
      </w:pPr>
      <w:bookmarkStart w:id="413" w:name="_Toc413359578"/>
      <w:bookmarkStart w:id="414" w:name="_Toc3556970"/>
      <w:bookmarkStart w:id="415" w:name="_Toc34747220"/>
      <w:bookmarkStart w:id="416" w:name="_Toc38902914"/>
      <w:r w:rsidRPr="00226A3F">
        <w:t>Generic Definitions</w:t>
      </w:r>
      <w:bookmarkEnd w:id="413"/>
      <w:bookmarkEnd w:id="414"/>
      <w:bookmarkEnd w:id="415"/>
      <w:bookmarkEnd w:id="416"/>
    </w:p>
    <w:p w14:paraId="5F980062" w14:textId="77777777" w:rsidR="002E60CB" w:rsidRPr="00226A3F" w:rsidRDefault="002E60CB" w:rsidP="00327322">
      <w:pPr>
        <w:pStyle w:val="Heading3"/>
      </w:pPr>
      <w:bookmarkStart w:id="417" w:name="_Toc413359579"/>
      <w:bookmarkStart w:id="418" w:name="_Ref428958711"/>
      <w:bookmarkStart w:id="419" w:name="_Toc3556971"/>
      <w:bookmarkStart w:id="420" w:name="_Toc34747221"/>
      <w:bookmarkStart w:id="421" w:name="_Toc38902915"/>
      <w:r w:rsidRPr="00226A3F">
        <w:t>Identification</w:t>
      </w:r>
      <w:bookmarkEnd w:id="417"/>
      <w:bookmarkEnd w:id="418"/>
      <w:bookmarkEnd w:id="419"/>
      <w:bookmarkEnd w:id="420"/>
      <w:bookmarkEnd w:id="42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D71B1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442ED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442EDE" w:rsidRPr="00BD20ED">
              <w:rPr>
                <w:szCs w:val="34"/>
              </w:rPr>
              <w:t xml:space="preserve">Attribute </w:t>
            </w:r>
            <w:r w:rsidR="00442EDE" w:rsidRPr="00442EDE">
              <w:rPr>
                <w:rFonts w:ascii="Courier New" w:hAnsi="Courier New" w:cs="Courier New"/>
                <w:b/>
                <w:sz w:val="18"/>
                <w:szCs w:val="34"/>
                <w:highlight w:val="white"/>
              </w:rPr>
              <w:t>quality_control</w:t>
            </w:r>
            <w:r w:rsidR="00982500">
              <w:rPr>
                <w:sz w:val="20"/>
                <w:szCs w:val="20"/>
              </w:rPr>
              <w:fldChar w:fldCharType="end"/>
            </w:r>
          </w:p>
        </w:tc>
      </w:tr>
    </w:tbl>
    <w:p w14:paraId="67E60131" w14:textId="0D25CF63" w:rsidR="00646A0E" w:rsidRDefault="00646A0E" w:rsidP="00245478">
      <w:pPr>
        <w:pStyle w:val="Caption"/>
        <w:spacing w:before="120"/>
      </w:pPr>
      <w:bookmarkStart w:id="422" w:name="_Toc3566438"/>
      <w:bookmarkStart w:id="423" w:name="_Toc34747441"/>
      <w:bookmarkStart w:id="424" w:name="_Toc38903142"/>
      <w:r>
        <w:t xml:space="preserve">Table </w:t>
      </w:r>
      <w:r w:rsidR="00ED469A">
        <w:fldChar w:fldCharType="begin"/>
      </w:r>
      <w:r w:rsidR="00ED469A">
        <w:instrText xml:space="preserve"> SEQ Table \* ARABIC </w:instrText>
      </w:r>
      <w:r w:rsidR="00ED469A">
        <w:fldChar w:fldCharType="separate"/>
      </w:r>
      <w:r w:rsidR="00442EDE">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2"/>
      <w:bookmarkEnd w:id="423"/>
      <w:bookmarkEnd w:id="42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5" w:name="_Ref414563154"/>
      <w:bookmarkStart w:id="426" w:name="_Toc3556972"/>
      <w:bookmarkStart w:id="427" w:name="_Toc34747222"/>
      <w:bookmarkStart w:id="428" w:name="_Toc38902916"/>
      <w:r w:rsidRPr="007055D9">
        <w:t>Location</w:t>
      </w:r>
      <w:bookmarkEnd w:id="425"/>
      <w:bookmarkEnd w:id="426"/>
      <w:bookmarkEnd w:id="427"/>
      <w:bookmarkEnd w:id="42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C994227" w:rsidR="00431993" w:rsidRDefault="00431993" w:rsidP="00431993">
      <w:pPr>
        <w:pStyle w:val="Caption"/>
        <w:spacing w:before="120"/>
      </w:pPr>
      <w:bookmarkStart w:id="429" w:name="_Toc3566439"/>
      <w:bookmarkStart w:id="430" w:name="_Toc34747442"/>
      <w:bookmarkStart w:id="431" w:name="_Toc38903143"/>
      <w:r>
        <w:t xml:space="preserve">Table </w:t>
      </w:r>
      <w:r w:rsidR="00ED469A">
        <w:fldChar w:fldCharType="begin"/>
      </w:r>
      <w:r w:rsidR="00ED469A">
        <w:instrText xml:space="preserve"> SEQ Table \* ARABIC </w:instrText>
      </w:r>
      <w:r w:rsidR="00ED469A">
        <w:fldChar w:fldCharType="separate"/>
      </w:r>
      <w:r w:rsidR="00442EDE">
        <w:rPr>
          <w:noProof/>
        </w:rPr>
        <w:t>32</w:t>
      </w:r>
      <w:r w:rsidR="00ED469A">
        <w:fldChar w:fldCharType="end"/>
      </w:r>
      <w:r>
        <w:t xml:space="preserve">: Text values of element </w:t>
      </w:r>
      <w:r w:rsidRPr="00431993">
        <w:rPr>
          <w:rStyle w:val="elementdeftypeChar"/>
          <w:b/>
          <w:i w:val="0"/>
        </w:rPr>
        <w:t>&lt;loc&gt;</w:t>
      </w:r>
      <w:bookmarkEnd w:id="429"/>
      <w:bookmarkEnd w:id="430"/>
      <w:bookmarkEnd w:id="43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2" w:name="_Toc428279359"/>
      <w:bookmarkStart w:id="433" w:name="_Toc428456096"/>
      <w:bookmarkStart w:id="434" w:name="_Toc428537060"/>
      <w:bookmarkStart w:id="435" w:name="_Toc428969379"/>
      <w:bookmarkStart w:id="436" w:name="_Toc429052770"/>
      <w:bookmarkStart w:id="437" w:name="_Direction"/>
      <w:bookmarkStart w:id="438" w:name="_Ref400880511"/>
      <w:bookmarkStart w:id="439" w:name="_Toc413359581"/>
      <w:bookmarkStart w:id="440" w:name="_Toc3556973"/>
      <w:bookmarkStart w:id="441" w:name="_Toc34747223"/>
      <w:bookmarkStart w:id="442" w:name="_Toc38902917"/>
      <w:bookmarkEnd w:id="432"/>
      <w:bookmarkEnd w:id="433"/>
      <w:bookmarkEnd w:id="434"/>
      <w:bookmarkEnd w:id="435"/>
      <w:bookmarkEnd w:id="436"/>
      <w:bookmarkEnd w:id="437"/>
      <w:r>
        <w:t>Direc</w:t>
      </w:r>
      <w:r w:rsidRPr="00226A3F">
        <w:t>tion</w:t>
      </w:r>
      <w:bookmarkEnd w:id="438"/>
      <w:bookmarkEnd w:id="439"/>
      <w:bookmarkEnd w:id="440"/>
      <w:bookmarkEnd w:id="441"/>
      <w:bookmarkEnd w:id="44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9AC2B25" w:rsidR="002E60CB" w:rsidRPr="009366C1" w:rsidRDefault="002E60CB" w:rsidP="00245478">
      <w:pPr>
        <w:pStyle w:val="Caption"/>
        <w:spacing w:before="120"/>
      </w:pPr>
      <w:bookmarkStart w:id="443" w:name="_Toc3566440"/>
      <w:bookmarkStart w:id="444" w:name="_Toc34747443"/>
      <w:bookmarkStart w:id="445" w:name="_Toc38903144"/>
      <w:r w:rsidRPr="009366C1">
        <w:t xml:space="preserve">Table </w:t>
      </w:r>
      <w:r w:rsidR="00ED469A">
        <w:fldChar w:fldCharType="begin"/>
      </w:r>
      <w:r w:rsidR="00ED469A">
        <w:instrText xml:space="preserve"> SEQ Table \* ARABIC </w:instrText>
      </w:r>
      <w:r w:rsidR="00ED469A">
        <w:fldChar w:fldCharType="separate"/>
      </w:r>
      <w:r w:rsidR="00442EDE">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3"/>
      <w:bookmarkEnd w:id="444"/>
      <w:bookmarkEnd w:id="44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6" w:name="_Toc428279361"/>
      <w:bookmarkStart w:id="447" w:name="_Toc428456098"/>
      <w:bookmarkStart w:id="448" w:name="_Toc3556974"/>
      <w:bookmarkStart w:id="449" w:name="_Toc34747224"/>
      <w:bookmarkStart w:id="450" w:name="_Toc38902918"/>
      <w:bookmarkEnd w:id="446"/>
      <w:bookmarkEnd w:id="447"/>
      <w:r w:rsidRPr="00736820">
        <w:t>Type</w:t>
      </w:r>
      <w:r w:rsidRPr="007055D9">
        <w:t xml:space="preserve"> Specification</w:t>
      </w:r>
      <w:bookmarkEnd w:id="448"/>
      <w:bookmarkEnd w:id="449"/>
      <w:bookmarkEnd w:id="45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42ED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42EDE">
              <w:rPr>
                <w:sz w:val="20"/>
                <w:szCs w:val="20"/>
              </w:rPr>
              <w:t>5.3.1.3</w:t>
            </w:r>
            <w:r>
              <w:rPr>
                <w:sz w:val="20"/>
                <w:szCs w:val="20"/>
              </w:rPr>
              <w:fldChar w:fldCharType="end"/>
            </w:r>
          </w:p>
        </w:tc>
      </w:tr>
    </w:tbl>
    <w:p w14:paraId="0DA84363" w14:textId="73A9504C" w:rsidR="001251B7" w:rsidRPr="00226A3F" w:rsidRDefault="001251B7" w:rsidP="00D803E1">
      <w:pPr>
        <w:pStyle w:val="Caption"/>
        <w:spacing w:before="120"/>
      </w:pPr>
      <w:bookmarkStart w:id="451" w:name="_Toc3566441"/>
      <w:bookmarkStart w:id="452" w:name="_Toc34747444"/>
      <w:bookmarkStart w:id="453" w:name="_Toc38903145"/>
      <w:r>
        <w:t xml:space="preserve">Table </w:t>
      </w:r>
      <w:r w:rsidR="00ED469A">
        <w:fldChar w:fldCharType="begin"/>
      </w:r>
      <w:r w:rsidR="00ED469A">
        <w:instrText xml:space="preserve"> SEQ Table \* ARABIC </w:instrText>
      </w:r>
      <w:r w:rsidR="00ED469A">
        <w:fldChar w:fldCharType="separate"/>
      </w:r>
      <w:r w:rsidR="00442EDE">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1"/>
      <w:bookmarkEnd w:id="452"/>
      <w:bookmarkEnd w:id="45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4" w:name="_Ref428355238"/>
      <w:bookmarkStart w:id="455" w:name="_Toc3556975"/>
      <w:bookmarkStart w:id="456" w:name="_Toc34747225"/>
      <w:bookmarkStart w:id="457" w:name="_Toc38902919"/>
      <w:r w:rsidRPr="007055D9">
        <w:t xml:space="preserve">Spot </w:t>
      </w:r>
      <w:r w:rsidR="002E657F">
        <w:t>W</w:t>
      </w:r>
      <w:r w:rsidRPr="007055D9">
        <w:t>elds</w:t>
      </w:r>
      <w:bookmarkEnd w:id="454"/>
      <w:bookmarkEnd w:id="455"/>
      <w:bookmarkEnd w:id="456"/>
      <w:bookmarkEnd w:id="45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12EE463B"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3E43915A" w14:textId="0D960D34" w:rsidR="002E60CB" w:rsidRPr="00226A3F" w:rsidRDefault="002D3000" w:rsidP="002D3000">
      <w:pPr>
        <w:pStyle w:val="Caption"/>
        <w:spacing w:before="120"/>
      </w:pPr>
      <w:bookmarkStart w:id="458" w:name="_Toc3566442"/>
      <w:bookmarkStart w:id="459" w:name="_Toc34747445"/>
      <w:bookmarkStart w:id="460" w:name="_Toc38903146"/>
      <w:r>
        <w:lastRenderedPageBreak/>
        <w:t xml:space="preserve">Table </w:t>
      </w:r>
      <w:r w:rsidR="00ED469A">
        <w:fldChar w:fldCharType="begin"/>
      </w:r>
      <w:r w:rsidR="00ED469A">
        <w:instrText xml:space="preserve"> SEQ Table \* ARABIC </w:instrText>
      </w:r>
      <w:r w:rsidR="00ED469A">
        <w:fldChar w:fldCharType="separate"/>
      </w:r>
      <w:r w:rsidR="00442EDE">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8"/>
      <w:bookmarkEnd w:id="459"/>
      <w:bookmarkEnd w:id="46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C6873D2" w:rsidR="00373977" w:rsidRDefault="00373977" w:rsidP="00D06BDF">
      <w:pPr>
        <w:pStyle w:val="Caption"/>
        <w:spacing w:before="120"/>
      </w:pPr>
      <w:bookmarkStart w:id="461" w:name="_Toc3566443"/>
      <w:bookmarkStart w:id="462" w:name="_Toc34747446"/>
      <w:bookmarkStart w:id="463" w:name="_Toc38903147"/>
      <w:r>
        <w:t xml:space="preserve">Table </w:t>
      </w:r>
      <w:r w:rsidR="00ED469A">
        <w:fldChar w:fldCharType="begin"/>
      </w:r>
      <w:r w:rsidR="00ED469A">
        <w:instrText xml:space="preserve"> SEQ Table \* ARABIC </w:instrText>
      </w:r>
      <w:r w:rsidR="00ED469A">
        <w:fldChar w:fldCharType="separate"/>
      </w:r>
      <w:r w:rsidR="00442EDE">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bookmarkEnd w:id="46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4" w:name="_Toc3556976"/>
      <w:bookmarkStart w:id="465" w:name="_Toc34747226"/>
      <w:bookmarkStart w:id="466" w:name="_Toc38902920"/>
      <w:r w:rsidRPr="007055D9">
        <w:t>Robscans</w:t>
      </w:r>
      <w:bookmarkEnd w:id="464"/>
      <w:bookmarkEnd w:id="465"/>
      <w:bookmarkEnd w:id="466"/>
    </w:p>
    <w:bookmarkEnd w:id="318"/>
    <w:bookmarkEnd w:id="31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467" w:name="_Ref401160011"/>
      <w:bookmarkStart w:id="468" w:name="_Toc413359628"/>
      <w:bookmarkStart w:id="469" w:name="_Toc3557087"/>
      <w:bookmarkStart w:id="470" w:name="_Toc34747338"/>
      <w:bookmarkStart w:id="471" w:name="_Toc38903035"/>
      <w:r w:rsidRPr="00226A3F">
        <w:t xml:space="preserve">Figure </w:t>
      </w:r>
      <w:r w:rsidR="00406B64">
        <w:fldChar w:fldCharType="begin"/>
      </w:r>
      <w:r w:rsidR="00406B64">
        <w:instrText xml:space="preserve"> SEQ Figure \* ARABIC </w:instrText>
      </w:r>
      <w:r w:rsidR="00406B64">
        <w:fldChar w:fldCharType="separate"/>
      </w:r>
      <w:r w:rsidR="00442EDE">
        <w:rPr>
          <w:noProof/>
        </w:rPr>
        <w:t>8</w:t>
      </w:r>
      <w:r w:rsidR="00406B64">
        <w:fldChar w:fldCharType="end"/>
      </w:r>
      <w:bookmarkEnd w:id="46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8"/>
      <w:bookmarkEnd w:id="469"/>
      <w:bookmarkEnd w:id="470"/>
      <w:bookmarkEnd w:id="47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5BD6EC2"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35948EFF" w14:textId="7614CEBD" w:rsidR="00E65740" w:rsidRPr="00226A3F" w:rsidRDefault="00B66E76" w:rsidP="00174031">
      <w:pPr>
        <w:pStyle w:val="Caption"/>
        <w:spacing w:before="120"/>
      </w:pPr>
      <w:bookmarkStart w:id="472" w:name="_Toc3566444"/>
      <w:bookmarkStart w:id="473" w:name="_Toc34747447"/>
      <w:bookmarkStart w:id="474" w:name="_Toc38903148"/>
      <w:r>
        <w:t xml:space="preserve">Table </w:t>
      </w:r>
      <w:r w:rsidR="00ED469A">
        <w:fldChar w:fldCharType="begin"/>
      </w:r>
      <w:r w:rsidR="00ED469A">
        <w:instrText xml:space="preserve"> SEQ Table \* ARABIC </w:instrText>
      </w:r>
      <w:r w:rsidR="00ED469A">
        <w:fldChar w:fldCharType="separate"/>
      </w:r>
      <w:r w:rsidR="00442EDE">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2"/>
      <w:bookmarkEnd w:id="473"/>
      <w:bookmarkEnd w:id="4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85391BC" w:rsidR="002E60CB" w:rsidRDefault="002E60CB" w:rsidP="004B2578">
      <w:pPr>
        <w:pStyle w:val="Caption"/>
        <w:spacing w:before="120"/>
      </w:pPr>
      <w:bookmarkStart w:id="475" w:name="_Toc3566445"/>
      <w:bookmarkStart w:id="476" w:name="_Toc34747448"/>
      <w:bookmarkStart w:id="477" w:name="_Toc38903149"/>
      <w:r>
        <w:t xml:space="preserve">Table </w:t>
      </w:r>
      <w:r w:rsidR="00ED469A">
        <w:fldChar w:fldCharType="begin"/>
      </w:r>
      <w:r w:rsidR="00ED469A">
        <w:instrText xml:space="preserve"> SEQ Table \* ARABIC </w:instrText>
      </w:r>
      <w:r w:rsidR="00ED469A">
        <w:fldChar w:fldCharType="separate"/>
      </w:r>
      <w:r w:rsidR="00442EDE">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5"/>
      <w:bookmarkEnd w:id="476"/>
      <w:bookmarkEnd w:id="47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FC0C4D8" w:rsidR="002E60CB" w:rsidRDefault="00AA6A7E" w:rsidP="004B2578">
      <w:pPr>
        <w:pStyle w:val="Caption"/>
        <w:spacing w:before="120"/>
      </w:pPr>
      <w:bookmarkStart w:id="478" w:name="_Toc3566446"/>
      <w:bookmarkStart w:id="479" w:name="_Toc34747449"/>
      <w:bookmarkStart w:id="480" w:name="_Toc38903150"/>
      <w:r>
        <w:t xml:space="preserve">Table </w:t>
      </w:r>
      <w:r w:rsidR="00ED469A">
        <w:fldChar w:fldCharType="begin"/>
      </w:r>
      <w:r w:rsidR="00ED469A">
        <w:instrText xml:space="preserve"> SEQ Table \* ARABIC </w:instrText>
      </w:r>
      <w:r w:rsidR="00ED469A">
        <w:fldChar w:fldCharType="separate"/>
      </w:r>
      <w:r w:rsidR="00442EDE">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8"/>
      <w:bookmarkEnd w:id="479"/>
      <w:bookmarkEnd w:id="48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442ED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1" w:name="_Toc428279365"/>
      <w:bookmarkStart w:id="482" w:name="_Toc428456102"/>
      <w:bookmarkStart w:id="483" w:name="_Toc428537065"/>
      <w:bookmarkStart w:id="484" w:name="_Toc428969384"/>
      <w:bookmarkStart w:id="485" w:name="_Toc429052775"/>
      <w:bookmarkStart w:id="486" w:name="_Toc413359585"/>
      <w:bookmarkStart w:id="487" w:name="_Toc3556977"/>
      <w:bookmarkStart w:id="488" w:name="_Toc34747227"/>
      <w:bookmarkStart w:id="489" w:name="_Toc38902921"/>
      <w:bookmarkEnd w:id="481"/>
      <w:bookmarkEnd w:id="482"/>
      <w:bookmarkEnd w:id="483"/>
      <w:bookmarkEnd w:id="484"/>
      <w:bookmarkEnd w:id="485"/>
      <w:r w:rsidRPr="00226A3F">
        <w:t>Rivets</w:t>
      </w:r>
      <w:bookmarkEnd w:id="486"/>
      <w:bookmarkEnd w:id="487"/>
      <w:bookmarkEnd w:id="488"/>
      <w:bookmarkEnd w:id="4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3CAC98DF"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2095739F" w14:textId="0B1DAB4E" w:rsidR="002E60CB" w:rsidRDefault="00753389" w:rsidP="00753389">
      <w:pPr>
        <w:pStyle w:val="Caption"/>
        <w:spacing w:before="120"/>
      </w:pPr>
      <w:bookmarkStart w:id="490" w:name="_Toc3566447"/>
      <w:bookmarkStart w:id="491" w:name="_Toc34747450"/>
      <w:bookmarkStart w:id="492" w:name="_Toc38903151"/>
      <w:r>
        <w:t xml:space="preserve">Table </w:t>
      </w:r>
      <w:r w:rsidR="00ED469A">
        <w:fldChar w:fldCharType="begin"/>
      </w:r>
      <w:r w:rsidR="00ED469A">
        <w:instrText xml:space="preserve"> SEQ Table \* ARABIC </w:instrText>
      </w:r>
      <w:r w:rsidR="00ED469A">
        <w:fldChar w:fldCharType="separate"/>
      </w:r>
      <w:r w:rsidR="00442EDE">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0"/>
      <w:bookmarkEnd w:id="491"/>
      <w:bookmarkEnd w:id="4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82285B5" w:rsidR="002E60CB" w:rsidRDefault="002E60CB" w:rsidP="004B2578">
      <w:pPr>
        <w:pStyle w:val="Caption"/>
        <w:spacing w:before="120"/>
        <w:rPr>
          <w:rFonts w:ascii="Courier New" w:hAnsi="Courier New" w:cs="Courier New"/>
          <w:bCs w:val="0"/>
          <w:i/>
          <w:sz w:val="18"/>
          <w:szCs w:val="18"/>
        </w:rPr>
      </w:pPr>
      <w:bookmarkStart w:id="493" w:name="_Toc3566448"/>
      <w:bookmarkStart w:id="494" w:name="_Toc34747451"/>
      <w:bookmarkStart w:id="495" w:name="_Toc38903152"/>
      <w:r>
        <w:t xml:space="preserve">Table </w:t>
      </w:r>
      <w:r w:rsidR="00ED469A">
        <w:fldChar w:fldCharType="begin"/>
      </w:r>
      <w:r w:rsidR="00ED469A">
        <w:instrText xml:space="preserve"> SEQ Table \* ARABIC </w:instrText>
      </w:r>
      <w:r w:rsidR="00ED469A">
        <w:fldChar w:fldCharType="separate"/>
      </w:r>
      <w:r w:rsidR="00442EDE">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3"/>
      <w:bookmarkEnd w:id="494"/>
      <w:bookmarkEnd w:id="4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496" w:name="_Toc3557088"/>
      <w:bookmarkStart w:id="497" w:name="_Toc34747339"/>
      <w:bookmarkStart w:id="498" w:name="_Toc38903036"/>
      <w:r>
        <w:t xml:space="preserve">Figure </w:t>
      </w:r>
      <w:r w:rsidR="00406B64">
        <w:fldChar w:fldCharType="begin"/>
      </w:r>
      <w:r w:rsidR="00406B64">
        <w:instrText xml:space="preserve"> SEQ Figure \* ARABIC </w:instrText>
      </w:r>
      <w:r w:rsidR="00406B64">
        <w:fldChar w:fldCharType="separate"/>
      </w:r>
      <w:r w:rsidR="00442EDE">
        <w:rPr>
          <w:noProof/>
        </w:rPr>
        <w:t>9</w:t>
      </w:r>
      <w:r w:rsidR="00406B64">
        <w:fldChar w:fldCharType="end"/>
      </w:r>
      <w:r>
        <w:t>: Rivet head types</w:t>
      </w:r>
      <w:bookmarkEnd w:id="496"/>
      <w:bookmarkEnd w:id="497"/>
      <w:bookmarkEnd w:id="498"/>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442ED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ACB8722" w:rsidR="002E60CB" w:rsidRDefault="002E60CB" w:rsidP="00420351">
      <w:pPr>
        <w:pStyle w:val="Caption"/>
        <w:keepNext/>
        <w:keepLines/>
        <w:spacing w:before="120"/>
      </w:pPr>
      <w:bookmarkStart w:id="499" w:name="_Toc3566449"/>
      <w:bookmarkStart w:id="500" w:name="_Toc34747452"/>
      <w:bookmarkStart w:id="501" w:name="_Toc38903153"/>
      <w:r>
        <w:t xml:space="preserve">Table </w:t>
      </w:r>
      <w:r w:rsidR="00ED469A">
        <w:fldChar w:fldCharType="begin"/>
      </w:r>
      <w:r w:rsidR="00ED469A">
        <w:instrText xml:space="preserve"> SEQ Table \* ARABIC </w:instrText>
      </w:r>
      <w:r w:rsidR="00ED469A">
        <w:fldChar w:fldCharType="separate"/>
      </w:r>
      <w:r w:rsidR="00442EDE">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9"/>
      <w:bookmarkEnd w:id="500"/>
      <w:bookmarkEnd w:id="5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2" w:name="_Toc428279367"/>
      <w:bookmarkStart w:id="503" w:name="_Toc428456104"/>
      <w:bookmarkStart w:id="504" w:name="_Toc428537067"/>
      <w:bookmarkStart w:id="505" w:name="_Toc428969386"/>
      <w:bookmarkStart w:id="506" w:name="_Toc429052777"/>
      <w:bookmarkStart w:id="507" w:name="_Toc413359586"/>
      <w:bookmarkStart w:id="508" w:name="_Toc3556978"/>
      <w:bookmarkStart w:id="509" w:name="_Toc34747228"/>
      <w:bookmarkStart w:id="510" w:name="_Toc38902922"/>
      <w:bookmarkEnd w:id="502"/>
      <w:bookmarkEnd w:id="503"/>
      <w:bookmarkEnd w:id="504"/>
      <w:bookmarkEnd w:id="505"/>
      <w:bookmarkEnd w:id="506"/>
      <w:r>
        <w:t>Blind</w:t>
      </w:r>
      <w:r w:rsidRPr="00942FED">
        <w:t xml:space="preserve"> Rivets</w:t>
      </w:r>
      <w:bookmarkEnd w:id="507"/>
      <w:bookmarkEnd w:id="508"/>
      <w:bookmarkEnd w:id="509"/>
      <w:bookmarkEnd w:id="5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DE563D7" w:rsidR="007A42B3" w:rsidRDefault="00753389" w:rsidP="00753389">
      <w:pPr>
        <w:pStyle w:val="Caption"/>
        <w:spacing w:before="120"/>
      </w:pPr>
      <w:bookmarkStart w:id="511" w:name="_Toc3566450"/>
      <w:bookmarkStart w:id="512" w:name="_Toc34747453"/>
      <w:bookmarkStart w:id="513" w:name="_Toc38903154"/>
      <w:r>
        <w:t xml:space="preserve">Table </w:t>
      </w:r>
      <w:r w:rsidR="00ED469A">
        <w:fldChar w:fldCharType="begin"/>
      </w:r>
      <w:r w:rsidR="00ED469A">
        <w:instrText xml:space="preserve"> SEQ Table \* ARABIC </w:instrText>
      </w:r>
      <w:r w:rsidR="00ED469A">
        <w:fldChar w:fldCharType="separate"/>
      </w:r>
      <w:r w:rsidR="00442EDE">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1"/>
      <w:bookmarkEnd w:id="512"/>
      <w:bookmarkEnd w:id="513"/>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514" w:name="_Toc3557089"/>
      <w:bookmarkStart w:id="515" w:name="_Toc34747340"/>
      <w:bookmarkStart w:id="516" w:name="_Toc38903037"/>
      <w:r>
        <w:t xml:space="preserve">Figure </w:t>
      </w:r>
      <w:r w:rsidR="00406B64">
        <w:fldChar w:fldCharType="begin"/>
      </w:r>
      <w:r w:rsidR="00406B64">
        <w:instrText xml:space="preserve"> SEQ Figure \* ARABIC </w:instrText>
      </w:r>
      <w:r w:rsidR="00406B64">
        <w:fldChar w:fldCharType="separate"/>
      </w:r>
      <w:r w:rsidR="00442ED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4"/>
      <w:bookmarkEnd w:id="515"/>
      <w:bookmarkEnd w:id="5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517" w:name="_Toc3557090"/>
      <w:bookmarkStart w:id="518" w:name="_Toc34747341"/>
      <w:bookmarkStart w:id="519" w:name="_Toc38903038"/>
      <w:r>
        <w:t xml:space="preserve">Figure </w:t>
      </w:r>
      <w:r w:rsidR="00406B64">
        <w:fldChar w:fldCharType="begin"/>
      </w:r>
      <w:r w:rsidR="00406B64">
        <w:instrText xml:space="preserve"> SEQ Figure \* ARABIC </w:instrText>
      </w:r>
      <w:r w:rsidR="00406B64">
        <w:fldChar w:fldCharType="separate"/>
      </w:r>
      <w:r w:rsidR="00442EDE">
        <w:rPr>
          <w:noProof/>
        </w:rPr>
        <w:t>11</w:t>
      </w:r>
      <w:r w:rsidR="00406B64">
        <w:fldChar w:fldCharType="end"/>
      </w:r>
      <w:r>
        <w:t xml:space="preserve">: </w:t>
      </w:r>
      <w:r w:rsidR="00812432">
        <w:t>Thick and Thin Assembling</w:t>
      </w:r>
      <w:bookmarkEnd w:id="517"/>
      <w:bookmarkEnd w:id="518"/>
      <w:bookmarkEnd w:id="51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520" w:name="_Toc3557091"/>
      <w:bookmarkStart w:id="521" w:name="_Toc34747342"/>
      <w:bookmarkStart w:id="522" w:name="_Toc38903039"/>
      <w:r>
        <w:t xml:space="preserve">Figure </w:t>
      </w:r>
      <w:r w:rsidR="00406B64">
        <w:fldChar w:fldCharType="begin"/>
      </w:r>
      <w:r w:rsidR="00406B64">
        <w:instrText xml:space="preserve"> SEQ Figure \* ARABIC </w:instrText>
      </w:r>
      <w:r w:rsidR="00406B64">
        <w:fldChar w:fldCharType="separate"/>
      </w:r>
      <w:r w:rsidR="00442EDE">
        <w:rPr>
          <w:noProof/>
        </w:rPr>
        <w:t>12</w:t>
      </w:r>
      <w:r w:rsidR="00406B64">
        <w:fldChar w:fldCharType="end"/>
      </w:r>
      <w:r>
        <w:t>: Fastening Soft and Hard</w:t>
      </w:r>
      <w:bookmarkEnd w:id="520"/>
      <w:bookmarkEnd w:id="521"/>
      <w:bookmarkEnd w:id="5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3" w:name="_Toc428279369"/>
      <w:bookmarkStart w:id="524" w:name="_Toc428965611"/>
      <w:bookmarkEnd w:id="523"/>
      <w:bookmarkEnd w:id="524"/>
      <w:r w:rsidRPr="0062157E">
        <w:rPr>
          <w:sz w:val="18"/>
          <w:lang w:eastAsia="x-none"/>
        </w:rPr>
        <w:t>For further information about the Blind rivets you can check the following document:</w:t>
      </w:r>
    </w:p>
    <w:p w14:paraId="0B76B1D6" w14:textId="24A8E4F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5" w:name="_Toc428279370"/>
    <w:bookmarkStart w:id="526" w:name="_Toc428456106"/>
    <w:bookmarkStart w:id="527" w:name="_Toc428537069"/>
    <w:bookmarkStart w:id="528" w:name="_Toc428969388"/>
    <w:bookmarkStart w:id="529" w:name="_Toc429052779"/>
    <w:bookmarkStart w:id="530" w:name="_Toc413359587"/>
    <w:bookmarkEnd w:id="525"/>
    <w:bookmarkEnd w:id="526"/>
    <w:bookmarkEnd w:id="527"/>
    <w:bookmarkEnd w:id="528"/>
    <w:bookmarkEnd w:id="529"/>
    <w:p w14:paraId="6391282C" w14:textId="77777777" w:rsidR="002E60CB" w:rsidRPr="00942FED" w:rsidRDefault="00DB0669" w:rsidP="00327322">
      <w:pPr>
        <w:pStyle w:val="Heading3"/>
      </w:pPr>
      <w:r>
        <w:rPr>
          <w:b w:val="0"/>
          <w:bCs w:val="0"/>
          <w:sz w:val="18"/>
          <w:szCs w:val="24"/>
        </w:rPr>
        <w:lastRenderedPageBreak/>
        <w:fldChar w:fldCharType="end"/>
      </w:r>
      <w:bookmarkStart w:id="531" w:name="_Toc3556979"/>
      <w:bookmarkStart w:id="532" w:name="_Toc34747229"/>
      <w:bookmarkStart w:id="533" w:name="_Toc38902923"/>
      <w:r w:rsidR="002E60CB" w:rsidRPr="00942FED">
        <w:t>Self</w:t>
      </w:r>
      <w:r w:rsidR="000306B0">
        <w:t>-</w:t>
      </w:r>
      <w:r w:rsidR="002E60CB" w:rsidRPr="00942FED">
        <w:t>Piercing Rivets</w:t>
      </w:r>
      <w:bookmarkEnd w:id="530"/>
      <w:bookmarkEnd w:id="531"/>
      <w:bookmarkEnd w:id="532"/>
      <w:bookmarkEnd w:id="53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534" w:name="_Toc413359629"/>
      <w:bookmarkStart w:id="535" w:name="_Toc3557092"/>
      <w:bookmarkStart w:id="536" w:name="_Toc34747343"/>
      <w:bookmarkStart w:id="537" w:name="_Toc38903040"/>
      <w:r>
        <w:t xml:space="preserve">Figure </w:t>
      </w:r>
      <w:r w:rsidR="00406B64">
        <w:fldChar w:fldCharType="begin"/>
      </w:r>
      <w:r w:rsidR="00406B64">
        <w:instrText xml:space="preserve"> SEQ Figure \* ARABIC </w:instrText>
      </w:r>
      <w:r w:rsidR="00406B64">
        <w:fldChar w:fldCharType="separate"/>
      </w:r>
      <w:r w:rsidR="00442EDE">
        <w:rPr>
          <w:noProof/>
        </w:rPr>
        <w:t>13</w:t>
      </w:r>
      <w:r w:rsidR="00406B64">
        <w:fldChar w:fldCharType="end"/>
      </w:r>
      <w:r>
        <w:t>: Cross Section of a Self</w:t>
      </w:r>
      <w:r w:rsidR="00920523">
        <w:t>-</w:t>
      </w:r>
      <w:r>
        <w:t>Piercing Rivet</w:t>
      </w:r>
      <w:bookmarkEnd w:id="534"/>
      <w:bookmarkEnd w:id="535"/>
      <w:bookmarkEnd w:id="536"/>
      <w:bookmarkEnd w:id="537"/>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B3D767" w:rsidR="00C52145" w:rsidRPr="00C52145" w:rsidRDefault="00C52145" w:rsidP="00C52145">
      <w:pPr>
        <w:pStyle w:val="Caption"/>
      </w:pPr>
      <w:bookmarkStart w:id="538" w:name="_Toc3557093"/>
      <w:bookmarkStart w:id="539" w:name="_Toc34747344"/>
      <w:bookmarkStart w:id="540" w:name="_Toc38903041"/>
      <w:r>
        <w:t xml:space="preserve">Figure </w:t>
      </w:r>
      <w:r>
        <w:fldChar w:fldCharType="begin"/>
      </w:r>
      <w:r>
        <w:instrText xml:space="preserve"> SEQ Figure \* ARABIC </w:instrText>
      </w:r>
      <w:r>
        <w:fldChar w:fldCharType="separate"/>
      </w:r>
      <w:r w:rsidR="00442EDE">
        <w:rPr>
          <w:noProof/>
        </w:rPr>
        <w:t>14</w:t>
      </w:r>
      <w:r>
        <w:fldChar w:fldCharType="end"/>
      </w:r>
      <w:r>
        <w:t>: S</w:t>
      </w:r>
      <w:r>
        <w:rPr>
          <w:rFonts w:ascii="Arial" w:hAnsi="Arial" w:cs="Arial"/>
          <w:color w:val="222222"/>
          <w:shd w:val="clear" w:color="auto" w:fill="FFFFFF"/>
        </w:rPr>
        <w:t>elf-piercing rivet setting apparatus</w:t>
      </w:r>
      <w:bookmarkEnd w:id="538"/>
      <w:bookmarkEnd w:id="539"/>
      <w:bookmarkEnd w:id="54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9CDB124" w:rsidR="002E60CB" w:rsidRDefault="002E60CB" w:rsidP="004B2578">
      <w:pPr>
        <w:pStyle w:val="Caption"/>
        <w:spacing w:before="120"/>
      </w:pPr>
      <w:bookmarkStart w:id="541" w:name="_Toc3566451"/>
      <w:bookmarkStart w:id="542" w:name="_Toc34747454"/>
      <w:bookmarkStart w:id="543" w:name="_Toc38903155"/>
      <w:r>
        <w:t xml:space="preserve">Table </w:t>
      </w:r>
      <w:r w:rsidR="00ED469A">
        <w:fldChar w:fldCharType="begin"/>
      </w:r>
      <w:r w:rsidR="00ED469A">
        <w:instrText xml:space="preserve"> SEQ Table \* ARABIC </w:instrText>
      </w:r>
      <w:r w:rsidR="00ED469A">
        <w:fldChar w:fldCharType="separate"/>
      </w:r>
      <w:r w:rsidR="00442EDE">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1"/>
      <w:bookmarkEnd w:id="542"/>
      <w:bookmarkEnd w:id="54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4" w:name="_Toc428456108"/>
      <w:bookmarkStart w:id="545" w:name="_Toc428537071"/>
      <w:bookmarkStart w:id="546" w:name="_Toc428969390"/>
      <w:bookmarkStart w:id="547" w:name="_Toc429052781"/>
      <w:bookmarkStart w:id="548" w:name="_Toc428279372"/>
      <w:bookmarkStart w:id="549" w:name="_Toc428456109"/>
      <w:bookmarkStart w:id="550" w:name="_Toc428537072"/>
      <w:bookmarkStart w:id="551" w:name="_Toc428969391"/>
      <w:bookmarkStart w:id="552" w:name="_Toc429052782"/>
      <w:bookmarkStart w:id="553" w:name="_Toc428279374"/>
      <w:bookmarkStart w:id="554" w:name="_Toc428456111"/>
      <w:bookmarkStart w:id="555" w:name="_Toc428537074"/>
      <w:bookmarkStart w:id="556" w:name="_Toc428969393"/>
      <w:bookmarkStart w:id="557" w:name="_Toc429052784"/>
      <w:bookmarkStart w:id="558" w:name="_Toc428279378"/>
      <w:bookmarkStart w:id="559" w:name="_Toc428456115"/>
      <w:bookmarkStart w:id="560" w:name="_Toc428537078"/>
      <w:bookmarkStart w:id="561" w:name="_Toc428969397"/>
      <w:bookmarkStart w:id="562" w:name="_Toc429052788"/>
      <w:bookmarkStart w:id="563" w:name="_Toc428279380"/>
      <w:bookmarkStart w:id="564" w:name="_Toc428456117"/>
      <w:bookmarkStart w:id="565" w:name="_Toc428537080"/>
      <w:bookmarkStart w:id="566" w:name="_Toc428969399"/>
      <w:bookmarkStart w:id="567" w:name="_Toc429052790"/>
      <w:bookmarkStart w:id="568" w:name="_Toc428279387"/>
      <w:bookmarkStart w:id="569" w:name="_Toc428456124"/>
      <w:bookmarkStart w:id="570" w:name="_Toc428537087"/>
      <w:bookmarkStart w:id="571" w:name="_Toc428969406"/>
      <w:bookmarkStart w:id="572" w:name="_Toc429052797"/>
      <w:bookmarkStart w:id="573" w:name="_Toc428279388"/>
      <w:bookmarkStart w:id="574" w:name="_Toc428456125"/>
      <w:bookmarkStart w:id="575" w:name="_Toc428537088"/>
      <w:bookmarkStart w:id="576" w:name="_Toc428969407"/>
      <w:bookmarkStart w:id="577" w:name="_Toc429052798"/>
      <w:bookmarkStart w:id="578" w:name="_Toc428279389"/>
      <w:bookmarkStart w:id="579" w:name="_Toc428456126"/>
      <w:bookmarkStart w:id="580" w:name="_Toc428537089"/>
      <w:bookmarkStart w:id="581" w:name="_Toc428969408"/>
      <w:bookmarkStart w:id="582" w:name="_Toc429052799"/>
      <w:bookmarkStart w:id="583" w:name="_Toc413359588"/>
      <w:bookmarkStart w:id="584" w:name="_Toc3556980"/>
      <w:bookmarkStart w:id="585" w:name="_Toc34747230"/>
      <w:bookmarkStart w:id="586" w:name="_Toc38902924"/>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t>S</w:t>
      </w:r>
      <w:r w:rsidR="002E60CB">
        <w:t>olid</w:t>
      </w:r>
      <w:r w:rsidR="002E60CB" w:rsidRPr="00942FED">
        <w:t xml:space="preserve"> Rivets</w:t>
      </w:r>
      <w:bookmarkEnd w:id="583"/>
      <w:bookmarkEnd w:id="584"/>
      <w:bookmarkEnd w:id="585"/>
      <w:bookmarkEnd w:id="58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3B1D49FD" w:rsidR="00E625EF" w:rsidRDefault="00E625EF" w:rsidP="00E625EF">
      <w:pPr>
        <w:pStyle w:val="Caption"/>
        <w:spacing w:before="120"/>
        <w:rPr>
          <w:rFonts w:cs="Calibri"/>
          <w:sz w:val="18"/>
          <w:szCs w:val="22"/>
          <w:lang w:eastAsia="en-GB"/>
        </w:rPr>
      </w:pPr>
      <w:bookmarkStart w:id="587" w:name="_Toc3566452"/>
      <w:bookmarkStart w:id="588" w:name="_Toc34747455"/>
      <w:bookmarkStart w:id="589" w:name="_Toc38903156"/>
      <w:r>
        <w:t xml:space="preserve">Table </w:t>
      </w:r>
      <w:r w:rsidR="00ED469A">
        <w:fldChar w:fldCharType="begin"/>
      </w:r>
      <w:r w:rsidR="00ED469A">
        <w:instrText xml:space="preserve"> SEQ Table \* ARABIC </w:instrText>
      </w:r>
      <w:r w:rsidR="00ED469A">
        <w:fldChar w:fldCharType="separate"/>
      </w:r>
      <w:r w:rsidR="00442EDE">
        <w:rPr>
          <w:noProof/>
        </w:rPr>
        <w:t>45</w:t>
      </w:r>
      <w:r w:rsidR="00ED469A">
        <w:fldChar w:fldCharType="end"/>
      </w:r>
      <w:r>
        <w:t>: Pictures of all Solid Rivets</w:t>
      </w:r>
      <w:bookmarkEnd w:id="587"/>
      <w:bookmarkEnd w:id="588"/>
      <w:bookmarkEnd w:id="5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590" w:name="_Ref3565285"/>
      <w:bookmarkStart w:id="591" w:name="_Toc3557094"/>
      <w:bookmarkStart w:id="592" w:name="_Toc34747345"/>
      <w:bookmarkStart w:id="593" w:name="_Toc38903042"/>
      <w:r>
        <w:t xml:space="preserve">Figure </w:t>
      </w:r>
      <w:r w:rsidR="00406B64">
        <w:fldChar w:fldCharType="begin"/>
      </w:r>
      <w:r w:rsidR="00406B64">
        <w:instrText xml:space="preserve"> SEQ Figure \* ARABIC </w:instrText>
      </w:r>
      <w:r w:rsidR="00406B64">
        <w:fldChar w:fldCharType="separate"/>
      </w:r>
      <w:r w:rsidR="00442EDE">
        <w:rPr>
          <w:noProof/>
        </w:rPr>
        <w:t>15</w:t>
      </w:r>
      <w:r w:rsidR="00406B64">
        <w:fldChar w:fldCharType="end"/>
      </w:r>
      <w:bookmarkEnd w:id="590"/>
      <w:r>
        <w:t>: Dimensions of Solid Rivets</w:t>
      </w:r>
      <w:bookmarkEnd w:id="591"/>
      <w:bookmarkEnd w:id="592"/>
      <w:bookmarkEnd w:id="59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4"/>
            <w:r>
              <w:rPr>
                <w:sz w:val="20"/>
                <w:szCs w:val="20"/>
              </w:rPr>
              <w:t xml:space="preserve">max_grip </w:t>
            </w:r>
            <w:r>
              <w:rPr>
                <w:rFonts w:cs="Calibri"/>
                <w:sz w:val="20"/>
                <w:szCs w:val="20"/>
              </w:rPr>
              <w:t>≥</w:t>
            </w:r>
            <w:r>
              <w:rPr>
                <w:sz w:val="20"/>
                <w:szCs w:val="20"/>
              </w:rPr>
              <w:t xml:space="preserve"> min_grip</w:t>
            </w:r>
            <w:commentRangeStart w:id="595"/>
            <w:commentRangeEnd w:id="595"/>
            <w:r w:rsidR="00B14B2C">
              <w:rPr>
                <w:rStyle w:val="CommentReference"/>
                <w:lang w:eastAsia="x-none"/>
              </w:rPr>
              <w:commentReference w:id="595"/>
            </w:r>
            <w:commentRangeEnd w:id="594"/>
            <w:r w:rsidR="00F1371D">
              <w:rPr>
                <w:rStyle w:val="CommentReference"/>
                <w:lang w:eastAsia="x-none"/>
              </w:rPr>
              <w:commentReference w:id="5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BF24148" w:rsidR="00DE1471" w:rsidRDefault="005B1B92" w:rsidP="00E55EE7">
      <w:pPr>
        <w:pStyle w:val="Caption"/>
        <w:spacing w:before="120"/>
        <w:rPr>
          <w:rFonts w:cs="Calibri"/>
          <w:sz w:val="18"/>
          <w:szCs w:val="22"/>
          <w:lang w:eastAsia="en-GB"/>
        </w:rPr>
      </w:pPr>
      <w:bookmarkStart w:id="596" w:name="_Toc3566453"/>
      <w:bookmarkStart w:id="597" w:name="_Toc34747456"/>
      <w:bookmarkStart w:id="598" w:name="_Toc38903157"/>
      <w:r>
        <w:t xml:space="preserve">Table </w:t>
      </w:r>
      <w:r w:rsidR="00ED469A">
        <w:fldChar w:fldCharType="begin"/>
      </w:r>
      <w:r w:rsidR="00ED469A">
        <w:instrText xml:space="preserve"> SEQ Table \* ARABIC </w:instrText>
      </w:r>
      <w:r w:rsidR="00ED469A">
        <w:fldChar w:fldCharType="separate"/>
      </w:r>
      <w:r w:rsidR="00442EDE">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6"/>
      <w:bookmarkEnd w:id="597"/>
      <w:bookmarkEnd w:id="5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599" w:name="_Toc3557095"/>
      <w:bookmarkStart w:id="600" w:name="_Toc34747346"/>
      <w:bookmarkStart w:id="601" w:name="_Toc38903043"/>
      <w:r>
        <w:t xml:space="preserve">Figure </w:t>
      </w:r>
      <w:r w:rsidR="00406B64">
        <w:fldChar w:fldCharType="begin"/>
      </w:r>
      <w:r w:rsidR="00406B64">
        <w:instrText xml:space="preserve"> SEQ Figure \* ARABIC </w:instrText>
      </w:r>
      <w:r w:rsidR="00406B64">
        <w:fldChar w:fldCharType="separate"/>
      </w:r>
      <w:r w:rsidR="00442EDE">
        <w:rPr>
          <w:noProof/>
        </w:rPr>
        <w:t>16</w:t>
      </w:r>
      <w:r w:rsidR="00406B64">
        <w:fldChar w:fldCharType="end"/>
      </w:r>
      <w:r>
        <w:t>: Clinch allowance of solid rivet</w:t>
      </w:r>
      <w:bookmarkEnd w:id="599"/>
      <w:bookmarkEnd w:id="600"/>
      <w:bookmarkEnd w:id="60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2" w:name="_Toc428279391"/>
      <w:bookmarkStart w:id="603" w:name="_Toc428456128"/>
      <w:bookmarkStart w:id="604" w:name="_Toc428537091"/>
      <w:bookmarkStart w:id="605" w:name="_Toc428969410"/>
      <w:bookmarkStart w:id="606" w:name="_Toc429052801"/>
      <w:bookmarkStart w:id="607" w:name="_Toc413359589"/>
      <w:bookmarkStart w:id="608" w:name="_Toc3556981"/>
      <w:bookmarkStart w:id="609" w:name="_Toc34747231"/>
      <w:bookmarkStart w:id="610" w:name="_Toc38902925"/>
      <w:bookmarkEnd w:id="602"/>
      <w:bookmarkEnd w:id="603"/>
      <w:bookmarkEnd w:id="604"/>
      <w:bookmarkEnd w:id="605"/>
      <w:bookmarkEnd w:id="606"/>
      <w:r w:rsidRPr="00F90632">
        <w:lastRenderedPageBreak/>
        <w:t>Swop Rivets</w:t>
      </w:r>
      <w:bookmarkEnd w:id="607"/>
      <w:bookmarkEnd w:id="608"/>
      <w:bookmarkEnd w:id="609"/>
      <w:bookmarkEnd w:id="61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611" w:name="_Toc3557096"/>
      <w:bookmarkStart w:id="612" w:name="_Toc34747347"/>
      <w:bookmarkStart w:id="613" w:name="_Toc38903044"/>
      <w:r>
        <w:t xml:space="preserve">Figure </w:t>
      </w:r>
      <w:r w:rsidR="00406B64">
        <w:fldChar w:fldCharType="begin"/>
      </w:r>
      <w:r w:rsidR="00406B64">
        <w:instrText xml:space="preserve"> SEQ Figure \* ARABIC </w:instrText>
      </w:r>
      <w:r w:rsidR="00406B64">
        <w:fldChar w:fldCharType="separate"/>
      </w:r>
      <w:r w:rsidR="00442EDE">
        <w:rPr>
          <w:noProof/>
        </w:rPr>
        <w:t>17</w:t>
      </w:r>
      <w:r w:rsidR="00406B64">
        <w:fldChar w:fldCharType="end"/>
      </w:r>
      <w:r>
        <w:t>: Cross section of a SWOP Rivet</w:t>
      </w:r>
      <w:bookmarkEnd w:id="611"/>
      <w:bookmarkEnd w:id="612"/>
      <w:bookmarkEnd w:id="6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263B902" w:rsidR="00FC1F60" w:rsidRDefault="00F90632" w:rsidP="00F90632">
      <w:pPr>
        <w:pStyle w:val="Caption"/>
        <w:spacing w:before="120"/>
      </w:pPr>
      <w:bookmarkStart w:id="614" w:name="_Toc3566454"/>
      <w:bookmarkStart w:id="615" w:name="_Toc34747457"/>
      <w:bookmarkStart w:id="616" w:name="_Toc38903158"/>
      <w:r>
        <w:t xml:space="preserve">Table </w:t>
      </w:r>
      <w:r w:rsidR="00ED469A">
        <w:fldChar w:fldCharType="begin"/>
      </w:r>
      <w:r w:rsidR="00ED469A">
        <w:instrText xml:space="preserve"> SEQ Table \* ARABIC </w:instrText>
      </w:r>
      <w:r w:rsidR="00ED469A">
        <w:fldChar w:fldCharType="separate"/>
      </w:r>
      <w:r w:rsidR="00442EDE">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4"/>
      <w:bookmarkEnd w:id="615"/>
      <w:bookmarkEnd w:id="6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8C05788"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42ED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42EDE" w:rsidRPr="007055D9">
        <w:t xml:space="preserve">Spot </w:t>
      </w:r>
      <w:r w:rsidR="00442EDE">
        <w:t>W</w:t>
      </w:r>
      <w:r w:rsidR="00442EDE" w:rsidRPr="007055D9">
        <w:t>elds</w:t>
      </w:r>
      <w:r w:rsidR="00A32748">
        <w:rPr>
          <w:lang w:val="en-US"/>
        </w:rPr>
        <w:fldChar w:fldCharType="end"/>
      </w:r>
      <w:r>
        <w:rPr>
          <w:lang w:val="en-US"/>
        </w:rPr>
        <w:t>.</w:t>
      </w:r>
    </w:p>
    <w:p w14:paraId="01D64ED7" w14:textId="085ED1C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42ED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42EDE" w:rsidRPr="007055D9">
        <w:t xml:space="preserve">Spot </w:t>
      </w:r>
      <w:r w:rsidR="00442EDE">
        <w:t>W</w:t>
      </w:r>
      <w:r w:rsidR="00442ED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17" w:name="_Toc38902926"/>
      <w:r>
        <w:t>Clinch Rivet Studs</w:t>
      </w:r>
      <w:bookmarkEnd w:id="6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0DE59F3" w:rsidR="000B382F" w:rsidRDefault="000B382F" w:rsidP="000B382F">
      <w:pPr>
        <w:pStyle w:val="Caption"/>
      </w:pPr>
      <w:bookmarkStart w:id="618" w:name="_Toc38903045"/>
      <w:r>
        <w:t xml:space="preserve">Figure </w:t>
      </w:r>
      <w:r>
        <w:fldChar w:fldCharType="begin"/>
      </w:r>
      <w:r>
        <w:instrText xml:space="preserve"> SEQ Figure \* ARABIC </w:instrText>
      </w:r>
      <w:r>
        <w:fldChar w:fldCharType="separate"/>
      </w:r>
      <w:r w:rsidR="00442EDE">
        <w:rPr>
          <w:noProof/>
        </w:rPr>
        <w:t>18</w:t>
      </w:r>
      <w:r>
        <w:fldChar w:fldCharType="end"/>
      </w:r>
      <w:r>
        <w:t xml:space="preserve"> Clinchnietbolzen types</w:t>
      </w:r>
      <w:bookmarkEnd w:id="618"/>
    </w:p>
    <w:p w14:paraId="00463B02" w14:textId="7E87B820"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115541D" w:rsidR="000B382F" w:rsidRPr="0047200E" w:rsidRDefault="000B382F" w:rsidP="000B382F">
      <w:pPr>
        <w:pStyle w:val="Caption"/>
      </w:pPr>
      <w:bookmarkStart w:id="619" w:name="_Toc38903046"/>
      <w:r>
        <w:t xml:space="preserve">Figure </w:t>
      </w:r>
      <w:r>
        <w:fldChar w:fldCharType="begin"/>
      </w:r>
      <w:r>
        <w:instrText xml:space="preserve"> SEQ Figure \* ARABIC </w:instrText>
      </w:r>
      <w:r>
        <w:fldChar w:fldCharType="separate"/>
      </w:r>
      <w:r w:rsidR="00442EDE">
        <w:rPr>
          <w:noProof/>
        </w:rPr>
        <w:t>19</w:t>
      </w:r>
      <w:r>
        <w:fldChar w:fldCharType="end"/>
      </w:r>
      <w:r>
        <w:t xml:space="preserve"> Clinch Rivet Stud: Ball stud</w:t>
      </w:r>
      <w:bookmarkEnd w:id="6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36D7A09E" w:rsidR="000B382F" w:rsidRDefault="000B382F" w:rsidP="000B382F">
      <w:pPr>
        <w:pStyle w:val="Caption"/>
        <w:spacing w:before="120"/>
      </w:pPr>
      <w:bookmarkStart w:id="620" w:name="_Toc38903159"/>
      <w:r>
        <w:t xml:space="preserve">Table </w:t>
      </w:r>
      <w:r w:rsidR="00ED469A">
        <w:fldChar w:fldCharType="begin"/>
      </w:r>
      <w:r w:rsidR="00ED469A">
        <w:instrText xml:space="preserve"> SEQ Table \* ARABIC </w:instrText>
      </w:r>
      <w:r w:rsidR="00ED469A">
        <w:fldChar w:fldCharType="separate"/>
      </w:r>
      <w:r w:rsidR="00442EDE">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65525CB"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442EDE">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442EDE"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1" w:name="_Toc428456130"/>
      <w:bookmarkStart w:id="622" w:name="_Toc428537093"/>
      <w:bookmarkStart w:id="623" w:name="_Toc428969412"/>
      <w:bookmarkStart w:id="624" w:name="_Toc429052803"/>
      <w:bookmarkStart w:id="625" w:name="_Toc413359590"/>
      <w:bookmarkStart w:id="626" w:name="_Toc3556982"/>
      <w:bookmarkStart w:id="627" w:name="_Toc34747232"/>
      <w:bookmarkStart w:id="628" w:name="_Toc38902927"/>
      <w:bookmarkEnd w:id="621"/>
      <w:bookmarkEnd w:id="622"/>
      <w:bookmarkEnd w:id="623"/>
      <w:bookmarkEnd w:id="624"/>
      <w:r>
        <w:lastRenderedPageBreak/>
        <w:t xml:space="preserve">Threaded Connections: </w:t>
      </w:r>
      <w:r w:rsidRPr="00226A3F">
        <w:t>Bolts and Screws</w:t>
      </w:r>
      <w:bookmarkEnd w:id="625"/>
      <w:bookmarkEnd w:id="626"/>
      <w:bookmarkEnd w:id="627"/>
      <w:bookmarkEnd w:id="628"/>
    </w:p>
    <w:p w14:paraId="1A579FAB" w14:textId="77777777" w:rsidR="002E60CB" w:rsidRPr="00942FED" w:rsidRDefault="002E60CB" w:rsidP="00327322">
      <w:pPr>
        <w:pStyle w:val="Heading3"/>
      </w:pPr>
      <w:bookmarkStart w:id="629" w:name="_Toc413359591"/>
      <w:bookmarkStart w:id="630" w:name="_Toc3556983"/>
      <w:bookmarkStart w:id="631" w:name="_Toc34747233"/>
      <w:bookmarkStart w:id="632" w:name="_Toc38902928"/>
      <w:r>
        <w:t>Introduction</w:t>
      </w:r>
      <w:bookmarkEnd w:id="629"/>
      <w:bookmarkEnd w:id="630"/>
      <w:bookmarkEnd w:id="631"/>
      <w:bookmarkEnd w:id="6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52F4FD0F"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633" w:name="_Toc413359630"/>
      <w:bookmarkStart w:id="634" w:name="_Toc3557097"/>
      <w:bookmarkStart w:id="635" w:name="_Toc34747348"/>
      <w:bookmarkStart w:id="636" w:name="_Toc38903047"/>
      <w:r>
        <w:t xml:space="preserve">Figure </w:t>
      </w:r>
      <w:r w:rsidR="00406B64">
        <w:fldChar w:fldCharType="begin"/>
      </w:r>
      <w:r w:rsidR="00406B64">
        <w:instrText xml:space="preserve"> SEQ Figure \* ARABIC </w:instrText>
      </w:r>
      <w:r w:rsidR="00406B64">
        <w:fldChar w:fldCharType="separate"/>
      </w:r>
      <w:r w:rsidR="00442EDE">
        <w:rPr>
          <w:noProof/>
        </w:rPr>
        <w:t>20</w:t>
      </w:r>
      <w:r w:rsidR="00406B64">
        <w:fldChar w:fldCharType="end"/>
      </w:r>
      <w:r>
        <w:t>:</w:t>
      </w:r>
      <w:r w:rsidR="002E60CB">
        <w:t xml:space="preserve"> Bolts and Screws</w:t>
      </w:r>
      <w:bookmarkEnd w:id="633"/>
      <w:bookmarkEnd w:id="634"/>
      <w:bookmarkEnd w:id="635"/>
      <w:bookmarkEnd w:id="6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D4D4F7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637" w:name="_Ref401160020"/>
      <w:bookmarkStart w:id="638" w:name="_Toc413359631"/>
      <w:bookmarkStart w:id="639" w:name="_Toc3557098"/>
      <w:bookmarkStart w:id="640" w:name="_Toc34747349"/>
      <w:bookmarkStart w:id="641" w:name="_Toc38903048"/>
      <w:r>
        <w:t xml:space="preserve">Figure </w:t>
      </w:r>
      <w:r w:rsidR="00406B64">
        <w:fldChar w:fldCharType="begin"/>
      </w:r>
      <w:r w:rsidR="00406B64">
        <w:instrText xml:space="preserve"> SEQ Figure \* ARABIC </w:instrText>
      </w:r>
      <w:r w:rsidR="00406B64">
        <w:fldChar w:fldCharType="separate"/>
      </w:r>
      <w:r w:rsidR="00442EDE">
        <w:rPr>
          <w:noProof/>
        </w:rPr>
        <w:t>21</w:t>
      </w:r>
      <w:r w:rsidR="00406B64">
        <w:fldChar w:fldCharType="end"/>
      </w:r>
      <w:bookmarkEnd w:id="637"/>
      <w:r>
        <w:t>: Different Screw Forms</w:t>
      </w:r>
      <w:bookmarkEnd w:id="638"/>
      <w:bookmarkEnd w:id="639"/>
      <w:bookmarkEnd w:id="640"/>
      <w:bookmarkEnd w:id="641"/>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642" w:name="_Ref401160136"/>
      <w:bookmarkStart w:id="643" w:name="_Toc413359632"/>
      <w:bookmarkStart w:id="644" w:name="_Ref428364733"/>
      <w:bookmarkStart w:id="645" w:name="_Ref428531136"/>
      <w:bookmarkStart w:id="646" w:name="_Toc3557099"/>
      <w:bookmarkStart w:id="647" w:name="_Toc34747350"/>
      <w:bookmarkStart w:id="648" w:name="_Toc38903049"/>
      <w:r>
        <w:t xml:space="preserve">Figure </w:t>
      </w:r>
      <w:r w:rsidR="00406B64">
        <w:fldChar w:fldCharType="begin"/>
      </w:r>
      <w:r w:rsidR="00406B64">
        <w:instrText xml:space="preserve"> SEQ Figure \* ARABIC </w:instrText>
      </w:r>
      <w:r w:rsidR="00406B64">
        <w:fldChar w:fldCharType="separate"/>
      </w:r>
      <w:r w:rsidR="00442EDE">
        <w:rPr>
          <w:noProof/>
        </w:rPr>
        <w:t>22</w:t>
      </w:r>
      <w:r w:rsidR="00406B64">
        <w:fldChar w:fldCharType="end"/>
      </w:r>
      <w:bookmarkEnd w:id="642"/>
      <w:r>
        <w:t xml:space="preserve">: </w:t>
      </w:r>
      <w:r w:rsidRPr="001B293E">
        <w:t xml:space="preserve">Definition of </w:t>
      </w:r>
      <w:r>
        <w:t>L</w:t>
      </w:r>
      <w:r w:rsidRPr="001B293E">
        <w:t xml:space="preserve">ength and </w:t>
      </w:r>
      <w:r>
        <w:t>H</w:t>
      </w:r>
      <w:r w:rsidRPr="001B293E">
        <w:t xml:space="preserve">ead </w:t>
      </w:r>
      <w:r>
        <w:t>S</w:t>
      </w:r>
      <w:r w:rsidRPr="001B293E">
        <w:t>izes</w:t>
      </w:r>
      <w:bookmarkEnd w:id="643"/>
      <w:bookmarkEnd w:id="644"/>
      <w:bookmarkEnd w:id="645"/>
      <w:bookmarkEnd w:id="646"/>
      <w:bookmarkEnd w:id="647"/>
      <w:bookmarkEnd w:id="6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649" w:name="_Ref413315993"/>
      <w:bookmarkStart w:id="650" w:name="_Toc413359633"/>
      <w:bookmarkStart w:id="651" w:name="_Toc3557100"/>
      <w:bookmarkStart w:id="652" w:name="_Toc34747351"/>
      <w:bookmarkStart w:id="653" w:name="_Toc38903050"/>
      <w:r w:rsidRPr="00F81409">
        <w:t xml:space="preserve">Figure </w:t>
      </w:r>
      <w:r w:rsidR="00406B64">
        <w:fldChar w:fldCharType="begin"/>
      </w:r>
      <w:r w:rsidR="00406B64">
        <w:instrText xml:space="preserve"> SEQ Figure \* ARABIC </w:instrText>
      </w:r>
      <w:r w:rsidR="00406B64">
        <w:fldChar w:fldCharType="separate"/>
      </w:r>
      <w:r w:rsidR="00442EDE">
        <w:rPr>
          <w:noProof/>
        </w:rPr>
        <w:t>23</w:t>
      </w:r>
      <w:r w:rsidR="00406B64">
        <w:fldChar w:fldCharType="end"/>
      </w:r>
      <w:bookmarkEnd w:id="649"/>
      <w:r w:rsidRPr="00F81409">
        <w:t>: Definition of lead</w:t>
      </w:r>
      <w:r>
        <w:t>,</w:t>
      </w:r>
      <w:r w:rsidRPr="00F81409">
        <w:t xml:space="preserve"> pitch and</w:t>
      </w:r>
      <w:r>
        <w:t xml:space="preserve"> starts</w:t>
      </w:r>
      <w:r w:rsidRPr="00F81409">
        <w:t xml:space="preserve"> of a thread.</w:t>
      </w:r>
      <w:bookmarkEnd w:id="650"/>
      <w:bookmarkEnd w:id="651"/>
      <w:bookmarkEnd w:id="652"/>
      <w:bookmarkEnd w:id="653"/>
      <w:r w:rsidRPr="00F81409">
        <w:t xml:space="preserve"> </w:t>
      </w:r>
    </w:p>
    <w:p w14:paraId="2E070E38" w14:textId="77777777" w:rsidR="00ED267C" w:rsidRPr="00942FED" w:rsidRDefault="00A947CD" w:rsidP="00327322">
      <w:pPr>
        <w:pStyle w:val="Heading3"/>
      </w:pPr>
      <w:bookmarkStart w:id="654" w:name="_Toc428279395"/>
      <w:bookmarkStart w:id="655" w:name="_Toc428456133"/>
      <w:bookmarkStart w:id="656" w:name="_Toc428537096"/>
      <w:bookmarkStart w:id="657" w:name="_Toc428969415"/>
      <w:bookmarkStart w:id="658" w:name="_Toc429052806"/>
      <w:bookmarkStart w:id="659" w:name="_Toc3556984"/>
      <w:bookmarkStart w:id="660" w:name="_Ref3566661"/>
      <w:bookmarkStart w:id="661" w:name="_Ref4272362"/>
      <w:bookmarkStart w:id="662" w:name="_Toc34747234"/>
      <w:bookmarkStart w:id="663" w:name="_Toc38902929"/>
      <w:bookmarkEnd w:id="654"/>
      <w:bookmarkEnd w:id="655"/>
      <w:bookmarkEnd w:id="656"/>
      <w:bookmarkEnd w:id="657"/>
      <w:bookmarkEnd w:id="658"/>
      <w:r w:rsidRPr="00A947CD">
        <w:t>Contacts and Friction</w:t>
      </w:r>
      <w:bookmarkEnd w:id="659"/>
      <w:bookmarkEnd w:id="660"/>
      <w:bookmarkEnd w:id="661"/>
      <w:bookmarkEnd w:id="662"/>
      <w:bookmarkEnd w:id="6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6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6A3E1FE8"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442EDE">
        <w:t>Contacts and F</w:t>
      </w:r>
      <w:r w:rsidR="00442EDE"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442EDE">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442EDE">
        <w:t>Local Contact</w:t>
      </w:r>
      <w:r w:rsidR="00442EDE" w:rsidRPr="0030552A">
        <w:t xml:space="preserve"> </w:t>
      </w:r>
      <w:r w:rsidR="00442EDE">
        <w:t>Properties</w:t>
      </w:r>
      <w:r w:rsidR="008A71D8">
        <w:rPr>
          <w:rFonts w:cs="Calibri"/>
          <w:szCs w:val="22"/>
          <w:lang w:eastAsia="en-GB"/>
        </w:rPr>
        <w:fldChar w:fldCharType="end"/>
      </w:r>
      <w:r>
        <w:rPr>
          <w:rFonts w:cs="Calibri"/>
          <w:szCs w:val="22"/>
          <w:lang w:eastAsia="en-GB"/>
        </w:rPr>
        <w:t>).</w:t>
      </w:r>
    </w:p>
    <w:p w14:paraId="330D553A" w14:textId="453230A7"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442EDE">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442EDE">
        <w:t xml:space="preserve">Definition </w:t>
      </w:r>
      <w:r w:rsidR="00442EDE" w:rsidRPr="00287A00">
        <w:rPr>
          <w:szCs w:val="30"/>
        </w:rPr>
        <w:t xml:space="preserve">of </w:t>
      </w:r>
      <w:r w:rsidR="00442EDE">
        <w:rPr>
          <w:szCs w:val="30"/>
        </w:rPr>
        <w:t>e</w:t>
      </w:r>
      <w:r w:rsidR="00442EDE" w:rsidRPr="00287A00">
        <w:rPr>
          <w:szCs w:val="30"/>
        </w:rPr>
        <w:t xml:space="preserve">lement </w:t>
      </w:r>
      <w:r w:rsidR="00442EDE" w:rsidRPr="00287A00">
        <w:rPr>
          <w:rFonts w:ascii="Courier New" w:hAnsi="Courier New" w:cs="Courier New"/>
          <w:i/>
          <w:szCs w:val="30"/>
        </w:rPr>
        <w:t>&lt;threaded_connection</w:t>
      </w:r>
      <w:r w:rsidR="00442EDE">
        <w:rPr>
          <w:rFonts w:ascii="Courier New" w:hAnsi="Courier New" w:cs="Courier New"/>
          <w:i/>
          <w:szCs w:val="30"/>
        </w:rPr>
        <w:t>/</w:t>
      </w:r>
      <w:r w:rsidR="00442EDE"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65" w:name="_Toc428279398"/>
      <w:bookmarkStart w:id="666" w:name="_Toc428456136"/>
      <w:bookmarkStart w:id="667" w:name="_Toc428537099"/>
      <w:bookmarkStart w:id="668" w:name="_Toc428969418"/>
      <w:bookmarkStart w:id="669" w:name="_Toc429052809"/>
      <w:bookmarkStart w:id="670" w:name="_Toc428279400"/>
      <w:bookmarkStart w:id="671" w:name="_Toc428456138"/>
      <w:bookmarkStart w:id="672" w:name="_Toc428537101"/>
      <w:bookmarkStart w:id="673" w:name="_Toc428969420"/>
      <w:bookmarkStart w:id="674" w:name="_Toc429052811"/>
      <w:bookmarkStart w:id="675" w:name="_Toc428279401"/>
      <w:bookmarkStart w:id="676" w:name="_Toc428456139"/>
      <w:bookmarkStart w:id="677" w:name="_Toc428537102"/>
      <w:bookmarkStart w:id="678" w:name="_Toc428969421"/>
      <w:bookmarkStart w:id="679" w:name="_Toc429052812"/>
      <w:bookmarkStart w:id="680" w:name="_Toc428279402"/>
      <w:bookmarkStart w:id="681" w:name="_Toc428456140"/>
      <w:bookmarkStart w:id="682" w:name="_Toc428537103"/>
      <w:bookmarkStart w:id="683" w:name="_Toc428969422"/>
      <w:bookmarkStart w:id="684" w:name="_Toc429052813"/>
      <w:bookmarkStart w:id="685" w:name="_Toc428279403"/>
      <w:bookmarkStart w:id="686" w:name="_Toc428456141"/>
      <w:bookmarkStart w:id="687" w:name="_Toc428537104"/>
      <w:bookmarkStart w:id="688" w:name="_Toc428969423"/>
      <w:bookmarkStart w:id="689" w:name="_Toc429052814"/>
      <w:bookmarkStart w:id="690" w:name="_Toc428279404"/>
      <w:bookmarkStart w:id="691" w:name="_Toc428456142"/>
      <w:bookmarkStart w:id="692" w:name="_Toc428537105"/>
      <w:bookmarkStart w:id="693" w:name="_Toc428969424"/>
      <w:bookmarkStart w:id="694" w:name="_Toc429052815"/>
      <w:bookmarkStart w:id="695" w:name="_Toc428279405"/>
      <w:bookmarkStart w:id="696" w:name="_Toc428456143"/>
      <w:bookmarkStart w:id="697" w:name="_Toc428537106"/>
      <w:bookmarkStart w:id="698" w:name="_Toc428969425"/>
      <w:bookmarkStart w:id="699" w:name="_Toc429052816"/>
      <w:bookmarkStart w:id="700" w:name="_Toc428279406"/>
      <w:bookmarkStart w:id="701" w:name="_Toc428456144"/>
      <w:bookmarkStart w:id="702" w:name="_Toc428537107"/>
      <w:bookmarkStart w:id="703" w:name="_Toc428969426"/>
      <w:bookmarkStart w:id="704" w:name="_Toc429052817"/>
      <w:bookmarkStart w:id="705" w:name="_Toc428279408"/>
      <w:bookmarkStart w:id="706" w:name="_Toc428456146"/>
      <w:bookmarkStart w:id="707" w:name="_Toc428537109"/>
      <w:bookmarkStart w:id="708" w:name="_Toc428969428"/>
      <w:bookmarkStart w:id="709" w:name="_Toc429052819"/>
      <w:bookmarkStart w:id="710" w:name="_Toc428279409"/>
      <w:bookmarkStart w:id="711" w:name="_Toc428456147"/>
      <w:bookmarkStart w:id="712" w:name="_Toc428537110"/>
      <w:bookmarkStart w:id="713" w:name="_Toc428969429"/>
      <w:bookmarkStart w:id="714" w:name="_Toc429052820"/>
      <w:bookmarkStart w:id="715" w:name="_Toc428279410"/>
      <w:bookmarkStart w:id="716" w:name="_Toc428456148"/>
      <w:bookmarkStart w:id="717" w:name="_Toc428537111"/>
      <w:bookmarkStart w:id="718" w:name="_Toc428969430"/>
      <w:bookmarkStart w:id="719" w:name="_Toc429052821"/>
      <w:bookmarkStart w:id="720" w:name="_Toc428279411"/>
      <w:bookmarkStart w:id="721" w:name="_Toc428456149"/>
      <w:bookmarkStart w:id="722" w:name="_Toc428537112"/>
      <w:bookmarkStart w:id="723" w:name="_Toc428969431"/>
      <w:bookmarkStart w:id="724" w:name="_Toc429052822"/>
      <w:bookmarkStart w:id="725" w:name="_Toc428279413"/>
      <w:bookmarkStart w:id="726" w:name="_Toc428456151"/>
      <w:bookmarkStart w:id="727" w:name="_Toc428537114"/>
      <w:bookmarkStart w:id="728" w:name="_Toc428969433"/>
      <w:bookmarkStart w:id="729" w:name="_Toc429052824"/>
      <w:bookmarkStart w:id="730" w:name="_Toc428279414"/>
      <w:bookmarkStart w:id="731" w:name="_Toc428456152"/>
      <w:bookmarkStart w:id="732" w:name="_Toc428537115"/>
      <w:bookmarkStart w:id="733" w:name="_Toc428969434"/>
      <w:bookmarkStart w:id="734" w:name="_Toc429052825"/>
      <w:bookmarkStart w:id="735" w:name="_Toc428279416"/>
      <w:bookmarkStart w:id="736" w:name="_Toc428456154"/>
      <w:bookmarkStart w:id="737" w:name="_Toc428537117"/>
      <w:bookmarkStart w:id="738" w:name="_Toc428969436"/>
      <w:bookmarkStart w:id="739" w:name="_Toc429052827"/>
      <w:bookmarkStart w:id="740" w:name="_Toc428279417"/>
      <w:bookmarkStart w:id="741" w:name="_Toc428456155"/>
      <w:bookmarkStart w:id="742" w:name="_Toc428537118"/>
      <w:bookmarkStart w:id="743" w:name="_Toc428969437"/>
      <w:bookmarkStart w:id="744" w:name="_Toc429052828"/>
      <w:bookmarkStart w:id="745" w:name="_Toc428279419"/>
      <w:bookmarkStart w:id="746" w:name="_Toc428456157"/>
      <w:bookmarkStart w:id="747" w:name="_Toc428537120"/>
      <w:bookmarkStart w:id="748" w:name="_Toc428969439"/>
      <w:bookmarkStart w:id="749" w:name="_Toc429052830"/>
      <w:bookmarkStart w:id="750" w:name="_Toc428279421"/>
      <w:bookmarkStart w:id="751" w:name="_Toc428456159"/>
      <w:bookmarkStart w:id="752" w:name="_Toc428537122"/>
      <w:bookmarkStart w:id="753" w:name="_Toc428969441"/>
      <w:bookmarkStart w:id="754" w:name="_Toc429052832"/>
      <w:bookmarkStart w:id="755" w:name="_Toc428279422"/>
      <w:bookmarkStart w:id="756" w:name="_Toc428456160"/>
      <w:bookmarkStart w:id="757" w:name="_Toc428537123"/>
      <w:bookmarkStart w:id="758" w:name="_Toc428969442"/>
      <w:bookmarkStart w:id="759" w:name="_Toc429052833"/>
      <w:bookmarkStart w:id="760" w:name="_Toc428279423"/>
      <w:bookmarkStart w:id="761" w:name="_Toc428456161"/>
      <w:bookmarkStart w:id="762" w:name="_Toc428537124"/>
      <w:bookmarkStart w:id="763" w:name="_Toc428969443"/>
      <w:bookmarkStart w:id="764" w:name="_Toc429052834"/>
      <w:bookmarkStart w:id="765" w:name="_Toc428279424"/>
      <w:bookmarkStart w:id="766" w:name="_Toc428456162"/>
      <w:bookmarkStart w:id="767" w:name="_Toc428537125"/>
      <w:bookmarkStart w:id="768" w:name="_Toc428969444"/>
      <w:bookmarkStart w:id="769" w:name="_Toc429052835"/>
      <w:bookmarkStart w:id="770" w:name="_Toc428279426"/>
      <w:bookmarkStart w:id="771" w:name="_Toc428456164"/>
      <w:bookmarkStart w:id="772" w:name="_Toc428537127"/>
      <w:bookmarkStart w:id="773" w:name="_Toc428969446"/>
      <w:bookmarkStart w:id="774" w:name="_Toc429052837"/>
      <w:bookmarkStart w:id="775" w:name="_Toc428279427"/>
      <w:bookmarkStart w:id="776" w:name="_Toc428456165"/>
      <w:bookmarkStart w:id="777" w:name="_Toc428537128"/>
      <w:bookmarkStart w:id="778" w:name="_Toc428969447"/>
      <w:bookmarkStart w:id="779" w:name="_Toc429052838"/>
      <w:bookmarkStart w:id="780" w:name="_Toc428279431"/>
      <w:bookmarkStart w:id="781" w:name="_Toc428456169"/>
      <w:bookmarkStart w:id="782" w:name="_Toc428537132"/>
      <w:bookmarkStart w:id="783" w:name="_Toc428969451"/>
      <w:bookmarkStart w:id="784" w:name="_Toc429052842"/>
      <w:bookmarkStart w:id="785" w:name="_Toc428279432"/>
      <w:bookmarkStart w:id="786" w:name="_Toc428456170"/>
      <w:bookmarkStart w:id="787" w:name="_Toc428537133"/>
      <w:bookmarkStart w:id="788" w:name="_Toc428969452"/>
      <w:bookmarkStart w:id="789" w:name="_Toc429052843"/>
      <w:bookmarkStart w:id="790" w:name="_Toc428279434"/>
      <w:bookmarkStart w:id="791" w:name="_Toc428456172"/>
      <w:bookmarkStart w:id="792" w:name="_Toc428537135"/>
      <w:bookmarkStart w:id="793" w:name="_Toc428969454"/>
      <w:bookmarkStart w:id="794" w:name="_Toc429052845"/>
      <w:bookmarkStart w:id="795" w:name="_Toc428279435"/>
      <w:bookmarkStart w:id="796" w:name="_Toc428456173"/>
      <w:bookmarkStart w:id="797" w:name="_Toc428537136"/>
      <w:bookmarkStart w:id="798" w:name="_Toc428969455"/>
      <w:bookmarkStart w:id="799" w:name="_Toc429052846"/>
      <w:bookmarkStart w:id="800" w:name="_Toc428279439"/>
      <w:bookmarkStart w:id="801" w:name="_Toc428456177"/>
      <w:bookmarkStart w:id="802" w:name="_Toc428537140"/>
      <w:bookmarkStart w:id="803" w:name="_Toc428969459"/>
      <w:bookmarkStart w:id="804" w:name="_Toc429052850"/>
      <w:bookmarkStart w:id="805" w:name="_Toc428279440"/>
      <w:bookmarkStart w:id="806" w:name="_Toc428456178"/>
      <w:bookmarkStart w:id="807" w:name="_Toc428537141"/>
      <w:bookmarkStart w:id="808" w:name="_Toc428969460"/>
      <w:bookmarkStart w:id="809" w:name="_Toc429052851"/>
      <w:bookmarkStart w:id="810" w:name="_Toc428279441"/>
      <w:bookmarkStart w:id="811" w:name="_Toc428456179"/>
      <w:bookmarkStart w:id="812" w:name="_Toc428537142"/>
      <w:bookmarkStart w:id="813" w:name="_Toc428969461"/>
      <w:bookmarkStart w:id="814" w:name="_Toc429052852"/>
      <w:bookmarkStart w:id="815" w:name="_Toc428279442"/>
      <w:bookmarkStart w:id="816" w:name="_Toc428456180"/>
      <w:bookmarkStart w:id="817" w:name="_Toc428537143"/>
      <w:bookmarkStart w:id="818" w:name="_Toc428969462"/>
      <w:bookmarkStart w:id="819" w:name="_Toc429052853"/>
      <w:bookmarkStart w:id="820" w:name="_Toc428279444"/>
      <w:bookmarkStart w:id="821" w:name="_Toc428456182"/>
      <w:bookmarkStart w:id="822" w:name="_Toc428537145"/>
      <w:bookmarkStart w:id="823" w:name="_Toc428969464"/>
      <w:bookmarkStart w:id="824" w:name="_Toc429052855"/>
      <w:bookmarkStart w:id="825" w:name="_Toc428279445"/>
      <w:bookmarkStart w:id="826" w:name="_Toc428456183"/>
      <w:bookmarkStart w:id="827" w:name="_Toc428537146"/>
      <w:bookmarkStart w:id="828" w:name="_Toc428969465"/>
      <w:bookmarkStart w:id="829" w:name="_Toc429052856"/>
      <w:bookmarkStart w:id="830" w:name="_Toc428279449"/>
      <w:bookmarkStart w:id="831" w:name="_Toc428456187"/>
      <w:bookmarkStart w:id="832" w:name="_Toc428537150"/>
      <w:bookmarkStart w:id="833" w:name="_Toc428969469"/>
      <w:bookmarkStart w:id="834" w:name="_Toc429052860"/>
      <w:bookmarkStart w:id="835" w:name="_Toc428279450"/>
      <w:bookmarkStart w:id="836" w:name="_Toc428456188"/>
      <w:bookmarkStart w:id="837" w:name="_Toc428537151"/>
      <w:bookmarkStart w:id="838" w:name="_Toc428969470"/>
      <w:bookmarkStart w:id="839" w:name="_Toc429052861"/>
      <w:bookmarkStart w:id="840" w:name="_Toc428279452"/>
      <w:bookmarkStart w:id="841" w:name="_Toc428456190"/>
      <w:bookmarkStart w:id="842" w:name="_Toc428537153"/>
      <w:bookmarkStart w:id="843" w:name="_Toc428969472"/>
      <w:bookmarkStart w:id="844" w:name="_Toc429052863"/>
      <w:bookmarkStart w:id="845" w:name="_Toc428279453"/>
      <w:bookmarkStart w:id="846" w:name="_Toc428456191"/>
      <w:bookmarkStart w:id="847" w:name="_Toc428537154"/>
      <w:bookmarkStart w:id="848" w:name="_Toc428969473"/>
      <w:bookmarkStart w:id="849" w:name="_Toc429052864"/>
      <w:bookmarkStart w:id="850" w:name="_Toc428279457"/>
      <w:bookmarkStart w:id="851" w:name="_Toc428456195"/>
      <w:bookmarkStart w:id="852" w:name="_Toc428537158"/>
      <w:bookmarkStart w:id="853" w:name="_Toc428969477"/>
      <w:bookmarkStart w:id="854" w:name="_Toc429052868"/>
      <w:bookmarkStart w:id="855" w:name="_Toc428279458"/>
      <w:bookmarkStart w:id="856" w:name="_Toc428456196"/>
      <w:bookmarkStart w:id="857" w:name="_Toc428537159"/>
      <w:bookmarkStart w:id="858" w:name="_Toc428969478"/>
      <w:bookmarkStart w:id="859" w:name="_Toc429052869"/>
      <w:bookmarkStart w:id="860" w:name="_Toc428279459"/>
      <w:bookmarkStart w:id="861" w:name="_Toc428456197"/>
      <w:bookmarkStart w:id="862" w:name="_Toc428537160"/>
      <w:bookmarkStart w:id="863" w:name="_Toc428969479"/>
      <w:bookmarkStart w:id="864" w:name="_Toc429052870"/>
      <w:bookmarkStart w:id="865" w:name="_Toc428279461"/>
      <w:bookmarkStart w:id="866" w:name="_Toc428456199"/>
      <w:bookmarkStart w:id="867" w:name="_Toc428537162"/>
      <w:bookmarkStart w:id="868" w:name="_Toc428969481"/>
      <w:bookmarkStart w:id="869" w:name="_Toc429052872"/>
      <w:bookmarkStart w:id="870" w:name="_Toc428279462"/>
      <w:bookmarkStart w:id="871" w:name="_Toc428456200"/>
      <w:bookmarkStart w:id="872" w:name="_Toc428537163"/>
      <w:bookmarkStart w:id="873" w:name="_Toc428969482"/>
      <w:bookmarkStart w:id="874" w:name="_Toc429052873"/>
      <w:bookmarkStart w:id="875" w:name="_Toc428279463"/>
      <w:bookmarkStart w:id="876" w:name="_Toc428456201"/>
      <w:bookmarkStart w:id="877" w:name="_Toc428537164"/>
      <w:bookmarkStart w:id="878" w:name="_Toc428969483"/>
      <w:bookmarkStart w:id="879" w:name="_Toc429052874"/>
      <w:bookmarkStart w:id="880" w:name="_Toc428279464"/>
      <w:bookmarkStart w:id="881" w:name="_Toc428456202"/>
      <w:bookmarkStart w:id="882" w:name="_Toc428537165"/>
      <w:bookmarkStart w:id="883" w:name="_Toc428969484"/>
      <w:bookmarkStart w:id="884" w:name="_Toc429052875"/>
      <w:bookmarkStart w:id="885" w:name="_Toc428279465"/>
      <w:bookmarkStart w:id="886" w:name="_Toc428456203"/>
      <w:bookmarkStart w:id="887" w:name="_Toc428537166"/>
      <w:bookmarkStart w:id="888" w:name="_Toc428969485"/>
      <w:bookmarkStart w:id="889" w:name="_Toc429052876"/>
      <w:bookmarkStart w:id="890" w:name="_Toc428279467"/>
      <w:bookmarkStart w:id="891" w:name="_Toc428456205"/>
      <w:bookmarkStart w:id="892" w:name="_Toc428537168"/>
      <w:bookmarkStart w:id="893" w:name="_Toc428969487"/>
      <w:bookmarkStart w:id="894" w:name="_Toc429052878"/>
      <w:bookmarkStart w:id="895" w:name="_Toc428279470"/>
      <w:bookmarkStart w:id="896" w:name="_Toc428456208"/>
      <w:bookmarkStart w:id="897" w:name="_Toc428537171"/>
      <w:bookmarkStart w:id="898" w:name="_Toc428969490"/>
      <w:bookmarkStart w:id="899" w:name="_Toc429052881"/>
      <w:bookmarkStart w:id="900" w:name="_Toc428279471"/>
      <w:bookmarkStart w:id="901" w:name="_Toc428456209"/>
      <w:bookmarkStart w:id="902" w:name="_Toc428537172"/>
      <w:bookmarkStart w:id="903" w:name="_Toc428969491"/>
      <w:bookmarkStart w:id="904" w:name="_Toc429052882"/>
      <w:bookmarkStart w:id="905" w:name="_Toc428279472"/>
      <w:bookmarkStart w:id="906" w:name="_Toc428456210"/>
      <w:bookmarkStart w:id="907" w:name="_Toc428537173"/>
      <w:bookmarkStart w:id="908" w:name="_Toc428969492"/>
      <w:bookmarkStart w:id="909" w:name="_Toc429052883"/>
      <w:bookmarkStart w:id="910" w:name="_Toc428279473"/>
      <w:bookmarkStart w:id="911" w:name="_Toc428456211"/>
      <w:bookmarkStart w:id="912" w:name="_Toc428537174"/>
      <w:bookmarkStart w:id="913" w:name="_Toc428969493"/>
      <w:bookmarkStart w:id="914" w:name="_Toc429052884"/>
      <w:bookmarkStart w:id="915" w:name="_Toc428279474"/>
      <w:bookmarkStart w:id="916" w:name="_Toc428456212"/>
      <w:bookmarkStart w:id="917" w:name="_Toc428537175"/>
      <w:bookmarkStart w:id="918" w:name="_Toc428969494"/>
      <w:bookmarkStart w:id="919" w:name="_Toc429052885"/>
      <w:bookmarkStart w:id="920" w:name="_Toc428279475"/>
      <w:bookmarkStart w:id="921" w:name="_Toc428456213"/>
      <w:bookmarkStart w:id="922" w:name="_Toc428537176"/>
      <w:bookmarkStart w:id="923" w:name="_Toc428969495"/>
      <w:bookmarkStart w:id="924" w:name="_Toc429052886"/>
      <w:bookmarkStart w:id="925" w:name="_Toc428279476"/>
      <w:bookmarkStart w:id="926" w:name="_Toc428456214"/>
      <w:bookmarkStart w:id="927" w:name="_Toc428537177"/>
      <w:bookmarkStart w:id="928" w:name="_Toc428969496"/>
      <w:bookmarkStart w:id="929" w:name="_Toc429052887"/>
      <w:bookmarkStart w:id="930" w:name="_Toc428279481"/>
      <w:bookmarkStart w:id="931" w:name="_Toc428456219"/>
      <w:bookmarkStart w:id="932" w:name="_Toc428537182"/>
      <w:bookmarkStart w:id="933" w:name="_Toc428969501"/>
      <w:bookmarkStart w:id="934" w:name="_Toc429052892"/>
      <w:bookmarkStart w:id="935" w:name="_Toc428279482"/>
      <w:bookmarkStart w:id="936" w:name="_Toc428456220"/>
      <w:bookmarkStart w:id="937" w:name="_Toc428537183"/>
      <w:bookmarkStart w:id="938" w:name="_Toc428969502"/>
      <w:bookmarkStart w:id="939" w:name="_Toc429052893"/>
      <w:bookmarkStart w:id="940" w:name="_Toc428279490"/>
      <w:bookmarkStart w:id="941" w:name="_Toc428456228"/>
      <w:bookmarkStart w:id="942" w:name="_Toc428537191"/>
      <w:bookmarkStart w:id="943" w:name="_Toc428969510"/>
      <w:bookmarkStart w:id="944" w:name="_Toc429052901"/>
      <w:bookmarkStart w:id="945" w:name="_Toc428279504"/>
      <w:bookmarkStart w:id="946" w:name="_Toc428456242"/>
      <w:bookmarkStart w:id="947" w:name="_Toc428537205"/>
      <w:bookmarkStart w:id="948" w:name="_Toc428969524"/>
      <w:bookmarkStart w:id="949" w:name="_Toc429052915"/>
      <w:bookmarkStart w:id="950" w:name="_Toc428279508"/>
      <w:bookmarkStart w:id="951" w:name="_Toc428456246"/>
      <w:bookmarkStart w:id="952" w:name="_Toc428537209"/>
      <w:bookmarkStart w:id="953" w:name="_Toc428969528"/>
      <w:bookmarkStart w:id="954" w:name="_Toc429052919"/>
      <w:bookmarkStart w:id="955" w:name="_Toc428279509"/>
      <w:bookmarkStart w:id="956" w:name="_Toc428456247"/>
      <w:bookmarkStart w:id="957" w:name="_Toc428537210"/>
      <w:bookmarkStart w:id="958" w:name="_Toc428969529"/>
      <w:bookmarkStart w:id="959" w:name="_Toc429052920"/>
      <w:bookmarkStart w:id="960" w:name="_Toc428279510"/>
      <w:bookmarkStart w:id="961" w:name="_Toc428456248"/>
      <w:bookmarkStart w:id="962" w:name="_Toc428537211"/>
      <w:bookmarkStart w:id="963" w:name="_Toc428969530"/>
      <w:bookmarkStart w:id="964" w:name="_Toc429052921"/>
      <w:bookmarkStart w:id="965" w:name="_Toc428279512"/>
      <w:bookmarkStart w:id="966" w:name="_Toc428456250"/>
      <w:bookmarkStart w:id="967" w:name="_Toc428537213"/>
      <w:bookmarkStart w:id="968" w:name="_Toc428969532"/>
      <w:bookmarkStart w:id="969" w:name="_Toc429052923"/>
      <w:bookmarkStart w:id="970" w:name="_Toc428279516"/>
      <w:bookmarkStart w:id="971" w:name="_Toc428456254"/>
      <w:bookmarkStart w:id="972" w:name="_Toc428537217"/>
      <w:bookmarkStart w:id="973" w:name="_Toc428969536"/>
      <w:bookmarkStart w:id="974" w:name="_Toc429052927"/>
      <w:bookmarkStart w:id="975" w:name="_Toc428279517"/>
      <w:bookmarkStart w:id="976" w:name="_Toc428456255"/>
      <w:bookmarkStart w:id="977" w:name="_Toc428537218"/>
      <w:bookmarkStart w:id="978" w:name="_Toc428969537"/>
      <w:bookmarkStart w:id="979" w:name="_Toc429052928"/>
      <w:bookmarkStart w:id="980" w:name="_Toc428279521"/>
      <w:bookmarkStart w:id="981" w:name="_Toc428456259"/>
      <w:bookmarkStart w:id="982" w:name="_Toc428537222"/>
      <w:bookmarkStart w:id="983" w:name="_Toc428969541"/>
      <w:bookmarkStart w:id="984" w:name="_Toc429052932"/>
      <w:bookmarkStart w:id="985" w:name="_Toc428279522"/>
      <w:bookmarkStart w:id="986" w:name="_Toc428456260"/>
      <w:bookmarkStart w:id="987" w:name="_Toc428537223"/>
      <w:bookmarkStart w:id="988" w:name="_Toc428969542"/>
      <w:bookmarkStart w:id="989" w:name="_Toc429052933"/>
      <w:bookmarkStart w:id="990" w:name="_Toc428279523"/>
      <w:bookmarkStart w:id="991" w:name="_Toc428456261"/>
      <w:bookmarkStart w:id="992" w:name="_Toc428537224"/>
      <w:bookmarkStart w:id="993" w:name="_Toc428969543"/>
      <w:bookmarkStart w:id="994" w:name="_Toc429052934"/>
      <w:bookmarkStart w:id="995" w:name="_Toc428279524"/>
      <w:bookmarkStart w:id="996" w:name="_Toc428456262"/>
      <w:bookmarkStart w:id="997" w:name="_Toc428537225"/>
      <w:bookmarkStart w:id="998" w:name="_Toc428969544"/>
      <w:bookmarkStart w:id="999" w:name="_Toc429052935"/>
      <w:bookmarkStart w:id="1000" w:name="_Toc428279525"/>
      <w:bookmarkStart w:id="1001" w:name="_Toc428456263"/>
      <w:bookmarkStart w:id="1002" w:name="_Toc428537226"/>
      <w:bookmarkStart w:id="1003" w:name="_Toc428969545"/>
      <w:bookmarkStart w:id="1004" w:name="_Toc429052936"/>
      <w:bookmarkStart w:id="1005" w:name="_Toc428279526"/>
      <w:bookmarkStart w:id="1006" w:name="_Toc428456264"/>
      <w:bookmarkStart w:id="1007" w:name="_Toc428537227"/>
      <w:bookmarkStart w:id="1008" w:name="_Toc428969546"/>
      <w:bookmarkStart w:id="1009" w:name="_Toc429052937"/>
      <w:bookmarkStart w:id="1010" w:name="_Toc413359593"/>
      <w:bookmarkStart w:id="1011" w:name="_Toc3556985"/>
      <w:bookmarkStart w:id="1012" w:name="_Ref27683404"/>
      <w:bookmarkStart w:id="1013" w:name="_Ref34740002"/>
      <w:bookmarkStart w:id="1014" w:name="_Ref34740021"/>
      <w:bookmarkStart w:id="1015" w:name="_Ref34652201"/>
      <w:bookmarkStart w:id="1016" w:name="_Ref34652251"/>
      <w:bookmarkStart w:id="1017" w:name="_Toc34747235"/>
      <w:bookmarkStart w:id="1018" w:name="_Toc38902930"/>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0"/>
      <w:bookmarkEnd w:id="1011"/>
      <w:bookmarkEnd w:id="1012"/>
      <w:bookmarkEnd w:id="1013"/>
      <w:bookmarkEnd w:id="1014"/>
      <w:bookmarkEnd w:id="1015"/>
      <w:bookmarkEnd w:id="1016"/>
      <w:bookmarkEnd w:id="1017"/>
      <w:bookmarkEnd w:id="10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1A7E01"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75C718E3" w14:textId="5C0E6F4E" w:rsidR="001E6C77" w:rsidRPr="00656253" w:rsidRDefault="001E6C77" w:rsidP="00245478">
      <w:pPr>
        <w:pStyle w:val="Caption"/>
        <w:spacing w:before="120"/>
        <w:rPr>
          <w:b w:val="0"/>
          <w:i/>
          <w:kern w:val="22"/>
          <w:sz w:val="22"/>
        </w:rPr>
      </w:pPr>
      <w:bookmarkStart w:id="1019" w:name="_Toc3566457"/>
      <w:bookmarkStart w:id="1020" w:name="_Toc34747458"/>
      <w:bookmarkStart w:id="1021" w:name="_Toc38903160"/>
      <w:r>
        <w:t xml:space="preserve">Table </w:t>
      </w:r>
      <w:r w:rsidR="00ED469A">
        <w:fldChar w:fldCharType="begin"/>
      </w:r>
      <w:r w:rsidR="00ED469A">
        <w:instrText xml:space="preserve"> SEQ Table \* ARABIC </w:instrText>
      </w:r>
      <w:r w:rsidR="00ED469A">
        <w:fldChar w:fldCharType="separate"/>
      </w:r>
      <w:r w:rsidR="00442EDE">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9"/>
      <w:bookmarkEnd w:id="1020"/>
      <w:bookmarkEnd w:id="1021"/>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442EDE">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442ED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B6F2A3A"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442ED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442EDE" w:rsidRPr="007055D9">
        <w:t xml:space="preserve">User Specific Data </w:t>
      </w:r>
      <w:r w:rsidR="00442EDE" w:rsidRPr="00442ED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462E253"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D5BF6FA" w:rsidR="002E60CB" w:rsidRDefault="002E60CB" w:rsidP="00913551">
      <w:pPr>
        <w:pStyle w:val="Caption"/>
        <w:spacing w:before="120"/>
      </w:pPr>
      <w:bookmarkStart w:id="1022" w:name="_Ref409694950"/>
      <w:bookmarkStart w:id="1023" w:name="_Toc3566458"/>
      <w:bookmarkStart w:id="1024" w:name="_Toc34747459"/>
      <w:bookmarkStart w:id="1025" w:name="_Toc38903161"/>
      <w:r>
        <w:t xml:space="preserve">Table </w:t>
      </w:r>
      <w:r w:rsidR="00ED469A">
        <w:fldChar w:fldCharType="begin"/>
      </w:r>
      <w:r w:rsidR="00ED469A">
        <w:instrText xml:space="preserve"> SEQ Table \* ARABIC </w:instrText>
      </w:r>
      <w:r w:rsidR="00ED469A">
        <w:fldChar w:fldCharType="separate"/>
      </w:r>
      <w:r w:rsidR="00442EDE">
        <w:rPr>
          <w:noProof/>
        </w:rPr>
        <w:t>50</w:t>
      </w:r>
      <w:r w:rsidR="00ED469A">
        <w:fldChar w:fldCharType="end"/>
      </w:r>
      <w:bookmarkEnd w:id="102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3"/>
      <w:bookmarkEnd w:id="1024"/>
      <w:bookmarkEnd w:id="10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5C1BD0E8"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442EDE">
        <w:t xml:space="preserve">Figure </w:t>
      </w:r>
      <w:r w:rsidR="00442EDE">
        <w:rPr>
          <w:noProof/>
        </w:rPr>
        <w:t>22</w:t>
      </w:r>
      <w:r w:rsidR="00442EDE">
        <w:t xml:space="preserve">: </w:t>
      </w:r>
      <w:r w:rsidR="00442EDE" w:rsidRPr="001B293E">
        <w:t xml:space="preserve">Definition of </w:t>
      </w:r>
      <w:r w:rsidR="00442EDE">
        <w:t>L</w:t>
      </w:r>
      <w:r w:rsidR="00442EDE" w:rsidRPr="001B293E">
        <w:t xml:space="preserve">ength and </w:t>
      </w:r>
      <w:r w:rsidR="00442EDE">
        <w:t>H</w:t>
      </w:r>
      <w:r w:rsidR="00442EDE" w:rsidRPr="001B293E">
        <w:t xml:space="preserve">ead </w:t>
      </w:r>
      <w:r w:rsidR="00442EDE">
        <w:t>S</w:t>
      </w:r>
      <w:r w:rsidR="00442ED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0288DD54" w:rsidR="002E60CB" w:rsidRDefault="002E60CB" w:rsidP="00E7538E">
      <w:pPr>
        <w:pStyle w:val="Caption"/>
        <w:spacing w:before="120"/>
      </w:pPr>
      <w:bookmarkStart w:id="1026" w:name="_Toc3566459"/>
      <w:bookmarkStart w:id="1027" w:name="_Toc34747460"/>
      <w:bookmarkStart w:id="1028" w:name="_Toc38903162"/>
      <w:r>
        <w:t xml:space="preserve">Table </w:t>
      </w:r>
      <w:r w:rsidR="00ED469A">
        <w:fldChar w:fldCharType="begin"/>
      </w:r>
      <w:r w:rsidR="00ED469A">
        <w:instrText xml:space="preserve"> SEQ Table \* ARABIC </w:instrText>
      </w:r>
      <w:r w:rsidR="00ED469A">
        <w:fldChar w:fldCharType="separate"/>
      </w:r>
      <w:r w:rsidR="00442EDE">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6"/>
      <w:bookmarkEnd w:id="1027"/>
      <w:bookmarkEnd w:id="102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442ED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29" w:name="_Toc428279528"/>
      <w:bookmarkStart w:id="1030" w:name="_Toc428456266"/>
      <w:bookmarkStart w:id="1031" w:name="_Toc428537229"/>
      <w:bookmarkStart w:id="1032" w:name="_Toc428969548"/>
      <w:bookmarkStart w:id="1033" w:name="_Toc429052939"/>
      <w:bookmarkStart w:id="1034" w:name="_Toc413359594"/>
      <w:bookmarkStart w:id="1035" w:name="_Toc3556986"/>
      <w:bookmarkStart w:id="1036" w:name="_Toc34747236"/>
      <w:bookmarkStart w:id="1037" w:name="_Toc38902931"/>
      <w:bookmarkEnd w:id="1029"/>
      <w:bookmarkEnd w:id="1030"/>
      <w:bookmarkEnd w:id="1031"/>
      <w:bookmarkEnd w:id="1032"/>
      <w:bookmarkEnd w:id="1033"/>
      <w:r>
        <w:t>Washer</w:t>
      </w:r>
      <w:bookmarkEnd w:id="1034"/>
      <w:bookmarkEnd w:id="1035"/>
      <w:bookmarkEnd w:id="1036"/>
      <w:bookmarkEnd w:id="10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A7AD6D3" w:rsidR="002E60CB" w:rsidRDefault="002E60CB" w:rsidP="00E7538E">
      <w:pPr>
        <w:pStyle w:val="Caption"/>
        <w:spacing w:before="120"/>
      </w:pPr>
      <w:bookmarkStart w:id="1038" w:name="_Toc3566460"/>
      <w:bookmarkStart w:id="1039" w:name="_Toc34747461"/>
      <w:bookmarkStart w:id="1040" w:name="_Toc38903163"/>
      <w:r>
        <w:t xml:space="preserve">Table </w:t>
      </w:r>
      <w:r w:rsidR="00ED469A">
        <w:fldChar w:fldCharType="begin"/>
      </w:r>
      <w:r w:rsidR="00ED469A">
        <w:instrText xml:space="preserve"> SEQ Table \* ARABIC </w:instrText>
      </w:r>
      <w:r w:rsidR="00ED469A">
        <w:fldChar w:fldCharType="separate"/>
      </w:r>
      <w:r w:rsidR="00442EDE">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8"/>
      <w:bookmarkEnd w:id="1039"/>
      <w:bookmarkEnd w:id="10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1" w:name="_Toc428456268"/>
      <w:bookmarkStart w:id="1042" w:name="_Toc428537231"/>
      <w:bookmarkStart w:id="1043" w:name="_Toc428969550"/>
      <w:bookmarkStart w:id="1044" w:name="_Toc429052941"/>
      <w:bookmarkStart w:id="1045" w:name="_Toc413359595"/>
      <w:bookmarkStart w:id="1046" w:name="_Toc3556987"/>
      <w:bookmarkStart w:id="1047" w:name="_Toc34747237"/>
      <w:bookmarkStart w:id="1048" w:name="_Toc38902932"/>
      <w:bookmarkEnd w:id="1041"/>
      <w:bookmarkEnd w:id="1042"/>
      <w:bookmarkEnd w:id="1043"/>
      <w:bookmarkEnd w:id="1044"/>
      <w:r>
        <w:t>Nut</w:t>
      </w:r>
      <w:bookmarkEnd w:id="1045"/>
      <w:bookmarkEnd w:id="1046"/>
      <w:bookmarkEnd w:id="1047"/>
      <w:bookmarkEnd w:id="10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0CC0A0F" w:rsidR="002E60CB" w:rsidRDefault="002E60CB" w:rsidP="00E7538E">
      <w:pPr>
        <w:pStyle w:val="Caption"/>
        <w:spacing w:before="120"/>
        <w:rPr>
          <w:rStyle w:val="elementdeftypeChar"/>
          <w:b/>
        </w:rPr>
      </w:pPr>
      <w:bookmarkStart w:id="1049" w:name="_Toc3566461"/>
      <w:bookmarkStart w:id="1050" w:name="_Toc34747462"/>
      <w:bookmarkStart w:id="1051" w:name="_Toc38903164"/>
      <w:r w:rsidRPr="009158D1">
        <w:t xml:space="preserve">Table </w:t>
      </w:r>
      <w:r w:rsidR="00ED469A">
        <w:fldChar w:fldCharType="begin"/>
      </w:r>
      <w:r w:rsidR="00ED469A">
        <w:instrText xml:space="preserve"> SEQ Table \* ARABIC </w:instrText>
      </w:r>
      <w:r w:rsidR="00ED469A">
        <w:fldChar w:fldCharType="separate"/>
      </w:r>
      <w:r w:rsidR="00442EDE">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9"/>
      <w:bookmarkEnd w:id="1050"/>
      <w:bookmarkEnd w:id="10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42ED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42ED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7E1F7F0" w:rsidR="002E60CB" w:rsidRDefault="002E60CB" w:rsidP="00E7538E">
      <w:pPr>
        <w:pStyle w:val="Caption"/>
        <w:spacing w:before="120"/>
      </w:pPr>
      <w:bookmarkStart w:id="1052" w:name="_Toc3566462"/>
      <w:bookmarkStart w:id="1053" w:name="_Toc34747463"/>
      <w:bookmarkStart w:id="1054" w:name="_Toc38903165"/>
      <w:r w:rsidRPr="009158D1">
        <w:t xml:space="preserve">Table </w:t>
      </w:r>
      <w:r w:rsidR="00ED469A">
        <w:fldChar w:fldCharType="begin"/>
      </w:r>
      <w:r w:rsidR="00ED469A">
        <w:instrText xml:space="preserve"> SEQ Table \* ARABIC </w:instrText>
      </w:r>
      <w:r w:rsidR="00ED469A">
        <w:fldChar w:fldCharType="separate"/>
      </w:r>
      <w:r w:rsidR="00442EDE">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2"/>
      <w:bookmarkEnd w:id="1053"/>
      <w:bookmarkEnd w:id="10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55" w:name="_Toc428456270"/>
      <w:bookmarkStart w:id="1056" w:name="_Toc428537233"/>
      <w:bookmarkStart w:id="1057" w:name="_Toc428969552"/>
      <w:bookmarkStart w:id="1058" w:name="_Toc429052943"/>
      <w:bookmarkStart w:id="1059" w:name="_Toc413359596"/>
      <w:bookmarkStart w:id="1060" w:name="_Toc3556988"/>
      <w:bookmarkStart w:id="1061" w:name="_Toc34747238"/>
      <w:bookmarkStart w:id="1062" w:name="_Toc38902933"/>
      <w:bookmarkStart w:id="1063" w:name="_Ref401160443"/>
      <w:bookmarkStart w:id="1064" w:name="_Ref401160449"/>
      <w:bookmarkStart w:id="1065" w:name="_Ref401160453"/>
      <w:bookmarkEnd w:id="1055"/>
      <w:bookmarkEnd w:id="1056"/>
      <w:bookmarkEnd w:id="1057"/>
      <w:bookmarkEnd w:id="1058"/>
      <w:r w:rsidRPr="00226A3F">
        <w:t>Bolt</w:t>
      </w:r>
      <w:bookmarkEnd w:id="1059"/>
      <w:bookmarkEnd w:id="1060"/>
      <w:bookmarkEnd w:id="1061"/>
      <w:bookmarkEnd w:id="1062"/>
      <w:r w:rsidRPr="00226A3F">
        <w:t xml:space="preserve"> </w:t>
      </w:r>
      <w:bookmarkEnd w:id="1063"/>
      <w:bookmarkEnd w:id="1064"/>
      <w:bookmarkEnd w:id="10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2C2DA9" w:rsidR="002E60CB" w:rsidRDefault="002E60CB" w:rsidP="002474EA">
      <w:pPr>
        <w:pStyle w:val="Caption"/>
        <w:spacing w:before="120"/>
      </w:pPr>
      <w:bookmarkStart w:id="1066" w:name="_Toc3566463"/>
      <w:bookmarkStart w:id="1067" w:name="_Toc34747464"/>
      <w:bookmarkStart w:id="1068" w:name="_Toc38903166"/>
      <w:r>
        <w:t xml:space="preserve">Table </w:t>
      </w:r>
      <w:r w:rsidR="00ED469A">
        <w:fldChar w:fldCharType="begin"/>
      </w:r>
      <w:r w:rsidR="00ED469A">
        <w:instrText xml:space="preserve"> SEQ Table \* ARABIC </w:instrText>
      </w:r>
      <w:r w:rsidR="00ED469A">
        <w:fldChar w:fldCharType="separate"/>
      </w:r>
      <w:r w:rsidR="00442EDE">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6"/>
      <w:bookmarkEnd w:id="1067"/>
      <w:bookmarkEnd w:id="1068"/>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42ED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42ED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CD950A8" w:rsidR="002E60CB" w:rsidRDefault="002E60CB" w:rsidP="002474EA">
      <w:pPr>
        <w:pStyle w:val="Caption"/>
        <w:spacing w:before="120"/>
      </w:pPr>
      <w:bookmarkStart w:id="1069" w:name="_Toc3566464"/>
      <w:bookmarkStart w:id="1070" w:name="_Toc34747465"/>
      <w:bookmarkStart w:id="1071" w:name="_Toc38903167"/>
      <w:r>
        <w:lastRenderedPageBreak/>
        <w:t xml:space="preserve">Table </w:t>
      </w:r>
      <w:r w:rsidR="00ED469A">
        <w:fldChar w:fldCharType="begin"/>
      </w:r>
      <w:r w:rsidR="00ED469A">
        <w:instrText xml:space="preserve"> SEQ Table \* ARABIC </w:instrText>
      </w:r>
      <w:r w:rsidR="00ED469A">
        <w:fldChar w:fldCharType="separate"/>
      </w:r>
      <w:r w:rsidR="00442EDE">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9"/>
      <w:bookmarkEnd w:id="1070"/>
      <w:bookmarkEnd w:id="10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2" w:name="_Toc428456272"/>
      <w:bookmarkStart w:id="1073" w:name="_Toc428537235"/>
      <w:bookmarkStart w:id="1074" w:name="_Toc428969554"/>
      <w:bookmarkStart w:id="1075" w:name="_Toc429052945"/>
      <w:bookmarkStart w:id="1076" w:name="_Toc3556989"/>
      <w:bookmarkStart w:id="1077" w:name="_Toc34747239"/>
      <w:bookmarkStart w:id="1078" w:name="_Toc38902934"/>
      <w:bookmarkEnd w:id="1072"/>
      <w:bookmarkEnd w:id="1073"/>
      <w:bookmarkEnd w:id="1074"/>
      <w:bookmarkEnd w:id="1075"/>
      <w:r>
        <w:t>Possible Bolt and Screw Assemblies</w:t>
      </w:r>
      <w:bookmarkEnd w:id="1076"/>
      <w:bookmarkEnd w:id="1077"/>
      <w:bookmarkEnd w:id="10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079" w:name="_Toc3557101"/>
      <w:bookmarkStart w:id="1080" w:name="_Toc34747352"/>
      <w:bookmarkStart w:id="1081" w:name="_Toc38903051"/>
      <w:r>
        <w:t xml:space="preserve">Figure </w:t>
      </w:r>
      <w:r w:rsidR="00406B64">
        <w:fldChar w:fldCharType="begin"/>
      </w:r>
      <w:r w:rsidR="00406B64">
        <w:instrText xml:space="preserve"> SEQ Figure \* ARABIC </w:instrText>
      </w:r>
      <w:r w:rsidR="00406B64">
        <w:fldChar w:fldCharType="separate"/>
      </w:r>
      <w:r w:rsidR="00442EDE">
        <w:rPr>
          <w:noProof/>
        </w:rPr>
        <w:t>24</w:t>
      </w:r>
      <w:r w:rsidR="00406B64">
        <w:fldChar w:fldCharType="end"/>
      </w:r>
      <w:r>
        <w:t>: Bolt with welded nut</w:t>
      </w:r>
      <w:bookmarkEnd w:id="1079"/>
      <w:bookmarkEnd w:id="1080"/>
      <w:bookmarkEnd w:id="10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082" w:name="_Ref3568949"/>
      <w:bookmarkStart w:id="1083" w:name="_Toc3557102"/>
      <w:bookmarkStart w:id="1084" w:name="_Ref3568942"/>
      <w:bookmarkStart w:id="1085" w:name="_Toc34747353"/>
      <w:bookmarkStart w:id="1086" w:name="_Toc38903052"/>
      <w:r>
        <w:t xml:space="preserve">Figure </w:t>
      </w:r>
      <w:r w:rsidR="00406B64">
        <w:fldChar w:fldCharType="begin"/>
      </w:r>
      <w:r w:rsidR="00406B64">
        <w:instrText xml:space="preserve"> SEQ Figure \* ARABIC </w:instrText>
      </w:r>
      <w:r w:rsidR="00406B64">
        <w:fldChar w:fldCharType="separate"/>
      </w:r>
      <w:r w:rsidR="00442EDE">
        <w:rPr>
          <w:noProof/>
        </w:rPr>
        <w:t>25</w:t>
      </w:r>
      <w:r w:rsidR="00406B64">
        <w:fldChar w:fldCharType="end"/>
      </w:r>
      <w:bookmarkEnd w:id="1082"/>
      <w:r>
        <w:t>: Bolt with free nut</w:t>
      </w:r>
      <w:bookmarkEnd w:id="1083"/>
      <w:bookmarkEnd w:id="1084"/>
      <w:bookmarkEnd w:id="1085"/>
      <w:bookmarkEnd w:id="108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087" w:name="_Ref3568964"/>
      <w:bookmarkStart w:id="1088" w:name="_Toc3557103"/>
      <w:bookmarkStart w:id="1089" w:name="_Toc34747354"/>
      <w:bookmarkStart w:id="1090" w:name="_Toc38903053"/>
      <w:r>
        <w:t xml:space="preserve">Figure </w:t>
      </w:r>
      <w:r w:rsidR="00406B64">
        <w:fldChar w:fldCharType="begin"/>
      </w:r>
      <w:r w:rsidR="00406B64">
        <w:instrText xml:space="preserve"> SEQ Figure \* ARABIC </w:instrText>
      </w:r>
      <w:r w:rsidR="00406B64">
        <w:fldChar w:fldCharType="separate"/>
      </w:r>
      <w:r w:rsidR="00442EDE">
        <w:rPr>
          <w:noProof/>
        </w:rPr>
        <w:t>26</w:t>
      </w:r>
      <w:r w:rsidR="00406B64">
        <w:fldChar w:fldCharType="end"/>
      </w:r>
      <w:bookmarkEnd w:id="1087"/>
      <w:r>
        <w:t>: Screw</w:t>
      </w:r>
      <w:bookmarkEnd w:id="1088"/>
      <w:bookmarkEnd w:id="1089"/>
      <w:bookmarkEnd w:id="10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091" w:name="_Toc3557104"/>
      <w:bookmarkStart w:id="1092" w:name="_Toc34747355"/>
      <w:bookmarkStart w:id="1093" w:name="_Toc38903054"/>
      <w:r>
        <w:t xml:space="preserve">Figure </w:t>
      </w:r>
      <w:r w:rsidR="00406B64">
        <w:fldChar w:fldCharType="begin"/>
      </w:r>
      <w:r w:rsidR="00406B64">
        <w:instrText xml:space="preserve"> SEQ Figure \* ARABIC </w:instrText>
      </w:r>
      <w:r w:rsidR="00406B64">
        <w:fldChar w:fldCharType="separate"/>
      </w:r>
      <w:r w:rsidR="00442EDE">
        <w:rPr>
          <w:noProof/>
        </w:rPr>
        <w:t>27</w:t>
      </w:r>
      <w:r w:rsidR="00406B64">
        <w:fldChar w:fldCharType="end"/>
      </w:r>
      <w:r>
        <w:t>: Welded stud with free nut</w:t>
      </w:r>
      <w:bookmarkEnd w:id="1091"/>
      <w:bookmarkEnd w:id="1092"/>
      <w:bookmarkEnd w:id="10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094" w:name="_Toc3557105"/>
      <w:bookmarkStart w:id="1095" w:name="_Toc34747356"/>
      <w:bookmarkStart w:id="1096" w:name="_Toc38903055"/>
      <w:r>
        <w:t xml:space="preserve">Figure </w:t>
      </w:r>
      <w:r>
        <w:fldChar w:fldCharType="begin"/>
      </w:r>
      <w:r>
        <w:instrText xml:space="preserve"> SEQ Figure \* ARABIC </w:instrText>
      </w:r>
      <w:r>
        <w:fldChar w:fldCharType="separate"/>
      </w:r>
      <w:r w:rsidR="00442EDE">
        <w:rPr>
          <w:noProof/>
        </w:rPr>
        <w:t>28</w:t>
      </w:r>
      <w:r>
        <w:fldChar w:fldCharType="end"/>
      </w:r>
      <w:r>
        <w:t>: Plain stud</w:t>
      </w:r>
      <w:bookmarkEnd w:id="1094"/>
      <w:bookmarkEnd w:id="1095"/>
      <w:bookmarkEnd w:id="109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97" w:name="_Toc428456274"/>
      <w:bookmarkStart w:id="1098" w:name="_Toc428537237"/>
      <w:bookmarkStart w:id="1099" w:name="_Toc428969556"/>
      <w:bookmarkStart w:id="1100" w:name="_Toc429052947"/>
      <w:bookmarkStart w:id="1101" w:name="_Toc428456275"/>
      <w:bookmarkStart w:id="1102" w:name="_Toc428537238"/>
      <w:bookmarkStart w:id="1103" w:name="_Toc428969557"/>
      <w:bookmarkStart w:id="1104" w:name="_Toc429052948"/>
      <w:bookmarkStart w:id="1105" w:name="_Toc413359597"/>
      <w:bookmarkStart w:id="1106" w:name="_Toc3556990"/>
      <w:bookmarkStart w:id="1107" w:name="_Toc34747240"/>
      <w:bookmarkStart w:id="1108" w:name="_Toc38902935"/>
      <w:bookmarkEnd w:id="1097"/>
      <w:bookmarkEnd w:id="1098"/>
      <w:bookmarkEnd w:id="1099"/>
      <w:bookmarkEnd w:id="1100"/>
      <w:bookmarkEnd w:id="1101"/>
      <w:bookmarkEnd w:id="1102"/>
      <w:bookmarkEnd w:id="1103"/>
      <w:bookmarkEnd w:id="1104"/>
      <w:r w:rsidRPr="00226A3F">
        <w:t>Screw</w:t>
      </w:r>
      <w:bookmarkEnd w:id="1105"/>
      <w:bookmarkEnd w:id="1106"/>
      <w:bookmarkEnd w:id="1107"/>
      <w:bookmarkEnd w:id="11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C10470" w:rsidR="002E60CB" w:rsidRDefault="002E60CB" w:rsidP="00E62DBF">
      <w:pPr>
        <w:pStyle w:val="Caption"/>
        <w:spacing w:before="120"/>
      </w:pPr>
      <w:bookmarkStart w:id="1109" w:name="_Toc3566465"/>
      <w:bookmarkStart w:id="1110" w:name="_Toc34747466"/>
      <w:bookmarkStart w:id="1111" w:name="_Toc38903168"/>
      <w:r>
        <w:t xml:space="preserve">Table </w:t>
      </w:r>
      <w:r w:rsidR="00ED469A">
        <w:fldChar w:fldCharType="begin"/>
      </w:r>
      <w:r w:rsidR="00ED469A">
        <w:instrText xml:space="preserve"> SEQ Table \* ARABIC </w:instrText>
      </w:r>
      <w:r w:rsidR="00ED469A">
        <w:fldChar w:fldCharType="separate"/>
      </w:r>
      <w:r w:rsidR="00442EDE">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9"/>
      <w:bookmarkEnd w:id="1110"/>
      <w:bookmarkEnd w:id="1111"/>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442ED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3A7A2C3" w:rsidR="00003FF9" w:rsidRDefault="00003FF9" w:rsidP="00003FF9">
      <w:pPr>
        <w:pStyle w:val="Caption"/>
        <w:spacing w:before="120"/>
        <w:rPr>
          <w:rStyle w:val="elementdeftypeChar"/>
          <w:b/>
        </w:rPr>
      </w:pPr>
      <w:bookmarkStart w:id="1112" w:name="_Toc3566466"/>
      <w:bookmarkStart w:id="1113" w:name="_Toc34747467"/>
      <w:bookmarkStart w:id="1114" w:name="_Toc38903169"/>
      <w:r>
        <w:t xml:space="preserve">Table </w:t>
      </w:r>
      <w:r w:rsidR="00ED469A">
        <w:fldChar w:fldCharType="begin"/>
      </w:r>
      <w:r w:rsidR="00ED469A">
        <w:instrText xml:space="preserve"> SEQ Table \* ARABIC </w:instrText>
      </w:r>
      <w:r w:rsidR="00ED469A">
        <w:fldChar w:fldCharType="separate"/>
      </w:r>
      <w:r w:rsidR="00442EDE">
        <w:rPr>
          <w:noProof/>
        </w:rPr>
        <w:t>58</w:t>
      </w:r>
      <w:r w:rsidR="00ED469A">
        <w:fldChar w:fldCharType="end"/>
      </w:r>
      <w:r>
        <w:t xml:space="preserve">: </w:t>
      </w:r>
      <w:r w:rsidRPr="00003FF9">
        <w:t xml:space="preserve">Nested elements of element </w:t>
      </w:r>
      <w:r w:rsidRPr="00003FF9">
        <w:rPr>
          <w:rStyle w:val="elementdeftypeChar"/>
          <w:b/>
        </w:rPr>
        <w:t>&lt;screw/&gt;</w:t>
      </w:r>
      <w:bookmarkEnd w:id="1112"/>
      <w:bookmarkEnd w:id="1113"/>
      <w:bookmarkEnd w:id="11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15" w:name="_Toc3556991"/>
      <w:bookmarkStart w:id="1116" w:name="_Toc34747241"/>
      <w:bookmarkStart w:id="1117" w:name="_Toc38902936"/>
      <w:r>
        <w:t>7.5.7.1 Flow Drilled Screws</w:t>
      </w:r>
      <w:r w:rsidR="00EF4929">
        <w:t xml:space="preserve"> (FDS)</w:t>
      </w:r>
      <w:bookmarkEnd w:id="1115"/>
      <w:bookmarkEnd w:id="1116"/>
      <w:bookmarkEnd w:id="1117"/>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FD5AF9D" w:rsidR="005C50FA" w:rsidRPr="00EF4929" w:rsidRDefault="00AD1857"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118" w:name="_Toc3557106"/>
      <w:bookmarkStart w:id="1119" w:name="_Toc34747357"/>
      <w:bookmarkStart w:id="1120" w:name="_Toc38903056"/>
      <w:r>
        <w:t xml:space="preserve">Figure </w:t>
      </w:r>
      <w:r w:rsidR="00406B64">
        <w:fldChar w:fldCharType="begin"/>
      </w:r>
      <w:r w:rsidR="00406B64">
        <w:instrText xml:space="preserve"> SEQ Figure \* ARABIC </w:instrText>
      </w:r>
      <w:r w:rsidR="00406B64">
        <w:fldChar w:fldCharType="separate"/>
      </w:r>
      <w:r w:rsidR="00442EDE">
        <w:rPr>
          <w:noProof/>
        </w:rPr>
        <w:t>29</w:t>
      </w:r>
      <w:r w:rsidR="00406B64">
        <w:fldChar w:fldCharType="end"/>
      </w:r>
      <w:r>
        <w:t xml:space="preserve">: </w:t>
      </w:r>
      <w:r w:rsidR="00EB2983">
        <w:t>Process of Flow Drill Screwing</w:t>
      </w:r>
      <w:bookmarkEnd w:id="1118"/>
      <w:bookmarkEnd w:id="1119"/>
      <w:bookmarkEnd w:id="1120"/>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121" w:name="_Toc3557107"/>
      <w:bookmarkStart w:id="1122" w:name="_Toc34747358"/>
      <w:bookmarkStart w:id="1123" w:name="_Toc38903057"/>
      <w:r>
        <w:t xml:space="preserve">Figure </w:t>
      </w:r>
      <w:r w:rsidR="00406B64">
        <w:fldChar w:fldCharType="begin"/>
      </w:r>
      <w:r w:rsidR="00406B64">
        <w:instrText xml:space="preserve"> SEQ Figure \* ARABIC </w:instrText>
      </w:r>
      <w:r w:rsidR="00406B64">
        <w:fldChar w:fldCharType="separate"/>
      </w:r>
      <w:r w:rsidR="00442EDE">
        <w:rPr>
          <w:noProof/>
        </w:rPr>
        <w:t>30</w:t>
      </w:r>
      <w:r w:rsidR="00406B64">
        <w:fldChar w:fldCharType="end"/>
      </w:r>
      <w:r>
        <w:t>: Measures of applied FDS</w:t>
      </w:r>
      <w:bookmarkEnd w:id="1121"/>
      <w:bookmarkEnd w:id="1122"/>
      <w:bookmarkEnd w:id="1123"/>
    </w:p>
    <w:p w14:paraId="436498E1" w14:textId="564B62AE"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26B03B3" w:rsidR="001E3E2A" w:rsidRDefault="001E3E2A" w:rsidP="0059565B">
      <w:pPr>
        <w:pStyle w:val="Caption"/>
        <w:spacing w:before="120"/>
        <w:rPr>
          <w:rFonts w:cs="Calibri"/>
          <w:szCs w:val="22"/>
          <w:lang w:eastAsia="en-GB"/>
        </w:rPr>
      </w:pPr>
      <w:bookmarkStart w:id="1124" w:name="_Toc3566467"/>
      <w:bookmarkStart w:id="1125" w:name="_Toc34747468"/>
      <w:bookmarkStart w:id="1126" w:name="_Toc38903170"/>
      <w:r>
        <w:t xml:space="preserve">Table </w:t>
      </w:r>
      <w:r w:rsidR="00ED469A">
        <w:fldChar w:fldCharType="begin"/>
      </w:r>
      <w:r w:rsidR="00ED469A">
        <w:instrText xml:space="preserve"> SEQ Table \* ARABIC </w:instrText>
      </w:r>
      <w:r w:rsidR="00ED469A">
        <w:fldChar w:fldCharType="separate"/>
      </w:r>
      <w:r w:rsidR="00442EDE">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24"/>
      <w:bookmarkEnd w:id="1125"/>
      <w:bookmarkEnd w:id="1126"/>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127" w:name="_Toc3557108"/>
      <w:bookmarkStart w:id="1128" w:name="_Toc34747359"/>
      <w:bookmarkStart w:id="1129" w:name="_Toc38903058"/>
      <w:r>
        <w:t xml:space="preserve">Figure </w:t>
      </w:r>
      <w:r w:rsidR="00406B64">
        <w:fldChar w:fldCharType="begin"/>
      </w:r>
      <w:r w:rsidR="00406B64">
        <w:instrText xml:space="preserve"> SEQ Figure \* ARABIC </w:instrText>
      </w:r>
      <w:r w:rsidR="00406B64">
        <w:fldChar w:fldCharType="separate"/>
      </w:r>
      <w:r w:rsidR="00442EDE">
        <w:rPr>
          <w:noProof/>
        </w:rPr>
        <w:t>31</w:t>
      </w:r>
      <w:r w:rsidR="00406B64">
        <w:fldChar w:fldCharType="end"/>
      </w:r>
      <w:r>
        <w:t>: Pre-machined or clearance hole in FDS connection</w:t>
      </w:r>
      <w:bookmarkEnd w:id="1127"/>
      <w:bookmarkEnd w:id="1128"/>
      <w:bookmarkEnd w:id="1129"/>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442ED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130" w:name="_Toc3557109"/>
      <w:bookmarkStart w:id="1131" w:name="_Toc34747360"/>
      <w:bookmarkStart w:id="1132" w:name="_Toc38903059"/>
      <w:r>
        <w:t xml:space="preserve">Figure </w:t>
      </w:r>
      <w:r w:rsidR="00406B64">
        <w:fldChar w:fldCharType="begin"/>
      </w:r>
      <w:r w:rsidR="00406B64">
        <w:instrText xml:space="preserve"> SEQ Figure \* ARABIC </w:instrText>
      </w:r>
      <w:r w:rsidR="00406B64">
        <w:fldChar w:fldCharType="separate"/>
      </w:r>
      <w:r w:rsidR="00442EDE">
        <w:rPr>
          <w:noProof/>
        </w:rPr>
        <w:t>32</w:t>
      </w:r>
      <w:r w:rsidR="00406B64">
        <w:fldChar w:fldCharType="end"/>
      </w:r>
      <w:r>
        <w:t>: Pilot hole on sheet metal</w:t>
      </w:r>
      <w:bookmarkEnd w:id="1130"/>
      <w:bookmarkEnd w:id="1131"/>
      <w:bookmarkEnd w:id="11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3" w:name="_Toc413359598"/>
      <w:bookmarkStart w:id="1134" w:name="_Toc3556992"/>
      <w:bookmarkStart w:id="1135" w:name="_Toc34747242"/>
      <w:bookmarkStart w:id="1136" w:name="_Toc38902937"/>
      <w:r w:rsidRPr="000F30B3">
        <w:t>Gum Drops</w:t>
      </w:r>
      <w:bookmarkEnd w:id="1133"/>
      <w:bookmarkEnd w:id="1134"/>
      <w:bookmarkEnd w:id="1135"/>
      <w:bookmarkEnd w:id="11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683151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10538F9C" w14:textId="05F70D5C" w:rsidR="00D43112" w:rsidRPr="00226A3F" w:rsidRDefault="001003F7" w:rsidP="001003F7">
      <w:pPr>
        <w:pStyle w:val="Caption"/>
        <w:spacing w:before="120" w:after="60"/>
      </w:pPr>
      <w:bookmarkStart w:id="1137" w:name="_Toc3566468"/>
      <w:bookmarkStart w:id="1138" w:name="_Toc34747469"/>
      <w:bookmarkStart w:id="1139" w:name="_Toc38903171"/>
      <w:r>
        <w:t xml:space="preserve">Table </w:t>
      </w:r>
      <w:r w:rsidR="00ED469A">
        <w:fldChar w:fldCharType="begin"/>
      </w:r>
      <w:r w:rsidR="00ED469A">
        <w:instrText xml:space="preserve"> SEQ Table \* ARABIC </w:instrText>
      </w:r>
      <w:r w:rsidR="00ED469A">
        <w:fldChar w:fldCharType="separate"/>
      </w:r>
      <w:r w:rsidR="00442EDE">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7"/>
      <w:bookmarkEnd w:id="1138"/>
      <w:bookmarkEnd w:id="11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11104CA" w:rsidR="002E60CB" w:rsidRDefault="002E60CB" w:rsidP="001003F7">
      <w:pPr>
        <w:pStyle w:val="Caption"/>
        <w:spacing w:before="60"/>
      </w:pPr>
      <w:bookmarkStart w:id="1140" w:name="_Toc3566469"/>
      <w:bookmarkStart w:id="1141" w:name="_Toc34747470"/>
      <w:bookmarkStart w:id="1142" w:name="_Toc38903172"/>
      <w:r>
        <w:lastRenderedPageBreak/>
        <w:t xml:space="preserve">Table </w:t>
      </w:r>
      <w:r w:rsidR="00ED469A">
        <w:fldChar w:fldCharType="begin"/>
      </w:r>
      <w:r w:rsidR="00ED469A">
        <w:instrText xml:space="preserve"> SEQ Table \* ARABIC </w:instrText>
      </w:r>
      <w:r w:rsidR="00ED469A">
        <w:fldChar w:fldCharType="separate"/>
      </w:r>
      <w:r w:rsidR="00442EDE">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0"/>
      <w:bookmarkEnd w:id="1141"/>
      <w:bookmarkEnd w:id="114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3" w:name="_Toc428456279"/>
      <w:bookmarkStart w:id="1144" w:name="_Toc3556993"/>
      <w:bookmarkStart w:id="1145" w:name="_Toc34747243"/>
      <w:bookmarkStart w:id="1146" w:name="_Toc38902938"/>
      <w:bookmarkEnd w:id="1143"/>
      <w:r>
        <w:t>Clinches</w:t>
      </w:r>
      <w:bookmarkEnd w:id="1144"/>
      <w:bookmarkEnd w:id="1145"/>
      <w:bookmarkEnd w:id="11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147" w:name="_Toc3557110"/>
      <w:bookmarkStart w:id="1148" w:name="_Toc34747361"/>
      <w:bookmarkStart w:id="1149" w:name="_Toc38903060"/>
      <w:r>
        <w:t xml:space="preserve">Figure </w:t>
      </w:r>
      <w:r>
        <w:fldChar w:fldCharType="begin"/>
      </w:r>
      <w:r>
        <w:instrText xml:space="preserve"> SEQ Figure \* ARABIC </w:instrText>
      </w:r>
      <w:r>
        <w:fldChar w:fldCharType="separate"/>
      </w:r>
      <w:r w:rsidR="00442EDE">
        <w:rPr>
          <w:noProof/>
        </w:rPr>
        <w:t>33</w:t>
      </w:r>
      <w:r>
        <w:fldChar w:fldCharType="end"/>
      </w:r>
      <w:r>
        <w:t xml:space="preserve">: </w:t>
      </w:r>
      <w:r w:rsidRPr="00D67DC2">
        <w:t>Schematic representation of the clinching operation</w:t>
      </w:r>
      <w:bookmarkEnd w:id="1147"/>
      <w:bookmarkEnd w:id="1148"/>
      <w:bookmarkEnd w:id="11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150" w:name="_Ref428794448"/>
      <w:bookmarkStart w:id="1151" w:name="_Ref428794398"/>
      <w:bookmarkStart w:id="1152" w:name="_Toc3557111"/>
      <w:bookmarkStart w:id="1153" w:name="_Toc34747362"/>
      <w:bookmarkStart w:id="1154" w:name="_Toc38903061"/>
      <w:r>
        <w:t xml:space="preserve">Figure </w:t>
      </w:r>
      <w:r>
        <w:fldChar w:fldCharType="begin"/>
      </w:r>
      <w:r>
        <w:instrText xml:space="preserve"> SEQ Figure \* ARABIC </w:instrText>
      </w:r>
      <w:r>
        <w:fldChar w:fldCharType="separate"/>
      </w:r>
      <w:r w:rsidR="00442EDE">
        <w:rPr>
          <w:noProof/>
        </w:rPr>
        <w:t>34</w:t>
      </w:r>
      <w:r>
        <w:fldChar w:fldCharType="end"/>
      </w:r>
      <w:bookmarkEnd w:id="1150"/>
      <w:r>
        <w:t xml:space="preserve">: </w:t>
      </w:r>
      <w:r w:rsidRPr="00D67DC2">
        <w:t>Clinch Joint Dimensions</w:t>
      </w:r>
      <w:bookmarkEnd w:id="1151"/>
      <w:bookmarkEnd w:id="1152"/>
      <w:bookmarkEnd w:id="1153"/>
      <w:bookmarkEnd w:id="11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155" w:name="_Ref428798660"/>
      <w:bookmarkStart w:id="1156" w:name="_Toc3557112"/>
      <w:bookmarkStart w:id="1157" w:name="_Toc34747363"/>
      <w:bookmarkStart w:id="1158" w:name="_Toc38903062"/>
      <w:r>
        <w:t xml:space="preserve">Figure </w:t>
      </w:r>
      <w:r>
        <w:fldChar w:fldCharType="begin"/>
      </w:r>
      <w:r>
        <w:instrText xml:space="preserve"> SEQ Figure \* ARABIC </w:instrText>
      </w:r>
      <w:r>
        <w:fldChar w:fldCharType="separate"/>
      </w:r>
      <w:r w:rsidR="00442EDE">
        <w:rPr>
          <w:noProof/>
        </w:rPr>
        <w:t>35</w:t>
      </w:r>
      <w:r>
        <w:fldChar w:fldCharType="end"/>
      </w:r>
      <w:bookmarkEnd w:id="1155"/>
      <w:r>
        <w:t>: TOX (left) and BTM’s Tog-L-Loc system</w:t>
      </w:r>
      <w:r>
        <w:rPr>
          <w:rStyle w:val="FootnoteReference"/>
        </w:rPr>
        <w:footnoteReference w:id="17"/>
      </w:r>
      <w:bookmarkEnd w:id="1156"/>
      <w:bookmarkEnd w:id="1157"/>
      <w:bookmarkEnd w:id="11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CCD9D6E"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44F118D2" w14:textId="596D6240" w:rsidR="00D3072A" w:rsidRDefault="00D3072A" w:rsidP="00D3072A">
      <w:pPr>
        <w:pStyle w:val="Caption"/>
        <w:spacing w:before="120"/>
        <w:rPr>
          <w:rStyle w:val="elementdeftypeChar"/>
          <w:b/>
        </w:rPr>
      </w:pPr>
      <w:bookmarkStart w:id="1159" w:name="_Toc3566470"/>
      <w:bookmarkStart w:id="1160" w:name="_Toc34747471"/>
      <w:bookmarkStart w:id="1161" w:name="_Toc38903173"/>
      <w:r>
        <w:t xml:space="preserve">Table </w:t>
      </w:r>
      <w:r w:rsidR="00ED469A">
        <w:fldChar w:fldCharType="begin"/>
      </w:r>
      <w:r w:rsidR="00ED469A">
        <w:instrText xml:space="preserve"> SEQ Table \* ARABIC </w:instrText>
      </w:r>
      <w:r w:rsidR="00ED469A">
        <w:fldChar w:fldCharType="separate"/>
      </w:r>
      <w:r w:rsidR="00442EDE">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9"/>
      <w:bookmarkEnd w:id="1160"/>
      <w:bookmarkEnd w:id="11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5FA4CFB" w:rsidR="007D0EA8" w:rsidRDefault="006239BA" w:rsidP="006239BA">
      <w:pPr>
        <w:pStyle w:val="Caption"/>
        <w:spacing w:before="120"/>
      </w:pPr>
      <w:bookmarkStart w:id="1162" w:name="_Toc3566471"/>
      <w:bookmarkStart w:id="1163" w:name="_Toc34747472"/>
      <w:bookmarkStart w:id="1164" w:name="_Toc38903174"/>
      <w:r>
        <w:t xml:space="preserve">Table </w:t>
      </w:r>
      <w:r w:rsidR="00ED469A">
        <w:fldChar w:fldCharType="begin"/>
      </w:r>
      <w:r w:rsidR="00ED469A">
        <w:instrText xml:space="preserve"> SEQ Table \* ARABIC </w:instrText>
      </w:r>
      <w:r w:rsidR="00ED469A">
        <w:fldChar w:fldCharType="separate"/>
      </w:r>
      <w:r w:rsidR="00442EDE">
        <w:rPr>
          <w:noProof/>
        </w:rPr>
        <w:t>63</w:t>
      </w:r>
      <w:r w:rsidR="00ED469A">
        <w:fldChar w:fldCharType="end"/>
      </w:r>
      <w:r>
        <w:t xml:space="preserve">: Attributes of </w:t>
      </w:r>
      <w:r w:rsidR="00945D04">
        <w:t xml:space="preserve">element </w:t>
      </w:r>
      <w:r w:rsidRPr="006239BA">
        <w:rPr>
          <w:rStyle w:val="elementdeftypeChar"/>
          <w:b/>
        </w:rPr>
        <w:t>&lt;clinch/&gt;</w:t>
      </w:r>
      <w:bookmarkEnd w:id="1162"/>
      <w:bookmarkEnd w:id="1163"/>
      <w:bookmarkEnd w:id="1164"/>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442EDE">
        <w:t xml:space="preserve">Figure </w:t>
      </w:r>
      <w:r w:rsidR="00442ED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AD1857"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442EDE">
        <w:t xml:space="preserve">Figure </w:t>
      </w:r>
      <w:r w:rsidR="00442ED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442EDE">
        <w:t xml:space="preserve">Figure </w:t>
      </w:r>
      <w:r w:rsidR="00442ED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442ED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FFD9D3B" w:rsidR="004B1D32" w:rsidRDefault="00BF4695" w:rsidP="00BF4695">
      <w:pPr>
        <w:pStyle w:val="Caption"/>
        <w:tabs>
          <w:tab w:val="center" w:pos="4535"/>
          <w:tab w:val="left" w:pos="7349"/>
        </w:tabs>
        <w:spacing w:before="120"/>
        <w:jc w:val="left"/>
        <w:rPr>
          <w:rStyle w:val="elementdeftypeChar"/>
          <w:b/>
        </w:rPr>
      </w:pPr>
      <w:r>
        <w:tab/>
      </w:r>
      <w:bookmarkStart w:id="1165" w:name="_Toc3566472"/>
      <w:bookmarkStart w:id="1166" w:name="_Toc34747473"/>
      <w:bookmarkStart w:id="1167" w:name="_Toc38903175"/>
      <w:r w:rsidR="0097183B">
        <w:t xml:space="preserve">Table </w:t>
      </w:r>
      <w:r w:rsidR="00ED469A">
        <w:fldChar w:fldCharType="begin"/>
      </w:r>
      <w:r w:rsidR="00ED469A">
        <w:instrText xml:space="preserve"> SEQ Table \* ARABIC </w:instrText>
      </w:r>
      <w:r w:rsidR="00ED469A">
        <w:fldChar w:fldCharType="separate"/>
      </w:r>
      <w:r w:rsidR="00442EDE">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5"/>
      <w:bookmarkEnd w:id="1166"/>
      <w:bookmarkEnd w:id="11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68" w:name="_Toc3556994"/>
      <w:bookmarkStart w:id="1169" w:name="_Toc34747244"/>
      <w:bookmarkStart w:id="1170" w:name="_Toc38902939"/>
      <w:r w:rsidRPr="00BF4695">
        <w:t>Heat Stakes / Thermal Stakes</w:t>
      </w:r>
      <w:bookmarkEnd w:id="1168"/>
      <w:bookmarkEnd w:id="1169"/>
      <w:bookmarkEnd w:id="11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AD1857"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171" w:name="_Toc3557113"/>
      <w:bookmarkStart w:id="1172" w:name="_Toc34747364"/>
      <w:bookmarkStart w:id="1173" w:name="_Toc38903063"/>
      <w:r>
        <w:t xml:space="preserve">Figure </w:t>
      </w:r>
      <w:r>
        <w:fldChar w:fldCharType="begin"/>
      </w:r>
      <w:r>
        <w:instrText xml:space="preserve"> SEQ Figure \* ARABIC </w:instrText>
      </w:r>
      <w:r>
        <w:fldChar w:fldCharType="separate"/>
      </w:r>
      <w:r w:rsidR="00442EDE">
        <w:rPr>
          <w:noProof/>
        </w:rPr>
        <w:t>36</w:t>
      </w:r>
      <w:r>
        <w:fldChar w:fldCharType="end"/>
      </w:r>
      <w:r>
        <w:t xml:space="preserve">: </w:t>
      </w:r>
      <w:r w:rsidRPr="00010D17">
        <w:t>Cross Section of a Heat Stake</w:t>
      </w:r>
      <w:bookmarkEnd w:id="1171"/>
      <w:bookmarkEnd w:id="1172"/>
      <w:bookmarkEnd w:id="11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F2EF49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102ABFC2" w14:textId="057F3D1E" w:rsidR="004D4A4B" w:rsidRDefault="004D4A4B" w:rsidP="004D4A4B">
      <w:pPr>
        <w:pStyle w:val="Caption"/>
        <w:spacing w:before="120"/>
        <w:rPr>
          <w:rStyle w:val="elementdeftypeChar"/>
          <w:b/>
        </w:rPr>
      </w:pPr>
      <w:bookmarkStart w:id="1174" w:name="_Toc3566473"/>
      <w:bookmarkStart w:id="1175" w:name="_Toc34747474"/>
      <w:bookmarkStart w:id="1176" w:name="_Toc38903176"/>
      <w:r>
        <w:t xml:space="preserve">Table </w:t>
      </w:r>
      <w:r w:rsidR="00ED469A">
        <w:fldChar w:fldCharType="begin"/>
      </w:r>
      <w:r w:rsidR="00ED469A">
        <w:instrText xml:space="preserve"> SEQ Table \* ARABIC </w:instrText>
      </w:r>
      <w:r w:rsidR="00ED469A">
        <w:fldChar w:fldCharType="separate"/>
      </w:r>
      <w:r w:rsidR="00442EDE">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4"/>
      <w:bookmarkEnd w:id="1175"/>
      <w:bookmarkEnd w:id="11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576C752" w:rsidR="004D4A4B" w:rsidRDefault="004D4A4B" w:rsidP="004D4A4B">
      <w:pPr>
        <w:pStyle w:val="Caption"/>
        <w:spacing w:before="120"/>
      </w:pPr>
      <w:bookmarkStart w:id="1177" w:name="_Toc3566474"/>
      <w:bookmarkStart w:id="1178" w:name="_Toc34747475"/>
      <w:bookmarkStart w:id="1179" w:name="_Toc38903177"/>
      <w:r>
        <w:t xml:space="preserve">Table </w:t>
      </w:r>
      <w:r w:rsidR="00ED469A">
        <w:fldChar w:fldCharType="begin"/>
      </w:r>
      <w:r w:rsidR="00ED469A">
        <w:instrText xml:space="preserve"> SEQ Table \* ARABIC </w:instrText>
      </w:r>
      <w:r w:rsidR="00ED469A">
        <w:fldChar w:fldCharType="separate"/>
      </w:r>
      <w:r w:rsidR="00442EDE">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7"/>
      <w:bookmarkEnd w:id="1178"/>
      <w:bookmarkEnd w:id="117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442ED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0" w:name="_Toc3556995"/>
      <w:bookmarkStart w:id="1181" w:name="_Toc34747245"/>
      <w:bookmarkStart w:id="1182" w:name="_Toc38902940"/>
      <w:r>
        <w:t>Clips/</w:t>
      </w:r>
      <w:r w:rsidR="00BF4695" w:rsidRPr="00BF4695">
        <w:t>Snap Joints</w:t>
      </w:r>
      <w:bookmarkEnd w:id="1180"/>
      <w:bookmarkEnd w:id="1181"/>
      <w:bookmarkEnd w:id="11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183" w:name="_Toc3557114"/>
      <w:bookmarkStart w:id="1184" w:name="_Toc34747365"/>
      <w:bookmarkStart w:id="1185" w:name="_Toc38903064"/>
      <w:r>
        <w:t xml:space="preserve">Figure </w:t>
      </w:r>
      <w:r>
        <w:fldChar w:fldCharType="begin"/>
      </w:r>
      <w:r>
        <w:instrText xml:space="preserve"> SEQ Figure \* ARABIC </w:instrText>
      </w:r>
      <w:r>
        <w:fldChar w:fldCharType="separate"/>
      </w:r>
      <w:r w:rsidR="00442EDE">
        <w:rPr>
          <w:noProof/>
        </w:rPr>
        <w:t>37</w:t>
      </w:r>
      <w:r>
        <w:fldChar w:fldCharType="end"/>
      </w:r>
      <w:r w:rsidRPr="0042625C">
        <w:t xml:space="preserve">: A </w:t>
      </w:r>
      <w:r w:rsidR="00194316">
        <w:t>"</w:t>
      </w:r>
      <w:r w:rsidRPr="0042625C">
        <w:t>Hairpin Clip</w:t>
      </w:r>
      <w:bookmarkEnd w:id="1183"/>
      <w:r w:rsidR="00194316">
        <w:t>"</w:t>
      </w:r>
      <w:bookmarkEnd w:id="1184"/>
      <w:bookmarkEnd w:id="118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186" w:name="_Toc3557115"/>
      <w:bookmarkStart w:id="1187" w:name="_Toc34747366"/>
      <w:bookmarkStart w:id="1188" w:name="_Toc38903065"/>
      <w:r>
        <w:t xml:space="preserve">Figure </w:t>
      </w:r>
      <w:r>
        <w:fldChar w:fldCharType="begin"/>
      </w:r>
      <w:r>
        <w:instrText xml:space="preserve"> SEQ Figure \* ARABIC </w:instrText>
      </w:r>
      <w:r>
        <w:fldChar w:fldCharType="separate"/>
      </w:r>
      <w:r w:rsidR="00442EDE">
        <w:rPr>
          <w:noProof/>
        </w:rPr>
        <w:t>38</w:t>
      </w:r>
      <w:r>
        <w:fldChar w:fldCharType="end"/>
      </w:r>
      <w:r>
        <w:t xml:space="preserve">: </w:t>
      </w:r>
      <w:r w:rsidRPr="008F3E40">
        <w:t>Internal and External Circlips</w:t>
      </w:r>
      <w:bookmarkEnd w:id="1186"/>
      <w:bookmarkEnd w:id="1187"/>
      <w:bookmarkEnd w:id="1188"/>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189" w:name="_Toc3557116"/>
      <w:bookmarkStart w:id="1190" w:name="_Ref7727027"/>
      <w:bookmarkStart w:id="1191" w:name="_Toc34747367"/>
      <w:bookmarkStart w:id="1192" w:name="_Toc38903066"/>
      <w:r>
        <w:t xml:space="preserve">Figure </w:t>
      </w:r>
      <w:r>
        <w:fldChar w:fldCharType="begin"/>
      </w:r>
      <w:r>
        <w:instrText xml:space="preserve"> SEQ Figure \* ARABIC </w:instrText>
      </w:r>
      <w:r>
        <w:fldChar w:fldCharType="separate"/>
      </w:r>
      <w:r w:rsidR="00442EDE">
        <w:rPr>
          <w:noProof/>
        </w:rPr>
        <w:t>39</w:t>
      </w:r>
      <w:r>
        <w:fldChar w:fldCharType="end"/>
      </w:r>
      <w:r w:rsidRPr="004A2BBC">
        <w:t>: Clips Pushed into a Hole</w:t>
      </w:r>
      <w:bookmarkEnd w:id="1189"/>
      <w:bookmarkEnd w:id="1190"/>
      <w:bookmarkEnd w:id="1191"/>
      <w:bookmarkEnd w:id="119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193" w:name="_Toc3557117"/>
      <w:bookmarkStart w:id="1194" w:name="_Toc34747368"/>
      <w:bookmarkStart w:id="1195" w:name="_Toc38903067"/>
      <w:r>
        <w:t xml:space="preserve">Figure </w:t>
      </w:r>
      <w:r>
        <w:fldChar w:fldCharType="begin"/>
      </w:r>
      <w:r>
        <w:instrText xml:space="preserve"> SEQ Figure \* ARABIC </w:instrText>
      </w:r>
      <w:r>
        <w:fldChar w:fldCharType="separate"/>
      </w:r>
      <w:r w:rsidR="00442EDE">
        <w:rPr>
          <w:noProof/>
        </w:rPr>
        <w:t>40</w:t>
      </w:r>
      <w:r>
        <w:fldChar w:fldCharType="end"/>
      </w:r>
      <w:r w:rsidRPr="004A2BBC">
        <w:t xml:space="preserve">: </w:t>
      </w:r>
      <w:r w:rsidRPr="00D2720D">
        <w:t>Clips Sliding onto a Flat Surface</w:t>
      </w:r>
      <w:bookmarkEnd w:id="1193"/>
      <w:bookmarkEnd w:id="1194"/>
      <w:bookmarkEnd w:id="11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0945F8C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7D82A2AB" w14:textId="36623F93" w:rsidR="00193D97" w:rsidRDefault="00193D97" w:rsidP="00193D97">
      <w:pPr>
        <w:pStyle w:val="Caption"/>
        <w:spacing w:before="120"/>
        <w:rPr>
          <w:rStyle w:val="elementdeftypeChar"/>
          <w:b/>
        </w:rPr>
      </w:pPr>
      <w:bookmarkStart w:id="1196" w:name="_Toc3566475"/>
      <w:bookmarkStart w:id="1197" w:name="_Toc34747476"/>
      <w:bookmarkStart w:id="1198" w:name="_Toc38903178"/>
      <w:r>
        <w:t xml:space="preserve">Table </w:t>
      </w:r>
      <w:r w:rsidR="00ED469A">
        <w:fldChar w:fldCharType="begin"/>
      </w:r>
      <w:r w:rsidR="00ED469A">
        <w:instrText xml:space="preserve"> SEQ Table \* ARABIC </w:instrText>
      </w:r>
      <w:r w:rsidR="00ED469A">
        <w:fldChar w:fldCharType="separate"/>
      </w:r>
      <w:r w:rsidR="00442EDE">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6"/>
      <w:bookmarkEnd w:id="1197"/>
      <w:bookmarkEnd w:id="11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28759EB" w:rsidR="00193D97" w:rsidRDefault="00AB39CF" w:rsidP="00AB39CF">
      <w:pPr>
        <w:pStyle w:val="Caption"/>
        <w:spacing w:before="120"/>
        <w:rPr>
          <w:rStyle w:val="elementdeftypeChar"/>
          <w:b/>
        </w:rPr>
      </w:pPr>
      <w:bookmarkStart w:id="1199" w:name="_Toc3566476"/>
      <w:bookmarkStart w:id="1200" w:name="_Toc34747477"/>
      <w:bookmarkStart w:id="1201" w:name="_Toc38903179"/>
      <w:r>
        <w:t xml:space="preserve">Table </w:t>
      </w:r>
      <w:r w:rsidR="00ED469A">
        <w:fldChar w:fldCharType="begin"/>
      </w:r>
      <w:r w:rsidR="00ED469A">
        <w:instrText xml:space="preserve"> SEQ Table \* ARABIC </w:instrText>
      </w:r>
      <w:r w:rsidR="00ED469A">
        <w:fldChar w:fldCharType="separate"/>
      </w:r>
      <w:r w:rsidR="00442EDE">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9"/>
      <w:bookmarkEnd w:id="1200"/>
      <w:bookmarkEnd w:id="1201"/>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5F7CBB2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42EDE">
        <w:t xml:space="preserve">Figure </w:t>
      </w:r>
      <w:r w:rsidR="00442EDE">
        <w:rPr>
          <w:noProof/>
        </w:rPr>
        <w:t>39</w:t>
      </w:r>
      <w:r w:rsidR="00442ED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442ED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442ED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2A61A5E" w:rsidR="00BB135A" w:rsidRDefault="00BB135A" w:rsidP="007A41AC">
      <w:pPr>
        <w:pStyle w:val="Caption"/>
        <w:spacing w:before="120"/>
        <w:rPr>
          <w:rStyle w:val="elementdeftypeChar"/>
          <w:b/>
        </w:rPr>
      </w:pPr>
      <w:bookmarkStart w:id="1202" w:name="_Toc3566477"/>
      <w:bookmarkStart w:id="1203" w:name="_Toc34747478"/>
      <w:bookmarkStart w:id="1204" w:name="_Toc38903180"/>
      <w:r w:rsidRPr="00BB135A">
        <w:t xml:space="preserve">Table </w:t>
      </w:r>
      <w:r w:rsidR="00ED469A">
        <w:fldChar w:fldCharType="begin"/>
      </w:r>
      <w:r w:rsidR="00ED469A">
        <w:instrText xml:space="preserve"> SEQ Table \* ARABIC </w:instrText>
      </w:r>
      <w:r w:rsidR="00ED469A">
        <w:fldChar w:fldCharType="separate"/>
      </w:r>
      <w:r w:rsidR="00442EDE">
        <w:rPr>
          <w:noProof/>
        </w:rPr>
        <w:t>69</w:t>
      </w:r>
      <w:r w:rsidR="00ED469A">
        <w:fldChar w:fldCharType="end"/>
      </w:r>
      <w:r w:rsidRPr="00BB135A">
        <w:t xml:space="preserve">: Nested elements of element </w:t>
      </w:r>
      <w:r w:rsidRPr="00BB135A">
        <w:rPr>
          <w:rStyle w:val="elementdeftypeChar"/>
          <w:b/>
        </w:rPr>
        <w:t>&lt;clip/&gt;</w:t>
      </w:r>
      <w:bookmarkEnd w:id="1202"/>
      <w:bookmarkEnd w:id="1203"/>
      <w:bookmarkEnd w:id="12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5" w:name="_Toc3556996"/>
      <w:bookmarkStart w:id="1206" w:name="_Toc34747246"/>
      <w:bookmarkStart w:id="1207" w:name="_Toc38902941"/>
      <w:r w:rsidRPr="00BF4695">
        <w:t>Nails</w:t>
      </w:r>
      <w:bookmarkEnd w:id="1205"/>
      <w:bookmarkEnd w:id="1206"/>
      <w:bookmarkEnd w:id="12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208" w:name="_Toc3557118"/>
      <w:bookmarkStart w:id="1209" w:name="_Toc34747369"/>
      <w:bookmarkStart w:id="1210" w:name="_Toc38903068"/>
      <w:r>
        <w:t xml:space="preserve">Figure </w:t>
      </w:r>
      <w:r>
        <w:fldChar w:fldCharType="begin"/>
      </w:r>
      <w:r>
        <w:instrText xml:space="preserve"> SEQ Figure \* ARABIC </w:instrText>
      </w:r>
      <w:r>
        <w:fldChar w:fldCharType="separate"/>
      </w:r>
      <w:r w:rsidR="00442EDE">
        <w:rPr>
          <w:noProof/>
        </w:rPr>
        <w:t>41</w:t>
      </w:r>
      <w:r>
        <w:fldChar w:fldCharType="end"/>
      </w:r>
      <w:r>
        <w:t>: RIVTAC</w:t>
      </w:r>
      <w:r w:rsidRPr="002E2954">
        <w:rPr>
          <w:rFonts w:cs="Calibri"/>
          <w:sz w:val="22"/>
        </w:rPr>
        <w:t>®</w:t>
      </w:r>
      <w:r>
        <w:t xml:space="preserve"> Nail</w:t>
      </w:r>
      <w:bookmarkEnd w:id="1208"/>
      <w:bookmarkEnd w:id="1209"/>
      <w:bookmarkEnd w:id="121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71F32A55" w:rsidR="002E2954" w:rsidRDefault="002E2954" w:rsidP="002E2954">
      <w:pPr>
        <w:pStyle w:val="Caption"/>
        <w:spacing w:before="120"/>
      </w:pPr>
      <w:bookmarkStart w:id="1211" w:name="_Toc3557119"/>
      <w:bookmarkStart w:id="1212" w:name="_Toc34747370"/>
      <w:bookmarkStart w:id="1213" w:name="_Toc38903069"/>
      <w:r>
        <w:t xml:space="preserve">Figure </w:t>
      </w:r>
      <w:r>
        <w:fldChar w:fldCharType="begin"/>
      </w:r>
      <w:r>
        <w:instrText xml:space="preserve"> SEQ Figure \* ARABIC </w:instrText>
      </w:r>
      <w:r>
        <w:fldChar w:fldCharType="separate"/>
      </w:r>
      <w:r w:rsidR="00442EDE">
        <w:rPr>
          <w:noProof/>
        </w:rPr>
        <w:t>42</w:t>
      </w:r>
      <w:r>
        <w:fldChar w:fldCharType="end"/>
      </w:r>
      <w:r>
        <w:t xml:space="preserve">: </w:t>
      </w:r>
      <w:r w:rsidR="00037BF9" w:rsidRPr="00037BF9">
        <w:t>Cross Section of a Nail, Connecting Two Sheets</w:t>
      </w:r>
      <w:bookmarkEnd w:id="1211"/>
      <w:bookmarkEnd w:id="1212"/>
      <w:bookmarkEnd w:id="12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D108E49"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42ED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5E4EC8AB" w14:textId="3B2769C1" w:rsidR="00AD14E8" w:rsidRDefault="00AD14E8" w:rsidP="00AD14E8">
      <w:pPr>
        <w:pStyle w:val="Caption"/>
        <w:spacing w:before="120"/>
        <w:rPr>
          <w:rStyle w:val="elementdeftypeChar"/>
          <w:b/>
        </w:rPr>
      </w:pPr>
      <w:bookmarkStart w:id="1214" w:name="_Toc3566478"/>
      <w:bookmarkStart w:id="1215" w:name="_Toc34747479"/>
      <w:bookmarkStart w:id="1216" w:name="_Toc38903181"/>
      <w:r>
        <w:t xml:space="preserve">Table </w:t>
      </w:r>
      <w:r w:rsidR="00ED469A">
        <w:fldChar w:fldCharType="begin"/>
      </w:r>
      <w:r w:rsidR="00ED469A">
        <w:instrText xml:space="preserve"> SEQ Table \* ARABIC </w:instrText>
      </w:r>
      <w:r w:rsidR="00ED469A">
        <w:fldChar w:fldCharType="separate"/>
      </w:r>
      <w:r w:rsidR="00442EDE">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4"/>
      <w:bookmarkEnd w:id="1215"/>
      <w:bookmarkEnd w:id="12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5FBA5F0" w:rsidR="00426C31" w:rsidRDefault="00426C31" w:rsidP="00426C31">
      <w:pPr>
        <w:pStyle w:val="Caption"/>
        <w:spacing w:before="120"/>
        <w:rPr>
          <w:rStyle w:val="elementdeftypeChar"/>
          <w:b/>
        </w:rPr>
      </w:pPr>
      <w:bookmarkStart w:id="1217" w:name="_Toc3566479"/>
      <w:bookmarkStart w:id="1218" w:name="_Toc34747480"/>
      <w:bookmarkStart w:id="1219" w:name="_Toc38903182"/>
      <w:r>
        <w:t xml:space="preserve">Table </w:t>
      </w:r>
      <w:r w:rsidR="00ED469A">
        <w:fldChar w:fldCharType="begin"/>
      </w:r>
      <w:r w:rsidR="00ED469A">
        <w:instrText xml:space="preserve"> SEQ Table \* ARABIC </w:instrText>
      </w:r>
      <w:r w:rsidR="00ED469A">
        <w:fldChar w:fldCharType="separate"/>
      </w:r>
      <w:r w:rsidR="00442EDE">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7"/>
      <w:bookmarkEnd w:id="1218"/>
      <w:bookmarkEnd w:id="1219"/>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442ED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E05D883" w:rsidR="002E4896" w:rsidRDefault="002E4896" w:rsidP="002E4896">
      <w:pPr>
        <w:pStyle w:val="Caption"/>
        <w:spacing w:before="120"/>
      </w:pPr>
      <w:bookmarkStart w:id="1220" w:name="_Toc3566480"/>
      <w:bookmarkStart w:id="1221" w:name="_Toc34747481"/>
      <w:bookmarkStart w:id="1222" w:name="_Toc38903183"/>
      <w:r>
        <w:t xml:space="preserve">Table </w:t>
      </w:r>
      <w:r w:rsidR="00ED469A">
        <w:fldChar w:fldCharType="begin"/>
      </w:r>
      <w:r w:rsidR="00ED469A">
        <w:instrText xml:space="preserve"> SEQ Table \* ARABIC </w:instrText>
      </w:r>
      <w:r w:rsidR="00ED469A">
        <w:fldChar w:fldCharType="separate"/>
      </w:r>
      <w:r w:rsidR="00442EDE">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0"/>
      <w:bookmarkEnd w:id="1221"/>
      <w:bookmarkEnd w:id="12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3" w:name="_Toc38902942"/>
      <w:bookmarkStart w:id="1224" w:name="_Toc27753609"/>
      <w:r>
        <w:t>Rotation Joints</w:t>
      </w:r>
      <w:bookmarkEnd w:id="12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B1CD23A"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42EDE" w:rsidRPr="00442EDE">
              <w:rPr>
                <w:sz w:val="20"/>
                <w:szCs w:val="20"/>
              </w:rPr>
              <w:t xml:space="preserve">Custom Attributes </w:t>
            </w:r>
            <w:r w:rsidR="00442EDE" w:rsidRPr="007331A4">
              <w:t>list</w:t>
            </w:r>
            <w:r w:rsidRPr="0011095E">
              <w:rPr>
                <w:rFonts w:cs="Calibri"/>
                <w:sz w:val="20"/>
                <w:szCs w:val="20"/>
                <w:lang w:eastAsia="en-GB"/>
              </w:rPr>
              <w:fldChar w:fldCharType="end"/>
            </w:r>
          </w:p>
        </w:tc>
      </w:tr>
    </w:tbl>
    <w:p w14:paraId="44AC5132" w14:textId="59A4B4BB" w:rsidR="000B382F" w:rsidRDefault="000B382F" w:rsidP="000B382F">
      <w:pPr>
        <w:pStyle w:val="Caption"/>
        <w:spacing w:before="120"/>
      </w:pPr>
      <w:bookmarkStart w:id="1225" w:name="_Toc38903184"/>
      <w:r>
        <w:t xml:space="preserve">Table </w:t>
      </w:r>
      <w:r w:rsidR="00ED469A">
        <w:fldChar w:fldCharType="begin"/>
      </w:r>
      <w:r w:rsidR="00ED469A">
        <w:instrText xml:space="preserve"> SEQ Table \* ARABIC </w:instrText>
      </w:r>
      <w:r w:rsidR="00ED469A">
        <w:fldChar w:fldCharType="separate"/>
      </w:r>
      <w:r w:rsidR="00442EDE">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EE6B187" w:rsidR="000B382F" w:rsidRDefault="00ED469A" w:rsidP="00ED469A">
      <w:pPr>
        <w:pStyle w:val="Caption"/>
      </w:pPr>
      <w:bookmarkStart w:id="1226" w:name="_Toc38903185"/>
      <w:r>
        <w:t xml:space="preserve">Table </w:t>
      </w:r>
      <w:r>
        <w:fldChar w:fldCharType="begin"/>
      </w:r>
      <w:r>
        <w:instrText xml:space="preserve"> SEQ Table \* ARABIC </w:instrText>
      </w:r>
      <w:r>
        <w:fldChar w:fldCharType="separate"/>
      </w:r>
      <w:r w:rsidR="00442EDE">
        <w:rPr>
          <w:noProof/>
        </w:rPr>
        <w:t>74</w:t>
      </w:r>
      <w:r>
        <w:fldChar w:fldCharType="end"/>
      </w:r>
      <w:r w:rsidRPr="00501F7D">
        <w:t>: Attributes of element &lt;rotation_joint/&gt;</w:t>
      </w:r>
      <w:bookmarkEnd w:id="1226"/>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12046C42"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42EDE">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74DE96DB" w:rsidR="000B382F" w:rsidRDefault="000B382F" w:rsidP="000B382F">
      <w:pPr>
        <w:pStyle w:val="Caption"/>
        <w:keepNext/>
        <w:keepLines/>
        <w:spacing w:before="120"/>
      </w:pPr>
      <w:bookmarkStart w:id="1227" w:name="_Toc38903186"/>
      <w:r>
        <w:t xml:space="preserve">Table </w:t>
      </w:r>
      <w:r w:rsidR="00ED469A">
        <w:fldChar w:fldCharType="begin"/>
      </w:r>
      <w:r w:rsidR="00ED469A">
        <w:instrText xml:space="preserve"> SEQ Table \* ARABIC </w:instrText>
      </w:r>
      <w:r w:rsidR="00ED469A">
        <w:fldChar w:fldCharType="separate"/>
      </w:r>
      <w:r w:rsidR="00442EDE">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28" w:name="_Toc38902943"/>
      <w:r>
        <w:t>ROTAV</w:t>
      </w:r>
      <w:bookmarkEnd w:id="1228"/>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9" w:author="nick" w:date="2020-05-04T20:36:00Z"/>
          <w:sz w:val="18"/>
        </w:rPr>
      </w:pPr>
      <w:bookmarkStart w:id="1230" w:name="_Toc38903070"/>
      <w:ins w:id="1231" w:author="nick" w:date="2020-05-04T20:36:00Z">
        <w:r w:rsidRPr="00EF4929">
          <w:rPr>
            <w:i/>
            <w:sz w:val="18"/>
          </w:rPr>
          <w:t>Source of image</w:t>
        </w:r>
        <w:r w:rsidRPr="00EF4929">
          <w:rPr>
            <w:sz w:val="18"/>
          </w:rPr>
          <w:t xml:space="preserve">: </w:t>
        </w:r>
      </w:ins>
      <w:ins w:id="1232" w:author="nick" w:date="2020-05-04T20:37:00Z">
        <w:r w:rsidRPr="000D1293">
          <w:rPr>
            <w:i/>
            <w:sz w:val="18"/>
          </w:rPr>
          <w:t>c</w:t>
        </w:r>
      </w:ins>
      <w:ins w:id="1233" w:author="nick" w:date="2020-05-04T20:36:00Z">
        <w:r w:rsidRPr="000D1293">
          <w:rPr>
            <w:i/>
            <w:sz w:val="18"/>
          </w:rPr>
          <w:t>ourtesy of BMW Group</w:t>
        </w:r>
      </w:ins>
    </w:p>
    <w:p w14:paraId="0BA08DB0" w14:textId="3F38EBD2" w:rsidR="000B382F" w:rsidRPr="005C50FA" w:rsidRDefault="000B382F" w:rsidP="000B382F">
      <w:pPr>
        <w:pStyle w:val="Caption"/>
        <w:rPr>
          <w:color w:val="676F76"/>
          <w:sz w:val="21"/>
          <w:szCs w:val="21"/>
          <w:lang w:val="en" w:eastAsia="en-US"/>
        </w:rPr>
      </w:pPr>
      <w:r>
        <w:t xml:space="preserve">Figure </w:t>
      </w:r>
      <w:r>
        <w:fldChar w:fldCharType="begin"/>
      </w:r>
      <w:r>
        <w:instrText xml:space="preserve"> SEQ Figure \* ARABIC </w:instrText>
      </w:r>
      <w:r>
        <w:fldChar w:fldCharType="separate"/>
      </w:r>
      <w:r w:rsidR="00442EDE">
        <w:rPr>
          <w:noProof/>
        </w:rPr>
        <w:t>43</w:t>
      </w:r>
      <w:r>
        <w:fldChar w:fldCharType="end"/>
      </w:r>
      <w:r>
        <w:t>: Process of Rotation Joining (ROTAV)</w:t>
      </w:r>
      <w:bookmarkEnd w:id="1230"/>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commentRangeStart w:id="1234"/>
      <w:r w:rsidRPr="00EF4929">
        <w:rPr>
          <w:i/>
          <w:sz w:val="18"/>
        </w:rPr>
        <w:t>Source of image</w:t>
      </w:r>
      <w:r w:rsidRPr="00EF4929">
        <w:rPr>
          <w:sz w:val="18"/>
        </w:rPr>
        <w:t xml:space="preserve">: </w:t>
      </w:r>
      <w:commentRangeEnd w:id="1234"/>
      <w:ins w:id="1235" w:author="nick" w:date="2020-05-04T20:37:00Z">
        <w:r w:rsidR="000D1293" w:rsidRPr="000D1293">
          <w:rPr>
            <w:i/>
            <w:sz w:val="18"/>
          </w:rPr>
          <w:t>c</w:t>
        </w:r>
      </w:ins>
      <w:ins w:id="1236" w:author="nick" w:date="2020-05-04T20:36:00Z">
        <w:r w:rsidR="000D1293" w:rsidRPr="000D1293">
          <w:rPr>
            <w:i/>
            <w:sz w:val="18"/>
          </w:rPr>
          <w:t>ourtesy of BMW Group</w:t>
        </w:r>
      </w:ins>
      <w:del w:id="1237" w:author="Unknown">
        <w:r w:rsidR="009B668A" w:rsidRPr="000D1293" w:rsidDel="000D1293">
          <w:rPr>
            <w:i/>
            <w:sz w:val="18"/>
          </w:rPr>
          <w:commentReference w:id="1234"/>
        </w:r>
      </w:del>
    </w:p>
    <w:p w14:paraId="1760A683" w14:textId="0715D803" w:rsidR="000B382F" w:rsidRDefault="000B382F" w:rsidP="000B382F">
      <w:pPr>
        <w:pStyle w:val="Caption"/>
      </w:pPr>
      <w:bookmarkStart w:id="1238" w:name="_Toc38903071"/>
      <w:r>
        <w:t xml:space="preserve">Figure </w:t>
      </w:r>
      <w:r>
        <w:fldChar w:fldCharType="begin"/>
      </w:r>
      <w:r>
        <w:instrText xml:space="preserve"> SEQ Figure \* ARABIC </w:instrText>
      </w:r>
      <w:r>
        <w:fldChar w:fldCharType="separate"/>
      </w:r>
      <w:r w:rsidR="00442EDE">
        <w:rPr>
          <w:noProof/>
        </w:rPr>
        <w:t>44</w:t>
      </w:r>
      <w:r>
        <w:fldChar w:fldCharType="end"/>
      </w:r>
      <w:r>
        <w:t>: ROTAV connecting aluminum and steel sheets</w:t>
      </w:r>
      <w:bookmarkEnd w:id="123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2F8887A" w:rsidR="000B382F" w:rsidRDefault="000B382F" w:rsidP="000B382F">
      <w:pPr>
        <w:pStyle w:val="Caption"/>
        <w:spacing w:before="120"/>
        <w:rPr>
          <w:rFonts w:cs="Calibri"/>
          <w:szCs w:val="22"/>
          <w:lang w:eastAsia="en-GB"/>
        </w:rPr>
      </w:pPr>
      <w:bookmarkStart w:id="1239" w:name="_Toc38903187"/>
      <w:r>
        <w:t xml:space="preserve">Table </w:t>
      </w:r>
      <w:r w:rsidR="00ED469A">
        <w:fldChar w:fldCharType="begin"/>
      </w:r>
      <w:r w:rsidR="00ED469A">
        <w:instrText xml:space="preserve"> SEQ Table \* ARABIC </w:instrText>
      </w:r>
      <w:r w:rsidR="00ED469A">
        <w:fldChar w:fldCharType="separate"/>
      </w:r>
      <w:r w:rsidR="00442EDE">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9"/>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commentRangeStart w:id="1240"/>
      <w:commentRangeStart w:id="1241"/>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40"/>
      <w:r w:rsidR="00C370DF">
        <w:rPr>
          <w:rStyle w:val="CommentReference"/>
          <w:rFonts w:eastAsia="Times New Roman"/>
          <w:lang w:val="en-US" w:eastAsia="x-none"/>
        </w:rPr>
        <w:commentReference w:id="1240"/>
      </w:r>
      <w:commentRangeEnd w:id="1241"/>
      <w:r w:rsidR="002D410D">
        <w:rPr>
          <w:rStyle w:val="CommentReference"/>
          <w:rFonts w:eastAsia="Times New Roman"/>
          <w:lang w:val="en-US" w:eastAsia="x-none"/>
        </w:rPr>
        <w:commentReference w:id="1241"/>
      </w:r>
      <w:r>
        <w:rPr>
          <w:rFonts w:cs="Calibri"/>
          <w:lang w:val="en-US" w:eastAsia="en-GB"/>
        </w:rPr>
        <w:t>.</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moveTo w:id="1242" w:author="nick" w:date="2020-04-20T00:48:00Z"/>
          <w:color w:val="0070C0"/>
          <w:lang w:val="fr-FR"/>
        </w:rPr>
      </w:pPr>
      <w:moveToRangeStart w:id="1243" w:author="nick" w:date="2020-04-20T00:48:00Z" w:name="move38236155"/>
      <w:moveTo w:id="1244" w:author="nick" w:date="2020-04-20T00:48:00Z">
        <w:r w:rsidRPr="00013E33">
          <w:rPr>
            <w:color w:val="0070C0"/>
          </w:rPr>
          <w:t xml:space="preserve">    </w:t>
        </w:r>
        <w:r w:rsidRPr="0033379A">
          <w:rPr>
            <w:color w:val="0070C0"/>
            <w:lang w:val="fr-FR"/>
          </w:rPr>
          <w:t>&lt;normal_direction x="0" y="0" z="-10"/&gt;</w:t>
        </w:r>
      </w:moveTo>
    </w:p>
    <w:moveToRangeEnd w:id="1243"/>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45" w:author="nick" w:date="2020-04-20T00:48:00Z"/>
          <w:color w:val="0070C0"/>
          <w:lang w:val="fr-FR"/>
        </w:rPr>
      </w:pPr>
      <w:moveFromRangeStart w:id="1246" w:author="nick" w:date="2020-04-20T00:48:00Z" w:name="move38236155"/>
      <w:moveFrom w:id="1247"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46"/>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48" w:name="_Toc428537246"/>
      <w:bookmarkStart w:id="1249" w:name="_Toc428969565"/>
      <w:bookmarkStart w:id="1250" w:name="_Toc429052956"/>
      <w:bookmarkStart w:id="1251" w:name="_Toc428537247"/>
      <w:bookmarkStart w:id="1252" w:name="_Toc428965632"/>
      <w:bookmarkStart w:id="1253" w:name="_Toc428969566"/>
      <w:bookmarkStart w:id="1254" w:name="_Toc429052957"/>
      <w:bookmarkStart w:id="1255" w:name="_Toc428456280"/>
      <w:bookmarkStart w:id="1256" w:name="_Toc428537248"/>
      <w:bookmarkStart w:id="1257" w:name="_Toc428969567"/>
      <w:bookmarkStart w:id="1258" w:name="_Toc429052958"/>
      <w:bookmarkStart w:id="1259" w:name="_Toc338938901"/>
      <w:bookmarkStart w:id="1260" w:name="_Toc338939097"/>
      <w:bookmarkStart w:id="1261" w:name="_Toc3556997"/>
      <w:bookmarkStart w:id="1262" w:name="_Toc34747247"/>
      <w:bookmarkStart w:id="1263" w:name="_Toc38902944"/>
      <w:bookmarkEnd w:id="1248"/>
      <w:bookmarkEnd w:id="1249"/>
      <w:bookmarkEnd w:id="1250"/>
      <w:bookmarkEnd w:id="1251"/>
      <w:bookmarkEnd w:id="1252"/>
      <w:bookmarkEnd w:id="1253"/>
      <w:bookmarkEnd w:id="1254"/>
      <w:bookmarkEnd w:id="1255"/>
      <w:bookmarkEnd w:id="1256"/>
      <w:bookmarkEnd w:id="1257"/>
      <w:bookmarkEnd w:id="1258"/>
      <w:r w:rsidRPr="007055D9">
        <w:lastRenderedPageBreak/>
        <w:t>1D connections</w:t>
      </w:r>
      <w:bookmarkEnd w:id="1259"/>
      <w:bookmarkEnd w:id="1260"/>
      <w:bookmarkEnd w:id="1261"/>
      <w:bookmarkEnd w:id="1262"/>
      <w:bookmarkEnd w:id="1263"/>
    </w:p>
    <w:p w14:paraId="4A529AC5" w14:textId="77777777" w:rsidR="00911496" w:rsidRDefault="00246BE4" w:rsidP="00246BE4">
      <w:pPr>
        <w:pStyle w:val="Heading2"/>
      </w:pPr>
      <w:bookmarkStart w:id="1264" w:name="_Toc3556998"/>
      <w:bookmarkStart w:id="1265" w:name="_Toc34747248"/>
      <w:bookmarkStart w:id="1266" w:name="_Toc38902945"/>
      <w:bookmarkStart w:id="1267" w:name="_Toc338938902"/>
      <w:bookmarkStart w:id="1268" w:name="_Toc338939098"/>
      <w:r w:rsidRPr="00246BE4">
        <w:t>Generic Definitions</w:t>
      </w:r>
      <w:bookmarkEnd w:id="1264"/>
      <w:bookmarkEnd w:id="1265"/>
      <w:bookmarkEnd w:id="1266"/>
    </w:p>
    <w:p w14:paraId="5E086748" w14:textId="77777777" w:rsidR="007D6B05" w:rsidRDefault="007D6B05" w:rsidP="00327322">
      <w:pPr>
        <w:pStyle w:val="Heading3"/>
      </w:pPr>
      <w:bookmarkStart w:id="1269" w:name="_Toc3556999"/>
      <w:bookmarkStart w:id="1270" w:name="_Toc34747249"/>
      <w:bookmarkStart w:id="1271" w:name="_Toc38902946"/>
      <w:r>
        <w:t>Identification</w:t>
      </w:r>
      <w:bookmarkEnd w:id="1269"/>
      <w:bookmarkEnd w:id="1270"/>
      <w:bookmarkEnd w:id="1271"/>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442ED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72" w:name="_Ref414571413"/>
      <w:bookmarkStart w:id="1273" w:name="_Ref429050458"/>
      <w:bookmarkStart w:id="1274" w:name="_Toc3557000"/>
      <w:bookmarkStart w:id="1275" w:name="_Toc34747250"/>
      <w:bookmarkStart w:id="1276" w:name="_Toc38902947"/>
      <w:r w:rsidRPr="007055D9">
        <w:t>L</w:t>
      </w:r>
      <w:bookmarkEnd w:id="1272"/>
      <w:r w:rsidR="00246BE4">
        <w:t>ocation</w:t>
      </w:r>
      <w:bookmarkEnd w:id="1273"/>
      <w:bookmarkEnd w:id="1274"/>
      <w:bookmarkEnd w:id="1275"/>
      <w:bookmarkEnd w:id="127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42EDE" w:rsidRPr="00442EDE">
        <w:rPr>
          <w:b w:val="0"/>
          <w:i w:val="0"/>
          <w:sz w:val="22"/>
          <w:szCs w:val="22"/>
        </w:rPr>
        <w:t xml:space="preserve">Figure </w:t>
      </w:r>
      <w:r w:rsidR="00442EDE" w:rsidRPr="00442ED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42EDE" w:rsidRPr="00442EDE">
        <w:rPr>
          <w:b w:val="0"/>
          <w:i w:val="0"/>
          <w:sz w:val="22"/>
          <w:szCs w:val="22"/>
        </w:rPr>
        <w:t>: Weld Line Changing</w:t>
      </w:r>
      <w:r w:rsidR="00442EDE" w:rsidRPr="00442ED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398AAFA" w:rsidR="00A66652" w:rsidRDefault="00A66652" w:rsidP="00A66652">
      <w:pPr>
        <w:pStyle w:val="Caption"/>
        <w:spacing w:before="120"/>
      </w:pPr>
      <w:bookmarkStart w:id="1277" w:name="_Toc3566481"/>
      <w:bookmarkStart w:id="1278" w:name="_Toc34747482"/>
      <w:bookmarkStart w:id="1279" w:name="_Toc38903188"/>
      <w:r>
        <w:t xml:space="preserve">Table </w:t>
      </w:r>
      <w:r w:rsidR="00ED469A">
        <w:fldChar w:fldCharType="begin"/>
      </w:r>
      <w:r w:rsidR="00ED469A">
        <w:instrText xml:space="preserve"> SEQ Table \* ARABIC </w:instrText>
      </w:r>
      <w:r w:rsidR="00ED469A">
        <w:fldChar w:fldCharType="separate"/>
      </w:r>
      <w:r w:rsidR="00442EDE">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77"/>
      <w:bookmarkEnd w:id="1278"/>
      <w:bookmarkEnd w:id="127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2E41FFF" w:rsidR="007D6B05" w:rsidRDefault="007D6B05" w:rsidP="007D6B05">
      <w:pPr>
        <w:pStyle w:val="Caption"/>
        <w:spacing w:before="120"/>
      </w:pPr>
      <w:bookmarkStart w:id="1280" w:name="_Toc3566482"/>
      <w:bookmarkStart w:id="1281" w:name="_Toc34747483"/>
      <w:bookmarkStart w:id="1282" w:name="_Toc38903189"/>
      <w:r>
        <w:t xml:space="preserve">Table </w:t>
      </w:r>
      <w:r w:rsidR="00ED469A">
        <w:fldChar w:fldCharType="begin"/>
      </w:r>
      <w:r w:rsidR="00ED469A">
        <w:instrText xml:space="preserve"> SEQ Table \* ARABIC </w:instrText>
      </w:r>
      <w:r w:rsidR="00ED469A">
        <w:fldChar w:fldCharType="separate"/>
      </w:r>
      <w:r w:rsidR="00442EDE">
        <w:rPr>
          <w:noProof/>
        </w:rPr>
        <w:t>78</w:t>
      </w:r>
      <w:r w:rsidR="00ED469A">
        <w:fldChar w:fldCharType="end"/>
      </w:r>
      <w:r>
        <w:t xml:space="preserve">: Nested elements of </w:t>
      </w:r>
      <w:r w:rsidRPr="00837116">
        <w:rPr>
          <w:rStyle w:val="elementdeftypeChar"/>
          <w:b/>
        </w:rPr>
        <w:t>&lt;loc_list&gt;</w:t>
      </w:r>
      <w:bookmarkEnd w:id="1280"/>
      <w:bookmarkEnd w:id="1281"/>
      <w:bookmarkEnd w:id="1282"/>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4AC580D" w:rsidR="007D6B05" w:rsidRDefault="007D6B05" w:rsidP="007D6B05">
      <w:pPr>
        <w:pStyle w:val="Caption"/>
        <w:spacing w:before="120"/>
      </w:pPr>
      <w:bookmarkStart w:id="1283" w:name="_Toc3566483"/>
      <w:bookmarkStart w:id="1284" w:name="_Toc34747484"/>
      <w:bookmarkStart w:id="1285" w:name="_Toc38903190"/>
      <w:r>
        <w:t xml:space="preserve">Table </w:t>
      </w:r>
      <w:r w:rsidR="00ED469A">
        <w:fldChar w:fldCharType="begin"/>
      </w:r>
      <w:r w:rsidR="00ED469A">
        <w:instrText xml:space="preserve"> SEQ Table \* ARABIC </w:instrText>
      </w:r>
      <w:r w:rsidR="00ED469A">
        <w:fldChar w:fldCharType="separate"/>
      </w:r>
      <w:r w:rsidR="00442EDE">
        <w:rPr>
          <w:noProof/>
        </w:rPr>
        <w:t>79</w:t>
      </w:r>
      <w:r w:rsidR="00ED469A">
        <w:fldChar w:fldCharType="end"/>
      </w:r>
      <w:r>
        <w:t xml:space="preserve">: Attributes of element </w:t>
      </w:r>
      <w:r w:rsidRPr="003E46C4">
        <w:rPr>
          <w:rStyle w:val="elementdeftypeChar"/>
          <w:b/>
        </w:rPr>
        <w:t>&lt;loc/&gt;</w:t>
      </w:r>
      <w:bookmarkEnd w:id="1283"/>
      <w:bookmarkEnd w:id="1284"/>
      <w:bookmarkEnd w:id="128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86" w:name="_Toc3557001"/>
      <w:bookmarkStart w:id="1287" w:name="_Toc34747251"/>
      <w:bookmarkStart w:id="1288" w:name="_Toc38902948"/>
      <w:r>
        <w:t>Type Specification</w:t>
      </w:r>
      <w:bookmarkEnd w:id="1286"/>
      <w:bookmarkEnd w:id="1287"/>
      <w:bookmarkEnd w:id="128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42ED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42EDE">
              <w:rPr>
                <w:sz w:val="20"/>
                <w:szCs w:val="20"/>
              </w:rPr>
              <w:t>5.3.1.3</w:t>
            </w:r>
            <w:r>
              <w:rPr>
                <w:sz w:val="20"/>
                <w:szCs w:val="20"/>
              </w:rPr>
              <w:fldChar w:fldCharType="end"/>
            </w:r>
          </w:p>
        </w:tc>
      </w:tr>
    </w:tbl>
    <w:p w14:paraId="45AAC203" w14:textId="32BA991B" w:rsidR="00246BE4" w:rsidRPr="003038C9" w:rsidRDefault="00246BE4" w:rsidP="00246BE4">
      <w:pPr>
        <w:pStyle w:val="Caption"/>
        <w:spacing w:before="120"/>
        <w:rPr>
          <w:lang w:eastAsia="x-none"/>
        </w:rPr>
      </w:pPr>
      <w:bookmarkStart w:id="1289" w:name="_Toc3566484"/>
      <w:bookmarkStart w:id="1290" w:name="_Toc34747485"/>
      <w:bookmarkStart w:id="1291" w:name="_Toc38903191"/>
      <w:r>
        <w:t xml:space="preserve">Table </w:t>
      </w:r>
      <w:r w:rsidR="00ED469A">
        <w:fldChar w:fldCharType="begin"/>
      </w:r>
      <w:r w:rsidR="00ED469A">
        <w:instrText xml:space="preserve"> SEQ Table \* ARABIC </w:instrText>
      </w:r>
      <w:r w:rsidR="00ED469A">
        <w:fldChar w:fldCharType="separate"/>
      </w:r>
      <w:r w:rsidR="00442EDE">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9"/>
      <w:bookmarkEnd w:id="1290"/>
      <w:bookmarkEnd w:id="129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92" w:name="_Toc3557002"/>
      <w:bookmarkStart w:id="1293" w:name="_Toc34747252"/>
      <w:bookmarkStart w:id="1294" w:name="_Toc38902949"/>
      <w:r w:rsidRPr="007055D9">
        <w:t>Seam Weld</w:t>
      </w:r>
      <w:bookmarkEnd w:id="320"/>
      <w:r w:rsidR="007F0EFE" w:rsidRPr="007055D9">
        <w:t>s</w:t>
      </w:r>
      <w:bookmarkEnd w:id="1267"/>
      <w:bookmarkEnd w:id="1268"/>
      <w:bookmarkEnd w:id="1292"/>
      <w:bookmarkEnd w:id="1293"/>
      <w:bookmarkEnd w:id="1294"/>
    </w:p>
    <w:p w14:paraId="57ED57DC" w14:textId="77777777" w:rsidR="00255787" w:rsidRPr="007055D9" w:rsidRDefault="00C6435A" w:rsidP="00327322">
      <w:pPr>
        <w:pStyle w:val="Heading3"/>
      </w:pPr>
      <w:bookmarkStart w:id="1295" w:name="_Toc338938903"/>
      <w:bookmarkStart w:id="1296" w:name="_Toc338939099"/>
      <w:bookmarkStart w:id="1297" w:name="_Toc3557003"/>
      <w:bookmarkStart w:id="1298" w:name="_Toc34747253"/>
      <w:bookmarkStart w:id="1299" w:name="_Toc38902950"/>
      <w:r w:rsidRPr="007055D9">
        <w:t>Description and M</w:t>
      </w:r>
      <w:r w:rsidR="007F0EFE" w:rsidRPr="007055D9">
        <w:t>odeling Parameters</w:t>
      </w:r>
      <w:bookmarkEnd w:id="321"/>
      <w:bookmarkEnd w:id="1295"/>
      <w:bookmarkEnd w:id="1296"/>
      <w:bookmarkEnd w:id="1297"/>
      <w:bookmarkEnd w:id="1298"/>
      <w:bookmarkEnd w:id="129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1300" w:name="_Ref428965482"/>
      <w:bookmarkStart w:id="1301" w:name="_Toc3557120"/>
      <w:bookmarkStart w:id="1302" w:name="_Toc34747371"/>
      <w:bookmarkStart w:id="1303" w:name="_Toc38903072"/>
      <w:r w:rsidRPr="007055D9">
        <w:t xml:space="preserve">Figure </w:t>
      </w:r>
      <w:r w:rsidR="00406B64">
        <w:fldChar w:fldCharType="begin"/>
      </w:r>
      <w:r w:rsidR="00406B64">
        <w:instrText xml:space="preserve"> SEQ Figure \* ARABIC </w:instrText>
      </w:r>
      <w:r w:rsidR="00406B64">
        <w:fldChar w:fldCharType="separate"/>
      </w:r>
      <w:r w:rsidR="00442EDE">
        <w:rPr>
          <w:noProof/>
        </w:rPr>
        <w:t>45</w:t>
      </w:r>
      <w:r w:rsidR="00406B64">
        <w:fldChar w:fldCharType="end"/>
      </w:r>
      <w:bookmarkStart w:id="1304" w:name="_Ref428965475"/>
      <w:bookmarkEnd w:id="1300"/>
      <w:r w:rsidRPr="007055D9">
        <w:t>: Weld Line Changing</w:t>
      </w:r>
      <w:r w:rsidRPr="007055D9">
        <w:rPr>
          <w:noProof/>
        </w:rPr>
        <w:t xml:space="preserve"> from Y-Joint to Overlap-Joint</w:t>
      </w:r>
      <w:bookmarkEnd w:id="1301"/>
      <w:bookmarkEnd w:id="1302"/>
      <w:bookmarkEnd w:id="1303"/>
      <w:bookmarkEnd w:id="13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1305" w:name="_Toc3557121"/>
      <w:bookmarkStart w:id="1306" w:name="_Toc34747372"/>
      <w:bookmarkStart w:id="1307" w:name="_Toc38903073"/>
      <w:r w:rsidRPr="00E24A0B">
        <w:t xml:space="preserve">Figure </w:t>
      </w:r>
      <w:r w:rsidRPr="00E24A0B">
        <w:fldChar w:fldCharType="begin"/>
      </w:r>
      <w:r w:rsidRPr="00E24A0B">
        <w:instrText xml:space="preserve"> SEQ Figure \* ARABIC </w:instrText>
      </w:r>
      <w:r w:rsidRPr="00E24A0B">
        <w:fldChar w:fldCharType="separate"/>
      </w:r>
      <w:r w:rsidR="00442EDE">
        <w:rPr>
          <w:noProof/>
        </w:rPr>
        <w:t>46</w:t>
      </w:r>
      <w:r w:rsidRPr="00E24A0B">
        <w:fldChar w:fldCharType="end"/>
      </w:r>
      <w:r w:rsidRPr="00E24A0B">
        <w:t>: Longitudinal stiffener, top view</w:t>
      </w:r>
      <w:bookmarkEnd w:id="1305"/>
      <w:bookmarkEnd w:id="1306"/>
      <w:bookmarkEnd w:id="130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08" w:name="_Toc288196463"/>
      <w:bookmarkStart w:id="1309" w:name="_Toc288200761"/>
      <w:bookmarkStart w:id="1310" w:name="_Toc338938907"/>
      <w:bookmarkStart w:id="1311" w:name="_Toc338939104"/>
      <w:bookmarkStart w:id="1312" w:name="_Toc3557004"/>
      <w:bookmarkStart w:id="1313" w:name="_Toc34747254"/>
      <w:bookmarkStart w:id="1314" w:name="_Toc38902951"/>
      <w:bookmarkStart w:id="1315" w:name="_Toc288196487"/>
      <w:bookmarkStart w:id="1316" w:name="_Toc288200789"/>
      <w:bookmarkStart w:id="1317" w:name="_Toc338938910"/>
      <w:bookmarkStart w:id="1318" w:name="_Toc338939129"/>
      <w:r w:rsidRPr="007055D9">
        <w:t>Seam Weld</w:t>
      </w:r>
      <w:r w:rsidR="0006113C" w:rsidRPr="007055D9">
        <w:t xml:space="preserve"> Definition</w:t>
      </w:r>
      <w:bookmarkEnd w:id="1308"/>
      <w:bookmarkEnd w:id="1309"/>
      <w:bookmarkEnd w:id="1310"/>
      <w:bookmarkEnd w:id="1311"/>
      <w:r w:rsidR="0006113C" w:rsidRPr="007055D9">
        <w:t xml:space="preserve"> Overview</w:t>
      </w:r>
      <w:bookmarkEnd w:id="1312"/>
      <w:bookmarkEnd w:id="1313"/>
      <w:bookmarkEnd w:id="131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1319" w:name="_Toc3557122"/>
      <w:bookmarkStart w:id="1320" w:name="_Toc34747373"/>
      <w:bookmarkStart w:id="1321" w:name="_Toc38903074"/>
      <w:r>
        <w:t xml:space="preserve">Figure </w:t>
      </w:r>
      <w:r>
        <w:fldChar w:fldCharType="begin"/>
      </w:r>
      <w:r>
        <w:instrText xml:space="preserve"> SEQ Figure \* ARABIC </w:instrText>
      </w:r>
      <w:r>
        <w:fldChar w:fldCharType="separate"/>
      </w:r>
      <w:r w:rsidR="00442EDE">
        <w:rPr>
          <w:noProof/>
        </w:rPr>
        <w:t>47</w:t>
      </w:r>
      <w:r>
        <w:fldChar w:fldCharType="end"/>
      </w:r>
      <w:r w:rsidR="00AF3023" w:rsidRPr="00EB74AE">
        <w:t>: Seam weld types and attributes</w:t>
      </w:r>
      <w:bookmarkEnd w:id="1319"/>
      <w:bookmarkEnd w:id="1320"/>
      <w:bookmarkEnd w:id="1321"/>
    </w:p>
    <w:p w14:paraId="7F783786" w14:textId="77777777" w:rsidR="0006113C" w:rsidRPr="007055D9" w:rsidRDefault="0006113C" w:rsidP="00327322">
      <w:pPr>
        <w:pStyle w:val="Heading3"/>
      </w:pPr>
      <w:bookmarkStart w:id="1322" w:name="_Toc3557005"/>
      <w:bookmarkStart w:id="1323" w:name="_Toc34747255"/>
      <w:bookmarkStart w:id="1324" w:name="_Toc38902952"/>
      <w:r w:rsidRPr="007055D9">
        <w:lastRenderedPageBreak/>
        <w:t>Specific XML Realization</w:t>
      </w:r>
      <w:bookmarkEnd w:id="1322"/>
      <w:bookmarkEnd w:id="1323"/>
      <w:bookmarkEnd w:id="132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25" w:name="XMLStructureSeamWelds"/>
      <w:bookmarkEnd w:id="132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1326" w:name="_Toc3557123"/>
      <w:bookmarkStart w:id="1327" w:name="_Toc34747374"/>
      <w:bookmarkStart w:id="1328" w:name="_Toc38903075"/>
      <w:r>
        <w:t xml:space="preserve">Figure </w:t>
      </w:r>
      <w:r>
        <w:fldChar w:fldCharType="begin"/>
      </w:r>
      <w:r>
        <w:instrText xml:space="preserve"> SEQ Figure \* ARABIC </w:instrText>
      </w:r>
      <w:r>
        <w:fldChar w:fldCharType="separate"/>
      </w:r>
      <w:r w:rsidR="00442ED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26"/>
      <w:bookmarkEnd w:id="1327"/>
      <w:bookmarkEnd w:id="1328"/>
    </w:p>
    <w:p w14:paraId="7AB87473" w14:textId="77777777" w:rsidR="00843EED" w:rsidRPr="007055D9" w:rsidRDefault="00843EED" w:rsidP="00327322">
      <w:pPr>
        <w:pStyle w:val="Heading3"/>
        <w:tabs>
          <w:tab w:val="clear" w:pos="720"/>
        </w:tabs>
      </w:pPr>
      <w:bookmarkStart w:id="1329" w:name="_Toc3557006"/>
      <w:bookmarkStart w:id="1330" w:name="_Toc34747256"/>
      <w:bookmarkStart w:id="1331" w:name="_Toc38902953"/>
      <w:r w:rsidRPr="007055D9">
        <w:t>Generic Seam Weld Definition</w:t>
      </w:r>
      <w:bookmarkEnd w:id="1315"/>
      <w:bookmarkEnd w:id="1316"/>
      <w:bookmarkEnd w:id="1317"/>
      <w:bookmarkEnd w:id="1318"/>
      <w:bookmarkEnd w:id="1329"/>
      <w:bookmarkEnd w:id="1330"/>
      <w:bookmarkEnd w:id="1331"/>
    </w:p>
    <w:p w14:paraId="1158557E" w14:textId="77777777" w:rsidR="008C58F6" w:rsidRPr="007055D9" w:rsidRDefault="008C58F6" w:rsidP="008C58F6">
      <w:pPr>
        <w:pStyle w:val="Heading4"/>
      </w:pPr>
      <w:bookmarkStart w:id="1332" w:name="_Toc3557007"/>
      <w:bookmarkStart w:id="1333" w:name="_Toc34747257"/>
      <w:bookmarkStart w:id="1334" w:name="_Toc38902954"/>
      <w:r w:rsidRPr="007055D9">
        <w:t>Identification</w:t>
      </w:r>
      <w:bookmarkEnd w:id="1332"/>
      <w:bookmarkEnd w:id="1333"/>
      <w:bookmarkEnd w:id="133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D7F495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442ED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442EDE" w:rsidRPr="00BD20ED">
              <w:rPr>
                <w:szCs w:val="34"/>
              </w:rPr>
              <w:t xml:space="preserve">Attribute </w:t>
            </w:r>
            <w:r w:rsidR="00442EDE" w:rsidRPr="00442ED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072DDCD0" w:rsidR="00B350C5" w:rsidRDefault="00B350C5" w:rsidP="00B350C5">
      <w:pPr>
        <w:pStyle w:val="Caption"/>
        <w:spacing w:before="120"/>
      </w:pPr>
      <w:bookmarkStart w:id="1335" w:name="_Toc3566485"/>
      <w:bookmarkStart w:id="1336" w:name="_Toc34747486"/>
      <w:bookmarkStart w:id="1337" w:name="_Toc38903192"/>
      <w:r>
        <w:t xml:space="preserve">Table </w:t>
      </w:r>
      <w:r w:rsidR="00ED469A">
        <w:fldChar w:fldCharType="begin"/>
      </w:r>
      <w:r w:rsidR="00ED469A">
        <w:instrText xml:space="preserve"> SEQ Table \* ARABIC </w:instrText>
      </w:r>
      <w:r w:rsidR="00ED469A">
        <w:fldChar w:fldCharType="separate"/>
      </w:r>
      <w:r w:rsidR="00442EDE">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35"/>
      <w:bookmarkEnd w:id="1336"/>
      <w:bookmarkEnd w:id="133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38" w:name="_Ref414571756"/>
      <w:bookmarkStart w:id="1339" w:name="_Toc3557008"/>
      <w:bookmarkStart w:id="1340" w:name="_Toc34747258"/>
      <w:bookmarkStart w:id="1341" w:name="_Toc38902955"/>
      <w:r w:rsidRPr="007055D9">
        <w:lastRenderedPageBreak/>
        <w:t>Type</w:t>
      </w:r>
      <w:r w:rsidR="008C58F6" w:rsidRPr="007055D9">
        <w:t xml:space="preserve"> Specification</w:t>
      </w:r>
      <w:bookmarkEnd w:id="1338"/>
      <w:bookmarkEnd w:id="1339"/>
      <w:bookmarkEnd w:id="1340"/>
      <w:bookmarkEnd w:id="134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057CC63F" w:rsidR="004C0DD3" w:rsidRDefault="004C0DD3" w:rsidP="003E46C4">
      <w:pPr>
        <w:pStyle w:val="Caption"/>
        <w:spacing w:before="120"/>
      </w:pPr>
      <w:bookmarkStart w:id="1342" w:name="_Toc3566486"/>
      <w:bookmarkStart w:id="1343" w:name="_Toc34747487"/>
      <w:bookmarkStart w:id="1344" w:name="_Toc38903193"/>
      <w:bookmarkStart w:id="1345" w:name="_Toc338939134"/>
      <w:bookmarkStart w:id="1346" w:name="_Toc288196488"/>
      <w:bookmarkStart w:id="1347" w:name="_Toc288200790"/>
      <w:bookmarkStart w:id="1348" w:name="_Toc338939130"/>
      <w:r>
        <w:t xml:space="preserve">Table </w:t>
      </w:r>
      <w:r w:rsidR="00ED469A">
        <w:fldChar w:fldCharType="begin"/>
      </w:r>
      <w:r w:rsidR="00ED469A">
        <w:instrText xml:space="preserve"> SEQ Table \* ARABIC </w:instrText>
      </w:r>
      <w:r w:rsidR="00ED469A">
        <w:fldChar w:fldCharType="separate"/>
      </w:r>
      <w:r w:rsidR="00442EDE">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42"/>
      <w:bookmarkEnd w:id="1343"/>
      <w:bookmarkEnd w:id="134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4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49" w:name="_Toc288196490"/>
      <w:bookmarkStart w:id="1350" w:name="_Toc288200792"/>
      <w:bookmarkStart w:id="1351" w:name="_Toc338939132"/>
      <w:bookmarkStart w:id="1352" w:name="_Toc288196468"/>
      <w:bookmarkStart w:id="1353" w:name="_Toc288200771"/>
      <w:bookmarkStart w:id="1354" w:name="_Toc338938904"/>
      <w:bookmarkStart w:id="1355" w:name="_Toc338939100"/>
      <w:bookmarkEnd w:id="1346"/>
      <w:bookmarkEnd w:id="1347"/>
      <w:bookmarkEnd w:id="134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ECE1895" w:rsidR="00FD441C" w:rsidRDefault="00FD441C" w:rsidP="003E46C4">
      <w:pPr>
        <w:pStyle w:val="Caption"/>
        <w:spacing w:before="120"/>
      </w:pPr>
      <w:bookmarkStart w:id="1356" w:name="_Toc3566487"/>
      <w:bookmarkStart w:id="1357" w:name="_Toc34747488"/>
      <w:bookmarkStart w:id="1358" w:name="_Toc38903194"/>
      <w:r>
        <w:t xml:space="preserve">Table </w:t>
      </w:r>
      <w:r w:rsidR="00ED469A">
        <w:fldChar w:fldCharType="begin"/>
      </w:r>
      <w:r w:rsidR="00ED469A">
        <w:instrText xml:space="preserve"> SEQ Table \* ARABIC </w:instrText>
      </w:r>
      <w:r w:rsidR="00ED469A">
        <w:fldChar w:fldCharType="separate"/>
      </w:r>
      <w:r w:rsidR="00442EDE">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6"/>
      <w:bookmarkEnd w:id="1357"/>
      <w:bookmarkEnd w:id="13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91E0B9" w:rsidR="006E6816" w:rsidRDefault="006E6816" w:rsidP="003E46C4">
      <w:pPr>
        <w:pStyle w:val="Caption"/>
        <w:spacing w:before="120"/>
      </w:pPr>
      <w:bookmarkStart w:id="1359" w:name="_Toc3566488"/>
      <w:bookmarkStart w:id="1360" w:name="_Toc34747489"/>
      <w:bookmarkStart w:id="1361" w:name="_Toc38903195"/>
      <w:r>
        <w:t xml:space="preserve">Table </w:t>
      </w:r>
      <w:r w:rsidR="00ED469A">
        <w:fldChar w:fldCharType="begin"/>
      </w:r>
      <w:r w:rsidR="00ED469A">
        <w:instrText xml:space="preserve"> SEQ Table \* ARABIC </w:instrText>
      </w:r>
      <w:r w:rsidR="00ED469A">
        <w:fldChar w:fldCharType="separate"/>
      </w:r>
      <w:r w:rsidR="00442EDE">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9"/>
      <w:bookmarkEnd w:id="1360"/>
      <w:bookmarkEnd w:id="136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62" w:name="_Toc288196493"/>
      <w:bookmarkStart w:id="136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64" w:name="GenericSeamWeldWeldPosition"/>
      <w:bookmarkStart w:id="1365" w:name="GenericSeamWelParameters"/>
      <w:bookmarkStart w:id="1366" w:name="GenericSeamWeldSubType"/>
      <w:bookmarkStart w:id="1367" w:name="GenericSeamWeldWeldingPosition"/>
      <w:bookmarkStart w:id="1368" w:name="_Toc3557009"/>
      <w:bookmarkStart w:id="1369" w:name="_Toc34747259"/>
      <w:bookmarkStart w:id="1370" w:name="_Toc38902956"/>
      <w:bookmarkStart w:id="1371" w:name="_Toc338938905"/>
      <w:bookmarkStart w:id="1372" w:name="_Toc338939101"/>
      <w:bookmarkStart w:id="1373" w:name="_Toc338939136"/>
      <w:bookmarkEnd w:id="1349"/>
      <w:bookmarkEnd w:id="1350"/>
      <w:bookmarkEnd w:id="1351"/>
      <w:bookmarkEnd w:id="1352"/>
      <w:bookmarkEnd w:id="1353"/>
      <w:bookmarkEnd w:id="1354"/>
      <w:bookmarkEnd w:id="1355"/>
      <w:bookmarkEnd w:id="1362"/>
      <w:bookmarkEnd w:id="1363"/>
      <w:bookmarkEnd w:id="1364"/>
      <w:bookmarkEnd w:id="1365"/>
      <w:bookmarkEnd w:id="1366"/>
      <w:bookmarkEnd w:id="1367"/>
      <w:r>
        <w:t>W</w:t>
      </w:r>
      <w:r w:rsidR="00433A07">
        <w:t>eld Position and Sheet Metal Parameters</w:t>
      </w:r>
      <w:bookmarkEnd w:id="1368"/>
      <w:bookmarkEnd w:id="1369"/>
      <w:bookmarkEnd w:id="137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442ED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442ED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1374" w:name="_Ref397587838"/>
      <w:bookmarkStart w:id="1375" w:name="_Toc3557124"/>
      <w:bookmarkStart w:id="1376" w:name="_Toc34747375"/>
      <w:bookmarkStart w:id="1377" w:name="_Toc38903076"/>
      <w:r w:rsidRPr="007055D9">
        <w:t xml:space="preserve">Figure </w:t>
      </w:r>
      <w:r w:rsidR="00406B64">
        <w:fldChar w:fldCharType="begin"/>
      </w:r>
      <w:r w:rsidR="00406B64">
        <w:instrText xml:space="preserve"> SEQ Figure \* ARABIC </w:instrText>
      </w:r>
      <w:r w:rsidR="00406B64">
        <w:fldChar w:fldCharType="separate"/>
      </w:r>
      <w:r w:rsidR="00442EDE">
        <w:rPr>
          <w:noProof/>
        </w:rPr>
        <w:t>49</w:t>
      </w:r>
      <w:r w:rsidR="00406B64">
        <w:fldChar w:fldCharType="end"/>
      </w:r>
      <w:bookmarkEnd w:id="1374"/>
      <w:r w:rsidRPr="007055D9">
        <w:t xml:space="preserve">: Sheet Parameters vs. </w:t>
      </w:r>
      <w:r w:rsidRPr="007055D9">
        <w:rPr>
          <w:noProof/>
        </w:rPr>
        <w:t xml:space="preserve"> Weld Position Parameters</w:t>
      </w:r>
      <w:bookmarkEnd w:id="1375"/>
      <w:bookmarkEnd w:id="1376"/>
      <w:bookmarkEnd w:id="1377"/>
    </w:p>
    <w:p w14:paraId="7C8D9624" w14:textId="77777777" w:rsidR="000E5FC5" w:rsidRDefault="000E5FC5" w:rsidP="00433A07">
      <w:pPr>
        <w:pStyle w:val="Heading4"/>
        <w:numPr>
          <w:ilvl w:val="4"/>
          <w:numId w:val="1"/>
        </w:numPr>
        <w:ind w:left="1009" w:hanging="1009"/>
      </w:pPr>
      <w:bookmarkStart w:id="1378" w:name="_Toc3557010"/>
      <w:bookmarkStart w:id="1379" w:name="_Toc34747260"/>
      <w:bookmarkStart w:id="1380" w:name="_Toc38902957"/>
      <w:bookmarkStart w:id="1381" w:name="_Ref397525982"/>
      <w:r w:rsidRPr="007055D9">
        <w:t>Parameters Assigned to a Specific Sheet of the Flange</w:t>
      </w:r>
      <w:bookmarkEnd w:id="1378"/>
      <w:bookmarkEnd w:id="1379"/>
      <w:bookmarkEnd w:id="1380"/>
      <w:r w:rsidRPr="007055D9">
        <w:t xml:space="preserve"> </w:t>
      </w:r>
      <w:bookmarkEnd w:id="138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6E66F5D1" w:rsidR="00825ABB" w:rsidRDefault="00825ABB" w:rsidP="0035512A">
      <w:pPr>
        <w:pStyle w:val="Caption"/>
        <w:spacing w:before="120"/>
      </w:pPr>
      <w:bookmarkStart w:id="1382" w:name="_Toc3566489"/>
      <w:bookmarkStart w:id="1383" w:name="_Toc34747490"/>
      <w:bookmarkStart w:id="1384" w:name="_Toc38903196"/>
      <w:r>
        <w:t xml:space="preserve">Table </w:t>
      </w:r>
      <w:r w:rsidR="00ED469A">
        <w:fldChar w:fldCharType="begin"/>
      </w:r>
      <w:r w:rsidR="00ED469A">
        <w:instrText xml:space="preserve"> SEQ Table \* ARABIC </w:instrText>
      </w:r>
      <w:r w:rsidR="00ED469A">
        <w:fldChar w:fldCharType="separate"/>
      </w:r>
      <w:r w:rsidR="00442EDE">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82"/>
      <w:bookmarkEnd w:id="1383"/>
      <w:bookmarkEnd w:id="1384"/>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83A8B54"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442EDE" w:rsidRPr="007055D9">
        <w:t xml:space="preserve">Figure </w:t>
      </w:r>
      <w:r w:rsidR="00442ED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442ED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85" w:name="_Welding_Position"/>
      <w:bookmarkStart w:id="1386" w:name="_Ref397524978"/>
      <w:bookmarkStart w:id="1387" w:name="_Toc3557011"/>
      <w:bookmarkStart w:id="1388" w:name="_Toc34747261"/>
      <w:bookmarkStart w:id="1389" w:name="_Toc38902958"/>
      <w:bookmarkEnd w:id="1385"/>
      <w:r w:rsidRPr="007055D9">
        <w:t>Welding Position</w:t>
      </w:r>
      <w:bookmarkEnd w:id="1371"/>
      <w:bookmarkEnd w:id="1372"/>
      <w:bookmarkEnd w:id="1386"/>
      <w:bookmarkEnd w:id="1387"/>
      <w:bookmarkEnd w:id="1388"/>
      <w:bookmarkEnd w:id="1389"/>
    </w:p>
    <w:p w14:paraId="62D6B2C8" w14:textId="1932F9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442EDE" w:rsidRPr="007055D9">
        <w:t xml:space="preserve">Figure </w:t>
      </w:r>
      <w:r w:rsidR="00442ED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442EDE">
        <w:t>8.2.5</w:t>
      </w:r>
      <w:r w:rsidR="008D51C0" w:rsidRPr="007055D9">
        <w:fldChar w:fldCharType="end"/>
      </w:r>
      <w:r w:rsidRPr="007055D9">
        <w:t>).</w:t>
      </w:r>
    </w:p>
    <w:p w14:paraId="5C54CD1A" w14:textId="77777777" w:rsidR="008A051D" w:rsidRPr="007055D9" w:rsidRDefault="004F562F" w:rsidP="008A051D">
      <w:pPr>
        <w:keepNext/>
        <w:jc w:val="center"/>
      </w:pPr>
      <w:bookmarkStart w:id="1390"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1391" w:name="_Ref397529286"/>
      <w:bookmarkStart w:id="1392" w:name="_Toc3557125"/>
      <w:bookmarkStart w:id="1393" w:name="_Toc34747376"/>
      <w:bookmarkStart w:id="1394" w:name="_Toc38903077"/>
      <w:r w:rsidRPr="007055D9">
        <w:t xml:space="preserve">Figure </w:t>
      </w:r>
      <w:bookmarkStart w:id="1395" w:name="Figure10"/>
      <w:r w:rsidR="00406B64">
        <w:fldChar w:fldCharType="begin"/>
      </w:r>
      <w:r w:rsidR="00406B64">
        <w:instrText xml:space="preserve"> SEQ Figure \* ARABIC </w:instrText>
      </w:r>
      <w:r w:rsidR="00406B64">
        <w:fldChar w:fldCharType="separate"/>
      </w:r>
      <w:r w:rsidR="00442EDE">
        <w:rPr>
          <w:noProof/>
        </w:rPr>
        <w:t>50</w:t>
      </w:r>
      <w:r w:rsidR="00406B64">
        <w:fldChar w:fldCharType="end"/>
      </w:r>
      <w:bookmarkEnd w:id="1391"/>
      <w:bookmarkEnd w:id="1395"/>
      <w:r w:rsidRPr="007055D9">
        <w:t>: Welding Position of a Y-Joint</w:t>
      </w:r>
      <w:bookmarkEnd w:id="1392"/>
      <w:bookmarkEnd w:id="1393"/>
      <w:bookmarkEnd w:id="1394"/>
    </w:p>
    <w:p w14:paraId="7D4C2DF5" w14:textId="77777777" w:rsidR="00B540EB" w:rsidRPr="007055D9" w:rsidRDefault="00B540EB" w:rsidP="00B540EB">
      <w:pPr>
        <w:pStyle w:val="Heading5"/>
      </w:pPr>
      <w:r w:rsidRPr="007055D9">
        <w:t>Primary and Secondary Sides</w:t>
      </w:r>
      <w:bookmarkEnd w:id="13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96" w:name="_Toc288196495"/>
      <w:bookmarkStart w:id="1397" w:name="_Toc288200797"/>
      <w:bookmarkStart w:id="1398" w:name="_Toc338939138"/>
      <w:bookmarkEnd w:id="1373"/>
      <w:r w:rsidRPr="007055D9">
        <w:t xml:space="preserve">Element </w:t>
      </w:r>
      <w:r w:rsidR="00194316">
        <w:t>"</w:t>
      </w:r>
      <w:r w:rsidRPr="007055D9">
        <w:t>weld_position</w:t>
      </w:r>
      <w:bookmarkEnd w:id="1396"/>
      <w:bookmarkEnd w:id="1397"/>
      <w:bookmarkEnd w:id="139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3AA2CBF" w:rsidR="00365CBF" w:rsidRPr="007055D9" w:rsidRDefault="00DE3902" w:rsidP="008F3D94">
      <w:pPr>
        <w:pStyle w:val="Caption"/>
        <w:spacing w:before="120"/>
      </w:pPr>
      <w:bookmarkStart w:id="1399" w:name="_Toc3566490"/>
      <w:bookmarkStart w:id="1400" w:name="_Toc34747491"/>
      <w:bookmarkStart w:id="1401" w:name="_Toc38903197"/>
      <w:r>
        <w:t xml:space="preserve">Table </w:t>
      </w:r>
      <w:r w:rsidR="00ED469A">
        <w:fldChar w:fldCharType="begin"/>
      </w:r>
      <w:r w:rsidR="00ED469A">
        <w:instrText xml:space="preserve"> SEQ Table \* ARABIC </w:instrText>
      </w:r>
      <w:r w:rsidR="00ED469A">
        <w:fldChar w:fldCharType="separate"/>
      </w:r>
      <w:r w:rsidR="00442ED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99"/>
      <w:bookmarkEnd w:id="1400"/>
      <w:bookmarkEnd w:id="140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0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0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442EDE">
        <w:t xml:space="preserve">Figure </w:t>
      </w:r>
      <w:r w:rsidR="00442ED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1403" w:name="_Ref397529572"/>
      <w:bookmarkStart w:id="1404" w:name="Figure11"/>
      <w:bookmarkStart w:id="1405" w:name="_Toc3557126"/>
      <w:bookmarkStart w:id="1406" w:name="_Toc34747377"/>
      <w:bookmarkStart w:id="1407" w:name="_Toc38903078"/>
      <w:r>
        <w:t xml:space="preserve">Figure </w:t>
      </w:r>
      <w:r w:rsidR="00406B64">
        <w:fldChar w:fldCharType="begin"/>
      </w:r>
      <w:r w:rsidR="00406B64">
        <w:instrText xml:space="preserve"> SEQ Figure \* ARABIC </w:instrText>
      </w:r>
      <w:r w:rsidR="00406B64">
        <w:fldChar w:fldCharType="separate"/>
      </w:r>
      <w:r w:rsidR="00442EDE">
        <w:rPr>
          <w:noProof/>
        </w:rPr>
        <w:t>51</w:t>
      </w:r>
      <w:r w:rsidR="00406B64">
        <w:fldChar w:fldCharType="end"/>
      </w:r>
      <w:bookmarkEnd w:id="1403"/>
      <w:bookmarkEnd w:id="1404"/>
      <w:r w:rsidRPr="007055D9">
        <w:t xml:space="preserve">: Welding Position </w:t>
      </w:r>
      <w:r>
        <w:t>vector direction and length</w:t>
      </w:r>
      <w:bookmarkEnd w:id="1405"/>
      <w:bookmarkEnd w:id="1406"/>
      <w:bookmarkEnd w:id="1407"/>
    </w:p>
    <w:p w14:paraId="39D4E066" w14:textId="088F097E" w:rsidR="00B540EB" w:rsidRPr="007055D9" w:rsidRDefault="00B540EB" w:rsidP="004F2F09">
      <w:pPr>
        <w:pStyle w:val="Heading5"/>
        <w:keepNext/>
      </w:pPr>
      <w:bookmarkStart w:id="1408" w:name="_Toc338939140"/>
      <w:bookmarkStart w:id="1409" w:name="_Toc338939137"/>
      <w:bookmarkStart w:id="1410" w:name="_Toc338938906"/>
      <w:bookmarkStart w:id="1411" w:name="_Toc338939103"/>
      <w:r w:rsidRPr="007055D9">
        <w:t xml:space="preserve">Attribute </w:t>
      </w:r>
      <w:r w:rsidR="00194316">
        <w:t>"</w:t>
      </w:r>
      <w:r w:rsidRPr="007055D9">
        <w:t>reference</w:t>
      </w:r>
      <w:bookmarkEnd w:id="140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Heading5"/>
        <w:keepNext/>
        <w:keepLines/>
        <w:rPr>
          <w:del w:id="1412" w:author="m.kalaitzaki" w:date="2019-02-11T17:00:00Z"/>
          <w:lang w:val="en-US"/>
        </w:rPr>
      </w:pPr>
      <w:commentRangeStart w:id="1413"/>
      <w:commentRangeStart w:id="1414"/>
      <w:del w:id="1415" w:author="m.kalaitzaki" w:date="2019-02-11T17:00:00Z">
        <w:r w:rsidRPr="007055D9" w:rsidDel="00DA21CA">
          <w:lastRenderedPageBreak/>
          <w:delText xml:space="preserve">Section </w:delText>
        </w:r>
      </w:del>
      <w:del w:id="1416" w:author="nick" w:date="2020-05-04T20:30:00Z">
        <w:r w:rsidRPr="007055D9" w:rsidDel="000D1293">
          <w:delText>“</w:delText>
        </w:r>
      </w:del>
      <w:del w:id="1417" w:author="m.kalaitzaki" w:date="2019-02-11T17:00:00Z">
        <w:r w:rsidRPr="007055D9" w:rsidDel="00DA21CA">
          <w:delText>Laser</w:delText>
        </w:r>
      </w:del>
      <w:del w:id="1418" w:author="nick" w:date="2019-11-24T12:20:00Z">
        <w:r w:rsidRPr="007055D9" w:rsidDel="00194316">
          <w:delText>”</w:delText>
        </w:r>
      </w:del>
    </w:p>
    <w:p w14:paraId="7FB5D31F" w14:textId="73B21F8A" w:rsidR="00456F63" w:rsidDel="00DA21CA" w:rsidRDefault="00456F63" w:rsidP="004F2F09">
      <w:pPr>
        <w:keepLines/>
        <w:jc w:val="both"/>
        <w:rPr>
          <w:del w:id="1419" w:author="m.kalaitzaki" w:date="2019-02-11T17:00:00Z"/>
        </w:rPr>
      </w:pPr>
      <w:del w:id="1420" w:author="m.kalaitzaki" w:date="2019-02-11T17:00:00Z">
        <w:r w:rsidRPr="007055D9" w:rsidDel="00DA21CA">
          <w:delText xml:space="preserve">The section </w:delText>
        </w:r>
      </w:del>
      <w:del w:id="1421" w:author="nick" w:date="2019-11-24T12:20:00Z">
        <w:r w:rsidRPr="007055D9" w:rsidDel="00194316">
          <w:delText>“</w:delText>
        </w:r>
      </w:del>
      <w:del w:id="1422" w:author="m.kalaitzaki" w:date="2019-02-11T17:00:00Z">
        <w:r w:rsidRPr="007055D9" w:rsidDel="00DA21CA">
          <w:delText>Laser</w:delText>
        </w:r>
      </w:del>
      <w:del w:id="1423" w:author="nick" w:date="2019-11-24T12:20:00Z">
        <w:r w:rsidRPr="007055D9" w:rsidDel="00194316">
          <w:delText>”</w:delText>
        </w:r>
      </w:del>
      <w:del w:id="142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13"/>
      <w:r w:rsidR="00DA21CA">
        <w:rPr>
          <w:rStyle w:val="CommentReference"/>
          <w:lang w:eastAsia="x-none"/>
        </w:rPr>
        <w:commentReference w:id="1413"/>
      </w:r>
      <w:commentRangeEnd w:id="1414"/>
      <w:r w:rsidR="00FD41F4">
        <w:rPr>
          <w:rStyle w:val="CommentReference"/>
          <w:lang w:eastAsia="x-none"/>
        </w:rPr>
        <w:commentReference w:id="1414"/>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28371B4" w:rsidR="00926DE7" w:rsidRDefault="00926DE7" w:rsidP="008F3D94">
      <w:pPr>
        <w:pStyle w:val="Caption"/>
        <w:spacing w:before="120"/>
      </w:pPr>
      <w:bookmarkStart w:id="1425" w:name="_Toc3566491"/>
      <w:bookmarkStart w:id="1426" w:name="_Toc34747492"/>
      <w:bookmarkStart w:id="1427" w:name="_Toc38903198"/>
      <w:bookmarkStart w:id="1428" w:name="_Toc338939148"/>
      <w:bookmarkStart w:id="1429" w:name="_Toc288196499"/>
      <w:bookmarkStart w:id="1430" w:name="_Toc288200801"/>
      <w:bookmarkEnd w:id="1409"/>
      <w:bookmarkEnd w:id="1410"/>
      <w:bookmarkEnd w:id="1411"/>
      <w:r>
        <w:t xml:space="preserve">Table </w:t>
      </w:r>
      <w:r w:rsidR="00ED469A">
        <w:fldChar w:fldCharType="begin"/>
      </w:r>
      <w:r w:rsidR="00ED469A">
        <w:instrText xml:space="preserve"> SEQ Table \* ARABIC </w:instrText>
      </w:r>
      <w:r w:rsidR="00ED469A">
        <w:fldChar w:fldCharType="separate"/>
      </w:r>
      <w:r w:rsidR="00442EDE">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25"/>
      <w:r w:rsidR="00194316">
        <w:t>"</w:t>
      </w:r>
      <w:bookmarkEnd w:id="1426"/>
      <w:bookmarkEnd w:id="1427"/>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2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31" w:name="_Toc338939149"/>
      <w:r w:rsidRPr="007055D9">
        <w:lastRenderedPageBreak/>
        <w:t xml:space="preserve">Attribute </w:t>
      </w:r>
      <w:r w:rsidR="00194316">
        <w:t>"</w:t>
      </w:r>
      <w:r w:rsidRPr="007055D9">
        <w:t>penetration</w:t>
      </w:r>
      <w:bookmarkEnd w:id="1429"/>
      <w:bookmarkEnd w:id="1430"/>
      <w:bookmarkEnd w:id="143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32" w:name="ModelizationWeldDefinition"/>
      <w:bookmarkStart w:id="1433" w:name="WeldDefinition"/>
      <w:bookmarkStart w:id="1434" w:name="WeldDefinitionButtWeld"/>
      <w:bookmarkStart w:id="1435" w:name="_Toc288200762"/>
      <w:bookmarkStart w:id="1436" w:name="_Toc338939106"/>
      <w:bookmarkStart w:id="1437" w:name="_Toc3557012"/>
      <w:bookmarkStart w:id="1438" w:name="_Toc34747262"/>
      <w:bookmarkStart w:id="1439" w:name="_Toc38902959"/>
      <w:bookmarkStart w:id="1440" w:name="_Toc288196464"/>
      <w:bookmarkEnd w:id="1432"/>
      <w:bookmarkEnd w:id="1433"/>
      <w:bookmarkEnd w:id="1434"/>
      <w:r w:rsidRPr="007055D9">
        <w:t xml:space="preserve">Butt </w:t>
      </w:r>
      <w:bookmarkEnd w:id="1435"/>
      <w:r w:rsidR="003663AA" w:rsidRPr="007055D9">
        <w:t>Joint</w:t>
      </w:r>
      <w:bookmarkEnd w:id="1436"/>
      <w:bookmarkEnd w:id="1437"/>
      <w:bookmarkEnd w:id="1438"/>
      <w:bookmarkEnd w:id="143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41" w:name="_Toc3557013"/>
      <w:bookmarkStart w:id="1442" w:name="_Toc34747263"/>
      <w:bookmarkStart w:id="1443" w:name="_Toc38902960"/>
      <w:r w:rsidRPr="00654684">
        <w:rPr>
          <w:sz w:val="24"/>
        </w:rPr>
        <w:t xml:space="preserve">Sheet </w:t>
      </w:r>
      <w:r w:rsidR="00255787" w:rsidRPr="00654684">
        <w:rPr>
          <w:sz w:val="24"/>
        </w:rPr>
        <w:t>Parameters</w:t>
      </w:r>
      <w:bookmarkEnd w:id="1441"/>
      <w:bookmarkEnd w:id="1442"/>
      <w:bookmarkEnd w:id="144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F121E" w:rsidRPr="00362FDC" w:rsidRDefault="00EF121E" w:rsidP="008F3D94">
                              <w:pPr>
                                <w:pStyle w:val="Caption"/>
                                <w:rPr>
                                  <w:noProof/>
                                  <w:szCs w:val="24"/>
                                </w:rPr>
                              </w:pPr>
                              <w:bookmarkStart w:id="1444" w:name="_Toc3557127"/>
                              <w:bookmarkStart w:id="1445" w:name="_Toc34747378"/>
                              <w:bookmarkStart w:id="1446" w:name="_Toc3890307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4"/>
                              <w:bookmarkEnd w:id="1445"/>
                              <w:bookmarkEnd w:id="1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EF121E" w:rsidRPr="00362FDC" w:rsidRDefault="00EF121E" w:rsidP="008F3D94">
                        <w:pPr>
                          <w:pStyle w:val="Caption"/>
                          <w:rPr>
                            <w:noProof/>
                            <w:szCs w:val="24"/>
                          </w:rPr>
                        </w:pPr>
                        <w:bookmarkStart w:id="1451" w:name="_Toc3557127"/>
                        <w:bookmarkStart w:id="1452" w:name="_Toc34747378"/>
                        <w:bookmarkStart w:id="1453" w:name="_Toc3890307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51"/>
                        <w:bookmarkEnd w:id="1452"/>
                        <w:bookmarkEnd w:id="145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447" w:name="_Toc3557014"/>
    <w:bookmarkStart w:id="1448" w:name="_Toc34747264"/>
    <w:bookmarkStart w:id="1449" w:name="_Toc38902961"/>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F121E" w:rsidRPr="006C6D3C" w:rsidRDefault="00EF121E" w:rsidP="008F3D94">
                              <w:pPr>
                                <w:pStyle w:val="Caption"/>
                                <w:rPr>
                                  <w:noProof/>
                                  <w:szCs w:val="24"/>
                                </w:rPr>
                              </w:pPr>
                              <w:bookmarkStart w:id="1450" w:name="_Toc3557128"/>
                              <w:bookmarkStart w:id="1451" w:name="_Toc34747379"/>
                              <w:bookmarkStart w:id="1452" w:name="_Toc3890308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50"/>
                              <w:bookmarkEnd w:id="1451"/>
                              <w:bookmarkEnd w:id="1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EF121E" w:rsidRPr="006C6D3C" w:rsidRDefault="00EF121E" w:rsidP="008F3D94">
                        <w:pPr>
                          <w:pStyle w:val="Caption"/>
                          <w:rPr>
                            <w:noProof/>
                            <w:szCs w:val="24"/>
                          </w:rPr>
                        </w:pPr>
                        <w:bookmarkStart w:id="1460" w:name="_Toc3557128"/>
                        <w:bookmarkStart w:id="1461" w:name="_Toc34747379"/>
                        <w:bookmarkStart w:id="1462" w:name="_Toc3890308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60"/>
                        <w:bookmarkEnd w:id="1461"/>
                        <w:bookmarkEnd w:id="1462"/>
                      </w:p>
                    </w:txbxContent>
                  </v:textbox>
                </v:shape>
              </v:group>
            </w:pict>
          </mc:Fallback>
        </mc:AlternateContent>
      </w:r>
      <w:r w:rsidR="00B50468" w:rsidRPr="00654684">
        <w:rPr>
          <w:sz w:val="24"/>
        </w:rPr>
        <w:t>Weld Parameters</w:t>
      </w:r>
      <w:bookmarkEnd w:id="1447"/>
      <w:bookmarkEnd w:id="1448"/>
      <w:bookmarkEnd w:id="144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32B8600" w:rsidR="008F3D94" w:rsidRDefault="008F3D94" w:rsidP="008F3D94">
      <w:pPr>
        <w:pStyle w:val="Caption"/>
        <w:spacing w:before="120"/>
      </w:pPr>
      <w:bookmarkStart w:id="1453" w:name="_Toc3566492"/>
      <w:bookmarkStart w:id="1454" w:name="_Toc34747493"/>
      <w:bookmarkStart w:id="1455" w:name="_Toc38903199"/>
      <w:r>
        <w:t xml:space="preserve">Table </w:t>
      </w:r>
      <w:r w:rsidR="00ED469A">
        <w:fldChar w:fldCharType="begin"/>
      </w:r>
      <w:r w:rsidR="00ED469A">
        <w:instrText xml:space="preserve"> SEQ Table \* ARABIC </w:instrText>
      </w:r>
      <w:r w:rsidR="00ED469A">
        <w:fldChar w:fldCharType="separate"/>
      </w:r>
      <w:r w:rsidR="00442EDE">
        <w:rPr>
          <w:noProof/>
        </w:rPr>
        <w:t>88</w:t>
      </w:r>
      <w:r w:rsidR="00ED469A">
        <w:fldChar w:fldCharType="end"/>
      </w:r>
      <w:r>
        <w:t>: Parameters of Butt Joint Weld</w:t>
      </w:r>
      <w:bookmarkEnd w:id="1453"/>
      <w:bookmarkEnd w:id="1454"/>
      <w:bookmarkEnd w:id="145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56" w:name="_Toc338939151"/>
      <w:bookmarkStart w:id="1457" w:name="_Toc3557015"/>
      <w:bookmarkStart w:id="1458" w:name="_Toc34747265"/>
      <w:bookmarkStart w:id="1459" w:name="_Toc38902962"/>
      <w:r w:rsidRPr="007055D9">
        <w:t>Attributes</w:t>
      </w:r>
      <w:bookmarkEnd w:id="1456"/>
      <w:bookmarkEnd w:id="1457"/>
      <w:bookmarkEnd w:id="1458"/>
      <w:bookmarkEnd w:id="1459"/>
    </w:p>
    <w:p w14:paraId="2F9463C1" w14:textId="2C2DBF78" w:rsidR="0006113C" w:rsidRPr="007055D9" w:rsidRDefault="00850045" w:rsidP="0006113C">
      <w:pPr>
        <w:pStyle w:val="Heading5"/>
      </w:pPr>
      <w:bookmarkStart w:id="1460" w:name="_Toc338939153"/>
      <w:r w:rsidRPr="007055D9">
        <w:t xml:space="preserve">Attribute </w:t>
      </w:r>
      <w:r w:rsidR="00194316">
        <w:t>"</w:t>
      </w:r>
      <w:r w:rsidRPr="007055D9">
        <w:t>b</w:t>
      </w:r>
      <w:r w:rsidR="0006113C" w:rsidRPr="007055D9">
        <w:t>ase</w:t>
      </w:r>
      <w:bookmarkEnd w:id="146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61" w:name="_Toc338939154"/>
      <w:r w:rsidRPr="007055D9">
        <w:t xml:space="preserve">Attribute </w:t>
      </w:r>
      <w:r w:rsidR="00194316">
        <w:t>"</w:t>
      </w:r>
      <w:r w:rsidRPr="007055D9">
        <w:t>t</w:t>
      </w:r>
      <w:r w:rsidR="0006113C" w:rsidRPr="007055D9">
        <w:t>echnology</w:t>
      </w:r>
      <w:bookmarkEnd w:id="146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62" w:name="_Toc288196505"/>
      <w:bookmarkStart w:id="1463" w:name="_Toc288200807"/>
      <w:bookmarkStart w:id="1464" w:name="_Toc338939155"/>
      <w:bookmarkStart w:id="1465" w:name="_Toc3557016"/>
      <w:bookmarkStart w:id="1466" w:name="_Toc34747266"/>
      <w:bookmarkStart w:id="1467" w:name="_Toc38902963"/>
      <w:r w:rsidRPr="007055D9">
        <w:t xml:space="preserve">Element </w:t>
      </w:r>
      <w:r w:rsidR="00194316">
        <w:t>"</w:t>
      </w:r>
      <w:r w:rsidRPr="007055D9">
        <w:t>weld_position</w:t>
      </w:r>
      <w:bookmarkEnd w:id="1462"/>
      <w:bookmarkEnd w:id="1463"/>
      <w:bookmarkEnd w:id="1464"/>
      <w:bookmarkEnd w:id="1465"/>
      <w:r w:rsidR="00194316">
        <w:t>"</w:t>
      </w:r>
      <w:bookmarkEnd w:id="1466"/>
      <w:bookmarkEnd w:id="146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1225CBEB" w:rsidR="00345A9D" w:rsidRDefault="00345A9D" w:rsidP="008F3D94">
      <w:pPr>
        <w:pStyle w:val="Caption"/>
        <w:spacing w:before="120"/>
      </w:pPr>
      <w:bookmarkStart w:id="1468" w:name="_Toc3566493"/>
      <w:bookmarkStart w:id="1469" w:name="_Toc34747494"/>
      <w:bookmarkStart w:id="1470" w:name="_Toc38903200"/>
      <w:bookmarkStart w:id="1471" w:name="_Toc288196507"/>
      <w:bookmarkStart w:id="1472" w:name="_Toc288200809"/>
      <w:bookmarkStart w:id="1473" w:name="_Toc338939157"/>
      <w:r>
        <w:t xml:space="preserve">Table </w:t>
      </w:r>
      <w:r w:rsidR="00ED469A">
        <w:fldChar w:fldCharType="begin"/>
      </w:r>
      <w:r w:rsidR="00ED469A">
        <w:instrText xml:space="preserve"> SEQ Table \* ARABIC </w:instrText>
      </w:r>
      <w:r w:rsidR="00ED469A">
        <w:fldChar w:fldCharType="separate"/>
      </w:r>
      <w:r w:rsidR="00442EDE">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68"/>
      <w:bookmarkEnd w:id="1469"/>
      <w:bookmarkEnd w:id="1470"/>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442ED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71"/>
      <w:bookmarkEnd w:id="1472"/>
      <w:bookmarkEnd w:id="147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74" w:name="_Toc338939158"/>
      <w:r w:rsidRPr="007055D9">
        <w:t xml:space="preserve">Attribute </w:t>
      </w:r>
      <w:r w:rsidR="00194316">
        <w:t>"</w:t>
      </w:r>
      <w:r w:rsidRPr="007055D9">
        <w:t>width</w:t>
      </w:r>
      <w:bookmarkEnd w:id="1474"/>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75" w:name="_Toc338939159"/>
      <w:r w:rsidRPr="007055D9">
        <w:t xml:space="preserve">Attribute </w:t>
      </w:r>
      <w:r w:rsidR="00194316">
        <w:t>"</w:t>
      </w:r>
      <w:r w:rsidRPr="007055D9">
        <w:t>filler</w:t>
      </w:r>
      <w:bookmarkEnd w:id="1475"/>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6" w:name="WeldDefinitionCornerWeld"/>
      <w:bookmarkStart w:id="1477" w:name="_Toc288200763"/>
      <w:bookmarkStart w:id="1478" w:name="_Toc338939107"/>
      <w:bookmarkEnd w:id="147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79" w:name="_Toc414263397"/>
      <w:bookmarkStart w:id="1480" w:name="_Toc3557017"/>
      <w:bookmarkStart w:id="1481" w:name="_Toc34747267"/>
      <w:bookmarkStart w:id="1482" w:name="_Toc38902964"/>
      <w:bookmarkEnd w:id="1479"/>
      <w:r w:rsidRPr="007055D9">
        <w:t xml:space="preserve">Element </w:t>
      </w:r>
      <w:r w:rsidR="00194316">
        <w:t>"</w:t>
      </w:r>
      <w:r>
        <w:t>sheet_parameter</w:t>
      </w:r>
      <w:bookmarkEnd w:id="1480"/>
      <w:r w:rsidR="00194316">
        <w:t>"</w:t>
      </w:r>
      <w:bookmarkEnd w:id="1481"/>
      <w:bookmarkEnd w:id="148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20430875" w:rsidR="003B6225" w:rsidRDefault="003B6225" w:rsidP="008F3D94">
      <w:pPr>
        <w:pStyle w:val="Caption"/>
        <w:spacing w:before="120"/>
      </w:pPr>
      <w:bookmarkStart w:id="1483" w:name="_Toc3566494"/>
      <w:bookmarkStart w:id="1484" w:name="_Toc34747495"/>
      <w:bookmarkStart w:id="1485" w:name="_Toc38903201"/>
      <w:r>
        <w:t xml:space="preserve">Table </w:t>
      </w:r>
      <w:r w:rsidR="00ED469A">
        <w:fldChar w:fldCharType="begin"/>
      </w:r>
      <w:r w:rsidR="00ED469A">
        <w:instrText xml:space="preserve"> SEQ Table \* ARABIC </w:instrText>
      </w:r>
      <w:r w:rsidR="00ED469A">
        <w:fldChar w:fldCharType="separate"/>
      </w:r>
      <w:r w:rsidR="00442EDE">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83"/>
      <w:bookmarkEnd w:id="1484"/>
      <w:bookmarkEnd w:id="148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86" w:name="_Toc3557018"/>
      <w:bookmarkStart w:id="1487" w:name="_Toc34747268"/>
      <w:bookmarkStart w:id="1488" w:name="_Toc38902965"/>
      <w:r w:rsidRPr="007055D9">
        <w:lastRenderedPageBreak/>
        <w:t>Corner Weld</w:t>
      </w:r>
      <w:bookmarkEnd w:id="1477"/>
      <w:bookmarkEnd w:id="1478"/>
      <w:bookmarkEnd w:id="1486"/>
      <w:bookmarkEnd w:id="1487"/>
      <w:bookmarkEnd w:id="148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1489" w:name="_Toc34747269"/>
    <w:bookmarkStart w:id="1490" w:name="_Toc38902966"/>
    <w:bookmarkStart w:id="1491" w:name="_Toc3557019"/>
    <w:p w14:paraId="28B9BC2B" w14:textId="453F0487" w:rsidR="00E36602" w:rsidRDefault="00247FBF" w:rsidP="000804D1">
      <w:pPr>
        <w:pStyle w:val="Heading4"/>
        <w:numPr>
          <w:ilvl w:val="3"/>
          <w:numId w:val="14"/>
        </w:numPr>
      </w:pPr>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F121E" w:rsidRPr="00796AD7" w:rsidRDefault="00EF121E" w:rsidP="008F3D94">
                              <w:pPr>
                                <w:pStyle w:val="Caption"/>
                                <w:rPr>
                                  <w:noProof/>
                                  <w:szCs w:val="24"/>
                                </w:rPr>
                              </w:pPr>
                              <w:bookmarkStart w:id="1492" w:name="_Toc3557129"/>
                              <w:bookmarkStart w:id="1493" w:name="_Toc34747380"/>
                              <w:bookmarkStart w:id="1494" w:name="_Toc3890308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2"/>
                              <w:bookmarkEnd w:id="1493"/>
                              <w:bookmarkEnd w:id="1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EF121E" w:rsidRPr="00796AD7" w:rsidRDefault="00EF121E" w:rsidP="008F3D94">
                        <w:pPr>
                          <w:pStyle w:val="Caption"/>
                          <w:rPr>
                            <w:noProof/>
                            <w:szCs w:val="24"/>
                          </w:rPr>
                        </w:pPr>
                        <w:bookmarkStart w:id="1505" w:name="_Toc3557129"/>
                        <w:bookmarkStart w:id="1506" w:name="_Toc34747380"/>
                        <w:bookmarkStart w:id="1507" w:name="_Toc3890308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05"/>
                        <w:bookmarkEnd w:id="1506"/>
                        <w:bookmarkEnd w:id="1507"/>
                      </w:p>
                    </w:txbxContent>
                  </v:textbox>
                </v:shape>
              </v:group>
            </w:pict>
          </mc:Fallback>
        </mc:AlternateContent>
      </w:r>
      <w:r w:rsidR="00E36602">
        <w:t>Simple Corner Weld</w:t>
      </w:r>
      <w:bookmarkEnd w:id="1489"/>
      <w:bookmarkEnd w:id="1490"/>
    </w:p>
    <w:p w14:paraId="19EDE5F7" w14:textId="78748519" w:rsidR="008A6190" w:rsidRPr="007055D9" w:rsidRDefault="008A6190" w:rsidP="00E36602">
      <w:pPr>
        <w:pStyle w:val="Heading5"/>
        <w:keepNext/>
      </w:pPr>
      <w:r w:rsidRPr="007055D9">
        <w:t>Sheet Parameters</w:t>
      </w:r>
      <w:bookmarkEnd w:id="149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95" w:name="_Toc3557020"/>
      <w:r w:rsidRPr="007055D9">
        <w:t>Weld Parameters</w:t>
      </w:r>
      <w:bookmarkEnd w:id="149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F121E" w:rsidRPr="00067927" w:rsidRDefault="00EF121E" w:rsidP="008F3D94">
                              <w:pPr>
                                <w:pStyle w:val="Caption"/>
                                <w:rPr>
                                  <w:noProof/>
                                  <w:szCs w:val="24"/>
                                </w:rPr>
                              </w:pPr>
                              <w:bookmarkStart w:id="1496" w:name="_Toc3557130"/>
                              <w:bookmarkStart w:id="1497" w:name="_Toc34747381"/>
                              <w:bookmarkStart w:id="1498" w:name="_Toc3890308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6"/>
                              <w:bookmarkEnd w:id="1497"/>
                              <w:bookmarkEnd w:id="1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EF121E" w:rsidRPr="00067927" w:rsidRDefault="00EF121E" w:rsidP="008F3D94">
                        <w:pPr>
                          <w:pStyle w:val="Caption"/>
                          <w:rPr>
                            <w:noProof/>
                            <w:szCs w:val="24"/>
                          </w:rPr>
                        </w:pPr>
                        <w:bookmarkStart w:id="1512" w:name="_Toc3557130"/>
                        <w:bookmarkStart w:id="1513" w:name="_Toc34747381"/>
                        <w:bookmarkStart w:id="1514" w:name="_Toc3890308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12"/>
                        <w:bookmarkEnd w:id="1513"/>
                        <w:bookmarkEnd w:id="151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15pt;height:31.9pt" o:ole="">
            <v:imagedata r:id="rId157" o:title=""/>
          </v:shape>
          <o:OLEObject Type="Embed" ProgID="Equation.3" ShapeID="_x0000_i1026" DrawAspect="Content" ObjectID="_1650132259"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A827E0" w:rsidR="008F3D94" w:rsidRDefault="008F3D94" w:rsidP="008F3D94">
      <w:pPr>
        <w:pStyle w:val="Caption"/>
        <w:spacing w:before="120"/>
      </w:pPr>
      <w:bookmarkStart w:id="1499" w:name="_Toc3566495"/>
      <w:bookmarkStart w:id="1500" w:name="_Toc34747496"/>
      <w:bookmarkStart w:id="1501" w:name="_Toc38903202"/>
      <w:r>
        <w:t xml:space="preserve">Table </w:t>
      </w:r>
      <w:r w:rsidR="00ED469A">
        <w:fldChar w:fldCharType="begin"/>
      </w:r>
      <w:r w:rsidR="00ED469A">
        <w:instrText xml:space="preserve"> SEQ Table \* ARABIC </w:instrText>
      </w:r>
      <w:r w:rsidR="00ED469A">
        <w:fldChar w:fldCharType="separate"/>
      </w:r>
      <w:r w:rsidR="00442EDE">
        <w:rPr>
          <w:noProof/>
        </w:rPr>
        <w:t>91</w:t>
      </w:r>
      <w:r w:rsidR="00ED469A">
        <w:fldChar w:fldCharType="end"/>
      </w:r>
      <w:r>
        <w:t xml:space="preserve">: Parameters of </w:t>
      </w:r>
      <w:r w:rsidR="006619C9">
        <w:t xml:space="preserve">Simple </w:t>
      </w:r>
      <w:r>
        <w:t>Corner Weld</w:t>
      </w:r>
      <w:bookmarkEnd w:id="1499"/>
      <w:bookmarkEnd w:id="1500"/>
      <w:bookmarkEnd w:id="150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02" w:name="_Toc34747270"/>
      <w:bookmarkStart w:id="1503" w:name="_Toc38902967"/>
      <w:r>
        <w:lastRenderedPageBreak/>
        <w:t>Double Corner Weld</w:t>
      </w:r>
      <w:bookmarkEnd w:id="1502"/>
      <w:bookmarkEnd w:id="1503"/>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F121E" w:rsidRPr="00067927" w:rsidRDefault="00EF121E" w:rsidP="00FA0FAD">
                                <w:pPr>
                                  <w:pStyle w:val="Caption"/>
                                  <w:keepNext/>
                                  <w:keepLines/>
                                  <w:rPr>
                                    <w:noProof/>
                                    <w:szCs w:val="24"/>
                                  </w:rPr>
                                </w:pPr>
                                <w:bookmarkStart w:id="1504" w:name="_Toc34747382"/>
                                <w:bookmarkStart w:id="1505" w:name="_Toc3890308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4"/>
                                <w:bookmarkEnd w:id="1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F121E" w:rsidRPr="00796AD7" w:rsidRDefault="00EF121E" w:rsidP="006619C9">
                                <w:pPr>
                                  <w:pStyle w:val="Caption"/>
                                  <w:rPr>
                                    <w:noProof/>
                                    <w:szCs w:val="24"/>
                                  </w:rPr>
                                </w:pPr>
                                <w:bookmarkStart w:id="1506" w:name="_Toc34747383"/>
                                <w:bookmarkStart w:id="1507" w:name="_Toc3890308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06"/>
                                <w:bookmarkEnd w:id="1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EF121E" w:rsidRPr="00067927" w:rsidRDefault="00EF121E" w:rsidP="00FA0FAD">
                          <w:pPr>
                            <w:pStyle w:val="Caption"/>
                            <w:keepNext/>
                            <w:keepLines/>
                            <w:rPr>
                              <w:noProof/>
                              <w:szCs w:val="24"/>
                            </w:rPr>
                          </w:pPr>
                          <w:bookmarkStart w:id="1524" w:name="_Toc34747382"/>
                          <w:bookmarkStart w:id="1525" w:name="_Toc3890308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24"/>
                          <w:bookmarkEnd w:id="1525"/>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EF121E" w:rsidRPr="00796AD7" w:rsidRDefault="00EF121E" w:rsidP="006619C9">
                          <w:pPr>
                            <w:pStyle w:val="Caption"/>
                            <w:rPr>
                              <w:noProof/>
                              <w:szCs w:val="24"/>
                            </w:rPr>
                          </w:pPr>
                          <w:bookmarkStart w:id="1526" w:name="_Toc34747383"/>
                          <w:bookmarkStart w:id="1527" w:name="_Toc3890308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26"/>
                          <w:bookmarkEnd w:id="152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15pt;height:31.9pt" o:ole="">
            <v:imagedata r:id="rId157" o:title=""/>
          </v:shape>
          <o:OLEObject Type="Embed" ProgID="Equation.3" ShapeID="_x0000_i1027" DrawAspect="Content" ObjectID="_1650132260"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3C0E9F22" w:rsidR="00E36602" w:rsidRDefault="00E36602" w:rsidP="00E36602">
      <w:pPr>
        <w:pStyle w:val="Caption"/>
        <w:spacing w:before="120"/>
      </w:pPr>
      <w:bookmarkStart w:id="1508" w:name="_Toc34747497"/>
      <w:bookmarkStart w:id="1509" w:name="_Toc38903203"/>
      <w:r>
        <w:t xml:space="preserve">Table </w:t>
      </w:r>
      <w:r w:rsidR="00ED469A">
        <w:fldChar w:fldCharType="begin"/>
      </w:r>
      <w:r w:rsidR="00ED469A">
        <w:instrText xml:space="preserve"> SEQ Table \* ARABIC </w:instrText>
      </w:r>
      <w:r w:rsidR="00ED469A">
        <w:fldChar w:fldCharType="separate"/>
      </w:r>
      <w:r w:rsidR="00442EDE">
        <w:rPr>
          <w:noProof/>
        </w:rPr>
        <w:t>92</w:t>
      </w:r>
      <w:r w:rsidR="00ED469A">
        <w:fldChar w:fldCharType="end"/>
      </w:r>
      <w:r>
        <w:t xml:space="preserve">: Parameters of </w:t>
      </w:r>
      <w:r w:rsidR="006619C9">
        <w:t xml:space="preserve">Double </w:t>
      </w:r>
      <w:r>
        <w:t>Corner Weld</w:t>
      </w:r>
      <w:bookmarkEnd w:id="1508"/>
      <w:bookmarkEnd w:id="150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10" w:name="_Toc338939161"/>
      <w:bookmarkStart w:id="1511" w:name="_Toc3557021"/>
      <w:bookmarkStart w:id="1512" w:name="_Toc34747271"/>
      <w:bookmarkStart w:id="1513" w:name="_Toc38902968"/>
      <w:r w:rsidRPr="007055D9">
        <w:lastRenderedPageBreak/>
        <w:t>Attributes</w:t>
      </w:r>
      <w:bookmarkEnd w:id="1510"/>
      <w:bookmarkEnd w:id="1511"/>
      <w:bookmarkEnd w:id="1512"/>
      <w:bookmarkEnd w:id="1513"/>
    </w:p>
    <w:p w14:paraId="22FDBBD1" w14:textId="5050C61D" w:rsidR="0006113C" w:rsidRPr="007055D9" w:rsidRDefault="00242481" w:rsidP="001759F7">
      <w:pPr>
        <w:pStyle w:val="Heading5"/>
        <w:keepNext/>
      </w:pPr>
      <w:bookmarkStart w:id="1514" w:name="_Toc338939163"/>
      <w:r w:rsidRPr="007055D9">
        <w:t xml:space="preserve">Attribute </w:t>
      </w:r>
      <w:r w:rsidR="00194316">
        <w:t>"</w:t>
      </w:r>
      <w:r w:rsidRPr="007055D9">
        <w:t>b</w:t>
      </w:r>
      <w:r w:rsidR="0006113C" w:rsidRPr="007055D9">
        <w:t>ase</w:t>
      </w:r>
      <w:bookmarkEnd w:id="151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15" w:name="_Toc338939164"/>
      <w:r w:rsidRPr="007055D9">
        <w:t xml:space="preserve">Attribute </w:t>
      </w:r>
      <w:r w:rsidR="00194316">
        <w:t>"</w:t>
      </w:r>
      <w:r w:rsidRPr="007055D9">
        <w:t>t</w:t>
      </w:r>
      <w:r w:rsidR="0006113C" w:rsidRPr="007055D9">
        <w:t>echnology</w:t>
      </w:r>
      <w:bookmarkEnd w:id="1515"/>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16" w:name="_Toc338939165"/>
      <w:bookmarkStart w:id="1517" w:name="_Toc3557022"/>
      <w:bookmarkStart w:id="1518" w:name="_Toc34747272"/>
      <w:bookmarkStart w:id="1519" w:name="_Toc38902969"/>
      <w:r w:rsidRPr="007055D9">
        <w:t xml:space="preserve">Element </w:t>
      </w:r>
      <w:r w:rsidR="00194316">
        <w:t>"</w:t>
      </w:r>
      <w:r w:rsidRPr="007055D9">
        <w:t>weld_position</w:t>
      </w:r>
      <w:bookmarkEnd w:id="1516"/>
      <w:bookmarkEnd w:id="1517"/>
      <w:r w:rsidR="00194316">
        <w:t>"</w:t>
      </w:r>
      <w:bookmarkEnd w:id="1518"/>
      <w:bookmarkEnd w:id="151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7FB9E44" w:rsidR="003B6225" w:rsidRDefault="003B6225" w:rsidP="008F3D94">
      <w:pPr>
        <w:pStyle w:val="Caption"/>
        <w:spacing w:before="120"/>
      </w:pPr>
      <w:bookmarkStart w:id="1520" w:name="_Toc3566496"/>
      <w:bookmarkStart w:id="1521" w:name="_Toc34747498"/>
      <w:bookmarkStart w:id="1522" w:name="_Toc38903204"/>
      <w:bookmarkStart w:id="1523" w:name="_Toc338939167"/>
      <w:r>
        <w:t xml:space="preserve">Table </w:t>
      </w:r>
      <w:r w:rsidR="00ED469A">
        <w:fldChar w:fldCharType="begin"/>
      </w:r>
      <w:r w:rsidR="00ED469A">
        <w:instrText xml:space="preserve"> SEQ Table \* ARABIC </w:instrText>
      </w:r>
      <w:r w:rsidR="00ED469A">
        <w:fldChar w:fldCharType="separate"/>
      </w:r>
      <w:r w:rsidR="00442EDE">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20"/>
      <w:bookmarkEnd w:id="1521"/>
      <w:bookmarkEnd w:id="1522"/>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42ED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442EDE" w:rsidRPr="00442ED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2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24" w:name="_Toc338939168"/>
      <w:r w:rsidRPr="007055D9">
        <w:t xml:space="preserve">Attribute </w:t>
      </w:r>
      <w:r w:rsidR="00194316">
        <w:t>"</w:t>
      </w:r>
      <w:r w:rsidRPr="007055D9">
        <w:t>thickness</w:t>
      </w:r>
      <w:bookmarkEnd w:id="1524"/>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2AF3520C" w:rsidR="008F3D94" w:rsidRDefault="008F3D94" w:rsidP="008F3D94">
      <w:pPr>
        <w:pStyle w:val="Caption"/>
        <w:spacing w:before="120"/>
      </w:pPr>
      <w:bookmarkStart w:id="1525" w:name="_Toc3566497"/>
      <w:bookmarkStart w:id="1526" w:name="_Toc34747499"/>
      <w:bookmarkStart w:id="1527" w:name="_Toc38903205"/>
      <w:bookmarkStart w:id="1528" w:name="_Toc338939169"/>
      <w:r>
        <w:t xml:space="preserve">Table </w:t>
      </w:r>
      <w:r w:rsidR="00ED469A">
        <w:fldChar w:fldCharType="begin"/>
      </w:r>
      <w:r w:rsidR="00ED469A">
        <w:instrText xml:space="preserve"> SEQ Table \* ARABIC </w:instrText>
      </w:r>
      <w:r w:rsidR="00ED469A">
        <w:fldChar w:fldCharType="separate"/>
      </w:r>
      <w:r w:rsidR="00442EDE">
        <w:rPr>
          <w:noProof/>
        </w:rPr>
        <w:t>94</w:t>
      </w:r>
      <w:r w:rsidR="00ED469A">
        <w:fldChar w:fldCharType="end"/>
      </w:r>
      <w:r>
        <w:t xml:space="preserve">: Values of Attribute </w:t>
      </w:r>
      <w:r w:rsidRPr="008F3D94">
        <w:rPr>
          <w:rStyle w:val="elementdeftypeChar"/>
          <w:b/>
        </w:rPr>
        <w:t>section</w:t>
      </w:r>
      <w:bookmarkEnd w:id="1525"/>
      <w:bookmarkEnd w:id="1526"/>
      <w:bookmarkEnd w:id="1527"/>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2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39F6ACD" w:rsidR="008F3D94" w:rsidRDefault="008F3D94" w:rsidP="008F3D94">
      <w:pPr>
        <w:pStyle w:val="Caption"/>
        <w:spacing w:before="120"/>
      </w:pPr>
      <w:bookmarkStart w:id="1529" w:name="_Toc3566498"/>
      <w:bookmarkStart w:id="1530" w:name="_Toc34747500"/>
      <w:bookmarkStart w:id="1531" w:name="_Toc38903206"/>
      <w:bookmarkStart w:id="1532" w:name="_Toc338939170"/>
      <w:r>
        <w:t xml:space="preserve">Table </w:t>
      </w:r>
      <w:r w:rsidR="00ED469A">
        <w:fldChar w:fldCharType="begin"/>
      </w:r>
      <w:r w:rsidR="00ED469A">
        <w:instrText xml:space="preserve"> SEQ Table \* ARABIC </w:instrText>
      </w:r>
      <w:r w:rsidR="00ED469A">
        <w:fldChar w:fldCharType="separate"/>
      </w:r>
      <w:r w:rsidR="00442EDE">
        <w:rPr>
          <w:noProof/>
        </w:rPr>
        <w:t>95</w:t>
      </w:r>
      <w:r w:rsidR="00ED469A">
        <w:fldChar w:fldCharType="end"/>
      </w:r>
      <w:r>
        <w:t xml:space="preserve">: Values of Attribute </w:t>
      </w:r>
      <w:r>
        <w:rPr>
          <w:rStyle w:val="elementdeftypeChar"/>
          <w:b/>
        </w:rPr>
        <w:t>angle</w:t>
      </w:r>
      <w:bookmarkEnd w:id="1529"/>
      <w:bookmarkEnd w:id="1530"/>
      <w:bookmarkEnd w:id="1531"/>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32"/>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33" w:name="_Toc338939171"/>
      <w:r w:rsidRPr="007055D9">
        <w:t xml:space="preserve">Attribute </w:t>
      </w:r>
      <w:r w:rsidR="00194316">
        <w:t>"</w:t>
      </w:r>
      <w:r w:rsidRPr="007055D9">
        <w:t>penetration</w:t>
      </w:r>
      <w:bookmarkEnd w:id="1533"/>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34" w:name="_Toc338939173"/>
      <w:r w:rsidRPr="007055D9">
        <w:t xml:space="preserve">Attribute </w:t>
      </w:r>
      <w:r w:rsidR="00194316">
        <w:t>"</w:t>
      </w:r>
      <w:r w:rsidRPr="007055D9">
        <w:t>filler</w:t>
      </w:r>
      <w:bookmarkEnd w:id="1534"/>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35" w:name="WeldDefinitionEdgeWeld"/>
      <w:bookmarkStart w:id="1536" w:name="_Toc3557023"/>
      <w:bookmarkStart w:id="1537" w:name="_Toc34747273"/>
      <w:bookmarkStart w:id="1538" w:name="_Toc38902970"/>
      <w:bookmarkStart w:id="1539" w:name="_Toc288200764"/>
      <w:bookmarkStart w:id="1540" w:name="_Toc338939108"/>
      <w:bookmarkEnd w:id="1535"/>
      <w:r w:rsidRPr="007055D9">
        <w:lastRenderedPageBreak/>
        <w:t xml:space="preserve">Element </w:t>
      </w:r>
      <w:r w:rsidR="00194316">
        <w:t>"</w:t>
      </w:r>
      <w:r>
        <w:t>sheet_parameter</w:t>
      </w:r>
      <w:bookmarkEnd w:id="1536"/>
      <w:r w:rsidR="00194316">
        <w:t>"</w:t>
      </w:r>
      <w:bookmarkEnd w:id="1537"/>
      <w:bookmarkEnd w:id="153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5D12F83" w:rsidR="00B21508" w:rsidRDefault="00B21508" w:rsidP="008F3D94">
      <w:pPr>
        <w:pStyle w:val="Caption"/>
        <w:spacing w:before="120"/>
      </w:pPr>
      <w:bookmarkStart w:id="1541" w:name="_Toc3566499"/>
      <w:bookmarkStart w:id="1542" w:name="_Toc34747501"/>
      <w:bookmarkStart w:id="1543" w:name="_Toc38903207"/>
      <w:r>
        <w:t xml:space="preserve">Table </w:t>
      </w:r>
      <w:r w:rsidR="00ED469A">
        <w:fldChar w:fldCharType="begin"/>
      </w:r>
      <w:r w:rsidR="00ED469A">
        <w:instrText xml:space="preserve"> SEQ Table \* ARABIC </w:instrText>
      </w:r>
      <w:r w:rsidR="00ED469A">
        <w:fldChar w:fldCharType="separate"/>
      </w:r>
      <w:r w:rsidR="00442EDE">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1"/>
      <w:bookmarkEnd w:id="1542"/>
      <w:bookmarkEnd w:id="154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44" w:name="_Toc3557024"/>
      <w:bookmarkStart w:id="1545" w:name="_Toc34747274"/>
      <w:bookmarkStart w:id="1546" w:name="_Toc38902971"/>
      <w:r w:rsidRPr="007055D9">
        <w:t>Edge Weld</w:t>
      </w:r>
      <w:bookmarkEnd w:id="1539"/>
      <w:bookmarkEnd w:id="1540"/>
      <w:bookmarkEnd w:id="1544"/>
      <w:bookmarkEnd w:id="1545"/>
      <w:bookmarkEnd w:id="154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47" w:name="_Toc3557025"/>
      <w:bookmarkStart w:id="1548" w:name="_Toc34747275"/>
      <w:bookmarkStart w:id="1549" w:name="_Toc38902972"/>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47"/>
      <w:bookmarkEnd w:id="1548"/>
      <w:bookmarkEnd w:id="154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F121E" w:rsidRPr="00AF7673" w:rsidRDefault="00EF121E" w:rsidP="00765F0F">
                            <w:pPr>
                              <w:pStyle w:val="Caption"/>
                              <w:keepNext/>
                              <w:keepLines/>
                              <w:rPr>
                                <w:b w:val="0"/>
                                <w:bCs w:val="0"/>
                                <w:noProof/>
                                <w:sz w:val="26"/>
                                <w:szCs w:val="28"/>
                              </w:rPr>
                            </w:pPr>
                            <w:bookmarkStart w:id="1550" w:name="_Toc3557131"/>
                            <w:bookmarkStart w:id="1551" w:name="_Toc34747384"/>
                            <w:bookmarkStart w:id="1552" w:name="_Toc3890308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0"/>
                            <w:bookmarkEnd w:id="1551"/>
                            <w:bookmarkEnd w:id="1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F121E" w:rsidRPr="00AF7673" w:rsidRDefault="00EF121E" w:rsidP="00765F0F">
                      <w:pPr>
                        <w:pStyle w:val="Caption"/>
                        <w:keepNext/>
                        <w:keepLines/>
                        <w:rPr>
                          <w:b w:val="0"/>
                          <w:bCs w:val="0"/>
                          <w:noProof/>
                          <w:sz w:val="26"/>
                          <w:szCs w:val="28"/>
                        </w:rPr>
                      </w:pPr>
                      <w:bookmarkStart w:id="1573" w:name="_Toc3557131"/>
                      <w:bookmarkStart w:id="1574" w:name="_Toc34747384"/>
                      <w:bookmarkStart w:id="1575" w:name="_Toc3890308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73"/>
                      <w:bookmarkEnd w:id="1574"/>
                      <w:bookmarkEnd w:id="157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53" w:name="_Toc3557026"/>
      <w:bookmarkStart w:id="1554" w:name="_Toc34747276"/>
      <w:bookmarkStart w:id="1555" w:name="_Toc38902973"/>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53"/>
      <w:bookmarkEnd w:id="1554"/>
      <w:bookmarkEnd w:id="155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F121E" w:rsidRPr="00213139" w:rsidRDefault="00EF121E" w:rsidP="008F3D94">
                            <w:pPr>
                              <w:pStyle w:val="Caption"/>
                              <w:rPr>
                                <w:b w:val="0"/>
                                <w:bCs w:val="0"/>
                                <w:noProof/>
                                <w:sz w:val="26"/>
                                <w:szCs w:val="28"/>
                              </w:rPr>
                            </w:pPr>
                            <w:bookmarkStart w:id="1556" w:name="_Toc3557132"/>
                            <w:bookmarkStart w:id="1557" w:name="_Toc34747385"/>
                            <w:bookmarkStart w:id="1558" w:name="_Toc3890308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6"/>
                            <w:bookmarkEnd w:id="1557"/>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F121E" w:rsidRPr="00213139" w:rsidRDefault="00EF121E" w:rsidP="008F3D94">
                      <w:pPr>
                        <w:pStyle w:val="Caption"/>
                        <w:rPr>
                          <w:b w:val="0"/>
                          <w:bCs w:val="0"/>
                          <w:noProof/>
                          <w:sz w:val="26"/>
                          <w:szCs w:val="28"/>
                        </w:rPr>
                      </w:pPr>
                      <w:bookmarkStart w:id="1582" w:name="_Toc3557132"/>
                      <w:bookmarkStart w:id="1583" w:name="_Toc34747385"/>
                      <w:bookmarkStart w:id="1584" w:name="_Toc3890308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82"/>
                      <w:bookmarkEnd w:id="1583"/>
                      <w:bookmarkEnd w:id="158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51883CA" w:rsidR="00687B5E" w:rsidRDefault="00687B5E" w:rsidP="00687B5E">
      <w:pPr>
        <w:pStyle w:val="Caption"/>
        <w:spacing w:before="120"/>
      </w:pPr>
      <w:bookmarkStart w:id="1559" w:name="_Toc3566500"/>
      <w:bookmarkStart w:id="1560" w:name="_Toc34747502"/>
      <w:bookmarkStart w:id="1561" w:name="_Toc38903208"/>
      <w:r>
        <w:t xml:space="preserve">Table </w:t>
      </w:r>
      <w:r w:rsidR="00ED469A">
        <w:fldChar w:fldCharType="begin"/>
      </w:r>
      <w:r w:rsidR="00ED469A">
        <w:instrText xml:space="preserve"> SEQ Table \* ARABIC </w:instrText>
      </w:r>
      <w:r w:rsidR="00ED469A">
        <w:fldChar w:fldCharType="separate"/>
      </w:r>
      <w:r w:rsidR="00442EDE">
        <w:rPr>
          <w:noProof/>
        </w:rPr>
        <w:t>97</w:t>
      </w:r>
      <w:r w:rsidR="00ED469A">
        <w:fldChar w:fldCharType="end"/>
      </w:r>
      <w:r>
        <w:t>: Parameters of Edge Weld</w:t>
      </w:r>
      <w:bookmarkEnd w:id="1559"/>
      <w:bookmarkEnd w:id="1560"/>
      <w:bookmarkEnd w:id="156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2" w:name="_Toc338939175"/>
      <w:bookmarkStart w:id="1563" w:name="_Toc3557027"/>
      <w:bookmarkStart w:id="1564" w:name="_Toc34747277"/>
      <w:bookmarkStart w:id="1565" w:name="_Toc38902974"/>
      <w:r w:rsidRPr="007055D9">
        <w:t>Attributes</w:t>
      </w:r>
      <w:bookmarkEnd w:id="1562"/>
      <w:bookmarkEnd w:id="1563"/>
      <w:bookmarkEnd w:id="1564"/>
      <w:bookmarkEnd w:id="1565"/>
    </w:p>
    <w:p w14:paraId="20DE2C66" w14:textId="1F84002A" w:rsidR="0006113C" w:rsidRPr="007055D9" w:rsidRDefault="001C1D65" w:rsidP="0033252C">
      <w:pPr>
        <w:pStyle w:val="Heading5"/>
        <w:keepNext/>
      </w:pPr>
      <w:bookmarkStart w:id="1566" w:name="_Toc338939177"/>
      <w:r w:rsidRPr="007055D9">
        <w:t xml:space="preserve">Attribute </w:t>
      </w:r>
      <w:r w:rsidR="00194316">
        <w:t>"</w:t>
      </w:r>
      <w:r w:rsidRPr="007055D9">
        <w:t>b</w:t>
      </w:r>
      <w:r w:rsidR="0006113C" w:rsidRPr="007055D9">
        <w:t>ase</w:t>
      </w:r>
      <w:bookmarkEnd w:id="156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67" w:name="_Toc338939178"/>
      <w:r w:rsidRPr="007055D9">
        <w:t xml:space="preserve">Attribute </w:t>
      </w:r>
      <w:r w:rsidR="00194316">
        <w:t>"</w:t>
      </w:r>
      <w:r w:rsidRPr="007055D9">
        <w:t>t</w:t>
      </w:r>
      <w:r w:rsidR="0006113C" w:rsidRPr="007055D9">
        <w:t>echnology</w:t>
      </w:r>
      <w:bookmarkEnd w:id="156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68" w:name="_Toc338939179"/>
      <w:bookmarkStart w:id="1569" w:name="_Toc3557028"/>
      <w:bookmarkStart w:id="1570" w:name="_Toc34747278"/>
      <w:bookmarkStart w:id="1571" w:name="_Toc38902975"/>
      <w:r w:rsidRPr="007055D9">
        <w:t xml:space="preserve">Element </w:t>
      </w:r>
      <w:r w:rsidR="00194316">
        <w:t>"</w:t>
      </w:r>
      <w:r w:rsidRPr="007055D9">
        <w:t>weld_position</w:t>
      </w:r>
      <w:bookmarkEnd w:id="1568"/>
      <w:bookmarkEnd w:id="1569"/>
      <w:r w:rsidR="00194316">
        <w:t>"</w:t>
      </w:r>
      <w:bookmarkEnd w:id="1570"/>
      <w:bookmarkEnd w:id="157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884B5FE" w:rsidR="00630516" w:rsidRDefault="00630516" w:rsidP="00F3716C">
      <w:pPr>
        <w:pStyle w:val="Caption"/>
        <w:spacing w:before="120"/>
      </w:pPr>
      <w:bookmarkStart w:id="1572" w:name="_Toc3566501"/>
      <w:bookmarkStart w:id="1573" w:name="_Toc34747503"/>
      <w:bookmarkStart w:id="1574" w:name="_Toc38903209"/>
      <w:bookmarkStart w:id="1575" w:name="_Toc338939181"/>
      <w:r>
        <w:t xml:space="preserve">Table </w:t>
      </w:r>
      <w:r w:rsidR="00ED469A">
        <w:fldChar w:fldCharType="begin"/>
      </w:r>
      <w:r w:rsidR="00ED469A">
        <w:instrText xml:space="preserve"> SEQ Table \* ARABIC </w:instrText>
      </w:r>
      <w:r w:rsidR="00ED469A">
        <w:fldChar w:fldCharType="separate"/>
      </w:r>
      <w:r w:rsidR="00442EDE">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2"/>
      <w:bookmarkEnd w:id="1573"/>
      <w:bookmarkEnd w:id="1574"/>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42ED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442EDE" w:rsidRPr="00442ED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7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76" w:name="_Toc338939182"/>
      <w:r w:rsidRPr="007055D9">
        <w:t xml:space="preserve">Attribute </w:t>
      </w:r>
      <w:r w:rsidR="00194316">
        <w:t>"</w:t>
      </w:r>
      <w:r w:rsidRPr="007055D9">
        <w:t>width</w:t>
      </w:r>
      <w:bookmarkEnd w:id="157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77" w:name="_Toc338939184"/>
      <w:r w:rsidRPr="007055D9">
        <w:t xml:space="preserve">Attribute </w:t>
      </w:r>
      <w:r w:rsidR="00194316">
        <w:t>"</w:t>
      </w:r>
      <w:r w:rsidRPr="007055D9">
        <w:t>filler</w:t>
      </w:r>
      <w:bookmarkEnd w:id="157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78" w:name="WeldDefinitionIWeld"/>
      <w:bookmarkStart w:id="1579" w:name="_Toc3557029"/>
      <w:bookmarkStart w:id="1580" w:name="_Toc34747279"/>
      <w:bookmarkStart w:id="1581" w:name="_Toc38902976"/>
      <w:bookmarkStart w:id="1582" w:name="_Toc288200765"/>
      <w:bookmarkStart w:id="1583" w:name="_Toc338939109"/>
      <w:bookmarkEnd w:id="1578"/>
      <w:r w:rsidRPr="007055D9">
        <w:t xml:space="preserve">Element </w:t>
      </w:r>
      <w:r w:rsidR="00194316">
        <w:t>"</w:t>
      </w:r>
      <w:r>
        <w:t>sheet_parameter</w:t>
      </w:r>
      <w:bookmarkEnd w:id="1579"/>
      <w:r w:rsidR="00194316">
        <w:t>"</w:t>
      </w:r>
      <w:bookmarkEnd w:id="1580"/>
      <w:bookmarkEnd w:id="158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646DAC5" w:rsidR="0033252C" w:rsidRDefault="0033252C" w:rsidP="00F3716C">
      <w:pPr>
        <w:pStyle w:val="Caption"/>
        <w:spacing w:before="120"/>
      </w:pPr>
      <w:bookmarkStart w:id="1584" w:name="_Toc3566502"/>
      <w:bookmarkStart w:id="1585" w:name="_Toc34747504"/>
      <w:bookmarkStart w:id="1586" w:name="_Toc38903210"/>
      <w:r>
        <w:t xml:space="preserve">Table </w:t>
      </w:r>
      <w:r w:rsidR="00ED469A">
        <w:fldChar w:fldCharType="begin"/>
      </w:r>
      <w:r w:rsidR="00ED469A">
        <w:instrText xml:space="preserve"> SEQ Table \* ARABIC </w:instrText>
      </w:r>
      <w:r w:rsidR="00ED469A">
        <w:fldChar w:fldCharType="separate"/>
      </w:r>
      <w:r w:rsidR="00442ED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4"/>
      <w:bookmarkEnd w:id="1585"/>
      <w:bookmarkEnd w:id="158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87" w:name="_Toc3557030"/>
      <w:bookmarkStart w:id="1588" w:name="_Toc34747280"/>
      <w:bookmarkStart w:id="1589" w:name="_Toc38902977"/>
      <w:r w:rsidRPr="007055D9">
        <w:t>I-Weld</w:t>
      </w:r>
      <w:bookmarkEnd w:id="1582"/>
      <w:bookmarkEnd w:id="1583"/>
      <w:bookmarkEnd w:id="1587"/>
      <w:bookmarkEnd w:id="1588"/>
      <w:bookmarkEnd w:id="1589"/>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90" w:name="_Toc3557031"/>
      <w:bookmarkStart w:id="1591" w:name="_Toc34747281"/>
      <w:bookmarkStart w:id="1592" w:name="_Toc38902978"/>
      <w:r w:rsidRPr="007055D9">
        <w:t>Sheet Parameters</w:t>
      </w:r>
      <w:bookmarkEnd w:id="1590"/>
      <w:bookmarkEnd w:id="1591"/>
      <w:bookmarkEnd w:id="159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93" w:name="_Toc3557032"/>
      <w:bookmarkStart w:id="1594" w:name="_Toc34747282"/>
      <w:bookmarkStart w:id="1595" w:name="_Toc38902979"/>
      <w:r w:rsidRPr="007055D9">
        <w:lastRenderedPageBreak/>
        <w:t>Weld Parameters</w:t>
      </w:r>
      <w:bookmarkEnd w:id="1593"/>
      <w:bookmarkEnd w:id="1594"/>
      <w:bookmarkEnd w:id="159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F121E" w:rsidRPr="001B4A57" w:rsidRDefault="00EF121E" w:rsidP="00F51CB9">
                                <w:pPr>
                                  <w:pStyle w:val="Caption"/>
                                  <w:rPr>
                                    <w:b w:val="0"/>
                                    <w:bCs w:val="0"/>
                                    <w:noProof/>
                                    <w:sz w:val="26"/>
                                    <w:szCs w:val="28"/>
                                  </w:rPr>
                                </w:pPr>
                                <w:bookmarkStart w:id="1596" w:name="_Toc3557133"/>
                                <w:bookmarkStart w:id="1597" w:name="_Toc34747386"/>
                                <w:bookmarkStart w:id="1598" w:name="_Toc3890308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6"/>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F121E" w:rsidRPr="003F40AF" w:rsidRDefault="00EF121E" w:rsidP="00F51CB9">
                                <w:pPr>
                                  <w:pStyle w:val="Caption"/>
                                  <w:rPr>
                                    <w:b w:val="0"/>
                                    <w:bCs w:val="0"/>
                                    <w:noProof/>
                                    <w:sz w:val="26"/>
                                    <w:szCs w:val="28"/>
                                  </w:rPr>
                                </w:pPr>
                                <w:bookmarkStart w:id="1599" w:name="_Toc3557134"/>
                                <w:bookmarkStart w:id="1600" w:name="_Toc34747387"/>
                                <w:bookmarkStart w:id="1601" w:name="_Toc38903088"/>
                                <w:r>
                                  <w:t xml:space="preserve">Figure </w:t>
                                </w:r>
                                <w:r>
                                  <w:fldChar w:fldCharType="begin"/>
                                </w:r>
                                <w:r>
                                  <w:instrText xml:space="preserve"> SEQ Figure \* ARABIC </w:instrText>
                                </w:r>
                                <w:r>
                                  <w:fldChar w:fldCharType="separate"/>
                                </w:r>
                                <w:r>
                                  <w:rPr>
                                    <w:noProof/>
                                  </w:rPr>
                                  <w:t>57</w:t>
                                </w:r>
                                <w:r>
                                  <w:fldChar w:fldCharType="end"/>
                                </w:r>
                                <w:r>
                                  <w:t>: I-Weld Parameters</w:t>
                                </w:r>
                                <w:bookmarkEnd w:id="1599"/>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EF121E" w:rsidRPr="001B4A57" w:rsidRDefault="00EF121E" w:rsidP="00F51CB9">
                          <w:pPr>
                            <w:pStyle w:val="Caption"/>
                            <w:rPr>
                              <w:b w:val="0"/>
                              <w:bCs w:val="0"/>
                              <w:noProof/>
                              <w:sz w:val="26"/>
                              <w:szCs w:val="28"/>
                            </w:rPr>
                          </w:pPr>
                          <w:bookmarkStart w:id="1628" w:name="_Toc3557133"/>
                          <w:bookmarkStart w:id="1629" w:name="_Toc34747386"/>
                          <w:bookmarkStart w:id="1630" w:name="_Toc3890308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28"/>
                          <w:bookmarkEnd w:id="1629"/>
                          <w:bookmarkEnd w:id="1630"/>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EF121E" w:rsidRPr="003F40AF" w:rsidRDefault="00EF121E" w:rsidP="00F51CB9">
                          <w:pPr>
                            <w:pStyle w:val="Caption"/>
                            <w:rPr>
                              <w:b w:val="0"/>
                              <w:bCs w:val="0"/>
                              <w:noProof/>
                              <w:sz w:val="26"/>
                              <w:szCs w:val="28"/>
                            </w:rPr>
                          </w:pPr>
                          <w:bookmarkStart w:id="1631" w:name="_Toc3557134"/>
                          <w:bookmarkStart w:id="1632" w:name="_Toc34747387"/>
                          <w:bookmarkStart w:id="1633" w:name="_Toc38903088"/>
                          <w:r>
                            <w:t xml:space="preserve">Figure </w:t>
                          </w:r>
                          <w:r>
                            <w:fldChar w:fldCharType="begin"/>
                          </w:r>
                          <w:r>
                            <w:instrText xml:space="preserve"> SEQ Figure \* ARABIC </w:instrText>
                          </w:r>
                          <w:r>
                            <w:fldChar w:fldCharType="separate"/>
                          </w:r>
                          <w:r>
                            <w:rPr>
                              <w:noProof/>
                            </w:rPr>
                            <w:t>57</w:t>
                          </w:r>
                          <w:r>
                            <w:fldChar w:fldCharType="end"/>
                          </w:r>
                          <w:r>
                            <w:t>: I-Weld Parameters</w:t>
                          </w:r>
                          <w:bookmarkEnd w:id="1631"/>
                          <w:bookmarkEnd w:id="1632"/>
                          <w:bookmarkEnd w:id="163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37437708" w:rsidR="00F51CB9" w:rsidRDefault="00F51CB9" w:rsidP="00F51CB9">
      <w:pPr>
        <w:pStyle w:val="Caption"/>
        <w:spacing w:before="120"/>
      </w:pPr>
      <w:bookmarkStart w:id="1602" w:name="_Toc3566503"/>
      <w:bookmarkStart w:id="1603" w:name="_Toc34747505"/>
      <w:bookmarkStart w:id="1604" w:name="_Toc38903211"/>
      <w:r>
        <w:t xml:space="preserve">Table </w:t>
      </w:r>
      <w:r w:rsidR="00ED469A">
        <w:fldChar w:fldCharType="begin"/>
      </w:r>
      <w:r w:rsidR="00ED469A">
        <w:instrText xml:space="preserve"> SEQ Table \* ARABIC </w:instrText>
      </w:r>
      <w:r w:rsidR="00ED469A">
        <w:fldChar w:fldCharType="separate"/>
      </w:r>
      <w:r w:rsidR="00442EDE">
        <w:rPr>
          <w:noProof/>
        </w:rPr>
        <w:t>100</w:t>
      </w:r>
      <w:r w:rsidR="00ED469A">
        <w:fldChar w:fldCharType="end"/>
      </w:r>
      <w:r>
        <w:t>: Parameters of I-Weld</w:t>
      </w:r>
      <w:bookmarkEnd w:id="1602"/>
      <w:bookmarkEnd w:id="1603"/>
      <w:bookmarkEnd w:id="160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05" w:name="_Toc338939186"/>
      <w:bookmarkStart w:id="1606" w:name="_Toc3557033"/>
      <w:bookmarkStart w:id="1607" w:name="_Toc34747283"/>
      <w:bookmarkStart w:id="1608" w:name="_Toc38902980"/>
      <w:r w:rsidRPr="007055D9">
        <w:t>Attributes</w:t>
      </w:r>
      <w:bookmarkEnd w:id="1605"/>
      <w:bookmarkEnd w:id="1606"/>
      <w:bookmarkEnd w:id="1607"/>
      <w:bookmarkEnd w:id="1608"/>
    </w:p>
    <w:p w14:paraId="7F7DD4CE" w14:textId="6A121F1A" w:rsidR="0006113C" w:rsidRPr="007055D9" w:rsidRDefault="009D7557" w:rsidP="00E67798">
      <w:pPr>
        <w:pStyle w:val="Heading5"/>
        <w:keepNext/>
      </w:pPr>
      <w:bookmarkStart w:id="1609" w:name="_Toc338939188"/>
      <w:r w:rsidRPr="007055D9">
        <w:t xml:space="preserve">Attribute </w:t>
      </w:r>
      <w:r w:rsidR="00194316">
        <w:t>"</w:t>
      </w:r>
      <w:r w:rsidRPr="007055D9">
        <w:t>b</w:t>
      </w:r>
      <w:r w:rsidR="0006113C" w:rsidRPr="007055D9">
        <w:t>ase</w:t>
      </w:r>
      <w:bookmarkEnd w:id="160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10" w:name="_Toc338939189"/>
      <w:r w:rsidRPr="007055D9">
        <w:t xml:space="preserve">Attribute </w:t>
      </w:r>
      <w:r w:rsidR="00194316">
        <w:t>"</w:t>
      </w:r>
      <w:r w:rsidRPr="007055D9">
        <w:t>t</w:t>
      </w:r>
      <w:r w:rsidR="0006113C" w:rsidRPr="007055D9">
        <w:t>echnology</w:t>
      </w:r>
      <w:bookmarkEnd w:id="161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11" w:name="_Toc338939190"/>
      <w:bookmarkStart w:id="1612" w:name="_Toc3557034"/>
      <w:bookmarkStart w:id="1613" w:name="_Toc34747284"/>
      <w:bookmarkStart w:id="1614" w:name="_Toc38902981"/>
      <w:r w:rsidRPr="007055D9">
        <w:t xml:space="preserve">Element </w:t>
      </w:r>
      <w:r w:rsidR="00194316">
        <w:t>"</w:t>
      </w:r>
      <w:r w:rsidRPr="007055D9">
        <w:t>weld_position</w:t>
      </w:r>
      <w:bookmarkEnd w:id="1611"/>
      <w:bookmarkEnd w:id="1612"/>
      <w:r w:rsidR="00194316">
        <w:t>"</w:t>
      </w:r>
      <w:bookmarkEnd w:id="1613"/>
      <w:bookmarkEnd w:id="161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23A41FA" w:rsidR="00E67798" w:rsidRDefault="00E67798" w:rsidP="00F3716C">
      <w:pPr>
        <w:pStyle w:val="Caption"/>
        <w:spacing w:before="120"/>
      </w:pPr>
      <w:bookmarkStart w:id="1615" w:name="_Toc3566504"/>
      <w:bookmarkStart w:id="1616" w:name="_Toc34747506"/>
      <w:bookmarkStart w:id="1617" w:name="_Toc38903212"/>
      <w:bookmarkStart w:id="1618" w:name="_Toc338939192"/>
      <w:r>
        <w:t xml:space="preserve">Table </w:t>
      </w:r>
      <w:r w:rsidR="00ED469A">
        <w:fldChar w:fldCharType="begin"/>
      </w:r>
      <w:r w:rsidR="00ED469A">
        <w:instrText xml:space="preserve"> SEQ Table \* ARABIC </w:instrText>
      </w:r>
      <w:r w:rsidR="00ED469A">
        <w:fldChar w:fldCharType="separate"/>
      </w:r>
      <w:r w:rsidR="00442EDE">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5"/>
      <w:bookmarkEnd w:id="1616"/>
      <w:bookmarkEnd w:id="161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42ED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1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19" w:name="_Toc338939194"/>
      <w:r w:rsidRPr="007055D9">
        <w:t xml:space="preserve">Attribute </w:t>
      </w:r>
      <w:r w:rsidR="00194316">
        <w:t>"</w:t>
      </w:r>
      <w:r w:rsidRPr="007055D9">
        <w:t>filler</w:t>
      </w:r>
      <w:bookmarkEnd w:id="161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20" w:name="WeldDefinitionOverlapWeld"/>
      <w:bookmarkStart w:id="1621" w:name="_Toc3557035"/>
      <w:bookmarkStart w:id="1622" w:name="_Toc34747285"/>
      <w:bookmarkStart w:id="1623" w:name="_Toc38902982"/>
      <w:bookmarkStart w:id="1624" w:name="_Toc288200766"/>
      <w:bookmarkStart w:id="1625" w:name="_Toc338939110"/>
      <w:bookmarkEnd w:id="1620"/>
      <w:r w:rsidRPr="007055D9">
        <w:t xml:space="preserve">Element </w:t>
      </w:r>
      <w:r w:rsidR="00194316">
        <w:t>"</w:t>
      </w:r>
      <w:r>
        <w:t>sheet_parameter</w:t>
      </w:r>
      <w:bookmarkEnd w:id="1621"/>
      <w:r w:rsidR="00194316">
        <w:t>"</w:t>
      </w:r>
      <w:bookmarkEnd w:id="1622"/>
      <w:bookmarkEnd w:id="162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001E605" w:rsidR="00AB2606" w:rsidRDefault="00AB2606" w:rsidP="00F3716C">
      <w:pPr>
        <w:pStyle w:val="Caption"/>
        <w:spacing w:before="120"/>
      </w:pPr>
      <w:bookmarkStart w:id="1626" w:name="_Toc3566505"/>
      <w:bookmarkStart w:id="1627" w:name="_Toc34747507"/>
      <w:bookmarkStart w:id="1628" w:name="_Toc38903213"/>
      <w:r>
        <w:t xml:space="preserve">Table </w:t>
      </w:r>
      <w:r w:rsidR="00ED469A">
        <w:fldChar w:fldCharType="begin"/>
      </w:r>
      <w:r w:rsidR="00ED469A">
        <w:instrText xml:space="preserve"> SEQ Table \* ARABIC </w:instrText>
      </w:r>
      <w:r w:rsidR="00ED469A">
        <w:fldChar w:fldCharType="separate"/>
      </w:r>
      <w:r w:rsidR="00442EDE">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6"/>
      <w:bookmarkEnd w:id="1627"/>
      <w:bookmarkEnd w:id="162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29" w:name="_Toc3557036"/>
      <w:bookmarkStart w:id="1630" w:name="_Toc34747286"/>
      <w:bookmarkStart w:id="1631" w:name="_Toc38902983"/>
      <w:r w:rsidRPr="007055D9">
        <w:lastRenderedPageBreak/>
        <w:t>Overlap Weld</w:t>
      </w:r>
      <w:bookmarkEnd w:id="1624"/>
      <w:bookmarkEnd w:id="1625"/>
      <w:bookmarkEnd w:id="1629"/>
      <w:bookmarkEnd w:id="1630"/>
      <w:bookmarkEnd w:id="16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2" w:name="_Toc3557037"/>
      <w:bookmarkStart w:id="1633" w:name="_Toc34747287"/>
      <w:bookmarkStart w:id="1634" w:name="_Toc38902984"/>
      <w:r w:rsidRPr="007055D9">
        <w:t>Simple Overlap Weld</w:t>
      </w:r>
      <w:bookmarkEnd w:id="1632"/>
      <w:bookmarkEnd w:id="1633"/>
      <w:bookmarkEnd w:id="163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F121E" w:rsidRPr="0079510C" w:rsidRDefault="00EF121E" w:rsidP="002A71CD">
                            <w:pPr>
                              <w:pStyle w:val="Caption"/>
                              <w:rPr>
                                <w:noProof/>
                                <w:sz w:val="24"/>
                                <w:szCs w:val="26"/>
                              </w:rPr>
                            </w:pPr>
                            <w:bookmarkStart w:id="1635" w:name="_Toc3557135"/>
                            <w:bookmarkStart w:id="1636" w:name="_Toc34747388"/>
                            <w:bookmarkStart w:id="1637" w:name="_Toc3890308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35"/>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F121E" w:rsidRPr="0079510C" w:rsidRDefault="00EF121E" w:rsidP="002A71CD">
                      <w:pPr>
                        <w:pStyle w:val="Caption"/>
                        <w:rPr>
                          <w:noProof/>
                          <w:sz w:val="24"/>
                          <w:szCs w:val="26"/>
                        </w:rPr>
                      </w:pPr>
                      <w:bookmarkStart w:id="1670" w:name="_Toc3557135"/>
                      <w:bookmarkStart w:id="1671" w:name="_Toc34747388"/>
                      <w:bookmarkStart w:id="1672" w:name="_Toc3890308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70"/>
                      <w:bookmarkEnd w:id="1671"/>
                      <w:bookmarkEnd w:id="167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F121E" w:rsidRPr="00A00F34" w:rsidRDefault="00EF121E" w:rsidP="002A71CD">
                            <w:pPr>
                              <w:pStyle w:val="Caption"/>
                              <w:rPr>
                                <w:noProof/>
                                <w:szCs w:val="24"/>
                              </w:rPr>
                            </w:pPr>
                            <w:bookmarkStart w:id="1638" w:name="_Toc3557136"/>
                            <w:bookmarkStart w:id="1639" w:name="_Toc34747389"/>
                            <w:bookmarkStart w:id="1640" w:name="_Toc3890309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F121E" w:rsidRPr="00A00F34" w:rsidRDefault="00EF121E" w:rsidP="002A71CD">
                      <w:pPr>
                        <w:pStyle w:val="Caption"/>
                        <w:rPr>
                          <w:noProof/>
                          <w:szCs w:val="24"/>
                        </w:rPr>
                      </w:pPr>
                      <w:bookmarkStart w:id="1676" w:name="_Toc3557136"/>
                      <w:bookmarkStart w:id="1677" w:name="_Toc34747389"/>
                      <w:bookmarkStart w:id="1678" w:name="_Toc3890309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76"/>
                      <w:bookmarkEnd w:id="1677"/>
                      <w:bookmarkEnd w:id="167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2" o:title=""/>
          </v:shape>
          <o:OLEObject Type="Embed" ProgID="Equation.3" ShapeID="_x0000_i1028" DrawAspect="Content" ObjectID="_1650132261"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02499F4" w:rsidR="00F3716C" w:rsidRDefault="00F3716C" w:rsidP="00F3716C">
      <w:pPr>
        <w:pStyle w:val="Caption"/>
        <w:spacing w:before="120"/>
      </w:pPr>
      <w:bookmarkStart w:id="1641" w:name="_Toc3566506"/>
      <w:bookmarkStart w:id="1642" w:name="_Toc34747508"/>
      <w:bookmarkStart w:id="1643" w:name="_Toc38903214"/>
      <w:r>
        <w:t xml:space="preserve">Table </w:t>
      </w:r>
      <w:r w:rsidR="00ED469A">
        <w:fldChar w:fldCharType="begin"/>
      </w:r>
      <w:r w:rsidR="00ED469A">
        <w:instrText xml:space="preserve"> SEQ Table \* ARABIC </w:instrText>
      </w:r>
      <w:r w:rsidR="00ED469A">
        <w:fldChar w:fldCharType="separate"/>
      </w:r>
      <w:r w:rsidR="00442EDE">
        <w:rPr>
          <w:noProof/>
        </w:rPr>
        <w:t>103</w:t>
      </w:r>
      <w:r w:rsidR="00ED469A">
        <w:fldChar w:fldCharType="end"/>
      </w:r>
      <w:r>
        <w:t>:</w:t>
      </w:r>
      <w:r w:rsidR="007C7FBC">
        <w:t xml:space="preserve"> Parameters of Overlap Weld</w:t>
      </w:r>
      <w:bookmarkEnd w:id="1641"/>
      <w:bookmarkEnd w:id="1642"/>
      <w:bookmarkEnd w:id="164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44" w:name="_Toc338939112"/>
      <w:bookmarkStart w:id="1645" w:name="_Toc3557038"/>
      <w:bookmarkStart w:id="1646" w:name="_Toc34747288"/>
      <w:bookmarkStart w:id="1647" w:name="_Toc38902985"/>
      <w:r w:rsidRPr="007055D9">
        <w:t>Single Sided Double Overlap Weld</w:t>
      </w:r>
      <w:bookmarkEnd w:id="1644"/>
      <w:bookmarkEnd w:id="1645"/>
      <w:bookmarkEnd w:id="1646"/>
      <w:bookmarkEnd w:id="164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F121E" w:rsidRPr="008B5970" w:rsidRDefault="00EF121E" w:rsidP="007C7FBC">
                            <w:pPr>
                              <w:pStyle w:val="Caption"/>
                              <w:rPr>
                                <w:noProof/>
                                <w:sz w:val="24"/>
                                <w:szCs w:val="26"/>
                              </w:rPr>
                            </w:pPr>
                            <w:bookmarkStart w:id="1648" w:name="_Toc3557137"/>
                            <w:bookmarkStart w:id="1649" w:name="_Toc34747390"/>
                            <w:bookmarkStart w:id="1650" w:name="_Toc3890309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48"/>
                            <w:bookmarkEnd w:id="1649"/>
                            <w:bookmarkEnd w:id="1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F121E" w:rsidRPr="008B5970" w:rsidRDefault="00EF121E" w:rsidP="007C7FBC">
                      <w:pPr>
                        <w:pStyle w:val="Caption"/>
                        <w:rPr>
                          <w:noProof/>
                          <w:sz w:val="24"/>
                          <w:szCs w:val="26"/>
                        </w:rPr>
                      </w:pPr>
                      <w:bookmarkStart w:id="1689" w:name="_Toc3557137"/>
                      <w:bookmarkStart w:id="1690" w:name="_Toc34747390"/>
                      <w:bookmarkStart w:id="1691" w:name="_Toc3890309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89"/>
                      <w:bookmarkEnd w:id="1690"/>
                      <w:bookmarkEnd w:id="169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F121E" w:rsidRPr="008D09AE" w:rsidRDefault="00EF121E" w:rsidP="00044694">
                            <w:pPr>
                              <w:pStyle w:val="Caption"/>
                              <w:rPr>
                                <w:noProof/>
                                <w:szCs w:val="24"/>
                              </w:rPr>
                            </w:pPr>
                            <w:bookmarkStart w:id="1651" w:name="_Toc3557138"/>
                            <w:bookmarkStart w:id="1652" w:name="_Toc34747391"/>
                            <w:bookmarkStart w:id="1653" w:name="_Toc3890309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51"/>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F121E" w:rsidRPr="008D09AE" w:rsidRDefault="00EF121E" w:rsidP="00044694">
                      <w:pPr>
                        <w:pStyle w:val="Caption"/>
                        <w:rPr>
                          <w:noProof/>
                          <w:szCs w:val="24"/>
                        </w:rPr>
                      </w:pPr>
                      <w:bookmarkStart w:id="1695" w:name="_Toc3557138"/>
                      <w:bookmarkStart w:id="1696" w:name="_Toc34747391"/>
                      <w:bookmarkStart w:id="1697" w:name="_Toc3890309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95"/>
                      <w:bookmarkEnd w:id="1696"/>
                      <w:bookmarkEnd w:id="169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7" o:title=""/>
          </v:shape>
          <o:OLEObject Type="Embed" ProgID="Equation.3" ShapeID="_x0000_i1029" DrawAspect="Content" ObjectID="_1650132262"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ACB8F03" w:rsidR="00F3716C" w:rsidRDefault="00F3716C" w:rsidP="00F3716C">
      <w:pPr>
        <w:pStyle w:val="Caption"/>
        <w:spacing w:before="120"/>
      </w:pPr>
      <w:bookmarkStart w:id="1654" w:name="_Toc3566507"/>
      <w:bookmarkStart w:id="1655" w:name="_Toc34747509"/>
      <w:bookmarkStart w:id="1656" w:name="_Toc38903215"/>
      <w:r>
        <w:t xml:space="preserve">Table </w:t>
      </w:r>
      <w:r w:rsidR="00ED469A">
        <w:fldChar w:fldCharType="begin"/>
      </w:r>
      <w:r w:rsidR="00ED469A">
        <w:instrText xml:space="preserve"> SEQ Table \* ARABIC </w:instrText>
      </w:r>
      <w:r w:rsidR="00ED469A">
        <w:fldChar w:fldCharType="separate"/>
      </w:r>
      <w:r w:rsidR="00442EDE">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54"/>
      <w:bookmarkEnd w:id="1655"/>
      <w:bookmarkEnd w:id="165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57" w:name="_Toc338939113"/>
      <w:bookmarkStart w:id="1658" w:name="_Toc3557039"/>
      <w:bookmarkStart w:id="1659" w:name="_Toc34747289"/>
      <w:bookmarkStart w:id="1660" w:name="_Toc38902986"/>
      <w:r w:rsidRPr="007055D9">
        <w:t>Double Sided Double Overlap Weld</w:t>
      </w:r>
      <w:bookmarkEnd w:id="1657"/>
      <w:bookmarkEnd w:id="1658"/>
      <w:bookmarkEnd w:id="1659"/>
      <w:bookmarkEnd w:id="166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F121E" w:rsidRPr="000A25D4" w:rsidRDefault="00EF121E" w:rsidP="00044694">
                            <w:pPr>
                              <w:pStyle w:val="Caption"/>
                              <w:rPr>
                                <w:noProof/>
                                <w:sz w:val="24"/>
                                <w:szCs w:val="26"/>
                              </w:rPr>
                            </w:pPr>
                            <w:bookmarkStart w:id="1661" w:name="_Toc3557139"/>
                            <w:bookmarkStart w:id="1662" w:name="_Toc34747392"/>
                            <w:bookmarkStart w:id="1663" w:name="_Toc3890309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1"/>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F121E" w:rsidRPr="000A25D4" w:rsidRDefault="00EF121E" w:rsidP="00044694">
                      <w:pPr>
                        <w:pStyle w:val="Caption"/>
                        <w:rPr>
                          <w:noProof/>
                          <w:sz w:val="24"/>
                          <w:szCs w:val="26"/>
                        </w:rPr>
                      </w:pPr>
                      <w:bookmarkStart w:id="1708" w:name="_Toc3557139"/>
                      <w:bookmarkStart w:id="1709" w:name="_Toc34747392"/>
                      <w:bookmarkStart w:id="1710" w:name="_Toc3890309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708"/>
                      <w:bookmarkEnd w:id="1709"/>
                      <w:bookmarkEnd w:id="1710"/>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F121E" w:rsidRPr="00F739B3" w:rsidRDefault="00EF121E" w:rsidP="00044694">
                            <w:pPr>
                              <w:pStyle w:val="Caption"/>
                              <w:rPr>
                                <w:noProof/>
                                <w:szCs w:val="24"/>
                              </w:rPr>
                            </w:pPr>
                            <w:bookmarkStart w:id="1664" w:name="_Toc3557140"/>
                            <w:bookmarkStart w:id="1665" w:name="_Toc34747393"/>
                            <w:bookmarkStart w:id="1666" w:name="_Toc3890309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4"/>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F121E" w:rsidRPr="00F739B3" w:rsidRDefault="00EF121E" w:rsidP="00044694">
                      <w:pPr>
                        <w:pStyle w:val="Caption"/>
                        <w:rPr>
                          <w:noProof/>
                          <w:szCs w:val="24"/>
                        </w:rPr>
                      </w:pPr>
                      <w:bookmarkStart w:id="1714" w:name="_Toc3557140"/>
                      <w:bookmarkStart w:id="1715" w:name="_Toc34747393"/>
                      <w:bookmarkStart w:id="1716" w:name="_Toc3890309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714"/>
                      <w:bookmarkEnd w:id="1715"/>
                      <w:bookmarkEnd w:id="171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7" o:title=""/>
          </v:shape>
          <o:OLEObject Type="Embed" ProgID="Equation.3" ShapeID="_x0000_i1030" DrawAspect="Content" ObjectID="_1650132263"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AA85671" w:rsidR="00044694" w:rsidRDefault="00044694" w:rsidP="00044694">
      <w:pPr>
        <w:pStyle w:val="Caption"/>
        <w:spacing w:before="120"/>
      </w:pPr>
      <w:bookmarkStart w:id="1667" w:name="_Toc3566508"/>
      <w:bookmarkStart w:id="1668" w:name="_Toc34747510"/>
      <w:bookmarkStart w:id="1669" w:name="_Toc38903216"/>
      <w:r>
        <w:t xml:space="preserve">Table </w:t>
      </w:r>
      <w:r w:rsidR="00ED469A">
        <w:fldChar w:fldCharType="begin"/>
      </w:r>
      <w:r w:rsidR="00ED469A">
        <w:instrText xml:space="preserve"> SEQ Table \* ARABIC </w:instrText>
      </w:r>
      <w:r w:rsidR="00ED469A">
        <w:fldChar w:fldCharType="separate"/>
      </w:r>
      <w:r w:rsidR="00442EDE">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67"/>
      <w:bookmarkEnd w:id="1668"/>
      <w:bookmarkEnd w:id="166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70" w:name="_Toc338939196"/>
      <w:bookmarkStart w:id="1671" w:name="_Toc3557040"/>
      <w:bookmarkStart w:id="1672" w:name="_Toc34747290"/>
      <w:bookmarkStart w:id="1673" w:name="_Toc38902987"/>
      <w:r w:rsidRPr="007055D9">
        <w:t>Attributes</w:t>
      </w:r>
      <w:bookmarkEnd w:id="1670"/>
      <w:bookmarkEnd w:id="1671"/>
      <w:bookmarkEnd w:id="1672"/>
      <w:bookmarkEnd w:id="1673"/>
    </w:p>
    <w:p w14:paraId="54EB1FE0" w14:textId="38DCBA66" w:rsidR="0006113C" w:rsidRPr="007055D9" w:rsidRDefault="00157A42" w:rsidP="00AB2606">
      <w:pPr>
        <w:pStyle w:val="Heading5"/>
        <w:keepNext/>
      </w:pPr>
      <w:bookmarkStart w:id="1674" w:name="_Toc338939198"/>
      <w:r w:rsidRPr="007055D9">
        <w:t xml:space="preserve">Attribute </w:t>
      </w:r>
      <w:r w:rsidR="00194316">
        <w:t>"</w:t>
      </w:r>
      <w:r w:rsidRPr="007055D9">
        <w:t>b</w:t>
      </w:r>
      <w:r w:rsidR="0006113C" w:rsidRPr="007055D9">
        <w:t>ase</w:t>
      </w:r>
      <w:bookmarkEnd w:id="167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75" w:name="_Toc338939199"/>
      <w:r w:rsidRPr="007055D9">
        <w:t xml:space="preserve">Attribute </w:t>
      </w:r>
      <w:r w:rsidR="00194316">
        <w:t>"</w:t>
      </w:r>
      <w:r w:rsidRPr="007055D9">
        <w:t>t</w:t>
      </w:r>
      <w:r w:rsidR="0006113C" w:rsidRPr="007055D9">
        <w:t>echnology</w:t>
      </w:r>
      <w:bookmarkEnd w:id="1675"/>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76" w:name="_Toc338939200"/>
      <w:bookmarkStart w:id="1677" w:name="_Toc3557041"/>
      <w:bookmarkStart w:id="1678" w:name="_Toc34747291"/>
      <w:bookmarkStart w:id="1679" w:name="_Toc38902988"/>
      <w:r w:rsidRPr="007055D9">
        <w:t xml:space="preserve">Element </w:t>
      </w:r>
      <w:r w:rsidR="00194316">
        <w:t>"</w:t>
      </w:r>
      <w:r w:rsidRPr="007055D9">
        <w:t>weld_position</w:t>
      </w:r>
      <w:bookmarkEnd w:id="1676"/>
      <w:bookmarkEnd w:id="1677"/>
      <w:r w:rsidR="00194316">
        <w:t>"</w:t>
      </w:r>
      <w:bookmarkEnd w:id="1678"/>
      <w:bookmarkEnd w:id="1679"/>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2A4A1CA" w:rsidR="00184B77" w:rsidRDefault="00184B77" w:rsidP="00044694">
      <w:pPr>
        <w:pStyle w:val="Caption"/>
        <w:spacing w:before="120"/>
      </w:pPr>
      <w:bookmarkStart w:id="1680" w:name="_Toc3566509"/>
      <w:bookmarkStart w:id="1681" w:name="_Toc34747511"/>
      <w:bookmarkStart w:id="1682" w:name="_Toc38903217"/>
      <w:bookmarkStart w:id="1683" w:name="_Toc338939203"/>
      <w:r>
        <w:t xml:space="preserve">Table </w:t>
      </w:r>
      <w:r w:rsidR="00ED469A">
        <w:fldChar w:fldCharType="begin"/>
      </w:r>
      <w:r w:rsidR="00ED469A">
        <w:instrText xml:space="preserve"> SEQ Table \* ARABIC </w:instrText>
      </w:r>
      <w:r w:rsidR="00ED469A">
        <w:fldChar w:fldCharType="separate"/>
      </w:r>
      <w:r w:rsidR="00442EDE">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0"/>
      <w:bookmarkEnd w:id="1681"/>
      <w:bookmarkEnd w:id="1682"/>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42ED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442EDE" w:rsidRPr="00442ED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68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684" w:name="_Toc338939204"/>
      <w:r w:rsidRPr="007055D9">
        <w:t xml:space="preserve">Attribute </w:t>
      </w:r>
      <w:r w:rsidR="00194316">
        <w:t>"</w:t>
      </w:r>
      <w:r w:rsidRPr="007055D9">
        <w:t>thickness</w:t>
      </w:r>
      <w:bookmarkEnd w:id="1684"/>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685" w:name="_Toc338939205"/>
      <w:r w:rsidRPr="007055D9">
        <w:t xml:space="preserve">Attribute </w:t>
      </w:r>
      <w:r w:rsidR="00194316">
        <w:t>"</w:t>
      </w:r>
      <w:r w:rsidRPr="007055D9">
        <w:t>angle</w:t>
      </w:r>
      <w:bookmarkEnd w:id="168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686" w:name="_Toc338939206"/>
      <w:r w:rsidRPr="007055D9">
        <w:t xml:space="preserve">Attribute </w:t>
      </w:r>
      <w:r w:rsidR="00194316">
        <w:t>"</w:t>
      </w:r>
      <w:r w:rsidRPr="007055D9">
        <w:t>shape</w:t>
      </w:r>
      <w:bookmarkEnd w:id="1686"/>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687" w:name="_Toc338939207"/>
      <w:r w:rsidRPr="007055D9">
        <w:t xml:space="preserve">Attribute </w:t>
      </w:r>
      <w:r w:rsidR="00194316">
        <w:t>"</w:t>
      </w:r>
      <w:r w:rsidRPr="007055D9">
        <w:t>penetration</w:t>
      </w:r>
      <w:bookmarkEnd w:id="1687"/>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688" w:name="_Toc338939209"/>
      <w:r w:rsidRPr="007055D9">
        <w:t xml:space="preserve">Attribute </w:t>
      </w:r>
      <w:r w:rsidR="00194316">
        <w:t>"</w:t>
      </w:r>
      <w:r w:rsidRPr="007055D9">
        <w:t>filler</w:t>
      </w:r>
      <w:bookmarkEnd w:id="1688"/>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689" w:name="WeldDefinitionYJoint"/>
      <w:bookmarkStart w:id="1690" w:name="_Toc3557042"/>
      <w:bookmarkStart w:id="1691" w:name="_Toc34747292"/>
      <w:bookmarkStart w:id="1692" w:name="_Toc38902989"/>
      <w:bookmarkStart w:id="1693" w:name="_Toc288200767"/>
      <w:bookmarkStart w:id="1694" w:name="_Toc338939114"/>
      <w:bookmarkEnd w:id="1689"/>
      <w:r w:rsidRPr="007055D9">
        <w:t xml:space="preserve">Element </w:t>
      </w:r>
      <w:r w:rsidR="00194316">
        <w:t>"</w:t>
      </w:r>
      <w:r>
        <w:t>sheet_parameter</w:t>
      </w:r>
      <w:bookmarkEnd w:id="1690"/>
      <w:r w:rsidR="00194316">
        <w:t>"</w:t>
      </w:r>
      <w:bookmarkEnd w:id="1691"/>
      <w:bookmarkEnd w:id="1692"/>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3CA7EC9" w:rsidR="00286128" w:rsidRDefault="00286128" w:rsidP="00044694">
      <w:pPr>
        <w:pStyle w:val="Caption"/>
        <w:spacing w:before="120"/>
      </w:pPr>
      <w:bookmarkStart w:id="1695" w:name="_Toc3566510"/>
      <w:bookmarkStart w:id="1696" w:name="_Toc34747512"/>
      <w:bookmarkStart w:id="1697" w:name="_Toc38903218"/>
      <w:r>
        <w:t xml:space="preserve">Table </w:t>
      </w:r>
      <w:r w:rsidR="00ED469A">
        <w:fldChar w:fldCharType="begin"/>
      </w:r>
      <w:r w:rsidR="00ED469A">
        <w:instrText xml:space="preserve"> SEQ Table \* ARABIC </w:instrText>
      </w:r>
      <w:r w:rsidR="00ED469A">
        <w:fldChar w:fldCharType="separate"/>
      </w:r>
      <w:r w:rsidR="00442EDE">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5"/>
      <w:bookmarkEnd w:id="1696"/>
      <w:bookmarkEnd w:id="169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698" w:name="_Toc3557043"/>
      <w:bookmarkStart w:id="1699" w:name="_Toc34747293"/>
      <w:bookmarkStart w:id="1700" w:name="_Toc38902990"/>
      <w:r w:rsidRPr="007055D9">
        <w:t>Y-Joint</w:t>
      </w:r>
      <w:bookmarkEnd w:id="1693"/>
      <w:bookmarkEnd w:id="1694"/>
      <w:bookmarkEnd w:id="1698"/>
      <w:bookmarkEnd w:id="1699"/>
      <w:bookmarkEnd w:id="170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01" w:name="_Toc3557044"/>
      <w:bookmarkStart w:id="1702" w:name="_Toc34747294"/>
      <w:bookmarkStart w:id="1703" w:name="_Toc38902991"/>
      <w:r w:rsidRPr="007055D9">
        <w:lastRenderedPageBreak/>
        <w:t>Sheet Parameters</w:t>
      </w:r>
      <w:bookmarkEnd w:id="1701"/>
      <w:bookmarkEnd w:id="1702"/>
      <w:bookmarkEnd w:id="170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04" w:name="_Toc3557045"/>
      <w:bookmarkStart w:id="1705" w:name="_Toc34747295"/>
      <w:bookmarkStart w:id="1706" w:name="_Toc38902992"/>
      <w:r w:rsidRPr="007055D9">
        <w:t>Weld Parameters</w:t>
      </w:r>
      <w:bookmarkEnd w:id="1704"/>
      <w:bookmarkEnd w:id="1705"/>
      <w:bookmarkEnd w:id="170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F121E" w:rsidRPr="00973973" w:rsidRDefault="00EF121E" w:rsidP="00D25D3B">
                                <w:pPr>
                                  <w:pStyle w:val="Caption"/>
                                  <w:rPr>
                                    <w:noProof/>
                                    <w:szCs w:val="24"/>
                                  </w:rPr>
                                </w:pPr>
                                <w:bookmarkStart w:id="1707" w:name="_Ref7931629"/>
                                <w:bookmarkStart w:id="1708" w:name="_Toc3557141"/>
                                <w:bookmarkStart w:id="1709" w:name="_Toc34747394"/>
                                <w:bookmarkStart w:id="1710" w:name="_Toc38903095"/>
                                <w:r>
                                  <w:t xml:space="preserve">Figure </w:t>
                                </w:r>
                                <w:r>
                                  <w:fldChar w:fldCharType="begin"/>
                                </w:r>
                                <w:r>
                                  <w:instrText xml:space="preserve"> SEQ Figure \* ARABIC </w:instrText>
                                </w:r>
                                <w:r>
                                  <w:fldChar w:fldCharType="separate"/>
                                </w:r>
                                <w:r>
                                  <w:rPr>
                                    <w:noProof/>
                                  </w:rPr>
                                  <w:t>64</w:t>
                                </w:r>
                                <w:r>
                                  <w:fldChar w:fldCharType="end"/>
                                </w:r>
                                <w:bookmarkEnd w:id="1707"/>
                                <w:r>
                                  <w:t>: Y-Joint Sheet Layout</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F121E" w:rsidRPr="008E45EC" w:rsidRDefault="00EF121E" w:rsidP="00D25D3B">
                                <w:pPr>
                                  <w:pStyle w:val="Caption"/>
                                  <w:rPr>
                                    <w:noProof/>
                                    <w:szCs w:val="24"/>
                                  </w:rPr>
                                </w:pPr>
                                <w:bookmarkStart w:id="1711" w:name="_Toc3557142"/>
                                <w:bookmarkStart w:id="1712" w:name="_Toc34747395"/>
                                <w:bookmarkStart w:id="1713" w:name="_Toc3890309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11"/>
                                <w:bookmarkEnd w:id="1712"/>
                                <w:bookmarkEnd w:id="1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EF121E" w:rsidRPr="00973973" w:rsidRDefault="00EF121E" w:rsidP="00D25D3B">
                          <w:pPr>
                            <w:pStyle w:val="Caption"/>
                            <w:rPr>
                              <w:noProof/>
                              <w:szCs w:val="24"/>
                            </w:rPr>
                          </w:pPr>
                          <w:bookmarkStart w:id="1764" w:name="_Ref7931629"/>
                          <w:bookmarkStart w:id="1765" w:name="_Toc3557141"/>
                          <w:bookmarkStart w:id="1766" w:name="_Toc34747394"/>
                          <w:bookmarkStart w:id="1767" w:name="_Toc38903095"/>
                          <w:r>
                            <w:t xml:space="preserve">Figure </w:t>
                          </w:r>
                          <w:r>
                            <w:fldChar w:fldCharType="begin"/>
                          </w:r>
                          <w:r>
                            <w:instrText xml:space="preserve"> SEQ Figure \* ARABIC </w:instrText>
                          </w:r>
                          <w:r>
                            <w:fldChar w:fldCharType="separate"/>
                          </w:r>
                          <w:r>
                            <w:rPr>
                              <w:noProof/>
                            </w:rPr>
                            <w:t>64</w:t>
                          </w:r>
                          <w:r>
                            <w:fldChar w:fldCharType="end"/>
                          </w:r>
                          <w:bookmarkEnd w:id="1764"/>
                          <w:r>
                            <w:t>: Y-Joint Sheet Layout</w:t>
                          </w:r>
                          <w:bookmarkEnd w:id="1765"/>
                          <w:bookmarkEnd w:id="1766"/>
                          <w:bookmarkEnd w:id="1767"/>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EF121E" w:rsidRPr="008E45EC" w:rsidRDefault="00EF121E" w:rsidP="00D25D3B">
                          <w:pPr>
                            <w:pStyle w:val="Caption"/>
                            <w:rPr>
                              <w:noProof/>
                              <w:szCs w:val="24"/>
                            </w:rPr>
                          </w:pPr>
                          <w:bookmarkStart w:id="1768" w:name="_Toc3557142"/>
                          <w:bookmarkStart w:id="1769" w:name="_Toc34747395"/>
                          <w:bookmarkStart w:id="1770" w:name="_Toc3890309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68"/>
                          <w:bookmarkEnd w:id="1769"/>
                          <w:bookmarkEnd w:id="1770"/>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5pt;height:35.65pt" o:ole="">
            <v:imagedata r:id="rId157" o:title=""/>
          </v:shape>
          <o:OLEObject Type="Embed" ProgID="Equation.3" ShapeID="_x0000_i1031" DrawAspect="Content" ObjectID="_1650132264"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07D8A5F1" w:rsidR="00D25D3B" w:rsidRDefault="00D25D3B" w:rsidP="00D25D3B">
      <w:pPr>
        <w:pStyle w:val="Caption"/>
        <w:spacing w:before="120"/>
      </w:pPr>
      <w:bookmarkStart w:id="1714" w:name="_Toc3566511"/>
      <w:bookmarkStart w:id="1715" w:name="_Toc34747513"/>
      <w:bookmarkStart w:id="1716" w:name="_Toc38903219"/>
      <w:bookmarkStart w:id="1717" w:name="_Toc338939211"/>
      <w:r>
        <w:t xml:space="preserve">Table </w:t>
      </w:r>
      <w:r w:rsidR="00ED469A">
        <w:fldChar w:fldCharType="begin"/>
      </w:r>
      <w:r w:rsidR="00ED469A">
        <w:instrText xml:space="preserve"> SEQ Table \* ARABIC </w:instrText>
      </w:r>
      <w:r w:rsidR="00ED469A">
        <w:fldChar w:fldCharType="separate"/>
      </w:r>
      <w:r w:rsidR="00442EDE">
        <w:rPr>
          <w:noProof/>
        </w:rPr>
        <w:t>108</w:t>
      </w:r>
      <w:r w:rsidR="00ED469A">
        <w:fldChar w:fldCharType="end"/>
      </w:r>
      <w:r>
        <w:t>: Parameters of Y-Joint</w:t>
      </w:r>
      <w:bookmarkEnd w:id="1714"/>
      <w:bookmarkEnd w:id="1715"/>
      <w:bookmarkEnd w:id="1716"/>
    </w:p>
    <w:p w14:paraId="398C8EB2" w14:textId="77777777" w:rsidR="0006113C" w:rsidRPr="007055D9" w:rsidRDefault="0006113C" w:rsidP="00F4558F">
      <w:pPr>
        <w:pStyle w:val="Heading4"/>
        <w:tabs>
          <w:tab w:val="clear" w:pos="864"/>
          <w:tab w:val="num" w:pos="993"/>
        </w:tabs>
      </w:pPr>
      <w:bookmarkStart w:id="1718" w:name="_Toc3557046"/>
      <w:bookmarkStart w:id="1719" w:name="_Toc34747296"/>
      <w:bookmarkStart w:id="1720" w:name="_Toc38902993"/>
      <w:r w:rsidRPr="007055D9">
        <w:t>Attributes</w:t>
      </w:r>
      <w:bookmarkEnd w:id="1717"/>
      <w:bookmarkEnd w:id="1718"/>
      <w:bookmarkEnd w:id="1719"/>
      <w:bookmarkEnd w:id="1720"/>
    </w:p>
    <w:p w14:paraId="604B195B" w14:textId="6B31D0AD" w:rsidR="0006113C" w:rsidRPr="007055D9" w:rsidRDefault="00D83FC9" w:rsidP="00C0357F">
      <w:pPr>
        <w:pStyle w:val="Heading5"/>
        <w:keepNext/>
      </w:pPr>
      <w:bookmarkStart w:id="1721" w:name="_Toc338939213"/>
      <w:r w:rsidRPr="007055D9">
        <w:t xml:space="preserve">Attribute </w:t>
      </w:r>
      <w:r w:rsidR="00194316">
        <w:t>"</w:t>
      </w:r>
      <w:r w:rsidRPr="007055D9">
        <w:t>b</w:t>
      </w:r>
      <w:r w:rsidR="0006113C" w:rsidRPr="007055D9">
        <w:t>ase</w:t>
      </w:r>
      <w:bookmarkEnd w:id="172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22" w:name="_Toc338939214"/>
      <w:r w:rsidRPr="007055D9">
        <w:t xml:space="preserve">Attribute </w:t>
      </w:r>
      <w:r w:rsidR="00194316">
        <w:t>"</w:t>
      </w:r>
      <w:r w:rsidRPr="007055D9">
        <w:t>t</w:t>
      </w:r>
      <w:r w:rsidR="0006113C" w:rsidRPr="007055D9">
        <w:t>echnology</w:t>
      </w:r>
      <w:bookmarkEnd w:id="172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23" w:name="_Toc338939215"/>
      <w:bookmarkStart w:id="1724" w:name="_Toc3557047"/>
      <w:bookmarkStart w:id="1725" w:name="_Toc34747297"/>
      <w:bookmarkStart w:id="1726" w:name="_Toc38902994"/>
      <w:r w:rsidRPr="007055D9">
        <w:t xml:space="preserve">Element </w:t>
      </w:r>
      <w:r w:rsidR="00194316">
        <w:t>"</w:t>
      </w:r>
      <w:r w:rsidRPr="007055D9">
        <w:t>weld_position</w:t>
      </w:r>
      <w:bookmarkEnd w:id="1723"/>
      <w:bookmarkEnd w:id="1724"/>
      <w:r w:rsidR="00194316">
        <w:t>"</w:t>
      </w:r>
      <w:bookmarkEnd w:id="1725"/>
      <w:bookmarkEnd w:id="172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0A56B077" w:rsidR="00C0357F" w:rsidRDefault="00C0357F" w:rsidP="00F3716C">
      <w:pPr>
        <w:pStyle w:val="Caption"/>
        <w:spacing w:before="120"/>
      </w:pPr>
      <w:bookmarkStart w:id="1727" w:name="_Toc3566512"/>
      <w:bookmarkStart w:id="1728" w:name="_Toc34747514"/>
      <w:bookmarkStart w:id="1729" w:name="_Toc38903220"/>
      <w:bookmarkStart w:id="1730" w:name="_Toc338939218"/>
      <w:r>
        <w:t xml:space="preserve">Table </w:t>
      </w:r>
      <w:r w:rsidR="00ED469A">
        <w:fldChar w:fldCharType="begin"/>
      </w:r>
      <w:r w:rsidR="00ED469A">
        <w:instrText xml:space="preserve"> SEQ Table \* ARABIC </w:instrText>
      </w:r>
      <w:r w:rsidR="00ED469A">
        <w:fldChar w:fldCharType="separate"/>
      </w:r>
      <w:r w:rsidR="00442EDE">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7"/>
      <w:bookmarkEnd w:id="1728"/>
      <w:bookmarkEnd w:id="1729"/>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42ED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3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31" w:name="_Toc338939219"/>
      <w:r w:rsidRPr="007055D9">
        <w:t xml:space="preserve">Attribute </w:t>
      </w:r>
      <w:r w:rsidR="00194316">
        <w:t>"</w:t>
      </w:r>
      <w:r w:rsidRPr="007055D9">
        <w:t>thickness</w:t>
      </w:r>
      <w:bookmarkEnd w:id="1731"/>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ABC82E6" w:rsidR="00F3716C" w:rsidRDefault="00F3716C" w:rsidP="00F3716C">
      <w:pPr>
        <w:pStyle w:val="Caption"/>
        <w:spacing w:before="120"/>
      </w:pPr>
      <w:bookmarkStart w:id="1732" w:name="_Toc3566513"/>
      <w:bookmarkStart w:id="1733" w:name="_Toc34747515"/>
      <w:bookmarkStart w:id="1734" w:name="_Toc38903221"/>
      <w:bookmarkStart w:id="1735" w:name="_Toc338939220"/>
      <w:r>
        <w:t xml:space="preserve">Table </w:t>
      </w:r>
      <w:r w:rsidR="00ED469A">
        <w:fldChar w:fldCharType="begin"/>
      </w:r>
      <w:r w:rsidR="00ED469A">
        <w:instrText xml:space="preserve"> SEQ Table \* ARABIC </w:instrText>
      </w:r>
      <w:r w:rsidR="00ED469A">
        <w:fldChar w:fldCharType="separate"/>
      </w:r>
      <w:r w:rsidR="00442EDE">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2"/>
      <w:bookmarkEnd w:id="1733"/>
      <w:bookmarkEnd w:id="1734"/>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3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36" w:name="_Toc338939221"/>
      <w:r w:rsidRPr="007055D9">
        <w:t xml:space="preserve">Attribute </w:t>
      </w:r>
      <w:r w:rsidR="00194316">
        <w:t>"</w:t>
      </w:r>
      <w:r w:rsidRPr="007055D9">
        <w:t>penetration</w:t>
      </w:r>
      <w:bookmarkEnd w:id="173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37" w:name="_Toc338939223"/>
      <w:r w:rsidRPr="007055D9">
        <w:t xml:space="preserve">Attribute </w:t>
      </w:r>
      <w:r w:rsidR="00194316">
        <w:t>"</w:t>
      </w:r>
      <w:r w:rsidRPr="007055D9">
        <w:t>shape</w:t>
      </w:r>
      <w:bookmarkEnd w:id="173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38" w:name="_Toc338939224"/>
      <w:r w:rsidRPr="007055D9">
        <w:t xml:space="preserve">Attribute </w:t>
      </w:r>
      <w:r w:rsidR="00194316">
        <w:t>"</w:t>
      </w:r>
      <w:r w:rsidRPr="007055D9">
        <w:t>filler</w:t>
      </w:r>
      <w:bookmarkEnd w:id="173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39" w:name="_Toc3557048"/>
      <w:bookmarkStart w:id="1740" w:name="_Toc34747298"/>
      <w:bookmarkStart w:id="1741" w:name="_Toc38902995"/>
      <w:r w:rsidRPr="007055D9">
        <w:lastRenderedPageBreak/>
        <w:t xml:space="preserve">Element </w:t>
      </w:r>
      <w:r w:rsidR="00194316">
        <w:t>"</w:t>
      </w:r>
      <w:r>
        <w:t>sheet_parameter</w:t>
      </w:r>
      <w:bookmarkEnd w:id="1739"/>
      <w:r w:rsidR="00194316">
        <w:t>"</w:t>
      </w:r>
      <w:bookmarkEnd w:id="1740"/>
      <w:bookmarkEnd w:id="174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3CE8031E" w:rsidR="00C0357F" w:rsidRDefault="00C0357F" w:rsidP="00F3716C">
      <w:pPr>
        <w:pStyle w:val="Caption"/>
        <w:spacing w:before="120"/>
      </w:pPr>
      <w:bookmarkStart w:id="1742" w:name="_Toc3566514"/>
      <w:bookmarkStart w:id="1743" w:name="_Toc34747516"/>
      <w:bookmarkStart w:id="1744" w:name="_Toc38903222"/>
      <w:r>
        <w:t xml:space="preserve">Table </w:t>
      </w:r>
      <w:r w:rsidR="00ED469A">
        <w:fldChar w:fldCharType="begin"/>
      </w:r>
      <w:r w:rsidR="00ED469A">
        <w:instrText xml:space="preserve"> SEQ Table \* ARABIC </w:instrText>
      </w:r>
      <w:r w:rsidR="00ED469A">
        <w:fldChar w:fldCharType="separate"/>
      </w:r>
      <w:r w:rsidR="00442EDE">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2"/>
      <w:bookmarkEnd w:id="1743"/>
      <w:bookmarkEnd w:id="174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45" w:name="WeldDefinitionKJoint"/>
      <w:bookmarkStart w:id="1746" w:name="_Toc338939115"/>
      <w:bookmarkStart w:id="1747" w:name="_Toc3557049"/>
      <w:bookmarkStart w:id="1748" w:name="_Toc34747299"/>
      <w:bookmarkStart w:id="1749" w:name="_Toc38902996"/>
      <w:bookmarkEnd w:id="1745"/>
      <w:r w:rsidRPr="007055D9">
        <w:t>K-Joint</w:t>
      </w:r>
      <w:bookmarkEnd w:id="1746"/>
      <w:bookmarkEnd w:id="1747"/>
      <w:bookmarkEnd w:id="1748"/>
      <w:bookmarkEnd w:id="174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50" w:name="_Toc3557050"/>
      <w:bookmarkStart w:id="1751" w:name="_Toc34747300"/>
      <w:bookmarkStart w:id="1752" w:name="_Toc38902997"/>
      <w:r w:rsidRPr="007055D9">
        <w:t>Sheet Parameters</w:t>
      </w:r>
      <w:bookmarkEnd w:id="1750"/>
      <w:bookmarkEnd w:id="1751"/>
      <w:bookmarkEnd w:id="175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F121E" w:rsidRPr="003670AB" w:rsidRDefault="00EF121E" w:rsidP="008A1560">
                            <w:pPr>
                              <w:pStyle w:val="Caption"/>
                              <w:rPr>
                                <w:b w:val="0"/>
                                <w:bCs w:val="0"/>
                                <w:noProof/>
                                <w:sz w:val="26"/>
                                <w:szCs w:val="28"/>
                              </w:rPr>
                            </w:pPr>
                            <w:bookmarkStart w:id="1753" w:name="_Ref7932243"/>
                            <w:bookmarkStart w:id="1754" w:name="_Toc3557143"/>
                            <w:bookmarkStart w:id="1755" w:name="_Ref7932230"/>
                            <w:bookmarkStart w:id="1756" w:name="_Toc34747396"/>
                            <w:bookmarkStart w:id="1757" w:name="_Toc38903097"/>
                            <w:r>
                              <w:t xml:space="preserve">Figure </w:t>
                            </w:r>
                            <w:r>
                              <w:fldChar w:fldCharType="begin"/>
                            </w:r>
                            <w:r>
                              <w:instrText xml:space="preserve"> SEQ Figure \* ARABIC </w:instrText>
                            </w:r>
                            <w:r>
                              <w:fldChar w:fldCharType="separate"/>
                            </w:r>
                            <w:r>
                              <w:rPr>
                                <w:noProof/>
                              </w:rPr>
                              <w:t>66</w:t>
                            </w:r>
                            <w:r>
                              <w:fldChar w:fldCharType="end"/>
                            </w:r>
                            <w:bookmarkEnd w:id="1753"/>
                            <w:r>
                              <w:t>: K-Joint Sheet Layout</w:t>
                            </w:r>
                            <w:bookmarkEnd w:id="1754"/>
                            <w:bookmarkEnd w:id="1755"/>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F121E" w:rsidRPr="003670AB" w:rsidRDefault="00EF121E" w:rsidP="008A1560">
                      <w:pPr>
                        <w:pStyle w:val="Caption"/>
                        <w:rPr>
                          <w:b w:val="0"/>
                          <w:bCs w:val="0"/>
                          <w:noProof/>
                          <w:sz w:val="26"/>
                          <w:szCs w:val="28"/>
                        </w:rPr>
                      </w:pPr>
                      <w:bookmarkStart w:id="1815" w:name="_Ref7932243"/>
                      <w:bookmarkStart w:id="1816" w:name="_Toc3557143"/>
                      <w:bookmarkStart w:id="1817" w:name="_Ref7932230"/>
                      <w:bookmarkStart w:id="1818" w:name="_Toc34747396"/>
                      <w:bookmarkStart w:id="1819" w:name="_Toc38903097"/>
                      <w:r>
                        <w:t xml:space="preserve">Figure </w:t>
                      </w:r>
                      <w:r>
                        <w:fldChar w:fldCharType="begin"/>
                      </w:r>
                      <w:r>
                        <w:instrText xml:space="preserve"> SEQ Figure \* ARABIC </w:instrText>
                      </w:r>
                      <w:r>
                        <w:fldChar w:fldCharType="separate"/>
                      </w:r>
                      <w:r>
                        <w:rPr>
                          <w:noProof/>
                        </w:rPr>
                        <w:t>66</w:t>
                      </w:r>
                      <w:r>
                        <w:fldChar w:fldCharType="end"/>
                      </w:r>
                      <w:bookmarkEnd w:id="1815"/>
                      <w:r>
                        <w:t>: K-Joint Sheet Layout</w:t>
                      </w:r>
                      <w:bookmarkEnd w:id="1816"/>
                      <w:bookmarkEnd w:id="1817"/>
                      <w:bookmarkEnd w:id="1818"/>
                      <w:bookmarkEnd w:id="181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58" w:name="_Toc3557051"/>
      <w:bookmarkStart w:id="1759" w:name="_Toc34747301"/>
      <w:bookmarkStart w:id="1760" w:name="_Toc38902998"/>
      <w:r w:rsidRPr="007055D9">
        <w:t>Weld Parameters</w:t>
      </w:r>
      <w:bookmarkEnd w:id="1758"/>
      <w:bookmarkEnd w:id="1759"/>
      <w:bookmarkEnd w:id="176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F121E" w:rsidRPr="00C21C59" w:rsidRDefault="00EF121E" w:rsidP="008A1560">
                            <w:pPr>
                              <w:pStyle w:val="Caption"/>
                              <w:rPr>
                                <w:noProof/>
                                <w:szCs w:val="24"/>
                              </w:rPr>
                            </w:pPr>
                            <w:bookmarkStart w:id="1761" w:name="_Toc3557144"/>
                            <w:bookmarkStart w:id="1762" w:name="_Toc34747397"/>
                            <w:bookmarkStart w:id="1763" w:name="_Toc3890309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F121E" w:rsidRPr="00C21C59" w:rsidRDefault="00EF121E" w:rsidP="008A1560">
                      <w:pPr>
                        <w:pStyle w:val="Caption"/>
                        <w:rPr>
                          <w:noProof/>
                          <w:szCs w:val="24"/>
                        </w:rPr>
                      </w:pPr>
                      <w:bookmarkStart w:id="1826" w:name="_Toc3557144"/>
                      <w:bookmarkStart w:id="1827" w:name="_Toc34747397"/>
                      <w:bookmarkStart w:id="1828" w:name="_Toc3890309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26"/>
                      <w:bookmarkEnd w:id="1827"/>
                      <w:bookmarkEnd w:id="182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5pt;height:35.65pt" o:ole="">
            <v:imagedata r:id="rId157" o:title=""/>
          </v:shape>
          <o:OLEObject Type="Embed" ProgID="Equation.3" ShapeID="_x0000_i1032" DrawAspect="Content" ObjectID="_1650132265"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F60BC13" w:rsidR="00255787" w:rsidRPr="007055D9" w:rsidRDefault="00F3716C" w:rsidP="00F3716C">
      <w:pPr>
        <w:pStyle w:val="Caption"/>
        <w:spacing w:before="120"/>
      </w:pPr>
      <w:bookmarkStart w:id="1764" w:name="_Toc3566515"/>
      <w:bookmarkStart w:id="1765" w:name="_Toc34747517"/>
      <w:bookmarkStart w:id="1766" w:name="_Toc38903223"/>
      <w:r>
        <w:t xml:space="preserve">Table </w:t>
      </w:r>
      <w:r w:rsidR="00ED469A">
        <w:fldChar w:fldCharType="begin"/>
      </w:r>
      <w:r w:rsidR="00ED469A">
        <w:instrText xml:space="preserve"> SEQ Table \* ARABIC </w:instrText>
      </w:r>
      <w:r w:rsidR="00ED469A">
        <w:fldChar w:fldCharType="separate"/>
      </w:r>
      <w:r w:rsidR="00442EDE">
        <w:rPr>
          <w:noProof/>
        </w:rPr>
        <w:t>112</w:t>
      </w:r>
      <w:r w:rsidR="00ED469A">
        <w:fldChar w:fldCharType="end"/>
      </w:r>
      <w:r w:rsidR="008A1560">
        <w:t>: Parameters of K-Joint</w:t>
      </w:r>
      <w:bookmarkEnd w:id="1764"/>
      <w:bookmarkEnd w:id="1765"/>
      <w:bookmarkEnd w:id="176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67" w:name="_Toc338939226"/>
      <w:bookmarkStart w:id="1768" w:name="_Toc3557052"/>
      <w:bookmarkStart w:id="1769" w:name="_Toc34747302"/>
      <w:bookmarkStart w:id="1770" w:name="_Toc38902999"/>
      <w:r w:rsidRPr="007055D9">
        <w:t>Attributes</w:t>
      </w:r>
      <w:bookmarkEnd w:id="1767"/>
      <w:bookmarkEnd w:id="1768"/>
      <w:bookmarkEnd w:id="1769"/>
      <w:bookmarkEnd w:id="1770"/>
    </w:p>
    <w:p w14:paraId="6CD2696C" w14:textId="0CB68550" w:rsidR="0006113C" w:rsidRPr="007055D9" w:rsidRDefault="008140DB" w:rsidP="003E1F0A">
      <w:pPr>
        <w:pStyle w:val="Heading5"/>
        <w:keepNext/>
      </w:pPr>
      <w:bookmarkStart w:id="1771" w:name="_Toc338939228"/>
      <w:r w:rsidRPr="007055D9">
        <w:t xml:space="preserve">Attribute </w:t>
      </w:r>
      <w:r w:rsidR="00194316">
        <w:t>"</w:t>
      </w:r>
      <w:r w:rsidRPr="007055D9">
        <w:t>b</w:t>
      </w:r>
      <w:r w:rsidR="0006113C" w:rsidRPr="007055D9">
        <w:t>ase</w:t>
      </w:r>
      <w:bookmarkEnd w:id="177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772" w:name="_Toc338939229"/>
      <w:r w:rsidRPr="007055D9">
        <w:t xml:space="preserve">Attribute </w:t>
      </w:r>
      <w:r w:rsidR="00194316">
        <w:t>"</w:t>
      </w:r>
      <w:r w:rsidRPr="007055D9">
        <w:t>t</w:t>
      </w:r>
      <w:r w:rsidR="0006113C" w:rsidRPr="007055D9">
        <w:t>echnology</w:t>
      </w:r>
      <w:bookmarkEnd w:id="177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773" w:name="_Toc338939230"/>
      <w:bookmarkStart w:id="1774" w:name="_Toc3557053"/>
      <w:bookmarkStart w:id="1775" w:name="_Toc34747303"/>
      <w:bookmarkStart w:id="1776" w:name="_Toc38903000"/>
      <w:r w:rsidRPr="007055D9">
        <w:t xml:space="preserve">Element </w:t>
      </w:r>
      <w:r w:rsidR="00194316">
        <w:t>"</w:t>
      </w:r>
      <w:r w:rsidRPr="007055D9">
        <w:t>weld_position</w:t>
      </w:r>
      <w:bookmarkEnd w:id="1773"/>
      <w:bookmarkEnd w:id="1774"/>
      <w:r w:rsidR="00194316">
        <w:t>"</w:t>
      </w:r>
      <w:bookmarkEnd w:id="1775"/>
      <w:bookmarkEnd w:id="177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27946550" w:rsidR="00237781" w:rsidRDefault="00237781" w:rsidP="00F3716C">
      <w:pPr>
        <w:pStyle w:val="Caption"/>
        <w:spacing w:before="120"/>
      </w:pPr>
      <w:bookmarkStart w:id="1777" w:name="_Toc3566516"/>
      <w:bookmarkStart w:id="1778" w:name="_Toc34747518"/>
      <w:bookmarkStart w:id="1779" w:name="_Toc38903224"/>
      <w:bookmarkStart w:id="1780" w:name="_Toc338939233"/>
      <w:r>
        <w:t xml:space="preserve">Table </w:t>
      </w:r>
      <w:r w:rsidR="00ED469A">
        <w:fldChar w:fldCharType="begin"/>
      </w:r>
      <w:r w:rsidR="00ED469A">
        <w:instrText xml:space="preserve"> SEQ Table \* ARABIC </w:instrText>
      </w:r>
      <w:r w:rsidR="00ED469A">
        <w:fldChar w:fldCharType="separate"/>
      </w:r>
      <w:r w:rsidR="00442EDE">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7"/>
      <w:bookmarkEnd w:id="1778"/>
      <w:bookmarkEnd w:id="1779"/>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42ED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42EDE" w:rsidRPr="00442ED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78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781" w:name="_Toc338939234"/>
      <w:r w:rsidRPr="007055D9">
        <w:t xml:space="preserve">Attribute </w:t>
      </w:r>
      <w:r w:rsidR="00194316">
        <w:t>"</w:t>
      </w:r>
      <w:r w:rsidRPr="007055D9">
        <w:t>thickness</w:t>
      </w:r>
      <w:bookmarkEnd w:id="178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02FF783F" w:rsidR="00F3716C" w:rsidRDefault="00F3716C" w:rsidP="00F3716C">
      <w:pPr>
        <w:pStyle w:val="Caption"/>
        <w:spacing w:before="120"/>
      </w:pPr>
      <w:bookmarkStart w:id="1782" w:name="_Toc3566517"/>
      <w:bookmarkStart w:id="1783" w:name="_Toc34747519"/>
      <w:bookmarkStart w:id="1784" w:name="_Toc38903225"/>
      <w:bookmarkStart w:id="1785" w:name="_Toc338939235"/>
      <w:r>
        <w:t xml:space="preserve">Table </w:t>
      </w:r>
      <w:r w:rsidR="00ED469A">
        <w:fldChar w:fldCharType="begin"/>
      </w:r>
      <w:r w:rsidR="00ED469A">
        <w:instrText xml:space="preserve"> SEQ Table \* ARABIC </w:instrText>
      </w:r>
      <w:r w:rsidR="00ED469A">
        <w:fldChar w:fldCharType="separate"/>
      </w:r>
      <w:r w:rsidR="00442EDE">
        <w:rPr>
          <w:noProof/>
        </w:rPr>
        <w:t>114</w:t>
      </w:r>
      <w:r w:rsidR="00ED469A">
        <w:fldChar w:fldCharType="end"/>
      </w:r>
      <w:r w:rsidR="0070710C">
        <w:t xml:space="preserve">: Value Dependency of Attribute </w:t>
      </w:r>
      <w:r w:rsidR="0070710C">
        <w:rPr>
          <w:rStyle w:val="elementdeftypeChar"/>
          <w:b/>
        </w:rPr>
        <w:t>thickness</w:t>
      </w:r>
      <w:bookmarkEnd w:id="1782"/>
      <w:bookmarkEnd w:id="1783"/>
      <w:bookmarkEnd w:id="1784"/>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78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786" w:name="_Toc338939236"/>
      <w:r w:rsidRPr="007055D9">
        <w:t xml:space="preserve">Attribute </w:t>
      </w:r>
      <w:r w:rsidR="00194316">
        <w:t>"</w:t>
      </w:r>
      <w:r w:rsidRPr="007055D9">
        <w:t>penetration</w:t>
      </w:r>
      <w:bookmarkEnd w:id="1786"/>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787" w:name="_Toc338939238"/>
      <w:r w:rsidRPr="007055D9">
        <w:t xml:space="preserve">Attribute </w:t>
      </w:r>
      <w:r w:rsidR="00194316">
        <w:t>"</w:t>
      </w:r>
      <w:r w:rsidRPr="007055D9">
        <w:t>shape</w:t>
      </w:r>
      <w:bookmarkEnd w:id="1787"/>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788" w:name="_Toc338939239"/>
      <w:r w:rsidRPr="007055D9">
        <w:t xml:space="preserve">Attribute </w:t>
      </w:r>
      <w:r w:rsidR="00194316">
        <w:t>"</w:t>
      </w:r>
      <w:r w:rsidRPr="007055D9">
        <w:t>filler</w:t>
      </w:r>
      <w:bookmarkEnd w:id="1788"/>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789" w:name="WeldDefinitionCrossJoint"/>
      <w:bookmarkStart w:id="1790" w:name="_Ref397588351"/>
      <w:bookmarkStart w:id="1791" w:name="_Toc3557054"/>
      <w:bookmarkStart w:id="1792" w:name="_Toc34747304"/>
      <w:bookmarkStart w:id="1793" w:name="_Toc38903001"/>
      <w:bookmarkStart w:id="1794" w:name="_Toc338939116"/>
      <w:bookmarkEnd w:id="1789"/>
      <w:r w:rsidRPr="007055D9">
        <w:t xml:space="preserve">Element </w:t>
      </w:r>
      <w:r w:rsidR="00194316">
        <w:t>"</w:t>
      </w:r>
      <w:r>
        <w:t>sheet_parameter</w:t>
      </w:r>
      <w:bookmarkEnd w:id="1790"/>
      <w:bookmarkEnd w:id="1791"/>
      <w:r w:rsidR="00194316">
        <w:t>"</w:t>
      </w:r>
      <w:bookmarkEnd w:id="1792"/>
      <w:bookmarkEnd w:id="179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1DB4B59F" w:rsidR="00237781" w:rsidRDefault="00237781" w:rsidP="00F3716C">
      <w:pPr>
        <w:pStyle w:val="Caption"/>
        <w:spacing w:before="120"/>
      </w:pPr>
      <w:bookmarkStart w:id="1795" w:name="_Toc3566518"/>
      <w:bookmarkStart w:id="1796" w:name="_Toc34747520"/>
      <w:bookmarkStart w:id="1797" w:name="_Toc38903226"/>
      <w:r>
        <w:t xml:space="preserve">Table </w:t>
      </w:r>
      <w:r w:rsidR="00ED469A">
        <w:fldChar w:fldCharType="begin"/>
      </w:r>
      <w:r w:rsidR="00ED469A">
        <w:instrText xml:space="preserve"> SEQ Table \* ARABIC </w:instrText>
      </w:r>
      <w:r w:rsidR="00ED469A">
        <w:fldChar w:fldCharType="separate"/>
      </w:r>
      <w:r w:rsidR="00442EDE">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95"/>
      <w:bookmarkEnd w:id="1796"/>
      <w:bookmarkEnd w:id="179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798" w:name="_Toc3557055"/>
      <w:bookmarkStart w:id="1799" w:name="_Toc34747305"/>
      <w:bookmarkStart w:id="1800" w:name="_Toc38903002"/>
      <w:r>
        <w:t>Cruciform Joint</w:t>
      </w:r>
      <w:bookmarkEnd w:id="1794"/>
      <w:bookmarkEnd w:id="1798"/>
      <w:bookmarkEnd w:id="1799"/>
      <w:bookmarkEnd w:id="180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1" w:name="GenericSeamWeldWeldingTechnology"/>
      <w:bookmarkEnd w:id="1801"/>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02" w:name="_Toc3557056"/>
      <w:bookmarkStart w:id="1803" w:name="_Toc34747306"/>
      <w:bookmarkStart w:id="1804" w:name="_Toc38903003"/>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02"/>
      <w:bookmarkEnd w:id="1803"/>
      <w:bookmarkEnd w:id="180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805" w:name="_Toc3557057"/>
    <w:bookmarkStart w:id="1806" w:name="_Toc34747307"/>
    <w:bookmarkStart w:id="1807" w:name="_Toc38903004"/>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F121E" w:rsidRPr="00412853" w:rsidRDefault="00EF121E" w:rsidP="00AA1695">
                            <w:pPr>
                              <w:pStyle w:val="Caption"/>
                              <w:rPr>
                                <w:noProof/>
                                <w:szCs w:val="24"/>
                              </w:rPr>
                            </w:pPr>
                            <w:bookmarkStart w:id="1808" w:name="_Toc3557145"/>
                            <w:bookmarkStart w:id="1809" w:name="_Toc34747398"/>
                            <w:bookmarkStart w:id="1810" w:name="_Toc3890309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08"/>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F121E" w:rsidRPr="00412853" w:rsidRDefault="00EF121E" w:rsidP="00AA1695">
                      <w:pPr>
                        <w:pStyle w:val="Caption"/>
                        <w:rPr>
                          <w:noProof/>
                          <w:szCs w:val="24"/>
                        </w:rPr>
                      </w:pPr>
                      <w:bookmarkStart w:id="1876" w:name="_Toc3557145"/>
                      <w:bookmarkStart w:id="1877" w:name="_Toc34747398"/>
                      <w:bookmarkStart w:id="1878" w:name="_Toc3890309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76"/>
                      <w:bookmarkEnd w:id="1877"/>
                      <w:bookmarkEnd w:id="1878"/>
                    </w:p>
                  </w:txbxContent>
                </v:textbox>
              </v:shape>
            </w:pict>
          </mc:Fallback>
        </mc:AlternateContent>
      </w:r>
      <w:r w:rsidR="00255787" w:rsidRPr="007055D9">
        <w:t>Weld Parameters</w:t>
      </w:r>
      <w:bookmarkEnd w:id="1805"/>
      <w:bookmarkEnd w:id="1806"/>
      <w:bookmarkEnd w:id="180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F121E" w:rsidRPr="006E5062" w:rsidRDefault="00EF121E" w:rsidP="00AA1695">
                            <w:pPr>
                              <w:pStyle w:val="Caption"/>
                              <w:rPr>
                                <w:noProof/>
                                <w:szCs w:val="24"/>
                              </w:rPr>
                            </w:pPr>
                            <w:bookmarkStart w:id="1811" w:name="_Toc3557146"/>
                            <w:bookmarkStart w:id="1812" w:name="_Toc34747399"/>
                            <w:bookmarkStart w:id="1813" w:name="_Toc3890310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11"/>
                            <w:bookmarkEnd w:id="1812"/>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F121E" w:rsidRPr="006E5062" w:rsidRDefault="00EF121E" w:rsidP="00AA1695">
                      <w:pPr>
                        <w:pStyle w:val="Caption"/>
                        <w:rPr>
                          <w:noProof/>
                          <w:szCs w:val="24"/>
                        </w:rPr>
                      </w:pPr>
                      <w:bookmarkStart w:id="1882" w:name="_Toc3557146"/>
                      <w:bookmarkStart w:id="1883" w:name="_Toc34747399"/>
                      <w:bookmarkStart w:id="1884" w:name="_Toc3890310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82"/>
                      <w:bookmarkEnd w:id="1883"/>
                      <w:bookmarkEnd w:id="188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5pt;height:35.65pt" o:ole="">
            <v:imagedata r:id="rId157" o:title=""/>
          </v:shape>
          <o:OLEObject Type="Embed" ProgID="Equation.3" ShapeID="_x0000_i1033" DrawAspect="Content" ObjectID="_1650132266"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8A85919" w:rsidR="00F3716C" w:rsidRDefault="00F3716C" w:rsidP="00F3716C">
      <w:pPr>
        <w:pStyle w:val="Caption"/>
        <w:spacing w:before="120"/>
      </w:pPr>
      <w:bookmarkStart w:id="1814" w:name="_Toc3566519"/>
      <w:bookmarkStart w:id="1815" w:name="_Toc34747521"/>
      <w:bookmarkStart w:id="1816" w:name="_Toc38903227"/>
      <w:bookmarkStart w:id="1817" w:name="_Toc338939241"/>
      <w:bookmarkStart w:id="1818" w:name="_Toc288196482"/>
      <w:bookmarkStart w:id="1819" w:name="_Toc288200784"/>
      <w:bookmarkStart w:id="1820" w:name="_Toc338938909"/>
      <w:bookmarkStart w:id="1821" w:name="_Toc338939128"/>
      <w:bookmarkEnd w:id="1440"/>
      <w:r>
        <w:t xml:space="preserve">Table </w:t>
      </w:r>
      <w:r w:rsidR="00ED469A">
        <w:fldChar w:fldCharType="begin"/>
      </w:r>
      <w:r w:rsidR="00ED469A">
        <w:instrText xml:space="preserve"> SEQ Table \* ARABIC </w:instrText>
      </w:r>
      <w:r w:rsidR="00ED469A">
        <w:fldChar w:fldCharType="separate"/>
      </w:r>
      <w:r w:rsidR="00442EDE">
        <w:rPr>
          <w:noProof/>
        </w:rPr>
        <w:t>116</w:t>
      </w:r>
      <w:r w:rsidR="00ED469A">
        <w:fldChar w:fldCharType="end"/>
      </w:r>
      <w:r w:rsidR="00AA1695">
        <w:t>: Parameters of Cruciform Joint</w:t>
      </w:r>
      <w:bookmarkEnd w:id="1814"/>
      <w:bookmarkEnd w:id="1815"/>
      <w:bookmarkEnd w:id="1816"/>
    </w:p>
    <w:p w14:paraId="114455A9" w14:textId="77777777" w:rsidR="0006113C" w:rsidRPr="007055D9" w:rsidRDefault="0006113C" w:rsidP="005E1694">
      <w:pPr>
        <w:pStyle w:val="Heading4"/>
        <w:tabs>
          <w:tab w:val="clear" w:pos="864"/>
          <w:tab w:val="num" w:pos="993"/>
        </w:tabs>
      </w:pPr>
      <w:bookmarkStart w:id="1822" w:name="_Toc3557058"/>
      <w:bookmarkStart w:id="1823" w:name="_Toc34747308"/>
      <w:bookmarkStart w:id="1824" w:name="_Toc38903005"/>
      <w:r w:rsidRPr="007055D9">
        <w:lastRenderedPageBreak/>
        <w:t>Attributes</w:t>
      </w:r>
      <w:bookmarkEnd w:id="1817"/>
      <w:bookmarkEnd w:id="1822"/>
      <w:bookmarkEnd w:id="1823"/>
      <w:bookmarkEnd w:id="1824"/>
    </w:p>
    <w:p w14:paraId="0596FA3B" w14:textId="4F2C2B8D" w:rsidR="0006113C" w:rsidRPr="007055D9" w:rsidRDefault="007D42C3" w:rsidP="003C4247">
      <w:pPr>
        <w:pStyle w:val="Heading5"/>
        <w:keepNext/>
      </w:pPr>
      <w:bookmarkStart w:id="1825" w:name="_Toc338939243"/>
      <w:r w:rsidRPr="007055D9">
        <w:t xml:space="preserve">Attribute </w:t>
      </w:r>
      <w:r w:rsidR="00194316">
        <w:t>"</w:t>
      </w:r>
      <w:r w:rsidRPr="007055D9">
        <w:t>b</w:t>
      </w:r>
      <w:r w:rsidR="0006113C" w:rsidRPr="007055D9">
        <w:t>ase</w:t>
      </w:r>
      <w:bookmarkEnd w:id="182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26" w:name="_Toc338939244"/>
      <w:r w:rsidRPr="007055D9">
        <w:t xml:space="preserve">Attribute </w:t>
      </w:r>
      <w:r w:rsidR="00194316">
        <w:t>"</w:t>
      </w:r>
      <w:r w:rsidRPr="007055D9">
        <w:t>t</w:t>
      </w:r>
      <w:r w:rsidR="0006113C" w:rsidRPr="007055D9">
        <w:t>echnology</w:t>
      </w:r>
      <w:bookmarkEnd w:id="1826"/>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27" w:name="_Toc338939245"/>
      <w:bookmarkStart w:id="1828" w:name="_Toc3557059"/>
      <w:bookmarkStart w:id="1829" w:name="_Toc34747309"/>
      <w:bookmarkStart w:id="1830" w:name="_Toc38903006"/>
      <w:r w:rsidRPr="007055D9">
        <w:t xml:space="preserve">Element </w:t>
      </w:r>
      <w:r w:rsidR="00194316">
        <w:t>"</w:t>
      </w:r>
      <w:r w:rsidRPr="007055D9">
        <w:t>weld_position</w:t>
      </w:r>
      <w:bookmarkEnd w:id="1827"/>
      <w:bookmarkEnd w:id="1828"/>
      <w:r w:rsidR="00194316">
        <w:t>"</w:t>
      </w:r>
      <w:bookmarkEnd w:id="1829"/>
      <w:bookmarkEnd w:id="1830"/>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D6EF7BD" w:rsidR="003C4247" w:rsidRDefault="003C4247" w:rsidP="00F3716C">
      <w:pPr>
        <w:pStyle w:val="Caption"/>
        <w:spacing w:before="120"/>
      </w:pPr>
      <w:bookmarkStart w:id="1831" w:name="_Toc3566520"/>
      <w:bookmarkStart w:id="1832" w:name="_Toc34747522"/>
      <w:bookmarkStart w:id="1833" w:name="_Toc38903228"/>
      <w:bookmarkStart w:id="1834" w:name="_Toc338939248"/>
      <w:r>
        <w:t xml:space="preserve">Table </w:t>
      </w:r>
      <w:r w:rsidR="00ED469A">
        <w:fldChar w:fldCharType="begin"/>
      </w:r>
      <w:r w:rsidR="00ED469A">
        <w:instrText xml:space="preserve"> SEQ Table \* ARABIC </w:instrText>
      </w:r>
      <w:r w:rsidR="00ED469A">
        <w:fldChar w:fldCharType="separate"/>
      </w:r>
      <w:r w:rsidR="00442EDE">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1"/>
      <w:bookmarkEnd w:id="1832"/>
      <w:bookmarkEnd w:id="1833"/>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42ED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42EDE" w:rsidRPr="00442ED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3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35" w:name="_Toc338939249"/>
      <w:r w:rsidRPr="007055D9">
        <w:t xml:space="preserve">Attribute </w:t>
      </w:r>
      <w:r w:rsidR="00194316">
        <w:t>"</w:t>
      </w:r>
      <w:r w:rsidRPr="007055D9">
        <w:t>thickness</w:t>
      </w:r>
      <w:bookmarkEnd w:id="1835"/>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522D778" w:rsidR="00AA1695" w:rsidRDefault="00AA1695" w:rsidP="00AA1695">
      <w:pPr>
        <w:pStyle w:val="Caption"/>
        <w:spacing w:before="120"/>
      </w:pPr>
      <w:bookmarkStart w:id="1836" w:name="_Toc3566521"/>
      <w:bookmarkStart w:id="1837" w:name="_Toc34747523"/>
      <w:bookmarkStart w:id="1838" w:name="_Toc38903229"/>
      <w:bookmarkStart w:id="1839" w:name="_Toc338939250"/>
      <w:r>
        <w:t xml:space="preserve">Table </w:t>
      </w:r>
      <w:r w:rsidR="00ED469A">
        <w:fldChar w:fldCharType="begin"/>
      </w:r>
      <w:r w:rsidR="00ED469A">
        <w:instrText xml:space="preserve"> SEQ Table \* ARABIC </w:instrText>
      </w:r>
      <w:r w:rsidR="00ED469A">
        <w:fldChar w:fldCharType="separate"/>
      </w:r>
      <w:r w:rsidR="00442EDE">
        <w:rPr>
          <w:noProof/>
        </w:rPr>
        <w:t>118</w:t>
      </w:r>
      <w:r w:rsidR="00ED469A">
        <w:fldChar w:fldCharType="end"/>
      </w:r>
      <w:r>
        <w:t xml:space="preserve">: Value Dependency of Attribute </w:t>
      </w:r>
      <w:r>
        <w:rPr>
          <w:rStyle w:val="elementdeftypeChar"/>
          <w:b/>
        </w:rPr>
        <w:t>thickness</w:t>
      </w:r>
      <w:bookmarkEnd w:id="1836"/>
      <w:bookmarkEnd w:id="1837"/>
      <w:bookmarkEnd w:id="1838"/>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3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40" w:name="_Toc338939251"/>
      <w:r w:rsidRPr="007055D9">
        <w:t xml:space="preserve">Attribute </w:t>
      </w:r>
      <w:r w:rsidR="00194316">
        <w:t>"</w:t>
      </w:r>
      <w:r w:rsidRPr="007055D9">
        <w:t>penetration</w:t>
      </w:r>
      <w:bookmarkEnd w:id="1840"/>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841" w:name="_Toc338939253"/>
      <w:r w:rsidRPr="007055D9">
        <w:t xml:space="preserve">Attribute </w:t>
      </w:r>
      <w:r w:rsidR="00194316">
        <w:t>"</w:t>
      </w:r>
      <w:r w:rsidRPr="007055D9">
        <w:t>shape</w:t>
      </w:r>
      <w:bookmarkEnd w:id="1841"/>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42" w:name="_Toc338939254"/>
      <w:r w:rsidRPr="007055D9">
        <w:t xml:space="preserve">Attribute </w:t>
      </w:r>
      <w:r w:rsidR="00194316">
        <w:t>"</w:t>
      </w:r>
      <w:r w:rsidRPr="007055D9">
        <w:t>filler</w:t>
      </w:r>
      <w:bookmarkEnd w:id="1842"/>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43" w:name="GenericSeamWeldWeld"/>
      <w:bookmarkStart w:id="1844" w:name="_Toc3557060"/>
      <w:bookmarkStart w:id="1845" w:name="_Toc34747310"/>
      <w:bookmarkStart w:id="1846" w:name="_Toc38903007"/>
      <w:bookmarkStart w:id="1847" w:name="_Toc338938919"/>
      <w:bookmarkStart w:id="1848" w:name="_Toc338939255"/>
      <w:bookmarkStart w:id="1849" w:name="_Toc334183560"/>
      <w:bookmarkStart w:id="1850" w:name="_Toc288196537"/>
      <w:bookmarkStart w:id="1851" w:name="_Toc288200840"/>
      <w:bookmarkEnd w:id="1818"/>
      <w:bookmarkEnd w:id="1819"/>
      <w:bookmarkEnd w:id="1820"/>
      <w:bookmarkEnd w:id="1821"/>
      <w:bookmarkEnd w:id="1843"/>
      <w:r w:rsidRPr="007055D9">
        <w:t xml:space="preserve">Element </w:t>
      </w:r>
      <w:r w:rsidR="00194316">
        <w:t>"</w:t>
      </w:r>
      <w:r>
        <w:t>sheet_parameter</w:t>
      </w:r>
      <w:bookmarkEnd w:id="1844"/>
      <w:r w:rsidR="00194316">
        <w:t>"</w:t>
      </w:r>
      <w:bookmarkEnd w:id="1845"/>
      <w:bookmarkEnd w:id="184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4B0C6D8" w:rsidR="008641A9" w:rsidRDefault="008641A9" w:rsidP="00AA1695">
      <w:pPr>
        <w:pStyle w:val="Caption"/>
        <w:spacing w:before="120"/>
      </w:pPr>
      <w:bookmarkStart w:id="1852" w:name="_Toc3566522"/>
      <w:bookmarkStart w:id="1853" w:name="_Toc34747524"/>
      <w:bookmarkStart w:id="1854" w:name="_Toc38903230"/>
      <w:r>
        <w:t xml:space="preserve">Table </w:t>
      </w:r>
      <w:r w:rsidR="00ED469A">
        <w:fldChar w:fldCharType="begin"/>
      </w:r>
      <w:r w:rsidR="00ED469A">
        <w:instrText xml:space="preserve"> SEQ Table \* ARABIC </w:instrText>
      </w:r>
      <w:r w:rsidR="00ED469A">
        <w:fldChar w:fldCharType="separate"/>
      </w:r>
      <w:r w:rsidR="00442EDE">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52"/>
      <w:bookmarkEnd w:id="1853"/>
      <w:bookmarkEnd w:id="185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55" w:name="_Toc413861928"/>
    <w:bookmarkStart w:id="1856" w:name="_Toc3557061"/>
    <w:bookmarkStart w:id="1857" w:name="_Toc34747311"/>
    <w:bookmarkStart w:id="1858" w:name="_Toc38903008"/>
    <w:bookmarkStart w:id="1859" w:name="_Toc413359615"/>
    <w:bookmarkStart w:id="1860" w:name="_Toc338938920"/>
    <w:bookmarkStart w:id="1861" w:name="_Toc338939256"/>
    <w:bookmarkStart w:id="1862" w:name="_Toc391571769"/>
    <w:bookmarkEnd w:id="1847"/>
    <w:bookmarkEnd w:id="1848"/>
    <w:p w14:paraId="0C5D7624" w14:textId="5E65EC53" w:rsidR="00504BAD" w:rsidRPr="00226A3F" w:rsidRDefault="00327322" w:rsidP="00327322">
      <w:pPr>
        <w:pStyle w:val="Heading3"/>
        <w:spacing w:before="480"/>
      </w:pPr>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F121E" w:rsidRPr="000E4598" w:rsidRDefault="00EF121E" w:rsidP="00AA1695">
                              <w:pPr>
                                <w:pStyle w:val="Caption"/>
                                <w:rPr>
                                  <w:noProof/>
                                  <w:sz w:val="30"/>
                                  <w:szCs w:val="26"/>
                                </w:rPr>
                              </w:pPr>
                              <w:bookmarkStart w:id="1863" w:name="_Toc3557147"/>
                              <w:bookmarkStart w:id="1864" w:name="_Toc34747400"/>
                              <w:bookmarkStart w:id="1865" w:name="_Toc3890310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63"/>
                              <w:bookmarkEnd w:id="1864"/>
                              <w:bookmarkEnd w:id="18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EF121E" w:rsidRPr="000E4598" w:rsidRDefault="00EF121E" w:rsidP="00AA1695">
                        <w:pPr>
                          <w:pStyle w:val="Caption"/>
                          <w:rPr>
                            <w:noProof/>
                            <w:sz w:val="30"/>
                            <w:szCs w:val="26"/>
                          </w:rPr>
                        </w:pPr>
                        <w:bookmarkStart w:id="1937" w:name="_Toc3557147"/>
                        <w:bookmarkStart w:id="1938" w:name="_Toc34747400"/>
                        <w:bookmarkStart w:id="1939" w:name="_Toc3890310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37"/>
                        <w:bookmarkEnd w:id="1938"/>
                        <w:bookmarkEnd w:id="1939"/>
                      </w:p>
                    </w:txbxContent>
                  </v:textbox>
                </v:shape>
              </v:group>
            </w:pict>
          </mc:Fallback>
        </mc:AlternateContent>
      </w:r>
      <w:r w:rsidR="00504BAD" w:rsidRPr="00226A3F">
        <w:t>Flared Joint</w:t>
      </w:r>
      <w:bookmarkEnd w:id="1855"/>
      <w:bookmarkEnd w:id="1856"/>
      <w:bookmarkEnd w:id="1857"/>
      <w:bookmarkEnd w:id="185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F121E" w:rsidRPr="000C12FE" w:rsidRDefault="00EF121E" w:rsidP="00AA1695">
                              <w:pPr>
                                <w:pStyle w:val="Caption"/>
                                <w:rPr>
                                  <w:i/>
                                  <w:iCs/>
                                  <w:noProof/>
                                  <w:sz w:val="24"/>
                                  <w:szCs w:val="26"/>
                                  <w:lang w:val="x-none"/>
                                </w:rPr>
                              </w:pPr>
                              <w:bookmarkStart w:id="1866" w:name="_Toc3557148"/>
                              <w:bookmarkStart w:id="1867" w:name="_Toc34747401"/>
                              <w:bookmarkStart w:id="1868" w:name="_Toc3890310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66"/>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EF121E" w:rsidRPr="000C12FE" w:rsidRDefault="00EF121E" w:rsidP="00AA1695">
                        <w:pPr>
                          <w:pStyle w:val="Caption"/>
                          <w:rPr>
                            <w:i/>
                            <w:iCs/>
                            <w:noProof/>
                            <w:sz w:val="24"/>
                            <w:szCs w:val="26"/>
                            <w:lang w:val="x-none"/>
                          </w:rPr>
                        </w:pPr>
                        <w:bookmarkStart w:id="1943" w:name="_Toc3557148"/>
                        <w:bookmarkStart w:id="1944" w:name="_Toc34747401"/>
                        <w:bookmarkStart w:id="1945" w:name="_Toc3890310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43"/>
                        <w:bookmarkEnd w:id="1944"/>
                        <w:bookmarkEnd w:id="194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CC94BC6" w:rsidR="00F3716C" w:rsidRDefault="00F3716C" w:rsidP="00F3716C">
      <w:pPr>
        <w:pStyle w:val="Caption"/>
        <w:spacing w:before="120"/>
      </w:pPr>
      <w:bookmarkStart w:id="1869" w:name="_Toc3566523"/>
      <w:bookmarkStart w:id="1870" w:name="_Toc34747525"/>
      <w:bookmarkStart w:id="1871" w:name="_Toc38903231"/>
      <w:r>
        <w:t xml:space="preserve">Table </w:t>
      </w:r>
      <w:r w:rsidR="00ED469A">
        <w:fldChar w:fldCharType="begin"/>
      </w:r>
      <w:r w:rsidR="00ED469A">
        <w:instrText xml:space="preserve"> SEQ Table \* ARABIC </w:instrText>
      </w:r>
      <w:r w:rsidR="00ED469A">
        <w:fldChar w:fldCharType="separate"/>
      </w:r>
      <w:r w:rsidR="00442EDE">
        <w:rPr>
          <w:noProof/>
        </w:rPr>
        <w:t>120</w:t>
      </w:r>
      <w:r w:rsidR="00ED469A">
        <w:fldChar w:fldCharType="end"/>
      </w:r>
      <w:r w:rsidR="00AA1695">
        <w:t>: Parameters of Flared joint</w:t>
      </w:r>
      <w:bookmarkEnd w:id="1869"/>
      <w:bookmarkEnd w:id="1870"/>
      <w:bookmarkEnd w:id="187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72" w:name="_Toc3557062"/>
      <w:bookmarkStart w:id="1873" w:name="_Toc34747312"/>
      <w:bookmarkStart w:id="1874" w:name="_Toc38903009"/>
      <w:r>
        <w:t>Attributes</w:t>
      </w:r>
      <w:bookmarkEnd w:id="1872"/>
      <w:bookmarkEnd w:id="1873"/>
      <w:bookmarkEnd w:id="187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875" w:name="_Toc3557063"/>
      <w:bookmarkStart w:id="1876" w:name="_Toc34747313"/>
      <w:bookmarkStart w:id="1877" w:name="_Toc38903010"/>
      <w:r>
        <w:t xml:space="preserve">Element </w:t>
      </w:r>
      <w:r w:rsidR="00194316">
        <w:t>"</w:t>
      </w:r>
      <w:r>
        <w:t>weld_position</w:t>
      </w:r>
      <w:bookmarkEnd w:id="1875"/>
      <w:r w:rsidR="00194316">
        <w:t>"</w:t>
      </w:r>
      <w:bookmarkEnd w:id="1876"/>
      <w:bookmarkEnd w:id="187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2FD9ACB" w:rsidR="00060B33" w:rsidRDefault="00060B33" w:rsidP="00F3716C">
      <w:pPr>
        <w:pStyle w:val="Caption"/>
        <w:spacing w:before="120"/>
      </w:pPr>
      <w:bookmarkStart w:id="1878" w:name="_Toc3566524"/>
      <w:bookmarkStart w:id="1879" w:name="_Toc34747526"/>
      <w:bookmarkStart w:id="1880" w:name="_Toc38903232"/>
      <w:r>
        <w:t xml:space="preserve">Table </w:t>
      </w:r>
      <w:r w:rsidR="00ED469A">
        <w:fldChar w:fldCharType="begin"/>
      </w:r>
      <w:r w:rsidR="00ED469A">
        <w:instrText xml:space="preserve"> SEQ Table \* ARABIC </w:instrText>
      </w:r>
      <w:r w:rsidR="00ED469A">
        <w:fldChar w:fldCharType="separate"/>
      </w:r>
      <w:r w:rsidR="00442EDE">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78"/>
      <w:bookmarkEnd w:id="1879"/>
      <w:bookmarkEnd w:id="1880"/>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881" w:name="_Toc3557064"/>
      <w:bookmarkStart w:id="1882" w:name="_Toc34747314"/>
      <w:bookmarkStart w:id="1883" w:name="_Toc38903011"/>
      <w:r>
        <w:t xml:space="preserve">Element </w:t>
      </w:r>
      <w:r w:rsidR="00194316">
        <w:t>"</w:t>
      </w:r>
      <w:r>
        <w:t>sheet_parameter</w:t>
      </w:r>
      <w:bookmarkEnd w:id="1881"/>
      <w:r w:rsidR="00194316">
        <w:t>"</w:t>
      </w:r>
      <w:bookmarkEnd w:id="1882"/>
      <w:bookmarkEnd w:id="188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F6C90FD" w:rsidR="00F62294" w:rsidRDefault="00F62294" w:rsidP="00F3716C">
      <w:pPr>
        <w:pStyle w:val="Caption"/>
        <w:spacing w:before="120"/>
      </w:pPr>
      <w:bookmarkStart w:id="1884" w:name="_Toc3566525"/>
      <w:bookmarkStart w:id="1885" w:name="_Toc34747527"/>
      <w:bookmarkStart w:id="1886" w:name="_Toc38903233"/>
      <w:r>
        <w:t xml:space="preserve">Table </w:t>
      </w:r>
      <w:r w:rsidR="00ED469A">
        <w:fldChar w:fldCharType="begin"/>
      </w:r>
      <w:r w:rsidR="00ED469A">
        <w:instrText xml:space="preserve"> SEQ Table \* ARABIC </w:instrText>
      </w:r>
      <w:r w:rsidR="00ED469A">
        <w:fldChar w:fldCharType="separate"/>
      </w:r>
      <w:r w:rsidR="00442EDE">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84"/>
      <w:bookmarkEnd w:id="1885"/>
      <w:bookmarkEnd w:id="188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87" w:name="_Ref414345739"/>
      <w:bookmarkStart w:id="1888" w:name="_Ref414345749"/>
      <w:bookmarkStart w:id="1889" w:name="_Ref414345786"/>
      <w:bookmarkStart w:id="1890" w:name="_Ref414345798"/>
      <w:bookmarkStart w:id="1891" w:name="_Toc3557065"/>
      <w:bookmarkStart w:id="1892" w:name="_Toc34747315"/>
      <w:bookmarkStart w:id="1893" w:name="_Toc38903012"/>
      <w:r w:rsidRPr="00226A3F">
        <w:t>Adhesive Lines</w:t>
      </w:r>
      <w:bookmarkEnd w:id="1859"/>
      <w:bookmarkEnd w:id="1887"/>
      <w:bookmarkEnd w:id="1888"/>
      <w:bookmarkEnd w:id="1889"/>
      <w:bookmarkEnd w:id="1890"/>
      <w:bookmarkEnd w:id="1891"/>
      <w:bookmarkEnd w:id="1892"/>
      <w:bookmarkEnd w:id="189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A8D44E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442ED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442EDE" w:rsidRPr="00BD20ED">
              <w:rPr>
                <w:szCs w:val="34"/>
              </w:rPr>
              <w:t xml:space="preserve">Attribute </w:t>
            </w:r>
            <w:r w:rsidR="00442EDE" w:rsidRPr="00442EDE">
              <w:rPr>
                <w:rFonts w:ascii="Courier New" w:hAnsi="Courier New" w:cs="Courier New"/>
                <w:b/>
                <w:sz w:val="16"/>
                <w:szCs w:val="34"/>
                <w:highlight w:val="white"/>
              </w:rPr>
              <w:t>quality_control</w:t>
            </w:r>
            <w:r w:rsidR="00443C08">
              <w:rPr>
                <w:sz w:val="20"/>
                <w:szCs w:val="20"/>
              </w:rPr>
              <w:fldChar w:fldCharType="end"/>
            </w:r>
          </w:p>
        </w:tc>
      </w:tr>
    </w:tbl>
    <w:p w14:paraId="3BD44515" w14:textId="428F0AC2" w:rsidR="00C107D0" w:rsidRPr="00226A3F" w:rsidRDefault="00D05249" w:rsidP="00F3716C">
      <w:pPr>
        <w:pStyle w:val="Caption"/>
        <w:spacing w:before="120"/>
        <w:rPr>
          <w:rFonts w:cs="Calibri"/>
          <w:lang w:eastAsia="zh-CN"/>
        </w:rPr>
      </w:pPr>
      <w:bookmarkStart w:id="1894" w:name="_Toc3566526"/>
      <w:bookmarkStart w:id="1895" w:name="_Toc34747528"/>
      <w:bookmarkStart w:id="1896" w:name="_Toc38903234"/>
      <w:r>
        <w:t xml:space="preserve">Table </w:t>
      </w:r>
      <w:r w:rsidR="00ED469A">
        <w:fldChar w:fldCharType="begin"/>
      </w:r>
      <w:r w:rsidR="00ED469A">
        <w:instrText xml:space="preserve"> SEQ Table \* ARABIC </w:instrText>
      </w:r>
      <w:r w:rsidR="00ED469A">
        <w:fldChar w:fldCharType="separate"/>
      </w:r>
      <w:r w:rsidR="00442EDE">
        <w:rPr>
          <w:noProof/>
        </w:rPr>
        <w:t>123</w:t>
      </w:r>
      <w:r w:rsidR="00ED469A">
        <w:fldChar w:fldCharType="end"/>
      </w:r>
      <w:r w:rsidR="00AA1695">
        <w:t xml:space="preserve">: Attributes of </w:t>
      </w:r>
      <w:r w:rsidR="00AA1695" w:rsidRPr="00AA1695">
        <w:rPr>
          <w:rStyle w:val="elementdeftypeChar"/>
          <w:b/>
        </w:rPr>
        <w:t>&lt;connection_1d/&gt;</w:t>
      </w:r>
      <w:bookmarkEnd w:id="1894"/>
      <w:bookmarkEnd w:id="1895"/>
      <w:bookmarkEnd w:id="189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42ED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64E7C9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46D327D8" w14:textId="0C0F6B3B" w:rsidR="00D05249" w:rsidRDefault="00D05249" w:rsidP="00F3716C">
      <w:pPr>
        <w:pStyle w:val="Caption"/>
        <w:spacing w:before="120"/>
      </w:pPr>
      <w:bookmarkStart w:id="1897" w:name="_Toc3566527"/>
      <w:bookmarkStart w:id="1898" w:name="_Toc34747529"/>
      <w:bookmarkStart w:id="1899" w:name="_Toc38903235"/>
      <w:r>
        <w:t xml:space="preserve">Table </w:t>
      </w:r>
      <w:r w:rsidR="00ED469A">
        <w:fldChar w:fldCharType="begin"/>
      </w:r>
      <w:r w:rsidR="00ED469A">
        <w:instrText xml:space="preserve"> SEQ Table \* ARABIC </w:instrText>
      </w:r>
      <w:r w:rsidR="00ED469A">
        <w:fldChar w:fldCharType="separate"/>
      </w:r>
      <w:r w:rsidR="00442EDE">
        <w:rPr>
          <w:noProof/>
        </w:rPr>
        <w:t>124</w:t>
      </w:r>
      <w:r w:rsidR="00ED469A">
        <w:fldChar w:fldCharType="end"/>
      </w:r>
      <w:r w:rsidR="00AA1695">
        <w:t xml:space="preserve">: Nested elements of </w:t>
      </w:r>
      <w:r w:rsidR="00AA1695" w:rsidRPr="00AA1695">
        <w:rPr>
          <w:rStyle w:val="elementdeftypeChar"/>
          <w:b/>
        </w:rPr>
        <w:t>&lt;connection_1d/&gt;</w:t>
      </w:r>
      <w:bookmarkEnd w:id="1897"/>
      <w:bookmarkEnd w:id="1898"/>
      <w:bookmarkEnd w:id="1899"/>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69161E4" w:rsidR="00C107D0" w:rsidRDefault="00C107D0" w:rsidP="00D05249">
      <w:pPr>
        <w:pStyle w:val="Caption"/>
        <w:spacing w:before="120"/>
        <w:rPr>
          <w:rFonts w:ascii="Courier New" w:hAnsi="Courier New"/>
          <w:sz w:val="18"/>
          <w:szCs w:val="18"/>
        </w:rPr>
      </w:pPr>
      <w:bookmarkStart w:id="1900" w:name="_Toc3566528"/>
      <w:bookmarkStart w:id="1901" w:name="_Toc34747530"/>
      <w:bookmarkStart w:id="1902" w:name="_Toc38903236"/>
      <w:r>
        <w:t xml:space="preserve">Table </w:t>
      </w:r>
      <w:r w:rsidR="00ED469A">
        <w:fldChar w:fldCharType="begin"/>
      </w:r>
      <w:r w:rsidR="00ED469A">
        <w:instrText xml:space="preserve"> SEQ Table \* ARABIC </w:instrText>
      </w:r>
      <w:r w:rsidR="00ED469A">
        <w:fldChar w:fldCharType="separate"/>
      </w:r>
      <w:r w:rsidR="00442EDE">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00"/>
      <w:bookmarkEnd w:id="1901"/>
      <w:bookmarkEnd w:id="190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39A7784"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442ED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442EDE" w:rsidRPr="007055D9">
        <w:t>L</w:t>
      </w:r>
      <w:r w:rsidR="00442ED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442ED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442EDE" w:rsidRPr="00442ED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03" w:name="_Toc428279602"/>
      <w:bookmarkStart w:id="1904" w:name="_Toc428456348"/>
      <w:bookmarkStart w:id="1905" w:name="_Toc428537316"/>
      <w:bookmarkStart w:id="1906" w:name="_Toc428969638"/>
      <w:bookmarkStart w:id="1907" w:name="_Toc429053029"/>
      <w:bookmarkStart w:id="1908" w:name="_Toc413861930"/>
      <w:bookmarkStart w:id="1909" w:name="_Toc3557066"/>
      <w:bookmarkStart w:id="1910" w:name="_Toc34747316"/>
      <w:bookmarkStart w:id="1911" w:name="_Toc38903013"/>
      <w:bookmarkStart w:id="1912" w:name="_Toc413359617"/>
      <w:bookmarkEnd w:id="1903"/>
      <w:bookmarkEnd w:id="1904"/>
      <w:bookmarkEnd w:id="1905"/>
      <w:bookmarkEnd w:id="1906"/>
      <w:bookmarkEnd w:id="1907"/>
      <w:r w:rsidRPr="00226A3F">
        <w:t>Hemming Flanges</w:t>
      </w:r>
      <w:bookmarkEnd w:id="1908"/>
      <w:bookmarkEnd w:id="1909"/>
      <w:bookmarkEnd w:id="1910"/>
      <w:bookmarkEnd w:id="1911"/>
    </w:p>
    <w:p w14:paraId="66448657" w14:textId="77777777" w:rsidR="000E64EA" w:rsidRDefault="000E64EA" w:rsidP="00327322">
      <w:pPr>
        <w:pStyle w:val="Heading3"/>
      </w:pPr>
      <w:bookmarkStart w:id="1913" w:name="_Toc413861931"/>
      <w:bookmarkStart w:id="1914" w:name="_Toc3557067"/>
      <w:bookmarkStart w:id="1915" w:name="_Toc34747317"/>
      <w:bookmarkStart w:id="1916" w:name="_Toc38903014"/>
      <w:r>
        <w:t>Introduction</w:t>
      </w:r>
      <w:bookmarkEnd w:id="1913"/>
      <w:bookmarkEnd w:id="1914"/>
      <w:bookmarkEnd w:id="1915"/>
      <w:bookmarkEnd w:id="1916"/>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1917" w:name="_Ref413858805"/>
      <w:bookmarkStart w:id="1918" w:name="_Toc413861952"/>
      <w:bookmarkStart w:id="1919" w:name="_Toc3557149"/>
      <w:bookmarkStart w:id="1920" w:name="_Toc34747402"/>
      <w:bookmarkStart w:id="1921" w:name="_Toc38903103"/>
      <w:r>
        <w:t xml:space="preserve">Figure </w:t>
      </w:r>
      <w:r w:rsidR="00406B64">
        <w:fldChar w:fldCharType="begin"/>
      </w:r>
      <w:r w:rsidR="00406B64">
        <w:instrText xml:space="preserve"> SEQ Figure \* ARABIC </w:instrText>
      </w:r>
      <w:r w:rsidR="00406B64">
        <w:fldChar w:fldCharType="separate"/>
      </w:r>
      <w:r w:rsidR="00442EDE">
        <w:rPr>
          <w:noProof/>
        </w:rPr>
        <w:t>76</w:t>
      </w:r>
      <w:r w:rsidR="00406B64">
        <w:fldChar w:fldCharType="end"/>
      </w:r>
      <w:bookmarkEnd w:id="1917"/>
      <w:r>
        <w:t>: The Three Regions of a Hemming</w:t>
      </w:r>
      <w:bookmarkEnd w:id="1918"/>
      <w:bookmarkEnd w:id="1919"/>
      <w:bookmarkEnd w:id="1920"/>
      <w:bookmarkEnd w:id="192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1922" w:name="_Ref413850590"/>
      <w:bookmarkStart w:id="1923" w:name="_Toc413861953"/>
      <w:bookmarkStart w:id="1924" w:name="_Toc3557150"/>
      <w:bookmarkStart w:id="1925" w:name="_Toc34747403"/>
      <w:bookmarkStart w:id="1926" w:name="_Toc38903104"/>
      <w:r>
        <w:t xml:space="preserve">Figure </w:t>
      </w:r>
      <w:r w:rsidR="00406B64">
        <w:fldChar w:fldCharType="begin"/>
      </w:r>
      <w:r w:rsidR="00406B64">
        <w:instrText xml:space="preserve"> SEQ Figure \* ARABIC </w:instrText>
      </w:r>
      <w:r w:rsidR="00406B64">
        <w:fldChar w:fldCharType="separate"/>
      </w:r>
      <w:r w:rsidR="00442EDE">
        <w:rPr>
          <w:noProof/>
        </w:rPr>
        <w:t>77</w:t>
      </w:r>
      <w:r w:rsidR="00406B64">
        <w:fldChar w:fldCharType="end"/>
      </w:r>
      <w:bookmarkEnd w:id="192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23"/>
      <w:bookmarkEnd w:id="1924"/>
      <w:bookmarkEnd w:id="1925"/>
      <w:bookmarkEnd w:id="192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1927" w:name="_Toc413861954"/>
      <w:bookmarkStart w:id="1928" w:name="_Toc3557151"/>
      <w:bookmarkStart w:id="1929" w:name="_Toc34747404"/>
      <w:bookmarkStart w:id="1930" w:name="_Toc38903105"/>
      <w:r w:rsidRPr="005231A8">
        <w:t xml:space="preserve">Figure </w:t>
      </w:r>
      <w:r w:rsidR="00406B64">
        <w:fldChar w:fldCharType="begin"/>
      </w:r>
      <w:r w:rsidR="00406B64">
        <w:instrText xml:space="preserve"> SEQ Figure \* ARABIC </w:instrText>
      </w:r>
      <w:r w:rsidR="00406B64">
        <w:fldChar w:fldCharType="separate"/>
      </w:r>
      <w:r w:rsidR="00442EDE">
        <w:rPr>
          <w:noProof/>
        </w:rPr>
        <w:t>78</w:t>
      </w:r>
      <w:r w:rsidR="00406B64">
        <w:fldChar w:fldCharType="end"/>
      </w:r>
      <w:r w:rsidRPr="005231A8">
        <w:t>: Adhesive Path Differs from Root Path</w:t>
      </w:r>
      <w:bookmarkEnd w:id="1927"/>
      <w:bookmarkEnd w:id="1928"/>
      <w:bookmarkEnd w:id="1929"/>
      <w:bookmarkEnd w:id="193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1931" w:name="_Toc3557152"/>
      <w:bookmarkStart w:id="1932" w:name="_Toc34747405"/>
      <w:bookmarkStart w:id="1933" w:name="_Toc38903106"/>
      <w:r>
        <w:t xml:space="preserve">Figure </w:t>
      </w:r>
      <w:r w:rsidR="00406B64">
        <w:fldChar w:fldCharType="begin"/>
      </w:r>
      <w:r w:rsidR="00406B64">
        <w:instrText xml:space="preserve"> SEQ Figure \* ARABIC </w:instrText>
      </w:r>
      <w:r w:rsidR="00406B64">
        <w:fldChar w:fldCharType="separate"/>
      </w:r>
      <w:r w:rsidR="00442ED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31"/>
      <w:bookmarkEnd w:id="1932"/>
      <w:bookmarkEnd w:id="193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34" w:name="_Toc413861932"/>
      <w:bookmarkStart w:id="1935" w:name="_Toc3557068"/>
      <w:bookmarkStart w:id="1936" w:name="_Toc34747318"/>
      <w:bookmarkStart w:id="1937" w:name="_Toc3890301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34"/>
      <w:bookmarkEnd w:id="1935"/>
      <w:bookmarkEnd w:id="1936"/>
      <w:bookmarkEnd w:id="193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030E8071"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42ED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42EDE" w:rsidRPr="00BD20ED">
              <w:rPr>
                <w:szCs w:val="34"/>
              </w:rPr>
              <w:t xml:space="preserve">Attribute </w:t>
            </w:r>
            <w:r w:rsidR="00442EDE" w:rsidRPr="00442EDE">
              <w:rPr>
                <w:rFonts w:ascii="Courier New" w:hAnsi="Courier New" w:cs="Courier New"/>
                <w:b/>
                <w:sz w:val="16"/>
                <w:szCs w:val="34"/>
                <w:highlight w:val="white"/>
              </w:rPr>
              <w:t>quality_control</w:t>
            </w:r>
            <w:r>
              <w:rPr>
                <w:sz w:val="20"/>
                <w:szCs w:val="20"/>
              </w:rPr>
              <w:fldChar w:fldCharType="end"/>
            </w:r>
          </w:p>
        </w:tc>
      </w:tr>
    </w:tbl>
    <w:p w14:paraId="5C964DFC" w14:textId="5E6226B9" w:rsidR="000E64EA" w:rsidRPr="00226A3F" w:rsidRDefault="0079141E" w:rsidP="0079141E">
      <w:pPr>
        <w:pStyle w:val="Caption"/>
        <w:spacing w:before="120"/>
        <w:rPr>
          <w:rFonts w:cs="Calibri"/>
          <w:lang w:eastAsia="zh-CN"/>
        </w:rPr>
      </w:pPr>
      <w:bookmarkStart w:id="1938" w:name="_Toc3566529"/>
      <w:bookmarkStart w:id="1939" w:name="_Toc34747531"/>
      <w:bookmarkStart w:id="1940" w:name="_Toc38903237"/>
      <w:r>
        <w:t xml:space="preserve">Table </w:t>
      </w:r>
      <w:r w:rsidR="00ED469A">
        <w:fldChar w:fldCharType="begin"/>
      </w:r>
      <w:r w:rsidR="00ED469A">
        <w:instrText xml:space="preserve"> SEQ Table \* ARABIC </w:instrText>
      </w:r>
      <w:r w:rsidR="00ED469A">
        <w:fldChar w:fldCharType="separate"/>
      </w:r>
      <w:r w:rsidR="00442EDE">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38"/>
      <w:bookmarkEnd w:id="1939"/>
      <w:bookmarkEnd w:id="194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42ED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97F94BF"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211B735E" w14:textId="5E7A63E3" w:rsidR="00F3716C" w:rsidRDefault="00F3716C" w:rsidP="0079141E">
      <w:pPr>
        <w:pStyle w:val="Caption"/>
        <w:spacing w:before="120"/>
      </w:pPr>
      <w:bookmarkStart w:id="1941" w:name="_Toc3566530"/>
      <w:bookmarkStart w:id="1942" w:name="_Toc34747532"/>
      <w:bookmarkStart w:id="1943" w:name="_Toc38903238"/>
      <w:r>
        <w:t xml:space="preserve">Table </w:t>
      </w:r>
      <w:r w:rsidR="00ED469A">
        <w:fldChar w:fldCharType="begin"/>
      </w:r>
      <w:r w:rsidR="00ED469A">
        <w:instrText xml:space="preserve"> SEQ Table \* ARABIC </w:instrText>
      </w:r>
      <w:r w:rsidR="00ED469A">
        <w:fldChar w:fldCharType="separate"/>
      </w:r>
      <w:r w:rsidR="00442EDE">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41"/>
      <w:bookmarkEnd w:id="1942"/>
      <w:bookmarkEnd w:id="1943"/>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935E0FE"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442ED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442EDE" w:rsidRPr="007055D9">
        <w:t>L</w:t>
      </w:r>
      <w:r w:rsidR="00442ED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134BB75"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442ED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442EDE" w:rsidRPr="007055D9">
        <w:t xml:space="preserve">User Specific Data </w:t>
      </w:r>
      <w:r w:rsidR="00442EDE" w:rsidRPr="00442ED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F08176D" w:rsidR="000E64EA" w:rsidRDefault="000E64EA" w:rsidP="00F3716C">
      <w:pPr>
        <w:pStyle w:val="Caption"/>
        <w:spacing w:before="120"/>
      </w:pPr>
      <w:bookmarkStart w:id="1944" w:name="_Toc413861979"/>
      <w:bookmarkStart w:id="1945" w:name="_Toc3566531"/>
      <w:bookmarkStart w:id="1946" w:name="_Toc34747533"/>
      <w:bookmarkStart w:id="1947" w:name="_Toc38903239"/>
      <w:r>
        <w:t xml:space="preserve">Table </w:t>
      </w:r>
      <w:r w:rsidR="00ED469A">
        <w:fldChar w:fldCharType="begin"/>
      </w:r>
      <w:r w:rsidR="00ED469A">
        <w:instrText xml:space="preserve"> SEQ Table \* ARABIC </w:instrText>
      </w:r>
      <w:r w:rsidR="00ED469A">
        <w:fldChar w:fldCharType="separate"/>
      </w:r>
      <w:r w:rsidR="00442EDE">
        <w:rPr>
          <w:noProof/>
        </w:rPr>
        <w:t>128</w:t>
      </w:r>
      <w:r w:rsidR="00ED469A">
        <w:fldChar w:fldCharType="end"/>
      </w:r>
      <w:r>
        <w:t xml:space="preserve">: Attributes of element </w:t>
      </w:r>
      <w:r w:rsidRPr="00F51947">
        <w:rPr>
          <w:rStyle w:val="elementdeftypeChar"/>
          <w:b/>
        </w:rPr>
        <w:t>&lt;hemming/&gt;</w:t>
      </w:r>
      <w:bookmarkEnd w:id="1944"/>
      <w:bookmarkEnd w:id="1945"/>
      <w:bookmarkEnd w:id="1946"/>
      <w:bookmarkEnd w:id="194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8E6E451"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442ED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442EDE" w:rsidRPr="00442EDE">
        <w:rPr>
          <w:lang w:val="en-US"/>
        </w:rPr>
        <w:t>Element</w:t>
      </w:r>
      <w:r w:rsidR="00442EDE" w:rsidRPr="00442ED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442ED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442ED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AC53C1E" w:rsidR="000E64EA" w:rsidRDefault="000E64EA" w:rsidP="0079141E">
      <w:pPr>
        <w:pStyle w:val="Caption"/>
        <w:spacing w:before="120"/>
      </w:pPr>
      <w:bookmarkStart w:id="1948" w:name="_Toc413861980"/>
      <w:bookmarkStart w:id="1949" w:name="_Toc3566532"/>
      <w:bookmarkStart w:id="1950" w:name="_Toc34747534"/>
      <w:bookmarkStart w:id="1951" w:name="_Toc38903240"/>
      <w:r>
        <w:t xml:space="preserve">Table </w:t>
      </w:r>
      <w:r w:rsidR="00ED469A">
        <w:fldChar w:fldCharType="begin"/>
      </w:r>
      <w:r w:rsidR="00ED469A">
        <w:instrText xml:space="preserve"> SEQ Table \* ARABIC </w:instrText>
      </w:r>
      <w:r w:rsidR="00ED469A">
        <w:fldChar w:fldCharType="separate"/>
      </w:r>
      <w:r w:rsidR="00442EDE">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1948"/>
      <w:bookmarkEnd w:id="1949"/>
      <w:bookmarkEnd w:id="1950"/>
      <w:bookmarkEnd w:id="1951"/>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BA0179F" w:rsidR="000E64EA" w:rsidRDefault="000E64EA" w:rsidP="00F3716C">
      <w:pPr>
        <w:pStyle w:val="Caption"/>
        <w:spacing w:before="120"/>
      </w:pPr>
      <w:bookmarkStart w:id="1952" w:name="_Toc413861981"/>
      <w:bookmarkStart w:id="1953" w:name="_Toc3566533"/>
      <w:bookmarkStart w:id="1954" w:name="_Toc34747535"/>
      <w:bookmarkStart w:id="1955" w:name="_Toc38903241"/>
      <w:r>
        <w:t xml:space="preserve">Table </w:t>
      </w:r>
      <w:r w:rsidR="00ED469A">
        <w:fldChar w:fldCharType="begin"/>
      </w:r>
      <w:r w:rsidR="00ED469A">
        <w:instrText xml:space="preserve"> SEQ Table \* ARABIC </w:instrText>
      </w:r>
      <w:r w:rsidR="00ED469A">
        <w:fldChar w:fldCharType="separate"/>
      </w:r>
      <w:r w:rsidR="00442EDE">
        <w:rPr>
          <w:noProof/>
        </w:rPr>
        <w:t>130</w:t>
      </w:r>
      <w:r w:rsidR="00ED469A">
        <w:fldChar w:fldCharType="end"/>
      </w:r>
      <w:r>
        <w:t>: Attributes of element</w:t>
      </w:r>
      <w:r w:rsidRPr="00226A3F">
        <w:t xml:space="preserve"> </w:t>
      </w:r>
      <w:r w:rsidRPr="0079141E">
        <w:rPr>
          <w:rStyle w:val="elementdeftypeChar"/>
          <w:b/>
        </w:rPr>
        <w:t>&lt;region/&gt;</w:t>
      </w:r>
      <w:bookmarkEnd w:id="1952"/>
      <w:bookmarkEnd w:id="1953"/>
      <w:bookmarkEnd w:id="1954"/>
      <w:bookmarkEnd w:id="195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442EDE">
        <w:t xml:space="preserve">Figure </w:t>
      </w:r>
      <w:r w:rsidR="00442ED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42ED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42ED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B72EF6" w:rsidR="009C0E9B" w:rsidRDefault="00763630" w:rsidP="00F3716C">
      <w:pPr>
        <w:pStyle w:val="Caption"/>
        <w:spacing w:before="120"/>
        <w:rPr>
          <w:rFonts w:cs="Courier New"/>
          <w:szCs w:val="22"/>
        </w:rPr>
      </w:pPr>
      <w:bookmarkStart w:id="1956" w:name="_Toc3566534"/>
      <w:bookmarkStart w:id="1957" w:name="_Toc34747536"/>
      <w:bookmarkStart w:id="1958" w:name="_Toc38903242"/>
      <w:r>
        <w:t xml:space="preserve">Table </w:t>
      </w:r>
      <w:r w:rsidR="00ED469A">
        <w:fldChar w:fldCharType="begin"/>
      </w:r>
      <w:r w:rsidR="00ED469A">
        <w:instrText xml:space="preserve"> SEQ Table \* ARABIC </w:instrText>
      </w:r>
      <w:r w:rsidR="00ED469A">
        <w:fldChar w:fldCharType="separate"/>
      </w:r>
      <w:r w:rsidR="00442EDE">
        <w:rPr>
          <w:noProof/>
        </w:rPr>
        <w:t>131</w:t>
      </w:r>
      <w:r w:rsidR="00ED469A">
        <w:fldChar w:fldCharType="end"/>
      </w:r>
      <w:r>
        <w:t>: Nested elements of element</w:t>
      </w:r>
      <w:r w:rsidRPr="00226A3F">
        <w:t xml:space="preserve"> </w:t>
      </w:r>
      <w:r w:rsidRPr="0079141E">
        <w:rPr>
          <w:rStyle w:val="elementdeftypeChar"/>
          <w:b/>
        </w:rPr>
        <w:t>&lt;region/&gt;</w:t>
      </w:r>
      <w:bookmarkEnd w:id="1956"/>
      <w:bookmarkEnd w:id="1957"/>
      <w:bookmarkEnd w:id="1958"/>
      <w:r w:rsidRPr="0079141E">
        <w:rPr>
          <w:rStyle w:val="elementdeftypeChar"/>
          <w:b/>
        </w:rPr>
        <w:t xml:space="preserve"> </w:t>
      </w:r>
    </w:p>
    <w:p w14:paraId="00161AAF" w14:textId="0150683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42ED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42ED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442ED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442EDE" w:rsidRPr="00226A3F">
        <w:t xml:space="preserve">Adhesive </w:t>
      </w:r>
      <w:r w:rsidR="00442EDE">
        <w:t>F</w:t>
      </w:r>
      <w:r w:rsidR="00442ED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59" w:name="_Toc428537321"/>
      <w:bookmarkStart w:id="1960" w:name="_Toc428969643"/>
      <w:bookmarkStart w:id="1961" w:name="_Toc429053034"/>
      <w:bookmarkStart w:id="1962" w:name="_Toc428537324"/>
      <w:bookmarkStart w:id="1963" w:name="_Toc428969646"/>
      <w:bookmarkStart w:id="1964" w:name="_Toc429053037"/>
      <w:bookmarkStart w:id="1965" w:name="_Toc428537325"/>
      <w:bookmarkStart w:id="1966" w:name="_Toc428969647"/>
      <w:bookmarkStart w:id="1967" w:name="_Toc429053038"/>
      <w:bookmarkStart w:id="1968" w:name="_Toc428537328"/>
      <w:bookmarkStart w:id="1969" w:name="_Toc428969650"/>
      <w:bookmarkStart w:id="1970" w:name="_Toc429053041"/>
      <w:bookmarkStart w:id="1971" w:name="_Toc428537330"/>
      <w:bookmarkStart w:id="1972" w:name="_Toc428969652"/>
      <w:bookmarkStart w:id="1973" w:name="_Toc429053043"/>
      <w:bookmarkStart w:id="1974" w:name="_Toc3557069"/>
      <w:bookmarkStart w:id="1975" w:name="_Toc34747319"/>
      <w:bookmarkStart w:id="1976" w:name="_Toc38903016"/>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r w:rsidRPr="00226A3F">
        <w:t>Sequence Connections</w:t>
      </w:r>
      <w:bookmarkEnd w:id="1912"/>
      <w:bookmarkEnd w:id="1974"/>
      <w:bookmarkEnd w:id="1975"/>
      <w:bookmarkEnd w:id="197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1977" w:name="_Toc413359638"/>
      <w:bookmarkStart w:id="1978" w:name="_Toc3557153"/>
      <w:bookmarkStart w:id="1979" w:name="_Toc34747406"/>
      <w:bookmarkStart w:id="1980" w:name="_Toc38903107"/>
      <w:r>
        <w:t xml:space="preserve">Figure </w:t>
      </w:r>
      <w:r w:rsidR="00406B64">
        <w:fldChar w:fldCharType="begin"/>
      </w:r>
      <w:r w:rsidR="00406B64">
        <w:instrText xml:space="preserve"> SEQ Figure \* ARABIC </w:instrText>
      </w:r>
      <w:r w:rsidR="00406B64">
        <w:fldChar w:fldCharType="separate"/>
      </w:r>
      <w:r w:rsidR="00442EDE">
        <w:rPr>
          <w:noProof/>
        </w:rPr>
        <w:t>80</w:t>
      </w:r>
      <w:r w:rsidR="00406B64">
        <w:fldChar w:fldCharType="end"/>
      </w:r>
      <w:r>
        <w:t>: Sequence without margin</w:t>
      </w:r>
      <w:bookmarkEnd w:id="1977"/>
      <w:bookmarkEnd w:id="1978"/>
      <w:bookmarkEnd w:id="1979"/>
      <w:bookmarkEnd w:id="198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1981" w:name="_Toc413359639"/>
      <w:bookmarkStart w:id="1982" w:name="_Toc3557154"/>
      <w:bookmarkStart w:id="1983" w:name="_Toc34747407"/>
      <w:bookmarkStart w:id="1984" w:name="_Toc38903108"/>
      <w:r>
        <w:t xml:space="preserve">Figure </w:t>
      </w:r>
      <w:r w:rsidR="00406B64">
        <w:fldChar w:fldCharType="begin"/>
      </w:r>
      <w:r w:rsidR="00406B64">
        <w:instrText xml:space="preserve"> SEQ Figure \* ARABIC </w:instrText>
      </w:r>
      <w:r w:rsidR="00406B64">
        <w:fldChar w:fldCharType="separate"/>
      </w:r>
      <w:r w:rsidR="00442EDE">
        <w:rPr>
          <w:noProof/>
        </w:rPr>
        <w:t>81</w:t>
      </w:r>
      <w:r w:rsidR="00406B64">
        <w:fldChar w:fldCharType="end"/>
      </w:r>
      <w:r>
        <w:t>: Sequence with</w:t>
      </w:r>
      <w:r w:rsidRPr="003F0822">
        <w:t xml:space="preserve"> margin</w:t>
      </w:r>
      <w:bookmarkEnd w:id="1981"/>
      <w:r w:rsidR="00307532">
        <w:t xml:space="preserve"> and spacing</w:t>
      </w:r>
      <w:bookmarkEnd w:id="1982"/>
      <w:bookmarkEnd w:id="1983"/>
      <w:bookmarkEnd w:id="198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1985" w:name="_Toc3557155"/>
      <w:bookmarkStart w:id="1986" w:name="_Toc34747408"/>
      <w:bookmarkStart w:id="1987" w:name="_Toc38903109"/>
      <w:r>
        <w:t xml:space="preserve">Figure </w:t>
      </w:r>
      <w:r>
        <w:fldChar w:fldCharType="begin"/>
      </w:r>
      <w:r>
        <w:instrText xml:space="preserve"> SEQ Figure \* ARABIC </w:instrText>
      </w:r>
      <w:r>
        <w:fldChar w:fldCharType="separate"/>
      </w:r>
      <w:r w:rsidR="00442EDE">
        <w:rPr>
          <w:noProof/>
        </w:rPr>
        <w:t>82</w:t>
      </w:r>
      <w:r>
        <w:fldChar w:fldCharType="end"/>
      </w:r>
      <w:r w:rsidR="00307532">
        <w:t>: Margin relaxation</w:t>
      </w:r>
      <w:bookmarkEnd w:id="1985"/>
      <w:bookmarkEnd w:id="1986"/>
      <w:bookmarkEnd w:id="198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1988" w:name="_Toc3557156"/>
      <w:bookmarkStart w:id="1989" w:name="_Toc34747409"/>
      <w:bookmarkStart w:id="1990" w:name="_Toc38903110"/>
      <w:r>
        <w:t xml:space="preserve">Figure </w:t>
      </w:r>
      <w:r>
        <w:fldChar w:fldCharType="begin"/>
      </w:r>
      <w:r>
        <w:instrText xml:space="preserve"> SEQ Figure \* ARABIC </w:instrText>
      </w:r>
      <w:r>
        <w:fldChar w:fldCharType="separate"/>
      </w:r>
      <w:r w:rsidR="00442EDE">
        <w:rPr>
          <w:noProof/>
        </w:rPr>
        <w:t>83</w:t>
      </w:r>
      <w:r>
        <w:fldChar w:fldCharType="end"/>
      </w:r>
      <w:r w:rsidR="00307532">
        <w:t>: Spacing relaxation</w:t>
      </w:r>
      <w:bookmarkEnd w:id="1988"/>
      <w:bookmarkEnd w:id="1989"/>
      <w:bookmarkEnd w:id="199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42ED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544BA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24C6A8CB" w14:textId="18C647EC" w:rsidR="00C107D0" w:rsidRPr="00226A3F" w:rsidRDefault="00683218" w:rsidP="00683218">
      <w:pPr>
        <w:pStyle w:val="Caption"/>
        <w:spacing w:before="120"/>
      </w:pPr>
      <w:bookmarkStart w:id="1991" w:name="_Toc3566535"/>
      <w:bookmarkStart w:id="1992" w:name="_Toc34747537"/>
      <w:bookmarkStart w:id="1993" w:name="_Toc38903243"/>
      <w:r>
        <w:t xml:space="preserve">Table </w:t>
      </w:r>
      <w:r w:rsidR="00ED469A">
        <w:fldChar w:fldCharType="begin"/>
      </w:r>
      <w:r w:rsidR="00ED469A">
        <w:instrText xml:space="preserve"> SEQ Table \* ARABIC </w:instrText>
      </w:r>
      <w:r w:rsidR="00ED469A">
        <w:fldChar w:fldCharType="separate"/>
      </w:r>
      <w:r w:rsidR="00442EDE">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91"/>
      <w:bookmarkEnd w:id="1992"/>
      <w:bookmarkEnd w:id="199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09C1F251" w:rsidR="000E64EA" w:rsidRDefault="00683218" w:rsidP="00683218">
      <w:pPr>
        <w:pStyle w:val="Caption"/>
        <w:spacing w:before="120"/>
      </w:pPr>
      <w:bookmarkStart w:id="1994" w:name="_Toc3566536"/>
      <w:bookmarkStart w:id="1995" w:name="_Toc34747538"/>
      <w:bookmarkStart w:id="1996" w:name="_Toc38903244"/>
      <w:r>
        <w:t xml:space="preserve">Table </w:t>
      </w:r>
      <w:r w:rsidR="00ED469A">
        <w:fldChar w:fldCharType="begin"/>
      </w:r>
      <w:r w:rsidR="00ED469A">
        <w:instrText xml:space="preserve"> SEQ Table \* ARABIC </w:instrText>
      </w:r>
      <w:r w:rsidR="00ED469A">
        <w:fldChar w:fldCharType="separate"/>
      </w:r>
      <w:r w:rsidR="00442EDE">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1994"/>
      <w:bookmarkEnd w:id="1995"/>
      <w:bookmarkEnd w:id="199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7079CF23" w:rsidR="00C107D0" w:rsidRPr="00226A3F" w:rsidRDefault="00124F20" w:rsidP="00683218">
      <w:pPr>
        <w:pStyle w:val="Caption"/>
        <w:spacing w:before="120"/>
      </w:pPr>
      <w:bookmarkStart w:id="1997" w:name="_Toc3566537"/>
      <w:bookmarkStart w:id="1998" w:name="_Toc34747539"/>
      <w:bookmarkStart w:id="1999" w:name="_Toc38903245"/>
      <w:r>
        <w:t xml:space="preserve">Table </w:t>
      </w:r>
      <w:r w:rsidR="00ED469A">
        <w:fldChar w:fldCharType="begin"/>
      </w:r>
      <w:r w:rsidR="00ED469A">
        <w:instrText xml:space="preserve"> SEQ Table \* ARABIC </w:instrText>
      </w:r>
      <w:r w:rsidR="00ED469A">
        <w:fldChar w:fldCharType="separate"/>
      </w:r>
      <w:r w:rsidR="00442EDE">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97"/>
      <w:bookmarkEnd w:id="1998"/>
      <w:bookmarkEnd w:id="1999"/>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00" w:name="_Toc413359618"/>
      <w:bookmarkStart w:id="2001" w:name="_Toc3557070"/>
      <w:bookmarkStart w:id="2002" w:name="_Toc34747320"/>
      <w:bookmarkStart w:id="2003" w:name="_Toc38903017"/>
      <w:bookmarkStart w:id="2004" w:name="_Toc338938922"/>
      <w:bookmarkStart w:id="2005" w:name="_Toc338939258"/>
      <w:bookmarkEnd w:id="1860"/>
      <w:bookmarkEnd w:id="1861"/>
      <w:bookmarkEnd w:id="1862"/>
      <w:r w:rsidRPr="00226A3F">
        <w:lastRenderedPageBreak/>
        <w:t>2D connections</w:t>
      </w:r>
      <w:bookmarkEnd w:id="2000"/>
      <w:bookmarkEnd w:id="2001"/>
      <w:bookmarkEnd w:id="2002"/>
      <w:bookmarkEnd w:id="2003"/>
    </w:p>
    <w:p w14:paraId="20394566" w14:textId="77777777" w:rsidR="00042E3F" w:rsidRPr="00226A3F" w:rsidRDefault="00042E3F" w:rsidP="00042E3F">
      <w:pPr>
        <w:pStyle w:val="Heading2"/>
      </w:pPr>
      <w:bookmarkStart w:id="2006" w:name="_Toc413359619"/>
      <w:bookmarkStart w:id="2007" w:name="_Toc3557071"/>
      <w:bookmarkStart w:id="2008" w:name="_Toc34747321"/>
      <w:bookmarkStart w:id="2009" w:name="_Toc38903018"/>
      <w:r w:rsidRPr="00226A3F">
        <w:t>Generic Definitions</w:t>
      </w:r>
      <w:bookmarkEnd w:id="2006"/>
      <w:bookmarkEnd w:id="2007"/>
      <w:bookmarkEnd w:id="2008"/>
      <w:bookmarkEnd w:id="2009"/>
    </w:p>
    <w:p w14:paraId="50281300" w14:textId="77777777" w:rsidR="00042E3F" w:rsidRPr="00226A3F" w:rsidRDefault="00042E3F" w:rsidP="00327322">
      <w:pPr>
        <w:pStyle w:val="Heading3"/>
      </w:pPr>
      <w:bookmarkStart w:id="2010" w:name="_Toc413359620"/>
      <w:bookmarkStart w:id="2011" w:name="_Toc3557072"/>
      <w:bookmarkStart w:id="2012" w:name="_Toc34747322"/>
      <w:bookmarkStart w:id="2013" w:name="_Toc38903019"/>
      <w:r w:rsidRPr="00226A3F">
        <w:t>Identification</w:t>
      </w:r>
      <w:bookmarkEnd w:id="2010"/>
      <w:bookmarkEnd w:id="2011"/>
      <w:bookmarkEnd w:id="2012"/>
      <w:bookmarkEnd w:id="201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073247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42ED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42EDE" w:rsidRPr="00BD20ED">
              <w:rPr>
                <w:szCs w:val="34"/>
              </w:rPr>
              <w:t xml:space="preserve">Attribute </w:t>
            </w:r>
            <w:r w:rsidR="00442EDE" w:rsidRPr="00442EDE">
              <w:rPr>
                <w:rFonts w:ascii="Courier New" w:hAnsi="Courier New" w:cs="Courier New"/>
                <w:b/>
                <w:sz w:val="16"/>
                <w:szCs w:val="34"/>
                <w:highlight w:val="white"/>
              </w:rPr>
              <w:t>quality_control</w:t>
            </w:r>
            <w:r>
              <w:rPr>
                <w:sz w:val="20"/>
                <w:szCs w:val="20"/>
              </w:rPr>
              <w:fldChar w:fldCharType="end"/>
            </w:r>
          </w:p>
        </w:tc>
      </w:tr>
    </w:tbl>
    <w:p w14:paraId="108D5DC5" w14:textId="6C4AFEA3" w:rsidR="004D7FAE" w:rsidRDefault="004D7FAE" w:rsidP="00F94FF6">
      <w:pPr>
        <w:pStyle w:val="Caption"/>
        <w:spacing w:before="120"/>
      </w:pPr>
      <w:bookmarkStart w:id="2014" w:name="_Toc3566538"/>
      <w:bookmarkStart w:id="2015" w:name="_Toc34747540"/>
      <w:bookmarkStart w:id="2016" w:name="_Toc38903246"/>
      <w:r>
        <w:t xml:space="preserve">Table </w:t>
      </w:r>
      <w:r w:rsidR="00ED469A">
        <w:fldChar w:fldCharType="begin"/>
      </w:r>
      <w:r w:rsidR="00ED469A">
        <w:instrText xml:space="preserve"> SEQ Table \* ARABIC </w:instrText>
      </w:r>
      <w:r w:rsidR="00ED469A">
        <w:fldChar w:fldCharType="separate"/>
      </w:r>
      <w:r w:rsidR="00442EDE">
        <w:rPr>
          <w:noProof/>
        </w:rPr>
        <w:t>135</w:t>
      </w:r>
      <w:r w:rsidR="00ED469A">
        <w:fldChar w:fldCharType="end"/>
      </w:r>
      <w:r w:rsidR="00F94FF6">
        <w:t xml:space="preserve">: Attributes of </w:t>
      </w:r>
      <w:r w:rsidR="00F94FF6" w:rsidRPr="00F94FF6">
        <w:rPr>
          <w:rStyle w:val="elementdeftypeChar"/>
          <w:b/>
        </w:rPr>
        <w:t>&lt;connection_2d/&gt;</w:t>
      </w:r>
      <w:bookmarkEnd w:id="2014"/>
      <w:bookmarkEnd w:id="2015"/>
      <w:bookmarkEnd w:id="201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17" w:name="_Toc413359621"/>
      <w:bookmarkStart w:id="2018" w:name="_Toc3557073"/>
      <w:bookmarkStart w:id="2019" w:name="_Toc34747323"/>
      <w:bookmarkStart w:id="2020" w:name="_Toc38903020"/>
      <w:r w:rsidRPr="00226A3F">
        <w:t>Connection Face</w:t>
      </w:r>
      <w:bookmarkEnd w:id="2017"/>
      <w:bookmarkEnd w:id="2018"/>
      <w:bookmarkEnd w:id="2019"/>
      <w:bookmarkEnd w:id="202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14179466" w:rsidR="004D270F" w:rsidRDefault="004D270F" w:rsidP="00F94FF6">
      <w:pPr>
        <w:pStyle w:val="Caption"/>
        <w:spacing w:before="120"/>
      </w:pPr>
      <w:bookmarkStart w:id="2021" w:name="_Toc3566539"/>
      <w:bookmarkStart w:id="2022" w:name="_Toc34747541"/>
      <w:bookmarkStart w:id="2023" w:name="_Toc38903247"/>
      <w:r>
        <w:t xml:space="preserve">Table </w:t>
      </w:r>
      <w:r w:rsidR="00ED469A">
        <w:fldChar w:fldCharType="begin"/>
      </w:r>
      <w:r w:rsidR="00ED469A">
        <w:instrText xml:space="preserve"> SEQ Table \* ARABIC </w:instrText>
      </w:r>
      <w:r w:rsidR="00ED469A">
        <w:fldChar w:fldCharType="separate"/>
      </w:r>
      <w:r w:rsidR="00442EDE">
        <w:rPr>
          <w:noProof/>
        </w:rPr>
        <w:t>136</w:t>
      </w:r>
      <w:r w:rsidR="00ED469A">
        <w:fldChar w:fldCharType="end"/>
      </w:r>
      <w:r>
        <w:t xml:space="preserve">: Nested elements of </w:t>
      </w:r>
      <w:r w:rsidRPr="004D270F">
        <w:rPr>
          <w:rStyle w:val="elementdeftypeChar"/>
          <w:b/>
        </w:rPr>
        <w:t>&lt;loc_list&gt;</w:t>
      </w:r>
      <w:bookmarkEnd w:id="2021"/>
      <w:bookmarkEnd w:id="2022"/>
      <w:bookmarkEnd w:id="202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A4D728" w:rsidR="004D270F" w:rsidRDefault="004D270F" w:rsidP="004D270F">
      <w:pPr>
        <w:pStyle w:val="Caption"/>
        <w:spacing w:before="120"/>
      </w:pPr>
      <w:bookmarkStart w:id="2024" w:name="_Toc3566540"/>
      <w:bookmarkStart w:id="2025" w:name="_Toc34747542"/>
      <w:bookmarkStart w:id="2026" w:name="_Toc38903248"/>
      <w:r>
        <w:t xml:space="preserve">Table </w:t>
      </w:r>
      <w:r w:rsidR="00ED469A">
        <w:fldChar w:fldCharType="begin"/>
      </w:r>
      <w:r w:rsidR="00ED469A">
        <w:instrText xml:space="preserve"> SEQ Table \* ARABIC </w:instrText>
      </w:r>
      <w:r w:rsidR="00ED469A">
        <w:fldChar w:fldCharType="separate"/>
      </w:r>
      <w:r w:rsidR="00442EDE">
        <w:rPr>
          <w:noProof/>
        </w:rPr>
        <w:t>137</w:t>
      </w:r>
      <w:r w:rsidR="00ED469A">
        <w:fldChar w:fldCharType="end"/>
      </w:r>
      <w:r>
        <w:t xml:space="preserve">: Attributes of element </w:t>
      </w:r>
      <w:r w:rsidRPr="004D270F">
        <w:rPr>
          <w:rStyle w:val="elementdeftypeChar"/>
          <w:b/>
        </w:rPr>
        <w:t>&lt;loc/&gt;</w:t>
      </w:r>
      <w:bookmarkEnd w:id="2024"/>
      <w:bookmarkEnd w:id="2025"/>
      <w:bookmarkEnd w:id="202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9DF0C06" w:rsidR="004444F9" w:rsidRDefault="004444F9" w:rsidP="00A913FE">
      <w:pPr>
        <w:pStyle w:val="Caption"/>
        <w:spacing w:before="120"/>
      </w:pPr>
      <w:bookmarkStart w:id="2027" w:name="_Toc3566541"/>
      <w:bookmarkStart w:id="2028" w:name="_Toc34747543"/>
      <w:bookmarkStart w:id="2029" w:name="_Toc38903249"/>
      <w:r>
        <w:t xml:space="preserve">Table </w:t>
      </w:r>
      <w:r w:rsidR="00ED469A">
        <w:fldChar w:fldCharType="begin"/>
      </w:r>
      <w:r w:rsidR="00ED469A">
        <w:instrText xml:space="preserve"> SEQ Table \* ARABIC </w:instrText>
      </w:r>
      <w:r w:rsidR="00ED469A">
        <w:fldChar w:fldCharType="separate"/>
      </w:r>
      <w:r w:rsidR="00442EDE">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27"/>
      <w:bookmarkEnd w:id="2028"/>
      <w:bookmarkEnd w:id="202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3CDD0AA3" w:rsidR="00042E3F" w:rsidRPr="00226A3F" w:rsidRDefault="004444F9" w:rsidP="00A913FE">
      <w:pPr>
        <w:pStyle w:val="Caption"/>
        <w:spacing w:before="120"/>
      </w:pPr>
      <w:bookmarkStart w:id="2030" w:name="_Toc3566542"/>
      <w:bookmarkStart w:id="2031" w:name="_Toc34747544"/>
      <w:bookmarkStart w:id="2032" w:name="_Toc38903250"/>
      <w:r>
        <w:t xml:space="preserve">Table </w:t>
      </w:r>
      <w:r w:rsidR="00ED469A">
        <w:fldChar w:fldCharType="begin"/>
      </w:r>
      <w:r w:rsidR="00ED469A">
        <w:instrText xml:space="preserve"> SEQ Table \* ARABIC </w:instrText>
      </w:r>
      <w:r w:rsidR="00ED469A">
        <w:fldChar w:fldCharType="separate"/>
      </w:r>
      <w:r w:rsidR="00442EDE">
        <w:rPr>
          <w:noProof/>
        </w:rPr>
        <w:t>139</w:t>
      </w:r>
      <w:r w:rsidR="00ED469A">
        <w:fldChar w:fldCharType="end"/>
      </w:r>
      <w:r>
        <w:t>: Attributes of element</w:t>
      </w:r>
      <w:r w:rsidRPr="00226A3F">
        <w:t xml:space="preserve"> </w:t>
      </w:r>
      <w:r w:rsidRPr="00F94FF6">
        <w:rPr>
          <w:rStyle w:val="elementdeftypeChar"/>
          <w:b/>
        </w:rPr>
        <w:t>&lt;face/&gt;</w:t>
      </w:r>
      <w:bookmarkEnd w:id="2030"/>
      <w:bookmarkEnd w:id="2031"/>
      <w:bookmarkEnd w:id="203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33" w:name="_Toc413359622"/>
      <w:bookmarkStart w:id="2034" w:name="_Toc3557074"/>
      <w:bookmarkStart w:id="2035" w:name="_Toc34747324"/>
      <w:bookmarkStart w:id="2036" w:name="_Toc38903021"/>
      <w:r w:rsidRPr="00226A3F">
        <w:t>Type Specification</w:t>
      </w:r>
      <w:bookmarkEnd w:id="2033"/>
      <w:bookmarkEnd w:id="2034"/>
      <w:bookmarkEnd w:id="2035"/>
      <w:bookmarkEnd w:id="203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42EDE">
              <w:rPr>
                <w:sz w:val="20"/>
                <w:szCs w:val="20"/>
              </w:rPr>
              <w:t>5.3.1.3</w:t>
            </w:r>
            <w:r>
              <w:rPr>
                <w:sz w:val="20"/>
                <w:szCs w:val="20"/>
              </w:rPr>
              <w:fldChar w:fldCharType="end"/>
            </w:r>
          </w:p>
        </w:tc>
      </w:tr>
    </w:tbl>
    <w:p w14:paraId="3C445565" w14:textId="06EDDB7F" w:rsidR="00042E3F" w:rsidRDefault="004D7FAE" w:rsidP="00F94FF6">
      <w:pPr>
        <w:pStyle w:val="Caption"/>
        <w:spacing w:before="120"/>
      </w:pPr>
      <w:bookmarkStart w:id="2037" w:name="_Toc3566543"/>
      <w:bookmarkStart w:id="2038" w:name="_Toc34747545"/>
      <w:bookmarkStart w:id="2039" w:name="_Toc38903251"/>
      <w:r>
        <w:t xml:space="preserve">Table </w:t>
      </w:r>
      <w:r w:rsidR="00ED469A">
        <w:fldChar w:fldCharType="begin"/>
      </w:r>
      <w:r w:rsidR="00ED469A">
        <w:instrText xml:space="preserve"> SEQ Table \* ARABIC </w:instrText>
      </w:r>
      <w:r w:rsidR="00ED469A">
        <w:fldChar w:fldCharType="separate"/>
      </w:r>
      <w:r w:rsidR="00442EDE">
        <w:rPr>
          <w:noProof/>
        </w:rPr>
        <w:t>140</w:t>
      </w:r>
      <w:r w:rsidR="00ED469A">
        <w:fldChar w:fldCharType="end"/>
      </w:r>
      <w:r w:rsidR="00F94FF6">
        <w:t xml:space="preserve">: Nested elements of </w:t>
      </w:r>
      <w:r w:rsidR="00F94FF6" w:rsidRPr="00F94FF6">
        <w:rPr>
          <w:rStyle w:val="elementdeftypeChar"/>
          <w:b/>
        </w:rPr>
        <w:t>&lt;connection_2d/&gt;</w:t>
      </w:r>
      <w:bookmarkEnd w:id="2037"/>
      <w:bookmarkEnd w:id="2038"/>
      <w:bookmarkEnd w:id="203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40" w:name="_Toc413359623"/>
      <w:bookmarkStart w:id="2041" w:name="_Ref414345836"/>
      <w:bookmarkStart w:id="2042" w:name="_Ref414345889"/>
      <w:bookmarkStart w:id="2043" w:name="_Ref414350043"/>
      <w:bookmarkStart w:id="2044" w:name="_Ref429051261"/>
      <w:bookmarkStart w:id="2045" w:name="_Toc3557075"/>
      <w:bookmarkStart w:id="2046" w:name="_Toc34747325"/>
      <w:bookmarkStart w:id="2047" w:name="_Toc38903022"/>
      <w:r w:rsidRPr="00226A3F">
        <w:lastRenderedPageBreak/>
        <w:t xml:space="preserve">Adhesive </w:t>
      </w:r>
      <w:r>
        <w:t>F</w:t>
      </w:r>
      <w:r w:rsidRPr="00226A3F">
        <w:t>aces</w:t>
      </w:r>
      <w:bookmarkEnd w:id="2040"/>
      <w:bookmarkEnd w:id="2041"/>
      <w:bookmarkEnd w:id="2042"/>
      <w:bookmarkEnd w:id="2043"/>
      <w:bookmarkEnd w:id="2044"/>
      <w:bookmarkEnd w:id="2045"/>
      <w:bookmarkEnd w:id="2046"/>
      <w:bookmarkEnd w:id="204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2048" w:name="_Toc413359640"/>
      <w:bookmarkStart w:id="2049" w:name="_Toc3557157"/>
      <w:bookmarkStart w:id="2050" w:name="_Toc34747410"/>
      <w:bookmarkStart w:id="2051" w:name="_Toc38903111"/>
      <w:r>
        <w:t xml:space="preserve">Figure </w:t>
      </w:r>
      <w:r w:rsidR="00406B64">
        <w:fldChar w:fldCharType="begin"/>
      </w:r>
      <w:r w:rsidR="00406B64">
        <w:instrText xml:space="preserve"> SEQ Figure \* ARABIC </w:instrText>
      </w:r>
      <w:r w:rsidR="00406B64">
        <w:fldChar w:fldCharType="separate"/>
      </w:r>
      <w:r w:rsidR="00442EDE">
        <w:rPr>
          <w:noProof/>
        </w:rPr>
        <w:t>84</w:t>
      </w:r>
      <w:r w:rsidR="00406B64">
        <w:fldChar w:fldCharType="end"/>
      </w:r>
      <w:r>
        <w:t>: Picture of an adhesive face</w:t>
      </w:r>
      <w:bookmarkEnd w:id="2048"/>
      <w:bookmarkEnd w:id="2049"/>
      <w:bookmarkEnd w:id="2050"/>
      <w:bookmarkEnd w:id="205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1B5900A9"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442ED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442EDE" w:rsidRPr="00BD20ED">
              <w:rPr>
                <w:szCs w:val="34"/>
              </w:rPr>
              <w:t xml:space="preserve">Attribute </w:t>
            </w:r>
            <w:r w:rsidR="00442EDE" w:rsidRPr="00442EDE">
              <w:rPr>
                <w:rFonts w:ascii="Courier New" w:hAnsi="Courier New" w:cs="Courier New"/>
                <w:b/>
                <w:sz w:val="18"/>
                <w:szCs w:val="34"/>
                <w:highlight w:val="white"/>
              </w:rPr>
              <w:t>quality_control</w:t>
            </w:r>
            <w:r w:rsidR="009B79C9">
              <w:rPr>
                <w:sz w:val="20"/>
                <w:szCs w:val="20"/>
              </w:rPr>
              <w:fldChar w:fldCharType="end"/>
            </w:r>
          </w:p>
        </w:tc>
      </w:tr>
    </w:tbl>
    <w:p w14:paraId="5A8690AF" w14:textId="407B042C" w:rsidR="00042E3F" w:rsidRPr="00226A3F" w:rsidRDefault="002E0AE1" w:rsidP="00A913FE">
      <w:pPr>
        <w:pStyle w:val="Caption"/>
        <w:spacing w:before="120"/>
        <w:rPr>
          <w:rFonts w:cs="Calibri"/>
          <w:lang w:eastAsia="zh-CN"/>
        </w:rPr>
      </w:pPr>
      <w:bookmarkStart w:id="2052" w:name="_Toc3566544"/>
      <w:bookmarkStart w:id="2053" w:name="_Toc34747546"/>
      <w:bookmarkStart w:id="2054" w:name="_Toc38903252"/>
      <w:r>
        <w:t xml:space="preserve">Table </w:t>
      </w:r>
      <w:r w:rsidR="00ED469A">
        <w:fldChar w:fldCharType="begin"/>
      </w:r>
      <w:r w:rsidR="00ED469A">
        <w:instrText xml:space="preserve"> SEQ Table \* ARABIC </w:instrText>
      </w:r>
      <w:r w:rsidR="00ED469A">
        <w:fldChar w:fldCharType="separate"/>
      </w:r>
      <w:r w:rsidR="00442EDE">
        <w:rPr>
          <w:noProof/>
        </w:rPr>
        <w:t>141</w:t>
      </w:r>
      <w:r w:rsidR="00ED469A">
        <w:fldChar w:fldCharType="end"/>
      </w:r>
      <w:r>
        <w:t>: Attributes of element</w:t>
      </w:r>
      <w:r w:rsidRPr="00226A3F">
        <w:t xml:space="preserve"> </w:t>
      </w:r>
      <w:r w:rsidRPr="00F94FF6">
        <w:rPr>
          <w:rStyle w:val="elementdeftypeChar"/>
          <w:b/>
        </w:rPr>
        <w:t>&lt;connection_2d/&gt;</w:t>
      </w:r>
      <w:bookmarkEnd w:id="2052"/>
      <w:bookmarkEnd w:id="2053"/>
      <w:bookmarkEnd w:id="205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43F9B0E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42ED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42EDE" w:rsidRPr="00442EDE">
              <w:rPr>
                <w:sz w:val="20"/>
                <w:szCs w:val="20"/>
              </w:rPr>
              <w:t xml:space="preserve">Custom Attributes </w:t>
            </w:r>
            <w:r w:rsidR="00442EDE" w:rsidRPr="007331A4">
              <w:t>list</w:t>
            </w:r>
            <w:r w:rsidRPr="003D0E42">
              <w:rPr>
                <w:rFonts w:cs="Calibri"/>
                <w:sz w:val="20"/>
                <w:szCs w:val="20"/>
                <w:lang w:eastAsia="en-GB"/>
              </w:rPr>
              <w:fldChar w:fldCharType="end"/>
            </w:r>
          </w:p>
        </w:tc>
      </w:tr>
    </w:tbl>
    <w:p w14:paraId="63C93BED" w14:textId="5D044EA8" w:rsidR="00042E3F" w:rsidRPr="00226A3F" w:rsidRDefault="002E0AE1" w:rsidP="00A913FE">
      <w:pPr>
        <w:pStyle w:val="Caption"/>
        <w:spacing w:before="120"/>
      </w:pPr>
      <w:bookmarkStart w:id="2055" w:name="_Toc3566545"/>
      <w:bookmarkStart w:id="2056" w:name="_Toc34747547"/>
      <w:bookmarkStart w:id="2057" w:name="_Toc38903253"/>
      <w:r>
        <w:t xml:space="preserve">Table </w:t>
      </w:r>
      <w:r w:rsidR="00ED469A">
        <w:fldChar w:fldCharType="begin"/>
      </w:r>
      <w:r w:rsidR="00ED469A">
        <w:instrText xml:space="preserve"> SEQ Table \* ARABIC </w:instrText>
      </w:r>
      <w:r w:rsidR="00ED469A">
        <w:fldChar w:fldCharType="separate"/>
      </w:r>
      <w:r w:rsidR="00442EDE">
        <w:rPr>
          <w:noProof/>
        </w:rPr>
        <w:t>142</w:t>
      </w:r>
      <w:r w:rsidR="00ED469A">
        <w:fldChar w:fldCharType="end"/>
      </w:r>
      <w:r>
        <w:t>: Nested elements of element</w:t>
      </w:r>
      <w:r w:rsidRPr="00226A3F">
        <w:t xml:space="preserve"> </w:t>
      </w:r>
      <w:r w:rsidRPr="00F94FF6">
        <w:rPr>
          <w:rStyle w:val="elementdeftypeChar"/>
          <w:b/>
        </w:rPr>
        <w:t>&lt;connection_2d/&gt;</w:t>
      </w:r>
      <w:bookmarkEnd w:id="2055"/>
      <w:bookmarkEnd w:id="2056"/>
      <w:bookmarkEnd w:id="205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94A5A7A" w:rsidR="00042E3F" w:rsidRPr="00226A3F" w:rsidRDefault="00042E3F" w:rsidP="00A913FE">
      <w:pPr>
        <w:pStyle w:val="Caption"/>
        <w:spacing w:before="120"/>
      </w:pPr>
      <w:bookmarkStart w:id="2058" w:name="_Toc413359658"/>
      <w:bookmarkStart w:id="2059" w:name="_Toc3566546"/>
      <w:bookmarkStart w:id="2060" w:name="_Toc34747548"/>
      <w:bookmarkStart w:id="2061" w:name="_Toc38903254"/>
      <w:r>
        <w:t xml:space="preserve">Table </w:t>
      </w:r>
      <w:r w:rsidR="00ED469A">
        <w:fldChar w:fldCharType="begin"/>
      </w:r>
      <w:r w:rsidR="00ED469A">
        <w:instrText xml:space="preserve"> SEQ Table \* ARABIC </w:instrText>
      </w:r>
      <w:r w:rsidR="00ED469A">
        <w:fldChar w:fldCharType="separate"/>
      </w:r>
      <w:r w:rsidR="00442EDE">
        <w:rPr>
          <w:noProof/>
        </w:rPr>
        <w:t>143</w:t>
      </w:r>
      <w:r w:rsidR="00ED469A">
        <w:fldChar w:fldCharType="end"/>
      </w:r>
      <w:r>
        <w:t xml:space="preserve">: Attributes of element </w:t>
      </w:r>
      <w:r w:rsidRPr="00F94FF6">
        <w:rPr>
          <w:rStyle w:val="elementdeftypeChar"/>
          <w:b/>
        </w:rPr>
        <w:t>&lt;adhesive_face/&gt;</w:t>
      </w:r>
      <w:bookmarkEnd w:id="2058"/>
      <w:bookmarkEnd w:id="2059"/>
      <w:bookmarkEnd w:id="2060"/>
      <w:bookmarkEnd w:id="206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62" w:name="_Toc3557076"/>
      <w:bookmarkStart w:id="2063" w:name="_Toc34747326"/>
      <w:bookmarkStart w:id="2064" w:name="_Toc38903023"/>
      <w:r w:rsidRPr="007055D9">
        <w:lastRenderedPageBreak/>
        <w:t>Future extensions</w:t>
      </w:r>
      <w:bookmarkEnd w:id="1849"/>
      <w:bookmarkEnd w:id="2004"/>
      <w:bookmarkEnd w:id="2005"/>
      <w:bookmarkEnd w:id="2062"/>
      <w:bookmarkEnd w:id="2063"/>
      <w:bookmarkEnd w:id="2064"/>
    </w:p>
    <w:p w14:paraId="73353AE4" w14:textId="77777777" w:rsidR="00C107D0" w:rsidRPr="00226A3F" w:rsidRDefault="00C107D0" w:rsidP="00235336">
      <w:pPr>
        <w:jc w:val="both"/>
      </w:pPr>
      <w:bookmarkStart w:id="2065" w:name="_Toc338938925"/>
      <w:bookmarkStart w:id="206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67" w:name="_Toc338938923"/>
      <w:bookmarkStart w:id="2068" w:name="_Toc338939259"/>
      <w:bookmarkStart w:id="2069" w:name="_Toc413359625"/>
      <w:bookmarkStart w:id="2070" w:name="_Toc3557077"/>
      <w:bookmarkStart w:id="2071" w:name="_Toc34747327"/>
      <w:bookmarkStart w:id="2072" w:name="_Toc38903024"/>
      <w:r w:rsidRPr="00226A3F">
        <w:t>Additional parameters for spot and seam welds</w:t>
      </w:r>
      <w:bookmarkEnd w:id="2067"/>
      <w:bookmarkEnd w:id="2068"/>
      <w:bookmarkEnd w:id="2069"/>
      <w:bookmarkEnd w:id="2070"/>
      <w:bookmarkEnd w:id="2071"/>
      <w:bookmarkEnd w:id="207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73" w:name="_Ref338846673"/>
      <w:bookmarkStart w:id="2074" w:name="_Toc338938924"/>
      <w:bookmarkStart w:id="2075" w:name="_Toc338939260"/>
      <w:bookmarkStart w:id="2076" w:name="_Toc413359626"/>
      <w:bookmarkStart w:id="2077" w:name="_Toc3557078"/>
      <w:bookmarkStart w:id="2078" w:name="_Toc34747328"/>
      <w:bookmarkStart w:id="2079" w:name="_Toc38903025"/>
      <w:r w:rsidRPr="00226A3F">
        <w:t>Other relevant and new joint types</w:t>
      </w:r>
      <w:bookmarkEnd w:id="2073"/>
      <w:bookmarkEnd w:id="2074"/>
      <w:bookmarkEnd w:id="2075"/>
      <w:bookmarkEnd w:id="2076"/>
      <w:bookmarkEnd w:id="2077"/>
      <w:bookmarkEnd w:id="2078"/>
      <w:bookmarkEnd w:id="207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80" w:name="_Toc3557079"/>
      <w:bookmarkStart w:id="2081" w:name="_Toc34747329"/>
      <w:bookmarkStart w:id="2082" w:name="_Toc38903026"/>
      <w:r w:rsidRPr="009F23CF">
        <w:lastRenderedPageBreak/>
        <w:t>Disclaimer</w:t>
      </w:r>
      <w:bookmarkEnd w:id="2080"/>
      <w:bookmarkEnd w:id="2081"/>
      <w:bookmarkEnd w:id="208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83" w:name="_Toc3557080"/>
      <w:bookmarkStart w:id="2084" w:name="_Toc34747330"/>
      <w:bookmarkStart w:id="2085" w:name="_Toc38903027"/>
      <w:r w:rsidRPr="007055D9">
        <w:lastRenderedPageBreak/>
        <w:t>References</w:t>
      </w:r>
      <w:bookmarkEnd w:id="1850"/>
      <w:bookmarkEnd w:id="1851"/>
      <w:bookmarkEnd w:id="2065"/>
      <w:bookmarkEnd w:id="2066"/>
      <w:bookmarkEnd w:id="2083"/>
      <w:bookmarkEnd w:id="2084"/>
      <w:bookmarkEnd w:id="2085"/>
    </w:p>
    <w:p w14:paraId="70EC254B" w14:textId="77777777" w:rsidR="00C107D0" w:rsidRPr="00226A3F" w:rsidRDefault="00255787" w:rsidP="00C107D0">
      <w:pPr>
        <w:pStyle w:val="Bibliography"/>
        <w:rPr>
          <w:kern w:val="22"/>
        </w:rPr>
      </w:pPr>
      <w:bookmarkStart w:id="2086" w:name="ReferenceHuf2001"/>
      <w:r w:rsidRPr="007055D9">
        <w:t>[</w:t>
      </w:r>
      <w:r w:rsidR="007A7FDF" w:rsidRPr="007055D9">
        <w:t>1</w:t>
      </w:r>
      <w:r w:rsidRPr="007055D9">
        <w:t>]</w:t>
      </w:r>
      <w:bookmarkEnd w:id="208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87" w:name="ReferenceZha2005"/>
      <w:r w:rsidRPr="00226A3F">
        <w:rPr>
          <w:kern w:val="22"/>
        </w:rPr>
        <w:t>[2]</w:t>
      </w:r>
      <w:bookmarkEnd w:id="208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88" w:name="ReferenceGai2006"/>
      <w:r w:rsidRPr="00226A3F">
        <w:rPr>
          <w:kern w:val="22"/>
        </w:rPr>
        <w:t>[3]</w:t>
      </w:r>
      <w:bookmarkEnd w:id="208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89" w:name="ReferenceBet2008"/>
      <w:r w:rsidRPr="00226A3F">
        <w:rPr>
          <w:kern w:val="22"/>
        </w:rPr>
        <w:t>[4]</w:t>
      </w:r>
      <w:bookmarkEnd w:id="2089"/>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90" w:name="ReferenceMik20061"/>
      <w:r w:rsidRPr="00226A3F">
        <w:rPr>
          <w:kern w:val="22"/>
        </w:rPr>
        <w:t>[5]</w:t>
      </w:r>
      <w:bookmarkEnd w:id="209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091" w:name="CiteFATXML"/>
      <w:r w:rsidRPr="008A051D">
        <w:rPr>
          <w:lang w:val="de-DE"/>
        </w:rPr>
        <w:t>[</w:t>
      </w:r>
      <w:r w:rsidR="00AF1592">
        <w:rPr>
          <w:lang w:val="de-DE"/>
        </w:rPr>
        <w:t>7</w:t>
      </w:r>
      <w:r w:rsidRPr="008A051D">
        <w:rPr>
          <w:lang w:val="de-DE"/>
        </w:rPr>
        <w:t>]</w:t>
      </w:r>
      <w:bookmarkEnd w:id="209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9" w:author="Dr. Carsten Franke" w:date="2020-04-19T18:58:00Z" w:initials="CF">
    <w:p w14:paraId="118867AB" w14:textId="7C8DE255" w:rsidR="00EF121E" w:rsidRDefault="00EF121E">
      <w:pPr>
        <w:pStyle w:val="CommentText"/>
      </w:pPr>
      <w:r>
        <w:rPr>
          <w:rStyle w:val="CommentReference"/>
        </w:rPr>
        <w:annotationRef/>
      </w:r>
      <w:r>
        <w:t>We need to have a unit for rotation speed (e.g. rad/s), e. g. for ROTAVs!</w:t>
      </w:r>
    </w:p>
  </w:comment>
  <w:comment w:id="185" w:author="nick" w:date="2020-04-19T18:58:00Z" w:initials="n">
    <w:p w14:paraId="4049B412" w14:textId="592385B4" w:rsidR="00EF121E" w:rsidRDefault="00EF121E">
      <w:pPr>
        <w:pStyle w:val="CommentText"/>
      </w:pPr>
      <w:r>
        <w:rPr>
          <w:rStyle w:val="CommentReference"/>
        </w:rPr>
        <w:annotationRef/>
      </w:r>
      <w:r>
        <w:t>Changed the XML specification of femdata, to match the proposed changes of FATXML.</w:t>
      </w:r>
    </w:p>
    <w:p w14:paraId="2B28D942" w14:textId="60429FDD" w:rsidR="00EF121E" w:rsidRDefault="00EF121E">
      <w:pPr>
        <w:pStyle w:val="CommentText"/>
      </w:pPr>
      <w:r>
        <w:t>In Darmstadt May 2019, the AK group was demonstrated with an example that does not include CAE_DATA, VERSION, REPRESENTATION, COMMENT, nor CAE_MEMBER.</w:t>
      </w:r>
    </w:p>
    <w:p w14:paraId="091E08C2" w14:textId="301CBB98" w:rsidR="00EF121E" w:rsidRDefault="00EF121E">
      <w:pPr>
        <w:pStyle w:val="CommentText"/>
      </w:pPr>
      <w:r>
        <w:t>Only &lt;entity&gt; was necessary to describe the FE entities of the connection’s representation.</w:t>
      </w:r>
    </w:p>
  </w:comment>
  <w:comment w:id="595" w:author="m.kalaitzaki" w:date="2020-04-19T18:58:00Z" w:initials="m">
    <w:p w14:paraId="4C00160C" w14:textId="7BC23355" w:rsidR="00EF121E" w:rsidRPr="00B14B2C" w:rsidRDefault="00EF121E">
      <w:pPr>
        <w:pStyle w:val="CommentText"/>
      </w:pPr>
      <w:r>
        <w:rPr>
          <w:rStyle w:val="CommentReference"/>
        </w:rPr>
        <w:annotationRef/>
      </w:r>
      <w:r>
        <w:t>Perhaps a check sh</w:t>
      </w:r>
      <w:r w:rsidRPr="0033379A">
        <w:t>ο</w:t>
      </w:r>
      <w:r>
        <w:t>uld be added to assert that max_grip &gt; min_grip</w:t>
      </w:r>
    </w:p>
  </w:comment>
  <w:comment w:id="594" w:author="Dr. Carsten Franke" w:date="2020-04-19T18:58:00Z" w:initials="CF">
    <w:p w14:paraId="12973899" w14:textId="1B336903" w:rsidR="00EF121E" w:rsidRDefault="00EF121E">
      <w:pPr>
        <w:pStyle w:val="CommentText"/>
      </w:pPr>
      <w:r>
        <w:rPr>
          <w:rStyle w:val="CommentReference"/>
        </w:rPr>
        <w:annotationRef/>
      </w:r>
      <w:r>
        <w:t xml:space="preserve">You mean </w:t>
      </w:r>
      <w:proofErr w:type="gramStart"/>
      <w:r>
        <w:t>≥ ?</w:t>
      </w:r>
      <w:proofErr w:type="gramEnd"/>
      <w:r>
        <w:t xml:space="preserve"> (greater </w:t>
      </w:r>
      <w:r w:rsidRPr="00F1371D">
        <w:rPr>
          <w:i/>
        </w:rPr>
        <w:t>or equal</w:t>
      </w:r>
      <w:r>
        <w:t xml:space="preserve">)  ;-) </w:t>
      </w:r>
    </w:p>
    <w:p w14:paraId="51AAA972" w14:textId="1A92E6CC" w:rsidR="00EF121E" w:rsidRDefault="00EF121E">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F121E" w:rsidRDefault="00EF121E" w:rsidP="00E901B5">
      <w:pPr>
        <w:pStyle w:val="CommentText"/>
        <w:numPr>
          <w:ilvl w:val="0"/>
          <w:numId w:val="57"/>
        </w:numPr>
      </w:pPr>
      <w:r>
        <w:t xml:space="preserve">I suggest to have them "all or none" – and to discuss this with the AK, on next occasion! </w:t>
      </w:r>
    </w:p>
  </w:comment>
  <w:comment w:id="1234" w:author="Dr. Carsten Franke" w:date="2020-04-19T18:58:00Z" w:initials="CF">
    <w:p w14:paraId="7AF3B97C" w14:textId="04DDFA25" w:rsidR="00EF121E" w:rsidRDefault="00EF121E">
      <w:pPr>
        <w:pStyle w:val="CommentText"/>
      </w:pPr>
      <w:r>
        <w:rPr>
          <w:rStyle w:val="CommentReference"/>
        </w:rPr>
        <w:annotationRef/>
      </w:r>
      <w:r>
        <w:t xml:space="preserve">Source &amp; copy right needs to be clarified! </w:t>
      </w:r>
    </w:p>
  </w:comment>
  <w:comment w:id="1240" w:author="Dr. Carsten Franke" w:date="2020-04-19T18:58:00Z" w:initials="CF">
    <w:p w14:paraId="47AC884E" w14:textId="6842B789" w:rsidR="00EF121E" w:rsidRDefault="00EF121E">
      <w:pPr>
        <w:pStyle w:val="CommentText"/>
      </w:pPr>
      <w:r>
        <w:rPr>
          <w:rStyle w:val="CommentReference"/>
        </w:rPr>
        <w:annotationRef/>
      </w:r>
      <w:r>
        <w:rPr>
          <w:rStyle w:val="CommentReference"/>
        </w:rPr>
        <w:annotationRef/>
      </w:r>
      <w:r>
        <w:t xml:space="preserve">We need to have a unit for rotation speed (e.g. rad/s) in sec. 5.1.3!  </w:t>
      </w:r>
    </w:p>
  </w:comment>
  <w:comment w:id="1241" w:author="nick" w:date="2020-04-20T00:09:00Z" w:initials="n">
    <w:p w14:paraId="6850C3E1" w14:textId="77FE20CE" w:rsidR="00EF121E" w:rsidRDefault="00EF121E">
      <w:pPr>
        <w:pStyle w:val="CommentText"/>
      </w:pPr>
      <w:r>
        <w:rPr>
          <w:rStyle w:val="CommentReference"/>
        </w:rPr>
        <w:annotationRef/>
      </w:r>
      <w:r>
        <w:t>Supplied: Hz</w:t>
      </w:r>
    </w:p>
  </w:comment>
  <w:comment w:id="1413" w:author="m.kalaitzaki" w:date="2020-04-19T18:58:00Z" w:initials="m">
    <w:p w14:paraId="072C9FC4" w14:textId="5A0A8BB1" w:rsidR="00EF121E" w:rsidRDefault="00EF121E">
      <w:pPr>
        <w:pStyle w:val="CommentText"/>
      </w:pPr>
      <w:r>
        <w:rPr>
          <w:rStyle w:val="CommentReference"/>
        </w:rPr>
        <w:annotationRef/>
      </w:r>
    </w:p>
    <w:p w14:paraId="55F9E0D8" w14:textId="4DA5E44A" w:rsidR="00EF121E" w:rsidRDefault="00EF121E">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EF121E" w:rsidRDefault="00EF121E">
      <w:pPr>
        <w:pStyle w:val="CommentText"/>
      </w:pPr>
    </w:p>
    <w:p w14:paraId="69831420" w14:textId="30398969" w:rsidR="00EF121E" w:rsidRPr="00A142EA" w:rsidRDefault="00EF121E"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EF121E" w:rsidRDefault="00EF121E">
      <w:pPr>
        <w:pStyle w:val="CommentText"/>
      </w:pPr>
    </w:p>
    <w:p w14:paraId="5A502DB2" w14:textId="0BADB034" w:rsidR="00EF121E" w:rsidRDefault="00EF121E" w:rsidP="00A142EA">
      <w:pPr>
        <w:pStyle w:val="CommentText"/>
      </w:pPr>
      <w:r>
        <w:t>Note that I-welds do not have "section" attribute, at all.</w:t>
      </w:r>
    </w:p>
    <w:p w14:paraId="6C7CC17E" w14:textId="77777777" w:rsidR="00EF121E" w:rsidRDefault="00EF121E" w:rsidP="00A142EA">
      <w:pPr>
        <w:pStyle w:val="CommentText"/>
      </w:pPr>
    </w:p>
    <w:p w14:paraId="73B846F3" w14:textId="7F86D8B3" w:rsidR="00EF121E" w:rsidRDefault="00EF121E" w:rsidP="00A142EA">
      <w:pPr>
        <w:pStyle w:val="CommentText"/>
      </w:pPr>
      <w:r>
        <w:t xml:space="preserve">Should we erase this </w:t>
      </w:r>
      <w:proofErr w:type="gramStart"/>
      <w:r>
        <w:t>altogether ?</w:t>
      </w:r>
      <w:proofErr w:type="gramEnd"/>
    </w:p>
  </w:comment>
  <w:comment w:id="1414" w:author="Dr. Carsten Franke" w:date="2020-04-19T18:58:00Z" w:initials="CF">
    <w:p w14:paraId="392216DA" w14:textId="54A4C36F" w:rsidR="00EF121E" w:rsidRDefault="00EF121E">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52DD49" w14:textId="77777777" w:rsidR="00AD1857" w:rsidRDefault="00AD1857">
      <w:r>
        <w:separator/>
      </w:r>
    </w:p>
  </w:endnote>
  <w:endnote w:type="continuationSeparator" w:id="0">
    <w:p w14:paraId="7D3B8A5E" w14:textId="77777777" w:rsidR="00AD1857" w:rsidRDefault="00AD1857">
      <w:r>
        <w:continuationSeparator/>
      </w:r>
    </w:p>
  </w:endnote>
  <w:endnote w:type="continuationNotice" w:id="1">
    <w:p w14:paraId="370D6F7F" w14:textId="77777777" w:rsidR="00AD1857" w:rsidRDefault="00AD18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EF12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F121E" w:rsidRPr="00A713A1" w:rsidRDefault="00EF121E" w:rsidP="00FC39A1">
          <w:pPr>
            <w:pStyle w:val="Footer"/>
            <w:rPr>
              <w:sz w:val="16"/>
              <w:szCs w:val="16"/>
            </w:rPr>
          </w:pPr>
        </w:p>
      </w:tc>
    </w:tr>
    <w:tr w:rsidR="00EF12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3E28603" w:rsidR="00EF121E" w:rsidRPr="00823E25" w:rsidRDefault="00EF121E" w:rsidP="004532BB">
          <w:pPr>
            <w:pStyle w:val="Footer"/>
            <w:rPr>
              <w:sz w:val="16"/>
              <w:szCs w:val="16"/>
              <w:lang w:val="de-DE"/>
            </w:rPr>
          </w:pPr>
          <w:r>
            <w:rPr>
              <w:sz w:val="16"/>
              <w:szCs w:val="16"/>
              <w:lang w:val="de-DE"/>
            </w:rPr>
            <w:fldChar w:fldCharType="begin"/>
          </w:r>
          <w:r>
            <w:rPr>
              <w:sz w:val="16"/>
              <w:szCs w:val="16"/>
            </w:rPr>
            <w:instrText xml:space="preserve"> DATE \@ "MMMM d, yyyy" </w:instrText>
          </w:r>
          <w:r w:rsidR="001824AD">
            <w:rPr>
              <w:sz w:val="16"/>
              <w:szCs w:val="16"/>
              <w:lang w:val="de-DE"/>
            </w:rPr>
            <w:fldChar w:fldCharType="separate"/>
          </w:r>
          <w:ins w:id="2092" w:author="nick" w:date="2020-05-04T21:16:00Z">
            <w:r w:rsidR="001824AD">
              <w:rPr>
                <w:noProof/>
                <w:sz w:val="16"/>
                <w:szCs w:val="16"/>
              </w:rPr>
              <w:t>May 4, 2020</w:t>
            </w:r>
          </w:ins>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F121E" w:rsidRPr="00A713A1" w:rsidRDefault="00EF121E"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1824AD">
            <w:rPr>
              <w:rStyle w:val="PageNumber"/>
              <w:noProof/>
              <w:sz w:val="16"/>
              <w:szCs w:val="16"/>
              <w:lang w:val="de-DE"/>
            </w:rPr>
            <w:t>31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EF121E" w:rsidRPr="00A713A1" w:rsidRDefault="00EF121E"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EF121E" w:rsidRPr="00263F8C" w:rsidRDefault="00EF121E"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2CE260" w14:textId="77777777" w:rsidR="00AD1857" w:rsidRDefault="00AD1857">
      <w:r>
        <w:separator/>
      </w:r>
    </w:p>
  </w:footnote>
  <w:footnote w:type="continuationSeparator" w:id="0">
    <w:p w14:paraId="0AD587BE" w14:textId="77777777" w:rsidR="00AD1857" w:rsidRDefault="00AD1857">
      <w:r>
        <w:continuationSeparator/>
      </w:r>
    </w:p>
  </w:footnote>
  <w:footnote w:type="continuationNotice" w:id="1">
    <w:p w14:paraId="767E8931" w14:textId="77777777" w:rsidR="00AD1857" w:rsidRDefault="00AD1857">
      <w:pPr>
        <w:spacing w:after="0"/>
      </w:pPr>
    </w:p>
  </w:footnote>
  <w:footnote w:id="2">
    <w:p w14:paraId="6F81E59D" w14:textId="7B35D24D" w:rsidR="00EF121E" w:rsidRPr="00DB42BD" w:rsidRDefault="00EF121E"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EF121E" w:rsidRPr="001C48A8" w:rsidRDefault="00EF121E">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F121E" w:rsidRPr="00E211E6" w:rsidRDefault="00EF121E"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EF121E" w:rsidRPr="00860E71" w:rsidRDefault="00EF121E"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F121E" w:rsidRPr="005779C6" w:rsidRDefault="00EF121E">
      <w:pPr>
        <w:pStyle w:val="FootnoteText"/>
      </w:pPr>
      <w:r>
        <w:rPr>
          <w:rStyle w:val="FootnoteReference"/>
        </w:rPr>
        <w:footnoteRef/>
      </w:r>
      <w:r>
        <w:t xml:space="preserve"> MEDINA support for v3.0 is unforeseen.</w:t>
      </w:r>
    </w:p>
  </w:footnote>
  <w:footnote w:id="7">
    <w:p w14:paraId="44B1FD77" w14:textId="77777777" w:rsidR="00EF121E" w:rsidRPr="00E11D02" w:rsidRDefault="00EF121E">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F121E" w:rsidRPr="006E4DF4" w:rsidRDefault="00EF121E">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F121E" w:rsidRPr="00A81382" w:rsidRDefault="00EF121E">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F121E" w:rsidRDefault="00EF121E"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6FC8F162" w:rsidR="00EF121E" w:rsidRDefault="00EF121E">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p>
  </w:footnote>
  <w:footnote w:id="12">
    <w:p w14:paraId="1FC5C48C" w14:textId="77777777" w:rsidR="00EF121E" w:rsidRPr="00B17E85" w:rsidRDefault="00EF121E"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F121E" w:rsidRPr="00F70171" w:rsidRDefault="00EF121E"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F121E" w:rsidRDefault="00EF121E">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EF121E" w:rsidRPr="003974C3" w:rsidRDefault="00EF121E"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F121E" w:rsidRPr="00D74FE5" w:rsidRDefault="00EF121E">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F121E" w:rsidRPr="00E41964" w:rsidRDefault="00EF121E">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F121E" w:rsidRPr="00C01C5C" w:rsidRDefault="00EF121E">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EF121E" w:rsidRPr="006C3E10" w:rsidRDefault="00EF121E">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F121E" w:rsidRDefault="00EF121E">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F121E" w:rsidRDefault="00EF121E">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EF121E" w:rsidRDefault="00EF121E">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F121E" w:rsidRDefault="00EF121E">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F121E" w:rsidRPr="00FA0EDB" w:rsidRDefault="00EF121E">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EF121E" w14:paraId="4D6F4B17" w14:textId="77777777" w:rsidTr="00A713A1">
      <w:trPr>
        <w:trHeight w:val="355"/>
      </w:trPr>
      <w:tc>
        <w:tcPr>
          <w:tcW w:w="2500" w:type="pct"/>
          <w:shd w:val="clear" w:color="auto" w:fill="auto"/>
          <w:vAlign w:val="bottom"/>
        </w:tcPr>
        <w:p w14:paraId="62C79BAD" w14:textId="77777777" w:rsidR="00EF121E" w:rsidRPr="000C0927" w:rsidRDefault="00EF121E"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EF121E" w:rsidRPr="000C0927" w:rsidRDefault="00EF121E"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F121E" w:rsidRPr="00263F8C" w:rsidRDefault="00EF121E"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m.kalaitzaki\Documents\GitHub\createXSDforxMCF-master\V3.0r1\Documentation_xMCF_File_v3.0r1.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m.kalaitzaki\Documents\GitHub\createXSDforxMCF-master\V3.0r1\Documentation_xMCF_File_v3.0r1.docx" TargetMode="External"/><Relationship Id="rId32" Type="http://schemas.openxmlformats.org/officeDocument/2006/relationships/hyperlink" Target="file:///C:\Users\m.kalaitzaki\Documents\GitHub\createXSDforxMCF-master\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4.png"/><Relationship Id="rId181" Type="http://schemas.openxmlformats.org/officeDocument/2006/relationships/image" Target="media/image111.png"/><Relationship Id="rId22" Type="http://schemas.openxmlformats.org/officeDocument/2006/relationships/hyperlink" Target="file:///C:\Users\m.kalaitzaki\Documents\GitHub\createXSDforxMCF-master\V3.0r1\Documentation_xMCF_File_v3.0r1.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4.png"/><Relationship Id="rId192" Type="http://schemas.openxmlformats.org/officeDocument/2006/relationships/image" Target="media/image119.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Users\m.kalaitzaki\Documents\GitHub\createXSDforxMCF-master\V3.0r1\Documentation_xMCF_File_v3.0r1.docx" TargetMode="External"/><Relationship Id="rId33" Type="http://schemas.openxmlformats.org/officeDocument/2006/relationships/hyperlink" Target="file:///C:\Users\m.kalaitzaki\Documents\GitHub\createXSDforxMCF-master\V3.0r1\Documentation_xMCF_File_v3.0r1.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2.png"/><Relationship Id="rId6" Type="http://schemas.openxmlformats.org/officeDocument/2006/relationships/webSettings" Target="webSettings.xml"/><Relationship Id="rId23" Type="http://schemas.openxmlformats.org/officeDocument/2006/relationships/hyperlink" Target="file:///C:\Users\m.kalaitzaki\Documents\GitHub\createXSDforxMCF-master\V3.0r1\Documentation_xMCF_File_v3.0r1.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5.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m.kalaitzaki\Documents\GitHub\createXSDforxMCF-master\V3.0r1\Documentation_xMCF_File_v3.0r1.docx" TargetMode="External"/><Relationship Id="rId109" Type="http://schemas.openxmlformats.org/officeDocument/2006/relationships/image" Target="media/image54.png"/><Relationship Id="rId34" Type="http://schemas.openxmlformats.org/officeDocument/2006/relationships/hyperlink" Target="file:///C:\Users\m.kalaitzaki\Documents\GitHub\createXSDforxMCF-master\V3.0r1\Documentation_xMCF_File_v3.0r1.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Users\m.kalaitzaki\Documents\GitHub\createXSDforxMCF-master\V3.0r1\Documentation_xMCF_File_v3.0r1.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0.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m.kalaitzaki\Documents\GitHub\createXSDforxMCF-master\V3.0r1\Documentation_xMCF_File_v3.0r1.docx" TargetMode="External"/><Relationship Id="rId14" Type="http://schemas.openxmlformats.org/officeDocument/2006/relationships/hyperlink" Target="file:///C:\Users\m.kalaitzaki\Documents\GitHub\createXSDforxMCF-master\V3.0r1\Documentation_xMCF_File_v3.0r1.docx" TargetMode="External"/><Relationship Id="rId30" Type="http://schemas.openxmlformats.org/officeDocument/2006/relationships/hyperlink" Target="file:///C:\Users\m.kalaitzaki\Documents\GitHub\createXSDforxMCF-master\V3.0r1\Documentation_xMCF_File_v3.0r1.docx" TargetMode="External"/><Relationship Id="rId35" Type="http://schemas.openxmlformats.org/officeDocument/2006/relationships/hyperlink" Target="file:///C:\Users\m.kalaitzaki\Documents\GitHub\createXSDforxMCF-master\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7.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Users\m.kalaitzaki\Documents\GitHub\createXSDforxMCF-master\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m.kalaitzaki\Documents\GitHub\createXSDforxMCF-master\V3.0r1\Documentation_xMCF_File_v3.0r1.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6.png"/><Relationship Id="rId179" Type="http://schemas.openxmlformats.org/officeDocument/2006/relationships/image" Target="media/image110.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m.kalaitzaki\Documents\GitHub\createXSDforxMCF-master\V3.0r1\Documentation_xMCF_File_v3.0r1.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Users\m.kalaitzaki\Documents\GitHub\createXSDforxMCF-master\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5.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Users\m.kalaitzaki\Documents\GitHub\createXSDforxMCF-master\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7.png"/><Relationship Id="rId196" Type="http://schemas.openxmlformats.org/officeDocument/2006/relationships/image" Target="media/image122.png"/><Relationship Id="rId200" Type="http://schemas.openxmlformats.org/officeDocument/2006/relationships/image" Target="media/image127.png"/><Relationship Id="rId16" Type="http://schemas.openxmlformats.org/officeDocument/2006/relationships/hyperlink" Target="file:///C:\Users\m.kalaitzaki\Documents\GitHub\createXSDforxMCF-master\V3.0r1\Documentation_xMCF_File_v3.0r1.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fontTable" Target="fontTable.xml"/><Relationship Id="rId27" Type="http://schemas.openxmlformats.org/officeDocument/2006/relationships/hyperlink" Target="file:///C:\Users\m.kalaitzaki\Documents\GitHub\createXSDforxMCF-master\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hyperlink" Target="file:///C:\Users\m.kalaitzaki\Documents\GitHub\createXSDforxMCF-master\V3.0r1\Documentation_xMCF_File_v3.0r1.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m.kalaitzaki\Documents\GitHub\createXSDforxMCF-master\V3.0r1\Documentation_xMCF_File_v3.0r1.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8.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hyperlink" Target="file:///C:\Users\m.kalaitzaki\Documents\GitHub\createXSDforxMCF-master\V3.0r1\Documentation_xMCF_File_v3.0r1.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0.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Users\m.kalaitzaki\Documents\GitHub\createXSDforxMCF-master\V3.0r1\Documentation_xMCF_File_v3.0r1.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2.wmf"/><Relationship Id="rId178" Type="http://schemas.openxmlformats.org/officeDocument/2006/relationships/image" Target="media/image109.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6.png"/><Relationship Id="rId203" Type="http://schemas.openxmlformats.org/officeDocument/2006/relationships/image" Target="media/image130.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3ACDE9-04F9-455D-86EF-00B3BE02D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38</TotalTime>
  <Pages>165</Pages>
  <Words>45053</Words>
  <Characters>256807</Characters>
  <Application>Microsoft Office Word</Application>
  <DocSecurity>0</DocSecurity>
  <Lines>2140</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301258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4</cp:revision>
  <cp:lastPrinted>2015-03-23T01:59:00Z</cp:lastPrinted>
  <dcterms:created xsi:type="dcterms:W3CDTF">2020-04-27T15:14:00Z</dcterms:created>
  <dcterms:modified xsi:type="dcterms:W3CDTF">2020-05-04T18:17:00Z</dcterms:modified>
</cp:coreProperties>
</file>